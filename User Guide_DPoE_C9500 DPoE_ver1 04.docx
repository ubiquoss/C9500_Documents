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94800227"/>
    <w:bookmarkStart w:id="1" w:name="_Toc294800417"/>
    <w:bookmarkStart w:id="2" w:name="_Toc294800741"/>
    <w:p w14:paraId="0E1C9FBE" w14:textId="77777777" w:rsidR="004B4000" w:rsidRPr="002F5F3A" w:rsidRDefault="004F5D20" w:rsidP="0021019A">
      <w:pPr>
        <w:wordWrap/>
        <w:ind w:right="20"/>
        <w:rPr>
          <w:b/>
        </w:rPr>
      </w:pPr>
      <w:r>
        <w:rPr>
          <w:b/>
          <w:noProof/>
        </w:rPr>
        <mc:AlternateContent>
          <mc:Choice Requires="wps">
            <w:drawing>
              <wp:anchor distT="0" distB="0" distL="114300" distR="114300" simplePos="0" relativeHeight="251735040" behindDoc="0" locked="0" layoutInCell="1" allowOverlap="1" wp14:anchorId="74E90E8A" wp14:editId="2BDFB9FF">
                <wp:simplePos x="0" y="0"/>
                <wp:positionH relativeFrom="column">
                  <wp:posOffset>-675640</wp:posOffset>
                </wp:positionH>
                <wp:positionV relativeFrom="paragraph">
                  <wp:posOffset>1360170</wp:posOffset>
                </wp:positionV>
                <wp:extent cx="2715895"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77777777" w:rsidR="00D52C4A" w:rsidRPr="00F125B6" w:rsidRDefault="00D52C4A" w:rsidP="008470FE">
                            <w:pPr>
                              <w:rPr>
                                <w:b/>
                                <w:bCs/>
                                <w:color w:val="00AEEF"/>
                                <w:kern w:val="0"/>
                                <w:sz w:val="40"/>
                                <w:szCs w:val="40"/>
                              </w:rPr>
                            </w:pPr>
                            <w:r>
                              <w:rPr>
                                <w:b/>
                                <w:bCs/>
                                <w:color w:val="00AEEF"/>
                                <w:sz w:val="40"/>
                                <w:szCs w:val="40"/>
                              </w:rPr>
                              <w:t>C9500</w:t>
                            </w:r>
                          </w:p>
                          <w:p w14:paraId="3191D3ED" w14:textId="77777777" w:rsidR="00D52C4A" w:rsidRPr="007D0D0D" w:rsidRDefault="00D52C4A" w:rsidP="008470FE">
                            <w:pPr>
                              <w:rPr>
                                <w:b/>
                                <w:bCs/>
                                <w:color w:val="00AEEF"/>
                                <w:sz w:val="40"/>
                                <w:szCs w:val="40"/>
                              </w:rPr>
                            </w:pPr>
                            <w:r>
                              <w:rPr>
                                <w:b/>
                                <w:bCs/>
                                <w:color w:val="00AEEF"/>
                                <w:sz w:val="40"/>
                                <w:szCs w:val="40"/>
                              </w:rPr>
                              <w:t>DPoE EPON OLT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1pt;width:213.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" filled="f" fillcolor="#f9c" stroked="f">
                <v:fill opacity="6682f"/>
                <v:stroke dashstyle="1 1" endcap="round"/>
                <v:textbox inset=",7.2pt,,7.2pt">
                  <w:txbxContent>
                    <w:p w14:paraId="336E8284" w14:textId="77777777" w:rsidR="00D52C4A" w:rsidRPr="00F125B6" w:rsidRDefault="00D52C4A" w:rsidP="008470FE">
                      <w:pPr>
                        <w:rPr>
                          <w:b/>
                          <w:bCs/>
                          <w:color w:val="00AEEF"/>
                          <w:kern w:val="0"/>
                          <w:sz w:val="40"/>
                          <w:szCs w:val="40"/>
                        </w:rPr>
                      </w:pPr>
                      <w:r>
                        <w:rPr>
                          <w:b/>
                          <w:bCs/>
                          <w:color w:val="00AEEF"/>
                          <w:sz w:val="40"/>
                          <w:szCs w:val="40"/>
                        </w:rPr>
                        <w:t>C9500</w:t>
                      </w:r>
                    </w:p>
                    <w:p w14:paraId="3191D3ED" w14:textId="77777777" w:rsidR="00D52C4A" w:rsidRPr="007D0D0D" w:rsidRDefault="00D52C4A" w:rsidP="008470FE">
                      <w:pPr>
                        <w:rPr>
                          <w:b/>
                          <w:bCs/>
                          <w:color w:val="00AEEF"/>
                          <w:sz w:val="40"/>
                          <w:szCs w:val="40"/>
                        </w:rPr>
                      </w:pPr>
                      <w:r>
                        <w:rPr>
                          <w:b/>
                          <w:bCs/>
                          <w:color w:val="00AEEF"/>
                          <w:sz w:val="40"/>
                          <w:szCs w:val="40"/>
                        </w:rPr>
                        <w:t>DPoE EPON OLT</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7B3389E6" w:rsidR="005275C8" w:rsidRDefault="00790C83" w:rsidP="0021019A">
      <w:pPr>
        <w:wordWrap/>
        <w:ind w:right="20"/>
        <w:jc w:val="right"/>
        <w:rPr>
          <w:b/>
          <w:sz w:val="48"/>
        </w:rPr>
      </w:pPr>
      <w:r>
        <w:fldChar w:fldCharType="begin"/>
      </w:r>
      <w:r>
        <w:instrText xml:space="preserve"> SUBJECT   \* MERGEFORMAT </w:instrText>
      </w:r>
      <w:r>
        <w:fldChar w:fldCharType="separate"/>
      </w:r>
      <w:r w:rsidR="00BF78B4">
        <w:rPr>
          <w:b/>
          <w:sz w:val="48"/>
        </w:rPr>
        <w:t>U</w:t>
      </w:r>
      <w:r w:rsidR="006055FD" w:rsidRPr="006055FD">
        <w:rPr>
          <w:b/>
          <w:sz w:val="48"/>
        </w:rPr>
        <w:t>ser Guide</w:t>
      </w:r>
      <w:r>
        <w:rPr>
          <w:b/>
          <w:sz w:val="48"/>
        </w:rPr>
        <w:fldChar w:fldCharType="end"/>
      </w:r>
      <w:r w:rsidR="00BF78B4">
        <w:rPr>
          <w:b/>
          <w:sz w:val="48"/>
        </w:rPr>
        <w:t xml:space="preserve"> </w:t>
      </w:r>
      <w:r w:rsidR="00F26A46" w:rsidRPr="002931C4">
        <w:rPr>
          <w:b/>
          <w:sz w:val="48"/>
        </w:rPr>
        <w:t>Version 1.0</w:t>
      </w:r>
      <w:r w:rsidR="00A217F4">
        <w:rPr>
          <w:b/>
          <w:sz w:val="48"/>
        </w:rPr>
        <w:t>2</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2F80DEEA" w14:textId="77777777" w:rsidR="007F030C" w:rsidRPr="002F5F3A" w:rsidRDefault="007F030C" w:rsidP="0021019A">
      <w:pPr>
        <w:pStyle w:val="copyrights"/>
        <w:spacing w:line="240" w:lineRule="auto"/>
        <w:ind w:right="20"/>
        <w:jc w:val="left"/>
      </w:pPr>
      <w:r w:rsidRPr="002F5F3A">
        <w:t xml:space="preserve">Without prior written approval of </w:t>
      </w:r>
      <w:r w:rsidR="00E93CDC">
        <w:t>CommScope</w:t>
      </w:r>
      <w:r w:rsidRPr="002F5F3A">
        <w:t>, any contents included in this document shall not be reproduced, copied, or partially extracted in any kind of format, including electrical, mechanical, and acoustical media, and in any other reason.</w:t>
      </w:r>
    </w:p>
    <w:p w14:paraId="7DF48E4C" w14:textId="77777777" w:rsidR="007F030C" w:rsidRPr="002F5F3A" w:rsidRDefault="007F030C" w:rsidP="0021019A">
      <w:pPr>
        <w:pStyle w:val="copyrights"/>
        <w:spacing w:line="240" w:lineRule="auto"/>
        <w:ind w:right="20"/>
        <w:jc w:val="left"/>
      </w:pPr>
    </w:p>
    <w:p w14:paraId="2A03EAE7" w14:textId="77777777" w:rsidR="007F030C" w:rsidRPr="002F5F3A" w:rsidRDefault="007F030C" w:rsidP="0021019A">
      <w:pPr>
        <w:pStyle w:val="copyrights"/>
        <w:spacing w:line="240" w:lineRule="auto"/>
        <w:ind w:right="20"/>
        <w:jc w:val="left"/>
      </w:pPr>
      <w:r w:rsidRPr="002F5F3A">
        <w:t>The information regarding the product in this guide is subject to change without notice for specific reasons.</w:t>
      </w:r>
    </w:p>
    <w:p w14:paraId="73576BF8" w14:textId="77777777" w:rsidR="007F030C" w:rsidRPr="002F5F3A" w:rsidRDefault="007F030C" w:rsidP="0021019A">
      <w:pPr>
        <w:pStyle w:val="copyrights"/>
        <w:spacing w:line="240" w:lineRule="auto"/>
        <w:ind w:right="20"/>
        <w:jc w:val="left"/>
      </w:pPr>
    </w:p>
    <w:p w14:paraId="7BD5F0F1" w14:textId="77777777" w:rsidR="007F00F6" w:rsidRPr="002F5F3A" w:rsidRDefault="007F030C" w:rsidP="0021019A">
      <w:pPr>
        <w:pStyle w:val="copyrights"/>
        <w:spacing w:line="240" w:lineRule="auto"/>
        <w:ind w:right="20"/>
        <w:jc w:val="left"/>
      </w:pPr>
      <w:r w:rsidRPr="002F5F3A">
        <w:t>The figures and information regarding the product in this guide may include some errata and printing errors. Those will be removed and corrected in the next revision version.</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9"/>
          <w:footerReference w:type="even" r:id="rId10"/>
          <w:footerReference w:type="default" r:id="rId11"/>
          <w:headerReference w:type="first" r:id="rId12"/>
          <w:type w:val="oddPage"/>
          <w:pgSz w:w="11906" w:h="16838" w:code="9"/>
          <w:pgMar w:top="1440" w:right="1440" w:bottom="1440" w:left="1440" w:header="0" w:footer="0" w:gutter="284"/>
          <w:pgNumType w:start="0"/>
          <w:cols w:space="425"/>
          <w:titlePg/>
          <w:docGrid w:linePitch="360"/>
        </w:sectPr>
      </w:pPr>
    </w:p>
    <w:p w14:paraId="021446E7" w14:textId="77777777" w:rsidR="0018546F" w:rsidRPr="002F5F3A" w:rsidRDefault="0018546F" w:rsidP="0021019A">
      <w:pPr>
        <w:pStyle w:val="2"/>
        <w:ind w:right="20"/>
      </w:pPr>
      <w:bookmarkStart w:id="3" w:name="_Toc337198260"/>
      <w:bookmarkStart w:id="4" w:name="_Toc363747383"/>
      <w:bookmarkStart w:id="5" w:name="_Toc444694486"/>
      <w:r w:rsidRPr="002F5F3A">
        <w:lastRenderedPageBreak/>
        <w:t>Preface</w:t>
      </w:r>
      <w:bookmarkEnd w:id="3"/>
      <w:bookmarkEnd w:id="4"/>
      <w:bookmarkEnd w:id="5"/>
    </w:p>
    <w:p w14:paraId="5EF0ABD6" w14:textId="77777777" w:rsidR="0018546F" w:rsidRPr="002F5F3A" w:rsidRDefault="0018546F" w:rsidP="0021019A">
      <w:pPr>
        <w:pStyle w:val="a3"/>
        <w:ind w:right="20"/>
        <w:rPr>
          <w:rFonts w:cs="Arial"/>
        </w:rPr>
      </w:pPr>
      <w:r w:rsidRPr="002F5F3A">
        <w:rPr>
          <w:rFonts w:cs="Arial"/>
          <w:kern w:val="0"/>
        </w:rPr>
        <w:t xml:space="preserve">This preface provides </w:t>
      </w:r>
      <w:r w:rsidR="00CF3A69" w:rsidRPr="002F5F3A">
        <w:rPr>
          <w:rFonts w:cs="Arial"/>
          <w:kern w:val="0"/>
        </w:rPr>
        <w:t xml:space="preserve">an </w:t>
      </w:r>
      <w:r w:rsidRPr="002F5F3A">
        <w:rPr>
          <w:rFonts w:cs="Arial"/>
          <w:kern w:val="0"/>
        </w:rPr>
        <w:t xml:space="preserve">overview of </w:t>
      </w:r>
      <w:r w:rsidR="00CF3A69" w:rsidRPr="002F5F3A">
        <w:rPr>
          <w:rFonts w:cs="Arial"/>
          <w:kern w:val="0"/>
        </w:rPr>
        <w:t xml:space="preserve">the </w:t>
      </w:r>
      <w:r w:rsidR="00094318">
        <w:rPr>
          <w:rFonts w:cs="Arial"/>
          <w:kern w:val="0"/>
        </w:rPr>
        <w:t>C9500</w:t>
      </w:r>
      <w:r w:rsidRPr="002F5F3A">
        <w:rPr>
          <w:rFonts w:cs="Arial"/>
          <w:kern w:val="0"/>
        </w:rPr>
        <w:t xml:space="preserve"> user guide</w:t>
      </w:r>
      <w:r w:rsidR="00CF3A69" w:rsidRPr="002F5F3A">
        <w:rPr>
          <w:rFonts w:cs="Arial"/>
          <w:kern w:val="0"/>
        </w:rPr>
        <w:t>, setting out</w:t>
      </w:r>
      <w:r w:rsidRPr="002F5F3A">
        <w:rPr>
          <w:rFonts w:cs="Arial"/>
          <w:kern w:val="0"/>
        </w:rPr>
        <w:t xml:space="preserve"> guide conventions, and list</w:t>
      </w:r>
      <w:r w:rsidR="00CF3A69" w:rsidRPr="002F5F3A">
        <w:rPr>
          <w:rFonts w:cs="Arial"/>
          <w:kern w:val="0"/>
        </w:rPr>
        <w:t>ing</w:t>
      </w:r>
      <w:r w:rsidRPr="002F5F3A">
        <w:rPr>
          <w:rFonts w:cs="Arial"/>
          <w:kern w:val="0"/>
        </w:rPr>
        <w:t xml:space="preserve"> other publications that may be useful.</w:t>
      </w:r>
    </w:p>
    <w:p w14:paraId="51FD191E" w14:textId="77777777" w:rsidR="0018546F" w:rsidRPr="002F5F3A" w:rsidRDefault="0018546F" w:rsidP="0021019A">
      <w:pPr>
        <w:pStyle w:val="3"/>
        <w:ind w:right="20"/>
      </w:pPr>
      <w:bookmarkStart w:id="6" w:name="_Toc292809726"/>
      <w:bookmarkStart w:id="7" w:name="_Toc337198261"/>
      <w:bookmarkStart w:id="8" w:name="_Toc363747384"/>
      <w:bookmarkStart w:id="9" w:name="_Toc444694487"/>
      <w:r w:rsidRPr="002F5F3A">
        <w:t>Introduction</w:t>
      </w:r>
      <w:bookmarkEnd w:id="6"/>
      <w:bookmarkEnd w:id="7"/>
      <w:bookmarkEnd w:id="8"/>
      <w:bookmarkEnd w:id="9"/>
    </w:p>
    <w:p w14:paraId="75B985B6" w14:textId="77777777" w:rsidR="0018546F" w:rsidRPr="002F5F3A" w:rsidRDefault="0018546F" w:rsidP="0021019A">
      <w:pPr>
        <w:pStyle w:val="a3"/>
        <w:ind w:right="20"/>
        <w:rPr>
          <w:rFonts w:cs="Arial"/>
        </w:rPr>
      </w:pPr>
      <w:r w:rsidRPr="002F5F3A">
        <w:rPr>
          <w:rFonts w:cs="Arial"/>
        </w:rPr>
        <w:t xml:space="preserve">This guide provides the information required for configuring and operating the network environment after the installation of </w:t>
      </w:r>
      <w:r w:rsidR="00151250" w:rsidRPr="002F5F3A">
        <w:rPr>
          <w:rFonts w:cs="Arial"/>
        </w:rPr>
        <w:t xml:space="preserve">the </w:t>
      </w:r>
      <w:r w:rsidR="00094318">
        <w:rPr>
          <w:rFonts w:cs="Arial"/>
        </w:rPr>
        <w:t>C9500</w:t>
      </w:r>
      <w:r w:rsidRPr="002F5F3A">
        <w:rPr>
          <w:rFonts w:cs="Arial"/>
        </w:rPr>
        <w:t xml:space="preserve"> hardware.</w:t>
      </w:r>
    </w:p>
    <w:p w14:paraId="694B93F2" w14:textId="77777777" w:rsidR="0018546F" w:rsidRPr="002F5F3A" w:rsidRDefault="0018546F" w:rsidP="0021019A">
      <w:pPr>
        <w:pStyle w:val="a3"/>
        <w:ind w:right="20"/>
        <w:rPr>
          <w:rFonts w:cs="Arial"/>
        </w:rPr>
      </w:pPr>
      <w:r w:rsidRPr="002F5F3A">
        <w:rPr>
          <w:rFonts w:cs="Arial"/>
        </w:rPr>
        <w:t xml:space="preserve">The target readers of this guide are </w:t>
      </w:r>
      <w:r w:rsidR="00151FBE" w:rsidRPr="002F5F3A">
        <w:rPr>
          <w:rFonts w:cs="Arial"/>
        </w:rPr>
        <w:t>e</w:t>
      </w:r>
      <w:r w:rsidRPr="002F5F3A">
        <w:rPr>
          <w:rFonts w:cs="Arial"/>
        </w:rPr>
        <w:t xml:space="preserve">thernet-based network administrators and related engineers who are responsible for installing and setting network equipment. This guide will help them configure optimum networks and operate &amp; manage them more effectively. This guide also provides information on how to solve problems that may occur during the network operation. Therefore, this guide assumes that readers have </w:t>
      </w:r>
      <w:r w:rsidR="00151FBE" w:rsidRPr="002F5F3A">
        <w:rPr>
          <w:rFonts w:cs="Arial"/>
        </w:rPr>
        <w:t xml:space="preserve">a </w:t>
      </w:r>
      <w:r w:rsidRPr="002F5F3A">
        <w:rPr>
          <w:rFonts w:cs="Arial"/>
        </w:rPr>
        <w:t>basic working knowledge of:</w:t>
      </w:r>
    </w:p>
    <w:p w14:paraId="13779C6F" w14:textId="77777777" w:rsidR="0018546F" w:rsidRPr="002F5F3A" w:rsidRDefault="0018546F" w:rsidP="0021019A">
      <w:pPr>
        <w:pStyle w:val="Randomlist"/>
        <w:ind w:left="2501" w:right="20" w:hanging="403"/>
      </w:pPr>
      <w:r w:rsidRPr="002F5F3A">
        <w:t>Local Area Networks (LAN) and Metro Area Network (MAN)</w:t>
      </w:r>
    </w:p>
    <w:p w14:paraId="6EB908EA" w14:textId="77777777" w:rsidR="0018546F" w:rsidRPr="002F5F3A" w:rsidRDefault="0018546F" w:rsidP="0021019A">
      <w:pPr>
        <w:pStyle w:val="Randomlist"/>
        <w:ind w:left="2501" w:right="20" w:hanging="403"/>
      </w:pPr>
      <w:r w:rsidRPr="002F5F3A">
        <w:t>Ethernet, Fast Ethernet, and Gigabit Ethernet concepts</w:t>
      </w:r>
    </w:p>
    <w:p w14:paraId="4B97FADC" w14:textId="77777777" w:rsidR="0018546F" w:rsidRPr="002F5F3A" w:rsidRDefault="0018546F" w:rsidP="0021019A">
      <w:pPr>
        <w:pStyle w:val="Randomlist"/>
        <w:ind w:left="2501" w:right="20" w:hanging="403"/>
      </w:pPr>
      <w:r w:rsidRPr="002F5F3A">
        <w:t>Ethernet switching and bridging concepts</w:t>
      </w:r>
    </w:p>
    <w:p w14:paraId="207F9B85" w14:textId="77777777" w:rsidR="0018546F" w:rsidRPr="002F5F3A" w:rsidRDefault="0018546F" w:rsidP="0021019A">
      <w:pPr>
        <w:pStyle w:val="Randomlist"/>
        <w:ind w:left="2501" w:right="20" w:hanging="403"/>
      </w:pPr>
      <w:r w:rsidRPr="002F5F3A">
        <w:t>Routing concepts</w:t>
      </w:r>
    </w:p>
    <w:p w14:paraId="5A7E0FBC" w14:textId="77777777" w:rsidR="0018546F" w:rsidRPr="002F5F3A" w:rsidRDefault="0018546F" w:rsidP="0021019A">
      <w:pPr>
        <w:pStyle w:val="Randomlist"/>
        <w:ind w:left="2501" w:right="20" w:hanging="403"/>
      </w:pPr>
      <w:r w:rsidRPr="002F5F3A">
        <w:t>TCP/IP (Transmission Control Protocol/Internet Protocol) concepts</w:t>
      </w:r>
    </w:p>
    <w:p w14:paraId="312E9802" w14:textId="77777777" w:rsidR="0018546F" w:rsidRPr="002F5F3A" w:rsidRDefault="0018546F" w:rsidP="0021019A">
      <w:pPr>
        <w:pStyle w:val="Randomlist"/>
        <w:ind w:left="2501" w:right="20" w:hanging="403"/>
      </w:pPr>
      <w:r w:rsidRPr="002F5F3A">
        <w:t xml:space="preserve">Routing Information Protocol (RIP) and Open Shortest Path First (OSPF) </w:t>
      </w:r>
    </w:p>
    <w:p w14:paraId="638A501A" w14:textId="77777777" w:rsidR="0018546F" w:rsidRPr="002F5F3A" w:rsidRDefault="0018546F" w:rsidP="0021019A">
      <w:pPr>
        <w:pStyle w:val="Randomlist"/>
        <w:ind w:left="2501" w:right="20" w:hanging="403"/>
      </w:pPr>
      <w:r w:rsidRPr="002F5F3A">
        <w:t>Simple Net</w:t>
      </w:r>
      <w:r w:rsidR="00346436" w:rsidRPr="002F5F3A">
        <w:t>work Management Protocol (SNMP)</w:t>
      </w:r>
    </w:p>
    <w:p w14:paraId="4C2FEB4F" w14:textId="77777777" w:rsidR="00B92939" w:rsidRPr="002F5F3A" w:rsidRDefault="00B92939" w:rsidP="0021019A">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99"/>
        <w:gridCol w:w="6145"/>
      </w:tblGrid>
      <w:tr w:rsidR="0018546F" w:rsidRPr="002F5F3A" w14:paraId="245D8C4D" w14:textId="77777777" w:rsidTr="002F650D">
        <w:trPr>
          <w:trHeight w:val="937"/>
        </w:trPr>
        <w:tc>
          <w:tcPr>
            <w:tcW w:w="960" w:type="dxa"/>
            <w:vAlign w:val="center"/>
          </w:tcPr>
          <w:p w14:paraId="656304D2" w14:textId="77777777" w:rsidR="0018546F" w:rsidRPr="002F5F3A" w:rsidRDefault="00E762BD" w:rsidP="0021019A">
            <w:pPr>
              <w:pStyle w:val="aa"/>
              <w:spacing w:after="120"/>
              <w:ind w:right="20"/>
              <w:jc w:val="both"/>
              <w:rPr>
                <w:i/>
                <w:iCs/>
              </w:rPr>
            </w:pPr>
            <w:r>
              <w:rPr>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2F5F3A" w:rsidRDefault="0018546F" w:rsidP="0021019A">
            <w:pPr>
              <w:pStyle w:val="aa"/>
              <w:ind w:right="20"/>
              <w:jc w:val="both"/>
              <w:rPr>
                <w:b/>
                <w:bCs/>
              </w:rPr>
            </w:pPr>
            <w:r w:rsidRPr="002F5F3A">
              <w:rPr>
                <w:b/>
                <w:bCs/>
              </w:rPr>
              <w:t>Notice</w:t>
            </w:r>
          </w:p>
        </w:tc>
        <w:tc>
          <w:tcPr>
            <w:tcW w:w="6256" w:type="dxa"/>
            <w:vAlign w:val="center"/>
          </w:tcPr>
          <w:p w14:paraId="43B57BDC" w14:textId="77777777" w:rsidR="0018546F" w:rsidRPr="002F5F3A" w:rsidRDefault="0018546F" w:rsidP="0021019A">
            <w:pPr>
              <w:pStyle w:val="aa"/>
              <w:ind w:right="20"/>
              <w:jc w:val="both"/>
            </w:pPr>
            <w:r w:rsidRPr="002F5F3A">
              <w:t xml:space="preserve">For more information on the installation and the initial configuration of </w:t>
            </w:r>
            <w:r w:rsidR="00094318">
              <w:t>C9500</w:t>
            </w:r>
            <w:r w:rsidR="004E5A2F" w:rsidRPr="002F5F3A">
              <w:t xml:space="preserve"> hardware, </w:t>
            </w:r>
            <w:r w:rsidRPr="002F5F3A">
              <w:t>refer to the hardware installation guide of each system.</w:t>
            </w:r>
          </w:p>
        </w:tc>
      </w:tr>
    </w:tbl>
    <w:p w14:paraId="33DC3699" w14:textId="77777777" w:rsidR="0018546F" w:rsidRPr="002F5F3A" w:rsidRDefault="0018546F" w:rsidP="0021019A">
      <w:pPr>
        <w:pStyle w:val="3"/>
        <w:ind w:right="20"/>
      </w:pPr>
      <w:bookmarkStart w:id="10" w:name="_Toc292809727"/>
      <w:bookmarkStart w:id="11" w:name="_Toc337198262"/>
      <w:bookmarkStart w:id="12" w:name="_Toc363747385"/>
      <w:bookmarkStart w:id="13" w:name="_Toc444694488"/>
      <w:r w:rsidRPr="002F5F3A">
        <w:t>Conventions</w:t>
      </w:r>
      <w:bookmarkEnd w:id="10"/>
      <w:bookmarkEnd w:id="11"/>
      <w:bookmarkEnd w:id="12"/>
      <w:bookmarkEnd w:id="13"/>
    </w:p>
    <w:p w14:paraId="22275025" w14:textId="77777777" w:rsidR="0018546F" w:rsidRPr="002F5F3A" w:rsidRDefault="0018546F" w:rsidP="0021019A">
      <w:pPr>
        <w:pStyle w:val="a3"/>
        <w:ind w:right="20"/>
        <w:rPr>
          <w:rFonts w:cs="Arial"/>
        </w:rPr>
      </w:pPr>
      <w:r w:rsidRPr="002F5F3A">
        <w:rPr>
          <w:rFonts w:cs="Arial"/>
        </w:rPr>
        <w:t xml:space="preserve">The following </w:t>
      </w:r>
      <w:r w:rsidR="00974D36" w:rsidRPr="002F5F3A">
        <w:rPr>
          <w:rFonts w:cs="Arial"/>
        </w:rPr>
        <w:t>Conventions Table</w:t>
      </w:r>
      <w:r w:rsidRPr="002F5F3A">
        <w:rPr>
          <w:rFonts w:cs="Arial"/>
        </w:rPr>
        <w:t xml:space="preserve"> and list conventions and icons used throughout this guide.</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36"/>
        <w:gridCol w:w="5362"/>
      </w:tblGrid>
      <w:tr w:rsidR="0018546F" w:rsidRPr="002F5F3A" w14:paraId="47899D20" w14:textId="77777777">
        <w:tc>
          <w:tcPr>
            <w:tcW w:w="3060" w:type="dxa"/>
            <w:shd w:val="clear" w:color="auto" w:fill="E6E6E6"/>
            <w:vAlign w:val="center"/>
          </w:tcPr>
          <w:p w14:paraId="593A56A2" w14:textId="77777777" w:rsidR="0018546F" w:rsidRPr="002F5F3A" w:rsidRDefault="0018546F" w:rsidP="0021019A">
            <w:pPr>
              <w:pStyle w:val="ab"/>
              <w:wordWrap/>
              <w:ind w:right="20"/>
              <w:rPr>
                <w:b w:val="0"/>
              </w:rPr>
            </w:pPr>
            <w:r w:rsidRPr="002F5F3A">
              <w:rPr>
                <w:b w:val="0"/>
              </w:rPr>
              <w:t>Text Convention</w:t>
            </w:r>
          </w:p>
        </w:tc>
        <w:tc>
          <w:tcPr>
            <w:tcW w:w="5920" w:type="dxa"/>
            <w:shd w:val="clear" w:color="auto" w:fill="E6E6E6"/>
            <w:vAlign w:val="center"/>
          </w:tcPr>
          <w:p w14:paraId="2E1A71B9" w14:textId="77777777" w:rsidR="0018546F" w:rsidRPr="002F5F3A" w:rsidRDefault="0018546F" w:rsidP="0021019A">
            <w:pPr>
              <w:pStyle w:val="ab"/>
              <w:wordWrap/>
              <w:ind w:right="20"/>
              <w:rPr>
                <w:b w:val="0"/>
              </w:rPr>
            </w:pPr>
            <w:r w:rsidRPr="002F5F3A">
              <w:rPr>
                <w:b w:val="0"/>
              </w:rPr>
              <w:t>Description</w:t>
            </w:r>
          </w:p>
        </w:tc>
      </w:tr>
      <w:tr w:rsidR="0018546F" w:rsidRPr="002F5F3A" w14:paraId="0C13FD2F" w14:textId="77777777" w:rsidTr="009E28DF">
        <w:trPr>
          <w:trHeight w:val="599"/>
        </w:trPr>
        <w:tc>
          <w:tcPr>
            <w:tcW w:w="3060" w:type="dxa"/>
            <w:vAlign w:val="center"/>
          </w:tcPr>
          <w:p w14:paraId="055DA314" w14:textId="77777777" w:rsidR="0018546F" w:rsidRPr="002F5F3A" w:rsidRDefault="0018546F" w:rsidP="0021019A">
            <w:pPr>
              <w:pStyle w:val="aa"/>
              <w:ind w:right="20"/>
            </w:pPr>
            <w:r w:rsidRPr="002F5F3A">
              <w:t>Screen displays</w:t>
            </w:r>
          </w:p>
        </w:tc>
        <w:tc>
          <w:tcPr>
            <w:tcW w:w="5920" w:type="dxa"/>
            <w:vAlign w:val="center"/>
          </w:tcPr>
          <w:p w14:paraId="7445F08F" w14:textId="77777777" w:rsidR="0018546F" w:rsidRPr="002F5F3A" w:rsidRDefault="0018546F" w:rsidP="0021019A">
            <w:pPr>
              <w:spacing w:line="240" w:lineRule="auto"/>
              <w:ind w:right="20"/>
            </w:pPr>
            <w:r w:rsidRPr="002F5F3A">
              <w:t>The information displayed on the OAM terminal screen as a result of command execution</w:t>
            </w:r>
          </w:p>
          <w:p w14:paraId="3A2A83ED" w14:textId="77777777" w:rsidR="0018546F" w:rsidRPr="002F5F3A" w:rsidRDefault="0018546F" w:rsidP="0021019A">
            <w:pPr>
              <w:spacing w:line="240" w:lineRule="auto"/>
              <w:ind w:right="20"/>
            </w:pPr>
            <w:r w:rsidRPr="002F5F3A">
              <w:rPr>
                <w:kern w:val="0"/>
              </w:rPr>
              <w:t>This typeface indicates command syntax</w:t>
            </w:r>
          </w:p>
        </w:tc>
      </w:tr>
      <w:tr w:rsidR="0018546F" w:rsidRPr="002F5F3A" w14:paraId="3686FAAB" w14:textId="77777777">
        <w:trPr>
          <w:trHeight w:val="80"/>
        </w:trPr>
        <w:tc>
          <w:tcPr>
            <w:tcW w:w="3060" w:type="dxa"/>
            <w:vAlign w:val="center"/>
          </w:tcPr>
          <w:p w14:paraId="75E49EA1" w14:textId="77777777" w:rsidR="0018546F" w:rsidRPr="002F5F3A" w:rsidRDefault="0018546F" w:rsidP="0021019A">
            <w:pPr>
              <w:pStyle w:val="aa"/>
              <w:ind w:right="20"/>
              <w:rPr>
                <w:b/>
                <w:bCs/>
              </w:rPr>
            </w:pPr>
            <w:r w:rsidRPr="002F5F3A">
              <w:rPr>
                <w:b/>
                <w:bCs/>
              </w:rPr>
              <w:t>Screen displays bold</w:t>
            </w:r>
          </w:p>
        </w:tc>
        <w:tc>
          <w:tcPr>
            <w:tcW w:w="5920" w:type="dxa"/>
            <w:vAlign w:val="center"/>
          </w:tcPr>
          <w:p w14:paraId="5EA68D48" w14:textId="77777777" w:rsidR="0018546F" w:rsidRPr="002F5F3A" w:rsidRDefault="0018546F" w:rsidP="0021019A">
            <w:pPr>
              <w:spacing w:line="240" w:lineRule="auto"/>
              <w:ind w:right="20"/>
            </w:pPr>
            <w:r w:rsidRPr="002F5F3A">
              <w:t>This typeface indicates how you would type a particular command</w:t>
            </w:r>
          </w:p>
        </w:tc>
      </w:tr>
      <w:tr w:rsidR="0018546F" w:rsidRPr="002F5F3A" w14:paraId="2F8959E0" w14:textId="77777777">
        <w:trPr>
          <w:trHeight w:val="595"/>
        </w:trPr>
        <w:tc>
          <w:tcPr>
            <w:tcW w:w="3060" w:type="dxa"/>
            <w:vAlign w:val="center"/>
          </w:tcPr>
          <w:p w14:paraId="734B4118" w14:textId="77777777" w:rsidR="0018546F" w:rsidRPr="002F5F3A" w:rsidRDefault="0018546F" w:rsidP="0021019A">
            <w:pPr>
              <w:pStyle w:val="aa"/>
              <w:ind w:right="20"/>
            </w:pPr>
            <w:r w:rsidRPr="002F5F3A">
              <w:t>[Key] Input</w:t>
            </w:r>
          </w:p>
        </w:tc>
        <w:tc>
          <w:tcPr>
            <w:tcW w:w="5920" w:type="dxa"/>
            <w:vAlign w:val="center"/>
          </w:tcPr>
          <w:p w14:paraId="290D20CB" w14:textId="77777777" w:rsidR="0018546F" w:rsidRPr="002F5F3A" w:rsidRDefault="0018546F" w:rsidP="0021019A">
            <w:pPr>
              <w:spacing w:line="240" w:lineRule="auto"/>
              <w:ind w:right="20"/>
            </w:pPr>
            <w:r w:rsidRPr="002F5F3A">
              <w:t>To indicate pressing a key of the keyboard, a square bracket is used with the key, for example, [Enter] or [Ctrl].</w:t>
            </w:r>
          </w:p>
          <w:p w14:paraId="77AFD4F3" w14:textId="77777777" w:rsidR="0018546F" w:rsidRPr="002F5F3A" w:rsidRDefault="0018546F" w:rsidP="0021019A">
            <w:pPr>
              <w:spacing w:line="240" w:lineRule="auto"/>
              <w:ind w:right="20"/>
            </w:pPr>
            <w:r w:rsidRPr="002F5F3A">
              <w:t>When two or more keys are pressed at the same time, the two keys are connected with ‘+’, for example, [Ctrl] + [z]</w:t>
            </w:r>
          </w:p>
        </w:tc>
      </w:tr>
      <w:tr w:rsidR="002F5F3A" w:rsidRPr="002F5F3A" w14:paraId="3113A3B8" w14:textId="77777777">
        <w:trPr>
          <w:trHeight w:val="80"/>
        </w:trPr>
        <w:tc>
          <w:tcPr>
            <w:tcW w:w="3060" w:type="dxa"/>
            <w:vAlign w:val="center"/>
          </w:tcPr>
          <w:p w14:paraId="4349B9EC" w14:textId="77777777" w:rsidR="0018546F" w:rsidRPr="002F5F3A" w:rsidRDefault="0018546F" w:rsidP="0021019A">
            <w:pPr>
              <w:pStyle w:val="aa"/>
              <w:ind w:right="20"/>
              <w:rPr>
                <w:i/>
                <w:iCs/>
              </w:rPr>
            </w:pPr>
            <w:r w:rsidRPr="002F5F3A">
              <w:rPr>
                <w:i/>
                <w:iCs/>
              </w:rPr>
              <w:t>Italic</w:t>
            </w:r>
            <w:r w:rsidR="00D03EE6" w:rsidRPr="002F5F3A">
              <w:rPr>
                <w:i/>
                <w:iCs/>
              </w:rPr>
              <w:t>s</w:t>
            </w:r>
          </w:p>
        </w:tc>
        <w:tc>
          <w:tcPr>
            <w:tcW w:w="5920" w:type="dxa"/>
            <w:vAlign w:val="center"/>
          </w:tcPr>
          <w:p w14:paraId="7E6E5A83" w14:textId="77777777" w:rsidR="0018546F" w:rsidRPr="002F5F3A" w:rsidRDefault="0018546F" w:rsidP="0021019A">
            <w:pPr>
              <w:spacing w:line="240" w:lineRule="auto"/>
              <w:ind w:right="20"/>
            </w:pPr>
            <w:r w:rsidRPr="002F5F3A">
              <w:t>Used to emphasize a point or denote new terms where they are defined in the text.</w:t>
            </w:r>
          </w:p>
          <w:p w14:paraId="6A93543D" w14:textId="77777777" w:rsidR="0018546F" w:rsidRPr="002F5F3A" w:rsidRDefault="0018546F" w:rsidP="0021019A">
            <w:pPr>
              <w:spacing w:line="240" w:lineRule="auto"/>
              <w:ind w:right="20"/>
            </w:pPr>
            <w:r w:rsidRPr="002F5F3A">
              <w:t>Parameters that users enter in the system command syntax</w:t>
            </w:r>
          </w:p>
        </w:tc>
      </w:tr>
    </w:tbl>
    <w:p w14:paraId="597C9179" w14:textId="77777777" w:rsidR="00C34796" w:rsidRPr="002F5F3A" w:rsidRDefault="00C34796" w:rsidP="0021019A">
      <w:pPr>
        <w:wordWrap/>
        <w:ind w:right="20"/>
      </w:pPr>
      <w:bookmarkStart w:id="14" w:name="_Toc292810173"/>
    </w:p>
    <w:p w14:paraId="1AE5C1AD" w14:textId="77777777" w:rsidR="0018546F" w:rsidRPr="002F5F3A" w:rsidRDefault="00C34796" w:rsidP="0021019A">
      <w:pPr>
        <w:pStyle w:val="3"/>
        <w:ind w:right="20"/>
      </w:pPr>
      <w:r w:rsidRPr="002F5F3A">
        <w:br w:type="page"/>
      </w:r>
      <w:bookmarkStart w:id="15" w:name="_Toc337198263"/>
      <w:bookmarkStart w:id="16" w:name="_Toc363747386"/>
      <w:bookmarkStart w:id="17" w:name="_Toc444694489"/>
      <w:r w:rsidR="0018546F" w:rsidRPr="002F5F3A">
        <w:lastRenderedPageBreak/>
        <w:t>Notice and Warning 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23"/>
        <w:gridCol w:w="1645"/>
        <w:gridCol w:w="5130"/>
      </w:tblGrid>
      <w:tr w:rsidR="0018546F" w:rsidRPr="002F5F3A" w14:paraId="34D75FB3" w14:textId="77777777">
        <w:trPr>
          <w:trHeight w:val="317"/>
        </w:trPr>
        <w:tc>
          <w:tcPr>
            <w:tcW w:w="1547" w:type="dxa"/>
            <w:shd w:val="clear" w:color="auto" w:fill="E6E6E6"/>
            <w:vAlign w:val="center"/>
          </w:tcPr>
          <w:p w14:paraId="7B43C0D7" w14:textId="77777777" w:rsidR="0018546F" w:rsidRPr="002F5F3A" w:rsidRDefault="0018546F" w:rsidP="0021019A">
            <w:pPr>
              <w:pStyle w:val="ab"/>
              <w:wordWrap/>
              <w:ind w:right="20"/>
              <w:rPr>
                <w:b w:val="0"/>
              </w:rPr>
            </w:pPr>
            <w:r w:rsidRPr="002F5F3A">
              <w:rPr>
                <w:b w:val="0"/>
              </w:rPr>
              <w:t>Icon</w:t>
            </w:r>
          </w:p>
        </w:tc>
        <w:tc>
          <w:tcPr>
            <w:tcW w:w="1770" w:type="dxa"/>
            <w:shd w:val="clear" w:color="auto" w:fill="E6E6E6"/>
            <w:vAlign w:val="center"/>
          </w:tcPr>
          <w:p w14:paraId="714A04BE" w14:textId="77777777" w:rsidR="0018546F" w:rsidRPr="002F5F3A" w:rsidRDefault="0018546F" w:rsidP="0021019A">
            <w:pPr>
              <w:pStyle w:val="ab"/>
              <w:wordWrap/>
              <w:ind w:right="20"/>
              <w:jc w:val="left"/>
              <w:rPr>
                <w:b w:val="0"/>
              </w:rPr>
            </w:pPr>
            <w:r w:rsidRPr="002F5F3A">
              <w:rPr>
                <w:b w:val="0"/>
              </w:rPr>
              <w:t xml:space="preserve">Type </w:t>
            </w:r>
          </w:p>
        </w:tc>
        <w:tc>
          <w:tcPr>
            <w:tcW w:w="5749" w:type="dxa"/>
            <w:shd w:val="clear" w:color="auto" w:fill="E6E6E6"/>
            <w:vAlign w:val="center"/>
          </w:tcPr>
          <w:p w14:paraId="3FA4EAFA" w14:textId="77777777" w:rsidR="0018546F" w:rsidRPr="002F5F3A" w:rsidRDefault="0018546F" w:rsidP="0021019A">
            <w:pPr>
              <w:pStyle w:val="ab"/>
              <w:wordWrap/>
              <w:ind w:right="20"/>
              <w:rPr>
                <w:b w:val="0"/>
              </w:rPr>
            </w:pPr>
            <w:r w:rsidRPr="002F5F3A">
              <w:rPr>
                <w:b w:val="0"/>
              </w:rPr>
              <w:t>Description</w:t>
            </w:r>
          </w:p>
        </w:tc>
      </w:tr>
      <w:tr w:rsidR="0018546F" w:rsidRPr="002F5F3A" w14:paraId="69532BE0" w14:textId="77777777" w:rsidTr="003100B0">
        <w:trPr>
          <w:trHeight w:val="812"/>
        </w:trPr>
        <w:tc>
          <w:tcPr>
            <w:tcW w:w="1547" w:type="dxa"/>
            <w:vAlign w:val="center"/>
          </w:tcPr>
          <w:p w14:paraId="457F1890" w14:textId="77777777" w:rsidR="0018546F" w:rsidRPr="002F5F3A" w:rsidRDefault="00E762BD" w:rsidP="0021019A">
            <w:pPr>
              <w:pStyle w:val="aa"/>
              <w:ind w:right="20"/>
              <w:jc w:val="both"/>
            </w:pPr>
            <w:r>
              <w:rPr>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2F5F3A" w:rsidRDefault="0018546F" w:rsidP="0021019A">
            <w:pPr>
              <w:pStyle w:val="aa"/>
              <w:ind w:right="20"/>
            </w:pPr>
            <w:r w:rsidRPr="002F5F3A">
              <w:t>Notice</w:t>
            </w:r>
          </w:p>
        </w:tc>
        <w:tc>
          <w:tcPr>
            <w:tcW w:w="5749" w:type="dxa"/>
            <w:vAlign w:val="center"/>
          </w:tcPr>
          <w:p w14:paraId="621F642E" w14:textId="77777777" w:rsidR="0018546F" w:rsidRPr="002F5F3A" w:rsidRDefault="0018546F" w:rsidP="0021019A">
            <w:pPr>
              <w:pStyle w:val="a9"/>
              <w:wordWrap/>
              <w:spacing w:line="240" w:lineRule="auto"/>
              <w:ind w:right="20"/>
              <w:jc w:val="both"/>
            </w:pPr>
            <w:r w:rsidRPr="002F5F3A">
              <w:t>Important features, characteristics, commands or tips</w:t>
            </w:r>
          </w:p>
        </w:tc>
      </w:tr>
      <w:tr w:rsidR="0018546F" w:rsidRPr="002F5F3A" w14:paraId="1A198989" w14:textId="77777777" w:rsidTr="003100B0">
        <w:trPr>
          <w:trHeight w:val="837"/>
        </w:trPr>
        <w:tc>
          <w:tcPr>
            <w:tcW w:w="1547" w:type="dxa"/>
            <w:vAlign w:val="center"/>
          </w:tcPr>
          <w:p w14:paraId="36C7112F" w14:textId="77777777" w:rsidR="0018546F" w:rsidRPr="002F5F3A" w:rsidRDefault="00E762BD" w:rsidP="0021019A">
            <w:pPr>
              <w:pStyle w:val="aa"/>
              <w:ind w:right="20"/>
              <w:jc w:val="both"/>
            </w:pPr>
            <w:r>
              <w:rPr>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2F5F3A" w:rsidRDefault="0018546F" w:rsidP="0021019A">
            <w:pPr>
              <w:pStyle w:val="aa"/>
              <w:ind w:right="20"/>
            </w:pPr>
            <w:r w:rsidRPr="002F5F3A">
              <w:t>Warning</w:t>
            </w:r>
          </w:p>
        </w:tc>
        <w:tc>
          <w:tcPr>
            <w:tcW w:w="5749" w:type="dxa"/>
            <w:vAlign w:val="center"/>
          </w:tcPr>
          <w:p w14:paraId="0C43A4E4" w14:textId="77777777" w:rsidR="0018546F" w:rsidRPr="002F5F3A" w:rsidRDefault="00D03EE6" w:rsidP="0021019A">
            <w:pPr>
              <w:pStyle w:val="a9"/>
              <w:wordWrap/>
              <w:spacing w:line="240" w:lineRule="auto"/>
              <w:ind w:right="20"/>
              <w:jc w:val="both"/>
            </w:pPr>
            <w:r w:rsidRPr="002F5F3A">
              <w:t>There is a d</w:t>
            </w:r>
            <w:r w:rsidR="0018546F" w:rsidRPr="002F5F3A">
              <w:t xml:space="preserve">anger </w:t>
            </w:r>
            <w:r w:rsidRPr="002F5F3A">
              <w:t xml:space="preserve">of </w:t>
            </w:r>
            <w:r w:rsidR="0018546F" w:rsidRPr="002F5F3A">
              <w:t>bodily injury, data loss, or system damage</w:t>
            </w:r>
          </w:p>
        </w:tc>
      </w:tr>
    </w:tbl>
    <w:p w14:paraId="60BE03EA" w14:textId="77777777" w:rsidR="0018546F" w:rsidRPr="002F5F3A" w:rsidRDefault="0018546F" w:rsidP="0021019A">
      <w:pPr>
        <w:pStyle w:val="3"/>
        <w:ind w:right="20"/>
      </w:pPr>
      <w:bookmarkStart w:id="18" w:name="_Toc292809728"/>
      <w:bookmarkStart w:id="19" w:name="_Toc337198264"/>
      <w:bookmarkStart w:id="20" w:name="_Toc363747387"/>
      <w:bookmarkStart w:id="21" w:name="_Toc444694490"/>
      <w:r w:rsidRPr="002F5F3A">
        <w:t>Related Documents</w:t>
      </w:r>
      <w:bookmarkEnd w:id="18"/>
      <w:bookmarkEnd w:id="19"/>
      <w:bookmarkEnd w:id="20"/>
      <w:bookmarkEnd w:id="21"/>
    </w:p>
    <w:p w14:paraId="74A91C38" w14:textId="77777777" w:rsidR="0018546F" w:rsidRPr="002F5F3A" w:rsidRDefault="0018546F" w:rsidP="0021019A">
      <w:pPr>
        <w:pStyle w:val="a3"/>
        <w:ind w:right="20"/>
        <w:rPr>
          <w:rFonts w:cs="Arial"/>
        </w:rPr>
      </w:pPr>
      <w:r w:rsidRPr="002F5F3A">
        <w:rPr>
          <w:rFonts w:cs="Arial"/>
        </w:rPr>
        <w:t>For additional infor</w:t>
      </w:r>
      <w:r w:rsidR="004E5A2F" w:rsidRPr="002F5F3A">
        <w:rPr>
          <w:rFonts w:cs="Arial"/>
        </w:rPr>
        <w:t xml:space="preserve">mation on this equipment, </w:t>
      </w:r>
      <w:r w:rsidRPr="002F5F3A">
        <w:rPr>
          <w:rFonts w:cs="Arial"/>
        </w:rPr>
        <w:t>refer to the following manuals</w:t>
      </w:r>
      <w:r w:rsidR="00D03EE6" w:rsidRPr="002F5F3A">
        <w:rPr>
          <w:rFonts w:cs="Arial"/>
        </w:rPr>
        <w:t>:</w:t>
      </w:r>
      <w:r w:rsidRPr="002F5F3A">
        <w:rPr>
          <w:rFonts w:cs="Arial"/>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4430"/>
      </w:tblGrid>
      <w:tr w:rsidR="0018546F" w:rsidRPr="002F5F3A" w14:paraId="61BAD3F4" w14:textId="77777777">
        <w:trPr>
          <w:trHeight w:val="291"/>
        </w:trPr>
        <w:tc>
          <w:tcPr>
            <w:tcW w:w="3825" w:type="dxa"/>
            <w:shd w:val="clear" w:color="auto" w:fill="E6E6E6"/>
            <w:vAlign w:val="center"/>
          </w:tcPr>
          <w:p w14:paraId="16AC85FC" w14:textId="77777777" w:rsidR="0018546F" w:rsidRPr="002F5F3A" w:rsidRDefault="0018546F" w:rsidP="0021019A">
            <w:pPr>
              <w:pStyle w:val="ab"/>
              <w:wordWrap/>
              <w:ind w:right="20"/>
              <w:rPr>
                <w:b w:val="0"/>
              </w:rPr>
            </w:pPr>
            <w:r w:rsidRPr="002F5F3A">
              <w:rPr>
                <w:b w:val="0"/>
              </w:rPr>
              <w:t>Manual</w:t>
            </w:r>
          </w:p>
        </w:tc>
        <w:tc>
          <w:tcPr>
            <w:tcW w:w="4497" w:type="dxa"/>
            <w:shd w:val="clear" w:color="auto" w:fill="E6E6E6"/>
            <w:vAlign w:val="center"/>
          </w:tcPr>
          <w:p w14:paraId="739CCEEA" w14:textId="77777777" w:rsidR="0018546F" w:rsidRPr="002F5F3A" w:rsidRDefault="0018546F" w:rsidP="0021019A">
            <w:pPr>
              <w:pStyle w:val="ab"/>
              <w:wordWrap/>
              <w:ind w:right="20"/>
              <w:rPr>
                <w:b w:val="0"/>
              </w:rPr>
            </w:pPr>
            <w:r w:rsidRPr="002F5F3A">
              <w:rPr>
                <w:b w:val="0"/>
              </w:rPr>
              <w:t>Contents</w:t>
            </w:r>
          </w:p>
        </w:tc>
      </w:tr>
      <w:tr w:rsidR="0018546F" w:rsidRPr="002F5F3A" w14:paraId="547C2DC7" w14:textId="77777777">
        <w:trPr>
          <w:trHeight w:val="936"/>
        </w:trPr>
        <w:tc>
          <w:tcPr>
            <w:tcW w:w="3825" w:type="dxa"/>
            <w:vAlign w:val="center"/>
          </w:tcPr>
          <w:p w14:paraId="576215AD" w14:textId="77777777" w:rsidR="0018546F" w:rsidRPr="002F5F3A" w:rsidRDefault="0018546F" w:rsidP="0021019A">
            <w:pPr>
              <w:pStyle w:val="aa"/>
              <w:ind w:right="20"/>
            </w:pPr>
            <w:r w:rsidRPr="002F5F3A">
              <w:rPr>
                <w:i/>
                <w:iCs/>
              </w:rPr>
              <w:t>Hardware Installation Guide</w:t>
            </w:r>
          </w:p>
        </w:tc>
        <w:tc>
          <w:tcPr>
            <w:tcW w:w="4497" w:type="dxa"/>
            <w:vAlign w:val="center"/>
          </w:tcPr>
          <w:p w14:paraId="68E6661C" w14:textId="77777777" w:rsidR="0018546F" w:rsidRPr="002F5F3A" w:rsidRDefault="0018546F" w:rsidP="0021019A">
            <w:pPr>
              <w:wordWrap/>
              <w:spacing w:line="240" w:lineRule="auto"/>
              <w:ind w:right="20"/>
            </w:pPr>
            <w:r w:rsidRPr="002F5F3A">
              <w:t>Switch hardware installation</w:t>
            </w:r>
          </w:p>
          <w:p w14:paraId="69E83F53" w14:textId="77777777" w:rsidR="0018546F" w:rsidRPr="002F5F3A" w:rsidRDefault="0018546F" w:rsidP="0021019A">
            <w:pPr>
              <w:wordWrap/>
              <w:spacing w:line="240" w:lineRule="auto"/>
              <w:ind w:right="20"/>
            </w:pPr>
            <w:r w:rsidRPr="002F5F3A">
              <w:t>Initial operating environment configuration</w:t>
            </w:r>
          </w:p>
          <w:p w14:paraId="0DD2365C" w14:textId="77777777" w:rsidR="00375953" w:rsidRPr="002F5F3A" w:rsidRDefault="00375953" w:rsidP="0021019A">
            <w:pPr>
              <w:wordWrap/>
              <w:spacing w:line="240" w:lineRule="auto"/>
              <w:ind w:right="20"/>
            </w:pPr>
            <w:r w:rsidRPr="002F5F3A">
              <w:t>Trouble Shooting</w:t>
            </w:r>
          </w:p>
        </w:tc>
      </w:tr>
    </w:tbl>
    <w:p w14:paraId="3AF51AA3" w14:textId="77777777" w:rsidR="0018546F" w:rsidRPr="002F5F3A" w:rsidRDefault="0018546F" w:rsidP="0021019A">
      <w:pPr>
        <w:wordWrap/>
        <w:ind w:right="20"/>
      </w:pPr>
    </w:p>
    <w:tbl>
      <w:tblPr>
        <w:tblStyle w:val="NOTICE"/>
        <w:tblW w:w="0" w:type="auto"/>
        <w:tblLook w:val="0000" w:firstRow="0" w:lastRow="0" w:firstColumn="0" w:lastColumn="0" w:noHBand="0" w:noVBand="0"/>
      </w:tblPr>
      <w:tblGrid>
        <w:gridCol w:w="922"/>
        <w:gridCol w:w="1056"/>
        <w:gridCol w:w="6220"/>
      </w:tblGrid>
      <w:tr w:rsidR="00CA2EEE" w14:paraId="2AFFA05C" w14:textId="77777777" w:rsidTr="00CA2EEE">
        <w:tc>
          <w:tcPr>
            <w:tcW w:w="960" w:type="dxa"/>
            <w:vAlign w:val="center"/>
          </w:tcPr>
          <w:p w14:paraId="680BB5E8" w14:textId="77777777" w:rsidR="00CA2EEE" w:rsidRDefault="00CA2EEE" w:rsidP="0021019A">
            <w:pPr>
              <w:pStyle w:val="aa"/>
              <w:spacing w:after="120"/>
              <w:ind w:right="20"/>
              <w:jc w:val="both"/>
              <w:rPr>
                <w:rFonts w:cs="Times New Roman"/>
                <w:i/>
                <w:iCs/>
              </w:rPr>
            </w:pPr>
            <w:r>
              <w:rPr>
                <w:rFonts w:cs="Times New Roman" w:hint="eastAsia"/>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Default="00CA2EEE" w:rsidP="0021019A">
            <w:pPr>
              <w:pStyle w:val="aa"/>
              <w:ind w:right="20"/>
              <w:jc w:val="both"/>
              <w:rPr>
                <w:b/>
                <w:bCs/>
              </w:rPr>
            </w:pPr>
            <w:r>
              <w:rPr>
                <w:b/>
                <w:bCs/>
              </w:rPr>
              <w:t>Notice</w:t>
            </w:r>
          </w:p>
        </w:tc>
        <w:tc>
          <w:tcPr>
            <w:tcW w:w="6800" w:type="dxa"/>
            <w:vAlign w:val="center"/>
          </w:tcPr>
          <w:p w14:paraId="6E8CCF75" w14:textId="77777777" w:rsidR="00CA2EEE" w:rsidRPr="006C54C8" w:rsidRDefault="00CA2EEE" w:rsidP="0021019A">
            <w:pPr>
              <w:pStyle w:val="aa"/>
              <w:ind w:right="20"/>
              <w:jc w:val="both"/>
            </w:pPr>
            <w:r>
              <w:t xml:space="preserve">Updated document or specification can be acquired from the homepage of </w:t>
            </w:r>
            <w:r w:rsidR="00E93CDC">
              <w:t>CommScope</w:t>
            </w:r>
            <w:r>
              <w:t xml:space="preserve"> at </w:t>
            </w:r>
            <w:hyperlink r:id="rId14" w:history="1">
              <w:r w:rsidRPr="00834DB7">
                <w:rPr>
                  <w:rStyle w:val="afffff2"/>
                </w:rPr>
                <w:t>http://www.</w:t>
              </w:r>
              <w:r w:rsidR="00E93CDC">
                <w:rPr>
                  <w:rStyle w:val="afffff2"/>
                </w:rPr>
                <w:t>CommScope</w:t>
              </w:r>
              <w:r w:rsidRPr="00834DB7">
                <w:rPr>
                  <w:rStyle w:val="afffff2"/>
                </w:rPr>
                <w:t>.com</w:t>
              </w:r>
            </w:hyperlink>
            <w:r>
              <w:t xml:space="preserve"> </w:t>
            </w:r>
            <w:r>
              <w:rPr>
                <w:rFonts w:hint="eastAsia"/>
              </w:rPr>
              <w:t>.</w:t>
            </w:r>
          </w:p>
        </w:tc>
      </w:tr>
    </w:tbl>
    <w:p w14:paraId="2BB7AFC8" w14:textId="77777777" w:rsidR="00591D1B" w:rsidRPr="00CA2EEE" w:rsidRDefault="00591D1B" w:rsidP="0021019A">
      <w:pPr>
        <w:pStyle w:val="a3"/>
        <w:ind w:right="20"/>
        <w:rPr>
          <w:rFonts w:cs="Arial"/>
        </w:rPr>
      </w:pPr>
    </w:p>
    <w:p w14:paraId="40DF54A3" w14:textId="77777777" w:rsidR="003F4897" w:rsidRDefault="003F4897" w:rsidP="0021019A">
      <w:pPr>
        <w:pStyle w:val="a3"/>
        <w:ind w:right="20"/>
        <w:rPr>
          <w:rFonts w:cs="Arial"/>
        </w:rPr>
      </w:pPr>
    </w:p>
    <w:p w14:paraId="52BEC7E8" w14:textId="77777777" w:rsidR="00CA2EEE" w:rsidRDefault="00CA2EEE" w:rsidP="0021019A">
      <w:pPr>
        <w:pStyle w:val="a3"/>
        <w:ind w:right="20"/>
        <w:rPr>
          <w:rFonts w:cs="Arial"/>
        </w:rPr>
      </w:pPr>
    </w:p>
    <w:p w14:paraId="7C07EF30" w14:textId="77777777" w:rsidR="00CA2EEE" w:rsidRDefault="00CA2EEE" w:rsidP="0021019A">
      <w:pPr>
        <w:pStyle w:val="a3"/>
        <w:ind w:right="20"/>
        <w:rPr>
          <w:rFonts w:cs="Arial"/>
        </w:rPr>
      </w:pPr>
    </w:p>
    <w:p w14:paraId="576FF175" w14:textId="77777777" w:rsidR="00CA2EEE" w:rsidRPr="00CA2EEE" w:rsidRDefault="00CA2EEE" w:rsidP="0021019A">
      <w:pPr>
        <w:pStyle w:val="2"/>
        <w:ind w:right="20"/>
      </w:pPr>
      <w:bookmarkStart w:id="22" w:name="_Toc444694491"/>
      <w:r>
        <w:rPr>
          <w:rFonts w:hint="eastAsia"/>
        </w:rPr>
        <w:lastRenderedPageBreak/>
        <w:t>Table of Contents</w:t>
      </w:r>
      <w:bookmarkEnd w:id="22"/>
    </w:p>
    <w:p w14:paraId="021BFEA6" w14:textId="77777777" w:rsidR="00D52C4A" w:rsidRDefault="005832B8">
      <w:pPr>
        <w:pStyle w:val="20"/>
        <w:rPr>
          <w:rFonts w:asciiTheme="minorHAnsi" w:eastAsiaTheme="minorEastAsia" w:hAnsiTheme="minorHAnsi" w:cstheme="minorBidi"/>
          <w:noProof/>
          <w:snapToGrid/>
          <w:kern w:val="0"/>
          <w:sz w:val="22"/>
          <w:szCs w:val="22"/>
        </w:rPr>
      </w:pPr>
      <w:r>
        <w:fldChar w:fldCharType="begin"/>
      </w:r>
      <w:r w:rsidR="00CB2F07">
        <w:instrText xml:space="preserve"> TOC \o "1-3" \f \h \z </w:instrText>
      </w:r>
      <w:r>
        <w:fldChar w:fldCharType="separate"/>
      </w:r>
      <w:hyperlink w:anchor="_Toc444694486" w:history="1">
        <w:r w:rsidR="00D52C4A" w:rsidRPr="00BE42EA">
          <w:rPr>
            <w:rStyle w:val="afffff2"/>
            <w:noProof/>
          </w:rPr>
          <w:t>Preface</w:t>
        </w:r>
        <w:r w:rsidR="00D52C4A">
          <w:rPr>
            <w:noProof/>
            <w:webHidden/>
          </w:rPr>
          <w:tab/>
        </w:r>
        <w:r w:rsidR="00D52C4A">
          <w:rPr>
            <w:noProof/>
            <w:webHidden/>
          </w:rPr>
          <w:fldChar w:fldCharType="begin"/>
        </w:r>
        <w:r w:rsidR="00D52C4A">
          <w:rPr>
            <w:noProof/>
            <w:webHidden/>
          </w:rPr>
          <w:instrText xml:space="preserve"> PAGEREF _Toc444694486 \h </w:instrText>
        </w:r>
        <w:r w:rsidR="00D52C4A">
          <w:rPr>
            <w:noProof/>
            <w:webHidden/>
          </w:rPr>
        </w:r>
        <w:r w:rsidR="00D52C4A">
          <w:rPr>
            <w:noProof/>
            <w:webHidden/>
          </w:rPr>
          <w:fldChar w:fldCharType="separate"/>
        </w:r>
        <w:r w:rsidR="00D52C4A">
          <w:rPr>
            <w:noProof/>
            <w:webHidden/>
          </w:rPr>
          <w:t>1</w:t>
        </w:r>
        <w:r w:rsidR="00D52C4A">
          <w:rPr>
            <w:noProof/>
            <w:webHidden/>
          </w:rPr>
          <w:fldChar w:fldCharType="end"/>
        </w:r>
      </w:hyperlink>
    </w:p>
    <w:p w14:paraId="0704E2ED" w14:textId="77777777" w:rsidR="00D52C4A" w:rsidRDefault="00790C83">
      <w:pPr>
        <w:pStyle w:val="30"/>
        <w:rPr>
          <w:rFonts w:asciiTheme="minorHAnsi" w:eastAsiaTheme="minorEastAsia" w:hAnsiTheme="minorHAnsi" w:cstheme="minorBidi"/>
          <w:snapToGrid/>
          <w:kern w:val="0"/>
          <w:sz w:val="22"/>
          <w:szCs w:val="22"/>
        </w:rPr>
      </w:pPr>
      <w:hyperlink w:anchor="_Toc444694487" w:history="1">
        <w:r w:rsidR="00D52C4A" w:rsidRPr="00BE42EA">
          <w:rPr>
            <w:rStyle w:val="afffff2"/>
          </w:rPr>
          <w:t>Introduction</w:t>
        </w:r>
        <w:r w:rsidR="00D52C4A">
          <w:rPr>
            <w:webHidden/>
          </w:rPr>
          <w:tab/>
        </w:r>
        <w:r w:rsidR="00D52C4A">
          <w:rPr>
            <w:webHidden/>
          </w:rPr>
          <w:fldChar w:fldCharType="begin"/>
        </w:r>
        <w:r w:rsidR="00D52C4A">
          <w:rPr>
            <w:webHidden/>
          </w:rPr>
          <w:instrText xml:space="preserve"> PAGEREF _Toc444694487 \h </w:instrText>
        </w:r>
        <w:r w:rsidR="00D52C4A">
          <w:rPr>
            <w:webHidden/>
          </w:rPr>
        </w:r>
        <w:r w:rsidR="00D52C4A">
          <w:rPr>
            <w:webHidden/>
          </w:rPr>
          <w:fldChar w:fldCharType="separate"/>
        </w:r>
        <w:r w:rsidR="00D52C4A">
          <w:rPr>
            <w:webHidden/>
          </w:rPr>
          <w:t>1</w:t>
        </w:r>
        <w:r w:rsidR="00D52C4A">
          <w:rPr>
            <w:webHidden/>
          </w:rPr>
          <w:fldChar w:fldCharType="end"/>
        </w:r>
      </w:hyperlink>
    </w:p>
    <w:p w14:paraId="61824F8D" w14:textId="77777777" w:rsidR="00D52C4A" w:rsidRDefault="00790C83">
      <w:pPr>
        <w:pStyle w:val="30"/>
        <w:rPr>
          <w:rFonts w:asciiTheme="minorHAnsi" w:eastAsiaTheme="minorEastAsia" w:hAnsiTheme="minorHAnsi" w:cstheme="minorBidi"/>
          <w:snapToGrid/>
          <w:kern w:val="0"/>
          <w:sz w:val="22"/>
          <w:szCs w:val="22"/>
        </w:rPr>
      </w:pPr>
      <w:hyperlink w:anchor="_Toc444694488" w:history="1">
        <w:r w:rsidR="00D52C4A" w:rsidRPr="00BE42EA">
          <w:rPr>
            <w:rStyle w:val="afffff2"/>
          </w:rPr>
          <w:t>Conventions</w:t>
        </w:r>
        <w:r w:rsidR="00D52C4A">
          <w:rPr>
            <w:webHidden/>
          </w:rPr>
          <w:tab/>
        </w:r>
        <w:r w:rsidR="00D52C4A">
          <w:rPr>
            <w:webHidden/>
          </w:rPr>
          <w:fldChar w:fldCharType="begin"/>
        </w:r>
        <w:r w:rsidR="00D52C4A">
          <w:rPr>
            <w:webHidden/>
          </w:rPr>
          <w:instrText xml:space="preserve"> PAGEREF _Toc444694488 \h </w:instrText>
        </w:r>
        <w:r w:rsidR="00D52C4A">
          <w:rPr>
            <w:webHidden/>
          </w:rPr>
        </w:r>
        <w:r w:rsidR="00D52C4A">
          <w:rPr>
            <w:webHidden/>
          </w:rPr>
          <w:fldChar w:fldCharType="separate"/>
        </w:r>
        <w:r w:rsidR="00D52C4A">
          <w:rPr>
            <w:webHidden/>
          </w:rPr>
          <w:t>1</w:t>
        </w:r>
        <w:r w:rsidR="00D52C4A">
          <w:rPr>
            <w:webHidden/>
          </w:rPr>
          <w:fldChar w:fldCharType="end"/>
        </w:r>
      </w:hyperlink>
    </w:p>
    <w:p w14:paraId="5F32C08F" w14:textId="77777777" w:rsidR="00D52C4A" w:rsidRDefault="00790C83">
      <w:pPr>
        <w:pStyle w:val="30"/>
        <w:rPr>
          <w:rFonts w:asciiTheme="minorHAnsi" w:eastAsiaTheme="minorEastAsia" w:hAnsiTheme="minorHAnsi" w:cstheme="minorBidi"/>
          <w:snapToGrid/>
          <w:kern w:val="0"/>
          <w:sz w:val="22"/>
          <w:szCs w:val="22"/>
        </w:rPr>
      </w:pPr>
      <w:hyperlink w:anchor="_Toc444694489" w:history="1">
        <w:r w:rsidR="00D52C4A" w:rsidRPr="00BE42EA">
          <w:rPr>
            <w:rStyle w:val="afffff2"/>
          </w:rPr>
          <w:t>Notice and Warning Icons</w:t>
        </w:r>
        <w:r w:rsidR="00D52C4A">
          <w:rPr>
            <w:webHidden/>
          </w:rPr>
          <w:tab/>
        </w:r>
        <w:r w:rsidR="00D52C4A">
          <w:rPr>
            <w:webHidden/>
          </w:rPr>
          <w:fldChar w:fldCharType="begin"/>
        </w:r>
        <w:r w:rsidR="00D52C4A">
          <w:rPr>
            <w:webHidden/>
          </w:rPr>
          <w:instrText xml:space="preserve"> PAGEREF _Toc444694489 \h </w:instrText>
        </w:r>
        <w:r w:rsidR="00D52C4A">
          <w:rPr>
            <w:webHidden/>
          </w:rPr>
        </w:r>
        <w:r w:rsidR="00D52C4A">
          <w:rPr>
            <w:webHidden/>
          </w:rPr>
          <w:fldChar w:fldCharType="separate"/>
        </w:r>
        <w:r w:rsidR="00D52C4A">
          <w:rPr>
            <w:webHidden/>
          </w:rPr>
          <w:t>3</w:t>
        </w:r>
        <w:r w:rsidR="00D52C4A">
          <w:rPr>
            <w:webHidden/>
          </w:rPr>
          <w:fldChar w:fldCharType="end"/>
        </w:r>
      </w:hyperlink>
    </w:p>
    <w:p w14:paraId="39121188" w14:textId="77777777" w:rsidR="00D52C4A" w:rsidRDefault="00790C83">
      <w:pPr>
        <w:pStyle w:val="30"/>
        <w:rPr>
          <w:rFonts w:asciiTheme="minorHAnsi" w:eastAsiaTheme="minorEastAsia" w:hAnsiTheme="minorHAnsi" w:cstheme="minorBidi"/>
          <w:snapToGrid/>
          <w:kern w:val="0"/>
          <w:sz w:val="22"/>
          <w:szCs w:val="22"/>
        </w:rPr>
      </w:pPr>
      <w:hyperlink w:anchor="_Toc444694490" w:history="1">
        <w:r w:rsidR="00D52C4A" w:rsidRPr="00BE42EA">
          <w:rPr>
            <w:rStyle w:val="afffff2"/>
          </w:rPr>
          <w:t>Related Documents</w:t>
        </w:r>
        <w:r w:rsidR="00D52C4A">
          <w:rPr>
            <w:webHidden/>
          </w:rPr>
          <w:tab/>
        </w:r>
        <w:r w:rsidR="00D52C4A">
          <w:rPr>
            <w:webHidden/>
          </w:rPr>
          <w:fldChar w:fldCharType="begin"/>
        </w:r>
        <w:r w:rsidR="00D52C4A">
          <w:rPr>
            <w:webHidden/>
          </w:rPr>
          <w:instrText xml:space="preserve"> PAGEREF _Toc444694490 \h </w:instrText>
        </w:r>
        <w:r w:rsidR="00D52C4A">
          <w:rPr>
            <w:webHidden/>
          </w:rPr>
        </w:r>
        <w:r w:rsidR="00D52C4A">
          <w:rPr>
            <w:webHidden/>
          </w:rPr>
          <w:fldChar w:fldCharType="separate"/>
        </w:r>
        <w:r w:rsidR="00D52C4A">
          <w:rPr>
            <w:webHidden/>
          </w:rPr>
          <w:t>3</w:t>
        </w:r>
        <w:r w:rsidR="00D52C4A">
          <w:rPr>
            <w:webHidden/>
          </w:rPr>
          <w:fldChar w:fldCharType="end"/>
        </w:r>
      </w:hyperlink>
    </w:p>
    <w:p w14:paraId="0537513F" w14:textId="77777777" w:rsidR="00D52C4A" w:rsidRDefault="00790C83">
      <w:pPr>
        <w:pStyle w:val="20"/>
        <w:rPr>
          <w:rFonts w:asciiTheme="minorHAnsi" w:eastAsiaTheme="minorEastAsia" w:hAnsiTheme="minorHAnsi" w:cstheme="minorBidi"/>
          <w:noProof/>
          <w:snapToGrid/>
          <w:kern w:val="0"/>
          <w:sz w:val="22"/>
          <w:szCs w:val="22"/>
        </w:rPr>
      </w:pPr>
      <w:hyperlink w:anchor="_Toc444694491" w:history="1">
        <w:r w:rsidR="00D52C4A" w:rsidRPr="00BE42EA">
          <w:rPr>
            <w:rStyle w:val="afffff2"/>
            <w:noProof/>
          </w:rPr>
          <w:t>Table of Contents</w:t>
        </w:r>
        <w:r w:rsidR="00D52C4A">
          <w:rPr>
            <w:noProof/>
            <w:webHidden/>
          </w:rPr>
          <w:tab/>
        </w:r>
        <w:r w:rsidR="00D52C4A">
          <w:rPr>
            <w:noProof/>
            <w:webHidden/>
          </w:rPr>
          <w:fldChar w:fldCharType="begin"/>
        </w:r>
        <w:r w:rsidR="00D52C4A">
          <w:rPr>
            <w:noProof/>
            <w:webHidden/>
          </w:rPr>
          <w:instrText xml:space="preserve"> PAGEREF _Toc444694491 \h </w:instrText>
        </w:r>
        <w:r w:rsidR="00D52C4A">
          <w:rPr>
            <w:noProof/>
            <w:webHidden/>
          </w:rPr>
        </w:r>
        <w:r w:rsidR="00D52C4A">
          <w:rPr>
            <w:noProof/>
            <w:webHidden/>
          </w:rPr>
          <w:fldChar w:fldCharType="separate"/>
        </w:r>
        <w:r w:rsidR="00D52C4A">
          <w:rPr>
            <w:noProof/>
            <w:webHidden/>
          </w:rPr>
          <w:t>4</w:t>
        </w:r>
        <w:r w:rsidR="00D52C4A">
          <w:rPr>
            <w:noProof/>
            <w:webHidden/>
          </w:rPr>
          <w:fldChar w:fldCharType="end"/>
        </w:r>
      </w:hyperlink>
    </w:p>
    <w:p w14:paraId="36349243"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4878" w:history="1">
        <w:r w:rsidR="00D52C4A" w:rsidRPr="00BE42EA">
          <w:rPr>
            <w:rStyle w:val="afffff2"/>
            <w:noProof/>
          </w:rPr>
          <w:t>Chapter 1.</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Overview</w:t>
        </w:r>
        <w:r w:rsidR="00D52C4A">
          <w:rPr>
            <w:noProof/>
            <w:webHidden/>
          </w:rPr>
          <w:tab/>
        </w:r>
        <w:r w:rsidR="00D52C4A">
          <w:rPr>
            <w:noProof/>
            <w:webHidden/>
          </w:rPr>
          <w:fldChar w:fldCharType="begin"/>
        </w:r>
        <w:r w:rsidR="00D52C4A">
          <w:rPr>
            <w:noProof/>
            <w:webHidden/>
          </w:rPr>
          <w:instrText xml:space="preserve"> PAGEREF _Toc444694878 \h </w:instrText>
        </w:r>
        <w:r w:rsidR="00D52C4A">
          <w:rPr>
            <w:noProof/>
            <w:webHidden/>
          </w:rPr>
        </w:r>
        <w:r w:rsidR="00D52C4A">
          <w:rPr>
            <w:noProof/>
            <w:webHidden/>
          </w:rPr>
          <w:fldChar w:fldCharType="separate"/>
        </w:r>
        <w:r w:rsidR="00D52C4A">
          <w:rPr>
            <w:noProof/>
            <w:webHidden/>
          </w:rPr>
          <w:t>21</w:t>
        </w:r>
        <w:r w:rsidR="00D52C4A">
          <w:rPr>
            <w:noProof/>
            <w:webHidden/>
          </w:rPr>
          <w:fldChar w:fldCharType="end"/>
        </w:r>
      </w:hyperlink>
    </w:p>
    <w:p w14:paraId="19DBECE8" w14:textId="77777777" w:rsidR="00D52C4A" w:rsidRDefault="00790C83">
      <w:pPr>
        <w:pStyle w:val="20"/>
        <w:rPr>
          <w:rFonts w:asciiTheme="minorHAnsi" w:eastAsiaTheme="minorEastAsia" w:hAnsiTheme="minorHAnsi" w:cstheme="minorBidi"/>
          <w:noProof/>
          <w:snapToGrid/>
          <w:kern w:val="0"/>
          <w:sz w:val="22"/>
          <w:szCs w:val="22"/>
        </w:rPr>
      </w:pPr>
      <w:hyperlink w:anchor="_Toc444694879" w:history="1">
        <w:r w:rsidR="00D52C4A" w:rsidRPr="00BE42EA">
          <w:rPr>
            <w:rStyle w:val="afffff2"/>
            <w:noProof/>
          </w:rPr>
          <w:t>Command Line Editor and Help</w:t>
        </w:r>
        <w:r w:rsidR="00D52C4A">
          <w:rPr>
            <w:noProof/>
            <w:webHidden/>
          </w:rPr>
          <w:tab/>
        </w:r>
        <w:r w:rsidR="00D52C4A">
          <w:rPr>
            <w:noProof/>
            <w:webHidden/>
          </w:rPr>
          <w:fldChar w:fldCharType="begin"/>
        </w:r>
        <w:r w:rsidR="00D52C4A">
          <w:rPr>
            <w:noProof/>
            <w:webHidden/>
          </w:rPr>
          <w:instrText xml:space="preserve"> PAGEREF _Toc444694879 \h </w:instrText>
        </w:r>
        <w:r w:rsidR="00D52C4A">
          <w:rPr>
            <w:noProof/>
            <w:webHidden/>
          </w:rPr>
        </w:r>
        <w:r w:rsidR="00D52C4A">
          <w:rPr>
            <w:noProof/>
            <w:webHidden/>
          </w:rPr>
          <w:fldChar w:fldCharType="separate"/>
        </w:r>
        <w:r w:rsidR="00D52C4A">
          <w:rPr>
            <w:noProof/>
            <w:webHidden/>
          </w:rPr>
          <w:t>22</w:t>
        </w:r>
        <w:r w:rsidR="00D52C4A">
          <w:rPr>
            <w:noProof/>
            <w:webHidden/>
          </w:rPr>
          <w:fldChar w:fldCharType="end"/>
        </w:r>
      </w:hyperlink>
    </w:p>
    <w:p w14:paraId="251C4E95" w14:textId="77777777" w:rsidR="00D52C4A" w:rsidRDefault="00790C83">
      <w:pPr>
        <w:pStyle w:val="30"/>
        <w:rPr>
          <w:rFonts w:asciiTheme="minorHAnsi" w:eastAsiaTheme="minorEastAsia" w:hAnsiTheme="minorHAnsi" w:cstheme="minorBidi"/>
          <w:snapToGrid/>
          <w:kern w:val="0"/>
          <w:sz w:val="22"/>
          <w:szCs w:val="22"/>
        </w:rPr>
      </w:pPr>
      <w:hyperlink w:anchor="_Toc444694880" w:history="1">
        <w:r w:rsidR="00D52C4A" w:rsidRPr="00BE42EA">
          <w:rPr>
            <w:rStyle w:val="afffff2"/>
          </w:rPr>
          <w:t>Command Syntax</w:t>
        </w:r>
        <w:r w:rsidR="00D52C4A">
          <w:rPr>
            <w:webHidden/>
          </w:rPr>
          <w:tab/>
        </w:r>
        <w:r w:rsidR="00D52C4A">
          <w:rPr>
            <w:webHidden/>
          </w:rPr>
          <w:fldChar w:fldCharType="begin"/>
        </w:r>
        <w:r w:rsidR="00D52C4A">
          <w:rPr>
            <w:webHidden/>
          </w:rPr>
          <w:instrText xml:space="preserve"> PAGEREF _Toc444694880 \h </w:instrText>
        </w:r>
        <w:r w:rsidR="00D52C4A">
          <w:rPr>
            <w:webHidden/>
          </w:rPr>
        </w:r>
        <w:r w:rsidR="00D52C4A">
          <w:rPr>
            <w:webHidden/>
          </w:rPr>
          <w:fldChar w:fldCharType="separate"/>
        </w:r>
        <w:r w:rsidR="00D52C4A">
          <w:rPr>
            <w:webHidden/>
          </w:rPr>
          <w:t>22</w:t>
        </w:r>
        <w:r w:rsidR="00D52C4A">
          <w:rPr>
            <w:webHidden/>
          </w:rPr>
          <w:fldChar w:fldCharType="end"/>
        </w:r>
      </w:hyperlink>
    </w:p>
    <w:p w14:paraId="49FF7CD9" w14:textId="77777777" w:rsidR="00D52C4A" w:rsidRDefault="00790C83">
      <w:pPr>
        <w:pStyle w:val="30"/>
        <w:rPr>
          <w:rFonts w:asciiTheme="minorHAnsi" w:eastAsiaTheme="minorEastAsia" w:hAnsiTheme="minorHAnsi" w:cstheme="minorBidi"/>
          <w:snapToGrid/>
          <w:kern w:val="0"/>
          <w:sz w:val="22"/>
          <w:szCs w:val="22"/>
        </w:rPr>
      </w:pPr>
      <w:hyperlink w:anchor="_Toc444694881" w:history="1">
        <w:r w:rsidR="00D52C4A" w:rsidRPr="00BE42EA">
          <w:rPr>
            <w:rStyle w:val="afffff2"/>
          </w:rPr>
          <w:t>Command Syntax Helper</w:t>
        </w:r>
        <w:r w:rsidR="00D52C4A">
          <w:rPr>
            <w:webHidden/>
          </w:rPr>
          <w:tab/>
        </w:r>
        <w:r w:rsidR="00D52C4A">
          <w:rPr>
            <w:webHidden/>
          </w:rPr>
          <w:fldChar w:fldCharType="begin"/>
        </w:r>
        <w:r w:rsidR="00D52C4A">
          <w:rPr>
            <w:webHidden/>
          </w:rPr>
          <w:instrText xml:space="preserve"> PAGEREF _Toc444694881 \h </w:instrText>
        </w:r>
        <w:r w:rsidR="00D52C4A">
          <w:rPr>
            <w:webHidden/>
          </w:rPr>
        </w:r>
        <w:r w:rsidR="00D52C4A">
          <w:rPr>
            <w:webHidden/>
          </w:rPr>
          <w:fldChar w:fldCharType="separate"/>
        </w:r>
        <w:r w:rsidR="00D52C4A">
          <w:rPr>
            <w:webHidden/>
          </w:rPr>
          <w:t>22</w:t>
        </w:r>
        <w:r w:rsidR="00D52C4A">
          <w:rPr>
            <w:webHidden/>
          </w:rPr>
          <w:fldChar w:fldCharType="end"/>
        </w:r>
      </w:hyperlink>
    </w:p>
    <w:p w14:paraId="69657F0D" w14:textId="77777777" w:rsidR="00D52C4A" w:rsidRDefault="00790C83">
      <w:pPr>
        <w:pStyle w:val="30"/>
        <w:rPr>
          <w:rFonts w:asciiTheme="minorHAnsi" w:eastAsiaTheme="minorEastAsia" w:hAnsiTheme="minorHAnsi" w:cstheme="minorBidi"/>
          <w:snapToGrid/>
          <w:kern w:val="0"/>
          <w:sz w:val="22"/>
          <w:szCs w:val="22"/>
        </w:rPr>
      </w:pPr>
      <w:hyperlink w:anchor="_Toc444694882" w:history="1">
        <w:r w:rsidR="00D52C4A" w:rsidRPr="00BE42EA">
          <w:rPr>
            <w:rStyle w:val="afffff2"/>
          </w:rPr>
          <w:t>Abbreviated Syntax</w:t>
        </w:r>
        <w:r w:rsidR="00D52C4A">
          <w:rPr>
            <w:webHidden/>
          </w:rPr>
          <w:tab/>
        </w:r>
        <w:r w:rsidR="00D52C4A">
          <w:rPr>
            <w:webHidden/>
          </w:rPr>
          <w:fldChar w:fldCharType="begin"/>
        </w:r>
        <w:r w:rsidR="00D52C4A">
          <w:rPr>
            <w:webHidden/>
          </w:rPr>
          <w:instrText xml:space="preserve"> PAGEREF _Toc444694882 \h </w:instrText>
        </w:r>
        <w:r w:rsidR="00D52C4A">
          <w:rPr>
            <w:webHidden/>
          </w:rPr>
        </w:r>
        <w:r w:rsidR="00D52C4A">
          <w:rPr>
            <w:webHidden/>
          </w:rPr>
          <w:fldChar w:fldCharType="separate"/>
        </w:r>
        <w:r w:rsidR="00D52C4A">
          <w:rPr>
            <w:webHidden/>
          </w:rPr>
          <w:t>24</w:t>
        </w:r>
        <w:r w:rsidR="00D52C4A">
          <w:rPr>
            <w:webHidden/>
          </w:rPr>
          <w:fldChar w:fldCharType="end"/>
        </w:r>
      </w:hyperlink>
    </w:p>
    <w:p w14:paraId="75C7F6FA" w14:textId="77777777" w:rsidR="00D52C4A" w:rsidRDefault="00790C83">
      <w:pPr>
        <w:pStyle w:val="30"/>
        <w:rPr>
          <w:rFonts w:asciiTheme="minorHAnsi" w:eastAsiaTheme="minorEastAsia" w:hAnsiTheme="minorHAnsi" w:cstheme="minorBidi"/>
          <w:snapToGrid/>
          <w:kern w:val="0"/>
          <w:sz w:val="22"/>
          <w:szCs w:val="22"/>
        </w:rPr>
      </w:pPr>
      <w:hyperlink w:anchor="_Toc444694883" w:history="1">
        <w:r w:rsidR="00D52C4A" w:rsidRPr="00BE42EA">
          <w:rPr>
            <w:rStyle w:val="afffff2"/>
          </w:rPr>
          <w:t>Command Symbols</w:t>
        </w:r>
        <w:r w:rsidR="00D52C4A">
          <w:rPr>
            <w:webHidden/>
          </w:rPr>
          <w:tab/>
        </w:r>
        <w:r w:rsidR="00D52C4A">
          <w:rPr>
            <w:webHidden/>
          </w:rPr>
          <w:fldChar w:fldCharType="begin"/>
        </w:r>
        <w:r w:rsidR="00D52C4A">
          <w:rPr>
            <w:webHidden/>
          </w:rPr>
          <w:instrText xml:space="preserve"> PAGEREF _Toc444694883 \h </w:instrText>
        </w:r>
        <w:r w:rsidR="00D52C4A">
          <w:rPr>
            <w:webHidden/>
          </w:rPr>
        </w:r>
        <w:r w:rsidR="00D52C4A">
          <w:rPr>
            <w:webHidden/>
          </w:rPr>
          <w:fldChar w:fldCharType="separate"/>
        </w:r>
        <w:r w:rsidR="00D52C4A">
          <w:rPr>
            <w:webHidden/>
          </w:rPr>
          <w:t>24</w:t>
        </w:r>
        <w:r w:rsidR="00D52C4A">
          <w:rPr>
            <w:webHidden/>
          </w:rPr>
          <w:fldChar w:fldCharType="end"/>
        </w:r>
      </w:hyperlink>
    </w:p>
    <w:p w14:paraId="135ACC2F" w14:textId="77777777" w:rsidR="00D52C4A" w:rsidRDefault="00790C83">
      <w:pPr>
        <w:pStyle w:val="30"/>
        <w:rPr>
          <w:rFonts w:asciiTheme="minorHAnsi" w:eastAsiaTheme="minorEastAsia" w:hAnsiTheme="minorHAnsi" w:cstheme="minorBidi"/>
          <w:snapToGrid/>
          <w:kern w:val="0"/>
          <w:sz w:val="22"/>
          <w:szCs w:val="22"/>
        </w:rPr>
      </w:pPr>
      <w:hyperlink w:anchor="_Toc444694884" w:history="1">
        <w:r w:rsidR="00D52C4A" w:rsidRPr="00BE42EA">
          <w:rPr>
            <w:rStyle w:val="afffff2"/>
          </w:rPr>
          <w:t>Command Line Editing Key and Help Function</w:t>
        </w:r>
        <w:r w:rsidR="00D52C4A">
          <w:rPr>
            <w:webHidden/>
          </w:rPr>
          <w:tab/>
        </w:r>
        <w:r w:rsidR="00D52C4A">
          <w:rPr>
            <w:webHidden/>
          </w:rPr>
          <w:fldChar w:fldCharType="begin"/>
        </w:r>
        <w:r w:rsidR="00D52C4A">
          <w:rPr>
            <w:webHidden/>
          </w:rPr>
          <w:instrText xml:space="preserve"> PAGEREF _Toc444694884 \h </w:instrText>
        </w:r>
        <w:r w:rsidR="00D52C4A">
          <w:rPr>
            <w:webHidden/>
          </w:rPr>
        </w:r>
        <w:r w:rsidR="00D52C4A">
          <w:rPr>
            <w:webHidden/>
          </w:rPr>
          <w:fldChar w:fldCharType="separate"/>
        </w:r>
        <w:r w:rsidR="00D52C4A">
          <w:rPr>
            <w:webHidden/>
          </w:rPr>
          <w:t>25</w:t>
        </w:r>
        <w:r w:rsidR="00D52C4A">
          <w:rPr>
            <w:webHidden/>
          </w:rPr>
          <w:fldChar w:fldCharType="end"/>
        </w:r>
      </w:hyperlink>
    </w:p>
    <w:p w14:paraId="1D57E830" w14:textId="77777777" w:rsidR="00D52C4A" w:rsidRDefault="00790C83">
      <w:pPr>
        <w:pStyle w:val="20"/>
        <w:rPr>
          <w:rFonts w:asciiTheme="minorHAnsi" w:eastAsiaTheme="minorEastAsia" w:hAnsiTheme="minorHAnsi" w:cstheme="minorBidi"/>
          <w:noProof/>
          <w:snapToGrid/>
          <w:kern w:val="0"/>
          <w:sz w:val="22"/>
          <w:szCs w:val="22"/>
        </w:rPr>
      </w:pPr>
      <w:hyperlink w:anchor="_Toc444694885" w:history="1">
        <w:r w:rsidR="00D52C4A" w:rsidRPr="00BE42EA">
          <w:rPr>
            <w:rStyle w:val="afffff2"/>
            <w:noProof/>
          </w:rPr>
          <w:t>Switch Command Mode</w:t>
        </w:r>
        <w:r w:rsidR="00D52C4A">
          <w:rPr>
            <w:noProof/>
            <w:webHidden/>
          </w:rPr>
          <w:tab/>
        </w:r>
        <w:r w:rsidR="00D52C4A">
          <w:rPr>
            <w:noProof/>
            <w:webHidden/>
          </w:rPr>
          <w:fldChar w:fldCharType="begin"/>
        </w:r>
        <w:r w:rsidR="00D52C4A">
          <w:rPr>
            <w:noProof/>
            <w:webHidden/>
          </w:rPr>
          <w:instrText xml:space="preserve"> PAGEREF _Toc444694885 \h </w:instrText>
        </w:r>
        <w:r w:rsidR="00D52C4A">
          <w:rPr>
            <w:noProof/>
            <w:webHidden/>
          </w:rPr>
        </w:r>
        <w:r w:rsidR="00D52C4A">
          <w:rPr>
            <w:noProof/>
            <w:webHidden/>
          </w:rPr>
          <w:fldChar w:fldCharType="separate"/>
        </w:r>
        <w:r w:rsidR="00D52C4A">
          <w:rPr>
            <w:noProof/>
            <w:webHidden/>
          </w:rPr>
          <w:t>26</w:t>
        </w:r>
        <w:r w:rsidR="00D52C4A">
          <w:rPr>
            <w:noProof/>
            <w:webHidden/>
          </w:rPr>
          <w:fldChar w:fldCharType="end"/>
        </w:r>
      </w:hyperlink>
    </w:p>
    <w:p w14:paraId="50734D5B" w14:textId="77777777" w:rsidR="00D52C4A" w:rsidRDefault="00790C83">
      <w:pPr>
        <w:pStyle w:val="20"/>
        <w:rPr>
          <w:rFonts w:asciiTheme="minorHAnsi" w:eastAsiaTheme="minorEastAsia" w:hAnsiTheme="minorHAnsi" w:cstheme="minorBidi"/>
          <w:noProof/>
          <w:snapToGrid/>
          <w:kern w:val="0"/>
          <w:sz w:val="22"/>
          <w:szCs w:val="22"/>
        </w:rPr>
      </w:pPr>
      <w:hyperlink w:anchor="_Toc444694886" w:history="1">
        <w:r w:rsidR="00D52C4A" w:rsidRPr="00BE42EA">
          <w:rPr>
            <w:rStyle w:val="afffff2"/>
            <w:noProof/>
          </w:rPr>
          <w:t>C9500 Series startup</w:t>
        </w:r>
        <w:r w:rsidR="00D52C4A">
          <w:rPr>
            <w:noProof/>
            <w:webHidden/>
          </w:rPr>
          <w:tab/>
        </w:r>
        <w:r w:rsidR="00D52C4A">
          <w:rPr>
            <w:noProof/>
            <w:webHidden/>
          </w:rPr>
          <w:fldChar w:fldCharType="begin"/>
        </w:r>
        <w:r w:rsidR="00D52C4A">
          <w:rPr>
            <w:noProof/>
            <w:webHidden/>
          </w:rPr>
          <w:instrText xml:space="preserve"> PAGEREF _Toc444694886 \h </w:instrText>
        </w:r>
        <w:r w:rsidR="00D52C4A">
          <w:rPr>
            <w:noProof/>
            <w:webHidden/>
          </w:rPr>
        </w:r>
        <w:r w:rsidR="00D52C4A">
          <w:rPr>
            <w:noProof/>
            <w:webHidden/>
          </w:rPr>
          <w:fldChar w:fldCharType="separate"/>
        </w:r>
        <w:r w:rsidR="00D52C4A">
          <w:rPr>
            <w:noProof/>
            <w:webHidden/>
          </w:rPr>
          <w:t>27</w:t>
        </w:r>
        <w:r w:rsidR="00D52C4A">
          <w:rPr>
            <w:noProof/>
            <w:webHidden/>
          </w:rPr>
          <w:fldChar w:fldCharType="end"/>
        </w:r>
      </w:hyperlink>
    </w:p>
    <w:p w14:paraId="726B86AE" w14:textId="77777777" w:rsidR="00D52C4A" w:rsidRDefault="00790C83">
      <w:pPr>
        <w:pStyle w:val="20"/>
        <w:rPr>
          <w:rFonts w:asciiTheme="minorHAnsi" w:eastAsiaTheme="minorEastAsia" w:hAnsiTheme="minorHAnsi" w:cstheme="minorBidi"/>
          <w:noProof/>
          <w:snapToGrid/>
          <w:kern w:val="0"/>
          <w:sz w:val="22"/>
          <w:szCs w:val="22"/>
        </w:rPr>
      </w:pPr>
      <w:hyperlink w:anchor="_Toc444694887" w:history="1">
        <w:r w:rsidR="00D52C4A" w:rsidRPr="00BE42EA">
          <w:rPr>
            <w:rStyle w:val="afffff2"/>
            <w:noProof/>
          </w:rPr>
          <w:t>User Interface</w:t>
        </w:r>
        <w:r w:rsidR="00D52C4A">
          <w:rPr>
            <w:noProof/>
            <w:webHidden/>
          </w:rPr>
          <w:tab/>
        </w:r>
        <w:r w:rsidR="00D52C4A">
          <w:rPr>
            <w:noProof/>
            <w:webHidden/>
          </w:rPr>
          <w:fldChar w:fldCharType="begin"/>
        </w:r>
        <w:r w:rsidR="00D52C4A">
          <w:rPr>
            <w:noProof/>
            <w:webHidden/>
          </w:rPr>
          <w:instrText xml:space="preserve"> PAGEREF _Toc444694887 \h </w:instrText>
        </w:r>
        <w:r w:rsidR="00D52C4A">
          <w:rPr>
            <w:noProof/>
            <w:webHidden/>
          </w:rPr>
        </w:r>
        <w:r w:rsidR="00D52C4A">
          <w:rPr>
            <w:noProof/>
            <w:webHidden/>
          </w:rPr>
          <w:fldChar w:fldCharType="separate"/>
        </w:r>
        <w:r w:rsidR="00D52C4A">
          <w:rPr>
            <w:noProof/>
            <w:webHidden/>
          </w:rPr>
          <w:t>28</w:t>
        </w:r>
        <w:r w:rsidR="00D52C4A">
          <w:rPr>
            <w:noProof/>
            <w:webHidden/>
          </w:rPr>
          <w:fldChar w:fldCharType="end"/>
        </w:r>
      </w:hyperlink>
    </w:p>
    <w:p w14:paraId="221AAD42" w14:textId="77777777" w:rsidR="00D52C4A" w:rsidRDefault="00790C83">
      <w:pPr>
        <w:pStyle w:val="30"/>
        <w:rPr>
          <w:rFonts w:asciiTheme="minorHAnsi" w:eastAsiaTheme="minorEastAsia" w:hAnsiTheme="minorHAnsi" w:cstheme="minorBidi"/>
          <w:snapToGrid/>
          <w:kern w:val="0"/>
          <w:sz w:val="22"/>
          <w:szCs w:val="22"/>
        </w:rPr>
      </w:pPr>
      <w:hyperlink w:anchor="_Toc444694888" w:history="1">
        <w:r w:rsidR="00D52C4A" w:rsidRPr="00BE42EA">
          <w:rPr>
            <w:rStyle w:val="afffff2"/>
          </w:rPr>
          <w:t>Connection through Console Port</w:t>
        </w:r>
        <w:r w:rsidR="00D52C4A">
          <w:rPr>
            <w:webHidden/>
          </w:rPr>
          <w:tab/>
        </w:r>
        <w:r w:rsidR="00D52C4A">
          <w:rPr>
            <w:webHidden/>
          </w:rPr>
          <w:fldChar w:fldCharType="begin"/>
        </w:r>
        <w:r w:rsidR="00D52C4A">
          <w:rPr>
            <w:webHidden/>
          </w:rPr>
          <w:instrText xml:space="preserve"> PAGEREF _Toc444694888 \h </w:instrText>
        </w:r>
        <w:r w:rsidR="00D52C4A">
          <w:rPr>
            <w:webHidden/>
          </w:rPr>
        </w:r>
        <w:r w:rsidR="00D52C4A">
          <w:rPr>
            <w:webHidden/>
          </w:rPr>
          <w:fldChar w:fldCharType="separate"/>
        </w:r>
        <w:r w:rsidR="00D52C4A">
          <w:rPr>
            <w:webHidden/>
          </w:rPr>
          <w:t>28</w:t>
        </w:r>
        <w:r w:rsidR="00D52C4A">
          <w:rPr>
            <w:webHidden/>
          </w:rPr>
          <w:fldChar w:fldCharType="end"/>
        </w:r>
      </w:hyperlink>
    </w:p>
    <w:p w14:paraId="7475941E" w14:textId="77777777" w:rsidR="00D52C4A" w:rsidRDefault="00790C83">
      <w:pPr>
        <w:pStyle w:val="30"/>
        <w:rPr>
          <w:rFonts w:asciiTheme="minorHAnsi" w:eastAsiaTheme="minorEastAsia" w:hAnsiTheme="minorHAnsi" w:cstheme="minorBidi"/>
          <w:snapToGrid/>
          <w:kern w:val="0"/>
          <w:sz w:val="22"/>
          <w:szCs w:val="22"/>
        </w:rPr>
      </w:pPr>
      <w:hyperlink w:anchor="_Toc444694889" w:history="1">
        <w:r w:rsidR="00D52C4A" w:rsidRPr="00BE42EA">
          <w:rPr>
            <w:rStyle w:val="afffff2"/>
          </w:rPr>
          <w:t>Connection through Telnet</w:t>
        </w:r>
        <w:r w:rsidR="00D52C4A">
          <w:rPr>
            <w:webHidden/>
          </w:rPr>
          <w:tab/>
        </w:r>
        <w:r w:rsidR="00D52C4A">
          <w:rPr>
            <w:webHidden/>
          </w:rPr>
          <w:fldChar w:fldCharType="begin"/>
        </w:r>
        <w:r w:rsidR="00D52C4A">
          <w:rPr>
            <w:webHidden/>
          </w:rPr>
          <w:instrText xml:space="preserve"> PAGEREF _Toc444694889 \h </w:instrText>
        </w:r>
        <w:r w:rsidR="00D52C4A">
          <w:rPr>
            <w:webHidden/>
          </w:rPr>
        </w:r>
        <w:r w:rsidR="00D52C4A">
          <w:rPr>
            <w:webHidden/>
          </w:rPr>
          <w:fldChar w:fldCharType="separate"/>
        </w:r>
        <w:r w:rsidR="00D52C4A">
          <w:rPr>
            <w:webHidden/>
          </w:rPr>
          <w:t>29</w:t>
        </w:r>
        <w:r w:rsidR="00D52C4A">
          <w:rPr>
            <w:webHidden/>
          </w:rPr>
          <w:fldChar w:fldCharType="end"/>
        </w:r>
      </w:hyperlink>
    </w:p>
    <w:p w14:paraId="5DC02640" w14:textId="77777777" w:rsidR="00D52C4A" w:rsidRDefault="00790C83">
      <w:pPr>
        <w:pStyle w:val="30"/>
        <w:rPr>
          <w:rFonts w:asciiTheme="minorHAnsi" w:eastAsiaTheme="minorEastAsia" w:hAnsiTheme="minorHAnsi" w:cstheme="minorBidi"/>
          <w:snapToGrid/>
          <w:kern w:val="0"/>
          <w:sz w:val="22"/>
          <w:szCs w:val="22"/>
        </w:rPr>
      </w:pPr>
      <w:hyperlink w:anchor="_Toc444694890" w:history="1">
        <w:r w:rsidR="00D52C4A" w:rsidRPr="00BE42EA">
          <w:rPr>
            <w:rStyle w:val="afffff2"/>
          </w:rPr>
          <w:t>Connection through SSH</w:t>
        </w:r>
        <w:r w:rsidR="00D52C4A">
          <w:rPr>
            <w:webHidden/>
          </w:rPr>
          <w:tab/>
        </w:r>
        <w:r w:rsidR="00D52C4A">
          <w:rPr>
            <w:webHidden/>
          </w:rPr>
          <w:fldChar w:fldCharType="begin"/>
        </w:r>
        <w:r w:rsidR="00D52C4A">
          <w:rPr>
            <w:webHidden/>
          </w:rPr>
          <w:instrText xml:space="preserve"> PAGEREF _Toc444694890 \h </w:instrText>
        </w:r>
        <w:r w:rsidR="00D52C4A">
          <w:rPr>
            <w:webHidden/>
          </w:rPr>
        </w:r>
        <w:r w:rsidR="00D52C4A">
          <w:rPr>
            <w:webHidden/>
          </w:rPr>
          <w:fldChar w:fldCharType="separate"/>
        </w:r>
        <w:r w:rsidR="00D52C4A">
          <w:rPr>
            <w:webHidden/>
          </w:rPr>
          <w:t>29</w:t>
        </w:r>
        <w:r w:rsidR="00D52C4A">
          <w:rPr>
            <w:webHidden/>
          </w:rPr>
          <w:fldChar w:fldCharType="end"/>
        </w:r>
      </w:hyperlink>
    </w:p>
    <w:p w14:paraId="2F88600F" w14:textId="77777777" w:rsidR="00D52C4A" w:rsidRDefault="00790C83">
      <w:pPr>
        <w:pStyle w:val="30"/>
        <w:rPr>
          <w:rFonts w:asciiTheme="minorHAnsi" w:eastAsiaTheme="minorEastAsia" w:hAnsiTheme="minorHAnsi" w:cstheme="minorBidi"/>
          <w:snapToGrid/>
          <w:kern w:val="0"/>
          <w:sz w:val="22"/>
          <w:szCs w:val="22"/>
        </w:rPr>
      </w:pPr>
      <w:hyperlink w:anchor="_Toc444694891" w:history="1">
        <w:r w:rsidR="00D52C4A" w:rsidRPr="00BE42EA">
          <w:rPr>
            <w:rStyle w:val="afffff2"/>
          </w:rPr>
          <w:t>Connection through SNMP Network Manager</w:t>
        </w:r>
        <w:r w:rsidR="00D52C4A">
          <w:rPr>
            <w:webHidden/>
          </w:rPr>
          <w:tab/>
        </w:r>
        <w:r w:rsidR="00D52C4A">
          <w:rPr>
            <w:webHidden/>
          </w:rPr>
          <w:fldChar w:fldCharType="begin"/>
        </w:r>
        <w:r w:rsidR="00D52C4A">
          <w:rPr>
            <w:webHidden/>
          </w:rPr>
          <w:instrText xml:space="preserve"> PAGEREF _Toc444694891 \h </w:instrText>
        </w:r>
        <w:r w:rsidR="00D52C4A">
          <w:rPr>
            <w:webHidden/>
          </w:rPr>
        </w:r>
        <w:r w:rsidR="00D52C4A">
          <w:rPr>
            <w:webHidden/>
          </w:rPr>
          <w:fldChar w:fldCharType="separate"/>
        </w:r>
        <w:r w:rsidR="00D52C4A">
          <w:rPr>
            <w:webHidden/>
          </w:rPr>
          <w:t>29</w:t>
        </w:r>
        <w:r w:rsidR="00D52C4A">
          <w:rPr>
            <w:webHidden/>
          </w:rPr>
          <w:fldChar w:fldCharType="end"/>
        </w:r>
      </w:hyperlink>
    </w:p>
    <w:p w14:paraId="1DD9EE20" w14:textId="77777777" w:rsidR="00D52C4A" w:rsidRDefault="00790C83">
      <w:pPr>
        <w:pStyle w:val="20"/>
        <w:rPr>
          <w:rFonts w:asciiTheme="minorHAnsi" w:eastAsiaTheme="minorEastAsia" w:hAnsiTheme="minorHAnsi" w:cstheme="minorBidi"/>
          <w:noProof/>
          <w:snapToGrid/>
          <w:kern w:val="0"/>
          <w:sz w:val="22"/>
          <w:szCs w:val="22"/>
        </w:rPr>
      </w:pPr>
      <w:hyperlink w:anchor="_Toc444694892" w:history="1">
        <w:r w:rsidR="00D52C4A" w:rsidRPr="00BE42EA">
          <w:rPr>
            <w:rStyle w:val="afffff2"/>
            <w:noProof/>
          </w:rPr>
          <w:t>User Management</w:t>
        </w:r>
        <w:r w:rsidR="00D52C4A">
          <w:rPr>
            <w:noProof/>
            <w:webHidden/>
          </w:rPr>
          <w:tab/>
        </w:r>
        <w:r w:rsidR="00D52C4A">
          <w:rPr>
            <w:noProof/>
            <w:webHidden/>
          </w:rPr>
          <w:fldChar w:fldCharType="begin"/>
        </w:r>
        <w:r w:rsidR="00D52C4A">
          <w:rPr>
            <w:noProof/>
            <w:webHidden/>
          </w:rPr>
          <w:instrText xml:space="preserve"> PAGEREF _Toc444694892 \h </w:instrText>
        </w:r>
        <w:r w:rsidR="00D52C4A">
          <w:rPr>
            <w:noProof/>
            <w:webHidden/>
          </w:rPr>
        </w:r>
        <w:r w:rsidR="00D52C4A">
          <w:rPr>
            <w:noProof/>
            <w:webHidden/>
          </w:rPr>
          <w:fldChar w:fldCharType="separate"/>
        </w:r>
        <w:r w:rsidR="00D52C4A">
          <w:rPr>
            <w:noProof/>
            <w:webHidden/>
          </w:rPr>
          <w:t>30</w:t>
        </w:r>
        <w:r w:rsidR="00D52C4A">
          <w:rPr>
            <w:noProof/>
            <w:webHidden/>
          </w:rPr>
          <w:fldChar w:fldCharType="end"/>
        </w:r>
      </w:hyperlink>
    </w:p>
    <w:p w14:paraId="4C9110D3" w14:textId="77777777" w:rsidR="00D52C4A" w:rsidRDefault="00790C83">
      <w:pPr>
        <w:pStyle w:val="30"/>
        <w:rPr>
          <w:rFonts w:asciiTheme="minorHAnsi" w:eastAsiaTheme="minorEastAsia" w:hAnsiTheme="minorHAnsi" w:cstheme="minorBidi"/>
          <w:snapToGrid/>
          <w:kern w:val="0"/>
          <w:sz w:val="22"/>
          <w:szCs w:val="22"/>
        </w:rPr>
      </w:pPr>
      <w:hyperlink w:anchor="_Toc444694893" w:history="1">
        <w:r w:rsidR="00D52C4A" w:rsidRPr="00BE42EA">
          <w:rPr>
            <w:rStyle w:val="afffff2"/>
          </w:rPr>
          <w:t>Add/Delete User</w:t>
        </w:r>
        <w:r w:rsidR="00D52C4A">
          <w:rPr>
            <w:webHidden/>
          </w:rPr>
          <w:tab/>
        </w:r>
        <w:r w:rsidR="00D52C4A">
          <w:rPr>
            <w:webHidden/>
          </w:rPr>
          <w:fldChar w:fldCharType="begin"/>
        </w:r>
        <w:r w:rsidR="00D52C4A">
          <w:rPr>
            <w:webHidden/>
          </w:rPr>
          <w:instrText xml:space="preserve"> PAGEREF _Toc444694893 \h </w:instrText>
        </w:r>
        <w:r w:rsidR="00D52C4A">
          <w:rPr>
            <w:webHidden/>
          </w:rPr>
        </w:r>
        <w:r w:rsidR="00D52C4A">
          <w:rPr>
            <w:webHidden/>
          </w:rPr>
          <w:fldChar w:fldCharType="separate"/>
        </w:r>
        <w:r w:rsidR="00D52C4A">
          <w:rPr>
            <w:webHidden/>
          </w:rPr>
          <w:t>30</w:t>
        </w:r>
        <w:r w:rsidR="00D52C4A">
          <w:rPr>
            <w:webHidden/>
          </w:rPr>
          <w:fldChar w:fldCharType="end"/>
        </w:r>
      </w:hyperlink>
    </w:p>
    <w:p w14:paraId="743F4844" w14:textId="77777777" w:rsidR="00D52C4A" w:rsidRDefault="00790C83">
      <w:pPr>
        <w:pStyle w:val="30"/>
        <w:rPr>
          <w:rFonts w:asciiTheme="minorHAnsi" w:eastAsiaTheme="minorEastAsia" w:hAnsiTheme="minorHAnsi" w:cstheme="minorBidi"/>
          <w:snapToGrid/>
          <w:kern w:val="0"/>
          <w:sz w:val="22"/>
          <w:szCs w:val="22"/>
        </w:rPr>
      </w:pPr>
      <w:hyperlink w:anchor="_Toc444694894" w:history="1">
        <w:r w:rsidR="00D52C4A" w:rsidRPr="00BE42EA">
          <w:rPr>
            <w:rStyle w:val="afffff2"/>
          </w:rPr>
          <w:t>Password Setting</w:t>
        </w:r>
        <w:r w:rsidR="00D52C4A">
          <w:rPr>
            <w:webHidden/>
          </w:rPr>
          <w:tab/>
        </w:r>
        <w:r w:rsidR="00D52C4A">
          <w:rPr>
            <w:webHidden/>
          </w:rPr>
          <w:fldChar w:fldCharType="begin"/>
        </w:r>
        <w:r w:rsidR="00D52C4A">
          <w:rPr>
            <w:webHidden/>
          </w:rPr>
          <w:instrText xml:space="preserve"> PAGEREF _Toc444694894 \h </w:instrText>
        </w:r>
        <w:r w:rsidR="00D52C4A">
          <w:rPr>
            <w:webHidden/>
          </w:rPr>
        </w:r>
        <w:r w:rsidR="00D52C4A">
          <w:rPr>
            <w:webHidden/>
          </w:rPr>
          <w:fldChar w:fldCharType="separate"/>
        </w:r>
        <w:r w:rsidR="00D52C4A">
          <w:rPr>
            <w:webHidden/>
          </w:rPr>
          <w:t>31</w:t>
        </w:r>
        <w:r w:rsidR="00D52C4A">
          <w:rPr>
            <w:webHidden/>
          </w:rPr>
          <w:fldChar w:fldCharType="end"/>
        </w:r>
      </w:hyperlink>
    </w:p>
    <w:p w14:paraId="3AC43BD5" w14:textId="77777777" w:rsidR="00D52C4A" w:rsidRDefault="00790C83">
      <w:pPr>
        <w:pStyle w:val="20"/>
        <w:rPr>
          <w:rFonts w:asciiTheme="minorHAnsi" w:eastAsiaTheme="minorEastAsia" w:hAnsiTheme="minorHAnsi" w:cstheme="minorBidi"/>
          <w:noProof/>
          <w:snapToGrid/>
          <w:kern w:val="0"/>
          <w:sz w:val="22"/>
          <w:szCs w:val="22"/>
        </w:rPr>
      </w:pPr>
      <w:hyperlink w:anchor="_Toc444694895" w:history="1">
        <w:r w:rsidR="00D52C4A" w:rsidRPr="00BE42EA">
          <w:rPr>
            <w:rStyle w:val="afffff2"/>
            <w:noProof/>
          </w:rPr>
          <w:t>AAA (Authentication Authorization Accounting)</w:t>
        </w:r>
        <w:r w:rsidR="00D52C4A">
          <w:rPr>
            <w:noProof/>
            <w:webHidden/>
          </w:rPr>
          <w:tab/>
        </w:r>
        <w:r w:rsidR="00D52C4A">
          <w:rPr>
            <w:noProof/>
            <w:webHidden/>
          </w:rPr>
          <w:fldChar w:fldCharType="begin"/>
        </w:r>
        <w:r w:rsidR="00D52C4A">
          <w:rPr>
            <w:noProof/>
            <w:webHidden/>
          </w:rPr>
          <w:instrText xml:space="preserve"> PAGEREF _Toc444694895 \h </w:instrText>
        </w:r>
        <w:r w:rsidR="00D52C4A">
          <w:rPr>
            <w:noProof/>
            <w:webHidden/>
          </w:rPr>
        </w:r>
        <w:r w:rsidR="00D52C4A">
          <w:rPr>
            <w:noProof/>
            <w:webHidden/>
          </w:rPr>
          <w:fldChar w:fldCharType="separate"/>
        </w:r>
        <w:r w:rsidR="00D52C4A">
          <w:rPr>
            <w:noProof/>
            <w:webHidden/>
          </w:rPr>
          <w:t>34</w:t>
        </w:r>
        <w:r w:rsidR="00D52C4A">
          <w:rPr>
            <w:noProof/>
            <w:webHidden/>
          </w:rPr>
          <w:fldChar w:fldCharType="end"/>
        </w:r>
      </w:hyperlink>
    </w:p>
    <w:p w14:paraId="15384036" w14:textId="77777777" w:rsidR="00D52C4A" w:rsidRDefault="00790C83">
      <w:pPr>
        <w:pStyle w:val="30"/>
        <w:rPr>
          <w:rFonts w:asciiTheme="minorHAnsi" w:eastAsiaTheme="minorEastAsia" w:hAnsiTheme="minorHAnsi" w:cstheme="minorBidi"/>
          <w:snapToGrid/>
          <w:kern w:val="0"/>
          <w:sz w:val="22"/>
          <w:szCs w:val="22"/>
        </w:rPr>
      </w:pPr>
      <w:hyperlink w:anchor="_Toc444694896" w:history="1">
        <w:r w:rsidR="00D52C4A" w:rsidRPr="00BE42EA">
          <w:rPr>
            <w:rStyle w:val="afffff2"/>
          </w:rPr>
          <w:t>Authentication</w:t>
        </w:r>
        <w:r w:rsidR="00D52C4A">
          <w:rPr>
            <w:webHidden/>
          </w:rPr>
          <w:tab/>
        </w:r>
        <w:r w:rsidR="00D52C4A">
          <w:rPr>
            <w:webHidden/>
          </w:rPr>
          <w:fldChar w:fldCharType="begin"/>
        </w:r>
        <w:r w:rsidR="00D52C4A">
          <w:rPr>
            <w:webHidden/>
          </w:rPr>
          <w:instrText xml:space="preserve"> PAGEREF _Toc444694896 \h </w:instrText>
        </w:r>
        <w:r w:rsidR="00D52C4A">
          <w:rPr>
            <w:webHidden/>
          </w:rPr>
        </w:r>
        <w:r w:rsidR="00D52C4A">
          <w:rPr>
            <w:webHidden/>
          </w:rPr>
          <w:fldChar w:fldCharType="separate"/>
        </w:r>
        <w:r w:rsidR="00D52C4A">
          <w:rPr>
            <w:webHidden/>
          </w:rPr>
          <w:t>34</w:t>
        </w:r>
        <w:r w:rsidR="00D52C4A">
          <w:rPr>
            <w:webHidden/>
          </w:rPr>
          <w:fldChar w:fldCharType="end"/>
        </w:r>
      </w:hyperlink>
    </w:p>
    <w:p w14:paraId="2A040553" w14:textId="77777777" w:rsidR="00D52C4A" w:rsidRDefault="00790C83">
      <w:pPr>
        <w:pStyle w:val="30"/>
        <w:rPr>
          <w:rFonts w:asciiTheme="minorHAnsi" w:eastAsiaTheme="minorEastAsia" w:hAnsiTheme="minorHAnsi" w:cstheme="minorBidi"/>
          <w:snapToGrid/>
          <w:kern w:val="0"/>
          <w:sz w:val="22"/>
          <w:szCs w:val="22"/>
        </w:rPr>
      </w:pPr>
      <w:hyperlink w:anchor="_Toc444694897" w:history="1">
        <w:r w:rsidR="00D52C4A" w:rsidRPr="00BE42EA">
          <w:rPr>
            <w:rStyle w:val="afffff2"/>
          </w:rPr>
          <w:t>User Authentication</w:t>
        </w:r>
        <w:r w:rsidR="00D52C4A">
          <w:rPr>
            <w:webHidden/>
          </w:rPr>
          <w:tab/>
        </w:r>
        <w:r w:rsidR="00D52C4A">
          <w:rPr>
            <w:webHidden/>
          </w:rPr>
          <w:fldChar w:fldCharType="begin"/>
        </w:r>
        <w:r w:rsidR="00D52C4A">
          <w:rPr>
            <w:webHidden/>
          </w:rPr>
          <w:instrText xml:space="preserve"> PAGEREF _Toc444694897 \h </w:instrText>
        </w:r>
        <w:r w:rsidR="00D52C4A">
          <w:rPr>
            <w:webHidden/>
          </w:rPr>
        </w:r>
        <w:r w:rsidR="00D52C4A">
          <w:rPr>
            <w:webHidden/>
          </w:rPr>
          <w:fldChar w:fldCharType="separate"/>
        </w:r>
        <w:r w:rsidR="00D52C4A">
          <w:rPr>
            <w:webHidden/>
          </w:rPr>
          <w:t>34</w:t>
        </w:r>
        <w:r w:rsidR="00D52C4A">
          <w:rPr>
            <w:webHidden/>
          </w:rPr>
          <w:fldChar w:fldCharType="end"/>
        </w:r>
      </w:hyperlink>
    </w:p>
    <w:p w14:paraId="774D1358" w14:textId="77777777" w:rsidR="00D52C4A" w:rsidRDefault="00790C83">
      <w:pPr>
        <w:pStyle w:val="30"/>
        <w:rPr>
          <w:rFonts w:asciiTheme="minorHAnsi" w:eastAsiaTheme="minorEastAsia" w:hAnsiTheme="minorHAnsi" w:cstheme="minorBidi"/>
          <w:snapToGrid/>
          <w:kern w:val="0"/>
          <w:sz w:val="22"/>
          <w:szCs w:val="22"/>
        </w:rPr>
      </w:pPr>
      <w:hyperlink w:anchor="_Toc444694898" w:history="1">
        <w:r w:rsidR="00D52C4A" w:rsidRPr="00BE42EA">
          <w:rPr>
            <w:rStyle w:val="afffff2"/>
          </w:rPr>
          <w:t>Setting User Authentication</w:t>
        </w:r>
        <w:r w:rsidR="00D52C4A">
          <w:rPr>
            <w:webHidden/>
          </w:rPr>
          <w:tab/>
        </w:r>
        <w:r w:rsidR="00D52C4A">
          <w:rPr>
            <w:webHidden/>
          </w:rPr>
          <w:fldChar w:fldCharType="begin"/>
        </w:r>
        <w:r w:rsidR="00D52C4A">
          <w:rPr>
            <w:webHidden/>
          </w:rPr>
          <w:instrText xml:space="preserve"> PAGEREF _Toc444694898 \h </w:instrText>
        </w:r>
        <w:r w:rsidR="00D52C4A">
          <w:rPr>
            <w:webHidden/>
          </w:rPr>
        </w:r>
        <w:r w:rsidR="00D52C4A">
          <w:rPr>
            <w:webHidden/>
          </w:rPr>
          <w:fldChar w:fldCharType="separate"/>
        </w:r>
        <w:r w:rsidR="00D52C4A">
          <w:rPr>
            <w:webHidden/>
          </w:rPr>
          <w:t>36</w:t>
        </w:r>
        <w:r w:rsidR="00D52C4A">
          <w:rPr>
            <w:webHidden/>
          </w:rPr>
          <w:fldChar w:fldCharType="end"/>
        </w:r>
      </w:hyperlink>
    </w:p>
    <w:p w14:paraId="62EC2122" w14:textId="77777777" w:rsidR="00D52C4A" w:rsidRDefault="00790C83">
      <w:pPr>
        <w:pStyle w:val="30"/>
        <w:rPr>
          <w:rFonts w:asciiTheme="minorHAnsi" w:eastAsiaTheme="minorEastAsia" w:hAnsiTheme="minorHAnsi" w:cstheme="minorBidi"/>
          <w:snapToGrid/>
          <w:kern w:val="0"/>
          <w:sz w:val="22"/>
          <w:szCs w:val="22"/>
        </w:rPr>
      </w:pPr>
      <w:hyperlink w:anchor="_Toc444694899" w:history="1">
        <w:r w:rsidR="00D52C4A" w:rsidRPr="00BE42EA">
          <w:rPr>
            <w:rStyle w:val="afffff2"/>
          </w:rPr>
          <w:t>Authorization</w:t>
        </w:r>
        <w:r w:rsidR="00D52C4A">
          <w:rPr>
            <w:webHidden/>
          </w:rPr>
          <w:tab/>
        </w:r>
        <w:r w:rsidR="00D52C4A">
          <w:rPr>
            <w:webHidden/>
          </w:rPr>
          <w:fldChar w:fldCharType="begin"/>
        </w:r>
        <w:r w:rsidR="00D52C4A">
          <w:rPr>
            <w:webHidden/>
          </w:rPr>
          <w:instrText xml:space="preserve"> PAGEREF _Toc444694899 \h </w:instrText>
        </w:r>
        <w:r w:rsidR="00D52C4A">
          <w:rPr>
            <w:webHidden/>
          </w:rPr>
        </w:r>
        <w:r w:rsidR="00D52C4A">
          <w:rPr>
            <w:webHidden/>
          </w:rPr>
          <w:fldChar w:fldCharType="separate"/>
        </w:r>
        <w:r w:rsidR="00D52C4A">
          <w:rPr>
            <w:webHidden/>
          </w:rPr>
          <w:t>36</w:t>
        </w:r>
        <w:r w:rsidR="00D52C4A">
          <w:rPr>
            <w:webHidden/>
          </w:rPr>
          <w:fldChar w:fldCharType="end"/>
        </w:r>
      </w:hyperlink>
    </w:p>
    <w:p w14:paraId="17C01375" w14:textId="77777777" w:rsidR="00D52C4A" w:rsidRDefault="00790C83">
      <w:pPr>
        <w:pStyle w:val="30"/>
        <w:rPr>
          <w:rFonts w:asciiTheme="minorHAnsi" w:eastAsiaTheme="minorEastAsia" w:hAnsiTheme="minorHAnsi" w:cstheme="minorBidi"/>
          <w:snapToGrid/>
          <w:kern w:val="0"/>
          <w:sz w:val="22"/>
          <w:szCs w:val="22"/>
        </w:rPr>
      </w:pPr>
      <w:hyperlink w:anchor="_Toc444694900" w:history="1">
        <w:r w:rsidR="00D52C4A" w:rsidRPr="00BE42EA">
          <w:rPr>
            <w:rStyle w:val="afffff2"/>
          </w:rPr>
          <w:t>Accounting</w:t>
        </w:r>
        <w:r w:rsidR="00D52C4A">
          <w:rPr>
            <w:webHidden/>
          </w:rPr>
          <w:tab/>
        </w:r>
        <w:r w:rsidR="00D52C4A">
          <w:rPr>
            <w:webHidden/>
          </w:rPr>
          <w:fldChar w:fldCharType="begin"/>
        </w:r>
        <w:r w:rsidR="00D52C4A">
          <w:rPr>
            <w:webHidden/>
          </w:rPr>
          <w:instrText xml:space="preserve"> PAGEREF _Toc444694900 \h </w:instrText>
        </w:r>
        <w:r w:rsidR="00D52C4A">
          <w:rPr>
            <w:webHidden/>
          </w:rPr>
        </w:r>
        <w:r w:rsidR="00D52C4A">
          <w:rPr>
            <w:webHidden/>
          </w:rPr>
          <w:fldChar w:fldCharType="separate"/>
        </w:r>
        <w:r w:rsidR="00D52C4A">
          <w:rPr>
            <w:webHidden/>
          </w:rPr>
          <w:t>38</w:t>
        </w:r>
        <w:r w:rsidR="00D52C4A">
          <w:rPr>
            <w:webHidden/>
          </w:rPr>
          <w:fldChar w:fldCharType="end"/>
        </w:r>
      </w:hyperlink>
    </w:p>
    <w:p w14:paraId="3EB73DE1" w14:textId="77777777" w:rsidR="00D52C4A" w:rsidRDefault="00790C83">
      <w:pPr>
        <w:pStyle w:val="30"/>
        <w:rPr>
          <w:rFonts w:asciiTheme="minorHAnsi" w:eastAsiaTheme="minorEastAsia" w:hAnsiTheme="minorHAnsi" w:cstheme="minorBidi"/>
          <w:snapToGrid/>
          <w:kern w:val="0"/>
          <w:sz w:val="22"/>
          <w:szCs w:val="22"/>
        </w:rPr>
      </w:pPr>
      <w:hyperlink w:anchor="_Toc444694901" w:history="1">
        <w:r w:rsidR="00D52C4A" w:rsidRPr="00BE42EA">
          <w:rPr>
            <w:rStyle w:val="afffff2"/>
          </w:rPr>
          <w:t>Session Access Management</w:t>
        </w:r>
        <w:r w:rsidR="00D52C4A">
          <w:rPr>
            <w:webHidden/>
          </w:rPr>
          <w:tab/>
        </w:r>
        <w:r w:rsidR="00D52C4A">
          <w:rPr>
            <w:webHidden/>
          </w:rPr>
          <w:fldChar w:fldCharType="begin"/>
        </w:r>
        <w:r w:rsidR="00D52C4A">
          <w:rPr>
            <w:webHidden/>
          </w:rPr>
          <w:instrText xml:space="preserve"> PAGEREF _Toc444694901 \h </w:instrText>
        </w:r>
        <w:r w:rsidR="00D52C4A">
          <w:rPr>
            <w:webHidden/>
          </w:rPr>
        </w:r>
        <w:r w:rsidR="00D52C4A">
          <w:rPr>
            <w:webHidden/>
          </w:rPr>
          <w:fldChar w:fldCharType="separate"/>
        </w:r>
        <w:r w:rsidR="00D52C4A">
          <w:rPr>
            <w:webHidden/>
          </w:rPr>
          <w:t>38</w:t>
        </w:r>
        <w:r w:rsidR="00D52C4A">
          <w:rPr>
            <w:webHidden/>
          </w:rPr>
          <w:fldChar w:fldCharType="end"/>
        </w:r>
      </w:hyperlink>
    </w:p>
    <w:p w14:paraId="16CDBA6E" w14:textId="77777777" w:rsidR="00D52C4A" w:rsidRDefault="00790C83">
      <w:pPr>
        <w:pStyle w:val="30"/>
        <w:rPr>
          <w:rFonts w:asciiTheme="minorHAnsi" w:eastAsiaTheme="minorEastAsia" w:hAnsiTheme="minorHAnsi" w:cstheme="minorBidi"/>
          <w:snapToGrid/>
          <w:kern w:val="0"/>
          <w:sz w:val="22"/>
          <w:szCs w:val="22"/>
        </w:rPr>
      </w:pPr>
      <w:hyperlink w:anchor="_Toc444694902" w:history="1">
        <w:r w:rsidR="00D52C4A" w:rsidRPr="00BE42EA">
          <w:rPr>
            <w:rStyle w:val="afffff2"/>
          </w:rPr>
          <w:t>Privilege level Configuration</w:t>
        </w:r>
        <w:r w:rsidR="00D52C4A">
          <w:rPr>
            <w:webHidden/>
          </w:rPr>
          <w:tab/>
        </w:r>
        <w:r w:rsidR="00D52C4A">
          <w:rPr>
            <w:webHidden/>
          </w:rPr>
          <w:fldChar w:fldCharType="begin"/>
        </w:r>
        <w:r w:rsidR="00D52C4A">
          <w:rPr>
            <w:webHidden/>
          </w:rPr>
          <w:instrText xml:space="preserve"> PAGEREF _Toc444694902 \h </w:instrText>
        </w:r>
        <w:r w:rsidR="00D52C4A">
          <w:rPr>
            <w:webHidden/>
          </w:rPr>
        </w:r>
        <w:r w:rsidR="00D52C4A">
          <w:rPr>
            <w:webHidden/>
          </w:rPr>
          <w:fldChar w:fldCharType="separate"/>
        </w:r>
        <w:r w:rsidR="00D52C4A">
          <w:rPr>
            <w:webHidden/>
          </w:rPr>
          <w:t>39</w:t>
        </w:r>
        <w:r w:rsidR="00D52C4A">
          <w:rPr>
            <w:webHidden/>
          </w:rPr>
          <w:fldChar w:fldCharType="end"/>
        </w:r>
      </w:hyperlink>
    </w:p>
    <w:p w14:paraId="6D75D1B2" w14:textId="77777777" w:rsidR="00D52C4A" w:rsidRDefault="00790C83">
      <w:pPr>
        <w:pStyle w:val="20"/>
        <w:rPr>
          <w:rFonts w:asciiTheme="minorHAnsi" w:eastAsiaTheme="minorEastAsia" w:hAnsiTheme="minorHAnsi" w:cstheme="minorBidi"/>
          <w:noProof/>
          <w:snapToGrid/>
          <w:kern w:val="0"/>
          <w:sz w:val="22"/>
          <w:szCs w:val="22"/>
        </w:rPr>
      </w:pPr>
      <w:hyperlink w:anchor="_Toc444694903" w:history="1">
        <w:r w:rsidR="00D52C4A" w:rsidRPr="00BE42EA">
          <w:rPr>
            <w:rStyle w:val="afffff2"/>
            <w:noProof/>
          </w:rPr>
          <w:t>Server Configuration</w:t>
        </w:r>
        <w:r w:rsidR="00D52C4A">
          <w:rPr>
            <w:noProof/>
            <w:webHidden/>
          </w:rPr>
          <w:tab/>
        </w:r>
        <w:r w:rsidR="00D52C4A">
          <w:rPr>
            <w:noProof/>
            <w:webHidden/>
          </w:rPr>
          <w:fldChar w:fldCharType="begin"/>
        </w:r>
        <w:r w:rsidR="00D52C4A">
          <w:rPr>
            <w:noProof/>
            <w:webHidden/>
          </w:rPr>
          <w:instrText xml:space="preserve"> PAGEREF _Toc444694903 \h </w:instrText>
        </w:r>
        <w:r w:rsidR="00D52C4A">
          <w:rPr>
            <w:noProof/>
            <w:webHidden/>
          </w:rPr>
        </w:r>
        <w:r w:rsidR="00D52C4A">
          <w:rPr>
            <w:noProof/>
            <w:webHidden/>
          </w:rPr>
          <w:fldChar w:fldCharType="separate"/>
        </w:r>
        <w:r w:rsidR="00D52C4A">
          <w:rPr>
            <w:noProof/>
            <w:webHidden/>
          </w:rPr>
          <w:t>41</w:t>
        </w:r>
        <w:r w:rsidR="00D52C4A">
          <w:rPr>
            <w:noProof/>
            <w:webHidden/>
          </w:rPr>
          <w:fldChar w:fldCharType="end"/>
        </w:r>
      </w:hyperlink>
    </w:p>
    <w:p w14:paraId="5BFA7B4B" w14:textId="77777777" w:rsidR="00D52C4A" w:rsidRDefault="00790C83">
      <w:pPr>
        <w:pStyle w:val="30"/>
        <w:rPr>
          <w:rFonts w:asciiTheme="minorHAnsi" w:eastAsiaTheme="minorEastAsia" w:hAnsiTheme="minorHAnsi" w:cstheme="minorBidi"/>
          <w:snapToGrid/>
          <w:kern w:val="0"/>
          <w:sz w:val="22"/>
          <w:szCs w:val="22"/>
        </w:rPr>
      </w:pPr>
      <w:hyperlink w:anchor="_Toc444694904" w:history="1">
        <w:r w:rsidR="00D52C4A" w:rsidRPr="00BE42EA">
          <w:rPr>
            <w:rStyle w:val="afffff2"/>
          </w:rPr>
          <w:t>RADIUS Server Configuration</w:t>
        </w:r>
        <w:r w:rsidR="00D52C4A">
          <w:rPr>
            <w:webHidden/>
          </w:rPr>
          <w:tab/>
        </w:r>
        <w:r w:rsidR="00D52C4A">
          <w:rPr>
            <w:webHidden/>
          </w:rPr>
          <w:fldChar w:fldCharType="begin"/>
        </w:r>
        <w:r w:rsidR="00D52C4A">
          <w:rPr>
            <w:webHidden/>
          </w:rPr>
          <w:instrText xml:space="preserve"> PAGEREF _Toc444694904 \h </w:instrText>
        </w:r>
        <w:r w:rsidR="00D52C4A">
          <w:rPr>
            <w:webHidden/>
          </w:rPr>
        </w:r>
        <w:r w:rsidR="00D52C4A">
          <w:rPr>
            <w:webHidden/>
          </w:rPr>
          <w:fldChar w:fldCharType="separate"/>
        </w:r>
        <w:r w:rsidR="00D52C4A">
          <w:rPr>
            <w:webHidden/>
          </w:rPr>
          <w:t>41</w:t>
        </w:r>
        <w:r w:rsidR="00D52C4A">
          <w:rPr>
            <w:webHidden/>
          </w:rPr>
          <w:fldChar w:fldCharType="end"/>
        </w:r>
      </w:hyperlink>
    </w:p>
    <w:p w14:paraId="3358E029" w14:textId="77777777" w:rsidR="00D52C4A" w:rsidRDefault="00790C83">
      <w:pPr>
        <w:pStyle w:val="30"/>
        <w:rPr>
          <w:rFonts w:asciiTheme="minorHAnsi" w:eastAsiaTheme="minorEastAsia" w:hAnsiTheme="minorHAnsi" w:cstheme="minorBidi"/>
          <w:snapToGrid/>
          <w:kern w:val="0"/>
          <w:sz w:val="22"/>
          <w:szCs w:val="22"/>
        </w:rPr>
      </w:pPr>
      <w:hyperlink w:anchor="_Toc444694905" w:history="1">
        <w:r w:rsidR="00D52C4A" w:rsidRPr="00BE42EA">
          <w:rPr>
            <w:rStyle w:val="afffff2"/>
          </w:rPr>
          <w:t>TACACS+ Server Configuration</w:t>
        </w:r>
        <w:r w:rsidR="00D52C4A">
          <w:rPr>
            <w:webHidden/>
          </w:rPr>
          <w:tab/>
        </w:r>
        <w:r w:rsidR="00D52C4A">
          <w:rPr>
            <w:webHidden/>
          </w:rPr>
          <w:fldChar w:fldCharType="begin"/>
        </w:r>
        <w:r w:rsidR="00D52C4A">
          <w:rPr>
            <w:webHidden/>
          </w:rPr>
          <w:instrText xml:space="preserve"> PAGEREF _Toc444694905 \h </w:instrText>
        </w:r>
        <w:r w:rsidR="00D52C4A">
          <w:rPr>
            <w:webHidden/>
          </w:rPr>
        </w:r>
        <w:r w:rsidR="00D52C4A">
          <w:rPr>
            <w:webHidden/>
          </w:rPr>
          <w:fldChar w:fldCharType="separate"/>
        </w:r>
        <w:r w:rsidR="00D52C4A">
          <w:rPr>
            <w:webHidden/>
          </w:rPr>
          <w:t>42</w:t>
        </w:r>
        <w:r w:rsidR="00D52C4A">
          <w:rPr>
            <w:webHidden/>
          </w:rPr>
          <w:fldChar w:fldCharType="end"/>
        </w:r>
      </w:hyperlink>
    </w:p>
    <w:p w14:paraId="739C5EA8" w14:textId="77777777" w:rsidR="00D52C4A" w:rsidRDefault="00790C83">
      <w:pPr>
        <w:pStyle w:val="20"/>
        <w:rPr>
          <w:rFonts w:asciiTheme="minorHAnsi" w:eastAsiaTheme="minorEastAsia" w:hAnsiTheme="minorHAnsi" w:cstheme="minorBidi"/>
          <w:noProof/>
          <w:snapToGrid/>
          <w:kern w:val="0"/>
          <w:sz w:val="22"/>
          <w:szCs w:val="22"/>
        </w:rPr>
      </w:pPr>
      <w:hyperlink w:anchor="_Toc444694906" w:history="1">
        <w:r w:rsidR="00D52C4A" w:rsidRPr="00BE42EA">
          <w:rPr>
            <w:rStyle w:val="afffff2"/>
            <w:noProof/>
          </w:rPr>
          <w:t>Setting Hostname</w:t>
        </w:r>
        <w:r w:rsidR="00D52C4A">
          <w:rPr>
            <w:noProof/>
            <w:webHidden/>
          </w:rPr>
          <w:tab/>
        </w:r>
        <w:r w:rsidR="00D52C4A">
          <w:rPr>
            <w:noProof/>
            <w:webHidden/>
          </w:rPr>
          <w:fldChar w:fldCharType="begin"/>
        </w:r>
        <w:r w:rsidR="00D52C4A">
          <w:rPr>
            <w:noProof/>
            <w:webHidden/>
          </w:rPr>
          <w:instrText xml:space="preserve"> PAGEREF _Toc444694906 \h </w:instrText>
        </w:r>
        <w:r w:rsidR="00D52C4A">
          <w:rPr>
            <w:noProof/>
            <w:webHidden/>
          </w:rPr>
        </w:r>
        <w:r w:rsidR="00D52C4A">
          <w:rPr>
            <w:noProof/>
            <w:webHidden/>
          </w:rPr>
          <w:fldChar w:fldCharType="separate"/>
        </w:r>
        <w:r w:rsidR="00D52C4A">
          <w:rPr>
            <w:noProof/>
            <w:webHidden/>
          </w:rPr>
          <w:t>43</w:t>
        </w:r>
        <w:r w:rsidR="00D52C4A">
          <w:rPr>
            <w:noProof/>
            <w:webHidden/>
          </w:rPr>
          <w:fldChar w:fldCharType="end"/>
        </w:r>
      </w:hyperlink>
    </w:p>
    <w:p w14:paraId="50E84419" w14:textId="77777777" w:rsidR="00D52C4A" w:rsidRDefault="00790C83">
      <w:pPr>
        <w:pStyle w:val="20"/>
        <w:rPr>
          <w:rFonts w:asciiTheme="minorHAnsi" w:eastAsiaTheme="minorEastAsia" w:hAnsiTheme="minorHAnsi" w:cstheme="minorBidi"/>
          <w:noProof/>
          <w:snapToGrid/>
          <w:kern w:val="0"/>
          <w:sz w:val="22"/>
          <w:szCs w:val="22"/>
        </w:rPr>
      </w:pPr>
      <w:hyperlink w:anchor="_Toc444694907" w:history="1">
        <w:r w:rsidR="00D52C4A" w:rsidRPr="00BE42EA">
          <w:rPr>
            <w:rStyle w:val="afffff2"/>
            <w:noProof/>
          </w:rPr>
          <w:t>SNMP (Simple Network Management Protocol)</w:t>
        </w:r>
        <w:r w:rsidR="00D52C4A">
          <w:rPr>
            <w:noProof/>
            <w:webHidden/>
          </w:rPr>
          <w:tab/>
        </w:r>
        <w:r w:rsidR="00D52C4A">
          <w:rPr>
            <w:noProof/>
            <w:webHidden/>
          </w:rPr>
          <w:fldChar w:fldCharType="begin"/>
        </w:r>
        <w:r w:rsidR="00D52C4A">
          <w:rPr>
            <w:noProof/>
            <w:webHidden/>
          </w:rPr>
          <w:instrText xml:space="preserve"> PAGEREF _Toc444694907 \h </w:instrText>
        </w:r>
        <w:r w:rsidR="00D52C4A">
          <w:rPr>
            <w:noProof/>
            <w:webHidden/>
          </w:rPr>
        </w:r>
        <w:r w:rsidR="00D52C4A">
          <w:rPr>
            <w:noProof/>
            <w:webHidden/>
          </w:rPr>
          <w:fldChar w:fldCharType="separate"/>
        </w:r>
        <w:r w:rsidR="00D52C4A">
          <w:rPr>
            <w:noProof/>
            <w:webHidden/>
          </w:rPr>
          <w:t>45</w:t>
        </w:r>
        <w:r w:rsidR="00D52C4A">
          <w:rPr>
            <w:noProof/>
            <w:webHidden/>
          </w:rPr>
          <w:fldChar w:fldCharType="end"/>
        </w:r>
      </w:hyperlink>
    </w:p>
    <w:p w14:paraId="798950AA" w14:textId="77777777" w:rsidR="00D52C4A" w:rsidRDefault="00790C83">
      <w:pPr>
        <w:pStyle w:val="30"/>
        <w:rPr>
          <w:rFonts w:asciiTheme="minorHAnsi" w:eastAsiaTheme="minorEastAsia" w:hAnsiTheme="minorHAnsi" w:cstheme="minorBidi"/>
          <w:snapToGrid/>
          <w:kern w:val="0"/>
          <w:sz w:val="22"/>
          <w:szCs w:val="22"/>
        </w:rPr>
      </w:pPr>
      <w:hyperlink w:anchor="_Toc444694908" w:history="1">
        <w:r w:rsidR="00D52C4A" w:rsidRPr="00BE42EA">
          <w:rPr>
            <w:rStyle w:val="afffff2"/>
          </w:rPr>
          <w:t>SNMP Configuration</w:t>
        </w:r>
        <w:r w:rsidR="00D52C4A">
          <w:rPr>
            <w:webHidden/>
          </w:rPr>
          <w:tab/>
        </w:r>
        <w:r w:rsidR="00D52C4A">
          <w:rPr>
            <w:webHidden/>
          </w:rPr>
          <w:fldChar w:fldCharType="begin"/>
        </w:r>
        <w:r w:rsidR="00D52C4A">
          <w:rPr>
            <w:webHidden/>
          </w:rPr>
          <w:instrText xml:space="preserve"> PAGEREF _Toc444694908 \h </w:instrText>
        </w:r>
        <w:r w:rsidR="00D52C4A">
          <w:rPr>
            <w:webHidden/>
          </w:rPr>
        </w:r>
        <w:r w:rsidR="00D52C4A">
          <w:rPr>
            <w:webHidden/>
          </w:rPr>
          <w:fldChar w:fldCharType="separate"/>
        </w:r>
        <w:r w:rsidR="00D52C4A">
          <w:rPr>
            <w:webHidden/>
          </w:rPr>
          <w:t>45</w:t>
        </w:r>
        <w:r w:rsidR="00D52C4A">
          <w:rPr>
            <w:webHidden/>
          </w:rPr>
          <w:fldChar w:fldCharType="end"/>
        </w:r>
      </w:hyperlink>
    </w:p>
    <w:p w14:paraId="23E884F1" w14:textId="77777777" w:rsidR="00D52C4A" w:rsidRDefault="00790C83">
      <w:pPr>
        <w:pStyle w:val="30"/>
        <w:rPr>
          <w:rFonts w:asciiTheme="minorHAnsi" w:eastAsiaTheme="minorEastAsia" w:hAnsiTheme="minorHAnsi" w:cstheme="minorBidi"/>
          <w:snapToGrid/>
          <w:kern w:val="0"/>
          <w:sz w:val="22"/>
          <w:szCs w:val="22"/>
        </w:rPr>
      </w:pPr>
      <w:hyperlink w:anchor="_Toc444694909" w:history="1">
        <w:r w:rsidR="00D52C4A" w:rsidRPr="00BE42EA">
          <w:rPr>
            <w:rStyle w:val="afffff2"/>
          </w:rPr>
          <w:t>SNMP Community</w:t>
        </w:r>
        <w:r w:rsidR="00D52C4A">
          <w:rPr>
            <w:webHidden/>
          </w:rPr>
          <w:tab/>
        </w:r>
        <w:r w:rsidR="00D52C4A">
          <w:rPr>
            <w:webHidden/>
          </w:rPr>
          <w:fldChar w:fldCharType="begin"/>
        </w:r>
        <w:r w:rsidR="00D52C4A">
          <w:rPr>
            <w:webHidden/>
          </w:rPr>
          <w:instrText xml:space="preserve"> PAGEREF _Toc444694909 \h </w:instrText>
        </w:r>
        <w:r w:rsidR="00D52C4A">
          <w:rPr>
            <w:webHidden/>
          </w:rPr>
        </w:r>
        <w:r w:rsidR="00D52C4A">
          <w:rPr>
            <w:webHidden/>
          </w:rPr>
          <w:fldChar w:fldCharType="separate"/>
        </w:r>
        <w:r w:rsidR="00D52C4A">
          <w:rPr>
            <w:webHidden/>
          </w:rPr>
          <w:t>45</w:t>
        </w:r>
        <w:r w:rsidR="00D52C4A">
          <w:rPr>
            <w:webHidden/>
          </w:rPr>
          <w:fldChar w:fldCharType="end"/>
        </w:r>
      </w:hyperlink>
    </w:p>
    <w:p w14:paraId="2A40DCB5" w14:textId="77777777" w:rsidR="00D52C4A" w:rsidRDefault="00790C83">
      <w:pPr>
        <w:pStyle w:val="30"/>
        <w:rPr>
          <w:rFonts w:asciiTheme="minorHAnsi" w:eastAsiaTheme="minorEastAsia" w:hAnsiTheme="minorHAnsi" w:cstheme="minorBidi"/>
          <w:snapToGrid/>
          <w:kern w:val="0"/>
          <w:sz w:val="22"/>
          <w:szCs w:val="22"/>
        </w:rPr>
      </w:pPr>
      <w:hyperlink w:anchor="_Toc444694910" w:history="1">
        <w:r w:rsidR="00D52C4A" w:rsidRPr="00BE42EA">
          <w:rPr>
            <w:rStyle w:val="afffff2"/>
          </w:rPr>
          <w:t>SNMP Trap host</w:t>
        </w:r>
        <w:r w:rsidR="00D52C4A">
          <w:rPr>
            <w:webHidden/>
          </w:rPr>
          <w:tab/>
        </w:r>
        <w:r w:rsidR="00D52C4A">
          <w:rPr>
            <w:webHidden/>
          </w:rPr>
          <w:fldChar w:fldCharType="begin"/>
        </w:r>
        <w:r w:rsidR="00D52C4A">
          <w:rPr>
            <w:webHidden/>
          </w:rPr>
          <w:instrText xml:space="preserve"> PAGEREF _Toc444694910 \h </w:instrText>
        </w:r>
        <w:r w:rsidR="00D52C4A">
          <w:rPr>
            <w:webHidden/>
          </w:rPr>
        </w:r>
        <w:r w:rsidR="00D52C4A">
          <w:rPr>
            <w:webHidden/>
          </w:rPr>
          <w:fldChar w:fldCharType="separate"/>
        </w:r>
        <w:r w:rsidR="00D52C4A">
          <w:rPr>
            <w:webHidden/>
          </w:rPr>
          <w:t>46</w:t>
        </w:r>
        <w:r w:rsidR="00D52C4A">
          <w:rPr>
            <w:webHidden/>
          </w:rPr>
          <w:fldChar w:fldCharType="end"/>
        </w:r>
      </w:hyperlink>
    </w:p>
    <w:p w14:paraId="155FC65A" w14:textId="77777777" w:rsidR="00D52C4A" w:rsidRDefault="00790C83">
      <w:pPr>
        <w:pStyle w:val="30"/>
        <w:rPr>
          <w:rFonts w:asciiTheme="minorHAnsi" w:eastAsiaTheme="minorEastAsia" w:hAnsiTheme="minorHAnsi" w:cstheme="minorBidi"/>
          <w:snapToGrid/>
          <w:kern w:val="0"/>
          <w:sz w:val="22"/>
          <w:szCs w:val="22"/>
        </w:rPr>
      </w:pPr>
      <w:hyperlink w:anchor="_Toc444694911" w:history="1">
        <w:r w:rsidR="00D52C4A" w:rsidRPr="00BE42EA">
          <w:rPr>
            <w:rStyle w:val="afffff2"/>
          </w:rPr>
          <w:t>SNMP Trap</w:t>
        </w:r>
        <w:r w:rsidR="00D52C4A">
          <w:rPr>
            <w:webHidden/>
          </w:rPr>
          <w:tab/>
        </w:r>
        <w:r w:rsidR="00D52C4A">
          <w:rPr>
            <w:webHidden/>
          </w:rPr>
          <w:fldChar w:fldCharType="begin"/>
        </w:r>
        <w:r w:rsidR="00D52C4A">
          <w:rPr>
            <w:webHidden/>
          </w:rPr>
          <w:instrText xml:space="preserve"> PAGEREF _Toc444694911 \h </w:instrText>
        </w:r>
        <w:r w:rsidR="00D52C4A">
          <w:rPr>
            <w:webHidden/>
          </w:rPr>
        </w:r>
        <w:r w:rsidR="00D52C4A">
          <w:rPr>
            <w:webHidden/>
          </w:rPr>
          <w:fldChar w:fldCharType="separate"/>
        </w:r>
        <w:r w:rsidR="00D52C4A">
          <w:rPr>
            <w:webHidden/>
          </w:rPr>
          <w:t>48</w:t>
        </w:r>
        <w:r w:rsidR="00D52C4A">
          <w:rPr>
            <w:webHidden/>
          </w:rPr>
          <w:fldChar w:fldCharType="end"/>
        </w:r>
      </w:hyperlink>
    </w:p>
    <w:p w14:paraId="16491FD3" w14:textId="77777777" w:rsidR="00D52C4A" w:rsidRDefault="00790C83">
      <w:pPr>
        <w:pStyle w:val="30"/>
        <w:rPr>
          <w:rFonts w:asciiTheme="minorHAnsi" w:eastAsiaTheme="minorEastAsia" w:hAnsiTheme="minorHAnsi" w:cstheme="minorBidi"/>
          <w:snapToGrid/>
          <w:kern w:val="0"/>
          <w:sz w:val="22"/>
          <w:szCs w:val="22"/>
        </w:rPr>
      </w:pPr>
      <w:hyperlink w:anchor="_Toc444694912" w:history="1">
        <w:r w:rsidR="00D52C4A" w:rsidRPr="00BE42EA">
          <w:rPr>
            <w:rStyle w:val="afffff2"/>
          </w:rPr>
          <w:t>SNMPv3 Configuration</w:t>
        </w:r>
        <w:r w:rsidR="00D52C4A">
          <w:rPr>
            <w:webHidden/>
          </w:rPr>
          <w:tab/>
        </w:r>
        <w:r w:rsidR="00D52C4A">
          <w:rPr>
            <w:webHidden/>
          </w:rPr>
          <w:fldChar w:fldCharType="begin"/>
        </w:r>
        <w:r w:rsidR="00D52C4A">
          <w:rPr>
            <w:webHidden/>
          </w:rPr>
          <w:instrText xml:space="preserve"> PAGEREF _Toc444694912 \h </w:instrText>
        </w:r>
        <w:r w:rsidR="00D52C4A">
          <w:rPr>
            <w:webHidden/>
          </w:rPr>
        </w:r>
        <w:r w:rsidR="00D52C4A">
          <w:rPr>
            <w:webHidden/>
          </w:rPr>
          <w:fldChar w:fldCharType="separate"/>
        </w:r>
        <w:r w:rsidR="00D52C4A">
          <w:rPr>
            <w:webHidden/>
          </w:rPr>
          <w:t>48</w:t>
        </w:r>
        <w:r w:rsidR="00D52C4A">
          <w:rPr>
            <w:webHidden/>
          </w:rPr>
          <w:fldChar w:fldCharType="end"/>
        </w:r>
      </w:hyperlink>
    </w:p>
    <w:p w14:paraId="0E568CD0" w14:textId="77777777" w:rsidR="00D52C4A" w:rsidRDefault="00790C83">
      <w:pPr>
        <w:pStyle w:val="30"/>
        <w:rPr>
          <w:rFonts w:asciiTheme="minorHAnsi" w:eastAsiaTheme="minorEastAsia" w:hAnsiTheme="minorHAnsi" w:cstheme="minorBidi"/>
          <w:snapToGrid/>
          <w:kern w:val="0"/>
          <w:sz w:val="22"/>
          <w:szCs w:val="22"/>
        </w:rPr>
      </w:pPr>
      <w:hyperlink w:anchor="_Toc444694913" w:history="1">
        <w:r w:rsidR="00D52C4A" w:rsidRPr="00BE42EA">
          <w:rPr>
            <w:rStyle w:val="afffff2"/>
          </w:rPr>
          <w:t>SNMP engineID</w:t>
        </w:r>
        <w:r w:rsidR="00D52C4A">
          <w:rPr>
            <w:webHidden/>
          </w:rPr>
          <w:tab/>
        </w:r>
        <w:r w:rsidR="00D52C4A">
          <w:rPr>
            <w:webHidden/>
          </w:rPr>
          <w:fldChar w:fldCharType="begin"/>
        </w:r>
        <w:r w:rsidR="00D52C4A">
          <w:rPr>
            <w:webHidden/>
          </w:rPr>
          <w:instrText xml:space="preserve"> PAGEREF _Toc444694913 \h </w:instrText>
        </w:r>
        <w:r w:rsidR="00D52C4A">
          <w:rPr>
            <w:webHidden/>
          </w:rPr>
        </w:r>
        <w:r w:rsidR="00D52C4A">
          <w:rPr>
            <w:webHidden/>
          </w:rPr>
          <w:fldChar w:fldCharType="separate"/>
        </w:r>
        <w:r w:rsidR="00D52C4A">
          <w:rPr>
            <w:webHidden/>
          </w:rPr>
          <w:t>49</w:t>
        </w:r>
        <w:r w:rsidR="00D52C4A">
          <w:rPr>
            <w:webHidden/>
          </w:rPr>
          <w:fldChar w:fldCharType="end"/>
        </w:r>
      </w:hyperlink>
    </w:p>
    <w:p w14:paraId="2964D304" w14:textId="77777777" w:rsidR="00D52C4A" w:rsidRDefault="00790C83">
      <w:pPr>
        <w:pStyle w:val="30"/>
        <w:rPr>
          <w:rFonts w:asciiTheme="minorHAnsi" w:eastAsiaTheme="minorEastAsia" w:hAnsiTheme="minorHAnsi" w:cstheme="minorBidi"/>
          <w:snapToGrid/>
          <w:kern w:val="0"/>
          <w:sz w:val="22"/>
          <w:szCs w:val="22"/>
        </w:rPr>
      </w:pPr>
      <w:hyperlink w:anchor="_Toc444694914" w:history="1">
        <w:r w:rsidR="00D52C4A" w:rsidRPr="00BE42EA">
          <w:rPr>
            <w:rStyle w:val="afffff2"/>
          </w:rPr>
          <w:t>User of SNMPv3</w:t>
        </w:r>
        <w:r w:rsidR="00D52C4A">
          <w:rPr>
            <w:webHidden/>
          </w:rPr>
          <w:tab/>
        </w:r>
        <w:r w:rsidR="00D52C4A">
          <w:rPr>
            <w:webHidden/>
          </w:rPr>
          <w:fldChar w:fldCharType="begin"/>
        </w:r>
        <w:r w:rsidR="00D52C4A">
          <w:rPr>
            <w:webHidden/>
          </w:rPr>
          <w:instrText xml:space="preserve"> PAGEREF _Toc444694914 \h </w:instrText>
        </w:r>
        <w:r w:rsidR="00D52C4A">
          <w:rPr>
            <w:webHidden/>
          </w:rPr>
        </w:r>
        <w:r w:rsidR="00D52C4A">
          <w:rPr>
            <w:webHidden/>
          </w:rPr>
          <w:fldChar w:fldCharType="separate"/>
        </w:r>
        <w:r w:rsidR="00D52C4A">
          <w:rPr>
            <w:webHidden/>
          </w:rPr>
          <w:t>50</w:t>
        </w:r>
        <w:r w:rsidR="00D52C4A">
          <w:rPr>
            <w:webHidden/>
          </w:rPr>
          <w:fldChar w:fldCharType="end"/>
        </w:r>
      </w:hyperlink>
    </w:p>
    <w:p w14:paraId="1C0016EC" w14:textId="77777777" w:rsidR="00D52C4A" w:rsidRDefault="00790C83">
      <w:pPr>
        <w:pStyle w:val="20"/>
        <w:rPr>
          <w:rFonts w:asciiTheme="minorHAnsi" w:eastAsiaTheme="minorEastAsia" w:hAnsiTheme="minorHAnsi" w:cstheme="minorBidi"/>
          <w:noProof/>
          <w:snapToGrid/>
          <w:kern w:val="0"/>
          <w:sz w:val="22"/>
          <w:szCs w:val="22"/>
        </w:rPr>
      </w:pPr>
      <w:hyperlink w:anchor="_Toc444694915" w:history="1">
        <w:r w:rsidR="00D52C4A" w:rsidRPr="00BE42EA">
          <w:rPr>
            <w:rStyle w:val="afffff2"/>
            <w:noProof/>
          </w:rPr>
          <w:t>ACL (Access Control List)</w:t>
        </w:r>
        <w:r w:rsidR="00D52C4A">
          <w:rPr>
            <w:noProof/>
            <w:webHidden/>
          </w:rPr>
          <w:tab/>
        </w:r>
        <w:r w:rsidR="00D52C4A">
          <w:rPr>
            <w:noProof/>
            <w:webHidden/>
          </w:rPr>
          <w:fldChar w:fldCharType="begin"/>
        </w:r>
        <w:r w:rsidR="00D52C4A">
          <w:rPr>
            <w:noProof/>
            <w:webHidden/>
          </w:rPr>
          <w:instrText xml:space="preserve"> PAGEREF _Toc444694915 \h </w:instrText>
        </w:r>
        <w:r w:rsidR="00D52C4A">
          <w:rPr>
            <w:noProof/>
            <w:webHidden/>
          </w:rPr>
        </w:r>
        <w:r w:rsidR="00D52C4A">
          <w:rPr>
            <w:noProof/>
            <w:webHidden/>
          </w:rPr>
          <w:fldChar w:fldCharType="separate"/>
        </w:r>
        <w:r w:rsidR="00D52C4A">
          <w:rPr>
            <w:noProof/>
            <w:webHidden/>
          </w:rPr>
          <w:t>51</w:t>
        </w:r>
        <w:r w:rsidR="00D52C4A">
          <w:rPr>
            <w:noProof/>
            <w:webHidden/>
          </w:rPr>
          <w:fldChar w:fldCharType="end"/>
        </w:r>
      </w:hyperlink>
    </w:p>
    <w:p w14:paraId="4A7C26BD" w14:textId="77777777" w:rsidR="00D52C4A" w:rsidRDefault="00790C83">
      <w:pPr>
        <w:pStyle w:val="30"/>
        <w:rPr>
          <w:rFonts w:asciiTheme="minorHAnsi" w:eastAsiaTheme="minorEastAsia" w:hAnsiTheme="minorHAnsi" w:cstheme="minorBidi"/>
          <w:snapToGrid/>
          <w:kern w:val="0"/>
          <w:sz w:val="22"/>
          <w:szCs w:val="22"/>
        </w:rPr>
      </w:pPr>
      <w:hyperlink w:anchor="_Toc444694916" w:history="1">
        <w:r w:rsidR="00D52C4A" w:rsidRPr="00BE42EA">
          <w:rPr>
            <w:rStyle w:val="afffff2"/>
          </w:rPr>
          <w:t>Rules for ACL Creation</w:t>
        </w:r>
        <w:r w:rsidR="00D52C4A">
          <w:rPr>
            <w:webHidden/>
          </w:rPr>
          <w:tab/>
        </w:r>
        <w:r w:rsidR="00D52C4A">
          <w:rPr>
            <w:webHidden/>
          </w:rPr>
          <w:fldChar w:fldCharType="begin"/>
        </w:r>
        <w:r w:rsidR="00D52C4A">
          <w:rPr>
            <w:webHidden/>
          </w:rPr>
          <w:instrText xml:space="preserve"> PAGEREF _Toc444694916 \h </w:instrText>
        </w:r>
        <w:r w:rsidR="00D52C4A">
          <w:rPr>
            <w:webHidden/>
          </w:rPr>
        </w:r>
        <w:r w:rsidR="00D52C4A">
          <w:rPr>
            <w:webHidden/>
          </w:rPr>
          <w:fldChar w:fldCharType="separate"/>
        </w:r>
        <w:r w:rsidR="00D52C4A">
          <w:rPr>
            <w:webHidden/>
          </w:rPr>
          <w:t>51</w:t>
        </w:r>
        <w:r w:rsidR="00D52C4A">
          <w:rPr>
            <w:webHidden/>
          </w:rPr>
          <w:fldChar w:fldCharType="end"/>
        </w:r>
      </w:hyperlink>
    </w:p>
    <w:p w14:paraId="17E6F3AF" w14:textId="77777777" w:rsidR="00D52C4A" w:rsidRDefault="00790C83">
      <w:pPr>
        <w:pStyle w:val="30"/>
        <w:rPr>
          <w:rFonts w:asciiTheme="minorHAnsi" w:eastAsiaTheme="minorEastAsia" w:hAnsiTheme="minorHAnsi" w:cstheme="minorBidi"/>
          <w:snapToGrid/>
          <w:kern w:val="0"/>
          <w:sz w:val="22"/>
          <w:szCs w:val="22"/>
        </w:rPr>
      </w:pPr>
      <w:hyperlink w:anchor="_Toc444694917" w:history="1">
        <w:r w:rsidR="00D52C4A" w:rsidRPr="00BE42EA">
          <w:rPr>
            <w:rStyle w:val="afffff2"/>
          </w:rPr>
          <w:t>Configuration of Standard IP Access List</w:t>
        </w:r>
        <w:r w:rsidR="00D52C4A">
          <w:rPr>
            <w:webHidden/>
          </w:rPr>
          <w:tab/>
        </w:r>
        <w:r w:rsidR="00D52C4A">
          <w:rPr>
            <w:webHidden/>
          </w:rPr>
          <w:fldChar w:fldCharType="begin"/>
        </w:r>
        <w:r w:rsidR="00D52C4A">
          <w:rPr>
            <w:webHidden/>
          </w:rPr>
          <w:instrText xml:space="preserve"> PAGEREF _Toc444694917 \h </w:instrText>
        </w:r>
        <w:r w:rsidR="00D52C4A">
          <w:rPr>
            <w:webHidden/>
          </w:rPr>
        </w:r>
        <w:r w:rsidR="00D52C4A">
          <w:rPr>
            <w:webHidden/>
          </w:rPr>
          <w:fldChar w:fldCharType="separate"/>
        </w:r>
        <w:r w:rsidR="00D52C4A">
          <w:rPr>
            <w:webHidden/>
          </w:rPr>
          <w:t>51</w:t>
        </w:r>
        <w:r w:rsidR="00D52C4A">
          <w:rPr>
            <w:webHidden/>
          </w:rPr>
          <w:fldChar w:fldCharType="end"/>
        </w:r>
      </w:hyperlink>
    </w:p>
    <w:p w14:paraId="121F3DF2" w14:textId="77777777" w:rsidR="00D52C4A" w:rsidRDefault="00790C83">
      <w:pPr>
        <w:pStyle w:val="30"/>
        <w:rPr>
          <w:rFonts w:asciiTheme="minorHAnsi" w:eastAsiaTheme="minorEastAsia" w:hAnsiTheme="minorHAnsi" w:cstheme="minorBidi"/>
          <w:snapToGrid/>
          <w:kern w:val="0"/>
          <w:sz w:val="22"/>
          <w:szCs w:val="22"/>
        </w:rPr>
      </w:pPr>
      <w:hyperlink w:anchor="_Toc444694918" w:history="1">
        <w:r w:rsidR="00D52C4A" w:rsidRPr="00BE42EA">
          <w:rPr>
            <w:rStyle w:val="afffff2"/>
          </w:rPr>
          <w:t>Configuration of Access List for Telnet Connection</w:t>
        </w:r>
        <w:r w:rsidR="00D52C4A">
          <w:rPr>
            <w:webHidden/>
          </w:rPr>
          <w:tab/>
        </w:r>
        <w:r w:rsidR="00D52C4A">
          <w:rPr>
            <w:webHidden/>
          </w:rPr>
          <w:fldChar w:fldCharType="begin"/>
        </w:r>
        <w:r w:rsidR="00D52C4A">
          <w:rPr>
            <w:webHidden/>
          </w:rPr>
          <w:instrText xml:space="preserve"> PAGEREF _Toc444694918 \h </w:instrText>
        </w:r>
        <w:r w:rsidR="00D52C4A">
          <w:rPr>
            <w:webHidden/>
          </w:rPr>
        </w:r>
        <w:r w:rsidR="00D52C4A">
          <w:rPr>
            <w:webHidden/>
          </w:rPr>
          <w:fldChar w:fldCharType="separate"/>
        </w:r>
        <w:r w:rsidR="00D52C4A">
          <w:rPr>
            <w:webHidden/>
          </w:rPr>
          <w:t>52</w:t>
        </w:r>
        <w:r w:rsidR="00D52C4A">
          <w:rPr>
            <w:webHidden/>
          </w:rPr>
          <w:fldChar w:fldCharType="end"/>
        </w:r>
      </w:hyperlink>
    </w:p>
    <w:p w14:paraId="53981753" w14:textId="77777777" w:rsidR="00D52C4A" w:rsidRDefault="00790C83">
      <w:pPr>
        <w:pStyle w:val="20"/>
        <w:rPr>
          <w:rFonts w:asciiTheme="minorHAnsi" w:eastAsiaTheme="minorEastAsia" w:hAnsiTheme="minorHAnsi" w:cstheme="minorBidi"/>
          <w:noProof/>
          <w:snapToGrid/>
          <w:kern w:val="0"/>
          <w:sz w:val="22"/>
          <w:szCs w:val="22"/>
        </w:rPr>
      </w:pPr>
      <w:hyperlink w:anchor="_Toc444694919" w:history="1">
        <w:r w:rsidR="00D52C4A" w:rsidRPr="00BE42EA">
          <w:rPr>
            <w:rStyle w:val="afffff2"/>
            <w:noProof/>
          </w:rPr>
          <w:t>Banner Configuration</w:t>
        </w:r>
        <w:r w:rsidR="00D52C4A">
          <w:rPr>
            <w:noProof/>
            <w:webHidden/>
          </w:rPr>
          <w:tab/>
        </w:r>
        <w:r w:rsidR="00D52C4A">
          <w:rPr>
            <w:noProof/>
            <w:webHidden/>
          </w:rPr>
          <w:fldChar w:fldCharType="begin"/>
        </w:r>
        <w:r w:rsidR="00D52C4A">
          <w:rPr>
            <w:noProof/>
            <w:webHidden/>
          </w:rPr>
          <w:instrText xml:space="preserve"> PAGEREF _Toc444694919 \h </w:instrText>
        </w:r>
        <w:r w:rsidR="00D52C4A">
          <w:rPr>
            <w:noProof/>
            <w:webHidden/>
          </w:rPr>
        </w:r>
        <w:r w:rsidR="00D52C4A">
          <w:rPr>
            <w:noProof/>
            <w:webHidden/>
          </w:rPr>
          <w:fldChar w:fldCharType="separate"/>
        </w:r>
        <w:r w:rsidR="00D52C4A">
          <w:rPr>
            <w:noProof/>
            <w:webHidden/>
          </w:rPr>
          <w:t>53</w:t>
        </w:r>
        <w:r w:rsidR="00D52C4A">
          <w:rPr>
            <w:noProof/>
            <w:webHidden/>
          </w:rPr>
          <w:fldChar w:fldCharType="end"/>
        </w:r>
      </w:hyperlink>
    </w:p>
    <w:p w14:paraId="0CC39DA7" w14:textId="77777777" w:rsidR="00D52C4A" w:rsidRDefault="00790C83">
      <w:pPr>
        <w:pStyle w:val="20"/>
        <w:rPr>
          <w:rFonts w:asciiTheme="minorHAnsi" w:eastAsiaTheme="minorEastAsia" w:hAnsiTheme="minorHAnsi" w:cstheme="minorBidi"/>
          <w:noProof/>
          <w:snapToGrid/>
          <w:kern w:val="0"/>
          <w:sz w:val="22"/>
          <w:szCs w:val="22"/>
        </w:rPr>
      </w:pPr>
      <w:hyperlink w:anchor="_Toc444694920" w:history="1">
        <w:r w:rsidR="00D52C4A" w:rsidRPr="00BE42EA">
          <w:rPr>
            <w:rStyle w:val="afffff2"/>
            <w:noProof/>
          </w:rPr>
          <w:t>AFSMGR (Alarm Fault Status Manager)</w:t>
        </w:r>
        <w:r w:rsidR="00D52C4A">
          <w:rPr>
            <w:noProof/>
            <w:webHidden/>
          </w:rPr>
          <w:tab/>
        </w:r>
        <w:r w:rsidR="00D52C4A">
          <w:rPr>
            <w:noProof/>
            <w:webHidden/>
          </w:rPr>
          <w:fldChar w:fldCharType="begin"/>
        </w:r>
        <w:r w:rsidR="00D52C4A">
          <w:rPr>
            <w:noProof/>
            <w:webHidden/>
          </w:rPr>
          <w:instrText xml:space="preserve"> PAGEREF _Toc444694920 \h </w:instrText>
        </w:r>
        <w:r w:rsidR="00D52C4A">
          <w:rPr>
            <w:noProof/>
            <w:webHidden/>
          </w:rPr>
        </w:r>
        <w:r w:rsidR="00D52C4A">
          <w:rPr>
            <w:noProof/>
            <w:webHidden/>
          </w:rPr>
          <w:fldChar w:fldCharType="separate"/>
        </w:r>
        <w:r w:rsidR="00D52C4A">
          <w:rPr>
            <w:noProof/>
            <w:webHidden/>
          </w:rPr>
          <w:t>55</w:t>
        </w:r>
        <w:r w:rsidR="00D52C4A">
          <w:rPr>
            <w:noProof/>
            <w:webHidden/>
          </w:rPr>
          <w:fldChar w:fldCharType="end"/>
        </w:r>
      </w:hyperlink>
    </w:p>
    <w:p w14:paraId="4783C29E" w14:textId="77777777" w:rsidR="00D52C4A" w:rsidRDefault="00790C83">
      <w:pPr>
        <w:pStyle w:val="30"/>
        <w:rPr>
          <w:rFonts w:asciiTheme="minorHAnsi" w:eastAsiaTheme="minorEastAsia" w:hAnsiTheme="minorHAnsi" w:cstheme="minorBidi"/>
          <w:snapToGrid/>
          <w:kern w:val="0"/>
          <w:sz w:val="22"/>
          <w:szCs w:val="22"/>
        </w:rPr>
      </w:pPr>
      <w:hyperlink w:anchor="_Toc444694921" w:history="1">
        <w:r w:rsidR="00D52C4A" w:rsidRPr="00BE42EA">
          <w:rPr>
            <w:rStyle w:val="afffff2"/>
          </w:rPr>
          <w:t>Setting AFS Alarm</w:t>
        </w:r>
        <w:r w:rsidR="00D52C4A">
          <w:rPr>
            <w:webHidden/>
          </w:rPr>
          <w:tab/>
        </w:r>
        <w:r w:rsidR="00D52C4A">
          <w:rPr>
            <w:webHidden/>
          </w:rPr>
          <w:fldChar w:fldCharType="begin"/>
        </w:r>
        <w:r w:rsidR="00D52C4A">
          <w:rPr>
            <w:webHidden/>
          </w:rPr>
          <w:instrText xml:space="preserve"> PAGEREF _Toc444694921 \h </w:instrText>
        </w:r>
        <w:r w:rsidR="00D52C4A">
          <w:rPr>
            <w:webHidden/>
          </w:rPr>
        </w:r>
        <w:r w:rsidR="00D52C4A">
          <w:rPr>
            <w:webHidden/>
          </w:rPr>
          <w:fldChar w:fldCharType="separate"/>
        </w:r>
        <w:r w:rsidR="00D52C4A">
          <w:rPr>
            <w:webHidden/>
          </w:rPr>
          <w:t>55</w:t>
        </w:r>
        <w:r w:rsidR="00D52C4A">
          <w:rPr>
            <w:webHidden/>
          </w:rPr>
          <w:fldChar w:fldCharType="end"/>
        </w:r>
      </w:hyperlink>
    </w:p>
    <w:p w14:paraId="24CE1505" w14:textId="77777777" w:rsidR="00D52C4A" w:rsidRDefault="00790C83">
      <w:pPr>
        <w:pStyle w:val="30"/>
        <w:rPr>
          <w:rFonts w:asciiTheme="minorHAnsi" w:eastAsiaTheme="minorEastAsia" w:hAnsiTheme="minorHAnsi" w:cstheme="minorBidi"/>
          <w:snapToGrid/>
          <w:kern w:val="0"/>
          <w:sz w:val="22"/>
          <w:szCs w:val="22"/>
        </w:rPr>
      </w:pPr>
      <w:hyperlink w:anchor="_Toc444694922" w:history="1">
        <w:r w:rsidR="00D52C4A" w:rsidRPr="00BE42EA">
          <w:rPr>
            <w:rStyle w:val="afffff2"/>
          </w:rPr>
          <w:t>Clear AFS Alarm Event</w:t>
        </w:r>
        <w:r w:rsidR="00D52C4A">
          <w:rPr>
            <w:webHidden/>
          </w:rPr>
          <w:tab/>
        </w:r>
        <w:r w:rsidR="00D52C4A">
          <w:rPr>
            <w:webHidden/>
          </w:rPr>
          <w:fldChar w:fldCharType="begin"/>
        </w:r>
        <w:r w:rsidR="00D52C4A">
          <w:rPr>
            <w:webHidden/>
          </w:rPr>
          <w:instrText xml:space="preserve"> PAGEREF _Toc444694922 \h </w:instrText>
        </w:r>
        <w:r w:rsidR="00D52C4A">
          <w:rPr>
            <w:webHidden/>
          </w:rPr>
        </w:r>
        <w:r w:rsidR="00D52C4A">
          <w:rPr>
            <w:webHidden/>
          </w:rPr>
          <w:fldChar w:fldCharType="separate"/>
        </w:r>
        <w:r w:rsidR="00D52C4A">
          <w:rPr>
            <w:webHidden/>
          </w:rPr>
          <w:t>56</w:t>
        </w:r>
        <w:r w:rsidR="00D52C4A">
          <w:rPr>
            <w:webHidden/>
          </w:rPr>
          <w:fldChar w:fldCharType="end"/>
        </w:r>
      </w:hyperlink>
    </w:p>
    <w:p w14:paraId="110930B1" w14:textId="77777777" w:rsidR="00D52C4A" w:rsidRDefault="00790C83">
      <w:pPr>
        <w:pStyle w:val="30"/>
        <w:rPr>
          <w:rFonts w:asciiTheme="minorHAnsi" w:eastAsiaTheme="minorEastAsia" w:hAnsiTheme="minorHAnsi" w:cstheme="minorBidi"/>
          <w:snapToGrid/>
          <w:kern w:val="0"/>
          <w:sz w:val="22"/>
          <w:szCs w:val="22"/>
        </w:rPr>
      </w:pPr>
      <w:hyperlink w:anchor="_Toc444694923" w:history="1">
        <w:r w:rsidR="00D52C4A" w:rsidRPr="00BE42EA">
          <w:rPr>
            <w:rStyle w:val="afffff2"/>
          </w:rPr>
          <w:t>Clearing AFS history</w:t>
        </w:r>
        <w:r w:rsidR="00D52C4A">
          <w:rPr>
            <w:webHidden/>
          </w:rPr>
          <w:tab/>
        </w:r>
        <w:r w:rsidR="00D52C4A">
          <w:rPr>
            <w:webHidden/>
          </w:rPr>
          <w:fldChar w:fldCharType="begin"/>
        </w:r>
        <w:r w:rsidR="00D52C4A">
          <w:rPr>
            <w:webHidden/>
          </w:rPr>
          <w:instrText xml:space="preserve"> PAGEREF _Toc444694923 \h </w:instrText>
        </w:r>
        <w:r w:rsidR="00D52C4A">
          <w:rPr>
            <w:webHidden/>
          </w:rPr>
        </w:r>
        <w:r w:rsidR="00D52C4A">
          <w:rPr>
            <w:webHidden/>
          </w:rPr>
          <w:fldChar w:fldCharType="separate"/>
        </w:r>
        <w:r w:rsidR="00D52C4A">
          <w:rPr>
            <w:webHidden/>
          </w:rPr>
          <w:t>56</w:t>
        </w:r>
        <w:r w:rsidR="00D52C4A">
          <w:rPr>
            <w:webHidden/>
          </w:rPr>
          <w:fldChar w:fldCharType="end"/>
        </w:r>
      </w:hyperlink>
    </w:p>
    <w:p w14:paraId="289DC1E8" w14:textId="77777777" w:rsidR="00D52C4A" w:rsidRDefault="00790C83">
      <w:pPr>
        <w:pStyle w:val="30"/>
        <w:rPr>
          <w:rFonts w:asciiTheme="minorHAnsi" w:eastAsiaTheme="minorEastAsia" w:hAnsiTheme="minorHAnsi" w:cstheme="minorBidi"/>
          <w:snapToGrid/>
          <w:kern w:val="0"/>
          <w:sz w:val="22"/>
          <w:szCs w:val="22"/>
        </w:rPr>
      </w:pPr>
      <w:hyperlink w:anchor="_Toc444694924" w:history="1">
        <w:r w:rsidR="00D52C4A" w:rsidRPr="00BE42EA">
          <w:rPr>
            <w:rStyle w:val="afffff2"/>
          </w:rPr>
          <w:t>Setting AFS Masking Function</w:t>
        </w:r>
        <w:r w:rsidR="00D52C4A">
          <w:rPr>
            <w:webHidden/>
          </w:rPr>
          <w:tab/>
        </w:r>
        <w:r w:rsidR="00D52C4A">
          <w:rPr>
            <w:webHidden/>
          </w:rPr>
          <w:fldChar w:fldCharType="begin"/>
        </w:r>
        <w:r w:rsidR="00D52C4A">
          <w:rPr>
            <w:webHidden/>
          </w:rPr>
          <w:instrText xml:space="preserve"> PAGEREF _Toc444694924 \h </w:instrText>
        </w:r>
        <w:r w:rsidR="00D52C4A">
          <w:rPr>
            <w:webHidden/>
          </w:rPr>
        </w:r>
        <w:r w:rsidR="00D52C4A">
          <w:rPr>
            <w:webHidden/>
          </w:rPr>
          <w:fldChar w:fldCharType="separate"/>
        </w:r>
        <w:r w:rsidR="00D52C4A">
          <w:rPr>
            <w:webHidden/>
          </w:rPr>
          <w:t>57</w:t>
        </w:r>
        <w:r w:rsidR="00D52C4A">
          <w:rPr>
            <w:webHidden/>
          </w:rPr>
          <w:fldChar w:fldCharType="end"/>
        </w:r>
      </w:hyperlink>
    </w:p>
    <w:p w14:paraId="47249F52" w14:textId="77777777" w:rsidR="00D52C4A" w:rsidRDefault="00790C83">
      <w:pPr>
        <w:pStyle w:val="30"/>
        <w:rPr>
          <w:rFonts w:asciiTheme="minorHAnsi" w:eastAsiaTheme="minorEastAsia" w:hAnsiTheme="minorHAnsi" w:cstheme="minorBidi"/>
          <w:snapToGrid/>
          <w:kern w:val="0"/>
          <w:sz w:val="22"/>
          <w:szCs w:val="22"/>
        </w:rPr>
      </w:pPr>
      <w:hyperlink w:anchor="_Toc444694925" w:history="1">
        <w:r w:rsidR="00D52C4A" w:rsidRPr="00BE42EA">
          <w:rPr>
            <w:rStyle w:val="afffff2"/>
          </w:rPr>
          <w:t>Setting AFS Severity Class</w:t>
        </w:r>
        <w:r w:rsidR="00D52C4A">
          <w:rPr>
            <w:webHidden/>
          </w:rPr>
          <w:tab/>
        </w:r>
        <w:r w:rsidR="00D52C4A">
          <w:rPr>
            <w:webHidden/>
          </w:rPr>
          <w:fldChar w:fldCharType="begin"/>
        </w:r>
        <w:r w:rsidR="00D52C4A">
          <w:rPr>
            <w:webHidden/>
          </w:rPr>
          <w:instrText xml:space="preserve"> PAGEREF _Toc444694925 \h </w:instrText>
        </w:r>
        <w:r w:rsidR="00D52C4A">
          <w:rPr>
            <w:webHidden/>
          </w:rPr>
        </w:r>
        <w:r w:rsidR="00D52C4A">
          <w:rPr>
            <w:webHidden/>
          </w:rPr>
          <w:fldChar w:fldCharType="separate"/>
        </w:r>
        <w:r w:rsidR="00D52C4A">
          <w:rPr>
            <w:webHidden/>
          </w:rPr>
          <w:t>57</w:t>
        </w:r>
        <w:r w:rsidR="00D52C4A">
          <w:rPr>
            <w:webHidden/>
          </w:rPr>
          <w:fldChar w:fldCharType="end"/>
        </w:r>
      </w:hyperlink>
    </w:p>
    <w:p w14:paraId="6300F5E9" w14:textId="77777777" w:rsidR="00D52C4A" w:rsidRDefault="00790C83">
      <w:pPr>
        <w:pStyle w:val="30"/>
        <w:rPr>
          <w:rFonts w:asciiTheme="minorHAnsi" w:eastAsiaTheme="minorEastAsia" w:hAnsiTheme="minorHAnsi" w:cstheme="minorBidi"/>
          <w:snapToGrid/>
          <w:kern w:val="0"/>
          <w:sz w:val="22"/>
          <w:szCs w:val="22"/>
        </w:rPr>
      </w:pPr>
      <w:hyperlink w:anchor="_Toc444694926" w:history="1">
        <w:r w:rsidR="00D52C4A" w:rsidRPr="00BE42EA">
          <w:rPr>
            <w:rStyle w:val="afffff2"/>
          </w:rPr>
          <w:t>Setting AFS SNMP Trap</w:t>
        </w:r>
        <w:r w:rsidR="00D52C4A">
          <w:rPr>
            <w:webHidden/>
          </w:rPr>
          <w:tab/>
        </w:r>
        <w:r w:rsidR="00D52C4A">
          <w:rPr>
            <w:webHidden/>
          </w:rPr>
          <w:fldChar w:fldCharType="begin"/>
        </w:r>
        <w:r w:rsidR="00D52C4A">
          <w:rPr>
            <w:webHidden/>
          </w:rPr>
          <w:instrText xml:space="preserve"> PAGEREF _Toc444694926 \h </w:instrText>
        </w:r>
        <w:r w:rsidR="00D52C4A">
          <w:rPr>
            <w:webHidden/>
          </w:rPr>
        </w:r>
        <w:r w:rsidR="00D52C4A">
          <w:rPr>
            <w:webHidden/>
          </w:rPr>
          <w:fldChar w:fldCharType="separate"/>
        </w:r>
        <w:r w:rsidR="00D52C4A">
          <w:rPr>
            <w:webHidden/>
          </w:rPr>
          <w:t>58</w:t>
        </w:r>
        <w:r w:rsidR="00D52C4A">
          <w:rPr>
            <w:webHidden/>
          </w:rPr>
          <w:fldChar w:fldCharType="end"/>
        </w:r>
      </w:hyperlink>
    </w:p>
    <w:p w14:paraId="36E6E5C7" w14:textId="77777777" w:rsidR="00D52C4A" w:rsidRDefault="00790C83">
      <w:pPr>
        <w:pStyle w:val="30"/>
        <w:rPr>
          <w:rFonts w:asciiTheme="minorHAnsi" w:eastAsiaTheme="minorEastAsia" w:hAnsiTheme="minorHAnsi" w:cstheme="minorBidi"/>
          <w:snapToGrid/>
          <w:kern w:val="0"/>
          <w:sz w:val="22"/>
          <w:szCs w:val="22"/>
        </w:rPr>
      </w:pPr>
      <w:hyperlink w:anchor="_Toc444694927" w:history="1">
        <w:r w:rsidR="00D52C4A" w:rsidRPr="00BE42EA">
          <w:rPr>
            <w:rStyle w:val="afffff2"/>
          </w:rPr>
          <w:t>Changing AFS Configuration with default-config</w:t>
        </w:r>
        <w:r w:rsidR="00D52C4A">
          <w:rPr>
            <w:webHidden/>
          </w:rPr>
          <w:tab/>
        </w:r>
        <w:r w:rsidR="00D52C4A">
          <w:rPr>
            <w:webHidden/>
          </w:rPr>
          <w:fldChar w:fldCharType="begin"/>
        </w:r>
        <w:r w:rsidR="00D52C4A">
          <w:rPr>
            <w:webHidden/>
          </w:rPr>
          <w:instrText xml:space="preserve"> PAGEREF _Toc444694927 \h </w:instrText>
        </w:r>
        <w:r w:rsidR="00D52C4A">
          <w:rPr>
            <w:webHidden/>
          </w:rPr>
        </w:r>
        <w:r w:rsidR="00D52C4A">
          <w:rPr>
            <w:webHidden/>
          </w:rPr>
          <w:fldChar w:fldCharType="separate"/>
        </w:r>
        <w:r w:rsidR="00D52C4A">
          <w:rPr>
            <w:webHidden/>
          </w:rPr>
          <w:t>59</w:t>
        </w:r>
        <w:r w:rsidR="00D52C4A">
          <w:rPr>
            <w:webHidden/>
          </w:rPr>
          <w:fldChar w:fldCharType="end"/>
        </w:r>
      </w:hyperlink>
    </w:p>
    <w:p w14:paraId="5309DFFA"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4928" w:history="1">
        <w:r w:rsidR="00D52C4A" w:rsidRPr="00BE42EA">
          <w:rPr>
            <w:rStyle w:val="afffff2"/>
            <w:noProof/>
          </w:rPr>
          <w:t>Chapter 2.</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Interface environment setting</w:t>
        </w:r>
        <w:r w:rsidR="00D52C4A">
          <w:rPr>
            <w:noProof/>
            <w:webHidden/>
          </w:rPr>
          <w:tab/>
        </w:r>
        <w:r w:rsidR="00D52C4A">
          <w:rPr>
            <w:noProof/>
            <w:webHidden/>
          </w:rPr>
          <w:fldChar w:fldCharType="begin"/>
        </w:r>
        <w:r w:rsidR="00D52C4A">
          <w:rPr>
            <w:noProof/>
            <w:webHidden/>
          </w:rPr>
          <w:instrText xml:space="preserve"> PAGEREF _Toc444694928 \h </w:instrText>
        </w:r>
        <w:r w:rsidR="00D52C4A">
          <w:rPr>
            <w:noProof/>
            <w:webHidden/>
          </w:rPr>
        </w:r>
        <w:r w:rsidR="00D52C4A">
          <w:rPr>
            <w:noProof/>
            <w:webHidden/>
          </w:rPr>
          <w:fldChar w:fldCharType="separate"/>
        </w:r>
        <w:r w:rsidR="00D52C4A">
          <w:rPr>
            <w:noProof/>
            <w:webHidden/>
          </w:rPr>
          <w:t>60</w:t>
        </w:r>
        <w:r w:rsidR="00D52C4A">
          <w:rPr>
            <w:noProof/>
            <w:webHidden/>
          </w:rPr>
          <w:fldChar w:fldCharType="end"/>
        </w:r>
      </w:hyperlink>
    </w:p>
    <w:p w14:paraId="3CE26E1C" w14:textId="77777777" w:rsidR="00D52C4A" w:rsidRDefault="00790C83">
      <w:pPr>
        <w:pStyle w:val="20"/>
        <w:rPr>
          <w:rFonts w:asciiTheme="minorHAnsi" w:eastAsiaTheme="minorEastAsia" w:hAnsiTheme="minorHAnsi" w:cstheme="minorBidi"/>
          <w:noProof/>
          <w:snapToGrid/>
          <w:kern w:val="0"/>
          <w:sz w:val="22"/>
          <w:szCs w:val="22"/>
        </w:rPr>
      </w:pPr>
      <w:hyperlink w:anchor="_Toc444694929" w:history="1">
        <w:r w:rsidR="00D52C4A" w:rsidRPr="00BE42EA">
          <w:rPr>
            <w:rStyle w:val="afffff2"/>
            <w:noProof/>
          </w:rPr>
          <w:t>Overview</w:t>
        </w:r>
        <w:r w:rsidR="00D52C4A">
          <w:rPr>
            <w:noProof/>
            <w:webHidden/>
          </w:rPr>
          <w:tab/>
        </w:r>
        <w:r w:rsidR="00D52C4A">
          <w:rPr>
            <w:noProof/>
            <w:webHidden/>
          </w:rPr>
          <w:fldChar w:fldCharType="begin"/>
        </w:r>
        <w:r w:rsidR="00D52C4A">
          <w:rPr>
            <w:noProof/>
            <w:webHidden/>
          </w:rPr>
          <w:instrText xml:space="preserve"> PAGEREF _Toc444694929 \h </w:instrText>
        </w:r>
        <w:r w:rsidR="00D52C4A">
          <w:rPr>
            <w:noProof/>
            <w:webHidden/>
          </w:rPr>
        </w:r>
        <w:r w:rsidR="00D52C4A">
          <w:rPr>
            <w:noProof/>
            <w:webHidden/>
          </w:rPr>
          <w:fldChar w:fldCharType="separate"/>
        </w:r>
        <w:r w:rsidR="00D52C4A">
          <w:rPr>
            <w:noProof/>
            <w:webHidden/>
          </w:rPr>
          <w:t>61</w:t>
        </w:r>
        <w:r w:rsidR="00D52C4A">
          <w:rPr>
            <w:noProof/>
            <w:webHidden/>
          </w:rPr>
          <w:fldChar w:fldCharType="end"/>
        </w:r>
      </w:hyperlink>
    </w:p>
    <w:p w14:paraId="55A6FE6A" w14:textId="77777777" w:rsidR="00D52C4A" w:rsidRDefault="00790C83">
      <w:pPr>
        <w:pStyle w:val="20"/>
        <w:rPr>
          <w:rFonts w:asciiTheme="minorHAnsi" w:eastAsiaTheme="minorEastAsia" w:hAnsiTheme="minorHAnsi" w:cstheme="minorBidi"/>
          <w:noProof/>
          <w:snapToGrid/>
          <w:kern w:val="0"/>
          <w:sz w:val="22"/>
          <w:szCs w:val="22"/>
        </w:rPr>
      </w:pPr>
      <w:hyperlink w:anchor="_Toc444694930" w:history="1">
        <w:r w:rsidR="00D52C4A" w:rsidRPr="00BE42EA">
          <w:rPr>
            <w:rStyle w:val="afffff2"/>
            <w:noProof/>
          </w:rPr>
          <w:t>Common Commands</w:t>
        </w:r>
        <w:r w:rsidR="00D52C4A">
          <w:rPr>
            <w:noProof/>
            <w:webHidden/>
          </w:rPr>
          <w:tab/>
        </w:r>
        <w:r w:rsidR="00D52C4A">
          <w:rPr>
            <w:noProof/>
            <w:webHidden/>
          </w:rPr>
          <w:fldChar w:fldCharType="begin"/>
        </w:r>
        <w:r w:rsidR="00D52C4A">
          <w:rPr>
            <w:noProof/>
            <w:webHidden/>
          </w:rPr>
          <w:instrText xml:space="preserve"> PAGEREF _Toc444694930 \h </w:instrText>
        </w:r>
        <w:r w:rsidR="00D52C4A">
          <w:rPr>
            <w:noProof/>
            <w:webHidden/>
          </w:rPr>
        </w:r>
        <w:r w:rsidR="00D52C4A">
          <w:rPr>
            <w:noProof/>
            <w:webHidden/>
          </w:rPr>
          <w:fldChar w:fldCharType="separate"/>
        </w:r>
        <w:r w:rsidR="00D52C4A">
          <w:rPr>
            <w:noProof/>
            <w:webHidden/>
          </w:rPr>
          <w:t>62</w:t>
        </w:r>
        <w:r w:rsidR="00D52C4A">
          <w:rPr>
            <w:noProof/>
            <w:webHidden/>
          </w:rPr>
          <w:fldChar w:fldCharType="end"/>
        </w:r>
      </w:hyperlink>
    </w:p>
    <w:p w14:paraId="027B04F9" w14:textId="77777777" w:rsidR="00D52C4A" w:rsidRDefault="00790C83">
      <w:pPr>
        <w:pStyle w:val="30"/>
        <w:rPr>
          <w:rFonts w:asciiTheme="minorHAnsi" w:eastAsiaTheme="minorEastAsia" w:hAnsiTheme="minorHAnsi" w:cstheme="minorBidi"/>
          <w:snapToGrid/>
          <w:kern w:val="0"/>
          <w:sz w:val="22"/>
          <w:szCs w:val="22"/>
        </w:rPr>
      </w:pPr>
      <w:hyperlink w:anchor="_Toc444694931" w:history="1">
        <w:r w:rsidR="00D52C4A" w:rsidRPr="00BE42EA">
          <w:rPr>
            <w:rStyle w:val="afffff2"/>
          </w:rPr>
          <w:t>Interface name</w:t>
        </w:r>
        <w:r w:rsidR="00D52C4A">
          <w:rPr>
            <w:webHidden/>
          </w:rPr>
          <w:tab/>
        </w:r>
        <w:r w:rsidR="00D52C4A">
          <w:rPr>
            <w:webHidden/>
          </w:rPr>
          <w:fldChar w:fldCharType="begin"/>
        </w:r>
        <w:r w:rsidR="00D52C4A">
          <w:rPr>
            <w:webHidden/>
          </w:rPr>
          <w:instrText xml:space="preserve"> PAGEREF _Toc444694931 \h </w:instrText>
        </w:r>
        <w:r w:rsidR="00D52C4A">
          <w:rPr>
            <w:webHidden/>
          </w:rPr>
        </w:r>
        <w:r w:rsidR="00D52C4A">
          <w:rPr>
            <w:webHidden/>
          </w:rPr>
          <w:fldChar w:fldCharType="separate"/>
        </w:r>
        <w:r w:rsidR="00D52C4A">
          <w:rPr>
            <w:webHidden/>
          </w:rPr>
          <w:t>62</w:t>
        </w:r>
        <w:r w:rsidR="00D52C4A">
          <w:rPr>
            <w:webHidden/>
          </w:rPr>
          <w:fldChar w:fldCharType="end"/>
        </w:r>
      </w:hyperlink>
    </w:p>
    <w:p w14:paraId="447A7D7A" w14:textId="77777777" w:rsidR="00D52C4A" w:rsidRDefault="00790C83">
      <w:pPr>
        <w:pStyle w:val="30"/>
        <w:rPr>
          <w:rFonts w:asciiTheme="minorHAnsi" w:eastAsiaTheme="minorEastAsia" w:hAnsiTheme="minorHAnsi" w:cstheme="minorBidi"/>
          <w:snapToGrid/>
          <w:kern w:val="0"/>
          <w:sz w:val="22"/>
          <w:szCs w:val="22"/>
        </w:rPr>
      </w:pPr>
      <w:hyperlink w:anchor="_Toc444694932" w:history="1">
        <w:r w:rsidR="00D52C4A" w:rsidRPr="00BE42EA">
          <w:rPr>
            <w:rStyle w:val="afffff2"/>
          </w:rPr>
          <w:t>Interface id</w:t>
        </w:r>
        <w:r w:rsidR="00D52C4A">
          <w:rPr>
            <w:webHidden/>
          </w:rPr>
          <w:tab/>
        </w:r>
        <w:r w:rsidR="00D52C4A">
          <w:rPr>
            <w:webHidden/>
          </w:rPr>
          <w:fldChar w:fldCharType="begin"/>
        </w:r>
        <w:r w:rsidR="00D52C4A">
          <w:rPr>
            <w:webHidden/>
          </w:rPr>
          <w:instrText xml:space="preserve"> PAGEREF _Toc444694932 \h </w:instrText>
        </w:r>
        <w:r w:rsidR="00D52C4A">
          <w:rPr>
            <w:webHidden/>
          </w:rPr>
        </w:r>
        <w:r w:rsidR="00D52C4A">
          <w:rPr>
            <w:webHidden/>
          </w:rPr>
          <w:fldChar w:fldCharType="separate"/>
        </w:r>
        <w:r w:rsidR="00D52C4A">
          <w:rPr>
            <w:webHidden/>
          </w:rPr>
          <w:t>62</w:t>
        </w:r>
        <w:r w:rsidR="00D52C4A">
          <w:rPr>
            <w:webHidden/>
          </w:rPr>
          <w:fldChar w:fldCharType="end"/>
        </w:r>
      </w:hyperlink>
    </w:p>
    <w:p w14:paraId="2A2C93EE" w14:textId="77777777" w:rsidR="00D52C4A" w:rsidRDefault="00790C83">
      <w:pPr>
        <w:pStyle w:val="30"/>
        <w:rPr>
          <w:rFonts w:asciiTheme="minorHAnsi" w:eastAsiaTheme="minorEastAsia" w:hAnsiTheme="minorHAnsi" w:cstheme="minorBidi"/>
          <w:snapToGrid/>
          <w:kern w:val="0"/>
          <w:sz w:val="22"/>
          <w:szCs w:val="22"/>
        </w:rPr>
      </w:pPr>
      <w:hyperlink w:anchor="_Toc444694933" w:history="1">
        <w:r w:rsidR="00D52C4A" w:rsidRPr="00BE42EA">
          <w:rPr>
            <w:rStyle w:val="afffff2"/>
          </w:rPr>
          <w:t>Interface mode prompt</w:t>
        </w:r>
        <w:r w:rsidR="00D52C4A">
          <w:rPr>
            <w:webHidden/>
          </w:rPr>
          <w:tab/>
        </w:r>
        <w:r w:rsidR="00D52C4A">
          <w:rPr>
            <w:webHidden/>
          </w:rPr>
          <w:fldChar w:fldCharType="begin"/>
        </w:r>
        <w:r w:rsidR="00D52C4A">
          <w:rPr>
            <w:webHidden/>
          </w:rPr>
          <w:instrText xml:space="preserve"> PAGEREF _Toc444694933 \h </w:instrText>
        </w:r>
        <w:r w:rsidR="00D52C4A">
          <w:rPr>
            <w:webHidden/>
          </w:rPr>
        </w:r>
        <w:r w:rsidR="00D52C4A">
          <w:rPr>
            <w:webHidden/>
          </w:rPr>
          <w:fldChar w:fldCharType="separate"/>
        </w:r>
        <w:r w:rsidR="00D52C4A">
          <w:rPr>
            <w:webHidden/>
          </w:rPr>
          <w:t>63</w:t>
        </w:r>
        <w:r w:rsidR="00D52C4A">
          <w:rPr>
            <w:webHidden/>
          </w:rPr>
          <w:fldChar w:fldCharType="end"/>
        </w:r>
      </w:hyperlink>
    </w:p>
    <w:p w14:paraId="0B33DD71" w14:textId="77777777" w:rsidR="00D52C4A" w:rsidRDefault="00790C83">
      <w:pPr>
        <w:pStyle w:val="30"/>
        <w:rPr>
          <w:rFonts w:asciiTheme="minorHAnsi" w:eastAsiaTheme="minorEastAsia" w:hAnsiTheme="minorHAnsi" w:cstheme="minorBidi"/>
          <w:snapToGrid/>
          <w:kern w:val="0"/>
          <w:sz w:val="22"/>
          <w:szCs w:val="22"/>
        </w:rPr>
      </w:pPr>
      <w:hyperlink w:anchor="_Toc444694934" w:history="1">
        <w:r w:rsidR="00D52C4A" w:rsidRPr="00BE42EA">
          <w:rPr>
            <w:rStyle w:val="afffff2"/>
          </w:rPr>
          <w:t>Description Command</w:t>
        </w:r>
        <w:r w:rsidR="00D52C4A">
          <w:rPr>
            <w:webHidden/>
          </w:rPr>
          <w:tab/>
        </w:r>
        <w:r w:rsidR="00D52C4A">
          <w:rPr>
            <w:webHidden/>
          </w:rPr>
          <w:fldChar w:fldCharType="begin"/>
        </w:r>
        <w:r w:rsidR="00D52C4A">
          <w:rPr>
            <w:webHidden/>
          </w:rPr>
          <w:instrText xml:space="preserve"> PAGEREF _Toc444694934 \h </w:instrText>
        </w:r>
        <w:r w:rsidR="00D52C4A">
          <w:rPr>
            <w:webHidden/>
          </w:rPr>
        </w:r>
        <w:r w:rsidR="00D52C4A">
          <w:rPr>
            <w:webHidden/>
          </w:rPr>
          <w:fldChar w:fldCharType="separate"/>
        </w:r>
        <w:r w:rsidR="00D52C4A">
          <w:rPr>
            <w:webHidden/>
          </w:rPr>
          <w:t>63</w:t>
        </w:r>
        <w:r w:rsidR="00D52C4A">
          <w:rPr>
            <w:webHidden/>
          </w:rPr>
          <w:fldChar w:fldCharType="end"/>
        </w:r>
      </w:hyperlink>
    </w:p>
    <w:p w14:paraId="5FC2F291" w14:textId="77777777" w:rsidR="00D52C4A" w:rsidRDefault="00790C83">
      <w:pPr>
        <w:pStyle w:val="20"/>
        <w:rPr>
          <w:rFonts w:asciiTheme="minorHAnsi" w:eastAsiaTheme="minorEastAsia" w:hAnsiTheme="minorHAnsi" w:cstheme="minorBidi"/>
          <w:noProof/>
          <w:snapToGrid/>
          <w:kern w:val="0"/>
          <w:sz w:val="22"/>
          <w:szCs w:val="22"/>
        </w:rPr>
      </w:pPr>
      <w:hyperlink w:anchor="_Toc444694935" w:history="1">
        <w:r w:rsidR="00D52C4A" w:rsidRPr="00BE42EA">
          <w:rPr>
            <w:rStyle w:val="afffff2"/>
            <w:noProof/>
          </w:rPr>
          <w:t>Show Interface Information</w:t>
        </w:r>
        <w:r w:rsidR="00D52C4A">
          <w:rPr>
            <w:noProof/>
            <w:webHidden/>
          </w:rPr>
          <w:tab/>
        </w:r>
        <w:r w:rsidR="00D52C4A">
          <w:rPr>
            <w:noProof/>
            <w:webHidden/>
          </w:rPr>
          <w:fldChar w:fldCharType="begin"/>
        </w:r>
        <w:r w:rsidR="00D52C4A">
          <w:rPr>
            <w:noProof/>
            <w:webHidden/>
          </w:rPr>
          <w:instrText xml:space="preserve"> PAGEREF _Toc444694935 \h </w:instrText>
        </w:r>
        <w:r w:rsidR="00D52C4A">
          <w:rPr>
            <w:noProof/>
            <w:webHidden/>
          </w:rPr>
        </w:r>
        <w:r w:rsidR="00D52C4A">
          <w:rPr>
            <w:noProof/>
            <w:webHidden/>
          </w:rPr>
          <w:fldChar w:fldCharType="separate"/>
        </w:r>
        <w:r w:rsidR="00D52C4A">
          <w:rPr>
            <w:noProof/>
            <w:webHidden/>
          </w:rPr>
          <w:t>64</w:t>
        </w:r>
        <w:r w:rsidR="00D52C4A">
          <w:rPr>
            <w:noProof/>
            <w:webHidden/>
          </w:rPr>
          <w:fldChar w:fldCharType="end"/>
        </w:r>
      </w:hyperlink>
    </w:p>
    <w:p w14:paraId="54E09F8F" w14:textId="77777777" w:rsidR="00D52C4A" w:rsidRDefault="00790C83">
      <w:pPr>
        <w:pStyle w:val="30"/>
        <w:rPr>
          <w:rFonts w:asciiTheme="minorHAnsi" w:eastAsiaTheme="minorEastAsia" w:hAnsiTheme="minorHAnsi" w:cstheme="minorBidi"/>
          <w:snapToGrid/>
          <w:kern w:val="0"/>
          <w:sz w:val="22"/>
          <w:szCs w:val="22"/>
        </w:rPr>
      </w:pPr>
      <w:hyperlink w:anchor="_Toc444694936" w:history="1">
        <w:r w:rsidR="00D52C4A" w:rsidRPr="00BE42EA">
          <w:rPr>
            <w:rStyle w:val="afffff2"/>
          </w:rPr>
          <w:t>Show interface Command</w:t>
        </w:r>
        <w:r w:rsidR="00D52C4A">
          <w:rPr>
            <w:webHidden/>
          </w:rPr>
          <w:tab/>
        </w:r>
        <w:r w:rsidR="00D52C4A">
          <w:rPr>
            <w:webHidden/>
          </w:rPr>
          <w:fldChar w:fldCharType="begin"/>
        </w:r>
        <w:r w:rsidR="00D52C4A">
          <w:rPr>
            <w:webHidden/>
          </w:rPr>
          <w:instrText xml:space="preserve"> PAGEREF _Toc444694936 \h </w:instrText>
        </w:r>
        <w:r w:rsidR="00D52C4A">
          <w:rPr>
            <w:webHidden/>
          </w:rPr>
        </w:r>
        <w:r w:rsidR="00D52C4A">
          <w:rPr>
            <w:webHidden/>
          </w:rPr>
          <w:fldChar w:fldCharType="separate"/>
        </w:r>
        <w:r w:rsidR="00D52C4A">
          <w:rPr>
            <w:webHidden/>
          </w:rPr>
          <w:t>64</w:t>
        </w:r>
        <w:r w:rsidR="00D52C4A">
          <w:rPr>
            <w:webHidden/>
          </w:rPr>
          <w:fldChar w:fldCharType="end"/>
        </w:r>
      </w:hyperlink>
    </w:p>
    <w:p w14:paraId="48560698" w14:textId="77777777" w:rsidR="00D52C4A" w:rsidRDefault="00790C83">
      <w:pPr>
        <w:pStyle w:val="30"/>
        <w:rPr>
          <w:rFonts w:asciiTheme="minorHAnsi" w:eastAsiaTheme="minorEastAsia" w:hAnsiTheme="minorHAnsi" w:cstheme="minorBidi"/>
          <w:snapToGrid/>
          <w:kern w:val="0"/>
          <w:sz w:val="22"/>
          <w:szCs w:val="22"/>
        </w:rPr>
      </w:pPr>
      <w:hyperlink w:anchor="_Toc444694937" w:history="1">
        <w:r w:rsidR="00D52C4A" w:rsidRPr="00BE42EA">
          <w:rPr>
            <w:rStyle w:val="afffff2"/>
          </w:rPr>
          <w:t>Show Interface status Command</w:t>
        </w:r>
        <w:r w:rsidR="00D52C4A">
          <w:rPr>
            <w:webHidden/>
          </w:rPr>
          <w:tab/>
        </w:r>
        <w:r w:rsidR="00D52C4A">
          <w:rPr>
            <w:webHidden/>
          </w:rPr>
          <w:fldChar w:fldCharType="begin"/>
        </w:r>
        <w:r w:rsidR="00D52C4A">
          <w:rPr>
            <w:webHidden/>
          </w:rPr>
          <w:instrText xml:space="preserve"> PAGEREF _Toc444694937 \h </w:instrText>
        </w:r>
        <w:r w:rsidR="00D52C4A">
          <w:rPr>
            <w:webHidden/>
          </w:rPr>
        </w:r>
        <w:r w:rsidR="00D52C4A">
          <w:rPr>
            <w:webHidden/>
          </w:rPr>
          <w:fldChar w:fldCharType="separate"/>
        </w:r>
        <w:r w:rsidR="00D52C4A">
          <w:rPr>
            <w:webHidden/>
          </w:rPr>
          <w:t>64</w:t>
        </w:r>
        <w:r w:rsidR="00D52C4A">
          <w:rPr>
            <w:webHidden/>
          </w:rPr>
          <w:fldChar w:fldCharType="end"/>
        </w:r>
      </w:hyperlink>
    </w:p>
    <w:p w14:paraId="2747C04C" w14:textId="77777777" w:rsidR="00D52C4A" w:rsidRDefault="00790C83">
      <w:pPr>
        <w:pStyle w:val="30"/>
        <w:rPr>
          <w:rFonts w:asciiTheme="minorHAnsi" w:eastAsiaTheme="minorEastAsia" w:hAnsiTheme="minorHAnsi" w:cstheme="minorBidi"/>
          <w:snapToGrid/>
          <w:kern w:val="0"/>
          <w:sz w:val="22"/>
          <w:szCs w:val="22"/>
        </w:rPr>
      </w:pPr>
      <w:hyperlink w:anchor="_Toc444694938" w:history="1">
        <w:r w:rsidR="00D52C4A" w:rsidRPr="00BE42EA">
          <w:rPr>
            <w:rStyle w:val="afffff2"/>
          </w:rPr>
          <w:t>Show interface trunk Command</w:t>
        </w:r>
        <w:r w:rsidR="00D52C4A">
          <w:rPr>
            <w:webHidden/>
          </w:rPr>
          <w:tab/>
        </w:r>
        <w:r w:rsidR="00D52C4A">
          <w:rPr>
            <w:webHidden/>
          </w:rPr>
          <w:fldChar w:fldCharType="begin"/>
        </w:r>
        <w:r w:rsidR="00D52C4A">
          <w:rPr>
            <w:webHidden/>
          </w:rPr>
          <w:instrText xml:space="preserve"> PAGEREF _Toc444694938 \h </w:instrText>
        </w:r>
        <w:r w:rsidR="00D52C4A">
          <w:rPr>
            <w:webHidden/>
          </w:rPr>
        </w:r>
        <w:r w:rsidR="00D52C4A">
          <w:rPr>
            <w:webHidden/>
          </w:rPr>
          <w:fldChar w:fldCharType="separate"/>
        </w:r>
        <w:r w:rsidR="00D52C4A">
          <w:rPr>
            <w:webHidden/>
          </w:rPr>
          <w:t>65</w:t>
        </w:r>
        <w:r w:rsidR="00D52C4A">
          <w:rPr>
            <w:webHidden/>
          </w:rPr>
          <w:fldChar w:fldCharType="end"/>
        </w:r>
      </w:hyperlink>
    </w:p>
    <w:p w14:paraId="06A8FD9A" w14:textId="77777777" w:rsidR="00D52C4A" w:rsidRDefault="00790C83">
      <w:pPr>
        <w:pStyle w:val="30"/>
        <w:rPr>
          <w:rFonts w:asciiTheme="minorHAnsi" w:eastAsiaTheme="minorEastAsia" w:hAnsiTheme="minorHAnsi" w:cstheme="minorBidi"/>
          <w:snapToGrid/>
          <w:kern w:val="0"/>
          <w:sz w:val="22"/>
          <w:szCs w:val="22"/>
        </w:rPr>
      </w:pPr>
      <w:hyperlink w:anchor="_Toc444694939" w:history="1">
        <w:r w:rsidR="00D52C4A" w:rsidRPr="00BE42EA">
          <w:rPr>
            <w:rStyle w:val="afffff2"/>
          </w:rPr>
          <w:t>show idprom Command</w:t>
        </w:r>
        <w:r w:rsidR="00D52C4A">
          <w:rPr>
            <w:webHidden/>
          </w:rPr>
          <w:tab/>
        </w:r>
        <w:r w:rsidR="00D52C4A">
          <w:rPr>
            <w:webHidden/>
          </w:rPr>
          <w:fldChar w:fldCharType="begin"/>
        </w:r>
        <w:r w:rsidR="00D52C4A">
          <w:rPr>
            <w:webHidden/>
          </w:rPr>
          <w:instrText xml:space="preserve"> PAGEREF _Toc444694939 \h </w:instrText>
        </w:r>
        <w:r w:rsidR="00D52C4A">
          <w:rPr>
            <w:webHidden/>
          </w:rPr>
        </w:r>
        <w:r w:rsidR="00D52C4A">
          <w:rPr>
            <w:webHidden/>
          </w:rPr>
          <w:fldChar w:fldCharType="separate"/>
        </w:r>
        <w:r w:rsidR="00D52C4A">
          <w:rPr>
            <w:webHidden/>
          </w:rPr>
          <w:t>65</w:t>
        </w:r>
        <w:r w:rsidR="00D52C4A">
          <w:rPr>
            <w:webHidden/>
          </w:rPr>
          <w:fldChar w:fldCharType="end"/>
        </w:r>
      </w:hyperlink>
    </w:p>
    <w:p w14:paraId="1C15B631" w14:textId="77777777" w:rsidR="00D52C4A" w:rsidRDefault="00790C83">
      <w:pPr>
        <w:pStyle w:val="20"/>
        <w:rPr>
          <w:rFonts w:asciiTheme="minorHAnsi" w:eastAsiaTheme="minorEastAsia" w:hAnsiTheme="minorHAnsi" w:cstheme="minorBidi"/>
          <w:noProof/>
          <w:snapToGrid/>
          <w:kern w:val="0"/>
          <w:sz w:val="22"/>
          <w:szCs w:val="22"/>
        </w:rPr>
      </w:pPr>
      <w:hyperlink w:anchor="_Toc444694940" w:history="1">
        <w:r w:rsidR="00D52C4A" w:rsidRPr="00BE42EA">
          <w:rPr>
            <w:rStyle w:val="afffff2"/>
            <w:noProof/>
          </w:rPr>
          <w:t>Physical Port Configuration</w:t>
        </w:r>
        <w:r w:rsidR="00D52C4A">
          <w:rPr>
            <w:noProof/>
            <w:webHidden/>
          </w:rPr>
          <w:tab/>
        </w:r>
        <w:r w:rsidR="00D52C4A">
          <w:rPr>
            <w:noProof/>
            <w:webHidden/>
          </w:rPr>
          <w:fldChar w:fldCharType="begin"/>
        </w:r>
        <w:r w:rsidR="00D52C4A">
          <w:rPr>
            <w:noProof/>
            <w:webHidden/>
          </w:rPr>
          <w:instrText xml:space="preserve"> PAGEREF _Toc444694940 \h </w:instrText>
        </w:r>
        <w:r w:rsidR="00D52C4A">
          <w:rPr>
            <w:noProof/>
            <w:webHidden/>
          </w:rPr>
        </w:r>
        <w:r w:rsidR="00D52C4A">
          <w:rPr>
            <w:noProof/>
            <w:webHidden/>
          </w:rPr>
          <w:fldChar w:fldCharType="separate"/>
        </w:r>
        <w:r w:rsidR="00D52C4A">
          <w:rPr>
            <w:noProof/>
            <w:webHidden/>
          </w:rPr>
          <w:t>68</w:t>
        </w:r>
        <w:r w:rsidR="00D52C4A">
          <w:rPr>
            <w:noProof/>
            <w:webHidden/>
          </w:rPr>
          <w:fldChar w:fldCharType="end"/>
        </w:r>
      </w:hyperlink>
    </w:p>
    <w:p w14:paraId="07FB46F4" w14:textId="77777777" w:rsidR="00D52C4A" w:rsidRDefault="00790C83">
      <w:pPr>
        <w:pStyle w:val="30"/>
        <w:rPr>
          <w:rFonts w:asciiTheme="minorHAnsi" w:eastAsiaTheme="minorEastAsia" w:hAnsiTheme="minorHAnsi" w:cstheme="minorBidi"/>
          <w:snapToGrid/>
          <w:kern w:val="0"/>
          <w:sz w:val="22"/>
          <w:szCs w:val="22"/>
        </w:rPr>
      </w:pPr>
      <w:hyperlink w:anchor="_Toc444694941" w:history="1">
        <w:r w:rsidR="00D52C4A" w:rsidRPr="00BE42EA">
          <w:rPr>
            <w:rStyle w:val="afffff2"/>
          </w:rPr>
          <w:t>Shutdown</w:t>
        </w:r>
        <w:r w:rsidR="00D52C4A">
          <w:rPr>
            <w:webHidden/>
          </w:rPr>
          <w:tab/>
        </w:r>
        <w:r w:rsidR="00D52C4A">
          <w:rPr>
            <w:webHidden/>
          </w:rPr>
          <w:fldChar w:fldCharType="begin"/>
        </w:r>
        <w:r w:rsidR="00D52C4A">
          <w:rPr>
            <w:webHidden/>
          </w:rPr>
          <w:instrText xml:space="preserve"> PAGEREF _Toc444694941 \h </w:instrText>
        </w:r>
        <w:r w:rsidR="00D52C4A">
          <w:rPr>
            <w:webHidden/>
          </w:rPr>
        </w:r>
        <w:r w:rsidR="00D52C4A">
          <w:rPr>
            <w:webHidden/>
          </w:rPr>
          <w:fldChar w:fldCharType="separate"/>
        </w:r>
        <w:r w:rsidR="00D52C4A">
          <w:rPr>
            <w:webHidden/>
          </w:rPr>
          <w:t>68</w:t>
        </w:r>
        <w:r w:rsidR="00D52C4A">
          <w:rPr>
            <w:webHidden/>
          </w:rPr>
          <w:fldChar w:fldCharType="end"/>
        </w:r>
      </w:hyperlink>
    </w:p>
    <w:p w14:paraId="4DDDA740" w14:textId="77777777" w:rsidR="00D52C4A" w:rsidRDefault="00790C83">
      <w:pPr>
        <w:pStyle w:val="30"/>
        <w:rPr>
          <w:rFonts w:asciiTheme="minorHAnsi" w:eastAsiaTheme="minorEastAsia" w:hAnsiTheme="minorHAnsi" w:cstheme="minorBidi"/>
          <w:snapToGrid/>
          <w:kern w:val="0"/>
          <w:sz w:val="22"/>
          <w:szCs w:val="22"/>
        </w:rPr>
      </w:pPr>
      <w:hyperlink w:anchor="_Toc444694942" w:history="1">
        <w:r w:rsidR="00D52C4A" w:rsidRPr="00BE42EA">
          <w:rPr>
            <w:rStyle w:val="afffff2"/>
          </w:rPr>
          <w:t>Speed and duplex</w:t>
        </w:r>
        <w:r w:rsidR="00D52C4A">
          <w:rPr>
            <w:webHidden/>
          </w:rPr>
          <w:tab/>
        </w:r>
        <w:r w:rsidR="00D52C4A">
          <w:rPr>
            <w:webHidden/>
          </w:rPr>
          <w:fldChar w:fldCharType="begin"/>
        </w:r>
        <w:r w:rsidR="00D52C4A">
          <w:rPr>
            <w:webHidden/>
          </w:rPr>
          <w:instrText xml:space="preserve"> PAGEREF _Toc444694942 \h </w:instrText>
        </w:r>
        <w:r w:rsidR="00D52C4A">
          <w:rPr>
            <w:webHidden/>
          </w:rPr>
        </w:r>
        <w:r w:rsidR="00D52C4A">
          <w:rPr>
            <w:webHidden/>
          </w:rPr>
          <w:fldChar w:fldCharType="separate"/>
        </w:r>
        <w:r w:rsidR="00D52C4A">
          <w:rPr>
            <w:webHidden/>
          </w:rPr>
          <w:t>68</w:t>
        </w:r>
        <w:r w:rsidR="00D52C4A">
          <w:rPr>
            <w:webHidden/>
          </w:rPr>
          <w:fldChar w:fldCharType="end"/>
        </w:r>
      </w:hyperlink>
    </w:p>
    <w:p w14:paraId="4B662D52" w14:textId="77777777" w:rsidR="00D52C4A" w:rsidRDefault="00790C83">
      <w:pPr>
        <w:pStyle w:val="30"/>
        <w:rPr>
          <w:rFonts w:asciiTheme="minorHAnsi" w:eastAsiaTheme="minorEastAsia" w:hAnsiTheme="minorHAnsi" w:cstheme="minorBidi"/>
          <w:snapToGrid/>
          <w:kern w:val="0"/>
          <w:sz w:val="22"/>
          <w:szCs w:val="22"/>
        </w:rPr>
      </w:pPr>
      <w:hyperlink w:anchor="_Toc444694943" w:history="1">
        <w:r w:rsidR="00D52C4A" w:rsidRPr="00BE42EA">
          <w:rPr>
            <w:rStyle w:val="afffff2"/>
          </w:rPr>
          <w:t>Uplink Line Speed setting</w:t>
        </w:r>
        <w:r w:rsidR="00D52C4A">
          <w:rPr>
            <w:webHidden/>
          </w:rPr>
          <w:tab/>
        </w:r>
        <w:r w:rsidR="00D52C4A">
          <w:rPr>
            <w:webHidden/>
          </w:rPr>
          <w:fldChar w:fldCharType="begin"/>
        </w:r>
        <w:r w:rsidR="00D52C4A">
          <w:rPr>
            <w:webHidden/>
          </w:rPr>
          <w:instrText xml:space="preserve"> PAGEREF _Toc444694943 \h </w:instrText>
        </w:r>
        <w:r w:rsidR="00D52C4A">
          <w:rPr>
            <w:webHidden/>
          </w:rPr>
        </w:r>
        <w:r w:rsidR="00D52C4A">
          <w:rPr>
            <w:webHidden/>
          </w:rPr>
          <w:fldChar w:fldCharType="separate"/>
        </w:r>
        <w:r w:rsidR="00D52C4A">
          <w:rPr>
            <w:webHidden/>
          </w:rPr>
          <w:t>68</w:t>
        </w:r>
        <w:r w:rsidR="00D52C4A">
          <w:rPr>
            <w:webHidden/>
          </w:rPr>
          <w:fldChar w:fldCharType="end"/>
        </w:r>
      </w:hyperlink>
    </w:p>
    <w:p w14:paraId="29E59249" w14:textId="77777777" w:rsidR="00D52C4A" w:rsidRDefault="00790C83">
      <w:pPr>
        <w:pStyle w:val="20"/>
        <w:rPr>
          <w:rFonts w:asciiTheme="minorHAnsi" w:eastAsiaTheme="minorEastAsia" w:hAnsiTheme="minorHAnsi" w:cstheme="minorBidi"/>
          <w:noProof/>
          <w:snapToGrid/>
          <w:kern w:val="0"/>
          <w:sz w:val="22"/>
          <w:szCs w:val="22"/>
        </w:rPr>
      </w:pPr>
      <w:hyperlink w:anchor="_Toc444694944" w:history="1">
        <w:r w:rsidR="00D52C4A" w:rsidRPr="00BE42EA">
          <w:rPr>
            <w:rStyle w:val="afffff2"/>
            <w:noProof/>
          </w:rPr>
          <w:t>Storm Control</w:t>
        </w:r>
        <w:r w:rsidR="00D52C4A">
          <w:rPr>
            <w:noProof/>
            <w:webHidden/>
          </w:rPr>
          <w:tab/>
        </w:r>
        <w:r w:rsidR="00D52C4A">
          <w:rPr>
            <w:noProof/>
            <w:webHidden/>
          </w:rPr>
          <w:fldChar w:fldCharType="begin"/>
        </w:r>
        <w:r w:rsidR="00D52C4A">
          <w:rPr>
            <w:noProof/>
            <w:webHidden/>
          </w:rPr>
          <w:instrText xml:space="preserve"> PAGEREF _Toc444694944 \h </w:instrText>
        </w:r>
        <w:r w:rsidR="00D52C4A">
          <w:rPr>
            <w:noProof/>
            <w:webHidden/>
          </w:rPr>
        </w:r>
        <w:r w:rsidR="00D52C4A">
          <w:rPr>
            <w:noProof/>
            <w:webHidden/>
          </w:rPr>
          <w:fldChar w:fldCharType="separate"/>
        </w:r>
        <w:r w:rsidR="00D52C4A">
          <w:rPr>
            <w:noProof/>
            <w:webHidden/>
          </w:rPr>
          <w:t>70</w:t>
        </w:r>
        <w:r w:rsidR="00D52C4A">
          <w:rPr>
            <w:noProof/>
            <w:webHidden/>
          </w:rPr>
          <w:fldChar w:fldCharType="end"/>
        </w:r>
      </w:hyperlink>
    </w:p>
    <w:p w14:paraId="6729B8C8" w14:textId="77777777" w:rsidR="00D52C4A" w:rsidRDefault="00790C83">
      <w:pPr>
        <w:pStyle w:val="20"/>
        <w:rPr>
          <w:rFonts w:asciiTheme="minorHAnsi" w:eastAsiaTheme="minorEastAsia" w:hAnsiTheme="minorHAnsi" w:cstheme="minorBidi"/>
          <w:noProof/>
          <w:snapToGrid/>
          <w:kern w:val="0"/>
          <w:sz w:val="22"/>
          <w:szCs w:val="22"/>
        </w:rPr>
      </w:pPr>
      <w:hyperlink w:anchor="_Toc444694945" w:history="1">
        <w:r w:rsidR="00D52C4A" w:rsidRPr="00BE42EA">
          <w:rPr>
            <w:rStyle w:val="afffff2"/>
            <w:noProof/>
          </w:rPr>
          <w:t>Port mirroring</w:t>
        </w:r>
        <w:r w:rsidR="00D52C4A">
          <w:rPr>
            <w:noProof/>
            <w:webHidden/>
          </w:rPr>
          <w:tab/>
        </w:r>
        <w:r w:rsidR="00D52C4A">
          <w:rPr>
            <w:noProof/>
            <w:webHidden/>
          </w:rPr>
          <w:fldChar w:fldCharType="begin"/>
        </w:r>
        <w:r w:rsidR="00D52C4A">
          <w:rPr>
            <w:noProof/>
            <w:webHidden/>
          </w:rPr>
          <w:instrText xml:space="preserve"> PAGEREF _Toc444694945 \h </w:instrText>
        </w:r>
        <w:r w:rsidR="00D52C4A">
          <w:rPr>
            <w:noProof/>
            <w:webHidden/>
          </w:rPr>
        </w:r>
        <w:r w:rsidR="00D52C4A">
          <w:rPr>
            <w:noProof/>
            <w:webHidden/>
          </w:rPr>
          <w:fldChar w:fldCharType="separate"/>
        </w:r>
        <w:r w:rsidR="00D52C4A">
          <w:rPr>
            <w:noProof/>
            <w:webHidden/>
          </w:rPr>
          <w:t>71</w:t>
        </w:r>
        <w:r w:rsidR="00D52C4A">
          <w:rPr>
            <w:noProof/>
            <w:webHidden/>
          </w:rPr>
          <w:fldChar w:fldCharType="end"/>
        </w:r>
      </w:hyperlink>
    </w:p>
    <w:p w14:paraId="46A2CEB0" w14:textId="77777777" w:rsidR="00D52C4A" w:rsidRDefault="00790C83">
      <w:pPr>
        <w:pStyle w:val="20"/>
        <w:rPr>
          <w:rFonts w:asciiTheme="minorHAnsi" w:eastAsiaTheme="minorEastAsia" w:hAnsiTheme="minorHAnsi" w:cstheme="minorBidi"/>
          <w:noProof/>
          <w:snapToGrid/>
          <w:kern w:val="0"/>
          <w:sz w:val="22"/>
          <w:szCs w:val="22"/>
        </w:rPr>
      </w:pPr>
      <w:hyperlink w:anchor="_Toc444694946" w:history="1">
        <w:r w:rsidR="00D52C4A" w:rsidRPr="00BE42EA">
          <w:rPr>
            <w:rStyle w:val="afffff2"/>
            <w:noProof/>
          </w:rPr>
          <w:t>Layer 2 Interface Configuration</w:t>
        </w:r>
        <w:r w:rsidR="00D52C4A">
          <w:rPr>
            <w:noProof/>
            <w:webHidden/>
          </w:rPr>
          <w:tab/>
        </w:r>
        <w:r w:rsidR="00D52C4A">
          <w:rPr>
            <w:noProof/>
            <w:webHidden/>
          </w:rPr>
          <w:fldChar w:fldCharType="begin"/>
        </w:r>
        <w:r w:rsidR="00D52C4A">
          <w:rPr>
            <w:noProof/>
            <w:webHidden/>
          </w:rPr>
          <w:instrText xml:space="preserve"> PAGEREF _Toc444694946 \h </w:instrText>
        </w:r>
        <w:r w:rsidR="00D52C4A">
          <w:rPr>
            <w:noProof/>
            <w:webHidden/>
          </w:rPr>
        </w:r>
        <w:r w:rsidR="00D52C4A">
          <w:rPr>
            <w:noProof/>
            <w:webHidden/>
          </w:rPr>
          <w:fldChar w:fldCharType="separate"/>
        </w:r>
        <w:r w:rsidR="00D52C4A">
          <w:rPr>
            <w:noProof/>
            <w:webHidden/>
          </w:rPr>
          <w:t>72</w:t>
        </w:r>
        <w:r w:rsidR="00D52C4A">
          <w:rPr>
            <w:noProof/>
            <w:webHidden/>
          </w:rPr>
          <w:fldChar w:fldCharType="end"/>
        </w:r>
      </w:hyperlink>
    </w:p>
    <w:p w14:paraId="6EDFFD57" w14:textId="77777777" w:rsidR="00D52C4A" w:rsidRDefault="00790C83">
      <w:pPr>
        <w:pStyle w:val="30"/>
        <w:rPr>
          <w:rFonts w:asciiTheme="minorHAnsi" w:eastAsiaTheme="minorEastAsia" w:hAnsiTheme="minorHAnsi" w:cstheme="minorBidi"/>
          <w:snapToGrid/>
          <w:kern w:val="0"/>
          <w:sz w:val="22"/>
          <w:szCs w:val="22"/>
        </w:rPr>
      </w:pPr>
      <w:hyperlink w:anchor="_Toc444694947" w:history="1">
        <w:r w:rsidR="00D52C4A" w:rsidRPr="00BE42EA">
          <w:rPr>
            <w:rStyle w:val="afffff2"/>
          </w:rPr>
          <w:t>VLAN Trunking</w:t>
        </w:r>
        <w:r w:rsidR="00D52C4A">
          <w:rPr>
            <w:webHidden/>
          </w:rPr>
          <w:tab/>
        </w:r>
        <w:r w:rsidR="00D52C4A">
          <w:rPr>
            <w:webHidden/>
          </w:rPr>
          <w:fldChar w:fldCharType="begin"/>
        </w:r>
        <w:r w:rsidR="00D52C4A">
          <w:rPr>
            <w:webHidden/>
          </w:rPr>
          <w:instrText xml:space="preserve"> PAGEREF _Toc444694947 \h </w:instrText>
        </w:r>
        <w:r w:rsidR="00D52C4A">
          <w:rPr>
            <w:webHidden/>
          </w:rPr>
        </w:r>
        <w:r w:rsidR="00D52C4A">
          <w:rPr>
            <w:webHidden/>
          </w:rPr>
          <w:fldChar w:fldCharType="separate"/>
        </w:r>
        <w:r w:rsidR="00D52C4A">
          <w:rPr>
            <w:webHidden/>
          </w:rPr>
          <w:t>72</w:t>
        </w:r>
        <w:r w:rsidR="00D52C4A">
          <w:rPr>
            <w:webHidden/>
          </w:rPr>
          <w:fldChar w:fldCharType="end"/>
        </w:r>
      </w:hyperlink>
    </w:p>
    <w:p w14:paraId="2206F6C8" w14:textId="77777777" w:rsidR="00D52C4A" w:rsidRDefault="00790C83">
      <w:pPr>
        <w:pStyle w:val="30"/>
        <w:rPr>
          <w:rFonts w:asciiTheme="minorHAnsi" w:eastAsiaTheme="minorEastAsia" w:hAnsiTheme="minorHAnsi" w:cstheme="minorBidi"/>
          <w:snapToGrid/>
          <w:kern w:val="0"/>
          <w:sz w:val="22"/>
          <w:szCs w:val="22"/>
        </w:rPr>
      </w:pPr>
      <w:hyperlink w:anchor="_Toc444694948" w:history="1">
        <w:r w:rsidR="00D52C4A" w:rsidRPr="00BE42EA">
          <w:rPr>
            <w:rStyle w:val="afffff2"/>
          </w:rPr>
          <w:t>Layer 2 Interface mode</w:t>
        </w:r>
        <w:r w:rsidR="00D52C4A">
          <w:rPr>
            <w:webHidden/>
          </w:rPr>
          <w:tab/>
        </w:r>
        <w:r w:rsidR="00D52C4A">
          <w:rPr>
            <w:webHidden/>
          </w:rPr>
          <w:fldChar w:fldCharType="begin"/>
        </w:r>
        <w:r w:rsidR="00D52C4A">
          <w:rPr>
            <w:webHidden/>
          </w:rPr>
          <w:instrText xml:space="preserve"> PAGEREF _Toc444694948 \h </w:instrText>
        </w:r>
        <w:r w:rsidR="00D52C4A">
          <w:rPr>
            <w:webHidden/>
          </w:rPr>
        </w:r>
        <w:r w:rsidR="00D52C4A">
          <w:rPr>
            <w:webHidden/>
          </w:rPr>
          <w:fldChar w:fldCharType="separate"/>
        </w:r>
        <w:r w:rsidR="00D52C4A">
          <w:rPr>
            <w:webHidden/>
          </w:rPr>
          <w:t>72</w:t>
        </w:r>
        <w:r w:rsidR="00D52C4A">
          <w:rPr>
            <w:webHidden/>
          </w:rPr>
          <w:fldChar w:fldCharType="end"/>
        </w:r>
      </w:hyperlink>
    </w:p>
    <w:p w14:paraId="00361A05" w14:textId="77777777" w:rsidR="00D52C4A" w:rsidRDefault="00790C83">
      <w:pPr>
        <w:pStyle w:val="30"/>
        <w:rPr>
          <w:rFonts w:asciiTheme="minorHAnsi" w:eastAsiaTheme="minorEastAsia" w:hAnsiTheme="minorHAnsi" w:cstheme="minorBidi"/>
          <w:snapToGrid/>
          <w:kern w:val="0"/>
          <w:sz w:val="22"/>
          <w:szCs w:val="22"/>
        </w:rPr>
      </w:pPr>
      <w:hyperlink w:anchor="_Toc444694949" w:history="1">
        <w:r w:rsidR="00D52C4A" w:rsidRPr="00BE42EA">
          <w:rPr>
            <w:rStyle w:val="afffff2"/>
          </w:rPr>
          <w:t>Layer 2 Interface Defaults</w:t>
        </w:r>
        <w:r w:rsidR="00D52C4A">
          <w:rPr>
            <w:webHidden/>
          </w:rPr>
          <w:tab/>
        </w:r>
        <w:r w:rsidR="00D52C4A">
          <w:rPr>
            <w:webHidden/>
          </w:rPr>
          <w:fldChar w:fldCharType="begin"/>
        </w:r>
        <w:r w:rsidR="00D52C4A">
          <w:rPr>
            <w:webHidden/>
          </w:rPr>
          <w:instrText xml:space="preserve"> PAGEREF _Toc444694949 \h </w:instrText>
        </w:r>
        <w:r w:rsidR="00D52C4A">
          <w:rPr>
            <w:webHidden/>
          </w:rPr>
        </w:r>
        <w:r w:rsidR="00D52C4A">
          <w:rPr>
            <w:webHidden/>
          </w:rPr>
          <w:fldChar w:fldCharType="separate"/>
        </w:r>
        <w:r w:rsidR="00D52C4A">
          <w:rPr>
            <w:webHidden/>
          </w:rPr>
          <w:t>72</w:t>
        </w:r>
        <w:r w:rsidR="00D52C4A">
          <w:rPr>
            <w:webHidden/>
          </w:rPr>
          <w:fldChar w:fldCharType="end"/>
        </w:r>
      </w:hyperlink>
    </w:p>
    <w:p w14:paraId="3690F09B" w14:textId="77777777" w:rsidR="00D52C4A" w:rsidRDefault="00790C83">
      <w:pPr>
        <w:pStyle w:val="30"/>
        <w:rPr>
          <w:rFonts w:asciiTheme="minorHAnsi" w:eastAsiaTheme="minorEastAsia" w:hAnsiTheme="minorHAnsi" w:cstheme="minorBidi"/>
          <w:snapToGrid/>
          <w:kern w:val="0"/>
          <w:sz w:val="22"/>
          <w:szCs w:val="22"/>
        </w:rPr>
      </w:pPr>
      <w:hyperlink w:anchor="_Toc444694950" w:history="1">
        <w:r w:rsidR="00D52C4A" w:rsidRPr="00BE42EA">
          <w:rPr>
            <w:rStyle w:val="afffff2"/>
          </w:rPr>
          <w:t>Enabling/disabling Layer 2 Interface</w:t>
        </w:r>
        <w:r w:rsidR="00D52C4A">
          <w:rPr>
            <w:webHidden/>
          </w:rPr>
          <w:tab/>
        </w:r>
        <w:r w:rsidR="00D52C4A">
          <w:rPr>
            <w:webHidden/>
          </w:rPr>
          <w:fldChar w:fldCharType="begin"/>
        </w:r>
        <w:r w:rsidR="00D52C4A">
          <w:rPr>
            <w:webHidden/>
          </w:rPr>
          <w:instrText xml:space="preserve"> PAGEREF _Toc444694950 \h </w:instrText>
        </w:r>
        <w:r w:rsidR="00D52C4A">
          <w:rPr>
            <w:webHidden/>
          </w:rPr>
        </w:r>
        <w:r w:rsidR="00D52C4A">
          <w:rPr>
            <w:webHidden/>
          </w:rPr>
          <w:fldChar w:fldCharType="separate"/>
        </w:r>
        <w:r w:rsidR="00D52C4A">
          <w:rPr>
            <w:webHidden/>
          </w:rPr>
          <w:t>72</w:t>
        </w:r>
        <w:r w:rsidR="00D52C4A">
          <w:rPr>
            <w:webHidden/>
          </w:rPr>
          <w:fldChar w:fldCharType="end"/>
        </w:r>
      </w:hyperlink>
    </w:p>
    <w:p w14:paraId="716B4C63" w14:textId="77777777" w:rsidR="00D52C4A" w:rsidRDefault="00790C83">
      <w:pPr>
        <w:pStyle w:val="30"/>
        <w:rPr>
          <w:rFonts w:asciiTheme="minorHAnsi" w:eastAsiaTheme="minorEastAsia" w:hAnsiTheme="minorHAnsi" w:cstheme="minorBidi"/>
          <w:snapToGrid/>
          <w:kern w:val="0"/>
          <w:sz w:val="22"/>
          <w:szCs w:val="22"/>
        </w:rPr>
      </w:pPr>
      <w:hyperlink w:anchor="_Toc444694951" w:history="1">
        <w:r w:rsidR="00D52C4A" w:rsidRPr="00BE42EA">
          <w:rPr>
            <w:rStyle w:val="afffff2"/>
          </w:rPr>
          <w:t>Trunk port setting</w:t>
        </w:r>
        <w:r w:rsidR="00D52C4A">
          <w:rPr>
            <w:webHidden/>
          </w:rPr>
          <w:tab/>
        </w:r>
        <w:r w:rsidR="00D52C4A">
          <w:rPr>
            <w:webHidden/>
          </w:rPr>
          <w:fldChar w:fldCharType="begin"/>
        </w:r>
        <w:r w:rsidR="00D52C4A">
          <w:rPr>
            <w:webHidden/>
          </w:rPr>
          <w:instrText xml:space="preserve"> PAGEREF _Toc444694951 \h </w:instrText>
        </w:r>
        <w:r w:rsidR="00D52C4A">
          <w:rPr>
            <w:webHidden/>
          </w:rPr>
        </w:r>
        <w:r w:rsidR="00D52C4A">
          <w:rPr>
            <w:webHidden/>
          </w:rPr>
          <w:fldChar w:fldCharType="separate"/>
        </w:r>
        <w:r w:rsidR="00D52C4A">
          <w:rPr>
            <w:webHidden/>
          </w:rPr>
          <w:t>73</w:t>
        </w:r>
        <w:r w:rsidR="00D52C4A">
          <w:rPr>
            <w:webHidden/>
          </w:rPr>
          <w:fldChar w:fldCharType="end"/>
        </w:r>
      </w:hyperlink>
    </w:p>
    <w:p w14:paraId="3C5E77A3" w14:textId="77777777" w:rsidR="00D52C4A" w:rsidRDefault="00790C83">
      <w:pPr>
        <w:pStyle w:val="30"/>
        <w:rPr>
          <w:rFonts w:asciiTheme="minorHAnsi" w:eastAsiaTheme="minorEastAsia" w:hAnsiTheme="minorHAnsi" w:cstheme="minorBidi"/>
          <w:snapToGrid/>
          <w:kern w:val="0"/>
          <w:sz w:val="22"/>
          <w:szCs w:val="22"/>
        </w:rPr>
      </w:pPr>
      <w:hyperlink w:anchor="_Toc444694952" w:history="1">
        <w:r w:rsidR="00D52C4A" w:rsidRPr="00BE42EA">
          <w:rPr>
            <w:rStyle w:val="afffff2"/>
          </w:rPr>
          <w:t>Access port setting</w:t>
        </w:r>
        <w:r w:rsidR="00D52C4A">
          <w:rPr>
            <w:webHidden/>
          </w:rPr>
          <w:tab/>
        </w:r>
        <w:r w:rsidR="00D52C4A">
          <w:rPr>
            <w:webHidden/>
          </w:rPr>
          <w:fldChar w:fldCharType="begin"/>
        </w:r>
        <w:r w:rsidR="00D52C4A">
          <w:rPr>
            <w:webHidden/>
          </w:rPr>
          <w:instrText xml:space="preserve"> PAGEREF _Toc444694952 \h </w:instrText>
        </w:r>
        <w:r w:rsidR="00D52C4A">
          <w:rPr>
            <w:webHidden/>
          </w:rPr>
        </w:r>
        <w:r w:rsidR="00D52C4A">
          <w:rPr>
            <w:webHidden/>
          </w:rPr>
          <w:fldChar w:fldCharType="separate"/>
        </w:r>
        <w:r w:rsidR="00D52C4A">
          <w:rPr>
            <w:webHidden/>
          </w:rPr>
          <w:t>73</w:t>
        </w:r>
        <w:r w:rsidR="00D52C4A">
          <w:rPr>
            <w:webHidden/>
          </w:rPr>
          <w:fldChar w:fldCharType="end"/>
        </w:r>
      </w:hyperlink>
    </w:p>
    <w:p w14:paraId="0F2083DB" w14:textId="77777777" w:rsidR="00D52C4A" w:rsidRDefault="00790C83">
      <w:pPr>
        <w:pStyle w:val="20"/>
        <w:rPr>
          <w:rFonts w:asciiTheme="minorHAnsi" w:eastAsiaTheme="minorEastAsia" w:hAnsiTheme="minorHAnsi" w:cstheme="minorBidi"/>
          <w:noProof/>
          <w:snapToGrid/>
          <w:kern w:val="0"/>
          <w:sz w:val="22"/>
          <w:szCs w:val="22"/>
        </w:rPr>
      </w:pPr>
      <w:hyperlink w:anchor="_Toc444694953" w:history="1">
        <w:r w:rsidR="00D52C4A" w:rsidRPr="00BE42EA">
          <w:rPr>
            <w:rStyle w:val="afffff2"/>
            <w:noProof/>
          </w:rPr>
          <w:t>Port group</w:t>
        </w:r>
        <w:r w:rsidR="00D52C4A">
          <w:rPr>
            <w:noProof/>
            <w:webHidden/>
          </w:rPr>
          <w:tab/>
        </w:r>
        <w:r w:rsidR="00D52C4A">
          <w:rPr>
            <w:noProof/>
            <w:webHidden/>
          </w:rPr>
          <w:fldChar w:fldCharType="begin"/>
        </w:r>
        <w:r w:rsidR="00D52C4A">
          <w:rPr>
            <w:noProof/>
            <w:webHidden/>
          </w:rPr>
          <w:instrText xml:space="preserve"> PAGEREF _Toc444694953 \h </w:instrText>
        </w:r>
        <w:r w:rsidR="00D52C4A">
          <w:rPr>
            <w:noProof/>
            <w:webHidden/>
          </w:rPr>
        </w:r>
        <w:r w:rsidR="00D52C4A">
          <w:rPr>
            <w:noProof/>
            <w:webHidden/>
          </w:rPr>
          <w:fldChar w:fldCharType="separate"/>
        </w:r>
        <w:r w:rsidR="00D52C4A">
          <w:rPr>
            <w:noProof/>
            <w:webHidden/>
          </w:rPr>
          <w:t>75</w:t>
        </w:r>
        <w:r w:rsidR="00D52C4A">
          <w:rPr>
            <w:noProof/>
            <w:webHidden/>
          </w:rPr>
          <w:fldChar w:fldCharType="end"/>
        </w:r>
      </w:hyperlink>
    </w:p>
    <w:p w14:paraId="6D6F21A7" w14:textId="77777777" w:rsidR="00D52C4A" w:rsidRDefault="00790C83">
      <w:pPr>
        <w:pStyle w:val="30"/>
        <w:rPr>
          <w:rFonts w:asciiTheme="minorHAnsi" w:eastAsiaTheme="minorEastAsia" w:hAnsiTheme="minorHAnsi" w:cstheme="minorBidi"/>
          <w:snapToGrid/>
          <w:kern w:val="0"/>
          <w:sz w:val="22"/>
          <w:szCs w:val="22"/>
        </w:rPr>
      </w:pPr>
      <w:hyperlink w:anchor="_Toc444694954" w:history="1">
        <w:r w:rsidR="00D52C4A" w:rsidRPr="00BE42EA">
          <w:rPr>
            <w:rStyle w:val="afffff2"/>
          </w:rPr>
          <w:t>Overview of Port Group</w:t>
        </w:r>
        <w:r w:rsidR="00D52C4A">
          <w:rPr>
            <w:webHidden/>
          </w:rPr>
          <w:tab/>
        </w:r>
        <w:r w:rsidR="00D52C4A">
          <w:rPr>
            <w:webHidden/>
          </w:rPr>
          <w:fldChar w:fldCharType="begin"/>
        </w:r>
        <w:r w:rsidR="00D52C4A">
          <w:rPr>
            <w:webHidden/>
          </w:rPr>
          <w:instrText xml:space="preserve"> PAGEREF _Toc444694954 \h </w:instrText>
        </w:r>
        <w:r w:rsidR="00D52C4A">
          <w:rPr>
            <w:webHidden/>
          </w:rPr>
        </w:r>
        <w:r w:rsidR="00D52C4A">
          <w:rPr>
            <w:webHidden/>
          </w:rPr>
          <w:fldChar w:fldCharType="separate"/>
        </w:r>
        <w:r w:rsidR="00D52C4A">
          <w:rPr>
            <w:webHidden/>
          </w:rPr>
          <w:t>75</w:t>
        </w:r>
        <w:r w:rsidR="00D52C4A">
          <w:rPr>
            <w:webHidden/>
          </w:rPr>
          <w:fldChar w:fldCharType="end"/>
        </w:r>
      </w:hyperlink>
    </w:p>
    <w:p w14:paraId="5B6AED3E" w14:textId="77777777" w:rsidR="00D52C4A" w:rsidRDefault="00790C83">
      <w:pPr>
        <w:pStyle w:val="30"/>
        <w:rPr>
          <w:rFonts w:asciiTheme="minorHAnsi" w:eastAsiaTheme="minorEastAsia" w:hAnsiTheme="minorHAnsi" w:cstheme="minorBidi"/>
          <w:snapToGrid/>
          <w:kern w:val="0"/>
          <w:sz w:val="22"/>
          <w:szCs w:val="22"/>
        </w:rPr>
      </w:pPr>
      <w:hyperlink w:anchor="_Toc444694955" w:history="1">
        <w:r w:rsidR="00D52C4A" w:rsidRPr="00BE42EA">
          <w:rPr>
            <w:rStyle w:val="afffff2"/>
          </w:rPr>
          <w:t>Port group configuration</w:t>
        </w:r>
        <w:r w:rsidR="00D52C4A">
          <w:rPr>
            <w:webHidden/>
          </w:rPr>
          <w:tab/>
        </w:r>
        <w:r w:rsidR="00D52C4A">
          <w:rPr>
            <w:webHidden/>
          </w:rPr>
          <w:fldChar w:fldCharType="begin"/>
        </w:r>
        <w:r w:rsidR="00D52C4A">
          <w:rPr>
            <w:webHidden/>
          </w:rPr>
          <w:instrText xml:space="preserve"> PAGEREF _Toc444694955 \h </w:instrText>
        </w:r>
        <w:r w:rsidR="00D52C4A">
          <w:rPr>
            <w:webHidden/>
          </w:rPr>
        </w:r>
        <w:r w:rsidR="00D52C4A">
          <w:rPr>
            <w:webHidden/>
          </w:rPr>
          <w:fldChar w:fldCharType="separate"/>
        </w:r>
        <w:r w:rsidR="00D52C4A">
          <w:rPr>
            <w:webHidden/>
          </w:rPr>
          <w:t>75</w:t>
        </w:r>
        <w:r w:rsidR="00D52C4A">
          <w:rPr>
            <w:webHidden/>
          </w:rPr>
          <w:fldChar w:fldCharType="end"/>
        </w:r>
      </w:hyperlink>
    </w:p>
    <w:p w14:paraId="301C3AD1" w14:textId="77777777" w:rsidR="00D52C4A" w:rsidRDefault="00790C83">
      <w:pPr>
        <w:pStyle w:val="20"/>
        <w:rPr>
          <w:rFonts w:asciiTheme="minorHAnsi" w:eastAsiaTheme="minorEastAsia" w:hAnsiTheme="minorHAnsi" w:cstheme="minorBidi"/>
          <w:noProof/>
          <w:snapToGrid/>
          <w:kern w:val="0"/>
          <w:sz w:val="22"/>
          <w:szCs w:val="22"/>
        </w:rPr>
      </w:pPr>
      <w:hyperlink w:anchor="_Toc444694956" w:history="1">
        <w:r w:rsidR="00D52C4A" w:rsidRPr="00BE42EA">
          <w:rPr>
            <w:rStyle w:val="afffff2"/>
            <w:noProof/>
          </w:rPr>
          <w:t>MAC Filtering</w:t>
        </w:r>
        <w:r w:rsidR="00D52C4A">
          <w:rPr>
            <w:noProof/>
            <w:webHidden/>
          </w:rPr>
          <w:tab/>
        </w:r>
        <w:r w:rsidR="00D52C4A">
          <w:rPr>
            <w:noProof/>
            <w:webHidden/>
          </w:rPr>
          <w:fldChar w:fldCharType="begin"/>
        </w:r>
        <w:r w:rsidR="00D52C4A">
          <w:rPr>
            <w:noProof/>
            <w:webHidden/>
          </w:rPr>
          <w:instrText xml:space="preserve"> PAGEREF _Toc444694956 \h </w:instrText>
        </w:r>
        <w:r w:rsidR="00D52C4A">
          <w:rPr>
            <w:noProof/>
            <w:webHidden/>
          </w:rPr>
        </w:r>
        <w:r w:rsidR="00D52C4A">
          <w:rPr>
            <w:noProof/>
            <w:webHidden/>
          </w:rPr>
          <w:fldChar w:fldCharType="separate"/>
        </w:r>
        <w:r w:rsidR="00D52C4A">
          <w:rPr>
            <w:noProof/>
            <w:webHidden/>
          </w:rPr>
          <w:t>76</w:t>
        </w:r>
        <w:r w:rsidR="00D52C4A">
          <w:rPr>
            <w:noProof/>
            <w:webHidden/>
          </w:rPr>
          <w:fldChar w:fldCharType="end"/>
        </w:r>
      </w:hyperlink>
    </w:p>
    <w:p w14:paraId="46092EDB" w14:textId="77777777" w:rsidR="00D52C4A" w:rsidRDefault="00790C83">
      <w:pPr>
        <w:pStyle w:val="30"/>
        <w:rPr>
          <w:rFonts w:asciiTheme="minorHAnsi" w:eastAsiaTheme="minorEastAsia" w:hAnsiTheme="minorHAnsi" w:cstheme="minorBidi"/>
          <w:snapToGrid/>
          <w:kern w:val="0"/>
          <w:sz w:val="22"/>
          <w:szCs w:val="22"/>
        </w:rPr>
      </w:pPr>
      <w:hyperlink w:anchor="_Toc444694957" w:history="1">
        <w:r w:rsidR="00D52C4A" w:rsidRPr="00BE42EA">
          <w:rPr>
            <w:rStyle w:val="afffff2"/>
          </w:rPr>
          <w:t>MAC Filtering Overview</w:t>
        </w:r>
        <w:r w:rsidR="00D52C4A">
          <w:rPr>
            <w:webHidden/>
          </w:rPr>
          <w:tab/>
        </w:r>
        <w:r w:rsidR="00D52C4A">
          <w:rPr>
            <w:webHidden/>
          </w:rPr>
          <w:fldChar w:fldCharType="begin"/>
        </w:r>
        <w:r w:rsidR="00D52C4A">
          <w:rPr>
            <w:webHidden/>
          </w:rPr>
          <w:instrText xml:space="preserve"> PAGEREF _Toc444694957 \h </w:instrText>
        </w:r>
        <w:r w:rsidR="00D52C4A">
          <w:rPr>
            <w:webHidden/>
          </w:rPr>
        </w:r>
        <w:r w:rsidR="00D52C4A">
          <w:rPr>
            <w:webHidden/>
          </w:rPr>
          <w:fldChar w:fldCharType="separate"/>
        </w:r>
        <w:r w:rsidR="00D52C4A">
          <w:rPr>
            <w:webHidden/>
          </w:rPr>
          <w:t>76</w:t>
        </w:r>
        <w:r w:rsidR="00D52C4A">
          <w:rPr>
            <w:webHidden/>
          </w:rPr>
          <w:fldChar w:fldCharType="end"/>
        </w:r>
      </w:hyperlink>
    </w:p>
    <w:p w14:paraId="6957539C" w14:textId="77777777" w:rsidR="00D52C4A" w:rsidRDefault="00790C83">
      <w:pPr>
        <w:pStyle w:val="30"/>
        <w:rPr>
          <w:rFonts w:asciiTheme="minorHAnsi" w:eastAsiaTheme="minorEastAsia" w:hAnsiTheme="minorHAnsi" w:cstheme="minorBidi"/>
          <w:snapToGrid/>
          <w:kern w:val="0"/>
          <w:sz w:val="22"/>
          <w:szCs w:val="22"/>
        </w:rPr>
      </w:pPr>
      <w:hyperlink w:anchor="_Toc444694958" w:history="1">
        <w:r w:rsidR="00D52C4A" w:rsidRPr="00BE42EA">
          <w:rPr>
            <w:rStyle w:val="afffff2"/>
          </w:rPr>
          <w:t>MAC Filtering Setting</w:t>
        </w:r>
        <w:r w:rsidR="00D52C4A">
          <w:rPr>
            <w:webHidden/>
          </w:rPr>
          <w:tab/>
        </w:r>
        <w:r w:rsidR="00D52C4A">
          <w:rPr>
            <w:webHidden/>
          </w:rPr>
          <w:fldChar w:fldCharType="begin"/>
        </w:r>
        <w:r w:rsidR="00D52C4A">
          <w:rPr>
            <w:webHidden/>
          </w:rPr>
          <w:instrText xml:space="preserve"> PAGEREF _Toc444694958 \h </w:instrText>
        </w:r>
        <w:r w:rsidR="00D52C4A">
          <w:rPr>
            <w:webHidden/>
          </w:rPr>
        </w:r>
        <w:r w:rsidR="00D52C4A">
          <w:rPr>
            <w:webHidden/>
          </w:rPr>
          <w:fldChar w:fldCharType="separate"/>
        </w:r>
        <w:r w:rsidR="00D52C4A">
          <w:rPr>
            <w:webHidden/>
          </w:rPr>
          <w:t>76</w:t>
        </w:r>
        <w:r w:rsidR="00D52C4A">
          <w:rPr>
            <w:webHidden/>
          </w:rPr>
          <w:fldChar w:fldCharType="end"/>
        </w:r>
      </w:hyperlink>
    </w:p>
    <w:p w14:paraId="562F6F85" w14:textId="77777777" w:rsidR="00D52C4A" w:rsidRDefault="00790C83">
      <w:pPr>
        <w:pStyle w:val="20"/>
        <w:rPr>
          <w:rFonts w:asciiTheme="minorHAnsi" w:eastAsiaTheme="minorEastAsia" w:hAnsiTheme="minorHAnsi" w:cstheme="minorBidi"/>
          <w:noProof/>
          <w:snapToGrid/>
          <w:kern w:val="0"/>
          <w:sz w:val="22"/>
          <w:szCs w:val="22"/>
        </w:rPr>
      </w:pPr>
      <w:hyperlink w:anchor="_Toc444694959" w:history="1">
        <w:r w:rsidR="00D52C4A" w:rsidRPr="00BE42EA">
          <w:rPr>
            <w:rStyle w:val="afffff2"/>
            <w:noProof/>
          </w:rPr>
          <w:t>MAC Filtering according to CPU Load</w:t>
        </w:r>
        <w:r w:rsidR="00D52C4A">
          <w:rPr>
            <w:noProof/>
            <w:webHidden/>
          </w:rPr>
          <w:tab/>
        </w:r>
        <w:r w:rsidR="00D52C4A">
          <w:rPr>
            <w:noProof/>
            <w:webHidden/>
          </w:rPr>
          <w:fldChar w:fldCharType="begin"/>
        </w:r>
        <w:r w:rsidR="00D52C4A">
          <w:rPr>
            <w:noProof/>
            <w:webHidden/>
          </w:rPr>
          <w:instrText xml:space="preserve"> PAGEREF _Toc444694959 \h </w:instrText>
        </w:r>
        <w:r w:rsidR="00D52C4A">
          <w:rPr>
            <w:noProof/>
            <w:webHidden/>
          </w:rPr>
        </w:r>
        <w:r w:rsidR="00D52C4A">
          <w:rPr>
            <w:noProof/>
            <w:webHidden/>
          </w:rPr>
          <w:fldChar w:fldCharType="separate"/>
        </w:r>
        <w:r w:rsidR="00D52C4A">
          <w:rPr>
            <w:noProof/>
            <w:webHidden/>
          </w:rPr>
          <w:t>77</w:t>
        </w:r>
        <w:r w:rsidR="00D52C4A">
          <w:rPr>
            <w:noProof/>
            <w:webHidden/>
          </w:rPr>
          <w:fldChar w:fldCharType="end"/>
        </w:r>
      </w:hyperlink>
    </w:p>
    <w:p w14:paraId="74D63813" w14:textId="77777777" w:rsidR="00D52C4A" w:rsidRDefault="00790C83">
      <w:pPr>
        <w:pStyle w:val="30"/>
        <w:rPr>
          <w:rFonts w:asciiTheme="minorHAnsi" w:eastAsiaTheme="minorEastAsia" w:hAnsiTheme="minorHAnsi" w:cstheme="minorBidi"/>
          <w:snapToGrid/>
          <w:kern w:val="0"/>
          <w:sz w:val="22"/>
          <w:szCs w:val="22"/>
        </w:rPr>
      </w:pPr>
      <w:hyperlink w:anchor="_Toc444694960" w:history="1">
        <w:r w:rsidR="00D52C4A" w:rsidRPr="00BE42EA">
          <w:rPr>
            <w:rStyle w:val="afffff2"/>
          </w:rPr>
          <w:t>MAC Filtering according to CPU Load OverView</w:t>
        </w:r>
        <w:r w:rsidR="00D52C4A">
          <w:rPr>
            <w:webHidden/>
          </w:rPr>
          <w:tab/>
        </w:r>
        <w:r w:rsidR="00D52C4A">
          <w:rPr>
            <w:webHidden/>
          </w:rPr>
          <w:fldChar w:fldCharType="begin"/>
        </w:r>
        <w:r w:rsidR="00D52C4A">
          <w:rPr>
            <w:webHidden/>
          </w:rPr>
          <w:instrText xml:space="preserve"> PAGEREF _Toc444694960 \h </w:instrText>
        </w:r>
        <w:r w:rsidR="00D52C4A">
          <w:rPr>
            <w:webHidden/>
          </w:rPr>
        </w:r>
        <w:r w:rsidR="00D52C4A">
          <w:rPr>
            <w:webHidden/>
          </w:rPr>
          <w:fldChar w:fldCharType="separate"/>
        </w:r>
        <w:r w:rsidR="00D52C4A">
          <w:rPr>
            <w:webHidden/>
          </w:rPr>
          <w:t>77</w:t>
        </w:r>
        <w:r w:rsidR="00D52C4A">
          <w:rPr>
            <w:webHidden/>
          </w:rPr>
          <w:fldChar w:fldCharType="end"/>
        </w:r>
      </w:hyperlink>
    </w:p>
    <w:p w14:paraId="59322D48" w14:textId="77777777" w:rsidR="00D52C4A" w:rsidRDefault="00790C83">
      <w:pPr>
        <w:pStyle w:val="30"/>
        <w:rPr>
          <w:rFonts w:asciiTheme="minorHAnsi" w:eastAsiaTheme="minorEastAsia" w:hAnsiTheme="minorHAnsi" w:cstheme="minorBidi"/>
          <w:snapToGrid/>
          <w:kern w:val="0"/>
          <w:sz w:val="22"/>
          <w:szCs w:val="22"/>
        </w:rPr>
      </w:pPr>
      <w:hyperlink w:anchor="_Toc444694961" w:history="1">
        <w:r w:rsidR="00D52C4A" w:rsidRPr="00BE42EA">
          <w:rPr>
            <w:rStyle w:val="afffff2"/>
          </w:rPr>
          <w:t>MAC Filtering according to CPU Load Setting</w:t>
        </w:r>
        <w:r w:rsidR="00D52C4A">
          <w:rPr>
            <w:webHidden/>
          </w:rPr>
          <w:tab/>
        </w:r>
        <w:r w:rsidR="00D52C4A">
          <w:rPr>
            <w:webHidden/>
          </w:rPr>
          <w:fldChar w:fldCharType="begin"/>
        </w:r>
        <w:r w:rsidR="00D52C4A">
          <w:rPr>
            <w:webHidden/>
          </w:rPr>
          <w:instrText xml:space="preserve"> PAGEREF _Toc444694961 \h </w:instrText>
        </w:r>
        <w:r w:rsidR="00D52C4A">
          <w:rPr>
            <w:webHidden/>
          </w:rPr>
        </w:r>
        <w:r w:rsidR="00D52C4A">
          <w:rPr>
            <w:webHidden/>
          </w:rPr>
          <w:fldChar w:fldCharType="separate"/>
        </w:r>
        <w:r w:rsidR="00D52C4A">
          <w:rPr>
            <w:webHidden/>
          </w:rPr>
          <w:t>77</w:t>
        </w:r>
        <w:r w:rsidR="00D52C4A">
          <w:rPr>
            <w:webHidden/>
          </w:rPr>
          <w:fldChar w:fldCharType="end"/>
        </w:r>
      </w:hyperlink>
    </w:p>
    <w:p w14:paraId="75001113" w14:textId="77777777" w:rsidR="00D52C4A" w:rsidRDefault="00790C83">
      <w:pPr>
        <w:pStyle w:val="20"/>
        <w:rPr>
          <w:rFonts w:asciiTheme="minorHAnsi" w:eastAsiaTheme="minorEastAsia" w:hAnsiTheme="minorHAnsi" w:cstheme="minorBidi"/>
          <w:noProof/>
          <w:snapToGrid/>
          <w:kern w:val="0"/>
          <w:sz w:val="22"/>
          <w:szCs w:val="22"/>
        </w:rPr>
      </w:pPr>
      <w:hyperlink w:anchor="_Toc444694962" w:history="1">
        <w:r w:rsidR="00D52C4A" w:rsidRPr="00BE42EA">
          <w:rPr>
            <w:rStyle w:val="afffff2"/>
            <w:noProof/>
          </w:rPr>
          <w:t>Traffic-control</w:t>
        </w:r>
        <w:r w:rsidR="00D52C4A">
          <w:rPr>
            <w:noProof/>
            <w:webHidden/>
          </w:rPr>
          <w:tab/>
        </w:r>
        <w:r w:rsidR="00D52C4A">
          <w:rPr>
            <w:noProof/>
            <w:webHidden/>
          </w:rPr>
          <w:fldChar w:fldCharType="begin"/>
        </w:r>
        <w:r w:rsidR="00D52C4A">
          <w:rPr>
            <w:noProof/>
            <w:webHidden/>
          </w:rPr>
          <w:instrText xml:space="preserve"> PAGEREF _Toc444694962 \h </w:instrText>
        </w:r>
        <w:r w:rsidR="00D52C4A">
          <w:rPr>
            <w:noProof/>
            <w:webHidden/>
          </w:rPr>
        </w:r>
        <w:r w:rsidR="00D52C4A">
          <w:rPr>
            <w:noProof/>
            <w:webHidden/>
          </w:rPr>
          <w:fldChar w:fldCharType="separate"/>
        </w:r>
        <w:r w:rsidR="00D52C4A">
          <w:rPr>
            <w:noProof/>
            <w:webHidden/>
          </w:rPr>
          <w:t>78</w:t>
        </w:r>
        <w:r w:rsidR="00D52C4A">
          <w:rPr>
            <w:noProof/>
            <w:webHidden/>
          </w:rPr>
          <w:fldChar w:fldCharType="end"/>
        </w:r>
      </w:hyperlink>
    </w:p>
    <w:p w14:paraId="1E9BF1A7" w14:textId="77777777" w:rsidR="00D52C4A" w:rsidRDefault="00790C83">
      <w:pPr>
        <w:pStyle w:val="30"/>
        <w:rPr>
          <w:rFonts w:asciiTheme="minorHAnsi" w:eastAsiaTheme="minorEastAsia" w:hAnsiTheme="minorHAnsi" w:cstheme="minorBidi"/>
          <w:snapToGrid/>
          <w:kern w:val="0"/>
          <w:sz w:val="22"/>
          <w:szCs w:val="22"/>
        </w:rPr>
      </w:pPr>
      <w:hyperlink w:anchor="_Toc444694963" w:history="1">
        <w:r w:rsidR="00D52C4A" w:rsidRPr="00BE42EA">
          <w:rPr>
            <w:rStyle w:val="afffff2"/>
          </w:rPr>
          <w:t>Traffic-control OverView</w:t>
        </w:r>
        <w:r w:rsidR="00D52C4A">
          <w:rPr>
            <w:webHidden/>
          </w:rPr>
          <w:tab/>
        </w:r>
        <w:r w:rsidR="00D52C4A">
          <w:rPr>
            <w:webHidden/>
          </w:rPr>
          <w:fldChar w:fldCharType="begin"/>
        </w:r>
        <w:r w:rsidR="00D52C4A">
          <w:rPr>
            <w:webHidden/>
          </w:rPr>
          <w:instrText xml:space="preserve"> PAGEREF _Toc444694963 \h </w:instrText>
        </w:r>
        <w:r w:rsidR="00D52C4A">
          <w:rPr>
            <w:webHidden/>
          </w:rPr>
        </w:r>
        <w:r w:rsidR="00D52C4A">
          <w:rPr>
            <w:webHidden/>
          </w:rPr>
          <w:fldChar w:fldCharType="separate"/>
        </w:r>
        <w:r w:rsidR="00D52C4A">
          <w:rPr>
            <w:webHidden/>
          </w:rPr>
          <w:t>78</w:t>
        </w:r>
        <w:r w:rsidR="00D52C4A">
          <w:rPr>
            <w:webHidden/>
          </w:rPr>
          <w:fldChar w:fldCharType="end"/>
        </w:r>
      </w:hyperlink>
    </w:p>
    <w:p w14:paraId="5F924EEF" w14:textId="77777777" w:rsidR="00D52C4A" w:rsidRDefault="00790C83">
      <w:pPr>
        <w:pStyle w:val="30"/>
        <w:rPr>
          <w:rFonts w:asciiTheme="minorHAnsi" w:eastAsiaTheme="minorEastAsia" w:hAnsiTheme="minorHAnsi" w:cstheme="minorBidi"/>
          <w:snapToGrid/>
          <w:kern w:val="0"/>
          <w:sz w:val="22"/>
          <w:szCs w:val="22"/>
        </w:rPr>
      </w:pPr>
      <w:hyperlink w:anchor="_Toc444694964" w:history="1">
        <w:r w:rsidR="00D52C4A" w:rsidRPr="00BE42EA">
          <w:rPr>
            <w:rStyle w:val="afffff2"/>
          </w:rPr>
          <w:t>Traffic-control Setting</w:t>
        </w:r>
        <w:r w:rsidR="00D52C4A">
          <w:rPr>
            <w:webHidden/>
          </w:rPr>
          <w:tab/>
        </w:r>
        <w:r w:rsidR="00D52C4A">
          <w:rPr>
            <w:webHidden/>
          </w:rPr>
          <w:fldChar w:fldCharType="begin"/>
        </w:r>
        <w:r w:rsidR="00D52C4A">
          <w:rPr>
            <w:webHidden/>
          </w:rPr>
          <w:instrText xml:space="preserve"> PAGEREF _Toc444694964 \h </w:instrText>
        </w:r>
        <w:r w:rsidR="00D52C4A">
          <w:rPr>
            <w:webHidden/>
          </w:rPr>
        </w:r>
        <w:r w:rsidR="00D52C4A">
          <w:rPr>
            <w:webHidden/>
          </w:rPr>
          <w:fldChar w:fldCharType="separate"/>
        </w:r>
        <w:r w:rsidR="00D52C4A">
          <w:rPr>
            <w:webHidden/>
          </w:rPr>
          <w:t>78</w:t>
        </w:r>
        <w:r w:rsidR="00D52C4A">
          <w:rPr>
            <w:webHidden/>
          </w:rPr>
          <w:fldChar w:fldCharType="end"/>
        </w:r>
      </w:hyperlink>
    </w:p>
    <w:p w14:paraId="0AEB1AAB"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4965" w:history="1">
        <w:r w:rsidR="00D52C4A" w:rsidRPr="00BE42EA">
          <w:rPr>
            <w:rStyle w:val="afffff2"/>
            <w:noProof/>
          </w:rPr>
          <w:t>Chapter 3.</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VLAN</w:t>
        </w:r>
        <w:r w:rsidR="00D52C4A">
          <w:rPr>
            <w:noProof/>
            <w:webHidden/>
          </w:rPr>
          <w:tab/>
        </w:r>
        <w:r w:rsidR="00D52C4A">
          <w:rPr>
            <w:noProof/>
            <w:webHidden/>
          </w:rPr>
          <w:fldChar w:fldCharType="begin"/>
        </w:r>
        <w:r w:rsidR="00D52C4A">
          <w:rPr>
            <w:noProof/>
            <w:webHidden/>
          </w:rPr>
          <w:instrText xml:space="preserve"> PAGEREF _Toc444694965 \h </w:instrText>
        </w:r>
        <w:r w:rsidR="00D52C4A">
          <w:rPr>
            <w:noProof/>
            <w:webHidden/>
          </w:rPr>
        </w:r>
        <w:r w:rsidR="00D52C4A">
          <w:rPr>
            <w:noProof/>
            <w:webHidden/>
          </w:rPr>
          <w:fldChar w:fldCharType="separate"/>
        </w:r>
        <w:r w:rsidR="00D52C4A">
          <w:rPr>
            <w:noProof/>
            <w:webHidden/>
          </w:rPr>
          <w:t>79</w:t>
        </w:r>
        <w:r w:rsidR="00D52C4A">
          <w:rPr>
            <w:noProof/>
            <w:webHidden/>
          </w:rPr>
          <w:fldChar w:fldCharType="end"/>
        </w:r>
      </w:hyperlink>
    </w:p>
    <w:p w14:paraId="786ABE8D" w14:textId="77777777" w:rsidR="00D52C4A" w:rsidRDefault="00790C83">
      <w:pPr>
        <w:pStyle w:val="20"/>
        <w:rPr>
          <w:rFonts w:asciiTheme="minorHAnsi" w:eastAsiaTheme="minorEastAsia" w:hAnsiTheme="minorHAnsi" w:cstheme="minorBidi"/>
          <w:noProof/>
          <w:snapToGrid/>
          <w:kern w:val="0"/>
          <w:sz w:val="22"/>
          <w:szCs w:val="22"/>
        </w:rPr>
      </w:pPr>
      <w:hyperlink w:anchor="_Toc444694966" w:history="1">
        <w:r w:rsidR="00D52C4A" w:rsidRPr="00BE42EA">
          <w:rPr>
            <w:rStyle w:val="afffff2"/>
            <w:noProof/>
          </w:rPr>
          <w:t>VLAN overview</w:t>
        </w:r>
        <w:r w:rsidR="00D52C4A">
          <w:rPr>
            <w:noProof/>
            <w:webHidden/>
          </w:rPr>
          <w:tab/>
        </w:r>
        <w:r w:rsidR="00D52C4A">
          <w:rPr>
            <w:noProof/>
            <w:webHidden/>
          </w:rPr>
          <w:fldChar w:fldCharType="begin"/>
        </w:r>
        <w:r w:rsidR="00D52C4A">
          <w:rPr>
            <w:noProof/>
            <w:webHidden/>
          </w:rPr>
          <w:instrText xml:space="preserve"> PAGEREF _Toc444694966 \h </w:instrText>
        </w:r>
        <w:r w:rsidR="00D52C4A">
          <w:rPr>
            <w:noProof/>
            <w:webHidden/>
          </w:rPr>
        </w:r>
        <w:r w:rsidR="00D52C4A">
          <w:rPr>
            <w:noProof/>
            <w:webHidden/>
          </w:rPr>
          <w:fldChar w:fldCharType="separate"/>
        </w:r>
        <w:r w:rsidR="00D52C4A">
          <w:rPr>
            <w:noProof/>
            <w:webHidden/>
          </w:rPr>
          <w:t>80</w:t>
        </w:r>
        <w:r w:rsidR="00D52C4A">
          <w:rPr>
            <w:noProof/>
            <w:webHidden/>
          </w:rPr>
          <w:fldChar w:fldCharType="end"/>
        </w:r>
      </w:hyperlink>
    </w:p>
    <w:p w14:paraId="321D1C69" w14:textId="77777777" w:rsidR="00D52C4A" w:rsidRDefault="00790C83">
      <w:pPr>
        <w:pStyle w:val="20"/>
        <w:rPr>
          <w:rFonts w:asciiTheme="minorHAnsi" w:eastAsiaTheme="minorEastAsia" w:hAnsiTheme="minorHAnsi" w:cstheme="minorBidi"/>
          <w:noProof/>
          <w:snapToGrid/>
          <w:kern w:val="0"/>
          <w:sz w:val="22"/>
          <w:szCs w:val="22"/>
        </w:rPr>
      </w:pPr>
      <w:hyperlink w:anchor="_Toc444694967" w:history="1">
        <w:r w:rsidR="00D52C4A" w:rsidRPr="00BE42EA">
          <w:rPr>
            <w:rStyle w:val="afffff2"/>
            <w:noProof/>
          </w:rPr>
          <w:t>Advantages of VLAN</w:t>
        </w:r>
        <w:r w:rsidR="00D52C4A">
          <w:rPr>
            <w:noProof/>
            <w:webHidden/>
          </w:rPr>
          <w:tab/>
        </w:r>
        <w:r w:rsidR="00D52C4A">
          <w:rPr>
            <w:noProof/>
            <w:webHidden/>
          </w:rPr>
          <w:fldChar w:fldCharType="begin"/>
        </w:r>
        <w:r w:rsidR="00D52C4A">
          <w:rPr>
            <w:noProof/>
            <w:webHidden/>
          </w:rPr>
          <w:instrText xml:space="preserve"> PAGEREF _Toc444694967 \h </w:instrText>
        </w:r>
        <w:r w:rsidR="00D52C4A">
          <w:rPr>
            <w:noProof/>
            <w:webHidden/>
          </w:rPr>
        </w:r>
        <w:r w:rsidR="00D52C4A">
          <w:rPr>
            <w:noProof/>
            <w:webHidden/>
          </w:rPr>
          <w:fldChar w:fldCharType="separate"/>
        </w:r>
        <w:r w:rsidR="00D52C4A">
          <w:rPr>
            <w:noProof/>
            <w:webHidden/>
          </w:rPr>
          <w:t>81</w:t>
        </w:r>
        <w:r w:rsidR="00D52C4A">
          <w:rPr>
            <w:noProof/>
            <w:webHidden/>
          </w:rPr>
          <w:fldChar w:fldCharType="end"/>
        </w:r>
      </w:hyperlink>
    </w:p>
    <w:p w14:paraId="21D7C548" w14:textId="77777777" w:rsidR="00D52C4A" w:rsidRDefault="00790C83">
      <w:pPr>
        <w:pStyle w:val="30"/>
        <w:rPr>
          <w:rFonts w:asciiTheme="minorHAnsi" w:eastAsiaTheme="minorEastAsia" w:hAnsiTheme="minorHAnsi" w:cstheme="minorBidi"/>
          <w:snapToGrid/>
          <w:kern w:val="0"/>
          <w:sz w:val="22"/>
          <w:szCs w:val="22"/>
        </w:rPr>
      </w:pPr>
      <w:hyperlink w:anchor="_Toc444694968" w:history="1">
        <w:r w:rsidR="00D52C4A" w:rsidRPr="00BE42EA">
          <w:rPr>
            <w:rStyle w:val="afffff2"/>
          </w:rPr>
          <w:t>Efficient Traffic Control</w:t>
        </w:r>
        <w:r w:rsidR="00D52C4A">
          <w:rPr>
            <w:webHidden/>
          </w:rPr>
          <w:tab/>
        </w:r>
        <w:r w:rsidR="00D52C4A">
          <w:rPr>
            <w:webHidden/>
          </w:rPr>
          <w:fldChar w:fldCharType="begin"/>
        </w:r>
        <w:r w:rsidR="00D52C4A">
          <w:rPr>
            <w:webHidden/>
          </w:rPr>
          <w:instrText xml:space="preserve"> PAGEREF _Toc444694968 \h </w:instrText>
        </w:r>
        <w:r w:rsidR="00D52C4A">
          <w:rPr>
            <w:webHidden/>
          </w:rPr>
        </w:r>
        <w:r w:rsidR="00D52C4A">
          <w:rPr>
            <w:webHidden/>
          </w:rPr>
          <w:fldChar w:fldCharType="separate"/>
        </w:r>
        <w:r w:rsidR="00D52C4A">
          <w:rPr>
            <w:webHidden/>
          </w:rPr>
          <w:t>81</w:t>
        </w:r>
        <w:r w:rsidR="00D52C4A">
          <w:rPr>
            <w:webHidden/>
          </w:rPr>
          <w:fldChar w:fldCharType="end"/>
        </w:r>
      </w:hyperlink>
    </w:p>
    <w:p w14:paraId="6DB82C87" w14:textId="77777777" w:rsidR="00D52C4A" w:rsidRDefault="00790C83">
      <w:pPr>
        <w:pStyle w:val="30"/>
        <w:rPr>
          <w:rFonts w:asciiTheme="minorHAnsi" w:eastAsiaTheme="minorEastAsia" w:hAnsiTheme="minorHAnsi" w:cstheme="minorBidi"/>
          <w:snapToGrid/>
          <w:kern w:val="0"/>
          <w:sz w:val="22"/>
          <w:szCs w:val="22"/>
        </w:rPr>
      </w:pPr>
      <w:hyperlink w:anchor="_Toc444694969" w:history="1">
        <w:r w:rsidR="00D52C4A" w:rsidRPr="00BE42EA">
          <w:rPr>
            <w:rStyle w:val="afffff2"/>
          </w:rPr>
          <w:t>Enhanced Network Security</w:t>
        </w:r>
        <w:r w:rsidR="00D52C4A">
          <w:rPr>
            <w:webHidden/>
          </w:rPr>
          <w:tab/>
        </w:r>
        <w:r w:rsidR="00D52C4A">
          <w:rPr>
            <w:webHidden/>
          </w:rPr>
          <w:fldChar w:fldCharType="begin"/>
        </w:r>
        <w:r w:rsidR="00D52C4A">
          <w:rPr>
            <w:webHidden/>
          </w:rPr>
          <w:instrText xml:space="preserve"> PAGEREF _Toc444694969 \h </w:instrText>
        </w:r>
        <w:r w:rsidR="00D52C4A">
          <w:rPr>
            <w:webHidden/>
          </w:rPr>
        </w:r>
        <w:r w:rsidR="00D52C4A">
          <w:rPr>
            <w:webHidden/>
          </w:rPr>
          <w:fldChar w:fldCharType="separate"/>
        </w:r>
        <w:r w:rsidR="00D52C4A">
          <w:rPr>
            <w:webHidden/>
          </w:rPr>
          <w:t>81</w:t>
        </w:r>
        <w:r w:rsidR="00D52C4A">
          <w:rPr>
            <w:webHidden/>
          </w:rPr>
          <w:fldChar w:fldCharType="end"/>
        </w:r>
      </w:hyperlink>
    </w:p>
    <w:p w14:paraId="4D911AEC" w14:textId="77777777" w:rsidR="00D52C4A" w:rsidRDefault="00790C83">
      <w:pPr>
        <w:pStyle w:val="30"/>
        <w:rPr>
          <w:rFonts w:asciiTheme="minorHAnsi" w:eastAsiaTheme="minorEastAsia" w:hAnsiTheme="minorHAnsi" w:cstheme="minorBidi"/>
          <w:snapToGrid/>
          <w:kern w:val="0"/>
          <w:sz w:val="22"/>
          <w:szCs w:val="22"/>
        </w:rPr>
      </w:pPr>
      <w:hyperlink w:anchor="_Toc444694970" w:history="1">
        <w:r w:rsidR="00D52C4A" w:rsidRPr="00BE42EA">
          <w:rPr>
            <w:rStyle w:val="afffff2"/>
          </w:rPr>
          <w:t>Flexible Network and Device management</w:t>
        </w:r>
        <w:r w:rsidR="00D52C4A">
          <w:rPr>
            <w:webHidden/>
          </w:rPr>
          <w:tab/>
        </w:r>
        <w:r w:rsidR="00D52C4A">
          <w:rPr>
            <w:webHidden/>
          </w:rPr>
          <w:fldChar w:fldCharType="begin"/>
        </w:r>
        <w:r w:rsidR="00D52C4A">
          <w:rPr>
            <w:webHidden/>
          </w:rPr>
          <w:instrText xml:space="preserve"> PAGEREF _Toc444694970 \h </w:instrText>
        </w:r>
        <w:r w:rsidR="00D52C4A">
          <w:rPr>
            <w:webHidden/>
          </w:rPr>
        </w:r>
        <w:r w:rsidR="00D52C4A">
          <w:rPr>
            <w:webHidden/>
          </w:rPr>
          <w:fldChar w:fldCharType="separate"/>
        </w:r>
        <w:r w:rsidR="00D52C4A">
          <w:rPr>
            <w:webHidden/>
          </w:rPr>
          <w:t>81</w:t>
        </w:r>
        <w:r w:rsidR="00D52C4A">
          <w:rPr>
            <w:webHidden/>
          </w:rPr>
          <w:fldChar w:fldCharType="end"/>
        </w:r>
      </w:hyperlink>
    </w:p>
    <w:p w14:paraId="52C2AE85" w14:textId="77777777" w:rsidR="00D52C4A" w:rsidRDefault="00790C83">
      <w:pPr>
        <w:pStyle w:val="20"/>
        <w:rPr>
          <w:rFonts w:asciiTheme="minorHAnsi" w:eastAsiaTheme="minorEastAsia" w:hAnsiTheme="minorHAnsi" w:cstheme="minorBidi"/>
          <w:noProof/>
          <w:snapToGrid/>
          <w:kern w:val="0"/>
          <w:sz w:val="22"/>
          <w:szCs w:val="22"/>
        </w:rPr>
      </w:pPr>
      <w:hyperlink w:anchor="_Toc444694971" w:history="1">
        <w:r w:rsidR="00D52C4A" w:rsidRPr="00BE42EA">
          <w:rPr>
            <w:rStyle w:val="afffff2"/>
            <w:noProof/>
          </w:rPr>
          <w:t>VLAN Types</w:t>
        </w:r>
        <w:r w:rsidR="00D52C4A">
          <w:rPr>
            <w:noProof/>
            <w:webHidden/>
          </w:rPr>
          <w:tab/>
        </w:r>
        <w:r w:rsidR="00D52C4A">
          <w:rPr>
            <w:noProof/>
            <w:webHidden/>
          </w:rPr>
          <w:fldChar w:fldCharType="begin"/>
        </w:r>
        <w:r w:rsidR="00D52C4A">
          <w:rPr>
            <w:noProof/>
            <w:webHidden/>
          </w:rPr>
          <w:instrText xml:space="preserve"> PAGEREF _Toc444694971 \h </w:instrText>
        </w:r>
        <w:r w:rsidR="00D52C4A">
          <w:rPr>
            <w:noProof/>
            <w:webHidden/>
          </w:rPr>
        </w:r>
        <w:r w:rsidR="00D52C4A">
          <w:rPr>
            <w:noProof/>
            <w:webHidden/>
          </w:rPr>
          <w:fldChar w:fldCharType="separate"/>
        </w:r>
        <w:r w:rsidR="00D52C4A">
          <w:rPr>
            <w:noProof/>
            <w:webHidden/>
          </w:rPr>
          <w:t>82</w:t>
        </w:r>
        <w:r w:rsidR="00D52C4A">
          <w:rPr>
            <w:noProof/>
            <w:webHidden/>
          </w:rPr>
          <w:fldChar w:fldCharType="end"/>
        </w:r>
      </w:hyperlink>
    </w:p>
    <w:p w14:paraId="11ADF58B" w14:textId="77777777" w:rsidR="00D52C4A" w:rsidRDefault="00790C83">
      <w:pPr>
        <w:pStyle w:val="30"/>
        <w:rPr>
          <w:rFonts w:asciiTheme="minorHAnsi" w:eastAsiaTheme="minorEastAsia" w:hAnsiTheme="minorHAnsi" w:cstheme="minorBidi"/>
          <w:snapToGrid/>
          <w:kern w:val="0"/>
          <w:sz w:val="22"/>
          <w:szCs w:val="22"/>
        </w:rPr>
      </w:pPr>
      <w:hyperlink w:anchor="_Toc444694972" w:history="1">
        <w:r w:rsidR="00D52C4A" w:rsidRPr="00BE42EA">
          <w:rPr>
            <w:rStyle w:val="afffff2"/>
          </w:rPr>
          <w:t>Port-based VLANs</w:t>
        </w:r>
        <w:r w:rsidR="00D52C4A">
          <w:rPr>
            <w:webHidden/>
          </w:rPr>
          <w:tab/>
        </w:r>
        <w:r w:rsidR="00D52C4A">
          <w:rPr>
            <w:webHidden/>
          </w:rPr>
          <w:fldChar w:fldCharType="begin"/>
        </w:r>
        <w:r w:rsidR="00D52C4A">
          <w:rPr>
            <w:webHidden/>
          </w:rPr>
          <w:instrText xml:space="preserve"> PAGEREF _Toc444694972 \h </w:instrText>
        </w:r>
        <w:r w:rsidR="00D52C4A">
          <w:rPr>
            <w:webHidden/>
          </w:rPr>
        </w:r>
        <w:r w:rsidR="00D52C4A">
          <w:rPr>
            <w:webHidden/>
          </w:rPr>
          <w:fldChar w:fldCharType="separate"/>
        </w:r>
        <w:r w:rsidR="00D52C4A">
          <w:rPr>
            <w:webHidden/>
          </w:rPr>
          <w:t>82</w:t>
        </w:r>
        <w:r w:rsidR="00D52C4A">
          <w:rPr>
            <w:webHidden/>
          </w:rPr>
          <w:fldChar w:fldCharType="end"/>
        </w:r>
      </w:hyperlink>
    </w:p>
    <w:p w14:paraId="59B18513" w14:textId="77777777" w:rsidR="00D52C4A" w:rsidRDefault="00790C83">
      <w:pPr>
        <w:pStyle w:val="30"/>
        <w:rPr>
          <w:rFonts w:asciiTheme="minorHAnsi" w:eastAsiaTheme="minorEastAsia" w:hAnsiTheme="minorHAnsi" w:cstheme="minorBidi"/>
          <w:snapToGrid/>
          <w:kern w:val="0"/>
          <w:sz w:val="22"/>
          <w:szCs w:val="22"/>
        </w:rPr>
      </w:pPr>
      <w:hyperlink w:anchor="_Toc444694973" w:history="1">
        <w:r w:rsidR="00D52C4A" w:rsidRPr="00BE42EA">
          <w:rPr>
            <w:rStyle w:val="afffff2"/>
          </w:rPr>
          <w:t>Tagged VLANs</w:t>
        </w:r>
        <w:r w:rsidR="00D52C4A">
          <w:rPr>
            <w:webHidden/>
          </w:rPr>
          <w:tab/>
        </w:r>
        <w:r w:rsidR="00D52C4A">
          <w:rPr>
            <w:webHidden/>
          </w:rPr>
          <w:fldChar w:fldCharType="begin"/>
        </w:r>
        <w:r w:rsidR="00D52C4A">
          <w:rPr>
            <w:webHidden/>
          </w:rPr>
          <w:instrText xml:space="preserve"> PAGEREF _Toc444694973 \h </w:instrText>
        </w:r>
        <w:r w:rsidR="00D52C4A">
          <w:rPr>
            <w:webHidden/>
          </w:rPr>
        </w:r>
        <w:r w:rsidR="00D52C4A">
          <w:rPr>
            <w:webHidden/>
          </w:rPr>
          <w:fldChar w:fldCharType="separate"/>
        </w:r>
        <w:r w:rsidR="00D52C4A">
          <w:rPr>
            <w:webHidden/>
          </w:rPr>
          <w:t>84</w:t>
        </w:r>
        <w:r w:rsidR="00D52C4A">
          <w:rPr>
            <w:webHidden/>
          </w:rPr>
          <w:fldChar w:fldCharType="end"/>
        </w:r>
      </w:hyperlink>
    </w:p>
    <w:p w14:paraId="0A4B10DB" w14:textId="77777777" w:rsidR="00D52C4A" w:rsidRDefault="00790C83">
      <w:pPr>
        <w:pStyle w:val="30"/>
        <w:rPr>
          <w:rFonts w:asciiTheme="minorHAnsi" w:eastAsiaTheme="minorEastAsia" w:hAnsiTheme="minorHAnsi" w:cstheme="minorBidi"/>
          <w:snapToGrid/>
          <w:kern w:val="0"/>
          <w:sz w:val="22"/>
          <w:szCs w:val="22"/>
        </w:rPr>
      </w:pPr>
      <w:hyperlink w:anchor="_Toc444694974" w:history="1">
        <w:r w:rsidR="00D52C4A" w:rsidRPr="00BE42EA">
          <w:rPr>
            <w:rStyle w:val="afffff2"/>
          </w:rPr>
          <w:t>Uses of Tagged VLANs</w:t>
        </w:r>
        <w:r w:rsidR="00D52C4A">
          <w:rPr>
            <w:webHidden/>
          </w:rPr>
          <w:tab/>
        </w:r>
        <w:r w:rsidR="00D52C4A">
          <w:rPr>
            <w:webHidden/>
          </w:rPr>
          <w:fldChar w:fldCharType="begin"/>
        </w:r>
        <w:r w:rsidR="00D52C4A">
          <w:rPr>
            <w:webHidden/>
          </w:rPr>
          <w:instrText xml:space="preserve"> PAGEREF _Toc444694974 \h </w:instrText>
        </w:r>
        <w:r w:rsidR="00D52C4A">
          <w:rPr>
            <w:webHidden/>
          </w:rPr>
        </w:r>
        <w:r w:rsidR="00D52C4A">
          <w:rPr>
            <w:webHidden/>
          </w:rPr>
          <w:fldChar w:fldCharType="separate"/>
        </w:r>
        <w:r w:rsidR="00D52C4A">
          <w:rPr>
            <w:webHidden/>
          </w:rPr>
          <w:t>84</w:t>
        </w:r>
        <w:r w:rsidR="00D52C4A">
          <w:rPr>
            <w:webHidden/>
          </w:rPr>
          <w:fldChar w:fldCharType="end"/>
        </w:r>
      </w:hyperlink>
    </w:p>
    <w:p w14:paraId="7CD26B0F" w14:textId="77777777" w:rsidR="00D52C4A" w:rsidRDefault="00790C83">
      <w:pPr>
        <w:pStyle w:val="30"/>
        <w:rPr>
          <w:rFonts w:asciiTheme="minorHAnsi" w:eastAsiaTheme="minorEastAsia" w:hAnsiTheme="minorHAnsi" w:cstheme="minorBidi"/>
          <w:snapToGrid/>
          <w:kern w:val="0"/>
          <w:sz w:val="22"/>
          <w:szCs w:val="22"/>
        </w:rPr>
      </w:pPr>
      <w:hyperlink w:anchor="_Toc444694975" w:history="1">
        <w:r w:rsidR="00D52C4A" w:rsidRPr="00BE42EA">
          <w:rPr>
            <w:rStyle w:val="afffff2"/>
          </w:rPr>
          <w:t>Assigning a VLAN Tag</w:t>
        </w:r>
        <w:r w:rsidR="00D52C4A">
          <w:rPr>
            <w:webHidden/>
          </w:rPr>
          <w:tab/>
        </w:r>
        <w:r w:rsidR="00D52C4A">
          <w:rPr>
            <w:webHidden/>
          </w:rPr>
          <w:fldChar w:fldCharType="begin"/>
        </w:r>
        <w:r w:rsidR="00D52C4A">
          <w:rPr>
            <w:webHidden/>
          </w:rPr>
          <w:instrText xml:space="preserve"> PAGEREF _Toc444694975 \h </w:instrText>
        </w:r>
        <w:r w:rsidR="00D52C4A">
          <w:rPr>
            <w:webHidden/>
          </w:rPr>
        </w:r>
        <w:r w:rsidR="00D52C4A">
          <w:rPr>
            <w:webHidden/>
          </w:rPr>
          <w:fldChar w:fldCharType="separate"/>
        </w:r>
        <w:r w:rsidR="00D52C4A">
          <w:rPr>
            <w:webHidden/>
          </w:rPr>
          <w:t>84</w:t>
        </w:r>
        <w:r w:rsidR="00D52C4A">
          <w:rPr>
            <w:webHidden/>
          </w:rPr>
          <w:fldChar w:fldCharType="end"/>
        </w:r>
      </w:hyperlink>
    </w:p>
    <w:p w14:paraId="2F6225EC" w14:textId="77777777" w:rsidR="00D52C4A" w:rsidRDefault="00790C83">
      <w:pPr>
        <w:pStyle w:val="30"/>
        <w:rPr>
          <w:rFonts w:asciiTheme="minorHAnsi" w:eastAsiaTheme="minorEastAsia" w:hAnsiTheme="minorHAnsi" w:cstheme="minorBidi"/>
          <w:snapToGrid/>
          <w:kern w:val="0"/>
          <w:sz w:val="22"/>
          <w:szCs w:val="22"/>
        </w:rPr>
      </w:pPr>
      <w:hyperlink w:anchor="_Toc444694976" w:history="1">
        <w:r w:rsidR="00D52C4A" w:rsidRPr="00BE42EA">
          <w:rPr>
            <w:rStyle w:val="afffff2"/>
          </w:rPr>
          <w:t>Hybrid VLAN (Mixing Port-based VLAN and Tagged VLAN)</w:t>
        </w:r>
        <w:r w:rsidR="00D52C4A">
          <w:rPr>
            <w:webHidden/>
          </w:rPr>
          <w:tab/>
        </w:r>
        <w:r w:rsidR="00D52C4A">
          <w:rPr>
            <w:webHidden/>
          </w:rPr>
          <w:fldChar w:fldCharType="begin"/>
        </w:r>
        <w:r w:rsidR="00D52C4A">
          <w:rPr>
            <w:webHidden/>
          </w:rPr>
          <w:instrText xml:space="preserve"> PAGEREF _Toc444694976 \h </w:instrText>
        </w:r>
        <w:r w:rsidR="00D52C4A">
          <w:rPr>
            <w:webHidden/>
          </w:rPr>
        </w:r>
        <w:r w:rsidR="00D52C4A">
          <w:rPr>
            <w:webHidden/>
          </w:rPr>
          <w:fldChar w:fldCharType="separate"/>
        </w:r>
        <w:r w:rsidR="00D52C4A">
          <w:rPr>
            <w:webHidden/>
          </w:rPr>
          <w:t>85</w:t>
        </w:r>
        <w:r w:rsidR="00D52C4A">
          <w:rPr>
            <w:webHidden/>
          </w:rPr>
          <w:fldChar w:fldCharType="end"/>
        </w:r>
      </w:hyperlink>
    </w:p>
    <w:p w14:paraId="635591CB" w14:textId="77777777" w:rsidR="00D52C4A" w:rsidRDefault="00790C83">
      <w:pPr>
        <w:pStyle w:val="20"/>
        <w:rPr>
          <w:rFonts w:asciiTheme="minorHAnsi" w:eastAsiaTheme="minorEastAsia" w:hAnsiTheme="minorHAnsi" w:cstheme="minorBidi"/>
          <w:noProof/>
          <w:snapToGrid/>
          <w:kern w:val="0"/>
          <w:sz w:val="22"/>
          <w:szCs w:val="22"/>
        </w:rPr>
      </w:pPr>
      <w:hyperlink w:anchor="_Toc444694977" w:history="1">
        <w:r w:rsidR="00D52C4A" w:rsidRPr="00BE42EA">
          <w:rPr>
            <w:rStyle w:val="afffff2"/>
            <w:noProof/>
          </w:rPr>
          <w:t>VLAN Configuration</w:t>
        </w:r>
        <w:r w:rsidR="00D52C4A">
          <w:rPr>
            <w:noProof/>
            <w:webHidden/>
          </w:rPr>
          <w:tab/>
        </w:r>
        <w:r w:rsidR="00D52C4A">
          <w:rPr>
            <w:noProof/>
            <w:webHidden/>
          </w:rPr>
          <w:fldChar w:fldCharType="begin"/>
        </w:r>
        <w:r w:rsidR="00D52C4A">
          <w:rPr>
            <w:noProof/>
            <w:webHidden/>
          </w:rPr>
          <w:instrText xml:space="preserve"> PAGEREF _Toc444694977 \h </w:instrText>
        </w:r>
        <w:r w:rsidR="00D52C4A">
          <w:rPr>
            <w:noProof/>
            <w:webHidden/>
          </w:rPr>
        </w:r>
        <w:r w:rsidR="00D52C4A">
          <w:rPr>
            <w:noProof/>
            <w:webHidden/>
          </w:rPr>
          <w:fldChar w:fldCharType="separate"/>
        </w:r>
        <w:r w:rsidR="00D52C4A">
          <w:rPr>
            <w:noProof/>
            <w:webHidden/>
          </w:rPr>
          <w:t>86</w:t>
        </w:r>
        <w:r w:rsidR="00D52C4A">
          <w:rPr>
            <w:noProof/>
            <w:webHidden/>
          </w:rPr>
          <w:fldChar w:fldCharType="end"/>
        </w:r>
      </w:hyperlink>
    </w:p>
    <w:p w14:paraId="64C70863" w14:textId="77777777" w:rsidR="00D52C4A" w:rsidRDefault="00790C83">
      <w:pPr>
        <w:pStyle w:val="30"/>
        <w:rPr>
          <w:rFonts w:asciiTheme="minorHAnsi" w:eastAsiaTheme="minorEastAsia" w:hAnsiTheme="minorHAnsi" w:cstheme="minorBidi"/>
          <w:snapToGrid/>
          <w:kern w:val="0"/>
          <w:sz w:val="22"/>
          <w:szCs w:val="22"/>
        </w:rPr>
      </w:pPr>
      <w:hyperlink w:anchor="_Toc444694978" w:history="1">
        <w:r w:rsidR="00D52C4A" w:rsidRPr="00BE42EA">
          <w:rPr>
            <w:rStyle w:val="afffff2"/>
          </w:rPr>
          <w:t>VLAN ID</w:t>
        </w:r>
        <w:r w:rsidR="00D52C4A">
          <w:rPr>
            <w:webHidden/>
          </w:rPr>
          <w:tab/>
        </w:r>
        <w:r w:rsidR="00D52C4A">
          <w:rPr>
            <w:webHidden/>
          </w:rPr>
          <w:fldChar w:fldCharType="begin"/>
        </w:r>
        <w:r w:rsidR="00D52C4A">
          <w:rPr>
            <w:webHidden/>
          </w:rPr>
          <w:instrText xml:space="preserve"> PAGEREF _Toc444694978 \h </w:instrText>
        </w:r>
        <w:r w:rsidR="00D52C4A">
          <w:rPr>
            <w:webHidden/>
          </w:rPr>
        </w:r>
        <w:r w:rsidR="00D52C4A">
          <w:rPr>
            <w:webHidden/>
          </w:rPr>
          <w:fldChar w:fldCharType="separate"/>
        </w:r>
        <w:r w:rsidR="00D52C4A">
          <w:rPr>
            <w:webHidden/>
          </w:rPr>
          <w:t>86</w:t>
        </w:r>
        <w:r w:rsidR="00D52C4A">
          <w:rPr>
            <w:webHidden/>
          </w:rPr>
          <w:fldChar w:fldCharType="end"/>
        </w:r>
      </w:hyperlink>
    </w:p>
    <w:p w14:paraId="4299B088" w14:textId="77777777" w:rsidR="00D52C4A" w:rsidRDefault="00790C83">
      <w:pPr>
        <w:pStyle w:val="30"/>
        <w:rPr>
          <w:rFonts w:asciiTheme="minorHAnsi" w:eastAsiaTheme="minorEastAsia" w:hAnsiTheme="minorHAnsi" w:cstheme="minorBidi"/>
          <w:snapToGrid/>
          <w:kern w:val="0"/>
          <w:sz w:val="22"/>
          <w:szCs w:val="22"/>
        </w:rPr>
      </w:pPr>
      <w:hyperlink w:anchor="_Toc444694979" w:history="1">
        <w:r w:rsidR="00D52C4A" w:rsidRPr="00BE42EA">
          <w:rPr>
            <w:rStyle w:val="afffff2"/>
          </w:rPr>
          <w:t>Default VLAN</w:t>
        </w:r>
        <w:r w:rsidR="00D52C4A">
          <w:rPr>
            <w:webHidden/>
          </w:rPr>
          <w:tab/>
        </w:r>
        <w:r w:rsidR="00D52C4A">
          <w:rPr>
            <w:webHidden/>
          </w:rPr>
          <w:fldChar w:fldCharType="begin"/>
        </w:r>
        <w:r w:rsidR="00D52C4A">
          <w:rPr>
            <w:webHidden/>
          </w:rPr>
          <w:instrText xml:space="preserve"> PAGEREF _Toc444694979 \h </w:instrText>
        </w:r>
        <w:r w:rsidR="00D52C4A">
          <w:rPr>
            <w:webHidden/>
          </w:rPr>
        </w:r>
        <w:r w:rsidR="00D52C4A">
          <w:rPr>
            <w:webHidden/>
          </w:rPr>
          <w:fldChar w:fldCharType="separate"/>
        </w:r>
        <w:r w:rsidR="00D52C4A">
          <w:rPr>
            <w:webHidden/>
          </w:rPr>
          <w:t>86</w:t>
        </w:r>
        <w:r w:rsidR="00D52C4A">
          <w:rPr>
            <w:webHidden/>
          </w:rPr>
          <w:fldChar w:fldCharType="end"/>
        </w:r>
      </w:hyperlink>
    </w:p>
    <w:p w14:paraId="1D1620D5" w14:textId="77777777" w:rsidR="00D52C4A" w:rsidRDefault="00790C83">
      <w:pPr>
        <w:pStyle w:val="30"/>
        <w:rPr>
          <w:rFonts w:asciiTheme="minorHAnsi" w:eastAsiaTheme="minorEastAsia" w:hAnsiTheme="minorHAnsi" w:cstheme="minorBidi"/>
          <w:snapToGrid/>
          <w:kern w:val="0"/>
          <w:sz w:val="22"/>
          <w:szCs w:val="22"/>
        </w:rPr>
      </w:pPr>
      <w:hyperlink w:anchor="_Toc444694980" w:history="1">
        <w:r w:rsidR="00D52C4A" w:rsidRPr="00BE42EA">
          <w:rPr>
            <w:rStyle w:val="afffff2"/>
          </w:rPr>
          <w:t>Native VLAN</w:t>
        </w:r>
        <w:r w:rsidR="00D52C4A">
          <w:rPr>
            <w:webHidden/>
          </w:rPr>
          <w:tab/>
        </w:r>
        <w:r w:rsidR="00D52C4A">
          <w:rPr>
            <w:webHidden/>
          </w:rPr>
          <w:fldChar w:fldCharType="begin"/>
        </w:r>
        <w:r w:rsidR="00D52C4A">
          <w:rPr>
            <w:webHidden/>
          </w:rPr>
          <w:instrText xml:space="preserve"> PAGEREF _Toc444694980 \h </w:instrText>
        </w:r>
        <w:r w:rsidR="00D52C4A">
          <w:rPr>
            <w:webHidden/>
          </w:rPr>
        </w:r>
        <w:r w:rsidR="00D52C4A">
          <w:rPr>
            <w:webHidden/>
          </w:rPr>
          <w:fldChar w:fldCharType="separate"/>
        </w:r>
        <w:r w:rsidR="00D52C4A">
          <w:rPr>
            <w:webHidden/>
          </w:rPr>
          <w:t>86</w:t>
        </w:r>
        <w:r w:rsidR="00D52C4A">
          <w:rPr>
            <w:webHidden/>
          </w:rPr>
          <w:fldChar w:fldCharType="end"/>
        </w:r>
      </w:hyperlink>
    </w:p>
    <w:p w14:paraId="74F65388" w14:textId="77777777" w:rsidR="00D52C4A" w:rsidRDefault="00790C83">
      <w:pPr>
        <w:pStyle w:val="20"/>
        <w:rPr>
          <w:rFonts w:asciiTheme="minorHAnsi" w:eastAsiaTheme="minorEastAsia" w:hAnsiTheme="minorHAnsi" w:cstheme="minorBidi"/>
          <w:noProof/>
          <w:snapToGrid/>
          <w:kern w:val="0"/>
          <w:sz w:val="22"/>
          <w:szCs w:val="22"/>
        </w:rPr>
      </w:pPr>
      <w:hyperlink w:anchor="_Toc444694981" w:history="1">
        <w:r w:rsidR="00D52C4A" w:rsidRPr="00BE42EA">
          <w:rPr>
            <w:rStyle w:val="afffff2"/>
            <w:noProof/>
          </w:rPr>
          <w:t>VLAN Setting</w:t>
        </w:r>
        <w:r w:rsidR="00D52C4A">
          <w:rPr>
            <w:noProof/>
            <w:webHidden/>
          </w:rPr>
          <w:tab/>
        </w:r>
        <w:r w:rsidR="00D52C4A">
          <w:rPr>
            <w:noProof/>
            <w:webHidden/>
          </w:rPr>
          <w:fldChar w:fldCharType="begin"/>
        </w:r>
        <w:r w:rsidR="00D52C4A">
          <w:rPr>
            <w:noProof/>
            <w:webHidden/>
          </w:rPr>
          <w:instrText xml:space="preserve"> PAGEREF _Toc444694981 \h </w:instrText>
        </w:r>
        <w:r w:rsidR="00D52C4A">
          <w:rPr>
            <w:noProof/>
            <w:webHidden/>
          </w:rPr>
        </w:r>
        <w:r w:rsidR="00D52C4A">
          <w:rPr>
            <w:noProof/>
            <w:webHidden/>
          </w:rPr>
          <w:fldChar w:fldCharType="separate"/>
        </w:r>
        <w:r w:rsidR="00D52C4A">
          <w:rPr>
            <w:noProof/>
            <w:webHidden/>
          </w:rPr>
          <w:t>87</w:t>
        </w:r>
        <w:r w:rsidR="00D52C4A">
          <w:rPr>
            <w:noProof/>
            <w:webHidden/>
          </w:rPr>
          <w:fldChar w:fldCharType="end"/>
        </w:r>
      </w:hyperlink>
    </w:p>
    <w:p w14:paraId="28EF858A" w14:textId="77777777" w:rsidR="00D52C4A" w:rsidRDefault="00790C83">
      <w:pPr>
        <w:pStyle w:val="30"/>
        <w:rPr>
          <w:rFonts w:asciiTheme="minorHAnsi" w:eastAsiaTheme="minorEastAsia" w:hAnsiTheme="minorHAnsi" w:cstheme="minorBidi"/>
          <w:snapToGrid/>
          <w:kern w:val="0"/>
          <w:sz w:val="22"/>
          <w:szCs w:val="22"/>
        </w:rPr>
      </w:pPr>
      <w:hyperlink w:anchor="_Toc444694982" w:history="1">
        <w:r w:rsidR="00D52C4A" w:rsidRPr="00BE42EA">
          <w:rPr>
            <w:rStyle w:val="afffff2"/>
          </w:rPr>
          <w:t>Commands for VLAN Configuration</w:t>
        </w:r>
        <w:r w:rsidR="00D52C4A">
          <w:rPr>
            <w:webHidden/>
          </w:rPr>
          <w:tab/>
        </w:r>
        <w:r w:rsidR="00D52C4A">
          <w:rPr>
            <w:webHidden/>
          </w:rPr>
          <w:fldChar w:fldCharType="begin"/>
        </w:r>
        <w:r w:rsidR="00D52C4A">
          <w:rPr>
            <w:webHidden/>
          </w:rPr>
          <w:instrText xml:space="preserve"> PAGEREF _Toc444694982 \h </w:instrText>
        </w:r>
        <w:r w:rsidR="00D52C4A">
          <w:rPr>
            <w:webHidden/>
          </w:rPr>
        </w:r>
        <w:r w:rsidR="00D52C4A">
          <w:rPr>
            <w:webHidden/>
          </w:rPr>
          <w:fldChar w:fldCharType="separate"/>
        </w:r>
        <w:r w:rsidR="00D52C4A">
          <w:rPr>
            <w:webHidden/>
          </w:rPr>
          <w:t>87</w:t>
        </w:r>
        <w:r w:rsidR="00D52C4A">
          <w:rPr>
            <w:webHidden/>
          </w:rPr>
          <w:fldChar w:fldCharType="end"/>
        </w:r>
      </w:hyperlink>
    </w:p>
    <w:p w14:paraId="07E2BFCD" w14:textId="77777777" w:rsidR="00D52C4A" w:rsidRDefault="00790C83">
      <w:pPr>
        <w:pStyle w:val="30"/>
        <w:rPr>
          <w:rFonts w:asciiTheme="minorHAnsi" w:eastAsiaTheme="minorEastAsia" w:hAnsiTheme="minorHAnsi" w:cstheme="minorBidi"/>
          <w:snapToGrid/>
          <w:kern w:val="0"/>
          <w:sz w:val="22"/>
          <w:szCs w:val="22"/>
        </w:rPr>
      </w:pPr>
      <w:hyperlink w:anchor="_Toc444694983" w:history="1">
        <w:r w:rsidR="00D52C4A" w:rsidRPr="00BE42EA">
          <w:rPr>
            <w:rStyle w:val="afffff2"/>
          </w:rPr>
          <w:t>Examples of VLAN Configuration</w:t>
        </w:r>
        <w:r w:rsidR="00D52C4A">
          <w:rPr>
            <w:webHidden/>
          </w:rPr>
          <w:tab/>
        </w:r>
        <w:r w:rsidR="00D52C4A">
          <w:rPr>
            <w:webHidden/>
          </w:rPr>
          <w:fldChar w:fldCharType="begin"/>
        </w:r>
        <w:r w:rsidR="00D52C4A">
          <w:rPr>
            <w:webHidden/>
          </w:rPr>
          <w:instrText xml:space="preserve"> PAGEREF _Toc444694983 \h </w:instrText>
        </w:r>
        <w:r w:rsidR="00D52C4A">
          <w:rPr>
            <w:webHidden/>
          </w:rPr>
        </w:r>
        <w:r w:rsidR="00D52C4A">
          <w:rPr>
            <w:webHidden/>
          </w:rPr>
          <w:fldChar w:fldCharType="separate"/>
        </w:r>
        <w:r w:rsidR="00D52C4A">
          <w:rPr>
            <w:webHidden/>
          </w:rPr>
          <w:t>88</w:t>
        </w:r>
        <w:r w:rsidR="00D52C4A">
          <w:rPr>
            <w:webHidden/>
          </w:rPr>
          <w:fldChar w:fldCharType="end"/>
        </w:r>
      </w:hyperlink>
    </w:p>
    <w:p w14:paraId="20E4C596" w14:textId="77777777" w:rsidR="00D52C4A" w:rsidRDefault="00790C83">
      <w:pPr>
        <w:pStyle w:val="20"/>
        <w:rPr>
          <w:rFonts w:asciiTheme="minorHAnsi" w:eastAsiaTheme="minorEastAsia" w:hAnsiTheme="minorHAnsi" w:cstheme="minorBidi"/>
          <w:noProof/>
          <w:snapToGrid/>
          <w:kern w:val="0"/>
          <w:sz w:val="22"/>
          <w:szCs w:val="22"/>
        </w:rPr>
      </w:pPr>
      <w:hyperlink w:anchor="_Toc444694984" w:history="1">
        <w:r w:rsidR="00D52C4A" w:rsidRPr="00BE42EA">
          <w:rPr>
            <w:rStyle w:val="afffff2"/>
            <w:noProof/>
          </w:rPr>
          <w:t>Displaying VLAN Settings</w:t>
        </w:r>
        <w:r w:rsidR="00D52C4A">
          <w:rPr>
            <w:noProof/>
            <w:webHidden/>
          </w:rPr>
          <w:tab/>
        </w:r>
        <w:r w:rsidR="00D52C4A">
          <w:rPr>
            <w:noProof/>
            <w:webHidden/>
          </w:rPr>
          <w:fldChar w:fldCharType="begin"/>
        </w:r>
        <w:r w:rsidR="00D52C4A">
          <w:rPr>
            <w:noProof/>
            <w:webHidden/>
          </w:rPr>
          <w:instrText xml:space="preserve"> PAGEREF _Toc444694984 \h </w:instrText>
        </w:r>
        <w:r w:rsidR="00D52C4A">
          <w:rPr>
            <w:noProof/>
            <w:webHidden/>
          </w:rPr>
        </w:r>
        <w:r w:rsidR="00D52C4A">
          <w:rPr>
            <w:noProof/>
            <w:webHidden/>
          </w:rPr>
          <w:fldChar w:fldCharType="separate"/>
        </w:r>
        <w:r w:rsidR="00D52C4A">
          <w:rPr>
            <w:noProof/>
            <w:webHidden/>
          </w:rPr>
          <w:t>92</w:t>
        </w:r>
        <w:r w:rsidR="00D52C4A">
          <w:rPr>
            <w:noProof/>
            <w:webHidden/>
          </w:rPr>
          <w:fldChar w:fldCharType="end"/>
        </w:r>
      </w:hyperlink>
    </w:p>
    <w:p w14:paraId="037CC21E" w14:textId="77777777" w:rsidR="00D52C4A" w:rsidRDefault="00790C83">
      <w:pPr>
        <w:pStyle w:val="20"/>
        <w:rPr>
          <w:rFonts w:asciiTheme="minorHAnsi" w:eastAsiaTheme="minorEastAsia" w:hAnsiTheme="minorHAnsi" w:cstheme="minorBidi"/>
          <w:noProof/>
          <w:snapToGrid/>
          <w:kern w:val="0"/>
          <w:sz w:val="22"/>
          <w:szCs w:val="22"/>
        </w:rPr>
      </w:pPr>
      <w:hyperlink w:anchor="_Toc444694985" w:history="1">
        <w:r w:rsidR="00D52C4A" w:rsidRPr="00BE42EA">
          <w:rPr>
            <w:rStyle w:val="afffff2"/>
            <w:noProof/>
          </w:rPr>
          <w:t>Private Edge VLAN</w:t>
        </w:r>
        <w:r w:rsidR="00D52C4A">
          <w:rPr>
            <w:noProof/>
            <w:webHidden/>
          </w:rPr>
          <w:tab/>
        </w:r>
        <w:r w:rsidR="00D52C4A">
          <w:rPr>
            <w:noProof/>
            <w:webHidden/>
          </w:rPr>
          <w:fldChar w:fldCharType="begin"/>
        </w:r>
        <w:r w:rsidR="00D52C4A">
          <w:rPr>
            <w:noProof/>
            <w:webHidden/>
          </w:rPr>
          <w:instrText xml:space="preserve"> PAGEREF _Toc444694985 \h </w:instrText>
        </w:r>
        <w:r w:rsidR="00D52C4A">
          <w:rPr>
            <w:noProof/>
            <w:webHidden/>
          </w:rPr>
        </w:r>
        <w:r w:rsidR="00D52C4A">
          <w:rPr>
            <w:noProof/>
            <w:webHidden/>
          </w:rPr>
          <w:fldChar w:fldCharType="separate"/>
        </w:r>
        <w:r w:rsidR="00D52C4A">
          <w:rPr>
            <w:noProof/>
            <w:webHidden/>
          </w:rPr>
          <w:t>93</w:t>
        </w:r>
        <w:r w:rsidR="00D52C4A">
          <w:rPr>
            <w:noProof/>
            <w:webHidden/>
          </w:rPr>
          <w:fldChar w:fldCharType="end"/>
        </w:r>
      </w:hyperlink>
    </w:p>
    <w:p w14:paraId="642FBC55"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4986" w:history="1">
        <w:r w:rsidR="00D52C4A" w:rsidRPr="00BE42EA">
          <w:rPr>
            <w:rStyle w:val="afffff2"/>
            <w:noProof/>
          </w:rPr>
          <w:t>Chapter 4.</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IP Configuration</w:t>
        </w:r>
        <w:r w:rsidR="00D52C4A">
          <w:rPr>
            <w:noProof/>
            <w:webHidden/>
          </w:rPr>
          <w:tab/>
        </w:r>
        <w:r w:rsidR="00D52C4A">
          <w:rPr>
            <w:noProof/>
            <w:webHidden/>
          </w:rPr>
          <w:fldChar w:fldCharType="begin"/>
        </w:r>
        <w:r w:rsidR="00D52C4A">
          <w:rPr>
            <w:noProof/>
            <w:webHidden/>
          </w:rPr>
          <w:instrText xml:space="preserve"> PAGEREF _Toc444694986 \h </w:instrText>
        </w:r>
        <w:r w:rsidR="00D52C4A">
          <w:rPr>
            <w:noProof/>
            <w:webHidden/>
          </w:rPr>
        </w:r>
        <w:r w:rsidR="00D52C4A">
          <w:rPr>
            <w:noProof/>
            <w:webHidden/>
          </w:rPr>
          <w:fldChar w:fldCharType="separate"/>
        </w:r>
        <w:r w:rsidR="00D52C4A">
          <w:rPr>
            <w:noProof/>
            <w:webHidden/>
          </w:rPr>
          <w:t>94</w:t>
        </w:r>
        <w:r w:rsidR="00D52C4A">
          <w:rPr>
            <w:noProof/>
            <w:webHidden/>
          </w:rPr>
          <w:fldChar w:fldCharType="end"/>
        </w:r>
      </w:hyperlink>
    </w:p>
    <w:p w14:paraId="1658F501" w14:textId="77777777" w:rsidR="00D52C4A" w:rsidRDefault="00790C83">
      <w:pPr>
        <w:pStyle w:val="20"/>
        <w:rPr>
          <w:rFonts w:asciiTheme="minorHAnsi" w:eastAsiaTheme="minorEastAsia" w:hAnsiTheme="minorHAnsi" w:cstheme="minorBidi"/>
          <w:noProof/>
          <w:snapToGrid/>
          <w:kern w:val="0"/>
          <w:sz w:val="22"/>
          <w:szCs w:val="22"/>
        </w:rPr>
      </w:pPr>
      <w:hyperlink w:anchor="_Toc444694987" w:history="1">
        <w:r w:rsidR="00D52C4A" w:rsidRPr="00BE42EA">
          <w:rPr>
            <w:rStyle w:val="afffff2"/>
            <w:noProof/>
          </w:rPr>
          <w:t>Assigning an IP address</w:t>
        </w:r>
        <w:r w:rsidR="00D52C4A">
          <w:rPr>
            <w:noProof/>
            <w:webHidden/>
          </w:rPr>
          <w:tab/>
        </w:r>
        <w:r w:rsidR="00D52C4A">
          <w:rPr>
            <w:noProof/>
            <w:webHidden/>
          </w:rPr>
          <w:fldChar w:fldCharType="begin"/>
        </w:r>
        <w:r w:rsidR="00D52C4A">
          <w:rPr>
            <w:noProof/>
            <w:webHidden/>
          </w:rPr>
          <w:instrText xml:space="preserve"> PAGEREF _Toc444694987 \h </w:instrText>
        </w:r>
        <w:r w:rsidR="00D52C4A">
          <w:rPr>
            <w:noProof/>
            <w:webHidden/>
          </w:rPr>
        </w:r>
        <w:r w:rsidR="00D52C4A">
          <w:rPr>
            <w:noProof/>
            <w:webHidden/>
          </w:rPr>
          <w:fldChar w:fldCharType="separate"/>
        </w:r>
        <w:r w:rsidR="00D52C4A">
          <w:rPr>
            <w:noProof/>
            <w:webHidden/>
          </w:rPr>
          <w:t>95</w:t>
        </w:r>
        <w:r w:rsidR="00D52C4A">
          <w:rPr>
            <w:noProof/>
            <w:webHidden/>
          </w:rPr>
          <w:fldChar w:fldCharType="end"/>
        </w:r>
      </w:hyperlink>
    </w:p>
    <w:p w14:paraId="6DBBDEF5" w14:textId="77777777" w:rsidR="00D52C4A" w:rsidRDefault="00790C83">
      <w:pPr>
        <w:pStyle w:val="20"/>
        <w:rPr>
          <w:rFonts w:asciiTheme="minorHAnsi" w:eastAsiaTheme="minorEastAsia" w:hAnsiTheme="minorHAnsi" w:cstheme="minorBidi"/>
          <w:noProof/>
          <w:snapToGrid/>
          <w:kern w:val="0"/>
          <w:sz w:val="22"/>
          <w:szCs w:val="22"/>
        </w:rPr>
      </w:pPr>
      <w:hyperlink w:anchor="_Toc444694988" w:history="1">
        <w:r w:rsidR="00D52C4A" w:rsidRPr="00BE42EA">
          <w:rPr>
            <w:rStyle w:val="afffff2"/>
            <w:noProof/>
          </w:rPr>
          <w:t>ARP (Address Resolution Protocol)</w:t>
        </w:r>
        <w:r w:rsidR="00D52C4A">
          <w:rPr>
            <w:noProof/>
            <w:webHidden/>
          </w:rPr>
          <w:tab/>
        </w:r>
        <w:r w:rsidR="00D52C4A">
          <w:rPr>
            <w:noProof/>
            <w:webHidden/>
          </w:rPr>
          <w:fldChar w:fldCharType="begin"/>
        </w:r>
        <w:r w:rsidR="00D52C4A">
          <w:rPr>
            <w:noProof/>
            <w:webHidden/>
          </w:rPr>
          <w:instrText xml:space="preserve"> PAGEREF _Toc444694988 \h </w:instrText>
        </w:r>
        <w:r w:rsidR="00D52C4A">
          <w:rPr>
            <w:noProof/>
            <w:webHidden/>
          </w:rPr>
        </w:r>
        <w:r w:rsidR="00D52C4A">
          <w:rPr>
            <w:noProof/>
            <w:webHidden/>
          </w:rPr>
          <w:fldChar w:fldCharType="separate"/>
        </w:r>
        <w:r w:rsidR="00D52C4A">
          <w:rPr>
            <w:noProof/>
            <w:webHidden/>
          </w:rPr>
          <w:t>96</w:t>
        </w:r>
        <w:r w:rsidR="00D52C4A">
          <w:rPr>
            <w:noProof/>
            <w:webHidden/>
          </w:rPr>
          <w:fldChar w:fldCharType="end"/>
        </w:r>
      </w:hyperlink>
    </w:p>
    <w:p w14:paraId="5B6554AA" w14:textId="77777777" w:rsidR="00D52C4A" w:rsidRDefault="00790C83">
      <w:pPr>
        <w:pStyle w:val="20"/>
        <w:rPr>
          <w:rFonts w:asciiTheme="minorHAnsi" w:eastAsiaTheme="minorEastAsia" w:hAnsiTheme="minorHAnsi" w:cstheme="minorBidi"/>
          <w:noProof/>
          <w:snapToGrid/>
          <w:kern w:val="0"/>
          <w:sz w:val="22"/>
          <w:szCs w:val="22"/>
        </w:rPr>
      </w:pPr>
      <w:hyperlink w:anchor="_Toc444694989" w:history="1">
        <w:r w:rsidR="00D52C4A" w:rsidRPr="00BE42EA">
          <w:rPr>
            <w:rStyle w:val="afffff2"/>
            <w:noProof/>
          </w:rPr>
          <w:t>Configuring Static Routes</w:t>
        </w:r>
        <w:r w:rsidR="00D52C4A">
          <w:rPr>
            <w:noProof/>
            <w:webHidden/>
          </w:rPr>
          <w:tab/>
        </w:r>
        <w:r w:rsidR="00D52C4A">
          <w:rPr>
            <w:noProof/>
            <w:webHidden/>
          </w:rPr>
          <w:fldChar w:fldCharType="begin"/>
        </w:r>
        <w:r w:rsidR="00D52C4A">
          <w:rPr>
            <w:noProof/>
            <w:webHidden/>
          </w:rPr>
          <w:instrText xml:space="preserve"> PAGEREF _Toc444694989 \h </w:instrText>
        </w:r>
        <w:r w:rsidR="00D52C4A">
          <w:rPr>
            <w:noProof/>
            <w:webHidden/>
          </w:rPr>
        </w:r>
        <w:r w:rsidR="00D52C4A">
          <w:rPr>
            <w:noProof/>
            <w:webHidden/>
          </w:rPr>
          <w:fldChar w:fldCharType="separate"/>
        </w:r>
        <w:r w:rsidR="00D52C4A">
          <w:rPr>
            <w:noProof/>
            <w:webHidden/>
          </w:rPr>
          <w:t>97</w:t>
        </w:r>
        <w:r w:rsidR="00D52C4A">
          <w:rPr>
            <w:noProof/>
            <w:webHidden/>
          </w:rPr>
          <w:fldChar w:fldCharType="end"/>
        </w:r>
      </w:hyperlink>
    </w:p>
    <w:p w14:paraId="596DDABE" w14:textId="77777777" w:rsidR="00D52C4A" w:rsidRDefault="00790C83">
      <w:pPr>
        <w:pStyle w:val="20"/>
        <w:rPr>
          <w:rFonts w:asciiTheme="minorHAnsi" w:eastAsiaTheme="minorEastAsia" w:hAnsiTheme="minorHAnsi" w:cstheme="minorBidi"/>
          <w:noProof/>
          <w:snapToGrid/>
          <w:kern w:val="0"/>
          <w:sz w:val="22"/>
          <w:szCs w:val="22"/>
        </w:rPr>
      </w:pPr>
      <w:hyperlink w:anchor="_Toc444694990" w:history="1">
        <w:r w:rsidR="00D52C4A" w:rsidRPr="00BE42EA">
          <w:rPr>
            <w:rStyle w:val="afffff2"/>
            <w:noProof/>
          </w:rPr>
          <w:t>IP Configuration Example</w:t>
        </w:r>
        <w:r w:rsidR="00D52C4A">
          <w:rPr>
            <w:noProof/>
            <w:webHidden/>
          </w:rPr>
          <w:tab/>
        </w:r>
        <w:r w:rsidR="00D52C4A">
          <w:rPr>
            <w:noProof/>
            <w:webHidden/>
          </w:rPr>
          <w:fldChar w:fldCharType="begin"/>
        </w:r>
        <w:r w:rsidR="00D52C4A">
          <w:rPr>
            <w:noProof/>
            <w:webHidden/>
          </w:rPr>
          <w:instrText xml:space="preserve"> PAGEREF _Toc444694990 \h </w:instrText>
        </w:r>
        <w:r w:rsidR="00D52C4A">
          <w:rPr>
            <w:noProof/>
            <w:webHidden/>
          </w:rPr>
        </w:r>
        <w:r w:rsidR="00D52C4A">
          <w:rPr>
            <w:noProof/>
            <w:webHidden/>
          </w:rPr>
          <w:fldChar w:fldCharType="separate"/>
        </w:r>
        <w:r w:rsidR="00D52C4A">
          <w:rPr>
            <w:noProof/>
            <w:webHidden/>
          </w:rPr>
          <w:t>98</w:t>
        </w:r>
        <w:r w:rsidR="00D52C4A">
          <w:rPr>
            <w:noProof/>
            <w:webHidden/>
          </w:rPr>
          <w:fldChar w:fldCharType="end"/>
        </w:r>
      </w:hyperlink>
    </w:p>
    <w:p w14:paraId="666D94D2"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4991" w:history="1">
        <w:r w:rsidR="00D52C4A" w:rsidRPr="00BE42EA">
          <w:rPr>
            <w:rStyle w:val="afffff2"/>
            <w:noProof/>
          </w:rPr>
          <w:t>Chapter 5.</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DHCP</w:t>
        </w:r>
        <w:r w:rsidR="00D52C4A">
          <w:rPr>
            <w:noProof/>
            <w:webHidden/>
          </w:rPr>
          <w:tab/>
        </w:r>
        <w:r w:rsidR="00D52C4A">
          <w:rPr>
            <w:noProof/>
            <w:webHidden/>
          </w:rPr>
          <w:fldChar w:fldCharType="begin"/>
        </w:r>
        <w:r w:rsidR="00D52C4A">
          <w:rPr>
            <w:noProof/>
            <w:webHidden/>
          </w:rPr>
          <w:instrText xml:space="preserve"> PAGEREF _Toc444694991 \h </w:instrText>
        </w:r>
        <w:r w:rsidR="00D52C4A">
          <w:rPr>
            <w:noProof/>
            <w:webHidden/>
          </w:rPr>
        </w:r>
        <w:r w:rsidR="00D52C4A">
          <w:rPr>
            <w:noProof/>
            <w:webHidden/>
          </w:rPr>
          <w:fldChar w:fldCharType="separate"/>
        </w:r>
        <w:r w:rsidR="00D52C4A">
          <w:rPr>
            <w:noProof/>
            <w:webHidden/>
          </w:rPr>
          <w:t>100</w:t>
        </w:r>
        <w:r w:rsidR="00D52C4A">
          <w:rPr>
            <w:noProof/>
            <w:webHidden/>
          </w:rPr>
          <w:fldChar w:fldCharType="end"/>
        </w:r>
      </w:hyperlink>
    </w:p>
    <w:p w14:paraId="14F3286A" w14:textId="77777777" w:rsidR="00D52C4A" w:rsidRDefault="00790C83">
      <w:pPr>
        <w:pStyle w:val="20"/>
        <w:rPr>
          <w:rFonts w:asciiTheme="minorHAnsi" w:eastAsiaTheme="minorEastAsia" w:hAnsiTheme="minorHAnsi" w:cstheme="minorBidi"/>
          <w:noProof/>
          <w:snapToGrid/>
          <w:kern w:val="0"/>
          <w:sz w:val="22"/>
          <w:szCs w:val="22"/>
        </w:rPr>
      </w:pPr>
      <w:hyperlink w:anchor="_Toc444694992" w:history="1">
        <w:r w:rsidR="00D52C4A" w:rsidRPr="00BE42EA">
          <w:rPr>
            <w:rStyle w:val="afffff2"/>
            <w:noProof/>
          </w:rPr>
          <w:t>DHCP Server Features and Configuration</w:t>
        </w:r>
        <w:r w:rsidR="00D52C4A">
          <w:rPr>
            <w:noProof/>
            <w:webHidden/>
          </w:rPr>
          <w:tab/>
        </w:r>
        <w:r w:rsidR="00D52C4A">
          <w:rPr>
            <w:noProof/>
            <w:webHidden/>
          </w:rPr>
          <w:fldChar w:fldCharType="begin"/>
        </w:r>
        <w:r w:rsidR="00D52C4A">
          <w:rPr>
            <w:noProof/>
            <w:webHidden/>
          </w:rPr>
          <w:instrText xml:space="preserve"> PAGEREF _Toc444694992 \h </w:instrText>
        </w:r>
        <w:r w:rsidR="00D52C4A">
          <w:rPr>
            <w:noProof/>
            <w:webHidden/>
          </w:rPr>
        </w:r>
        <w:r w:rsidR="00D52C4A">
          <w:rPr>
            <w:noProof/>
            <w:webHidden/>
          </w:rPr>
          <w:fldChar w:fldCharType="separate"/>
        </w:r>
        <w:r w:rsidR="00D52C4A">
          <w:rPr>
            <w:noProof/>
            <w:webHidden/>
          </w:rPr>
          <w:t>101</w:t>
        </w:r>
        <w:r w:rsidR="00D52C4A">
          <w:rPr>
            <w:noProof/>
            <w:webHidden/>
          </w:rPr>
          <w:fldChar w:fldCharType="end"/>
        </w:r>
      </w:hyperlink>
    </w:p>
    <w:p w14:paraId="4F62221B" w14:textId="77777777" w:rsidR="00D52C4A" w:rsidRDefault="00790C83">
      <w:pPr>
        <w:pStyle w:val="30"/>
        <w:rPr>
          <w:rFonts w:asciiTheme="minorHAnsi" w:eastAsiaTheme="minorEastAsia" w:hAnsiTheme="minorHAnsi" w:cstheme="minorBidi"/>
          <w:snapToGrid/>
          <w:kern w:val="0"/>
          <w:sz w:val="22"/>
          <w:szCs w:val="22"/>
        </w:rPr>
      </w:pPr>
      <w:hyperlink w:anchor="_Toc444694993" w:history="1">
        <w:r w:rsidR="00D52C4A" w:rsidRPr="00BE42EA">
          <w:rPr>
            <w:rStyle w:val="afffff2"/>
          </w:rPr>
          <w:t>Overview of DHCP Server Functions</w:t>
        </w:r>
        <w:r w:rsidR="00D52C4A">
          <w:rPr>
            <w:webHidden/>
          </w:rPr>
          <w:tab/>
        </w:r>
        <w:r w:rsidR="00D52C4A">
          <w:rPr>
            <w:webHidden/>
          </w:rPr>
          <w:fldChar w:fldCharType="begin"/>
        </w:r>
        <w:r w:rsidR="00D52C4A">
          <w:rPr>
            <w:webHidden/>
          </w:rPr>
          <w:instrText xml:space="preserve"> PAGEREF _Toc444694993 \h </w:instrText>
        </w:r>
        <w:r w:rsidR="00D52C4A">
          <w:rPr>
            <w:webHidden/>
          </w:rPr>
        </w:r>
        <w:r w:rsidR="00D52C4A">
          <w:rPr>
            <w:webHidden/>
          </w:rPr>
          <w:fldChar w:fldCharType="separate"/>
        </w:r>
        <w:r w:rsidR="00D52C4A">
          <w:rPr>
            <w:webHidden/>
          </w:rPr>
          <w:t>101</w:t>
        </w:r>
        <w:r w:rsidR="00D52C4A">
          <w:rPr>
            <w:webHidden/>
          </w:rPr>
          <w:fldChar w:fldCharType="end"/>
        </w:r>
      </w:hyperlink>
    </w:p>
    <w:p w14:paraId="02C3371C" w14:textId="77777777" w:rsidR="00D52C4A" w:rsidRDefault="00790C83">
      <w:pPr>
        <w:pStyle w:val="30"/>
        <w:rPr>
          <w:rFonts w:asciiTheme="minorHAnsi" w:eastAsiaTheme="minorEastAsia" w:hAnsiTheme="minorHAnsi" w:cstheme="minorBidi"/>
          <w:snapToGrid/>
          <w:kern w:val="0"/>
          <w:sz w:val="22"/>
          <w:szCs w:val="22"/>
        </w:rPr>
      </w:pPr>
      <w:hyperlink w:anchor="_Toc444694994" w:history="1">
        <w:r w:rsidR="00D52C4A" w:rsidRPr="00BE42EA">
          <w:rPr>
            <w:rStyle w:val="afffff2"/>
          </w:rPr>
          <w:t>DHCP Pool Configuration</w:t>
        </w:r>
        <w:r w:rsidR="00D52C4A">
          <w:rPr>
            <w:webHidden/>
          </w:rPr>
          <w:tab/>
        </w:r>
        <w:r w:rsidR="00D52C4A">
          <w:rPr>
            <w:webHidden/>
          </w:rPr>
          <w:fldChar w:fldCharType="begin"/>
        </w:r>
        <w:r w:rsidR="00D52C4A">
          <w:rPr>
            <w:webHidden/>
          </w:rPr>
          <w:instrText xml:space="preserve"> PAGEREF _Toc444694994 \h </w:instrText>
        </w:r>
        <w:r w:rsidR="00D52C4A">
          <w:rPr>
            <w:webHidden/>
          </w:rPr>
        </w:r>
        <w:r w:rsidR="00D52C4A">
          <w:rPr>
            <w:webHidden/>
          </w:rPr>
          <w:fldChar w:fldCharType="separate"/>
        </w:r>
        <w:r w:rsidR="00D52C4A">
          <w:rPr>
            <w:webHidden/>
          </w:rPr>
          <w:t>103</w:t>
        </w:r>
        <w:r w:rsidR="00D52C4A">
          <w:rPr>
            <w:webHidden/>
          </w:rPr>
          <w:fldChar w:fldCharType="end"/>
        </w:r>
      </w:hyperlink>
    </w:p>
    <w:p w14:paraId="1625E3B9" w14:textId="77777777" w:rsidR="00D52C4A" w:rsidRDefault="00790C83">
      <w:pPr>
        <w:pStyle w:val="30"/>
        <w:rPr>
          <w:rFonts w:asciiTheme="minorHAnsi" w:eastAsiaTheme="minorEastAsia" w:hAnsiTheme="minorHAnsi" w:cstheme="minorBidi"/>
          <w:snapToGrid/>
          <w:kern w:val="0"/>
          <w:sz w:val="22"/>
          <w:szCs w:val="22"/>
        </w:rPr>
      </w:pPr>
      <w:hyperlink w:anchor="_Toc444694995" w:history="1">
        <w:r w:rsidR="00D52C4A" w:rsidRPr="00BE42EA">
          <w:rPr>
            <w:rStyle w:val="afffff2"/>
          </w:rPr>
          <w:t>Enabling DHCP Server Function</w:t>
        </w:r>
        <w:r w:rsidR="00D52C4A">
          <w:rPr>
            <w:webHidden/>
          </w:rPr>
          <w:tab/>
        </w:r>
        <w:r w:rsidR="00D52C4A">
          <w:rPr>
            <w:webHidden/>
          </w:rPr>
          <w:fldChar w:fldCharType="begin"/>
        </w:r>
        <w:r w:rsidR="00D52C4A">
          <w:rPr>
            <w:webHidden/>
          </w:rPr>
          <w:instrText xml:space="preserve"> PAGEREF _Toc444694995 \h </w:instrText>
        </w:r>
        <w:r w:rsidR="00D52C4A">
          <w:rPr>
            <w:webHidden/>
          </w:rPr>
        </w:r>
        <w:r w:rsidR="00D52C4A">
          <w:rPr>
            <w:webHidden/>
          </w:rPr>
          <w:fldChar w:fldCharType="separate"/>
        </w:r>
        <w:r w:rsidR="00D52C4A">
          <w:rPr>
            <w:webHidden/>
          </w:rPr>
          <w:t>107</w:t>
        </w:r>
        <w:r w:rsidR="00D52C4A">
          <w:rPr>
            <w:webHidden/>
          </w:rPr>
          <w:fldChar w:fldCharType="end"/>
        </w:r>
      </w:hyperlink>
    </w:p>
    <w:p w14:paraId="469DECAD" w14:textId="77777777" w:rsidR="00D52C4A" w:rsidRDefault="00790C83">
      <w:pPr>
        <w:pStyle w:val="20"/>
        <w:rPr>
          <w:rFonts w:asciiTheme="minorHAnsi" w:eastAsiaTheme="minorEastAsia" w:hAnsiTheme="minorHAnsi" w:cstheme="minorBidi"/>
          <w:noProof/>
          <w:snapToGrid/>
          <w:kern w:val="0"/>
          <w:sz w:val="22"/>
          <w:szCs w:val="22"/>
        </w:rPr>
      </w:pPr>
      <w:hyperlink w:anchor="_Toc444694996" w:history="1">
        <w:r w:rsidR="00D52C4A" w:rsidRPr="00BE42EA">
          <w:rPr>
            <w:rStyle w:val="afffff2"/>
            <w:noProof/>
          </w:rPr>
          <w:t>DHCP relay agent Features and Configuration</w:t>
        </w:r>
        <w:r w:rsidR="00D52C4A">
          <w:rPr>
            <w:noProof/>
            <w:webHidden/>
          </w:rPr>
          <w:tab/>
        </w:r>
        <w:r w:rsidR="00D52C4A">
          <w:rPr>
            <w:noProof/>
            <w:webHidden/>
          </w:rPr>
          <w:fldChar w:fldCharType="begin"/>
        </w:r>
        <w:r w:rsidR="00D52C4A">
          <w:rPr>
            <w:noProof/>
            <w:webHidden/>
          </w:rPr>
          <w:instrText xml:space="preserve"> PAGEREF _Toc444694996 \h </w:instrText>
        </w:r>
        <w:r w:rsidR="00D52C4A">
          <w:rPr>
            <w:noProof/>
            <w:webHidden/>
          </w:rPr>
        </w:r>
        <w:r w:rsidR="00D52C4A">
          <w:rPr>
            <w:noProof/>
            <w:webHidden/>
          </w:rPr>
          <w:fldChar w:fldCharType="separate"/>
        </w:r>
        <w:r w:rsidR="00D52C4A">
          <w:rPr>
            <w:noProof/>
            <w:webHidden/>
          </w:rPr>
          <w:t>108</w:t>
        </w:r>
        <w:r w:rsidR="00D52C4A">
          <w:rPr>
            <w:noProof/>
            <w:webHidden/>
          </w:rPr>
          <w:fldChar w:fldCharType="end"/>
        </w:r>
      </w:hyperlink>
    </w:p>
    <w:p w14:paraId="338D89BB" w14:textId="77777777" w:rsidR="00D52C4A" w:rsidRDefault="00790C83">
      <w:pPr>
        <w:pStyle w:val="30"/>
        <w:rPr>
          <w:rFonts w:asciiTheme="minorHAnsi" w:eastAsiaTheme="minorEastAsia" w:hAnsiTheme="minorHAnsi" w:cstheme="minorBidi"/>
          <w:snapToGrid/>
          <w:kern w:val="0"/>
          <w:sz w:val="22"/>
          <w:szCs w:val="22"/>
        </w:rPr>
      </w:pPr>
      <w:hyperlink w:anchor="_Toc444694997" w:history="1">
        <w:r w:rsidR="00D52C4A" w:rsidRPr="00BE42EA">
          <w:rPr>
            <w:rStyle w:val="afffff2"/>
          </w:rPr>
          <w:t>DHCP relay agent Overview</w:t>
        </w:r>
        <w:r w:rsidR="00D52C4A">
          <w:rPr>
            <w:webHidden/>
          </w:rPr>
          <w:tab/>
        </w:r>
        <w:r w:rsidR="00D52C4A">
          <w:rPr>
            <w:webHidden/>
          </w:rPr>
          <w:fldChar w:fldCharType="begin"/>
        </w:r>
        <w:r w:rsidR="00D52C4A">
          <w:rPr>
            <w:webHidden/>
          </w:rPr>
          <w:instrText xml:space="preserve"> PAGEREF _Toc444694997 \h </w:instrText>
        </w:r>
        <w:r w:rsidR="00D52C4A">
          <w:rPr>
            <w:webHidden/>
          </w:rPr>
        </w:r>
        <w:r w:rsidR="00D52C4A">
          <w:rPr>
            <w:webHidden/>
          </w:rPr>
          <w:fldChar w:fldCharType="separate"/>
        </w:r>
        <w:r w:rsidR="00D52C4A">
          <w:rPr>
            <w:webHidden/>
          </w:rPr>
          <w:t>108</w:t>
        </w:r>
        <w:r w:rsidR="00D52C4A">
          <w:rPr>
            <w:webHidden/>
          </w:rPr>
          <w:fldChar w:fldCharType="end"/>
        </w:r>
      </w:hyperlink>
    </w:p>
    <w:p w14:paraId="57E99F74" w14:textId="77777777" w:rsidR="00D52C4A" w:rsidRDefault="00790C83">
      <w:pPr>
        <w:pStyle w:val="30"/>
        <w:rPr>
          <w:rFonts w:asciiTheme="minorHAnsi" w:eastAsiaTheme="minorEastAsia" w:hAnsiTheme="minorHAnsi" w:cstheme="minorBidi"/>
          <w:snapToGrid/>
          <w:kern w:val="0"/>
          <w:sz w:val="22"/>
          <w:szCs w:val="22"/>
        </w:rPr>
      </w:pPr>
      <w:hyperlink w:anchor="_Toc444694998" w:history="1">
        <w:r w:rsidR="00D52C4A" w:rsidRPr="00BE42EA">
          <w:rPr>
            <w:rStyle w:val="afffff2"/>
          </w:rPr>
          <w:t>Enabling DHCP Relay Function</w:t>
        </w:r>
        <w:r w:rsidR="00D52C4A">
          <w:rPr>
            <w:webHidden/>
          </w:rPr>
          <w:tab/>
        </w:r>
        <w:r w:rsidR="00D52C4A">
          <w:rPr>
            <w:webHidden/>
          </w:rPr>
          <w:fldChar w:fldCharType="begin"/>
        </w:r>
        <w:r w:rsidR="00D52C4A">
          <w:rPr>
            <w:webHidden/>
          </w:rPr>
          <w:instrText xml:space="preserve"> PAGEREF _Toc444694998 \h </w:instrText>
        </w:r>
        <w:r w:rsidR="00D52C4A">
          <w:rPr>
            <w:webHidden/>
          </w:rPr>
        </w:r>
        <w:r w:rsidR="00D52C4A">
          <w:rPr>
            <w:webHidden/>
          </w:rPr>
          <w:fldChar w:fldCharType="separate"/>
        </w:r>
        <w:r w:rsidR="00D52C4A">
          <w:rPr>
            <w:webHidden/>
          </w:rPr>
          <w:t>108</w:t>
        </w:r>
        <w:r w:rsidR="00D52C4A">
          <w:rPr>
            <w:webHidden/>
          </w:rPr>
          <w:fldChar w:fldCharType="end"/>
        </w:r>
      </w:hyperlink>
    </w:p>
    <w:p w14:paraId="3896FAC9" w14:textId="77777777" w:rsidR="00D52C4A" w:rsidRDefault="00790C83">
      <w:pPr>
        <w:pStyle w:val="30"/>
        <w:rPr>
          <w:rFonts w:asciiTheme="minorHAnsi" w:eastAsiaTheme="minorEastAsia" w:hAnsiTheme="minorHAnsi" w:cstheme="minorBidi"/>
          <w:snapToGrid/>
          <w:kern w:val="0"/>
          <w:sz w:val="22"/>
          <w:szCs w:val="22"/>
        </w:rPr>
      </w:pPr>
      <w:hyperlink w:anchor="_Toc444694999" w:history="1">
        <w:r w:rsidR="00D52C4A" w:rsidRPr="00BE42EA">
          <w:rPr>
            <w:rStyle w:val="afffff2"/>
          </w:rPr>
          <w:t>DHCP Server Configuration on DHCP Relay Agent</w:t>
        </w:r>
        <w:r w:rsidR="00D52C4A">
          <w:rPr>
            <w:webHidden/>
          </w:rPr>
          <w:tab/>
        </w:r>
        <w:r w:rsidR="00D52C4A">
          <w:rPr>
            <w:webHidden/>
          </w:rPr>
          <w:fldChar w:fldCharType="begin"/>
        </w:r>
        <w:r w:rsidR="00D52C4A">
          <w:rPr>
            <w:webHidden/>
          </w:rPr>
          <w:instrText xml:space="preserve"> PAGEREF _Toc444694999 \h </w:instrText>
        </w:r>
        <w:r w:rsidR="00D52C4A">
          <w:rPr>
            <w:webHidden/>
          </w:rPr>
        </w:r>
        <w:r w:rsidR="00D52C4A">
          <w:rPr>
            <w:webHidden/>
          </w:rPr>
          <w:fldChar w:fldCharType="separate"/>
        </w:r>
        <w:r w:rsidR="00D52C4A">
          <w:rPr>
            <w:webHidden/>
          </w:rPr>
          <w:t>109</w:t>
        </w:r>
        <w:r w:rsidR="00D52C4A">
          <w:rPr>
            <w:webHidden/>
          </w:rPr>
          <w:fldChar w:fldCharType="end"/>
        </w:r>
      </w:hyperlink>
    </w:p>
    <w:p w14:paraId="131FBC1A" w14:textId="77777777" w:rsidR="00D52C4A" w:rsidRDefault="00790C83">
      <w:pPr>
        <w:pStyle w:val="30"/>
        <w:rPr>
          <w:rFonts w:asciiTheme="minorHAnsi" w:eastAsiaTheme="minorEastAsia" w:hAnsiTheme="minorHAnsi" w:cstheme="minorBidi"/>
          <w:snapToGrid/>
          <w:kern w:val="0"/>
          <w:sz w:val="22"/>
          <w:szCs w:val="22"/>
        </w:rPr>
      </w:pPr>
      <w:hyperlink w:anchor="_Toc444695000" w:history="1">
        <w:r w:rsidR="00D52C4A" w:rsidRPr="00BE42EA">
          <w:rPr>
            <w:rStyle w:val="afffff2"/>
          </w:rPr>
          <w:t>DHCP relay information option (OPTION82) Configuration</w:t>
        </w:r>
        <w:r w:rsidR="00D52C4A">
          <w:rPr>
            <w:webHidden/>
          </w:rPr>
          <w:tab/>
        </w:r>
        <w:r w:rsidR="00D52C4A">
          <w:rPr>
            <w:webHidden/>
          </w:rPr>
          <w:fldChar w:fldCharType="begin"/>
        </w:r>
        <w:r w:rsidR="00D52C4A">
          <w:rPr>
            <w:webHidden/>
          </w:rPr>
          <w:instrText xml:space="preserve"> PAGEREF _Toc444695000 \h </w:instrText>
        </w:r>
        <w:r w:rsidR="00D52C4A">
          <w:rPr>
            <w:webHidden/>
          </w:rPr>
        </w:r>
        <w:r w:rsidR="00D52C4A">
          <w:rPr>
            <w:webHidden/>
          </w:rPr>
          <w:fldChar w:fldCharType="separate"/>
        </w:r>
        <w:r w:rsidR="00D52C4A">
          <w:rPr>
            <w:webHidden/>
          </w:rPr>
          <w:t>110</w:t>
        </w:r>
        <w:r w:rsidR="00D52C4A">
          <w:rPr>
            <w:webHidden/>
          </w:rPr>
          <w:fldChar w:fldCharType="end"/>
        </w:r>
      </w:hyperlink>
    </w:p>
    <w:p w14:paraId="437FE512" w14:textId="77777777" w:rsidR="00D52C4A" w:rsidRDefault="00790C83">
      <w:pPr>
        <w:pStyle w:val="30"/>
        <w:rPr>
          <w:rFonts w:asciiTheme="minorHAnsi" w:eastAsiaTheme="minorEastAsia" w:hAnsiTheme="minorHAnsi" w:cstheme="minorBidi"/>
          <w:snapToGrid/>
          <w:kern w:val="0"/>
          <w:sz w:val="22"/>
          <w:szCs w:val="22"/>
        </w:rPr>
      </w:pPr>
      <w:hyperlink w:anchor="_Toc444695001" w:history="1">
        <w:r w:rsidR="00D52C4A" w:rsidRPr="00BE42EA">
          <w:rPr>
            <w:rStyle w:val="afffff2"/>
          </w:rPr>
          <w:t>DHCP Smart Relay Configuration</w:t>
        </w:r>
        <w:r w:rsidR="00D52C4A">
          <w:rPr>
            <w:webHidden/>
          </w:rPr>
          <w:tab/>
        </w:r>
        <w:r w:rsidR="00D52C4A">
          <w:rPr>
            <w:webHidden/>
          </w:rPr>
          <w:fldChar w:fldCharType="begin"/>
        </w:r>
        <w:r w:rsidR="00D52C4A">
          <w:rPr>
            <w:webHidden/>
          </w:rPr>
          <w:instrText xml:space="preserve"> PAGEREF _Toc444695001 \h </w:instrText>
        </w:r>
        <w:r w:rsidR="00D52C4A">
          <w:rPr>
            <w:webHidden/>
          </w:rPr>
        </w:r>
        <w:r w:rsidR="00D52C4A">
          <w:rPr>
            <w:webHidden/>
          </w:rPr>
          <w:fldChar w:fldCharType="separate"/>
        </w:r>
        <w:r w:rsidR="00D52C4A">
          <w:rPr>
            <w:webHidden/>
          </w:rPr>
          <w:t>112</w:t>
        </w:r>
        <w:r w:rsidR="00D52C4A">
          <w:rPr>
            <w:webHidden/>
          </w:rPr>
          <w:fldChar w:fldCharType="end"/>
        </w:r>
      </w:hyperlink>
    </w:p>
    <w:p w14:paraId="1C83C326" w14:textId="77777777" w:rsidR="00D52C4A" w:rsidRDefault="00790C83">
      <w:pPr>
        <w:pStyle w:val="30"/>
        <w:rPr>
          <w:rFonts w:asciiTheme="minorHAnsi" w:eastAsiaTheme="minorEastAsia" w:hAnsiTheme="minorHAnsi" w:cstheme="minorBidi"/>
          <w:snapToGrid/>
          <w:kern w:val="0"/>
          <w:sz w:val="22"/>
          <w:szCs w:val="22"/>
        </w:rPr>
      </w:pPr>
      <w:hyperlink w:anchor="_Toc444695002" w:history="1">
        <w:r w:rsidR="00D52C4A" w:rsidRPr="00BE42EA">
          <w:rPr>
            <w:rStyle w:val="afffff2"/>
          </w:rPr>
          <w:t>DHCP Relay Verify MAC-Address Configuration</w:t>
        </w:r>
        <w:r w:rsidR="00D52C4A">
          <w:rPr>
            <w:webHidden/>
          </w:rPr>
          <w:tab/>
        </w:r>
        <w:r w:rsidR="00D52C4A">
          <w:rPr>
            <w:webHidden/>
          </w:rPr>
          <w:fldChar w:fldCharType="begin"/>
        </w:r>
        <w:r w:rsidR="00D52C4A">
          <w:rPr>
            <w:webHidden/>
          </w:rPr>
          <w:instrText xml:space="preserve"> PAGEREF _Toc444695002 \h </w:instrText>
        </w:r>
        <w:r w:rsidR="00D52C4A">
          <w:rPr>
            <w:webHidden/>
          </w:rPr>
        </w:r>
        <w:r w:rsidR="00D52C4A">
          <w:rPr>
            <w:webHidden/>
          </w:rPr>
          <w:fldChar w:fldCharType="separate"/>
        </w:r>
        <w:r w:rsidR="00D52C4A">
          <w:rPr>
            <w:webHidden/>
          </w:rPr>
          <w:t>113</w:t>
        </w:r>
        <w:r w:rsidR="00D52C4A">
          <w:rPr>
            <w:webHidden/>
          </w:rPr>
          <w:fldChar w:fldCharType="end"/>
        </w:r>
      </w:hyperlink>
    </w:p>
    <w:p w14:paraId="05E259F5" w14:textId="77777777" w:rsidR="00D52C4A" w:rsidRDefault="00790C83">
      <w:pPr>
        <w:pStyle w:val="30"/>
        <w:rPr>
          <w:rFonts w:asciiTheme="minorHAnsi" w:eastAsiaTheme="minorEastAsia" w:hAnsiTheme="minorHAnsi" w:cstheme="minorBidi"/>
          <w:snapToGrid/>
          <w:kern w:val="0"/>
          <w:sz w:val="22"/>
          <w:szCs w:val="22"/>
        </w:rPr>
      </w:pPr>
      <w:hyperlink w:anchor="_Toc444695003" w:history="1">
        <w:r w:rsidR="00D52C4A" w:rsidRPr="00BE42EA">
          <w:rPr>
            <w:rStyle w:val="afffff2"/>
          </w:rPr>
          <w:t>DHCP relay rate-limit Set-up</w:t>
        </w:r>
        <w:r w:rsidR="00D52C4A">
          <w:rPr>
            <w:webHidden/>
          </w:rPr>
          <w:tab/>
        </w:r>
        <w:r w:rsidR="00D52C4A">
          <w:rPr>
            <w:webHidden/>
          </w:rPr>
          <w:fldChar w:fldCharType="begin"/>
        </w:r>
        <w:r w:rsidR="00D52C4A">
          <w:rPr>
            <w:webHidden/>
          </w:rPr>
          <w:instrText xml:space="preserve"> PAGEREF _Toc444695003 \h </w:instrText>
        </w:r>
        <w:r w:rsidR="00D52C4A">
          <w:rPr>
            <w:webHidden/>
          </w:rPr>
        </w:r>
        <w:r w:rsidR="00D52C4A">
          <w:rPr>
            <w:webHidden/>
          </w:rPr>
          <w:fldChar w:fldCharType="separate"/>
        </w:r>
        <w:r w:rsidR="00D52C4A">
          <w:rPr>
            <w:webHidden/>
          </w:rPr>
          <w:t>114</w:t>
        </w:r>
        <w:r w:rsidR="00D52C4A">
          <w:rPr>
            <w:webHidden/>
          </w:rPr>
          <w:fldChar w:fldCharType="end"/>
        </w:r>
      </w:hyperlink>
    </w:p>
    <w:p w14:paraId="57A1B49D" w14:textId="77777777" w:rsidR="00D52C4A" w:rsidRDefault="00790C83">
      <w:pPr>
        <w:pStyle w:val="30"/>
        <w:rPr>
          <w:rFonts w:asciiTheme="minorHAnsi" w:eastAsiaTheme="minorEastAsia" w:hAnsiTheme="minorHAnsi" w:cstheme="minorBidi"/>
          <w:snapToGrid/>
          <w:kern w:val="0"/>
          <w:sz w:val="22"/>
          <w:szCs w:val="22"/>
        </w:rPr>
      </w:pPr>
      <w:hyperlink w:anchor="_Toc444695004" w:history="1">
        <w:r w:rsidR="00D52C4A" w:rsidRPr="00BE42EA">
          <w:rPr>
            <w:rStyle w:val="afffff2"/>
          </w:rPr>
          <w:t>DHCP Class based DHCP packet forwarding</w:t>
        </w:r>
        <w:r w:rsidR="00D52C4A">
          <w:rPr>
            <w:webHidden/>
          </w:rPr>
          <w:tab/>
        </w:r>
        <w:r w:rsidR="00D52C4A">
          <w:rPr>
            <w:webHidden/>
          </w:rPr>
          <w:fldChar w:fldCharType="begin"/>
        </w:r>
        <w:r w:rsidR="00D52C4A">
          <w:rPr>
            <w:webHidden/>
          </w:rPr>
          <w:instrText xml:space="preserve"> PAGEREF _Toc444695004 \h </w:instrText>
        </w:r>
        <w:r w:rsidR="00D52C4A">
          <w:rPr>
            <w:webHidden/>
          </w:rPr>
        </w:r>
        <w:r w:rsidR="00D52C4A">
          <w:rPr>
            <w:webHidden/>
          </w:rPr>
          <w:fldChar w:fldCharType="separate"/>
        </w:r>
        <w:r w:rsidR="00D52C4A">
          <w:rPr>
            <w:webHidden/>
          </w:rPr>
          <w:t>116</w:t>
        </w:r>
        <w:r w:rsidR="00D52C4A">
          <w:rPr>
            <w:webHidden/>
          </w:rPr>
          <w:fldChar w:fldCharType="end"/>
        </w:r>
      </w:hyperlink>
    </w:p>
    <w:p w14:paraId="719AD61B" w14:textId="77777777" w:rsidR="00D52C4A" w:rsidRDefault="00790C83">
      <w:pPr>
        <w:pStyle w:val="20"/>
        <w:rPr>
          <w:rFonts w:asciiTheme="minorHAnsi" w:eastAsiaTheme="minorEastAsia" w:hAnsiTheme="minorHAnsi" w:cstheme="minorBidi"/>
          <w:noProof/>
          <w:snapToGrid/>
          <w:kern w:val="0"/>
          <w:sz w:val="22"/>
          <w:szCs w:val="22"/>
        </w:rPr>
      </w:pPr>
      <w:hyperlink w:anchor="_Toc444695005" w:history="1">
        <w:r w:rsidR="00D52C4A" w:rsidRPr="00BE42EA">
          <w:rPr>
            <w:rStyle w:val="afffff2"/>
            <w:noProof/>
          </w:rPr>
          <w:t>DHCP Snooping Function</w:t>
        </w:r>
        <w:r w:rsidR="00D52C4A">
          <w:rPr>
            <w:noProof/>
            <w:webHidden/>
          </w:rPr>
          <w:tab/>
        </w:r>
        <w:r w:rsidR="00D52C4A">
          <w:rPr>
            <w:noProof/>
            <w:webHidden/>
          </w:rPr>
          <w:fldChar w:fldCharType="begin"/>
        </w:r>
        <w:r w:rsidR="00D52C4A">
          <w:rPr>
            <w:noProof/>
            <w:webHidden/>
          </w:rPr>
          <w:instrText xml:space="preserve"> PAGEREF _Toc444695005 \h </w:instrText>
        </w:r>
        <w:r w:rsidR="00D52C4A">
          <w:rPr>
            <w:noProof/>
            <w:webHidden/>
          </w:rPr>
        </w:r>
        <w:r w:rsidR="00D52C4A">
          <w:rPr>
            <w:noProof/>
            <w:webHidden/>
          </w:rPr>
          <w:fldChar w:fldCharType="separate"/>
        </w:r>
        <w:r w:rsidR="00D52C4A">
          <w:rPr>
            <w:noProof/>
            <w:webHidden/>
          </w:rPr>
          <w:t>118</w:t>
        </w:r>
        <w:r w:rsidR="00D52C4A">
          <w:rPr>
            <w:noProof/>
            <w:webHidden/>
          </w:rPr>
          <w:fldChar w:fldCharType="end"/>
        </w:r>
      </w:hyperlink>
    </w:p>
    <w:p w14:paraId="5C14B94D" w14:textId="77777777" w:rsidR="00D52C4A" w:rsidRDefault="00790C83">
      <w:pPr>
        <w:pStyle w:val="30"/>
        <w:rPr>
          <w:rFonts w:asciiTheme="minorHAnsi" w:eastAsiaTheme="minorEastAsia" w:hAnsiTheme="minorHAnsi" w:cstheme="minorBidi"/>
          <w:snapToGrid/>
          <w:kern w:val="0"/>
          <w:sz w:val="22"/>
          <w:szCs w:val="22"/>
        </w:rPr>
      </w:pPr>
      <w:hyperlink w:anchor="_Toc444695006" w:history="1">
        <w:r w:rsidR="00D52C4A" w:rsidRPr="00BE42EA">
          <w:rPr>
            <w:rStyle w:val="afffff2"/>
          </w:rPr>
          <w:t>DHCP Snooping Function Overview</w:t>
        </w:r>
        <w:r w:rsidR="00D52C4A">
          <w:rPr>
            <w:webHidden/>
          </w:rPr>
          <w:tab/>
        </w:r>
        <w:r w:rsidR="00D52C4A">
          <w:rPr>
            <w:webHidden/>
          </w:rPr>
          <w:fldChar w:fldCharType="begin"/>
        </w:r>
        <w:r w:rsidR="00D52C4A">
          <w:rPr>
            <w:webHidden/>
          </w:rPr>
          <w:instrText xml:space="preserve"> PAGEREF _Toc444695006 \h </w:instrText>
        </w:r>
        <w:r w:rsidR="00D52C4A">
          <w:rPr>
            <w:webHidden/>
          </w:rPr>
        </w:r>
        <w:r w:rsidR="00D52C4A">
          <w:rPr>
            <w:webHidden/>
          </w:rPr>
          <w:fldChar w:fldCharType="separate"/>
        </w:r>
        <w:r w:rsidR="00D52C4A">
          <w:rPr>
            <w:webHidden/>
          </w:rPr>
          <w:t>118</w:t>
        </w:r>
        <w:r w:rsidR="00D52C4A">
          <w:rPr>
            <w:webHidden/>
          </w:rPr>
          <w:fldChar w:fldCharType="end"/>
        </w:r>
      </w:hyperlink>
    </w:p>
    <w:p w14:paraId="2215A39A" w14:textId="77777777" w:rsidR="00D52C4A" w:rsidRDefault="00790C83">
      <w:pPr>
        <w:pStyle w:val="30"/>
        <w:rPr>
          <w:rFonts w:asciiTheme="minorHAnsi" w:eastAsiaTheme="minorEastAsia" w:hAnsiTheme="minorHAnsi" w:cstheme="minorBidi"/>
          <w:snapToGrid/>
          <w:kern w:val="0"/>
          <w:sz w:val="22"/>
          <w:szCs w:val="22"/>
        </w:rPr>
      </w:pPr>
      <w:hyperlink w:anchor="_Toc444695007" w:history="1">
        <w:r w:rsidR="00D52C4A" w:rsidRPr="00BE42EA">
          <w:rPr>
            <w:rStyle w:val="afffff2"/>
          </w:rPr>
          <w:t>Activation of DHCP Snooping Function</w:t>
        </w:r>
        <w:r w:rsidR="00D52C4A">
          <w:rPr>
            <w:webHidden/>
          </w:rPr>
          <w:tab/>
        </w:r>
        <w:r w:rsidR="00D52C4A">
          <w:rPr>
            <w:webHidden/>
          </w:rPr>
          <w:fldChar w:fldCharType="begin"/>
        </w:r>
        <w:r w:rsidR="00D52C4A">
          <w:rPr>
            <w:webHidden/>
          </w:rPr>
          <w:instrText xml:space="preserve"> PAGEREF _Toc444695007 \h </w:instrText>
        </w:r>
        <w:r w:rsidR="00D52C4A">
          <w:rPr>
            <w:webHidden/>
          </w:rPr>
        </w:r>
        <w:r w:rsidR="00D52C4A">
          <w:rPr>
            <w:webHidden/>
          </w:rPr>
          <w:fldChar w:fldCharType="separate"/>
        </w:r>
        <w:r w:rsidR="00D52C4A">
          <w:rPr>
            <w:webHidden/>
          </w:rPr>
          <w:t>118</w:t>
        </w:r>
        <w:r w:rsidR="00D52C4A">
          <w:rPr>
            <w:webHidden/>
          </w:rPr>
          <w:fldChar w:fldCharType="end"/>
        </w:r>
      </w:hyperlink>
    </w:p>
    <w:p w14:paraId="3332229D" w14:textId="77777777" w:rsidR="00D52C4A" w:rsidRDefault="00790C83">
      <w:pPr>
        <w:pStyle w:val="30"/>
        <w:rPr>
          <w:rFonts w:asciiTheme="minorHAnsi" w:eastAsiaTheme="minorEastAsia" w:hAnsiTheme="minorHAnsi" w:cstheme="minorBidi"/>
          <w:snapToGrid/>
          <w:kern w:val="0"/>
          <w:sz w:val="22"/>
          <w:szCs w:val="22"/>
        </w:rPr>
      </w:pPr>
      <w:hyperlink w:anchor="_Toc444695008" w:history="1">
        <w:r w:rsidR="00D52C4A" w:rsidRPr="00BE42EA">
          <w:rPr>
            <w:rStyle w:val="afffff2"/>
          </w:rPr>
          <w:t>DHCP Snooping Vlan Configuration</w:t>
        </w:r>
        <w:r w:rsidR="00D52C4A">
          <w:rPr>
            <w:webHidden/>
          </w:rPr>
          <w:tab/>
        </w:r>
        <w:r w:rsidR="00D52C4A">
          <w:rPr>
            <w:webHidden/>
          </w:rPr>
          <w:fldChar w:fldCharType="begin"/>
        </w:r>
        <w:r w:rsidR="00D52C4A">
          <w:rPr>
            <w:webHidden/>
          </w:rPr>
          <w:instrText xml:space="preserve"> PAGEREF _Toc444695008 \h </w:instrText>
        </w:r>
        <w:r w:rsidR="00D52C4A">
          <w:rPr>
            <w:webHidden/>
          </w:rPr>
        </w:r>
        <w:r w:rsidR="00D52C4A">
          <w:rPr>
            <w:webHidden/>
          </w:rPr>
          <w:fldChar w:fldCharType="separate"/>
        </w:r>
        <w:r w:rsidR="00D52C4A">
          <w:rPr>
            <w:webHidden/>
          </w:rPr>
          <w:t>119</w:t>
        </w:r>
        <w:r w:rsidR="00D52C4A">
          <w:rPr>
            <w:webHidden/>
          </w:rPr>
          <w:fldChar w:fldCharType="end"/>
        </w:r>
      </w:hyperlink>
    </w:p>
    <w:p w14:paraId="2566A872" w14:textId="77777777" w:rsidR="00D52C4A" w:rsidRDefault="00790C83">
      <w:pPr>
        <w:pStyle w:val="30"/>
        <w:rPr>
          <w:rFonts w:asciiTheme="minorHAnsi" w:eastAsiaTheme="minorEastAsia" w:hAnsiTheme="minorHAnsi" w:cstheme="minorBidi"/>
          <w:snapToGrid/>
          <w:kern w:val="0"/>
          <w:sz w:val="22"/>
          <w:szCs w:val="22"/>
        </w:rPr>
      </w:pPr>
      <w:hyperlink w:anchor="_Toc444695009" w:history="1">
        <w:r w:rsidR="00D52C4A" w:rsidRPr="00BE42EA">
          <w:rPr>
            <w:rStyle w:val="afffff2"/>
          </w:rPr>
          <w:t>DHCP Snooping information option (OPTION82) Configuration</w:t>
        </w:r>
        <w:r w:rsidR="00D52C4A">
          <w:rPr>
            <w:webHidden/>
          </w:rPr>
          <w:tab/>
        </w:r>
        <w:r w:rsidR="00D52C4A">
          <w:rPr>
            <w:webHidden/>
          </w:rPr>
          <w:fldChar w:fldCharType="begin"/>
        </w:r>
        <w:r w:rsidR="00D52C4A">
          <w:rPr>
            <w:webHidden/>
          </w:rPr>
          <w:instrText xml:space="preserve"> PAGEREF _Toc444695009 \h </w:instrText>
        </w:r>
        <w:r w:rsidR="00D52C4A">
          <w:rPr>
            <w:webHidden/>
          </w:rPr>
        </w:r>
        <w:r w:rsidR="00D52C4A">
          <w:rPr>
            <w:webHidden/>
          </w:rPr>
          <w:fldChar w:fldCharType="separate"/>
        </w:r>
        <w:r w:rsidR="00D52C4A">
          <w:rPr>
            <w:webHidden/>
          </w:rPr>
          <w:t>119</w:t>
        </w:r>
        <w:r w:rsidR="00D52C4A">
          <w:rPr>
            <w:webHidden/>
          </w:rPr>
          <w:fldChar w:fldCharType="end"/>
        </w:r>
      </w:hyperlink>
    </w:p>
    <w:p w14:paraId="6E58D4DC" w14:textId="77777777" w:rsidR="00D52C4A" w:rsidRDefault="00790C83">
      <w:pPr>
        <w:pStyle w:val="30"/>
        <w:rPr>
          <w:rFonts w:asciiTheme="minorHAnsi" w:eastAsiaTheme="minorEastAsia" w:hAnsiTheme="minorHAnsi" w:cstheme="minorBidi"/>
          <w:snapToGrid/>
          <w:kern w:val="0"/>
          <w:sz w:val="22"/>
          <w:szCs w:val="22"/>
        </w:rPr>
      </w:pPr>
      <w:hyperlink w:anchor="_Toc444695010" w:history="1">
        <w:r w:rsidR="00D52C4A" w:rsidRPr="00BE42EA">
          <w:rPr>
            <w:rStyle w:val="afffff2"/>
          </w:rPr>
          <w:t>DHCP Snooping Trust Port Configuration</w:t>
        </w:r>
        <w:r w:rsidR="00D52C4A">
          <w:rPr>
            <w:webHidden/>
          </w:rPr>
          <w:tab/>
        </w:r>
        <w:r w:rsidR="00D52C4A">
          <w:rPr>
            <w:webHidden/>
          </w:rPr>
          <w:fldChar w:fldCharType="begin"/>
        </w:r>
        <w:r w:rsidR="00D52C4A">
          <w:rPr>
            <w:webHidden/>
          </w:rPr>
          <w:instrText xml:space="preserve"> PAGEREF _Toc444695010 \h </w:instrText>
        </w:r>
        <w:r w:rsidR="00D52C4A">
          <w:rPr>
            <w:webHidden/>
          </w:rPr>
        </w:r>
        <w:r w:rsidR="00D52C4A">
          <w:rPr>
            <w:webHidden/>
          </w:rPr>
          <w:fldChar w:fldCharType="separate"/>
        </w:r>
        <w:r w:rsidR="00D52C4A">
          <w:rPr>
            <w:webHidden/>
          </w:rPr>
          <w:t>120</w:t>
        </w:r>
        <w:r w:rsidR="00D52C4A">
          <w:rPr>
            <w:webHidden/>
          </w:rPr>
          <w:fldChar w:fldCharType="end"/>
        </w:r>
      </w:hyperlink>
    </w:p>
    <w:p w14:paraId="60EAE5A5" w14:textId="77777777" w:rsidR="00D52C4A" w:rsidRDefault="00790C83">
      <w:pPr>
        <w:pStyle w:val="30"/>
        <w:rPr>
          <w:rFonts w:asciiTheme="minorHAnsi" w:eastAsiaTheme="minorEastAsia" w:hAnsiTheme="minorHAnsi" w:cstheme="minorBidi"/>
          <w:snapToGrid/>
          <w:kern w:val="0"/>
          <w:sz w:val="22"/>
          <w:szCs w:val="22"/>
        </w:rPr>
      </w:pPr>
      <w:hyperlink w:anchor="_Toc444695011" w:history="1">
        <w:r w:rsidR="00D52C4A" w:rsidRPr="00BE42EA">
          <w:rPr>
            <w:rStyle w:val="afffff2"/>
          </w:rPr>
          <w:t>DHCP Snooping max-entry Configuration</w:t>
        </w:r>
        <w:r w:rsidR="00D52C4A">
          <w:rPr>
            <w:webHidden/>
          </w:rPr>
          <w:tab/>
        </w:r>
        <w:r w:rsidR="00D52C4A">
          <w:rPr>
            <w:webHidden/>
          </w:rPr>
          <w:fldChar w:fldCharType="begin"/>
        </w:r>
        <w:r w:rsidR="00D52C4A">
          <w:rPr>
            <w:webHidden/>
          </w:rPr>
          <w:instrText xml:space="preserve"> PAGEREF _Toc444695011 \h </w:instrText>
        </w:r>
        <w:r w:rsidR="00D52C4A">
          <w:rPr>
            <w:webHidden/>
          </w:rPr>
        </w:r>
        <w:r w:rsidR="00D52C4A">
          <w:rPr>
            <w:webHidden/>
          </w:rPr>
          <w:fldChar w:fldCharType="separate"/>
        </w:r>
        <w:r w:rsidR="00D52C4A">
          <w:rPr>
            <w:webHidden/>
          </w:rPr>
          <w:t>121</w:t>
        </w:r>
        <w:r w:rsidR="00D52C4A">
          <w:rPr>
            <w:webHidden/>
          </w:rPr>
          <w:fldChar w:fldCharType="end"/>
        </w:r>
      </w:hyperlink>
    </w:p>
    <w:p w14:paraId="2E78D02C" w14:textId="77777777" w:rsidR="00D52C4A" w:rsidRDefault="00790C83">
      <w:pPr>
        <w:pStyle w:val="30"/>
        <w:rPr>
          <w:rFonts w:asciiTheme="minorHAnsi" w:eastAsiaTheme="minorEastAsia" w:hAnsiTheme="minorHAnsi" w:cstheme="minorBidi"/>
          <w:snapToGrid/>
          <w:kern w:val="0"/>
          <w:sz w:val="22"/>
          <w:szCs w:val="22"/>
        </w:rPr>
      </w:pPr>
      <w:hyperlink w:anchor="_Toc444695012" w:history="1">
        <w:r w:rsidR="00D52C4A" w:rsidRPr="00BE42EA">
          <w:rPr>
            <w:rStyle w:val="afffff2"/>
          </w:rPr>
          <w:t>DHCP Snooping Entry Time Configuration</w:t>
        </w:r>
        <w:r w:rsidR="00D52C4A">
          <w:rPr>
            <w:webHidden/>
          </w:rPr>
          <w:tab/>
        </w:r>
        <w:r w:rsidR="00D52C4A">
          <w:rPr>
            <w:webHidden/>
          </w:rPr>
          <w:fldChar w:fldCharType="begin"/>
        </w:r>
        <w:r w:rsidR="00D52C4A">
          <w:rPr>
            <w:webHidden/>
          </w:rPr>
          <w:instrText xml:space="preserve"> PAGEREF _Toc444695012 \h </w:instrText>
        </w:r>
        <w:r w:rsidR="00D52C4A">
          <w:rPr>
            <w:webHidden/>
          </w:rPr>
        </w:r>
        <w:r w:rsidR="00D52C4A">
          <w:rPr>
            <w:webHidden/>
          </w:rPr>
          <w:fldChar w:fldCharType="separate"/>
        </w:r>
        <w:r w:rsidR="00D52C4A">
          <w:rPr>
            <w:webHidden/>
          </w:rPr>
          <w:t>122</w:t>
        </w:r>
        <w:r w:rsidR="00D52C4A">
          <w:rPr>
            <w:webHidden/>
          </w:rPr>
          <w:fldChar w:fldCharType="end"/>
        </w:r>
      </w:hyperlink>
    </w:p>
    <w:p w14:paraId="6BD6EAAB" w14:textId="77777777" w:rsidR="00D52C4A" w:rsidRDefault="00790C83">
      <w:pPr>
        <w:pStyle w:val="30"/>
        <w:rPr>
          <w:rFonts w:asciiTheme="minorHAnsi" w:eastAsiaTheme="minorEastAsia" w:hAnsiTheme="minorHAnsi" w:cstheme="minorBidi"/>
          <w:snapToGrid/>
          <w:kern w:val="0"/>
          <w:sz w:val="22"/>
          <w:szCs w:val="22"/>
        </w:rPr>
      </w:pPr>
      <w:hyperlink w:anchor="_Toc444695013" w:history="1">
        <w:r w:rsidR="00D52C4A" w:rsidRPr="00BE42EA">
          <w:rPr>
            <w:rStyle w:val="afffff2"/>
          </w:rPr>
          <w:t>DHCP Snooping Rate-Limit Configuration</w:t>
        </w:r>
        <w:r w:rsidR="00D52C4A">
          <w:rPr>
            <w:webHidden/>
          </w:rPr>
          <w:tab/>
        </w:r>
        <w:r w:rsidR="00D52C4A">
          <w:rPr>
            <w:webHidden/>
          </w:rPr>
          <w:fldChar w:fldCharType="begin"/>
        </w:r>
        <w:r w:rsidR="00D52C4A">
          <w:rPr>
            <w:webHidden/>
          </w:rPr>
          <w:instrText xml:space="preserve"> PAGEREF _Toc444695013 \h </w:instrText>
        </w:r>
        <w:r w:rsidR="00D52C4A">
          <w:rPr>
            <w:webHidden/>
          </w:rPr>
        </w:r>
        <w:r w:rsidR="00D52C4A">
          <w:rPr>
            <w:webHidden/>
          </w:rPr>
          <w:fldChar w:fldCharType="separate"/>
        </w:r>
        <w:r w:rsidR="00D52C4A">
          <w:rPr>
            <w:webHidden/>
          </w:rPr>
          <w:t>122</w:t>
        </w:r>
        <w:r w:rsidR="00D52C4A">
          <w:rPr>
            <w:webHidden/>
          </w:rPr>
          <w:fldChar w:fldCharType="end"/>
        </w:r>
      </w:hyperlink>
    </w:p>
    <w:p w14:paraId="2EF5954A" w14:textId="77777777" w:rsidR="00D52C4A" w:rsidRDefault="00790C83">
      <w:pPr>
        <w:pStyle w:val="30"/>
        <w:rPr>
          <w:rFonts w:asciiTheme="minorHAnsi" w:eastAsiaTheme="minorEastAsia" w:hAnsiTheme="minorHAnsi" w:cstheme="minorBidi"/>
          <w:snapToGrid/>
          <w:kern w:val="0"/>
          <w:sz w:val="22"/>
          <w:szCs w:val="22"/>
        </w:rPr>
      </w:pPr>
      <w:hyperlink w:anchor="_Toc444695014" w:history="1">
        <w:r w:rsidR="00D52C4A" w:rsidRPr="00BE42EA">
          <w:rPr>
            <w:rStyle w:val="afffff2"/>
          </w:rPr>
          <w:t>DHCP Snooping Verify MAC-Address Configuration</w:t>
        </w:r>
        <w:r w:rsidR="00D52C4A">
          <w:rPr>
            <w:webHidden/>
          </w:rPr>
          <w:tab/>
        </w:r>
        <w:r w:rsidR="00D52C4A">
          <w:rPr>
            <w:webHidden/>
          </w:rPr>
          <w:fldChar w:fldCharType="begin"/>
        </w:r>
        <w:r w:rsidR="00D52C4A">
          <w:rPr>
            <w:webHidden/>
          </w:rPr>
          <w:instrText xml:space="preserve"> PAGEREF _Toc444695014 \h </w:instrText>
        </w:r>
        <w:r w:rsidR="00D52C4A">
          <w:rPr>
            <w:webHidden/>
          </w:rPr>
        </w:r>
        <w:r w:rsidR="00D52C4A">
          <w:rPr>
            <w:webHidden/>
          </w:rPr>
          <w:fldChar w:fldCharType="separate"/>
        </w:r>
        <w:r w:rsidR="00D52C4A">
          <w:rPr>
            <w:webHidden/>
          </w:rPr>
          <w:t>122</w:t>
        </w:r>
        <w:r w:rsidR="00D52C4A">
          <w:rPr>
            <w:webHidden/>
          </w:rPr>
          <w:fldChar w:fldCharType="end"/>
        </w:r>
      </w:hyperlink>
    </w:p>
    <w:p w14:paraId="1E6CF267" w14:textId="77777777" w:rsidR="00D52C4A" w:rsidRDefault="00790C83">
      <w:pPr>
        <w:pStyle w:val="20"/>
        <w:rPr>
          <w:rFonts w:asciiTheme="minorHAnsi" w:eastAsiaTheme="minorEastAsia" w:hAnsiTheme="minorHAnsi" w:cstheme="minorBidi"/>
          <w:noProof/>
          <w:snapToGrid/>
          <w:kern w:val="0"/>
          <w:sz w:val="22"/>
          <w:szCs w:val="22"/>
        </w:rPr>
      </w:pPr>
      <w:hyperlink w:anchor="_Toc444695015" w:history="1">
        <w:r w:rsidR="00D52C4A" w:rsidRPr="00BE42EA">
          <w:rPr>
            <w:rStyle w:val="afffff2"/>
            <w:noProof/>
          </w:rPr>
          <w:t>DHCP Server Monitoring and Management</w:t>
        </w:r>
        <w:r w:rsidR="00D52C4A">
          <w:rPr>
            <w:noProof/>
            <w:webHidden/>
          </w:rPr>
          <w:tab/>
        </w:r>
        <w:r w:rsidR="00D52C4A">
          <w:rPr>
            <w:noProof/>
            <w:webHidden/>
          </w:rPr>
          <w:fldChar w:fldCharType="begin"/>
        </w:r>
        <w:r w:rsidR="00D52C4A">
          <w:rPr>
            <w:noProof/>
            <w:webHidden/>
          </w:rPr>
          <w:instrText xml:space="preserve"> PAGEREF _Toc444695015 \h </w:instrText>
        </w:r>
        <w:r w:rsidR="00D52C4A">
          <w:rPr>
            <w:noProof/>
            <w:webHidden/>
          </w:rPr>
        </w:r>
        <w:r w:rsidR="00D52C4A">
          <w:rPr>
            <w:noProof/>
            <w:webHidden/>
          </w:rPr>
          <w:fldChar w:fldCharType="separate"/>
        </w:r>
        <w:r w:rsidR="00D52C4A">
          <w:rPr>
            <w:noProof/>
            <w:webHidden/>
          </w:rPr>
          <w:t>124</w:t>
        </w:r>
        <w:r w:rsidR="00D52C4A">
          <w:rPr>
            <w:noProof/>
            <w:webHidden/>
          </w:rPr>
          <w:fldChar w:fldCharType="end"/>
        </w:r>
      </w:hyperlink>
    </w:p>
    <w:p w14:paraId="549C2DF0" w14:textId="77777777" w:rsidR="00D52C4A" w:rsidRDefault="00790C83">
      <w:pPr>
        <w:pStyle w:val="30"/>
        <w:rPr>
          <w:rFonts w:asciiTheme="minorHAnsi" w:eastAsiaTheme="minorEastAsia" w:hAnsiTheme="minorHAnsi" w:cstheme="minorBidi"/>
          <w:snapToGrid/>
          <w:kern w:val="0"/>
          <w:sz w:val="22"/>
          <w:szCs w:val="22"/>
        </w:rPr>
      </w:pPr>
      <w:hyperlink w:anchor="_Toc444695016" w:history="1">
        <w:r w:rsidR="00D52C4A" w:rsidRPr="00BE42EA">
          <w:rPr>
            <w:rStyle w:val="afffff2"/>
          </w:rPr>
          <w:t>DHCP Server Pool Information Inquiry</w:t>
        </w:r>
        <w:r w:rsidR="00D52C4A">
          <w:rPr>
            <w:webHidden/>
          </w:rPr>
          <w:tab/>
        </w:r>
        <w:r w:rsidR="00D52C4A">
          <w:rPr>
            <w:webHidden/>
          </w:rPr>
          <w:fldChar w:fldCharType="begin"/>
        </w:r>
        <w:r w:rsidR="00D52C4A">
          <w:rPr>
            <w:webHidden/>
          </w:rPr>
          <w:instrText xml:space="preserve"> PAGEREF _Toc444695016 \h </w:instrText>
        </w:r>
        <w:r w:rsidR="00D52C4A">
          <w:rPr>
            <w:webHidden/>
          </w:rPr>
        </w:r>
        <w:r w:rsidR="00D52C4A">
          <w:rPr>
            <w:webHidden/>
          </w:rPr>
          <w:fldChar w:fldCharType="separate"/>
        </w:r>
        <w:r w:rsidR="00D52C4A">
          <w:rPr>
            <w:webHidden/>
          </w:rPr>
          <w:t>124</w:t>
        </w:r>
        <w:r w:rsidR="00D52C4A">
          <w:rPr>
            <w:webHidden/>
          </w:rPr>
          <w:fldChar w:fldCharType="end"/>
        </w:r>
      </w:hyperlink>
    </w:p>
    <w:p w14:paraId="069B25D6" w14:textId="77777777" w:rsidR="00D52C4A" w:rsidRDefault="00790C83">
      <w:pPr>
        <w:pStyle w:val="30"/>
        <w:rPr>
          <w:rFonts w:asciiTheme="minorHAnsi" w:eastAsiaTheme="minorEastAsia" w:hAnsiTheme="minorHAnsi" w:cstheme="minorBidi"/>
          <w:snapToGrid/>
          <w:kern w:val="0"/>
          <w:sz w:val="22"/>
          <w:szCs w:val="22"/>
        </w:rPr>
      </w:pPr>
      <w:hyperlink w:anchor="_Toc444695017" w:history="1">
        <w:r w:rsidR="00D52C4A" w:rsidRPr="00BE42EA">
          <w:rPr>
            <w:rStyle w:val="afffff2"/>
          </w:rPr>
          <w:t>DHCP Server Binding Information Search</w:t>
        </w:r>
        <w:r w:rsidR="00D52C4A">
          <w:rPr>
            <w:webHidden/>
          </w:rPr>
          <w:tab/>
        </w:r>
        <w:r w:rsidR="00D52C4A">
          <w:rPr>
            <w:webHidden/>
          </w:rPr>
          <w:fldChar w:fldCharType="begin"/>
        </w:r>
        <w:r w:rsidR="00D52C4A">
          <w:rPr>
            <w:webHidden/>
          </w:rPr>
          <w:instrText xml:space="preserve"> PAGEREF _Toc444695017 \h </w:instrText>
        </w:r>
        <w:r w:rsidR="00D52C4A">
          <w:rPr>
            <w:webHidden/>
          </w:rPr>
        </w:r>
        <w:r w:rsidR="00D52C4A">
          <w:rPr>
            <w:webHidden/>
          </w:rPr>
          <w:fldChar w:fldCharType="separate"/>
        </w:r>
        <w:r w:rsidR="00D52C4A">
          <w:rPr>
            <w:webHidden/>
          </w:rPr>
          <w:t>124</w:t>
        </w:r>
        <w:r w:rsidR="00D52C4A">
          <w:rPr>
            <w:webHidden/>
          </w:rPr>
          <w:fldChar w:fldCharType="end"/>
        </w:r>
      </w:hyperlink>
    </w:p>
    <w:p w14:paraId="09072776" w14:textId="77777777" w:rsidR="00D52C4A" w:rsidRDefault="00790C83">
      <w:pPr>
        <w:pStyle w:val="30"/>
        <w:rPr>
          <w:rFonts w:asciiTheme="minorHAnsi" w:eastAsiaTheme="minorEastAsia" w:hAnsiTheme="minorHAnsi" w:cstheme="minorBidi"/>
          <w:snapToGrid/>
          <w:kern w:val="0"/>
          <w:sz w:val="22"/>
          <w:szCs w:val="22"/>
        </w:rPr>
      </w:pPr>
      <w:hyperlink w:anchor="_Toc444695018" w:history="1">
        <w:r w:rsidR="00D52C4A" w:rsidRPr="00BE42EA">
          <w:rPr>
            <w:rStyle w:val="afffff2"/>
          </w:rPr>
          <w:t>DHCP Server Statistics Search</w:t>
        </w:r>
        <w:r w:rsidR="00D52C4A">
          <w:rPr>
            <w:webHidden/>
          </w:rPr>
          <w:tab/>
        </w:r>
        <w:r w:rsidR="00D52C4A">
          <w:rPr>
            <w:webHidden/>
          </w:rPr>
          <w:fldChar w:fldCharType="begin"/>
        </w:r>
        <w:r w:rsidR="00D52C4A">
          <w:rPr>
            <w:webHidden/>
          </w:rPr>
          <w:instrText xml:space="preserve"> PAGEREF _Toc444695018 \h </w:instrText>
        </w:r>
        <w:r w:rsidR="00D52C4A">
          <w:rPr>
            <w:webHidden/>
          </w:rPr>
        </w:r>
        <w:r w:rsidR="00D52C4A">
          <w:rPr>
            <w:webHidden/>
          </w:rPr>
          <w:fldChar w:fldCharType="separate"/>
        </w:r>
        <w:r w:rsidR="00D52C4A">
          <w:rPr>
            <w:webHidden/>
          </w:rPr>
          <w:t>124</w:t>
        </w:r>
        <w:r w:rsidR="00D52C4A">
          <w:rPr>
            <w:webHidden/>
          </w:rPr>
          <w:fldChar w:fldCharType="end"/>
        </w:r>
      </w:hyperlink>
    </w:p>
    <w:p w14:paraId="72818D7D" w14:textId="77777777" w:rsidR="00D52C4A" w:rsidRDefault="00790C83">
      <w:pPr>
        <w:pStyle w:val="30"/>
        <w:rPr>
          <w:rFonts w:asciiTheme="minorHAnsi" w:eastAsiaTheme="minorEastAsia" w:hAnsiTheme="minorHAnsi" w:cstheme="minorBidi"/>
          <w:snapToGrid/>
          <w:kern w:val="0"/>
          <w:sz w:val="22"/>
          <w:szCs w:val="22"/>
        </w:rPr>
      </w:pPr>
      <w:hyperlink w:anchor="_Toc444695019" w:history="1">
        <w:r w:rsidR="00D52C4A" w:rsidRPr="00BE42EA">
          <w:rPr>
            <w:rStyle w:val="afffff2"/>
          </w:rPr>
          <w:t>DHCP Server Conflict Search</w:t>
        </w:r>
        <w:r w:rsidR="00D52C4A">
          <w:rPr>
            <w:webHidden/>
          </w:rPr>
          <w:tab/>
        </w:r>
        <w:r w:rsidR="00D52C4A">
          <w:rPr>
            <w:webHidden/>
          </w:rPr>
          <w:fldChar w:fldCharType="begin"/>
        </w:r>
        <w:r w:rsidR="00D52C4A">
          <w:rPr>
            <w:webHidden/>
          </w:rPr>
          <w:instrText xml:space="preserve"> PAGEREF _Toc444695019 \h </w:instrText>
        </w:r>
        <w:r w:rsidR="00D52C4A">
          <w:rPr>
            <w:webHidden/>
          </w:rPr>
        </w:r>
        <w:r w:rsidR="00D52C4A">
          <w:rPr>
            <w:webHidden/>
          </w:rPr>
          <w:fldChar w:fldCharType="separate"/>
        </w:r>
        <w:r w:rsidR="00D52C4A">
          <w:rPr>
            <w:webHidden/>
          </w:rPr>
          <w:t>124</w:t>
        </w:r>
        <w:r w:rsidR="00D52C4A">
          <w:rPr>
            <w:webHidden/>
          </w:rPr>
          <w:fldChar w:fldCharType="end"/>
        </w:r>
      </w:hyperlink>
    </w:p>
    <w:p w14:paraId="6F1DFA61" w14:textId="77777777" w:rsidR="00D52C4A" w:rsidRDefault="00790C83">
      <w:pPr>
        <w:pStyle w:val="30"/>
        <w:rPr>
          <w:rFonts w:asciiTheme="minorHAnsi" w:eastAsiaTheme="minorEastAsia" w:hAnsiTheme="minorHAnsi" w:cstheme="minorBidi"/>
          <w:snapToGrid/>
          <w:kern w:val="0"/>
          <w:sz w:val="22"/>
          <w:szCs w:val="22"/>
        </w:rPr>
      </w:pPr>
      <w:hyperlink w:anchor="_Toc444695020" w:history="1">
        <w:r w:rsidR="00D52C4A" w:rsidRPr="00BE42EA">
          <w:rPr>
            <w:rStyle w:val="afffff2"/>
          </w:rPr>
          <w:t>DHCP Server Variables Initialization Command</w:t>
        </w:r>
        <w:r w:rsidR="00D52C4A">
          <w:rPr>
            <w:webHidden/>
          </w:rPr>
          <w:tab/>
        </w:r>
        <w:r w:rsidR="00D52C4A">
          <w:rPr>
            <w:webHidden/>
          </w:rPr>
          <w:fldChar w:fldCharType="begin"/>
        </w:r>
        <w:r w:rsidR="00D52C4A">
          <w:rPr>
            <w:webHidden/>
          </w:rPr>
          <w:instrText xml:space="preserve"> PAGEREF _Toc444695020 \h </w:instrText>
        </w:r>
        <w:r w:rsidR="00D52C4A">
          <w:rPr>
            <w:webHidden/>
          </w:rPr>
        </w:r>
        <w:r w:rsidR="00D52C4A">
          <w:rPr>
            <w:webHidden/>
          </w:rPr>
          <w:fldChar w:fldCharType="separate"/>
        </w:r>
        <w:r w:rsidR="00D52C4A">
          <w:rPr>
            <w:webHidden/>
          </w:rPr>
          <w:t>125</w:t>
        </w:r>
        <w:r w:rsidR="00D52C4A">
          <w:rPr>
            <w:webHidden/>
          </w:rPr>
          <w:fldChar w:fldCharType="end"/>
        </w:r>
      </w:hyperlink>
    </w:p>
    <w:p w14:paraId="6C1B52BF" w14:textId="77777777" w:rsidR="00D52C4A" w:rsidRDefault="00790C83">
      <w:pPr>
        <w:pStyle w:val="30"/>
        <w:rPr>
          <w:rFonts w:asciiTheme="minorHAnsi" w:eastAsiaTheme="minorEastAsia" w:hAnsiTheme="minorHAnsi" w:cstheme="minorBidi"/>
          <w:snapToGrid/>
          <w:kern w:val="0"/>
          <w:sz w:val="22"/>
          <w:szCs w:val="22"/>
        </w:rPr>
      </w:pPr>
      <w:hyperlink w:anchor="_Toc444695021" w:history="1">
        <w:r w:rsidR="00D52C4A" w:rsidRPr="00BE42EA">
          <w:rPr>
            <w:rStyle w:val="afffff2"/>
          </w:rPr>
          <w:t>DHCP Server Debug command</w:t>
        </w:r>
        <w:r w:rsidR="00D52C4A">
          <w:rPr>
            <w:webHidden/>
          </w:rPr>
          <w:tab/>
        </w:r>
        <w:r w:rsidR="00D52C4A">
          <w:rPr>
            <w:webHidden/>
          </w:rPr>
          <w:fldChar w:fldCharType="begin"/>
        </w:r>
        <w:r w:rsidR="00D52C4A">
          <w:rPr>
            <w:webHidden/>
          </w:rPr>
          <w:instrText xml:space="preserve"> PAGEREF _Toc444695021 \h </w:instrText>
        </w:r>
        <w:r w:rsidR="00D52C4A">
          <w:rPr>
            <w:webHidden/>
          </w:rPr>
        </w:r>
        <w:r w:rsidR="00D52C4A">
          <w:rPr>
            <w:webHidden/>
          </w:rPr>
          <w:fldChar w:fldCharType="separate"/>
        </w:r>
        <w:r w:rsidR="00D52C4A">
          <w:rPr>
            <w:webHidden/>
          </w:rPr>
          <w:t>125</w:t>
        </w:r>
        <w:r w:rsidR="00D52C4A">
          <w:rPr>
            <w:webHidden/>
          </w:rPr>
          <w:fldChar w:fldCharType="end"/>
        </w:r>
      </w:hyperlink>
    </w:p>
    <w:p w14:paraId="6F425ECC" w14:textId="77777777" w:rsidR="00D52C4A" w:rsidRDefault="00790C83">
      <w:pPr>
        <w:pStyle w:val="30"/>
        <w:rPr>
          <w:rFonts w:asciiTheme="minorHAnsi" w:eastAsiaTheme="minorEastAsia" w:hAnsiTheme="minorHAnsi" w:cstheme="minorBidi"/>
          <w:snapToGrid/>
          <w:kern w:val="0"/>
          <w:sz w:val="22"/>
          <w:szCs w:val="22"/>
        </w:rPr>
      </w:pPr>
      <w:hyperlink w:anchor="_Toc444695022" w:history="1">
        <w:r w:rsidR="00D52C4A" w:rsidRPr="00BE42EA">
          <w:rPr>
            <w:rStyle w:val="afffff2"/>
          </w:rPr>
          <w:t>DHCP relay Monitoring and Control</w:t>
        </w:r>
        <w:r w:rsidR="00D52C4A">
          <w:rPr>
            <w:webHidden/>
          </w:rPr>
          <w:tab/>
        </w:r>
        <w:r w:rsidR="00D52C4A">
          <w:rPr>
            <w:webHidden/>
          </w:rPr>
          <w:fldChar w:fldCharType="begin"/>
        </w:r>
        <w:r w:rsidR="00D52C4A">
          <w:rPr>
            <w:webHidden/>
          </w:rPr>
          <w:instrText xml:space="preserve"> PAGEREF _Toc444695022 \h </w:instrText>
        </w:r>
        <w:r w:rsidR="00D52C4A">
          <w:rPr>
            <w:webHidden/>
          </w:rPr>
        </w:r>
        <w:r w:rsidR="00D52C4A">
          <w:rPr>
            <w:webHidden/>
          </w:rPr>
          <w:fldChar w:fldCharType="separate"/>
        </w:r>
        <w:r w:rsidR="00D52C4A">
          <w:rPr>
            <w:webHidden/>
          </w:rPr>
          <w:t>125</w:t>
        </w:r>
        <w:r w:rsidR="00D52C4A">
          <w:rPr>
            <w:webHidden/>
          </w:rPr>
          <w:fldChar w:fldCharType="end"/>
        </w:r>
      </w:hyperlink>
    </w:p>
    <w:p w14:paraId="603BAA39" w14:textId="77777777" w:rsidR="00D52C4A" w:rsidRDefault="00790C83">
      <w:pPr>
        <w:pStyle w:val="30"/>
        <w:rPr>
          <w:rFonts w:asciiTheme="minorHAnsi" w:eastAsiaTheme="minorEastAsia" w:hAnsiTheme="minorHAnsi" w:cstheme="minorBidi"/>
          <w:snapToGrid/>
          <w:kern w:val="0"/>
          <w:sz w:val="22"/>
          <w:szCs w:val="22"/>
        </w:rPr>
      </w:pPr>
      <w:hyperlink w:anchor="_Toc444695023" w:history="1">
        <w:r w:rsidR="00D52C4A" w:rsidRPr="00BE42EA">
          <w:rPr>
            <w:rStyle w:val="afffff2"/>
          </w:rPr>
          <w:t>DHCP Snooping Monitoring and Control</w:t>
        </w:r>
        <w:r w:rsidR="00D52C4A">
          <w:rPr>
            <w:webHidden/>
          </w:rPr>
          <w:tab/>
        </w:r>
        <w:r w:rsidR="00D52C4A">
          <w:rPr>
            <w:webHidden/>
          </w:rPr>
          <w:fldChar w:fldCharType="begin"/>
        </w:r>
        <w:r w:rsidR="00D52C4A">
          <w:rPr>
            <w:webHidden/>
          </w:rPr>
          <w:instrText xml:space="preserve"> PAGEREF _Toc444695023 \h </w:instrText>
        </w:r>
        <w:r w:rsidR="00D52C4A">
          <w:rPr>
            <w:webHidden/>
          </w:rPr>
        </w:r>
        <w:r w:rsidR="00D52C4A">
          <w:rPr>
            <w:webHidden/>
          </w:rPr>
          <w:fldChar w:fldCharType="separate"/>
        </w:r>
        <w:r w:rsidR="00D52C4A">
          <w:rPr>
            <w:webHidden/>
          </w:rPr>
          <w:t>125</w:t>
        </w:r>
        <w:r w:rsidR="00D52C4A">
          <w:rPr>
            <w:webHidden/>
          </w:rPr>
          <w:fldChar w:fldCharType="end"/>
        </w:r>
      </w:hyperlink>
    </w:p>
    <w:p w14:paraId="6BFE3F1F" w14:textId="77777777" w:rsidR="00D52C4A" w:rsidRDefault="00790C83">
      <w:pPr>
        <w:pStyle w:val="20"/>
        <w:rPr>
          <w:rFonts w:asciiTheme="minorHAnsi" w:eastAsiaTheme="minorEastAsia" w:hAnsiTheme="minorHAnsi" w:cstheme="minorBidi"/>
          <w:noProof/>
          <w:snapToGrid/>
          <w:kern w:val="0"/>
          <w:sz w:val="22"/>
          <w:szCs w:val="22"/>
        </w:rPr>
      </w:pPr>
      <w:hyperlink w:anchor="_Toc444695024" w:history="1">
        <w:r w:rsidR="00D52C4A" w:rsidRPr="00BE42EA">
          <w:rPr>
            <w:rStyle w:val="afffff2"/>
            <w:noProof/>
          </w:rPr>
          <w:t>DHCP Configuration Examples</w:t>
        </w:r>
        <w:r w:rsidR="00D52C4A">
          <w:rPr>
            <w:noProof/>
            <w:webHidden/>
          </w:rPr>
          <w:tab/>
        </w:r>
        <w:r w:rsidR="00D52C4A">
          <w:rPr>
            <w:noProof/>
            <w:webHidden/>
          </w:rPr>
          <w:fldChar w:fldCharType="begin"/>
        </w:r>
        <w:r w:rsidR="00D52C4A">
          <w:rPr>
            <w:noProof/>
            <w:webHidden/>
          </w:rPr>
          <w:instrText xml:space="preserve"> PAGEREF _Toc444695024 \h </w:instrText>
        </w:r>
        <w:r w:rsidR="00D52C4A">
          <w:rPr>
            <w:noProof/>
            <w:webHidden/>
          </w:rPr>
        </w:r>
        <w:r w:rsidR="00D52C4A">
          <w:rPr>
            <w:noProof/>
            <w:webHidden/>
          </w:rPr>
          <w:fldChar w:fldCharType="separate"/>
        </w:r>
        <w:r w:rsidR="00D52C4A">
          <w:rPr>
            <w:noProof/>
            <w:webHidden/>
          </w:rPr>
          <w:t>126</w:t>
        </w:r>
        <w:r w:rsidR="00D52C4A">
          <w:rPr>
            <w:noProof/>
            <w:webHidden/>
          </w:rPr>
          <w:fldChar w:fldCharType="end"/>
        </w:r>
      </w:hyperlink>
    </w:p>
    <w:p w14:paraId="13C8701E" w14:textId="77777777" w:rsidR="00D52C4A" w:rsidRDefault="00790C83">
      <w:pPr>
        <w:pStyle w:val="30"/>
        <w:rPr>
          <w:rFonts w:asciiTheme="minorHAnsi" w:eastAsiaTheme="minorEastAsia" w:hAnsiTheme="minorHAnsi" w:cstheme="minorBidi"/>
          <w:snapToGrid/>
          <w:kern w:val="0"/>
          <w:sz w:val="22"/>
          <w:szCs w:val="22"/>
        </w:rPr>
      </w:pPr>
      <w:hyperlink w:anchor="_Toc444695025" w:history="1">
        <w:r w:rsidR="00D52C4A" w:rsidRPr="00BE42EA">
          <w:rPr>
            <w:rStyle w:val="afffff2"/>
          </w:rPr>
          <w:t>DHCP Network Pool Configuration</w:t>
        </w:r>
        <w:r w:rsidR="00D52C4A">
          <w:rPr>
            <w:webHidden/>
          </w:rPr>
          <w:tab/>
        </w:r>
        <w:r w:rsidR="00D52C4A">
          <w:rPr>
            <w:webHidden/>
          </w:rPr>
          <w:fldChar w:fldCharType="begin"/>
        </w:r>
        <w:r w:rsidR="00D52C4A">
          <w:rPr>
            <w:webHidden/>
          </w:rPr>
          <w:instrText xml:space="preserve"> PAGEREF _Toc444695025 \h </w:instrText>
        </w:r>
        <w:r w:rsidR="00D52C4A">
          <w:rPr>
            <w:webHidden/>
          </w:rPr>
        </w:r>
        <w:r w:rsidR="00D52C4A">
          <w:rPr>
            <w:webHidden/>
          </w:rPr>
          <w:fldChar w:fldCharType="separate"/>
        </w:r>
        <w:r w:rsidR="00D52C4A">
          <w:rPr>
            <w:webHidden/>
          </w:rPr>
          <w:t>126</w:t>
        </w:r>
        <w:r w:rsidR="00D52C4A">
          <w:rPr>
            <w:webHidden/>
          </w:rPr>
          <w:fldChar w:fldCharType="end"/>
        </w:r>
      </w:hyperlink>
    </w:p>
    <w:p w14:paraId="0B81D916" w14:textId="77777777" w:rsidR="00D52C4A" w:rsidRDefault="00790C83">
      <w:pPr>
        <w:pStyle w:val="30"/>
        <w:rPr>
          <w:rFonts w:asciiTheme="minorHAnsi" w:eastAsiaTheme="minorEastAsia" w:hAnsiTheme="minorHAnsi" w:cstheme="minorBidi"/>
          <w:snapToGrid/>
          <w:kern w:val="0"/>
          <w:sz w:val="22"/>
          <w:szCs w:val="22"/>
        </w:rPr>
      </w:pPr>
      <w:hyperlink w:anchor="_Toc444695026" w:history="1">
        <w:r w:rsidR="00D52C4A" w:rsidRPr="00BE42EA">
          <w:rPr>
            <w:rStyle w:val="afffff2"/>
          </w:rPr>
          <w:t>DHCP Server Monitoring and Control</w:t>
        </w:r>
        <w:r w:rsidR="00D52C4A">
          <w:rPr>
            <w:webHidden/>
          </w:rPr>
          <w:tab/>
        </w:r>
        <w:r w:rsidR="00D52C4A">
          <w:rPr>
            <w:webHidden/>
          </w:rPr>
          <w:fldChar w:fldCharType="begin"/>
        </w:r>
        <w:r w:rsidR="00D52C4A">
          <w:rPr>
            <w:webHidden/>
          </w:rPr>
          <w:instrText xml:space="preserve"> PAGEREF _Toc444695026 \h </w:instrText>
        </w:r>
        <w:r w:rsidR="00D52C4A">
          <w:rPr>
            <w:webHidden/>
          </w:rPr>
        </w:r>
        <w:r w:rsidR="00D52C4A">
          <w:rPr>
            <w:webHidden/>
          </w:rPr>
          <w:fldChar w:fldCharType="separate"/>
        </w:r>
        <w:r w:rsidR="00D52C4A">
          <w:rPr>
            <w:webHidden/>
          </w:rPr>
          <w:t>126</w:t>
        </w:r>
        <w:r w:rsidR="00D52C4A">
          <w:rPr>
            <w:webHidden/>
          </w:rPr>
          <w:fldChar w:fldCharType="end"/>
        </w:r>
      </w:hyperlink>
    </w:p>
    <w:p w14:paraId="0F71DE96" w14:textId="77777777" w:rsidR="00D52C4A" w:rsidRDefault="00790C83">
      <w:pPr>
        <w:pStyle w:val="30"/>
        <w:rPr>
          <w:rFonts w:asciiTheme="minorHAnsi" w:eastAsiaTheme="minorEastAsia" w:hAnsiTheme="minorHAnsi" w:cstheme="minorBidi"/>
          <w:snapToGrid/>
          <w:kern w:val="0"/>
          <w:sz w:val="22"/>
          <w:szCs w:val="22"/>
        </w:rPr>
      </w:pPr>
      <w:hyperlink w:anchor="_Toc444695027" w:history="1">
        <w:r w:rsidR="00D52C4A" w:rsidRPr="00BE42EA">
          <w:rPr>
            <w:rStyle w:val="afffff2"/>
          </w:rPr>
          <w:t>DHCP Relay Agent Configuration</w:t>
        </w:r>
        <w:r w:rsidR="00D52C4A">
          <w:rPr>
            <w:webHidden/>
          </w:rPr>
          <w:tab/>
        </w:r>
        <w:r w:rsidR="00D52C4A">
          <w:rPr>
            <w:webHidden/>
          </w:rPr>
          <w:fldChar w:fldCharType="begin"/>
        </w:r>
        <w:r w:rsidR="00D52C4A">
          <w:rPr>
            <w:webHidden/>
          </w:rPr>
          <w:instrText xml:space="preserve"> PAGEREF _Toc444695027 \h </w:instrText>
        </w:r>
        <w:r w:rsidR="00D52C4A">
          <w:rPr>
            <w:webHidden/>
          </w:rPr>
        </w:r>
        <w:r w:rsidR="00D52C4A">
          <w:rPr>
            <w:webHidden/>
          </w:rPr>
          <w:fldChar w:fldCharType="separate"/>
        </w:r>
        <w:r w:rsidR="00D52C4A">
          <w:rPr>
            <w:webHidden/>
          </w:rPr>
          <w:t>128</w:t>
        </w:r>
        <w:r w:rsidR="00D52C4A">
          <w:rPr>
            <w:webHidden/>
          </w:rPr>
          <w:fldChar w:fldCharType="end"/>
        </w:r>
      </w:hyperlink>
    </w:p>
    <w:p w14:paraId="1E74DFCF"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028" w:history="1">
        <w:r w:rsidR="00D52C4A" w:rsidRPr="00BE42EA">
          <w:rPr>
            <w:rStyle w:val="afffff2"/>
            <w:noProof/>
          </w:rPr>
          <w:t>Chapter 6.</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RIP</w:t>
        </w:r>
        <w:r w:rsidR="00D52C4A">
          <w:rPr>
            <w:noProof/>
            <w:webHidden/>
          </w:rPr>
          <w:tab/>
        </w:r>
        <w:r w:rsidR="00D52C4A">
          <w:rPr>
            <w:noProof/>
            <w:webHidden/>
          </w:rPr>
          <w:fldChar w:fldCharType="begin"/>
        </w:r>
        <w:r w:rsidR="00D52C4A">
          <w:rPr>
            <w:noProof/>
            <w:webHidden/>
          </w:rPr>
          <w:instrText xml:space="preserve"> PAGEREF _Toc444695028 \h </w:instrText>
        </w:r>
        <w:r w:rsidR="00D52C4A">
          <w:rPr>
            <w:noProof/>
            <w:webHidden/>
          </w:rPr>
        </w:r>
        <w:r w:rsidR="00D52C4A">
          <w:rPr>
            <w:noProof/>
            <w:webHidden/>
          </w:rPr>
          <w:fldChar w:fldCharType="separate"/>
        </w:r>
        <w:r w:rsidR="00D52C4A">
          <w:rPr>
            <w:noProof/>
            <w:webHidden/>
          </w:rPr>
          <w:t>130</w:t>
        </w:r>
        <w:r w:rsidR="00D52C4A">
          <w:rPr>
            <w:noProof/>
            <w:webHidden/>
          </w:rPr>
          <w:fldChar w:fldCharType="end"/>
        </w:r>
      </w:hyperlink>
    </w:p>
    <w:p w14:paraId="04BACE56" w14:textId="77777777" w:rsidR="00D52C4A" w:rsidRDefault="00790C83">
      <w:pPr>
        <w:pStyle w:val="20"/>
        <w:rPr>
          <w:rFonts w:asciiTheme="minorHAnsi" w:eastAsiaTheme="minorEastAsia" w:hAnsiTheme="minorHAnsi" w:cstheme="minorBidi"/>
          <w:noProof/>
          <w:snapToGrid/>
          <w:kern w:val="0"/>
          <w:sz w:val="22"/>
          <w:szCs w:val="22"/>
        </w:rPr>
      </w:pPr>
      <w:hyperlink w:anchor="_Toc444695029" w:history="1">
        <w:r w:rsidR="00D52C4A" w:rsidRPr="00BE42EA">
          <w:rPr>
            <w:rStyle w:val="afffff2"/>
            <w:noProof/>
          </w:rPr>
          <w:t>Information about RIP</w:t>
        </w:r>
        <w:r w:rsidR="00D52C4A">
          <w:rPr>
            <w:noProof/>
            <w:webHidden/>
          </w:rPr>
          <w:tab/>
        </w:r>
        <w:r w:rsidR="00D52C4A">
          <w:rPr>
            <w:noProof/>
            <w:webHidden/>
          </w:rPr>
          <w:fldChar w:fldCharType="begin"/>
        </w:r>
        <w:r w:rsidR="00D52C4A">
          <w:rPr>
            <w:noProof/>
            <w:webHidden/>
          </w:rPr>
          <w:instrText xml:space="preserve"> PAGEREF _Toc444695029 \h </w:instrText>
        </w:r>
        <w:r w:rsidR="00D52C4A">
          <w:rPr>
            <w:noProof/>
            <w:webHidden/>
          </w:rPr>
        </w:r>
        <w:r w:rsidR="00D52C4A">
          <w:rPr>
            <w:noProof/>
            <w:webHidden/>
          </w:rPr>
          <w:fldChar w:fldCharType="separate"/>
        </w:r>
        <w:r w:rsidR="00D52C4A">
          <w:rPr>
            <w:noProof/>
            <w:webHidden/>
          </w:rPr>
          <w:t>131</w:t>
        </w:r>
        <w:r w:rsidR="00D52C4A">
          <w:rPr>
            <w:noProof/>
            <w:webHidden/>
          </w:rPr>
          <w:fldChar w:fldCharType="end"/>
        </w:r>
      </w:hyperlink>
    </w:p>
    <w:p w14:paraId="0D8A6D52" w14:textId="77777777" w:rsidR="00D52C4A" w:rsidRDefault="00790C83">
      <w:pPr>
        <w:pStyle w:val="20"/>
        <w:rPr>
          <w:rFonts w:asciiTheme="minorHAnsi" w:eastAsiaTheme="minorEastAsia" w:hAnsiTheme="minorHAnsi" w:cstheme="minorBidi"/>
          <w:noProof/>
          <w:snapToGrid/>
          <w:kern w:val="0"/>
          <w:sz w:val="22"/>
          <w:szCs w:val="22"/>
        </w:rPr>
      </w:pPr>
      <w:hyperlink w:anchor="_Toc444695030" w:history="1">
        <w:r w:rsidR="00D52C4A" w:rsidRPr="00BE42EA">
          <w:rPr>
            <w:rStyle w:val="afffff2"/>
            <w:noProof/>
          </w:rPr>
          <w:t>How to Configure RIP</w:t>
        </w:r>
        <w:r w:rsidR="00D52C4A">
          <w:rPr>
            <w:noProof/>
            <w:webHidden/>
          </w:rPr>
          <w:tab/>
        </w:r>
        <w:r w:rsidR="00D52C4A">
          <w:rPr>
            <w:noProof/>
            <w:webHidden/>
          </w:rPr>
          <w:fldChar w:fldCharType="begin"/>
        </w:r>
        <w:r w:rsidR="00D52C4A">
          <w:rPr>
            <w:noProof/>
            <w:webHidden/>
          </w:rPr>
          <w:instrText xml:space="preserve"> PAGEREF _Toc444695030 \h </w:instrText>
        </w:r>
        <w:r w:rsidR="00D52C4A">
          <w:rPr>
            <w:noProof/>
            <w:webHidden/>
          </w:rPr>
        </w:r>
        <w:r w:rsidR="00D52C4A">
          <w:rPr>
            <w:noProof/>
            <w:webHidden/>
          </w:rPr>
          <w:fldChar w:fldCharType="separate"/>
        </w:r>
        <w:r w:rsidR="00D52C4A">
          <w:rPr>
            <w:noProof/>
            <w:webHidden/>
          </w:rPr>
          <w:t>132</w:t>
        </w:r>
        <w:r w:rsidR="00D52C4A">
          <w:rPr>
            <w:noProof/>
            <w:webHidden/>
          </w:rPr>
          <w:fldChar w:fldCharType="end"/>
        </w:r>
      </w:hyperlink>
    </w:p>
    <w:p w14:paraId="12909F7C" w14:textId="77777777" w:rsidR="00D52C4A" w:rsidRDefault="00790C83">
      <w:pPr>
        <w:pStyle w:val="30"/>
        <w:rPr>
          <w:rFonts w:asciiTheme="minorHAnsi" w:eastAsiaTheme="minorEastAsia" w:hAnsiTheme="minorHAnsi" w:cstheme="minorBidi"/>
          <w:snapToGrid/>
          <w:kern w:val="0"/>
          <w:sz w:val="22"/>
          <w:szCs w:val="22"/>
        </w:rPr>
      </w:pPr>
      <w:hyperlink w:anchor="_Toc444695031" w:history="1">
        <w:r w:rsidR="00D52C4A" w:rsidRPr="00BE42EA">
          <w:rPr>
            <w:rStyle w:val="afffff2"/>
          </w:rPr>
          <w:t>Enabling RIP</w:t>
        </w:r>
        <w:r w:rsidR="00D52C4A">
          <w:rPr>
            <w:webHidden/>
          </w:rPr>
          <w:tab/>
        </w:r>
        <w:r w:rsidR="00D52C4A">
          <w:rPr>
            <w:webHidden/>
          </w:rPr>
          <w:fldChar w:fldCharType="begin"/>
        </w:r>
        <w:r w:rsidR="00D52C4A">
          <w:rPr>
            <w:webHidden/>
          </w:rPr>
          <w:instrText xml:space="preserve"> PAGEREF _Toc444695031 \h </w:instrText>
        </w:r>
        <w:r w:rsidR="00D52C4A">
          <w:rPr>
            <w:webHidden/>
          </w:rPr>
        </w:r>
        <w:r w:rsidR="00D52C4A">
          <w:rPr>
            <w:webHidden/>
          </w:rPr>
          <w:fldChar w:fldCharType="separate"/>
        </w:r>
        <w:r w:rsidR="00D52C4A">
          <w:rPr>
            <w:webHidden/>
          </w:rPr>
          <w:t>132</w:t>
        </w:r>
        <w:r w:rsidR="00D52C4A">
          <w:rPr>
            <w:webHidden/>
          </w:rPr>
          <w:fldChar w:fldCharType="end"/>
        </w:r>
      </w:hyperlink>
    </w:p>
    <w:p w14:paraId="51431078" w14:textId="77777777" w:rsidR="00D52C4A" w:rsidRDefault="00790C83">
      <w:pPr>
        <w:pStyle w:val="30"/>
        <w:rPr>
          <w:rFonts w:asciiTheme="minorHAnsi" w:eastAsiaTheme="minorEastAsia" w:hAnsiTheme="minorHAnsi" w:cstheme="minorBidi"/>
          <w:snapToGrid/>
          <w:kern w:val="0"/>
          <w:sz w:val="22"/>
          <w:szCs w:val="22"/>
        </w:rPr>
      </w:pPr>
      <w:hyperlink w:anchor="_Toc444695032" w:history="1">
        <w:r w:rsidR="00D52C4A" w:rsidRPr="00BE42EA">
          <w:rPr>
            <w:rStyle w:val="afffff2"/>
          </w:rPr>
          <w:t>Allowing Unicast updates for RIP</w:t>
        </w:r>
        <w:r w:rsidR="00D52C4A">
          <w:rPr>
            <w:webHidden/>
          </w:rPr>
          <w:tab/>
        </w:r>
        <w:r w:rsidR="00D52C4A">
          <w:rPr>
            <w:webHidden/>
          </w:rPr>
          <w:fldChar w:fldCharType="begin"/>
        </w:r>
        <w:r w:rsidR="00D52C4A">
          <w:rPr>
            <w:webHidden/>
          </w:rPr>
          <w:instrText xml:space="preserve"> PAGEREF _Toc444695032 \h </w:instrText>
        </w:r>
        <w:r w:rsidR="00D52C4A">
          <w:rPr>
            <w:webHidden/>
          </w:rPr>
        </w:r>
        <w:r w:rsidR="00D52C4A">
          <w:rPr>
            <w:webHidden/>
          </w:rPr>
          <w:fldChar w:fldCharType="separate"/>
        </w:r>
        <w:r w:rsidR="00D52C4A">
          <w:rPr>
            <w:webHidden/>
          </w:rPr>
          <w:t>132</w:t>
        </w:r>
        <w:r w:rsidR="00D52C4A">
          <w:rPr>
            <w:webHidden/>
          </w:rPr>
          <w:fldChar w:fldCharType="end"/>
        </w:r>
      </w:hyperlink>
    </w:p>
    <w:p w14:paraId="14DB9CD2" w14:textId="77777777" w:rsidR="00D52C4A" w:rsidRDefault="00790C83">
      <w:pPr>
        <w:pStyle w:val="30"/>
        <w:rPr>
          <w:rFonts w:asciiTheme="minorHAnsi" w:eastAsiaTheme="minorEastAsia" w:hAnsiTheme="minorHAnsi" w:cstheme="minorBidi"/>
          <w:snapToGrid/>
          <w:kern w:val="0"/>
          <w:sz w:val="22"/>
          <w:szCs w:val="22"/>
        </w:rPr>
      </w:pPr>
      <w:hyperlink w:anchor="_Toc444695033" w:history="1">
        <w:r w:rsidR="00D52C4A" w:rsidRPr="00BE42EA">
          <w:rPr>
            <w:rStyle w:val="afffff2"/>
          </w:rPr>
          <w:t>Passive interface</w:t>
        </w:r>
        <w:r w:rsidR="00D52C4A">
          <w:rPr>
            <w:webHidden/>
          </w:rPr>
          <w:tab/>
        </w:r>
        <w:r w:rsidR="00D52C4A">
          <w:rPr>
            <w:webHidden/>
          </w:rPr>
          <w:fldChar w:fldCharType="begin"/>
        </w:r>
        <w:r w:rsidR="00D52C4A">
          <w:rPr>
            <w:webHidden/>
          </w:rPr>
          <w:instrText xml:space="preserve"> PAGEREF _Toc444695033 \h </w:instrText>
        </w:r>
        <w:r w:rsidR="00D52C4A">
          <w:rPr>
            <w:webHidden/>
          </w:rPr>
        </w:r>
        <w:r w:rsidR="00D52C4A">
          <w:rPr>
            <w:webHidden/>
          </w:rPr>
          <w:fldChar w:fldCharType="separate"/>
        </w:r>
        <w:r w:rsidR="00D52C4A">
          <w:rPr>
            <w:webHidden/>
          </w:rPr>
          <w:t>132</w:t>
        </w:r>
        <w:r w:rsidR="00D52C4A">
          <w:rPr>
            <w:webHidden/>
          </w:rPr>
          <w:fldChar w:fldCharType="end"/>
        </w:r>
      </w:hyperlink>
    </w:p>
    <w:p w14:paraId="481BD3DE" w14:textId="77777777" w:rsidR="00D52C4A" w:rsidRDefault="00790C83">
      <w:pPr>
        <w:pStyle w:val="30"/>
        <w:rPr>
          <w:rFonts w:asciiTheme="minorHAnsi" w:eastAsiaTheme="minorEastAsia" w:hAnsiTheme="minorHAnsi" w:cstheme="minorBidi"/>
          <w:snapToGrid/>
          <w:kern w:val="0"/>
          <w:sz w:val="22"/>
          <w:szCs w:val="22"/>
        </w:rPr>
      </w:pPr>
      <w:hyperlink w:anchor="_Toc444695034" w:history="1">
        <w:r w:rsidR="00D52C4A" w:rsidRPr="00BE42EA">
          <w:rPr>
            <w:rStyle w:val="afffff2"/>
          </w:rPr>
          <w:t>Applying Offsets to Routing metrics</w:t>
        </w:r>
        <w:r w:rsidR="00D52C4A">
          <w:rPr>
            <w:webHidden/>
          </w:rPr>
          <w:tab/>
        </w:r>
        <w:r w:rsidR="00D52C4A">
          <w:rPr>
            <w:webHidden/>
          </w:rPr>
          <w:fldChar w:fldCharType="begin"/>
        </w:r>
        <w:r w:rsidR="00D52C4A">
          <w:rPr>
            <w:webHidden/>
          </w:rPr>
          <w:instrText xml:space="preserve"> PAGEREF _Toc444695034 \h </w:instrText>
        </w:r>
        <w:r w:rsidR="00D52C4A">
          <w:rPr>
            <w:webHidden/>
          </w:rPr>
        </w:r>
        <w:r w:rsidR="00D52C4A">
          <w:rPr>
            <w:webHidden/>
          </w:rPr>
          <w:fldChar w:fldCharType="separate"/>
        </w:r>
        <w:r w:rsidR="00D52C4A">
          <w:rPr>
            <w:webHidden/>
          </w:rPr>
          <w:t>133</w:t>
        </w:r>
        <w:r w:rsidR="00D52C4A">
          <w:rPr>
            <w:webHidden/>
          </w:rPr>
          <w:fldChar w:fldCharType="end"/>
        </w:r>
      </w:hyperlink>
    </w:p>
    <w:p w14:paraId="6E9BD299" w14:textId="77777777" w:rsidR="00D52C4A" w:rsidRDefault="00790C83">
      <w:pPr>
        <w:pStyle w:val="30"/>
        <w:rPr>
          <w:rFonts w:asciiTheme="minorHAnsi" w:eastAsiaTheme="minorEastAsia" w:hAnsiTheme="minorHAnsi" w:cstheme="minorBidi"/>
          <w:snapToGrid/>
          <w:kern w:val="0"/>
          <w:sz w:val="22"/>
          <w:szCs w:val="22"/>
        </w:rPr>
      </w:pPr>
      <w:hyperlink w:anchor="_Toc444695035" w:history="1">
        <w:r w:rsidR="00D52C4A" w:rsidRPr="00BE42EA">
          <w:rPr>
            <w:rStyle w:val="afffff2"/>
          </w:rPr>
          <w:t>Adjusting Timers</w:t>
        </w:r>
        <w:r w:rsidR="00D52C4A">
          <w:rPr>
            <w:webHidden/>
          </w:rPr>
          <w:tab/>
        </w:r>
        <w:r w:rsidR="00D52C4A">
          <w:rPr>
            <w:webHidden/>
          </w:rPr>
          <w:fldChar w:fldCharType="begin"/>
        </w:r>
        <w:r w:rsidR="00D52C4A">
          <w:rPr>
            <w:webHidden/>
          </w:rPr>
          <w:instrText xml:space="preserve"> PAGEREF _Toc444695035 \h </w:instrText>
        </w:r>
        <w:r w:rsidR="00D52C4A">
          <w:rPr>
            <w:webHidden/>
          </w:rPr>
        </w:r>
        <w:r w:rsidR="00D52C4A">
          <w:rPr>
            <w:webHidden/>
          </w:rPr>
          <w:fldChar w:fldCharType="separate"/>
        </w:r>
        <w:r w:rsidR="00D52C4A">
          <w:rPr>
            <w:webHidden/>
          </w:rPr>
          <w:t>133</w:t>
        </w:r>
        <w:r w:rsidR="00D52C4A">
          <w:rPr>
            <w:webHidden/>
          </w:rPr>
          <w:fldChar w:fldCharType="end"/>
        </w:r>
      </w:hyperlink>
    </w:p>
    <w:p w14:paraId="6AEB2773" w14:textId="77777777" w:rsidR="00D52C4A" w:rsidRDefault="00790C83">
      <w:pPr>
        <w:pStyle w:val="30"/>
        <w:rPr>
          <w:rFonts w:asciiTheme="minorHAnsi" w:eastAsiaTheme="minorEastAsia" w:hAnsiTheme="minorHAnsi" w:cstheme="minorBidi"/>
          <w:snapToGrid/>
          <w:kern w:val="0"/>
          <w:sz w:val="22"/>
          <w:szCs w:val="22"/>
        </w:rPr>
      </w:pPr>
      <w:hyperlink w:anchor="_Toc444695036" w:history="1">
        <w:r w:rsidR="00D52C4A" w:rsidRPr="00BE42EA">
          <w:rPr>
            <w:rStyle w:val="afffff2"/>
          </w:rPr>
          <w:t>Specifying a RIP Version</w:t>
        </w:r>
        <w:r w:rsidR="00D52C4A">
          <w:rPr>
            <w:webHidden/>
          </w:rPr>
          <w:tab/>
        </w:r>
        <w:r w:rsidR="00D52C4A">
          <w:rPr>
            <w:webHidden/>
          </w:rPr>
          <w:fldChar w:fldCharType="begin"/>
        </w:r>
        <w:r w:rsidR="00D52C4A">
          <w:rPr>
            <w:webHidden/>
          </w:rPr>
          <w:instrText xml:space="preserve"> PAGEREF _Toc444695036 \h </w:instrText>
        </w:r>
        <w:r w:rsidR="00D52C4A">
          <w:rPr>
            <w:webHidden/>
          </w:rPr>
        </w:r>
        <w:r w:rsidR="00D52C4A">
          <w:rPr>
            <w:webHidden/>
          </w:rPr>
          <w:fldChar w:fldCharType="separate"/>
        </w:r>
        <w:r w:rsidR="00D52C4A">
          <w:rPr>
            <w:webHidden/>
          </w:rPr>
          <w:t>133</w:t>
        </w:r>
        <w:r w:rsidR="00D52C4A">
          <w:rPr>
            <w:webHidden/>
          </w:rPr>
          <w:fldChar w:fldCharType="end"/>
        </w:r>
      </w:hyperlink>
    </w:p>
    <w:p w14:paraId="5A5547F5" w14:textId="77777777" w:rsidR="00D52C4A" w:rsidRDefault="00790C83">
      <w:pPr>
        <w:pStyle w:val="30"/>
        <w:rPr>
          <w:rFonts w:asciiTheme="minorHAnsi" w:eastAsiaTheme="minorEastAsia" w:hAnsiTheme="minorHAnsi" w:cstheme="minorBidi"/>
          <w:snapToGrid/>
          <w:kern w:val="0"/>
          <w:sz w:val="22"/>
          <w:szCs w:val="22"/>
        </w:rPr>
      </w:pPr>
      <w:hyperlink w:anchor="_Toc444695037" w:history="1">
        <w:r w:rsidR="00D52C4A" w:rsidRPr="00BE42EA">
          <w:rPr>
            <w:rStyle w:val="afffff2"/>
          </w:rPr>
          <w:t>Applying Distance</w:t>
        </w:r>
        <w:r w:rsidR="00D52C4A">
          <w:rPr>
            <w:webHidden/>
          </w:rPr>
          <w:tab/>
        </w:r>
        <w:r w:rsidR="00D52C4A">
          <w:rPr>
            <w:webHidden/>
          </w:rPr>
          <w:fldChar w:fldCharType="begin"/>
        </w:r>
        <w:r w:rsidR="00D52C4A">
          <w:rPr>
            <w:webHidden/>
          </w:rPr>
          <w:instrText xml:space="preserve"> PAGEREF _Toc444695037 \h </w:instrText>
        </w:r>
        <w:r w:rsidR="00D52C4A">
          <w:rPr>
            <w:webHidden/>
          </w:rPr>
        </w:r>
        <w:r w:rsidR="00D52C4A">
          <w:rPr>
            <w:webHidden/>
          </w:rPr>
          <w:fldChar w:fldCharType="separate"/>
        </w:r>
        <w:r w:rsidR="00D52C4A">
          <w:rPr>
            <w:webHidden/>
          </w:rPr>
          <w:t>135</w:t>
        </w:r>
        <w:r w:rsidR="00D52C4A">
          <w:rPr>
            <w:webHidden/>
          </w:rPr>
          <w:fldChar w:fldCharType="end"/>
        </w:r>
      </w:hyperlink>
    </w:p>
    <w:p w14:paraId="14B67279" w14:textId="77777777" w:rsidR="00D52C4A" w:rsidRDefault="00790C83">
      <w:pPr>
        <w:pStyle w:val="30"/>
        <w:rPr>
          <w:rFonts w:asciiTheme="minorHAnsi" w:eastAsiaTheme="minorEastAsia" w:hAnsiTheme="minorHAnsi" w:cstheme="minorBidi"/>
          <w:snapToGrid/>
          <w:kern w:val="0"/>
          <w:sz w:val="22"/>
          <w:szCs w:val="22"/>
        </w:rPr>
      </w:pPr>
      <w:hyperlink w:anchor="_Toc444695038" w:history="1">
        <w:r w:rsidR="00D52C4A" w:rsidRPr="00BE42EA">
          <w:rPr>
            <w:rStyle w:val="afffff2"/>
          </w:rPr>
          <w:t>Enabling Split Horizon</w:t>
        </w:r>
        <w:r w:rsidR="00D52C4A">
          <w:rPr>
            <w:webHidden/>
          </w:rPr>
          <w:tab/>
        </w:r>
        <w:r w:rsidR="00D52C4A">
          <w:rPr>
            <w:webHidden/>
          </w:rPr>
          <w:fldChar w:fldCharType="begin"/>
        </w:r>
        <w:r w:rsidR="00D52C4A">
          <w:rPr>
            <w:webHidden/>
          </w:rPr>
          <w:instrText xml:space="preserve"> PAGEREF _Toc444695038 \h </w:instrText>
        </w:r>
        <w:r w:rsidR="00D52C4A">
          <w:rPr>
            <w:webHidden/>
          </w:rPr>
        </w:r>
        <w:r w:rsidR="00D52C4A">
          <w:rPr>
            <w:webHidden/>
          </w:rPr>
          <w:fldChar w:fldCharType="separate"/>
        </w:r>
        <w:r w:rsidR="00D52C4A">
          <w:rPr>
            <w:webHidden/>
          </w:rPr>
          <w:t>135</w:t>
        </w:r>
        <w:r w:rsidR="00D52C4A">
          <w:rPr>
            <w:webHidden/>
          </w:rPr>
          <w:fldChar w:fldCharType="end"/>
        </w:r>
      </w:hyperlink>
    </w:p>
    <w:p w14:paraId="36525816" w14:textId="77777777" w:rsidR="00D52C4A" w:rsidRDefault="00790C83">
      <w:pPr>
        <w:pStyle w:val="20"/>
        <w:rPr>
          <w:rFonts w:asciiTheme="minorHAnsi" w:eastAsiaTheme="minorEastAsia" w:hAnsiTheme="minorHAnsi" w:cstheme="minorBidi"/>
          <w:noProof/>
          <w:snapToGrid/>
          <w:kern w:val="0"/>
          <w:sz w:val="22"/>
          <w:szCs w:val="22"/>
        </w:rPr>
      </w:pPr>
      <w:hyperlink w:anchor="_Toc444695039" w:history="1">
        <w:r w:rsidR="00D52C4A" w:rsidRPr="00BE42EA">
          <w:rPr>
            <w:rStyle w:val="afffff2"/>
            <w:noProof/>
          </w:rPr>
          <w:t>Configuration Examples for RIP</w:t>
        </w:r>
        <w:r w:rsidR="00D52C4A">
          <w:rPr>
            <w:noProof/>
            <w:webHidden/>
          </w:rPr>
          <w:tab/>
        </w:r>
        <w:r w:rsidR="00D52C4A">
          <w:rPr>
            <w:noProof/>
            <w:webHidden/>
          </w:rPr>
          <w:fldChar w:fldCharType="begin"/>
        </w:r>
        <w:r w:rsidR="00D52C4A">
          <w:rPr>
            <w:noProof/>
            <w:webHidden/>
          </w:rPr>
          <w:instrText xml:space="preserve"> PAGEREF _Toc444695039 \h </w:instrText>
        </w:r>
        <w:r w:rsidR="00D52C4A">
          <w:rPr>
            <w:noProof/>
            <w:webHidden/>
          </w:rPr>
        </w:r>
        <w:r w:rsidR="00D52C4A">
          <w:rPr>
            <w:noProof/>
            <w:webHidden/>
          </w:rPr>
          <w:fldChar w:fldCharType="separate"/>
        </w:r>
        <w:r w:rsidR="00D52C4A">
          <w:rPr>
            <w:noProof/>
            <w:webHidden/>
          </w:rPr>
          <w:t>136</w:t>
        </w:r>
        <w:r w:rsidR="00D52C4A">
          <w:rPr>
            <w:noProof/>
            <w:webHidden/>
          </w:rPr>
          <w:fldChar w:fldCharType="end"/>
        </w:r>
      </w:hyperlink>
    </w:p>
    <w:p w14:paraId="100A0C73" w14:textId="77777777" w:rsidR="00D52C4A" w:rsidRDefault="00790C83">
      <w:pPr>
        <w:pStyle w:val="30"/>
        <w:rPr>
          <w:rFonts w:asciiTheme="minorHAnsi" w:eastAsiaTheme="minorEastAsia" w:hAnsiTheme="minorHAnsi" w:cstheme="minorBidi"/>
          <w:snapToGrid/>
          <w:kern w:val="0"/>
          <w:sz w:val="22"/>
          <w:szCs w:val="22"/>
        </w:rPr>
      </w:pPr>
      <w:hyperlink w:anchor="_Toc444695040" w:history="1">
        <w:r w:rsidR="00D52C4A" w:rsidRPr="00BE42EA">
          <w:rPr>
            <w:rStyle w:val="afffff2"/>
          </w:rPr>
          <w:t>RIP construction</w:t>
        </w:r>
        <w:r w:rsidR="00D52C4A">
          <w:rPr>
            <w:webHidden/>
          </w:rPr>
          <w:tab/>
        </w:r>
        <w:r w:rsidR="00D52C4A">
          <w:rPr>
            <w:webHidden/>
          </w:rPr>
          <w:fldChar w:fldCharType="begin"/>
        </w:r>
        <w:r w:rsidR="00D52C4A">
          <w:rPr>
            <w:webHidden/>
          </w:rPr>
          <w:instrText xml:space="preserve"> PAGEREF _Toc444695040 \h </w:instrText>
        </w:r>
        <w:r w:rsidR="00D52C4A">
          <w:rPr>
            <w:webHidden/>
          </w:rPr>
        </w:r>
        <w:r w:rsidR="00D52C4A">
          <w:rPr>
            <w:webHidden/>
          </w:rPr>
          <w:fldChar w:fldCharType="separate"/>
        </w:r>
        <w:r w:rsidR="00D52C4A">
          <w:rPr>
            <w:webHidden/>
          </w:rPr>
          <w:t>136</w:t>
        </w:r>
        <w:r w:rsidR="00D52C4A">
          <w:rPr>
            <w:webHidden/>
          </w:rPr>
          <w:fldChar w:fldCharType="end"/>
        </w:r>
      </w:hyperlink>
    </w:p>
    <w:p w14:paraId="6C8C640D" w14:textId="77777777" w:rsidR="00D52C4A" w:rsidRDefault="00790C83">
      <w:pPr>
        <w:pStyle w:val="30"/>
        <w:rPr>
          <w:rFonts w:asciiTheme="minorHAnsi" w:eastAsiaTheme="minorEastAsia" w:hAnsiTheme="minorHAnsi" w:cstheme="minorBidi"/>
          <w:snapToGrid/>
          <w:kern w:val="0"/>
          <w:sz w:val="22"/>
          <w:szCs w:val="22"/>
        </w:rPr>
      </w:pPr>
      <w:hyperlink w:anchor="_Toc444695041" w:history="1">
        <w:r w:rsidR="00D52C4A" w:rsidRPr="00BE42EA">
          <w:rPr>
            <w:rStyle w:val="afffff2"/>
          </w:rPr>
          <w:t>Offset-list Set-UP</w:t>
        </w:r>
        <w:r w:rsidR="00D52C4A">
          <w:rPr>
            <w:webHidden/>
          </w:rPr>
          <w:tab/>
        </w:r>
        <w:r w:rsidR="00D52C4A">
          <w:rPr>
            <w:webHidden/>
          </w:rPr>
          <w:fldChar w:fldCharType="begin"/>
        </w:r>
        <w:r w:rsidR="00D52C4A">
          <w:rPr>
            <w:webHidden/>
          </w:rPr>
          <w:instrText xml:space="preserve"> PAGEREF _Toc444695041 \h </w:instrText>
        </w:r>
        <w:r w:rsidR="00D52C4A">
          <w:rPr>
            <w:webHidden/>
          </w:rPr>
        </w:r>
        <w:r w:rsidR="00D52C4A">
          <w:rPr>
            <w:webHidden/>
          </w:rPr>
          <w:fldChar w:fldCharType="separate"/>
        </w:r>
        <w:r w:rsidR="00D52C4A">
          <w:rPr>
            <w:webHidden/>
          </w:rPr>
          <w:t>137</w:t>
        </w:r>
        <w:r w:rsidR="00D52C4A">
          <w:rPr>
            <w:webHidden/>
          </w:rPr>
          <w:fldChar w:fldCharType="end"/>
        </w:r>
      </w:hyperlink>
    </w:p>
    <w:p w14:paraId="60E7437A" w14:textId="77777777" w:rsidR="00D52C4A" w:rsidRDefault="00790C83">
      <w:pPr>
        <w:pStyle w:val="30"/>
        <w:rPr>
          <w:rFonts w:asciiTheme="minorHAnsi" w:eastAsiaTheme="minorEastAsia" w:hAnsiTheme="minorHAnsi" w:cstheme="minorBidi"/>
          <w:snapToGrid/>
          <w:kern w:val="0"/>
          <w:sz w:val="22"/>
          <w:szCs w:val="22"/>
        </w:rPr>
      </w:pPr>
      <w:hyperlink w:anchor="_Toc444695042" w:history="1">
        <w:r w:rsidR="00D52C4A" w:rsidRPr="00BE42EA">
          <w:rPr>
            <w:rStyle w:val="afffff2"/>
          </w:rPr>
          <w:t>Passive-interface Configuration</w:t>
        </w:r>
        <w:r w:rsidR="00D52C4A">
          <w:rPr>
            <w:webHidden/>
          </w:rPr>
          <w:tab/>
        </w:r>
        <w:r w:rsidR="00D52C4A">
          <w:rPr>
            <w:webHidden/>
          </w:rPr>
          <w:fldChar w:fldCharType="begin"/>
        </w:r>
        <w:r w:rsidR="00D52C4A">
          <w:rPr>
            <w:webHidden/>
          </w:rPr>
          <w:instrText xml:space="preserve"> PAGEREF _Toc444695042 \h </w:instrText>
        </w:r>
        <w:r w:rsidR="00D52C4A">
          <w:rPr>
            <w:webHidden/>
          </w:rPr>
        </w:r>
        <w:r w:rsidR="00D52C4A">
          <w:rPr>
            <w:webHidden/>
          </w:rPr>
          <w:fldChar w:fldCharType="separate"/>
        </w:r>
        <w:r w:rsidR="00D52C4A">
          <w:rPr>
            <w:webHidden/>
          </w:rPr>
          <w:t>137</w:t>
        </w:r>
        <w:r w:rsidR="00D52C4A">
          <w:rPr>
            <w:webHidden/>
          </w:rPr>
          <w:fldChar w:fldCharType="end"/>
        </w:r>
      </w:hyperlink>
    </w:p>
    <w:p w14:paraId="231489CC"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043" w:history="1">
        <w:r w:rsidR="00D52C4A" w:rsidRPr="00BE42EA">
          <w:rPr>
            <w:rStyle w:val="afffff2"/>
            <w:noProof/>
          </w:rPr>
          <w:t>Chapter 7.</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OSPF</w:t>
        </w:r>
        <w:r w:rsidR="00D52C4A">
          <w:rPr>
            <w:noProof/>
            <w:webHidden/>
          </w:rPr>
          <w:tab/>
        </w:r>
        <w:r w:rsidR="00D52C4A">
          <w:rPr>
            <w:noProof/>
            <w:webHidden/>
          </w:rPr>
          <w:fldChar w:fldCharType="begin"/>
        </w:r>
        <w:r w:rsidR="00D52C4A">
          <w:rPr>
            <w:noProof/>
            <w:webHidden/>
          </w:rPr>
          <w:instrText xml:space="preserve"> PAGEREF _Toc444695043 \h </w:instrText>
        </w:r>
        <w:r w:rsidR="00D52C4A">
          <w:rPr>
            <w:noProof/>
            <w:webHidden/>
          </w:rPr>
        </w:r>
        <w:r w:rsidR="00D52C4A">
          <w:rPr>
            <w:noProof/>
            <w:webHidden/>
          </w:rPr>
          <w:fldChar w:fldCharType="separate"/>
        </w:r>
        <w:r w:rsidR="00D52C4A">
          <w:rPr>
            <w:noProof/>
            <w:webHidden/>
          </w:rPr>
          <w:t>139</w:t>
        </w:r>
        <w:r w:rsidR="00D52C4A">
          <w:rPr>
            <w:noProof/>
            <w:webHidden/>
          </w:rPr>
          <w:fldChar w:fldCharType="end"/>
        </w:r>
      </w:hyperlink>
    </w:p>
    <w:p w14:paraId="65F70EDB" w14:textId="77777777" w:rsidR="00D52C4A" w:rsidRDefault="00790C83">
      <w:pPr>
        <w:pStyle w:val="20"/>
        <w:rPr>
          <w:rFonts w:asciiTheme="minorHAnsi" w:eastAsiaTheme="minorEastAsia" w:hAnsiTheme="minorHAnsi" w:cstheme="minorBidi"/>
          <w:noProof/>
          <w:snapToGrid/>
          <w:kern w:val="0"/>
          <w:sz w:val="22"/>
          <w:szCs w:val="22"/>
        </w:rPr>
      </w:pPr>
      <w:hyperlink w:anchor="_Toc444695044" w:history="1">
        <w:r w:rsidR="00D52C4A" w:rsidRPr="00BE42EA">
          <w:rPr>
            <w:rStyle w:val="afffff2"/>
            <w:noProof/>
          </w:rPr>
          <w:t>OSPF Overview</w:t>
        </w:r>
        <w:r w:rsidR="00D52C4A">
          <w:rPr>
            <w:noProof/>
            <w:webHidden/>
          </w:rPr>
          <w:tab/>
        </w:r>
        <w:r w:rsidR="00D52C4A">
          <w:rPr>
            <w:noProof/>
            <w:webHidden/>
          </w:rPr>
          <w:fldChar w:fldCharType="begin"/>
        </w:r>
        <w:r w:rsidR="00D52C4A">
          <w:rPr>
            <w:noProof/>
            <w:webHidden/>
          </w:rPr>
          <w:instrText xml:space="preserve"> PAGEREF _Toc444695044 \h </w:instrText>
        </w:r>
        <w:r w:rsidR="00D52C4A">
          <w:rPr>
            <w:noProof/>
            <w:webHidden/>
          </w:rPr>
        </w:r>
        <w:r w:rsidR="00D52C4A">
          <w:rPr>
            <w:noProof/>
            <w:webHidden/>
          </w:rPr>
          <w:fldChar w:fldCharType="separate"/>
        </w:r>
        <w:r w:rsidR="00D52C4A">
          <w:rPr>
            <w:noProof/>
            <w:webHidden/>
          </w:rPr>
          <w:t>140</w:t>
        </w:r>
        <w:r w:rsidR="00D52C4A">
          <w:rPr>
            <w:noProof/>
            <w:webHidden/>
          </w:rPr>
          <w:fldChar w:fldCharType="end"/>
        </w:r>
      </w:hyperlink>
    </w:p>
    <w:p w14:paraId="5201C6CB" w14:textId="77777777" w:rsidR="00D52C4A" w:rsidRDefault="00790C83">
      <w:pPr>
        <w:pStyle w:val="30"/>
        <w:rPr>
          <w:rFonts w:asciiTheme="minorHAnsi" w:eastAsiaTheme="minorEastAsia" w:hAnsiTheme="minorHAnsi" w:cstheme="minorBidi"/>
          <w:snapToGrid/>
          <w:kern w:val="0"/>
          <w:sz w:val="22"/>
          <w:szCs w:val="22"/>
        </w:rPr>
      </w:pPr>
      <w:hyperlink w:anchor="_Toc444695045" w:history="1">
        <w:r w:rsidR="00D52C4A" w:rsidRPr="00BE42EA">
          <w:rPr>
            <w:rStyle w:val="afffff2"/>
          </w:rPr>
          <w:t>Link-state Database</w:t>
        </w:r>
        <w:r w:rsidR="00D52C4A">
          <w:rPr>
            <w:webHidden/>
          </w:rPr>
          <w:tab/>
        </w:r>
        <w:r w:rsidR="00D52C4A">
          <w:rPr>
            <w:webHidden/>
          </w:rPr>
          <w:fldChar w:fldCharType="begin"/>
        </w:r>
        <w:r w:rsidR="00D52C4A">
          <w:rPr>
            <w:webHidden/>
          </w:rPr>
          <w:instrText xml:space="preserve"> PAGEREF _Toc444695045 \h </w:instrText>
        </w:r>
        <w:r w:rsidR="00D52C4A">
          <w:rPr>
            <w:webHidden/>
          </w:rPr>
        </w:r>
        <w:r w:rsidR="00D52C4A">
          <w:rPr>
            <w:webHidden/>
          </w:rPr>
          <w:fldChar w:fldCharType="separate"/>
        </w:r>
        <w:r w:rsidR="00D52C4A">
          <w:rPr>
            <w:webHidden/>
          </w:rPr>
          <w:t>140</w:t>
        </w:r>
        <w:r w:rsidR="00D52C4A">
          <w:rPr>
            <w:webHidden/>
          </w:rPr>
          <w:fldChar w:fldCharType="end"/>
        </w:r>
      </w:hyperlink>
    </w:p>
    <w:p w14:paraId="29342E6B" w14:textId="77777777" w:rsidR="00D52C4A" w:rsidRDefault="00790C83">
      <w:pPr>
        <w:pStyle w:val="30"/>
        <w:rPr>
          <w:rFonts w:asciiTheme="minorHAnsi" w:eastAsiaTheme="minorEastAsia" w:hAnsiTheme="minorHAnsi" w:cstheme="minorBidi"/>
          <w:snapToGrid/>
          <w:kern w:val="0"/>
          <w:sz w:val="22"/>
          <w:szCs w:val="22"/>
        </w:rPr>
      </w:pPr>
      <w:hyperlink w:anchor="_Toc444695046" w:history="1">
        <w:r w:rsidR="00D52C4A" w:rsidRPr="00BE42EA">
          <w:rPr>
            <w:rStyle w:val="afffff2"/>
          </w:rPr>
          <w:t>Areas</w:t>
        </w:r>
        <w:r w:rsidR="00D52C4A">
          <w:rPr>
            <w:webHidden/>
          </w:rPr>
          <w:tab/>
        </w:r>
        <w:r w:rsidR="00D52C4A">
          <w:rPr>
            <w:webHidden/>
          </w:rPr>
          <w:fldChar w:fldCharType="begin"/>
        </w:r>
        <w:r w:rsidR="00D52C4A">
          <w:rPr>
            <w:webHidden/>
          </w:rPr>
          <w:instrText xml:space="preserve"> PAGEREF _Toc444695046 \h </w:instrText>
        </w:r>
        <w:r w:rsidR="00D52C4A">
          <w:rPr>
            <w:webHidden/>
          </w:rPr>
        </w:r>
        <w:r w:rsidR="00D52C4A">
          <w:rPr>
            <w:webHidden/>
          </w:rPr>
          <w:fldChar w:fldCharType="separate"/>
        </w:r>
        <w:r w:rsidR="00D52C4A">
          <w:rPr>
            <w:webHidden/>
          </w:rPr>
          <w:t>140</w:t>
        </w:r>
        <w:r w:rsidR="00D52C4A">
          <w:rPr>
            <w:webHidden/>
          </w:rPr>
          <w:fldChar w:fldCharType="end"/>
        </w:r>
      </w:hyperlink>
    </w:p>
    <w:p w14:paraId="51E57C16" w14:textId="77777777" w:rsidR="00D52C4A" w:rsidRDefault="00790C83">
      <w:pPr>
        <w:pStyle w:val="30"/>
        <w:rPr>
          <w:rFonts w:asciiTheme="minorHAnsi" w:eastAsiaTheme="minorEastAsia" w:hAnsiTheme="minorHAnsi" w:cstheme="minorBidi"/>
          <w:snapToGrid/>
          <w:kern w:val="0"/>
          <w:sz w:val="22"/>
          <w:szCs w:val="22"/>
        </w:rPr>
      </w:pPr>
      <w:hyperlink w:anchor="_Toc444695047" w:history="1">
        <w:r w:rsidR="00D52C4A" w:rsidRPr="00BE42EA">
          <w:rPr>
            <w:rStyle w:val="afffff2"/>
          </w:rPr>
          <w:t>AREA 0</w:t>
        </w:r>
        <w:r w:rsidR="00D52C4A">
          <w:rPr>
            <w:webHidden/>
          </w:rPr>
          <w:tab/>
        </w:r>
        <w:r w:rsidR="00D52C4A">
          <w:rPr>
            <w:webHidden/>
          </w:rPr>
          <w:fldChar w:fldCharType="begin"/>
        </w:r>
        <w:r w:rsidR="00D52C4A">
          <w:rPr>
            <w:webHidden/>
          </w:rPr>
          <w:instrText xml:space="preserve"> PAGEREF _Toc444695047 \h </w:instrText>
        </w:r>
        <w:r w:rsidR="00D52C4A">
          <w:rPr>
            <w:webHidden/>
          </w:rPr>
        </w:r>
        <w:r w:rsidR="00D52C4A">
          <w:rPr>
            <w:webHidden/>
          </w:rPr>
          <w:fldChar w:fldCharType="separate"/>
        </w:r>
        <w:r w:rsidR="00D52C4A">
          <w:rPr>
            <w:webHidden/>
          </w:rPr>
          <w:t>140</w:t>
        </w:r>
        <w:r w:rsidR="00D52C4A">
          <w:rPr>
            <w:webHidden/>
          </w:rPr>
          <w:fldChar w:fldCharType="end"/>
        </w:r>
      </w:hyperlink>
    </w:p>
    <w:p w14:paraId="6BD64130" w14:textId="77777777" w:rsidR="00D52C4A" w:rsidRDefault="00790C83">
      <w:pPr>
        <w:pStyle w:val="30"/>
        <w:rPr>
          <w:rFonts w:asciiTheme="minorHAnsi" w:eastAsiaTheme="minorEastAsia" w:hAnsiTheme="minorHAnsi" w:cstheme="minorBidi"/>
          <w:snapToGrid/>
          <w:kern w:val="0"/>
          <w:sz w:val="22"/>
          <w:szCs w:val="22"/>
        </w:rPr>
      </w:pPr>
      <w:hyperlink w:anchor="_Toc444695048" w:history="1">
        <w:r w:rsidR="00D52C4A" w:rsidRPr="00BE42EA">
          <w:rPr>
            <w:rStyle w:val="afffff2"/>
          </w:rPr>
          <w:t>Stub areas</w:t>
        </w:r>
        <w:r w:rsidR="00D52C4A">
          <w:rPr>
            <w:webHidden/>
          </w:rPr>
          <w:tab/>
        </w:r>
        <w:r w:rsidR="00D52C4A">
          <w:rPr>
            <w:webHidden/>
          </w:rPr>
          <w:fldChar w:fldCharType="begin"/>
        </w:r>
        <w:r w:rsidR="00D52C4A">
          <w:rPr>
            <w:webHidden/>
          </w:rPr>
          <w:instrText xml:space="preserve"> PAGEREF _Toc444695048 \h </w:instrText>
        </w:r>
        <w:r w:rsidR="00D52C4A">
          <w:rPr>
            <w:webHidden/>
          </w:rPr>
        </w:r>
        <w:r w:rsidR="00D52C4A">
          <w:rPr>
            <w:webHidden/>
          </w:rPr>
          <w:fldChar w:fldCharType="separate"/>
        </w:r>
        <w:r w:rsidR="00D52C4A">
          <w:rPr>
            <w:webHidden/>
          </w:rPr>
          <w:t>141</w:t>
        </w:r>
        <w:r w:rsidR="00D52C4A">
          <w:rPr>
            <w:webHidden/>
          </w:rPr>
          <w:fldChar w:fldCharType="end"/>
        </w:r>
      </w:hyperlink>
    </w:p>
    <w:p w14:paraId="158FCF8B" w14:textId="77777777" w:rsidR="00D52C4A" w:rsidRDefault="00790C83">
      <w:pPr>
        <w:pStyle w:val="30"/>
        <w:rPr>
          <w:rFonts w:asciiTheme="minorHAnsi" w:eastAsiaTheme="minorEastAsia" w:hAnsiTheme="minorHAnsi" w:cstheme="minorBidi"/>
          <w:snapToGrid/>
          <w:kern w:val="0"/>
          <w:sz w:val="22"/>
          <w:szCs w:val="22"/>
        </w:rPr>
      </w:pPr>
      <w:hyperlink w:anchor="_Toc444695049" w:history="1">
        <w:r w:rsidR="00D52C4A" w:rsidRPr="00BE42EA">
          <w:rPr>
            <w:rStyle w:val="afffff2"/>
          </w:rPr>
          <w:t>Virtual links</w:t>
        </w:r>
        <w:r w:rsidR="00D52C4A">
          <w:rPr>
            <w:webHidden/>
          </w:rPr>
          <w:tab/>
        </w:r>
        <w:r w:rsidR="00D52C4A">
          <w:rPr>
            <w:webHidden/>
          </w:rPr>
          <w:fldChar w:fldCharType="begin"/>
        </w:r>
        <w:r w:rsidR="00D52C4A">
          <w:rPr>
            <w:webHidden/>
          </w:rPr>
          <w:instrText xml:space="preserve"> PAGEREF _Toc444695049 \h </w:instrText>
        </w:r>
        <w:r w:rsidR="00D52C4A">
          <w:rPr>
            <w:webHidden/>
          </w:rPr>
        </w:r>
        <w:r w:rsidR="00D52C4A">
          <w:rPr>
            <w:webHidden/>
          </w:rPr>
          <w:fldChar w:fldCharType="separate"/>
        </w:r>
        <w:r w:rsidR="00D52C4A">
          <w:rPr>
            <w:webHidden/>
          </w:rPr>
          <w:t>141</w:t>
        </w:r>
        <w:r w:rsidR="00D52C4A">
          <w:rPr>
            <w:webHidden/>
          </w:rPr>
          <w:fldChar w:fldCharType="end"/>
        </w:r>
      </w:hyperlink>
    </w:p>
    <w:p w14:paraId="4919B9C6" w14:textId="77777777" w:rsidR="00D52C4A" w:rsidRDefault="00790C83">
      <w:pPr>
        <w:pStyle w:val="30"/>
        <w:rPr>
          <w:rFonts w:asciiTheme="minorHAnsi" w:eastAsiaTheme="minorEastAsia" w:hAnsiTheme="minorHAnsi" w:cstheme="minorBidi"/>
          <w:snapToGrid/>
          <w:kern w:val="0"/>
          <w:sz w:val="22"/>
          <w:szCs w:val="22"/>
        </w:rPr>
      </w:pPr>
      <w:hyperlink w:anchor="_Toc444695050" w:history="1">
        <w:r w:rsidR="00D52C4A" w:rsidRPr="00BE42EA">
          <w:rPr>
            <w:rStyle w:val="afffff2"/>
          </w:rPr>
          <w:t>Route Redistribution</w:t>
        </w:r>
        <w:r w:rsidR="00D52C4A">
          <w:rPr>
            <w:webHidden/>
          </w:rPr>
          <w:tab/>
        </w:r>
        <w:r w:rsidR="00D52C4A">
          <w:rPr>
            <w:webHidden/>
          </w:rPr>
          <w:fldChar w:fldCharType="begin"/>
        </w:r>
        <w:r w:rsidR="00D52C4A">
          <w:rPr>
            <w:webHidden/>
          </w:rPr>
          <w:instrText xml:space="preserve"> PAGEREF _Toc444695050 \h </w:instrText>
        </w:r>
        <w:r w:rsidR="00D52C4A">
          <w:rPr>
            <w:webHidden/>
          </w:rPr>
        </w:r>
        <w:r w:rsidR="00D52C4A">
          <w:rPr>
            <w:webHidden/>
          </w:rPr>
          <w:fldChar w:fldCharType="separate"/>
        </w:r>
        <w:r w:rsidR="00D52C4A">
          <w:rPr>
            <w:webHidden/>
          </w:rPr>
          <w:t>141</w:t>
        </w:r>
        <w:r w:rsidR="00D52C4A">
          <w:rPr>
            <w:webHidden/>
          </w:rPr>
          <w:fldChar w:fldCharType="end"/>
        </w:r>
      </w:hyperlink>
    </w:p>
    <w:p w14:paraId="7AF8B632" w14:textId="77777777" w:rsidR="00D52C4A" w:rsidRDefault="00790C83">
      <w:pPr>
        <w:pStyle w:val="20"/>
        <w:rPr>
          <w:rFonts w:asciiTheme="minorHAnsi" w:eastAsiaTheme="minorEastAsia" w:hAnsiTheme="minorHAnsi" w:cstheme="minorBidi"/>
          <w:noProof/>
          <w:snapToGrid/>
          <w:kern w:val="0"/>
          <w:sz w:val="22"/>
          <w:szCs w:val="22"/>
        </w:rPr>
      </w:pPr>
      <w:hyperlink w:anchor="_Toc444695051" w:history="1">
        <w:r w:rsidR="00D52C4A" w:rsidRPr="00BE42EA">
          <w:rPr>
            <w:rStyle w:val="afffff2"/>
            <w:noProof/>
          </w:rPr>
          <w:t>OSPF Configuration</w:t>
        </w:r>
        <w:r w:rsidR="00D52C4A">
          <w:rPr>
            <w:noProof/>
            <w:webHidden/>
          </w:rPr>
          <w:tab/>
        </w:r>
        <w:r w:rsidR="00D52C4A">
          <w:rPr>
            <w:noProof/>
            <w:webHidden/>
          </w:rPr>
          <w:fldChar w:fldCharType="begin"/>
        </w:r>
        <w:r w:rsidR="00D52C4A">
          <w:rPr>
            <w:noProof/>
            <w:webHidden/>
          </w:rPr>
          <w:instrText xml:space="preserve"> PAGEREF _Toc444695051 \h </w:instrText>
        </w:r>
        <w:r w:rsidR="00D52C4A">
          <w:rPr>
            <w:noProof/>
            <w:webHidden/>
          </w:rPr>
        </w:r>
        <w:r w:rsidR="00D52C4A">
          <w:rPr>
            <w:noProof/>
            <w:webHidden/>
          </w:rPr>
          <w:fldChar w:fldCharType="separate"/>
        </w:r>
        <w:r w:rsidR="00D52C4A">
          <w:rPr>
            <w:noProof/>
            <w:webHidden/>
          </w:rPr>
          <w:t>142</w:t>
        </w:r>
        <w:r w:rsidR="00D52C4A">
          <w:rPr>
            <w:noProof/>
            <w:webHidden/>
          </w:rPr>
          <w:fldChar w:fldCharType="end"/>
        </w:r>
      </w:hyperlink>
    </w:p>
    <w:p w14:paraId="32729121" w14:textId="77777777" w:rsidR="00D52C4A" w:rsidRDefault="00790C83">
      <w:pPr>
        <w:pStyle w:val="30"/>
        <w:rPr>
          <w:rFonts w:asciiTheme="minorHAnsi" w:eastAsiaTheme="minorEastAsia" w:hAnsiTheme="minorHAnsi" w:cstheme="minorBidi"/>
          <w:snapToGrid/>
          <w:kern w:val="0"/>
          <w:sz w:val="22"/>
          <w:szCs w:val="22"/>
        </w:rPr>
      </w:pPr>
      <w:hyperlink w:anchor="_Toc444695052" w:history="1">
        <w:r w:rsidR="00D52C4A" w:rsidRPr="00BE42EA">
          <w:rPr>
            <w:rStyle w:val="afffff2"/>
          </w:rPr>
          <w:t>OSPF interface parameters</w:t>
        </w:r>
        <w:r w:rsidR="00D52C4A">
          <w:rPr>
            <w:webHidden/>
          </w:rPr>
          <w:tab/>
        </w:r>
        <w:r w:rsidR="00D52C4A">
          <w:rPr>
            <w:webHidden/>
          </w:rPr>
          <w:fldChar w:fldCharType="begin"/>
        </w:r>
        <w:r w:rsidR="00D52C4A">
          <w:rPr>
            <w:webHidden/>
          </w:rPr>
          <w:instrText xml:space="preserve"> PAGEREF _Toc444695052 \h </w:instrText>
        </w:r>
        <w:r w:rsidR="00D52C4A">
          <w:rPr>
            <w:webHidden/>
          </w:rPr>
        </w:r>
        <w:r w:rsidR="00D52C4A">
          <w:rPr>
            <w:webHidden/>
          </w:rPr>
          <w:fldChar w:fldCharType="separate"/>
        </w:r>
        <w:r w:rsidR="00D52C4A">
          <w:rPr>
            <w:webHidden/>
          </w:rPr>
          <w:t>142</w:t>
        </w:r>
        <w:r w:rsidR="00D52C4A">
          <w:rPr>
            <w:webHidden/>
          </w:rPr>
          <w:fldChar w:fldCharType="end"/>
        </w:r>
      </w:hyperlink>
    </w:p>
    <w:p w14:paraId="7036674B" w14:textId="77777777" w:rsidR="00D52C4A" w:rsidRDefault="00790C83">
      <w:pPr>
        <w:pStyle w:val="30"/>
        <w:rPr>
          <w:rFonts w:asciiTheme="minorHAnsi" w:eastAsiaTheme="minorEastAsia" w:hAnsiTheme="minorHAnsi" w:cstheme="minorBidi"/>
          <w:snapToGrid/>
          <w:kern w:val="0"/>
          <w:sz w:val="22"/>
          <w:szCs w:val="22"/>
        </w:rPr>
      </w:pPr>
      <w:hyperlink w:anchor="_Toc444695053" w:history="1">
        <w:r w:rsidR="00D52C4A" w:rsidRPr="00BE42EA">
          <w:rPr>
            <w:rStyle w:val="afffff2"/>
          </w:rPr>
          <w:t>Different Physical Networks</w:t>
        </w:r>
        <w:r w:rsidR="00D52C4A">
          <w:rPr>
            <w:webHidden/>
          </w:rPr>
          <w:tab/>
        </w:r>
        <w:r w:rsidR="00D52C4A">
          <w:rPr>
            <w:webHidden/>
          </w:rPr>
          <w:fldChar w:fldCharType="begin"/>
        </w:r>
        <w:r w:rsidR="00D52C4A">
          <w:rPr>
            <w:webHidden/>
          </w:rPr>
          <w:instrText xml:space="preserve"> PAGEREF _Toc444695053 \h </w:instrText>
        </w:r>
        <w:r w:rsidR="00D52C4A">
          <w:rPr>
            <w:webHidden/>
          </w:rPr>
        </w:r>
        <w:r w:rsidR="00D52C4A">
          <w:rPr>
            <w:webHidden/>
          </w:rPr>
          <w:fldChar w:fldCharType="separate"/>
        </w:r>
        <w:r w:rsidR="00D52C4A">
          <w:rPr>
            <w:webHidden/>
          </w:rPr>
          <w:t>142</w:t>
        </w:r>
        <w:r w:rsidR="00D52C4A">
          <w:rPr>
            <w:webHidden/>
          </w:rPr>
          <w:fldChar w:fldCharType="end"/>
        </w:r>
      </w:hyperlink>
    </w:p>
    <w:p w14:paraId="72258CF2" w14:textId="77777777" w:rsidR="00D52C4A" w:rsidRDefault="00790C83">
      <w:pPr>
        <w:pStyle w:val="30"/>
        <w:rPr>
          <w:rFonts w:asciiTheme="minorHAnsi" w:eastAsiaTheme="minorEastAsia" w:hAnsiTheme="minorHAnsi" w:cstheme="minorBidi"/>
          <w:snapToGrid/>
          <w:kern w:val="0"/>
          <w:sz w:val="22"/>
          <w:szCs w:val="22"/>
        </w:rPr>
      </w:pPr>
      <w:hyperlink w:anchor="_Toc444695054" w:history="1">
        <w:r w:rsidR="00D52C4A" w:rsidRPr="00BE42EA">
          <w:rPr>
            <w:rStyle w:val="afffff2"/>
          </w:rPr>
          <w:t>OSPF Network type</w:t>
        </w:r>
        <w:r w:rsidR="00D52C4A">
          <w:rPr>
            <w:webHidden/>
          </w:rPr>
          <w:tab/>
        </w:r>
        <w:r w:rsidR="00D52C4A">
          <w:rPr>
            <w:webHidden/>
          </w:rPr>
          <w:fldChar w:fldCharType="begin"/>
        </w:r>
        <w:r w:rsidR="00D52C4A">
          <w:rPr>
            <w:webHidden/>
          </w:rPr>
          <w:instrText xml:space="preserve"> PAGEREF _Toc444695054 \h </w:instrText>
        </w:r>
        <w:r w:rsidR="00D52C4A">
          <w:rPr>
            <w:webHidden/>
          </w:rPr>
        </w:r>
        <w:r w:rsidR="00D52C4A">
          <w:rPr>
            <w:webHidden/>
          </w:rPr>
          <w:fldChar w:fldCharType="separate"/>
        </w:r>
        <w:r w:rsidR="00D52C4A">
          <w:rPr>
            <w:webHidden/>
          </w:rPr>
          <w:t>142</w:t>
        </w:r>
        <w:r w:rsidR="00D52C4A">
          <w:rPr>
            <w:webHidden/>
          </w:rPr>
          <w:fldChar w:fldCharType="end"/>
        </w:r>
      </w:hyperlink>
    </w:p>
    <w:p w14:paraId="259D24EA" w14:textId="77777777" w:rsidR="00D52C4A" w:rsidRDefault="00790C83">
      <w:pPr>
        <w:pStyle w:val="30"/>
        <w:rPr>
          <w:rFonts w:asciiTheme="minorHAnsi" w:eastAsiaTheme="minorEastAsia" w:hAnsiTheme="minorHAnsi" w:cstheme="minorBidi"/>
          <w:snapToGrid/>
          <w:kern w:val="0"/>
          <w:sz w:val="22"/>
          <w:szCs w:val="22"/>
        </w:rPr>
      </w:pPr>
      <w:hyperlink w:anchor="_Toc444695055" w:history="1">
        <w:r w:rsidR="00D52C4A" w:rsidRPr="00BE42EA">
          <w:rPr>
            <w:rStyle w:val="afffff2"/>
          </w:rPr>
          <w:t>Point-to-Multipoint, Broadcast Networks</w:t>
        </w:r>
        <w:r w:rsidR="00D52C4A">
          <w:rPr>
            <w:webHidden/>
          </w:rPr>
          <w:tab/>
        </w:r>
        <w:r w:rsidR="00D52C4A">
          <w:rPr>
            <w:webHidden/>
          </w:rPr>
          <w:fldChar w:fldCharType="begin"/>
        </w:r>
        <w:r w:rsidR="00D52C4A">
          <w:rPr>
            <w:webHidden/>
          </w:rPr>
          <w:instrText xml:space="preserve"> PAGEREF _Toc444695055 \h </w:instrText>
        </w:r>
        <w:r w:rsidR="00D52C4A">
          <w:rPr>
            <w:webHidden/>
          </w:rPr>
        </w:r>
        <w:r w:rsidR="00D52C4A">
          <w:rPr>
            <w:webHidden/>
          </w:rPr>
          <w:fldChar w:fldCharType="separate"/>
        </w:r>
        <w:r w:rsidR="00D52C4A">
          <w:rPr>
            <w:webHidden/>
          </w:rPr>
          <w:t>143</w:t>
        </w:r>
        <w:r w:rsidR="00D52C4A">
          <w:rPr>
            <w:webHidden/>
          </w:rPr>
          <w:fldChar w:fldCharType="end"/>
        </w:r>
      </w:hyperlink>
    </w:p>
    <w:p w14:paraId="189DE85F" w14:textId="77777777" w:rsidR="00D52C4A" w:rsidRDefault="00790C83">
      <w:pPr>
        <w:pStyle w:val="30"/>
        <w:rPr>
          <w:rFonts w:asciiTheme="minorHAnsi" w:eastAsiaTheme="minorEastAsia" w:hAnsiTheme="minorHAnsi" w:cstheme="minorBidi"/>
          <w:snapToGrid/>
          <w:kern w:val="0"/>
          <w:sz w:val="22"/>
          <w:szCs w:val="22"/>
        </w:rPr>
      </w:pPr>
      <w:hyperlink w:anchor="_Toc444695056" w:history="1">
        <w:r w:rsidR="00D52C4A" w:rsidRPr="00BE42EA">
          <w:rPr>
            <w:rStyle w:val="afffff2"/>
          </w:rPr>
          <w:t>Nonbroadcast Networks</w:t>
        </w:r>
        <w:r w:rsidR="00D52C4A">
          <w:rPr>
            <w:webHidden/>
          </w:rPr>
          <w:tab/>
        </w:r>
        <w:r w:rsidR="00D52C4A">
          <w:rPr>
            <w:webHidden/>
          </w:rPr>
          <w:fldChar w:fldCharType="begin"/>
        </w:r>
        <w:r w:rsidR="00D52C4A">
          <w:rPr>
            <w:webHidden/>
          </w:rPr>
          <w:instrText xml:space="preserve"> PAGEREF _Toc444695056 \h </w:instrText>
        </w:r>
        <w:r w:rsidR="00D52C4A">
          <w:rPr>
            <w:webHidden/>
          </w:rPr>
        </w:r>
        <w:r w:rsidR="00D52C4A">
          <w:rPr>
            <w:webHidden/>
          </w:rPr>
          <w:fldChar w:fldCharType="separate"/>
        </w:r>
        <w:r w:rsidR="00D52C4A">
          <w:rPr>
            <w:webHidden/>
          </w:rPr>
          <w:t>143</w:t>
        </w:r>
        <w:r w:rsidR="00D52C4A">
          <w:rPr>
            <w:webHidden/>
          </w:rPr>
          <w:fldChar w:fldCharType="end"/>
        </w:r>
      </w:hyperlink>
    </w:p>
    <w:p w14:paraId="7CE8434C" w14:textId="77777777" w:rsidR="00D52C4A" w:rsidRDefault="00790C83">
      <w:pPr>
        <w:pStyle w:val="30"/>
        <w:rPr>
          <w:rFonts w:asciiTheme="minorHAnsi" w:eastAsiaTheme="minorEastAsia" w:hAnsiTheme="minorHAnsi" w:cstheme="minorBidi"/>
          <w:snapToGrid/>
          <w:kern w:val="0"/>
          <w:sz w:val="22"/>
          <w:szCs w:val="22"/>
        </w:rPr>
      </w:pPr>
      <w:hyperlink w:anchor="_Toc444695057" w:history="1">
        <w:r w:rsidR="00D52C4A" w:rsidRPr="00BE42EA">
          <w:rPr>
            <w:rStyle w:val="afffff2"/>
          </w:rPr>
          <w:t>OSPF Area parameters</w:t>
        </w:r>
        <w:r w:rsidR="00D52C4A">
          <w:rPr>
            <w:webHidden/>
          </w:rPr>
          <w:tab/>
        </w:r>
        <w:r w:rsidR="00D52C4A">
          <w:rPr>
            <w:webHidden/>
          </w:rPr>
          <w:fldChar w:fldCharType="begin"/>
        </w:r>
        <w:r w:rsidR="00D52C4A">
          <w:rPr>
            <w:webHidden/>
          </w:rPr>
          <w:instrText xml:space="preserve"> PAGEREF _Toc444695057 \h </w:instrText>
        </w:r>
        <w:r w:rsidR="00D52C4A">
          <w:rPr>
            <w:webHidden/>
          </w:rPr>
        </w:r>
        <w:r w:rsidR="00D52C4A">
          <w:rPr>
            <w:webHidden/>
          </w:rPr>
          <w:fldChar w:fldCharType="separate"/>
        </w:r>
        <w:r w:rsidR="00D52C4A">
          <w:rPr>
            <w:webHidden/>
          </w:rPr>
          <w:t>144</w:t>
        </w:r>
        <w:r w:rsidR="00D52C4A">
          <w:rPr>
            <w:webHidden/>
          </w:rPr>
          <w:fldChar w:fldCharType="end"/>
        </w:r>
      </w:hyperlink>
    </w:p>
    <w:p w14:paraId="756AC30D" w14:textId="77777777" w:rsidR="00D52C4A" w:rsidRDefault="00790C83">
      <w:pPr>
        <w:pStyle w:val="30"/>
        <w:rPr>
          <w:rFonts w:asciiTheme="minorHAnsi" w:eastAsiaTheme="minorEastAsia" w:hAnsiTheme="minorHAnsi" w:cstheme="minorBidi"/>
          <w:snapToGrid/>
          <w:kern w:val="0"/>
          <w:sz w:val="22"/>
          <w:szCs w:val="22"/>
        </w:rPr>
      </w:pPr>
      <w:hyperlink w:anchor="_Toc444695058" w:history="1">
        <w:r w:rsidR="00D52C4A" w:rsidRPr="00BE42EA">
          <w:rPr>
            <w:rStyle w:val="afffff2"/>
          </w:rPr>
          <w:t>OSPF NSSA</w:t>
        </w:r>
        <w:r w:rsidR="00D52C4A">
          <w:rPr>
            <w:webHidden/>
          </w:rPr>
          <w:tab/>
        </w:r>
        <w:r w:rsidR="00D52C4A">
          <w:rPr>
            <w:webHidden/>
          </w:rPr>
          <w:fldChar w:fldCharType="begin"/>
        </w:r>
        <w:r w:rsidR="00D52C4A">
          <w:rPr>
            <w:webHidden/>
          </w:rPr>
          <w:instrText xml:space="preserve"> PAGEREF _Toc444695058 \h </w:instrText>
        </w:r>
        <w:r w:rsidR="00D52C4A">
          <w:rPr>
            <w:webHidden/>
          </w:rPr>
        </w:r>
        <w:r w:rsidR="00D52C4A">
          <w:rPr>
            <w:webHidden/>
          </w:rPr>
          <w:fldChar w:fldCharType="separate"/>
        </w:r>
        <w:r w:rsidR="00D52C4A">
          <w:rPr>
            <w:webHidden/>
          </w:rPr>
          <w:t>144</w:t>
        </w:r>
        <w:r w:rsidR="00D52C4A">
          <w:rPr>
            <w:webHidden/>
          </w:rPr>
          <w:fldChar w:fldCharType="end"/>
        </w:r>
      </w:hyperlink>
    </w:p>
    <w:p w14:paraId="1BC9C116" w14:textId="77777777" w:rsidR="00D52C4A" w:rsidRDefault="00790C83">
      <w:pPr>
        <w:pStyle w:val="30"/>
        <w:rPr>
          <w:rFonts w:asciiTheme="minorHAnsi" w:eastAsiaTheme="minorEastAsia" w:hAnsiTheme="minorHAnsi" w:cstheme="minorBidi"/>
          <w:snapToGrid/>
          <w:kern w:val="0"/>
          <w:sz w:val="22"/>
          <w:szCs w:val="22"/>
        </w:rPr>
      </w:pPr>
      <w:hyperlink w:anchor="_Toc444695059" w:history="1">
        <w:r w:rsidR="00D52C4A" w:rsidRPr="00BE42EA">
          <w:rPr>
            <w:rStyle w:val="afffff2"/>
          </w:rPr>
          <w:t>OSPF Area Route summarization</w:t>
        </w:r>
        <w:r w:rsidR="00D52C4A">
          <w:rPr>
            <w:webHidden/>
          </w:rPr>
          <w:tab/>
        </w:r>
        <w:r w:rsidR="00D52C4A">
          <w:rPr>
            <w:webHidden/>
          </w:rPr>
          <w:fldChar w:fldCharType="begin"/>
        </w:r>
        <w:r w:rsidR="00D52C4A">
          <w:rPr>
            <w:webHidden/>
          </w:rPr>
          <w:instrText xml:space="preserve"> PAGEREF _Toc444695059 \h </w:instrText>
        </w:r>
        <w:r w:rsidR="00D52C4A">
          <w:rPr>
            <w:webHidden/>
          </w:rPr>
        </w:r>
        <w:r w:rsidR="00D52C4A">
          <w:rPr>
            <w:webHidden/>
          </w:rPr>
          <w:fldChar w:fldCharType="separate"/>
        </w:r>
        <w:r w:rsidR="00D52C4A">
          <w:rPr>
            <w:webHidden/>
          </w:rPr>
          <w:t>145</w:t>
        </w:r>
        <w:r w:rsidR="00D52C4A">
          <w:rPr>
            <w:webHidden/>
          </w:rPr>
          <w:fldChar w:fldCharType="end"/>
        </w:r>
      </w:hyperlink>
    </w:p>
    <w:p w14:paraId="26012A1B" w14:textId="77777777" w:rsidR="00D52C4A" w:rsidRDefault="00790C83">
      <w:pPr>
        <w:pStyle w:val="30"/>
        <w:rPr>
          <w:rFonts w:asciiTheme="minorHAnsi" w:eastAsiaTheme="minorEastAsia" w:hAnsiTheme="minorHAnsi" w:cstheme="minorBidi"/>
          <w:snapToGrid/>
          <w:kern w:val="0"/>
          <w:sz w:val="22"/>
          <w:szCs w:val="22"/>
        </w:rPr>
      </w:pPr>
      <w:hyperlink w:anchor="_Toc444695060" w:history="1">
        <w:r w:rsidR="00D52C4A" w:rsidRPr="00BE42EA">
          <w:rPr>
            <w:rStyle w:val="afffff2"/>
          </w:rPr>
          <w:t>Route Summarization of Redistributed Routes</w:t>
        </w:r>
        <w:r w:rsidR="00D52C4A">
          <w:rPr>
            <w:webHidden/>
          </w:rPr>
          <w:tab/>
        </w:r>
        <w:r w:rsidR="00D52C4A">
          <w:rPr>
            <w:webHidden/>
          </w:rPr>
          <w:fldChar w:fldCharType="begin"/>
        </w:r>
        <w:r w:rsidR="00D52C4A">
          <w:rPr>
            <w:webHidden/>
          </w:rPr>
          <w:instrText xml:space="preserve"> PAGEREF _Toc444695060 \h </w:instrText>
        </w:r>
        <w:r w:rsidR="00D52C4A">
          <w:rPr>
            <w:webHidden/>
          </w:rPr>
        </w:r>
        <w:r w:rsidR="00D52C4A">
          <w:rPr>
            <w:webHidden/>
          </w:rPr>
          <w:fldChar w:fldCharType="separate"/>
        </w:r>
        <w:r w:rsidR="00D52C4A">
          <w:rPr>
            <w:webHidden/>
          </w:rPr>
          <w:t>145</w:t>
        </w:r>
        <w:r w:rsidR="00D52C4A">
          <w:rPr>
            <w:webHidden/>
          </w:rPr>
          <w:fldChar w:fldCharType="end"/>
        </w:r>
      </w:hyperlink>
    </w:p>
    <w:p w14:paraId="15B921BB" w14:textId="77777777" w:rsidR="00D52C4A" w:rsidRDefault="00790C83">
      <w:pPr>
        <w:pStyle w:val="30"/>
        <w:rPr>
          <w:rFonts w:asciiTheme="minorHAnsi" w:eastAsiaTheme="minorEastAsia" w:hAnsiTheme="minorHAnsi" w:cstheme="minorBidi"/>
          <w:snapToGrid/>
          <w:kern w:val="0"/>
          <w:sz w:val="22"/>
          <w:szCs w:val="22"/>
        </w:rPr>
      </w:pPr>
      <w:hyperlink w:anchor="_Toc444695061" w:history="1">
        <w:r w:rsidR="00D52C4A" w:rsidRPr="00BE42EA">
          <w:rPr>
            <w:rStyle w:val="afffff2"/>
          </w:rPr>
          <w:t>Virtual Links</w:t>
        </w:r>
        <w:r w:rsidR="00D52C4A">
          <w:rPr>
            <w:webHidden/>
          </w:rPr>
          <w:tab/>
        </w:r>
        <w:r w:rsidR="00D52C4A">
          <w:rPr>
            <w:webHidden/>
          </w:rPr>
          <w:fldChar w:fldCharType="begin"/>
        </w:r>
        <w:r w:rsidR="00D52C4A">
          <w:rPr>
            <w:webHidden/>
          </w:rPr>
          <w:instrText xml:space="preserve"> PAGEREF _Toc444695061 \h </w:instrText>
        </w:r>
        <w:r w:rsidR="00D52C4A">
          <w:rPr>
            <w:webHidden/>
          </w:rPr>
        </w:r>
        <w:r w:rsidR="00D52C4A">
          <w:rPr>
            <w:webHidden/>
          </w:rPr>
          <w:fldChar w:fldCharType="separate"/>
        </w:r>
        <w:r w:rsidR="00D52C4A">
          <w:rPr>
            <w:webHidden/>
          </w:rPr>
          <w:t>146</w:t>
        </w:r>
        <w:r w:rsidR="00D52C4A">
          <w:rPr>
            <w:webHidden/>
          </w:rPr>
          <w:fldChar w:fldCharType="end"/>
        </w:r>
      </w:hyperlink>
    </w:p>
    <w:p w14:paraId="7A4FC731" w14:textId="77777777" w:rsidR="00D52C4A" w:rsidRDefault="00790C83">
      <w:pPr>
        <w:pStyle w:val="30"/>
        <w:rPr>
          <w:rFonts w:asciiTheme="minorHAnsi" w:eastAsiaTheme="minorEastAsia" w:hAnsiTheme="minorHAnsi" w:cstheme="minorBidi"/>
          <w:snapToGrid/>
          <w:kern w:val="0"/>
          <w:sz w:val="22"/>
          <w:szCs w:val="22"/>
        </w:rPr>
      </w:pPr>
      <w:hyperlink w:anchor="_Toc444695062" w:history="1">
        <w:r w:rsidR="00D52C4A" w:rsidRPr="00BE42EA">
          <w:rPr>
            <w:rStyle w:val="afffff2"/>
          </w:rPr>
          <w:t>Generating a Default Route</w:t>
        </w:r>
        <w:r w:rsidR="00D52C4A">
          <w:rPr>
            <w:webHidden/>
          </w:rPr>
          <w:tab/>
        </w:r>
        <w:r w:rsidR="00D52C4A">
          <w:rPr>
            <w:webHidden/>
          </w:rPr>
          <w:fldChar w:fldCharType="begin"/>
        </w:r>
        <w:r w:rsidR="00D52C4A">
          <w:rPr>
            <w:webHidden/>
          </w:rPr>
          <w:instrText xml:space="preserve"> PAGEREF _Toc444695062 \h </w:instrText>
        </w:r>
        <w:r w:rsidR="00D52C4A">
          <w:rPr>
            <w:webHidden/>
          </w:rPr>
        </w:r>
        <w:r w:rsidR="00D52C4A">
          <w:rPr>
            <w:webHidden/>
          </w:rPr>
          <w:fldChar w:fldCharType="separate"/>
        </w:r>
        <w:r w:rsidR="00D52C4A">
          <w:rPr>
            <w:webHidden/>
          </w:rPr>
          <w:t>146</w:t>
        </w:r>
        <w:r w:rsidR="00D52C4A">
          <w:rPr>
            <w:webHidden/>
          </w:rPr>
          <w:fldChar w:fldCharType="end"/>
        </w:r>
      </w:hyperlink>
    </w:p>
    <w:p w14:paraId="61998ED8" w14:textId="77777777" w:rsidR="00D52C4A" w:rsidRDefault="00790C83">
      <w:pPr>
        <w:pStyle w:val="30"/>
        <w:rPr>
          <w:rFonts w:asciiTheme="minorHAnsi" w:eastAsiaTheme="minorEastAsia" w:hAnsiTheme="minorHAnsi" w:cstheme="minorBidi"/>
          <w:snapToGrid/>
          <w:kern w:val="0"/>
          <w:sz w:val="22"/>
          <w:szCs w:val="22"/>
        </w:rPr>
      </w:pPr>
      <w:hyperlink w:anchor="_Toc444695063" w:history="1">
        <w:r w:rsidR="00D52C4A" w:rsidRPr="00BE42EA">
          <w:rPr>
            <w:rStyle w:val="afffff2"/>
          </w:rPr>
          <w:t>Router ID Choice with a Loopback Interface</w:t>
        </w:r>
        <w:r w:rsidR="00D52C4A">
          <w:rPr>
            <w:webHidden/>
          </w:rPr>
          <w:tab/>
        </w:r>
        <w:r w:rsidR="00D52C4A">
          <w:rPr>
            <w:webHidden/>
          </w:rPr>
          <w:fldChar w:fldCharType="begin"/>
        </w:r>
        <w:r w:rsidR="00D52C4A">
          <w:rPr>
            <w:webHidden/>
          </w:rPr>
          <w:instrText xml:space="preserve"> PAGEREF _Toc444695063 \h </w:instrText>
        </w:r>
        <w:r w:rsidR="00D52C4A">
          <w:rPr>
            <w:webHidden/>
          </w:rPr>
        </w:r>
        <w:r w:rsidR="00D52C4A">
          <w:rPr>
            <w:webHidden/>
          </w:rPr>
          <w:fldChar w:fldCharType="separate"/>
        </w:r>
        <w:r w:rsidR="00D52C4A">
          <w:rPr>
            <w:webHidden/>
          </w:rPr>
          <w:t>146</w:t>
        </w:r>
        <w:r w:rsidR="00D52C4A">
          <w:rPr>
            <w:webHidden/>
          </w:rPr>
          <w:fldChar w:fldCharType="end"/>
        </w:r>
      </w:hyperlink>
    </w:p>
    <w:p w14:paraId="5B09F1F9" w14:textId="77777777" w:rsidR="00D52C4A" w:rsidRDefault="00790C83">
      <w:pPr>
        <w:pStyle w:val="30"/>
        <w:rPr>
          <w:rFonts w:asciiTheme="minorHAnsi" w:eastAsiaTheme="minorEastAsia" w:hAnsiTheme="minorHAnsi" w:cstheme="minorBidi"/>
          <w:snapToGrid/>
          <w:kern w:val="0"/>
          <w:sz w:val="22"/>
          <w:szCs w:val="22"/>
        </w:rPr>
      </w:pPr>
      <w:hyperlink w:anchor="_Toc444695064" w:history="1">
        <w:r w:rsidR="00D52C4A" w:rsidRPr="00BE42EA">
          <w:rPr>
            <w:rStyle w:val="afffff2"/>
          </w:rPr>
          <w:t>Default metric</w:t>
        </w:r>
        <w:r w:rsidR="00D52C4A">
          <w:rPr>
            <w:webHidden/>
          </w:rPr>
          <w:tab/>
        </w:r>
        <w:r w:rsidR="00D52C4A">
          <w:rPr>
            <w:webHidden/>
          </w:rPr>
          <w:fldChar w:fldCharType="begin"/>
        </w:r>
        <w:r w:rsidR="00D52C4A">
          <w:rPr>
            <w:webHidden/>
          </w:rPr>
          <w:instrText xml:space="preserve"> PAGEREF _Toc444695064 \h </w:instrText>
        </w:r>
        <w:r w:rsidR="00D52C4A">
          <w:rPr>
            <w:webHidden/>
          </w:rPr>
        </w:r>
        <w:r w:rsidR="00D52C4A">
          <w:rPr>
            <w:webHidden/>
          </w:rPr>
          <w:fldChar w:fldCharType="separate"/>
        </w:r>
        <w:r w:rsidR="00D52C4A">
          <w:rPr>
            <w:webHidden/>
          </w:rPr>
          <w:t>147</w:t>
        </w:r>
        <w:r w:rsidR="00D52C4A">
          <w:rPr>
            <w:webHidden/>
          </w:rPr>
          <w:fldChar w:fldCharType="end"/>
        </w:r>
      </w:hyperlink>
    </w:p>
    <w:p w14:paraId="2794C0D0" w14:textId="77777777" w:rsidR="00D52C4A" w:rsidRDefault="00790C83">
      <w:pPr>
        <w:pStyle w:val="30"/>
        <w:rPr>
          <w:rFonts w:asciiTheme="minorHAnsi" w:eastAsiaTheme="minorEastAsia" w:hAnsiTheme="minorHAnsi" w:cstheme="minorBidi"/>
          <w:snapToGrid/>
          <w:kern w:val="0"/>
          <w:sz w:val="22"/>
          <w:szCs w:val="22"/>
        </w:rPr>
      </w:pPr>
      <w:hyperlink w:anchor="_Toc444695065" w:history="1">
        <w:r w:rsidR="00D52C4A" w:rsidRPr="00BE42EA">
          <w:rPr>
            <w:rStyle w:val="afffff2"/>
          </w:rPr>
          <w:t>OSPF administrative Distance</w:t>
        </w:r>
        <w:r w:rsidR="00D52C4A">
          <w:rPr>
            <w:webHidden/>
          </w:rPr>
          <w:tab/>
        </w:r>
        <w:r w:rsidR="00D52C4A">
          <w:rPr>
            <w:webHidden/>
          </w:rPr>
          <w:fldChar w:fldCharType="begin"/>
        </w:r>
        <w:r w:rsidR="00D52C4A">
          <w:rPr>
            <w:webHidden/>
          </w:rPr>
          <w:instrText xml:space="preserve"> PAGEREF _Toc444695065 \h </w:instrText>
        </w:r>
        <w:r w:rsidR="00D52C4A">
          <w:rPr>
            <w:webHidden/>
          </w:rPr>
        </w:r>
        <w:r w:rsidR="00D52C4A">
          <w:rPr>
            <w:webHidden/>
          </w:rPr>
          <w:fldChar w:fldCharType="separate"/>
        </w:r>
        <w:r w:rsidR="00D52C4A">
          <w:rPr>
            <w:webHidden/>
          </w:rPr>
          <w:t>147</w:t>
        </w:r>
        <w:r w:rsidR="00D52C4A">
          <w:rPr>
            <w:webHidden/>
          </w:rPr>
          <w:fldChar w:fldCharType="end"/>
        </w:r>
      </w:hyperlink>
    </w:p>
    <w:p w14:paraId="10B5BFDC" w14:textId="77777777" w:rsidR="00D52C4A" w:rsidRDefault="00790C83">
      <w:pPr>
        <w:pStyle w:val="30"/>
        <w:rPr>
          <w:rFonts w:asciiTheme="minorHAnsi" w:eastAsiaTheme="minorEastAsia" w:hAnsiTheme="minorHAnsi" w:cstheme="minorBidi"/>
          <w:snapToGrid/>
          <w:kern w:val="0"/>
          <w:sz w:val="22"/>
          <w:szCs w:val="22"/>
        </w:rPr>
      </w:pPr>
      <w:hyperlink w:anchor="_Toc444695066" w:history="1">
        <w:r w:rsidR="00D52C4A" w:rsidRPr="00BE42EA">
          <w:rPr>
            <w:rStyle w:val="afffff2"/>
          </w:rPr>
          <w:t>Passive interface</w:t>
        </w:r>
        <w:r w:rsidR="00D52C4A">
          <w:rPr>
            <w:webHidden/>
          </w:rPr>
          <w:tab/>
        </w:r>
        <w:r w:rsidR="00D52C4A">
          <w:rPr>
            <w:webHidden/>
          </w:rPr>
          <w:fldChar w:fldCharType="begin"/>
        </w:r>
        <w:r w:rsidR="00D52C4A">
          <w:rPr>
            <w:webHidden/>
          </w:rPr>
          <w:instrText xml:space="preserve"> PAGEREF _Toc444695066 \h </w:instrText>
        </w:r>
        <w:r w:rsidR="00D52C4A">
          <w:rPr>
            <w:webHidden/>
          </w:rPr>
        </w:r>
        <w:r w:rsidR="00D52C4A">
          <w:rPr>
            <w:webHidden/>
          </w:rPr>
          <w:fldChar w:fldCharType="separate"/>
        </w:r>
        <w:r w:rsidR="00D52C4A">
          <w:rPr>
            <w:webHidden/>
          </w:rPr>
          <w:t>147</w:t>
        </w:r>
        <w:r w:rsidR="00D52C4A">
          <w:rPr>
            <w:webHidden/>
          </w:rPr>
          <w:fldChar w:fldCharType="end"/>
        </w:r>
      </w:hyperlink>
    </w:p>
    <w:p w14:paraId="278E1BA9" w14:textId="77777777" w:rsidR="00D52C4A" w:rsidRDefault="00790C83">
      <w:pPr>
        <w:pStyle w:val="30"/>
        <w:rPr>
          <w:rFonts w:asciiTheme="minorHAnsi" w:eastAsiaTheme="minorEastAsia" w:hAnsiTheme="minorHAnsi" w:cstheme="minorBidi"/>
          <w:snapToGrid/>
          <w:kern w:val="0"/>
          <w:sz w:val="22"/>
          <w:szCs w:val="22"/>
        </w:rPr>
      </w:pPr>
      <w:hyperlink w:anchor="_Toc444695067" w:history="1">
        <w:r w:rsidR="00D52C4A" w:rsidRPr="00BE42EA">
          <w:rPr>
            <w:rStyle w:val="afffff2"/>
          </w:rPr>
          <w:t>Route Calculation Timers</w:t>
        </w:r>
        <w:r w:rsidR="00D52C4A">
          <w:rPr>
            <w:webHidden/>
          </w:rPr>
          <w:tab/>
        </w:r>
        <w:r w:rsidR="00D52C4A">
          <w:rPr>
            <w:webHidden/>
          </w:rPr>
          <w:fldChar w:fldCharType="begin"/>
        </w:r>
        <w:r w:rsidR="00D52C4A">
          <w:rPr>
            <w:webHidden/>
          </w:rPr>
          <w:instrText xml:space="preserve"> PAGEREF _Toc444695067 \h </w:instrText>
        </w:r>
        <w:r w:rsidR="00D52C4A">
          <w:rPr>
            <w:webHidden/>
          </w:rPr>
        </w:r>
        <w:r w:rsidR="00D52C4A">
          <w:rPr>
            <w:webHidden/>
          </w:rPr>
          <w:fldChar w:fldCharType="separate"/>
        </w:r>
        <w:r w:rsidR="00D52C4A">
          <w:rPr>
            <w:webHidden/>
          </w:rPr>
          <w:t>147</w:t>
        </w:r>
        <w:r w:rsidR="00D52C4A">
          <w:rPr>
            <w:webHidden/>
          </w:rPr>
          <w:fldChar w:fldCharType="end"/>
        </w:r>
      </w:hyperlink>
    </w:p>
    <w:p w14:paraId="11C7F9D7" w14:textId="77777777" w:rsidR="00D52C4A" w:rsidRDefault="00790C83">
      <w:pPr>
        <w:pStyle w:val="30"/>
        <w:rPr>
          <w:rFonts w:asciiTheme="minorHAnsi" w:eastAsiaTheme="minorEastAsia" w:hAnsiTheme="minorHAnsi" w:cstheme="minorBidi"/>
          <w:snapToGrid/>
          <w:kern w:val="0"/>
          <w:sz w:val="22"/>
          <w:szCs w:val="22"/>
        </w:rPr>
      </w:pPr>
      <w:hyperlink w:anchor="_Toc444695068" w:history="1">
        <w:r w:rsidR="00D52C4A" w:rsidRPr="00BE42EA">
          <w:rPr>
            <w:rStyle w:val="afffff2"/>
          </w:rPr>
          <w:t>Logging Neighbors Going Up/Down</w:t>
        </w:r>
        <w:r w:rsidR="00D52C4A">
          <w:rPr>
            <w:webHidden/>
          </w:rPr>
          <w:tab/>
        </w:r>
        <w:r w:rsidR="00D52C4A">
          <w:rPr>
            <w:webHidden/>
          </w:rPr>
          <w:fldChar w:fldCharType="begin"/>
        </w:r>
        <w:r w:rsidR="00D52C4A">
          <w:rPr>
            <w:webHidden/>
          </w:rPr>
          <w:instrText xml:space="preserve"> PAGEREF _Toc444695068 \h </w:instrText>
        </w:r>
        <w:r w:rsidR="00D52C4A">
          <w:rPr>
            <w:webHidden/>
          </w:rPr>
        </w:r>
        <w:r w:rsidR="00D52C4A">
          <w:rPr>
            <w:webHidden/>
          </w:rPr>
          <w:fldChar w:fldCharType="separate"/>
        </w:r>
        <w:r w:rsidR="00D52C4A">
          <w:rPr>
            <w:webHidden/>
          </w:rPr>
          <w:t>148</w:t>
        </w:r>
        <w:r w:rsidR="00D52C4A">
          <w:rPr>
            <w:webHidden/>
          </w:rPr>
          <w:fldChar w:fldCharType="end"/>
        </w:r>
      </w:hyperlink>
    </w:p>
    <w:p w14:paraId="3FC85F9C" w14:textId="77777777" w:rsidR="00D52C4A" w:rsidRDefault="00790C83">
      <w:pPr>
        <w:pStyle w:val="30"/>
        <w:rPr>
          <w:rFonts w:asciiTheme="minorHAnsi" w:eastAsiaTheme="minorEastAsia" w:hAnsiTheme="minorHAnsi" w:cstheme="minorBidi"/>
          <w:snapToGrid/>
          <w:kern w:val="0"/>
          <w:sz w:val="22"/>
          <w:szCs w:val="22"/>
        </w:rPr>
      </w:pPr>
      <w:hyperlink w:anchor="_Toc444695069" w:history="1">
        <w:r w:rsidR="00D52C4A" w:rsidRPr="00BE42EA">
          <w:rPr>
            <w:rStyle w:val="afffff2"/>
          </w:rPr>
          <w:t>Blocking LSA Flooding</w:t>
        </w:r>
        <w:r w:rsidR="00D52C4A">
          <w:rPr>
            <w:webHidden/>
          </w:rPr>
          <w:tab/>
        </w:r>
        <w:r w:rsidR="00D52C4A">
          <w:rPr>
            <w:webHidden/>
          </w:rPr>
          <w:fldChar w:fldCharType="begin"/>
        </w:r>
        <w:r w:rsidR="00D52C4A">
          <w:rPr>
            <w:webHidden/>
          </w:rPr>
          <w:instrText xml:space="preserve"> PAGEREF _Toc444695069 \h </w:instrText>
        </w:r>
        <w:r w:rsidR="00D52C4A">
          <w:rPr>
            <w:webHidden/>
          </w:rPr>
        </w:r>
        <w:r w:rsidR="00D52C4A">
          <w:rPr>
            <w:webHidden/>
          </w:rPr>
          <w:fldChar w:fldCharType="separate"/>
        </w:r>
        <w:r w:rsidR="00D52C4A">
          <w:rPr>
            <w:webHidden/>
          </w:rPr>
          <w:t>148</w:t>
        </w:r>
        <w:r w:rsidR="00D52C4A">
          <w:rPr>
            <w:webHidden/>
          </w:rPr>
          <w:fldChar w:fldCharType="end"/>
        </w:r>
      </w:hyperlink>
    </w:p>
    <w:p w14:paraId="0508A77C" w14:textId="77777777" w:rsidR="00D52C4A" w:rsidRDefault="00790C83">
      <w:pPr>
        <w:pStyle w:val="30"/>
        <w:rPr>
          <w:rFonts w:asciiTheme="minorHAnsi" w:eastAsiaTheme="minorEastAsia" w:hAnsiTheme="minorHAnsi" w:cstheme="minorBidi"/>
          <w:snapToGrid/>
          <w:kern w:val="0"/>
          <w:sz w:val="22"/>
          <w:szCs w:val="22"/>
        </w:rPr>
      </w:pPr>
      <w:hyperlink w:anchor="_Toc444695070" w:history="1">
        <w:r w:rsidR="00D52C4A" w:rsidRPr="00BE42EA">
          <w:rPr>
            <w:rStyle w:val="afffff2"/>
          </w:rPr>
          <w:t>Ignoring MOSPF LSA Packets</w:t>
        </w:r>
        <w:r w:rsidR="00D52C4A">
          <w:rPr>
            <w:webHidden/>
          </w:rPr>
          <w:tab/>
        </w:r>
        <w:r w:rsidR="00D52C4A">
          <w:rPr>
            <w:webHidden/>
          </w:rPr>
          <w:fldChar w:fldCharType="begin"/>
        </w:r>
        <w:r w:rsidR="00D52C4A">
          <w:rPr>
            <w:webHidden/>
          </w:rPr>
          <w:instrText xml:space="preserve"> PAGEREF _Toc444695070 \h </w:instrText>
        </w:r>
        <w:r w:rsidR="00D52C4A">
          <w:rPr>
            <w:webHidden/>
          </w:rPr>
        </w:r>
        <w:r w:rsidR="00D52C4A">
          <w:rPr>
            <w:webHidden/>
          </w:rPr>
          <w:fldChar w:fldCharType="separate"/>
        </w:r>
        <w:r w:rsidR="00D52C4A">
          <w:rPr>
            <w:webHidden/>
          </w:rPr>
          <w:t>148</w:t>
        </w:r>
        <w:r w:rsidR="00D52C4A">
          <w:rPr>
            <w:webHidden/>
          </w:rPr>
          <w:fldChar w:fldCharType="end"/>
        </w:r>
      </w:hyperlink>
    </w:p>
    <w:p w14:paraId="380E0249" w14:textId="77777777" w:rsidR="00D52C4A" w:rsidRDefault="00790C83">
      <w:pPr>
        <w:pStyle w:val="30"/>
        <w:rPr>
          <w:rFonts w:asciiTheme="minorHAnsi" w:eastAsiaTheme="minorEastAsia" w:hAnsiTheme="minorHAnsi" w:cstheme="minorBidi"/>
          <w:snapToGrid/>
          <w:kern w:val="0"/>
          <w:sz w:val="22"/>
          <w:szCs w:val="22"/>
        </w:rPr>
      </w:pPr>
      <w:hyperlink w:anchor="_Toc444695071" w:history="1">
        <w:r w:rsidR="00D52C4A" w:rsidRPr="00BE42EA">
          <w:rPr>
            <w:rStyle w:val="afffff2"/>
          </w:rPr>
          <w:t>Monitoring and Maintaining OSPF</w:t>
        </w:r>
        <w:r w:rsidR="00D52C4A">
          <w:rPr>
            <w:webHidden/>
          </w:rPr>
          <w:tab/>
        </w:r>
        <w:r w:rsidR="00D52C4A">
          <w:rPr>
            <w:webHidden/>
          </w:rPr>
          <w:fldChar w:fldCharType="begin"/>
        </w:r>
        <w:r w:rsidR="00D52C4A">
          <w:rPr>
            <w:webHidden/>
          </w:rPr>
          <w:instrText xml:space="preserve"> PAGEREF _Toc444695071 \h </w:instrText>
        </w:r>
        <w:r w:rsidR="00D52C4A">
          <w:rPr>
            <w:webHidden/>
          </w:rPr>
        </w:r>
        <w:r w:rsidR="00D52C4A">
          <w:rPr>
            <w:webHidden/>
          </w:rPr>
          <w:fldChar w:fldCharType="separate"/>
        </w:r>
        <w:r w:rsidR="00D52C4A">
          <w:rPr>
            <w:webHidden/>
          </w:rPr>
          <w:t>148</w:t>
        </w:r>
        <w:r w:rsidR="00D52C4A">
          <w:rPr>
            <w:webHidden/>
          </w:rPr>
          <w:fldChar w:fldCharType="end"/>
        </w:r>
      </w:hyperlink>
    </w:p>
    <w:p w14:paraId="0C7A73E1"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072" w:history="1">
        <w:r w:rsidR="00D52C4A" w:rsidRPr="00BE42EA">
          <w:rPr>
            <w:rStyle w:val="afffff2"/>
            <w:noProof/>
          </w:rPr>
          <w:t>Chapter 8.</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IS-IS</w:t>
        </w:r>
        <w:r w:rsidR="00D52C4A">
          <w:rPr>
            <w:noProof/>
            <w:webHidden/>
          </w:rPr>
          <w:tab/>
        </w:r>
        <w:r w:rsidR="00D52C4A">
          <w:rPr>
            <w:noProof/>
            <w:webHidden/>
          </w:rPr>
          <w:fldChar w:fldCharType="begin"/>
        </w:r>
        <w:r w:rsidR="00D52C4A">
          <w:rPr>
            <w:noProof/>
            <w:webHidden/>
          </w:rPr>
          <w:instrText xml:space="preserve"> PAGEREF _Toc444695072 \h </w:instrText>
        </w:r>
        <w:r w:rsidR="00D52C4A">
          <w:rPr>
            <w:noProof/>
            <w:webHidden/>
          </w:rPr>
        </w:r>
        <w:r w:rsidR="00D52C4A">
          <w:rPr>
            <w:noProof/>
            <w:webHidden/>
          </w:rPr>
          <w:fldChar w:fldCharType="separate"/>
        </w:r>
        <w:r w:rsidR="00D52C4A">
          <w:rPr>
            <w:noProof/>
            <w:webHidden/>
          </w:rPr>
          <w:t>157</w:t>
        </w:r>
        <w:r w:rsidR="00D52C4A">
          <w:rPr>
            <w:noProof/>
            <w:webHidden/>
          </w:rPr>
          <w:fldChar w:fldCharType="end"/>
        </w:r>
      </w:hyperlink>
    </w:p>
    <w:p w14:paraId="50BC2B8B" w14:textId="77777777" w:rsidR="00D52C4A" w:rsidRDefault="00790C83">
      <w:pPr>
        <w:pStyle w:val="20"/>
        <w:rPr>
          <w:rFonts w:asciiTheme="minorHAnsi" w:eastAsiaTheme="minorEastAsia" w:hAnsiTheme="minorHAnsi" w:cstheme="minorBidi"/>
          <w:noProof/>
          <w:snapToGrid/>
          <w:kern w:val="0"/>
          <w:sz w:val="22"/>
          <w:szCs w:val="22"/>
        </w:rPr>
      </w:pPr>
      <w:hyperlink w:anchor="_Toc444695073" w:history="1">
        <w:r w:rsidR="00D52C4A" w:rsidRPr="00BE42EA">
          <w:rPr>
            <w:rStyle w:val="afffff2"/>
            <w:noProof/>
          </w:rPr>
          <w:t>IS-IS Overview</w:t>
        </w:r>
        <w:r w:rsidR="00D52C4A">
          <w:rPr>
            <w:noProof/>
            <w:webHidden/>
          </w:rPr>
          <w:tab/>
        </w:r>
        <w:r w:rsidR="00D52C4A">
          <w:rPr>
            <w:noProof/>
            <w:webHidden/>
          </w:rPr>
          <w:fldChar w:fldCharType="begin"/>
        </w:r>
        <w:r w:rsidR="00D52C4A">
          <w:rPr>
            <w:noProof/>
            <w:webHidden/>
          </w:rPr>
          <w:instrText xml:space="preserve"> PAGEREF _Toc444695073 \h </w:instrText>
        </w:r>
        <w:r w:rsidR="00D52C4A">
          <w:rPr>
            <w:noProof/>
            <w:webHidden/>
          </w:rPr>
        </w:r>
        <w:r w:rsidR="00D52C4A">
          <w:rPr>
            <w:noProof/>
            <w:webHidden/>
          </w:rPr>
          <w:fldChar w:fldCharType="separate"/>
        </w:r>
        <w:r w:rsidR="00D52C4A">
          <w:rPr>
            <w:noProof/>
            <w:webHidden/>
          </w:rPr>
          <w:t>158</w:t>
        </w:r>
        <w:r w:rsidR="00D52C4A">
          <w:rPr>
            <w:noProof/>
            <w:webHidden/>
          </w:rPr>
          <w:fldChar w:fldCharType="end"/>
        </w:r>
      </w:hyperlink>
    </w:p>
    <w:p w14:paraId="5DDF6529" w14:textId="77777777" w:rsidR="00D52C4A" w:rsidRDefault="00790C83">
      <w:pPr>
        <w:pStyle w:val="30"/>
        <w:rPr>
          <w:rFonts w:asciiTheme="minorHAnsi" w:eastAsiaTheme="minorEastAsia" w:hAnsiTheme="minorHAnsi" w:cstheme="minorBidi"/>
          <w:snapToGrid/>
          <w:kern w:val="0"/>
          <w:sz w:val="22"/>
          <w:szCs w:val="22"/>
        </w:rPr>
      </w:pPr>
      <w:hyperlink w:anchor="_Toc444695074" w:history="1">
        <w:r w:rsidR="00D52C4A" w:rsidRPr="00BE42EA">
          <w:rPr>
            <w:rStyle w:val="afffff2"/>
            <w:w w:val="105"/>
          </w:rPr>
          <w:t>IS-IS</w:t>
        </w:r>
        <w:r w:rsidR="00D52C4A" w:rsidRPr="00BE42EA">
          <w:rPr>
            <w:rStyle w:val="afffff2"/>
            <w:spacing w:val="-35"/>
            <w:w w:val="105"/>
          </w:rPr>
          <w:t xml:space="preserve"> </w:t>
        </w:r>
        <w:r w:rsidR="00D52C4A" w:rsidRPr="00BE42EA">
          <w:rPr>
            <w:rStyle w:val="afffff2"/>
            <w:w w:val="105"/>
          </w:rPr>
          <w:t>PDU</w:t>
        </w:r>
        <w:r w:rsidR="00D52C4A" w:rsidRPr="00BE42EA">
          <w:rPr>
            <w:rStyle w:val="afffff2"/>
            <w:spacing w:val="-34"/>
            <w:w w:val="105"/>
          </w:rPr>
          <w:t xml:space="preserve"> </w:t>
        </w:r>
        <w:r w:rsidR="00D52C4A" w:rsidRPr="00BE42EA">
          <w:rPr>
            <w:rStyle w:val="afffff2"/>
            <w:spacing w:val="-31"/>
            <w:w w:val="105"/>
          </w:rPr>
          <w:t>T</w:t>
        </w:r>
        <w:r w:rsidR="00D52C4A" w:rsidRPr="00BE42EA">
          <w:rPr>
            <w:rStyle w:val="afffff2"/>
            <w:w w:val="105"/>
          </w:rPr>
          <w:t>ypes</w:t>
        </w:r>
        <w:r w:rsidR="00D52C4A">
          <w:rPr>
            <w:webHidden/>
          </w:rPr>
          <w:tab/>
        </w:r>
        <w:r w:rsidR="00D52C4A">
          <w:rPr>
            <w:webHidden/>
          </w:rPr>
          <w:fldChar w:fldCharType="begin"/>
        </w:r>
        <w:r w:rsidR="00D52C4A">
          <w:rPr>
            <w:webHidden/>
          </w:rPr>
          <w:instrText xml:space="preserve"> PAGEREF _Toc444695074 \h </w:instrText>
        </w:r>
        <w:r w:rsidR="00D52C4A">
          <w:rPr>
            <w:webHidden/>
          </w:rPr>
        </w:r>
        <w:r w:rsidR="00D52C4A">
          <w:rPr>
            <w:webHidden/>
          </w:rPr>
          <w:fldChar w:fldCharType="separate"/>
        </w:r>
        <w:r w:rsidR="00D52C4A">
          <w:rPr>
            <w:webHidden/>
          </w:rPr>
          <w:t>158</w:t>
        </w:r>
        <w:r w:rsidR="00D52C4A">
          <w:rPr>
            <w:webHidden/>
          </w:rPr>
          <w:fldChar w:fldCharType="end"/>
        </w:r>
      </w:hyperlink>
    </w:p>
    <w:p w14:paraId="5E38C4C9" w14:textId="77777777" w:rsidR="00D52C4A" w:rsidRDefault="00790C83">
      <w:pPr>
        <w:pStyle w:val="30"/>
        <w:rPr>
          <w:rFonts w:asciiTheme="minorHAnsi" w:eastAsiaTheme="minorEastAsia" w:hAnsiTheme="minorHAnsi" w:cstheme="minorBidi"/>
          <w:snapToGrid/>
          <w:kern w:val="0"/>
          <w:sz w:val="22"/>
          <w:szCs w:val="22"/>
        </w:rPr>
      </w:pPr>
      <w:hyperlink w:anchor="_Toc444695075" w:history="1">
        <w:r w:rsidR="00D52C4A" w:rsidRPr="00BE42EA">
          <w:rPr>
            <w:rStyle w:val="afffff2"/>
            <w:w w:val="105"/>
          </w:rPr>
          <w:t>LSPDB Synchronization</w:t>
        </w:r>
        <w:r w:rsidR="00D52C4A">
          <w:rPr>
            <w:webHidden/>
          </w:rPr>
          <w:tab/>
        </w:r>
        <w:r w:rsidR="00D52C4A">
          <w:rPr>
            <w:webHidden/>
          </w:rPr>
          <w:fldChar w:fldCharType="begin"/>
        </w:r>
        <w:r w:rsidR="00D52C4A">
          <w:rPr>
            <w:webHidden/>
          </w:rPr>
          <w:instrText xml:space="preserve"> PAGEREF _Toc444695075 \h </w:instrText>
        </w:r>
        <w:r w:rsidR="00D52C4A">
          <w:rPr>
            <w:webHidden/>
          </w:rPr>
        </w:r>
        <w:r w:rsidR="00D52C4A">
          <w:rPr>
            <w:webHidden/>
          </w:rPr>
          <w:fldChar w:fldCharType="separate"/>
        </w:r>
        <w:r w:rsidR="00D52C4A">
          <w:rPr>
            <w:webHidden/>
          </w:rPr>
          <w:t>159</w:t>
        </w:r>
        <w:r w:rsidR="00D52C4A">
          <w:rPr>
            <w:webHidden/>
          </w:rPr>
          <w:fldChar w:fldCharType="end"/>
        </w:r>
      </w:hyperlink>
    </w:p>
    <w:p w14:paraId="42E24CA1" w14:textId="77777777" w:rsidR="00D52C4A" w:rsidRDefault="00790C83">
      <w:pPr>
        <w:pStyle w:val="30"/>
        <w:rPr>
          <w:rFonts w:asciiTheme="minorHAnsi" w:eastAsiaTheme="minorEastAsia" w:hAnsiTheme="minorHAnsi" w:cstheme="minorBidi"/>
          <w:snapToGrid/>
          <w:kern w:val="0"/>
          <w:sz w:val="22"/>
          <w:szCs w:val="22"/>
        </w:rPr>
      </w:pPr>
      <w:hyperlink w:anchor="_Toc444695076" w:history="1">
        <w:r w:rsidR="00D52C4A" w:rsidRPr="00BE42EA">
          <w:rPr>
            <w:rStyle w:val="afffff2"/>
            <w:w w:val="105"/>
          </w:rPr>
          <w:t>Shortest Path Calculation</w:t>
        </w:r>
        <w:r w:rsidR="00D52C4A">
          <w:rPr>
            <w:webHidden/>
          </w:rPr>
          <w:tab/>
        </w:r>
        <w:r w:rsidR="00D52C4A">
          <w:rPr>
            <w:webHidden/>
          </w:rPr>
          <w:fldChar w:fldCharType="begin"/>
        </w:r>
        <w:r w:rsidR="00D52C4A">
          <w:rPr>
            <w:webHidden/>
          </w:rPr>
          <w:instrText xml:space="preserve"> PAGEREF _Toc444695076 \h </w:instrText>
        </w:r>
        <w:r w:rsidR="00D52C4A">
          <w:rPr>
            <w:webHidden/>
          </w:rPr>
        </w:r>
        <w:r w:rsidR="00D52C4A">
          <w:rPr>
            <w:webHidden/>
          </w:rPr>
          <w:fldChar w:fldCharType="separate"/>
        </w:r>
        <w:r w:rsidR="00D52C4A">
          <w:rPr>
            <w:webHidden/>
          </w:rPr>
          <w:t>160</w:t>
        </w:r>
        <w:r w:rsidR="00D52C4A">
          <w:rPr>
            <w:webHidden/>
          </w:rPr>
          <w:fldChar w:fldCharType="end"/>
        </w:r>
      </w:hyperlink>
    </w:p>
    <w:p w14:paraId="7EA28EC2" w14:textId="77777777" w:rsidR="00D52C4A" w:rsidRDefault="00790C83">
      <w:pPr>
        <w:pStyle w:val="30"/>
        <w:rPr>
          <w:rFonts w:asciiTheme="minorHAnsi" w:eastAsiaTheme="minorEastAsia" w:hAnsiTheme="minorHAnsi" w:cstheme="minorBidi"/>
          <w:snapToGrid/>
          <w:kern w:val="0"/>
          <w:sz w:val="22"/>
          <w:szCs w:val="22"/>
        </w:rPr>
      </w:pPr>
      <w:hyperlink w:anchor="_Toc444695077" w:history="1">
        <w:r w:rsidR="00D52C4A" w:rsidRPr="00BE42EA">
          <w:rPr>
            <w:rStyle w:val="afffff2"/>
            <w:w w:val="105"/>
          </w:rPr>
          <w:t>Route Redistribution</w:t>
        </w:r>
        <w:r w:rsidR="00D52C4A">
          <w:rPr>
            <w:webHidden/>
          </w:rPr>
          <w:tab/>
        </w:r>
        <w:r w:rsidR="00D52C4A">
          <w:rPr>
            <w:webHidden/>
          </w:rPr>
          <w:fldChar w:fldCharType="begin"/>
        </w:r>
        <w:r w:rsidR="00D52C4A">
          <w:rPr>
            <w:webHidden/>
          </w:rPr>
          <w:instrText xml:space="preserve"> PAGEREF _Toc444695077 \h </w:instrText>
        </w:r>
        <w:r w:rsidR="00D52C4A">
          <w:rPr>
            <w:webHidden/>
          </w:rPr>
        </w:r>
        <w:r w:rsidR="00D52C4A">
          <w:rPr>
            <w:webHidden/>
          </w:rPr>
          <w:fldChar w:fldCharType="separate"/>
        </w:r>
        <w:r w:rsidR="00D52C4A">
          <w:rPr>
            <w:webHidden/>
          </w:rPr>
          <w:t>160</w:t>
        </w:r>
        <w:r w:rsidR="00D52C4A">
          <w:rPr>
            <w:webHidden/>
          </w:rPr>
          <w:fldChar w:fldCharType="end"/>
        </w:r>
      </w:hyperlink>
    </w:p>
    <w:p w14:paraId="3D4B9340" w14:textId="77777777" w:rsidR="00D52C4A" w:rsidRDefault="00790C83">
      <w:pPr>
        <w:pStyle w:val="30"/>
        <w:rPr>
          <w:rFonts w:asciiTheme="minorHAnsi" w:eastAsiaTheme="minorEastAsia" w:hAnsiTheme="minorHAnsi" w:cstheme="minorBidi"/>
          <w:snapToGrid/>
          <w:kern w:val="0"/>
          <w:sz w:val="22"/>
          <w:szCs w:val="22"/>
        </w:rPr>
      </w:pPr>
      <w:hyperlink w:anchor="_Toc444695078" w:history="1">
        <w:r w:rsidR="00D52C4A" w:rsidRPr="00BE42EA">
          <w:rPr>
            <w:rStyle w:val="afffff2"/>
          </w:rPr>
          <w:t>Enabling</w:t>
        </w:r>
        <w:r w:rsidR="00D52C4A" w:rsidRPr="00BE42EA">
          <w:rPr>
            <w:rStyle w:val="afffff2"/>
            <w:spacing w:val="-8"/>
          </w:rPr>
          <w:t xml:space="preserve"> </w:t>
        </w:r>
        <w:r w:rsidR="00D52C4A" w:rsidRPr="00BE42EA">
          <w:rPr>
            <w:rStyle w:val="afffff2"/>
          </w:rPr>
          <w:t>IS-IS</w:t>
        </w:r>
        <w:r w:rsidR="00D52C4A" w:rsidRPr="00BE42EA">
          <w:rPr>
            <w:rStyle w:val="afffff2"/>
            <w:spacing w:val="-8"/>
          </w:rPr>
          <w:t xml:space="preserve"> </w:t>
        </w:r>
        <w:r w:rsidR="00D52C4A" w:rsidRPr="00BE42EA">
          <w:rPr>
            <w:rStyle w:val="afffff2"/>
          </w:rPr>
          <w:t>as</w:t>
        </w:r>
        <w:r w:rsidR="00D52C4A" w:rsidRPr="00BE42EA">
          <w:rPr>
            <w:rStyle w:val="afffff2"/>
            <w:spacing w:val="-7"/>
          </w:rPr>
          <w:t xml:space="preserve"> </w:t>
        </w:r>
        <w:r w:rsidR="00D52C4A" w:rsidRPr="00BE42EA">
          <w:rPr>
            <w:rStyle w:val="afffff2"/>
          </w:rPr>
          <w:t>an</w:t>
        </w:r>
        <w:r w:rsidR="00D52C4A" w:rsidRPr="00BE42EA">
          <w:rPr>
            <w:rStyle w:val="afffff2"/>
            <w:spacing w:val="-8"/>
          </w:rPr>
          <w:t xml:space="preserve"> </w:t>
        </w:r>
        <w:r w:rsidR="00D52C4A" w:rsidRPr="00BE42EA">
          <w:rPr>
            <w:rStyle w:val="afffff2"/>
          </w:rPr>
          <w:t>IP</w:t>
        </w:r>
        <w:r w:rsidR="00D52C4A" w:rsidRPr="00BE42EA">
          <w:rPr>
            <w:rStyle w:val="afffff2"/>
            <w:spacing w:val="-8"/>
          </w:rPr>
          <w:t xml:space="preserve"> </w:t>
        </w:r>
        <w:r w:rsidR="00D52C4A" w:rsidRPr="00BE42EA">
          <w:rPr>
            <w:rStyle w:val="afffff2"/>
          </w:rPr>
          <w:t>Routing</w:t>
        </w:r>
        <w:r w:rsidR="00D52C4A" w:rsidRPr="00BE42EA">
          <w:rPr>
            <w:rStyle w:val="afffff2"/>
            <w:spacing w:val="-7"/>
          </w:rPr>
          <w:t xml:space="preserve"> </w:t>
        </w:r>
        <w:r w:rsidR="00D52C4A" w:rsidRPr="00BE42EA">
          <w:rPr>
            <w:rStyle w:val="afffff2"/>
          </w:rPr>
          <w:t>Protocol</w:t>
        </w:r>
        <w:r w:rsidR="00D52C4A" w:rsidRPr="00BE42EA">
          <w:rPr>
            <w:rStyle w:val="afffff2"/>
            <w:spacing w:val="-8"/>
          </w:rPr>
          <w:t xml:space="preserve"> </w:t>
        </w:r>
        <w:r w:rsidR="00D52C4A" w:rsidRPr="00BE42EA">
          <w:rPr>
            <w:rStyle w:val="afffff2"/>
          </w:rPr>
          <w:t>on</w:t>
        </w:r>
        <w:r w:rsidR="00D52C4A" w:rsidRPr="00BE42EA">
          <w:rPr>
            <w:rStyle w:val="afffff2"/>
            <w:spacing w:val="-8"/>
          </w:rPr>
          <w:t xml:space="preserve"> </w:t>
        </w:r>
        <w:r w:rsidR="00D52C4A" w:rsidRPr="00BE42EA">
          <w:rPr>
            <w:rStyle w:val="afffff2"/>
          </w:rPr>
          <w:t>the</w:t>
        </w:r>
        <w:r w:rsidR="00D52C4A" w:rsidRPr="00BE42EA">
          <w:rPr>
            <w:rStyle w:val="afffff2"/>
            <w:spacing w:val="-7"/>
          </w:rPr>
          <w:t xml:space="preserve"> </w:t>
        </w:r>
        <w:r w:rsidR="00D52C4A" w:rsidRPr="00BE42EA">
          <w:rPr>
            <w:rStyle w:val="afffff2"/>
          </w:rPr>
          <w:t>Device</w:t>
        </w:r>
        <w:r w:rsidR="00D52C4A">
          <w:rPr>
            <w:webHidden/>
          </w:rPr>
          <w:tab/>
        </w:r>
        <w:r w:rsidR="00D52C4A">
          <w:rPr>
            <w:webHidden/>
          </w:rPr>
          <w:fldChar w:fldCharType="begin"/>
        </w:r>
        <w:r w:rsidR="00D52C4A">
          <w:rPr>
            <w:webHidden/>
          </w:rPr>
          <w:instrText xml:space="preserve"> PAGEREF _Toc444695078 \h </w:instrText>
        </w:r>
        <w:r w:rsidR="00D52C4A">
          <w:rPr>
            <w:webHidden/>
          </w:rPr>
        </w:r>
        <w:r w:rsidR="00D52C4A">
          <w:rPr>
            <w:webHidden/>
          </w:rPr>
          <w:fldChar w:fldCharType="separate"/>
        </w:r>
        <w:r w:rsidR="00D52C4A">
          <w:rPr>
            <w:webHidden/>
          </w:rPr>
          <w:t>161</w:t>
        </w:r>
        <w:r w:rsidR="00D52C4A">
          <w:rPr>
            <w:webHidden/>
          </w:rPr>
          <w:fldChar w:fldCharType="end"/>
        </w:r>
      </w:hyperlink>
    </w:p>
    <w:p w14:paraId="175CD1F3"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079" w:history="1">
        <w:r w:rsidR="00D52C4A" w:rsidRPr="00BE42EA">
          <w:rPr>
            <w:rStyle w:val="afffff2"/>
            <w:noProof/>
          </w:rPr>
          <w:t>Chapter 9.</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BGP</w:t>
        </w:r>
        <w:r w:rsidR="00D52C4A">
          <w:rPr>
            <w:noProof/>
            <w:webHidden/>
          </w:rPr>
          <w:tab/>
        </w:r>
        <w:r w:rsidR="00D52C4A">
          <w:rPr>
            <w:noProof/>
            <w:webHidden/>
          </w:rPr>
          <w:fldChar w:fldCharType="begin"/>
        </w:r>
        <w:r w:rsidR="00D52C4A">
          <w:rPr>
            <w:noProof/>
            <w:webHidden/>
          </w:rPr>
          <w:instrText xml:space="preserve"> PAGEREF _Toc444695079 \h </w:instrText>
        </w:r>
        <w:r w:rsidR="00D52C4A">
          <w:rPr>
            <w:noProof/>
            <w:webHidden/>
          </w:rPr>
        </w:r>
        <w:r w:rsidR="00D52C4A">
          <w:rPr>
            <w:noProof/>
            <w:webHidden/>
          </w:rPr>
          <w:fldChar w:fldCharType="separate"/>
        </w:r>
        <w:r w:rsidR="00D52C4A">
          <w:rPr>
            <w:noProof/>
            <w:webHidden/>
          </w:rPr>
          <w:t>166</w:t>
        </w:r>
        <w:r w:rsidR="00D52C4A">
          <w:rPr>
            <w:noProof/>
            <w:webHidden/>
          </w:rPr>
          <w:fldChar w:fldCharType="end"/>
        </w:r>
      </w:hyperlink>
    </w:p>
    <w:p w14:paraId="5EEF06A1" w14:textId="77777777" w:rsidR="00D52C4A" w:rsidRDefault="00790C83">
      <w:pPr>
        <w:pStyle w:val="20"/>
        <w:rPr>
          <w:rFonts w:asciiTheme="minorHAnsi" w:eastAsiaTheme="minorEastAsia" w:hAnsiTheme="minorHAnsi" w:cstheme="minorBidi"/>
          <w:noProof/>
          <w:snapToGrid/>
          <w:kern w:val="0"/>
          <w:sz w:val="22"/>
          <w:szCs w:val="22"/>
        </w:rPr>
      </w:pPr>
      <w:hyperlink w:anchor="_Toc444695080" w:history="1">
        <w:r w:rsidR="00D52C4A" w:rsidRPr="00BE42EA">
          <w:rPr>
            <w:rStyle w:val="afffff2"/>
            <w:noProof/>
          </w:rPr>
          <w:t>BGP Configuration</w:t>
        </w:r>
        <w:r w:rsidR="00D52C4A">
          <w:rPr>
            <w:noProof/>
            <w:webHidden/>
          </w:rPr>
          <w:tab/>
        </w:r>
        <w:r w:rsidR="00D52C4A">
          <w:rPr>
            <w:noProof/>
            <w:webHidden/>
          </w:rPr>
          <w:fldChar w:fldCharType="begin"/>
        </w:r>
        <w:r w:rsidR="00D52C4A">
          <w:rPr>
            <w:noProof/>
            <w:webHidden/>
          </w:rPr>
          <w:instrText xml:space="preserve"> PAGEREF _Toc444695080 \h </w:instrText>
        </w:r>
        <w:r w:rsidR="00D52C4A">
          <w:rPr>
            <w:noProof/>
            <w:webHidden/>
          </w:rPr>
        </w:r>
        <w:r w:rsidR="00D52C4A">
          <w:rPr>
            <w:noProof/>
            <w:webHidden/>
          </w:rPr>
          <w:fldChar w:fldCharType="separate"/>
        </w:r>
        <w:r w:rsidR="00D52C4A">
          <w:rPr>
            <w:noProof/>
            <w:webHidden/>
          </w:rPr>
          <w:t>167</w:t>
        </w:r>
        <w:r w:rsidR="00D52C4A">
          <w:rPr>
            <w:noProof/>
            <w:webHidden/>
          </w:rPr>
          <w:fldChar w:fldCharType="end"/>
        </w:r>
      </w:hyperlink>
    </w:p>
    <w:p w14:paraId="12DE46E7" w14:textId="77777777" w:rsidR="00D52C4A" w:rsidRDefault="00790C83">
      <w:pPr>
        <w:pStyle w:val="30"/>
        <w:rPr>
          <w:rFonts w:asciiTheme="minorHAnsi" w:eastAsiaTheme="minorEastAsia" w:hAnsiTheme="minorHAnsi" w:cstheme="minorBidi"/>
          <w:snapToGrid/>
          <w:kern w:val="0"/>
          <w:sz w:val="22"/>
          <w:szCs w:val="22"/>
        </w:rPr>
      </w:pPr>
      <w:hyperlink w:anchor="_Toc444695081" w:history="1">
        <w:r w:rsidR="00D52C4A" w:rsidRPr="00BE42EA">
          <w:rPr>
            <w:rStyle w:val="afffff2"/>
          </w:rPr>
          <w:t>Enabling BGP Protocol</w:t>
        </w:r>
        <w:r w:rsidR="00D52C4A">
          <w:rPr>
            <w:webHidden/>
          </w:rPr>
          <w:tab/>
        </w:r>
        <w:r w:rsidR="00D52C4A">
          <w:rPr>
            <w:webHidden/>
          </w:rPr>
          <w:fldChar w:fldCharType="begin"/>
        </w:r>
        <w:r w:rsidR="00D52C4A">
          <w:rPr>
            <w:webHidden/>
          </w:rPr>
          <w:instrText xml:space="preserve"> PAGEREF _Toc444695081 \h </w:instrText>
        </w:r>
        <w:r w:rsidR="00D52C4A">
          <w:rPr>
            <w:webHidden/>
          </w:rPr>
        </w:r>
        <w:r w:rsidR="00D52C4A">
          <w:rPr>
            <w:webHidden/>
          </w:rPr>
          <w:fldChar w:fldCharType="separate"/>
        </w:r>
        <w:r w:rsidR="00D52C4A">
          <w:rPr>
            <w:webHidden/>
          </w:rPr>
          <w:t>167</w:t>
        </w:r>
        <w:r w:rsidR="00D52C4A">
          <w:rPr>
            <w:webHidden/>
          </w:rPr>
          <w:fldChar w:fldCharType="end"/>
        </w:r>
      </w:hyperlink>
    </w:p>
    <w:p w14:paraId="7452BB6B" w14:textId="77777777" w:rsidR="00D52C4A" w:rsidRDefault="00790C83">
      <w:pPr>
        <w:pStyle w:val="30"/>
        <w:rPr>
          <w:rFonts w:asciiTheme="minorHAnsi" w:eastAsiaTheme="minorEastAsia" w:hAnsiTheme="minorHAnsi" w:cstheme="minorBidi"/>
          <w:snapToGrid/>
          <w:kern w:val="0"/>
          <w:sz w:val="22"/>
          <w:szCs w:val="22"/>
        </w:rPr>
      </w:pPr>
      <w:hyperlink w:anchor="_Toc444695082" w:history="1">
        <w:r w:rsidR="00D52C4A" w:rsidRPr="00BE42EA">
          <w:rPr>
            <w:rStyle w:val="afffff2"/>
          </w:rPr>
          <w:t>Neighbor</w:t>
        </w:r>
        <w:r w:rsidR="00D52C4A" w:rsidRPr="00BE42EA">
          <w:rPr>
            <w:rStyle w:val="afffff2"/>
            <w:rFonts w:ascii="굴림체" w:hAnsi="굴림체"/>
          </w:rPr>
          <w:t xml:space="preserve"> </w:t>
        </w:r>
        <w:r w:rsidR="00D52C4A" w:rsidRPr="00BE42EA">
          <w:rPr>
            <w:rStyle w:val="afffff2"/>
          </w:rPr>
          <w:t>Configuration</w:t>
        </w:r>
        <w:r w:rsidR="00D52C4A">
          <w:rPr>
            <w:webHidden/>
          </w:rPr>
          <w:tab/>
        </w:r>
        <w:r w:rsidR="00D52C4A">
          <w:rPr>
            <w:webHidden/>
          </w:rPr>
          <w:fldChar w:fldCharType="begin"/>
        </w:r>
        <w:r w:rsidR="00D52C4A">
          <w:rPr>
            <w:webHidden/>
          </w:rPr>
          <w:instrText xml:space="preserve"> PAGEREF _Toc444695082 \h </w:instrText>
        </w:r>
        <w:r w:rsidR="00D52C4A">
          <w:rPr>
            <w:webHidden/>
          </w:rPr>
        </w:r>
        <w:r w:rsidR="00D52C4A">
          <w:rPr>
            <w:webHidden/>
          </w:rPr>
          <w:fldChar w:fldCharType="separate"/>
        </w:r>
        <w:r w:rsidR="00D52C4A">
          <w:rPr>
            <w:webHidden/>
          </w:rPr>
          <w:t>167</w:t>
        </w:r>
        <w:r w:rsidR="00D52C4A">
          <w:rPr>
            <w:webHidden/>
          </w:rPr>
          <w:fldChar w:fldCharType="end"/>
        </w:r>
      </w:hyperlink>
    </w:p>
    <w:p w14:paraId="24ECFE38" w14:textId="77777777" w:rsidR="00D52C4A" w:rsidRDefault="00790C83">
      <w:pPr>
        <w:pStyle w:val="30"/>
        <w:rPr>
          <w:rFonts w:asciiTheme="minorHAnsi" w:eastAsiaTheme="minorEastAsia" w:hAnsiTheme="minorHAnsi" w:cstheme="minorBidi"/>
          <w:snapToGrid/>
          <w:kern w:val="0"/>
          <w:sz w:val="22"/>
          <w:szCs w:val="22"/>
        </w:rPr>
      </w:pPr>
      <w:hyperlink w:anchor="_Toc444695083" w:history="1">
        <w:r w:rsidR="00D52C4A" w:rsidRPr="00BE42EA">
          <w:rPr>
            <w:rStyle w:val="afffff2"/>
          </w:rPr>
          <w:t>BGP Filtering</w:t>
        </w:r>
        <w:r w:rsidR="00D52C4A">
          <w:rPr>
            <w:webHidden/>
          </w:rPr>
          <w:tab/>
        </w:r>
        <w:r w:rsidR="00D52C4A">
          <w:rPr>
            <w:webHidden/>
          </w:rPr>
          <w:fldChar w:fldCharType="begin"/>
        </w:r>
        <w:r w:rsidR="00D52C4A">
          <w:rPr>
            <w:webHidden/>
          </w:rPr>
          <w:instrText xml:space="preserve"> PAGEREF _Toc444695083 \h </w:instrText>
        </w:r>
        <w:r w:rsidR="00D52C4A">
          <w:rPr>
            <w:webHidden/>
          </w:rPr>
        </w:r>
        <w:r w:rsidR="00D52C4A">
          <w:rPr>
            <w:webHidden/>
          </w:rPr>
          <w:fldChar w:fldCharType="separate"/>
        </w:r>
        <w:r w:rsidR="00D52C4A">
          <w:rPr>
            <w:webHidden/>
          </w:rPr>
          <w:t>167</w:t>
        </w:r>
        <w:r w:rsidR="00D52C4A">
          <w:rPr>
            <w:webHidden/>
          </w:rPr>
          <w:fldChar w:fldCharType="end"/>
        </w:r>
      </w:hyperlink>
    </w:p>
    <w:p w14:paraId="32E1780C" w14:textId="77777777" w:rsidR="00D52C4A" w:rsidRDefault="00790C83">
      <w:pPr>
        <w:pStyle w:val="30"/>
        <w:rPr>
          <w:rFonts w:asciiTheme="minorHAnsi" w:eastAsiaTheme="minorEastAsia" w:hAnsiTheme="minorHAnsi" w:cstheme="minorBidi"/>
          <w:snapToGrid/>
          <w:kern w:val="0"/>
          <w:sz w:val="22"/>
          <w:szCs w:val="22"/>
        </w:rPr>
      </w:pPr>
      <w:hyperlink w:anchor="_Toc444695084" w:history="1">
        <w:r w:rsidR="00D52C4A" w:rsidRPr="00BE42EA">
          <w:rPr>
            <w:rStyle w:val="afffff2"/>
          </w:rPr>
          <w:t>BGP Attribute Configuration</w:t>
        </w:r>
        <w:r w:rsidR="00D52C4A">
          <w:rPr>
            <w:webHidden/>
          </w:rPr>
          <w:tab/>
        </w:r>
        <w:r w:rsidR="00D52C4A">
          <w:rPr>
            <w:webHidden/>
          </w:rPr>
          <w:fldChar w:fldCharType="begin"/>
        </w:r>
        <w:r w:rsidR="00D52C4A">
          <w:rPr>
            <w:webHidden/>
          </w:rPr>
          <w:instrText xml:space="preserve"> PAGEREF _Toc444695084 \h </w:instrText>
        </w:r>
        <w:r w:rsidR="00D52C4A">
          <w:rPr>
            <w:webHidden/>
          </w:rPr>
        </w:r>
        <w:r w:rsidR="00D52C4A">
          <w:rPr>
            <w:webHidden/>
          </w:rPr>
          <w:fldChar w:fldCharType="separate"/>
        </w:r>
        <w:r w:rsidR="00D52C4A">
          <w:rPr>
            <w:webHidden/>
          </w:rPr>
          <w:t>172</w:t>
        </w:r>
        <w:r w:rsidR="00D52C4A">
          <w:rPr>
            <w:webHidden/>
          </w:rPr>
          <w:fldChar w:fldCharType="end"/>
        </w:r>
      </w:hyperlink>
    </w:p>
    <w:p w14:paraId="0EC725B3" w14:textId="77777777" w:rsidR="00D52C4A" w:rsidRDefault="00790C83">
      <w:pPr>
        <w:pStyle w:val="30"/>
        <w:rPr>
          <w:rFonts w:asciiTheme="minorHAnsi" w:eastAsiaTheme="minorEastAsia" w:hAnsiTheme="minorHAnsi" w:cstheme="minorBidi"/>
          <w:snapToGrid/>
          <w:kern w:val="0"/>
          <w:sz w:val="22"/>
          <w:szCs w:val="22"/>
        </w:rPr>
      </w:pPr>
      <w:hyperlink w:anchor="_Toc444695085" w:history="1">
        <w:r w:rsidR="00D52C4A" w:rsidRPr="00BE42EA">
          <w:rPr>
            <w:rStyle w:val="afffff2"/>
          </w:rPr>
          <w:t>Routing Policy Modification</w:t>
        </w:r>
        <w:r w:rsidR="00D52C4A">
          <w:rPr>
            <w:webHidden/>
          </w:rPr>
          <w:tab/>
        </w:r>
        <w:r w:rsidR="00D52C4A">
          <w:rPr>
            <w:webHidden/>
          </w:rPr>
          <w:fldChar w:fldCharType="begin"/>
        </w:r>
        <w:r w:rsidR="00D52C4A">
          <w:rPr>
            <w:webHidden/>
          </w:rPr>
          <w:instrText xml:space="preserve"> PAGEREF _Toc444695085 \h </w:instrText>
        </w:r>
        <w:r w:rsidR="00D52C4A">
          <w:rPr>
            <w:webHidden/>
          </w:rPr>
        </w:r>
        <w:r w:rsidR="00D52C4A">
          <w:rPr>
            <w:webHidden/>
          </w:rPr>
          <w:fldChar w:fldCharType="separate"/>
        </w:r>
        <w:r w:rsidR="00D52C4A">
          <w:rPr>
            <w:webHidden/>
          </w:rPr>
          <w:t>182</w:t>
        </w:r>
        <w:r w:rsidR="00D52C4A">
          <w:rPr>
            <w:webHidden/>
          </w:rPr>
          <w:fldChar w:fldCharType="end"/>
        </w:r>
      </w:hyperlink>
    </w:p>
    <w:p w14:paraId="08FE067E" w14:textId="77777777" w:rsidR="00D52C4A" w:rsidRDefault="00790C83">
      <w:pPr>
        <w:pStyle w:val="30"/>
        <w:rPr>
          <w:rFonts w:asciiTheme="minorHAnsi" w:eastAsiaTheme="minorEastAsia" w:hAnsiTheme="minorHAnsi" w:cstheme="minorBidi"/>
          <w:snapToGrid/>
          <w:kern w:val="0"/>
          <w:sz w:val="22"/>
          <w:szCs w:val="22"/>
        </w:rPr>
      </w:pPr>
      <w:hyperlink w:anchor="_Toc444695086" w:history="1">
        <w:r w:rsidR="00D52C4A" w:rsidRPr="00BE42EA">
          <w:rPr>
            <w:rStyle w:val="afffff2"/>
          </w:rPr>
          <w:t>BGP Peer Groups</w:t>
        </w:r>
        <w:r w:rsidR="00D52C4A">
          <w:rPr>
            <w:webHidden/>
          </w:rPr>
          <w:tab/>
        </w:r>
        <w:r w:rsidR="00D52C4A">
          <w:rPr>
            <w:webHidden/>
          </w:rPr>
          <w:fldChar w:fldCharType="begin"/>
        </w:r>
        <w:r w:rsidR="00D52C4A">
          <w:rPr>
            <w:webHidden/>
          </w:rPr>
          <w:instrText xml:space="preserve"> PAGEREF _Toc444695086 \h </w:instrText>
        </w:r>
        <w:r w:rsidR="00D52C4A">
          <w:rPr>
            <w:webHidden/>
          </w:rPr>
        </w:r>
        <w:r w:rsidR="00D52C4A">
          <w:rPr>
            <w:webHidden/>
          </w:rPr>
          <w:fldChar w:fldCharType="separate"/>
        </w:r>
        <w:r w:rsidR="00D52C4A">
          <w:rPr>
            <w:webHidden/>
          </w:rPr>
          <w:t>183</w:t>
        </w:r>
        <w:r w:rsidR="00D52C4A">
          <w:rPr>
            <w:webHidden/>
          </w:rPr>
          <w:fldChar w:fldCharType="end"/>
        </w:r>
      </w:hyperlink>
    </w:p>
    <w:p w14:paraId="144BC7AC" w14:textId="77777777" w:rsidR="00D52C4A" w:rsidRDefault="00790C83">
      <w:pPr>
        <w:pStyle w:val="30"/>
        <w:rPr>
          <w:rFonts w:asciiTheme="minorHAnsi" w:eastAsiaTheme="minorEastAsia" w:hAnsiTheme="minorHAnsi" w:cstheme="minorBidi"/>
          <w:snapToGrid/>
          <w:kern w:val="0"/>
          <w:sz w:val="22"/>
          <w:szCs w:val="22"/>
        </w:rPr>
      </w:pPr>
      <w:hyperlink w:anchor="_Toc444695087" w:history="1">
        <w:r w:rsidR="00D52C4A" w:rsidRPr="00BE42EA">
          <w:rPr>
            <w:rStyle w:val="afffff2"/>
          </w:rPr>
          <w:t>BGP Multipath</w:t>
        </w:r>
        <w:r w:rsidR="00D52C4A">
          <w:rPr>
            <w:webHidden/>
          </w:rPr>
          <w:tab/>
        </w:r>
        <w:r w:rsidR="00D52C4A">
          <w:rPr>
            <w:webHidden/>
          </w:rPr>
          <w:fldChar w:fldCharType="begin"/>
        </w:r>
        <w:r w:rsidR="00D52C4A">
          <w:rPr>
            <w:webHidden/>
          </w:rPr>
          <w:instrText xml:space="preserve"> PAGEREF _Toc444695087 \h </w:instrText>
        </w:r>
        <w:r w:rsidR="00D52C4A">
          <w:rPr>
            <w:webHidden/>
          </w:rPr>
        </w:r>
        <w:r w:rsidR="00D52C4A">
          <w:rPr>
            <w:webHidden/>
          </w:rPr>
          <w:fldChar w:fldCharType="separate"/>
        </w:r>
        <w:r w:rsidR="00D52C4A">
          <w:rPr>
            <w:webHidden/>
          </w:rPr>
          <w:t>184</w:t>
        </w:r>
        <w:r w:rsidR="00D52C4A">
          <w:rPr>
            <w:webHidden/>
          </w:rPr>
          <w:fldChar w:fldCharType="end"/>
        </w:r>
      </w:hyperlink>
    </w:p>
    <w:p w14:paraId="3A37D84B" w14:textId="77777777" w:rsidR="00D52C4A" w:rsidRDefault="00790C83">
      <w:pPr>
        <w:pStyle w:val="30"/>
        <w:rPr>
          <w:rFonts w:asciiTheme="minorHAnsi" w:eastAsiaTheme="minorEastAsia" w:hAnsiTheme="minorHAnsi" w:cstheme="minorBidi"/>
          <w:snapToGrid/>
          <w:kern w:val="0"/>
          <w:sz w:val="22"/>
          <w:szCs w:val="22"/>
        </w:rPr>
      </w:pPr>
      <w:hyperlink w:anchor="_Toc444695088" w:history="1">
        <w:r w:rsidR="00D52C4A" w:rsidRPr="00BE42EA">
          <w:rPr>
            <w:rStyle w:val="afffff2"/>
          </w:rPr>
          <w:t>BGP graceful-restart</w:t>
        </w:r>
        <w:r w:rsidR="00D52C4A">
          <w:rPr>
            <w:webHidden/>
          </w:rPr>
          <w:tab/>
        </w:r>
        <w:r w:rsidR="00D52C4A">
          <w:rPr>
            <w:webHidden/>
          </w:rPr>
          <w:fldChar w:fldCharType="begin"/>
        </w:r>
        <w:r w:rsidR="00D52C4A">
          <w:rPr>
            <w:webHidden/>
          </w:rPr>
          <w:instrText xml:space="preserve"> PAGEREF _Toc444695088 \h </w:instrText>
        </w:r>
        <w:r w:rsidR="00D52C4A">
          <w:rPr>
            <w:webHidden/>
          </w:rPr>
        </w:r>
        <w:r w:rsidR="00D52C4A">
          <w:rPr>
            <w:webHidden/>
          </w:rPr>
          <w:fldChar w:fldCharType="separate"/>
        </w:r>
        <w:r w:rsidR="00D52C4A">
          <w:rPr>
            <w:webHidden/>
          </w:rPr>
          <w:t>185</w:t>
        </w:r>
        <w:r w:rsidR="00D52C4A">
          <w:rPr>
            <w:webHidden/>
          </w:rPr>
          <w:fldChar w:fldCharType="end"/>
        </w:r>
      </w:hyperlink>
    </w:p>
    <w:p w14:paraId="0B7181AD" w14:textId="77777777" w:rsidR="00D52C4A" w:rsidRDefault="00790C83">
      <w:pPr>
        <w:pStyle w:val="30"/>
        <w:rPr>
          <w:rFonts w:asciiTheme="minorHAnsi" w:eastAsiaTheme="minorEastAsia" w:hAnsiTheme="minorHAnsi" w:cstheme="minorBidi"/>
          <w:snapToGrid/>
          <w:kern w:val="0"/>
          <w:sz w:val="22"/>
          <w:szCs w:val="22"/>
        </w:rPr>
      </w:pPr>
      <w:hyperlink w:anchor="_Toc444695089" w:history="1">
        <w:r w:rsidR="00D52C4A" w:rsidRPr="00BE42EA">
          <w:rPr>
            <w:rStyle w:val="afffff2"/>
          </w:rPr>
          <w:t>BGP default-metric</w:t>
        </w:r>
        <w:r w:rsidR="00D52C4A">
          <w:rPr>
            <w:webHidden/>
          </w:rPr>
          <w:tab/>
        </w:r>
        <w:r w:rsidR="00D52C4A">
          <w:rPr>
            <w:webHidden/>
          </w:rPr>
          <w:fldChar w:fldCharType="begin"/>
        </w:r>
        <w:r w:rsidR="00D52C4A">
          <w:rPr>
            <w:webHidden/>
          </w:rPr>
          <w:instrText xml:space="preserve"> PAGEREF _Toc444695089 \h </w:instrText>
        </w:r>
        <w:r w:rsidR="00D52C4A">
          <w:rPr>
            <w:webHidden/>
          </w:rPr>
        </w:r>
        <w:r w:rsidR="00D52C4A">
          <w:rPr>
            <w:webHidden/>
          </w:rPr>
          <w:fldChar w:fldCharType="separate"/>
        </w:r>
        <w:r w:rsidR="00D52C4A">
          <w:rPr>
            <w:webHidden/>
          </w:rPr>
          <w:t>186</w:t>
        </w:r>
        <w:r w:rsidR="00D52C4A">
          <w:rPr>
            <w:webHidden/>
          </w:rPr>
          <w:fldChar w:fldCharType="end"/>
        </w:r>
      </w:hyperlink>
    </w:p>
    <w:p w14:paraId="1C8887D1" w14:textId="77777777" w:rsidR="00D52C4A" w:rsidRDefault="00790C83">
      <w:pPr>
        <w:pStyle w:val="30"/>
        <w:rPr>
          <w:rFonts w:asciiTheme="minorHAnsi" w:eastAsiaTheme="minorEastAsia" w:hAnsiTheme="minorHAnsi" w:cstheme="minorBidi"/>
          <w:snapToGrid/>
          <w:kern w:val="0"/>
          <w:sz w:val="22"/>
          <w:szCs w:val="22"/>
        </w:rPr>
      </w:pPr>
      <w:hyperlink w:anchor="_Toc444695090" w:history="1">
        <w:r w:rsidR="00D52C4A" w:rsidRPr="00BE42EA">
          <w:rPr>
            <w:rStyle w:val="afffff2"/>
          </w:rPr>
          <w:t>BGP redistribute-internal</w:t>
        </w:r>
        <w:r w:rsidR="00D52C4A">
          <w:rPr>
            <w:webHidden/>
          </w:rPr>
          <w:tab/>
        </w:r>
        <w:r w:rsidR="00D52C4A">
          <w:rPr>
            <w:webHidden/>
          </w:rPr>
          <w:fldChar w:fldCharType="begin"/>
        </w:r>
        <w:r w:rsidR="00D52C4A">
          <w:rPr>
            <w:webHidden/>
          </w:rPr>
          <w:instrText xml:space="preserve"> PAGEREF _Toc444695090 \h </w:instrText>
        </w:r>
        <w:r w:rsidR="00D52C4A">
          <w:rPr>
            <w:webHidden/>
          </w:rPr>
        </w:r>
        <w:r w:rsidR="00D52C4A">
          <w:rPr>
            <w:webHidden/>
          </w:rPr>
          <w:fldChar w:fldCharType="separate"/>
        </w:r>
        <w:r w:rsidR="00D52C4A">
          <w:rPr>
            <w:webHidden/>
          </w:rPr>
          <w:t>186</w:t>
        </w:r>
        <w:r w:rsidR="00D52C4A">
          <w:rPr>
            <w:webHidden/>
          </w:rPr>
          <w:fldChar w:fldCharType="end"/>
        </w:r>
      </w:hyperlink>
    </w:p>
    <w:p w14:paraId="3CCF18B8" w14:textId="77777777" w:rsidR="00D52C4A" w:rsidRDefault="00790C83">
      <w:pPr>
        <w:pStyle w:val="30"/>
        <w:rPr>
          <w:rFonts w:asciiTheme="minorHAnsi" w:eastAsiaTheme="minorEastAsia" w:hAnsiTheme="minorHAnsi" w:cstheme="minorBidi"/>
          <w:snapToGrid/>
          <w:kern w:val="0"/>
          <w:sz w:val="22"/>
          <w:szCs w:val="22"/>
        </w:rPr>
      </w:pPr>
      <w:hyperlink w:anchor="_Toc444695091" w:history="1">
        <w:r w:rsidR="00D52C4A" w:rsidRPr="00BE42EA">
          <w:rPr>
            <w:rStyle w:val="afffff2"/>
          </w:rPr>
          <w:t>BGP Password encryption</w:t>
        </w:r>
        <w:r w:rsidR="00D52C4A">
          <w:rPr>
            <w:webHidden/>
          </w:rPr>
          <w:tab/>
        </w:r>
        <w:r w:rsidR="00D52C4A">
          <w:rPr>
            <w:webHidden/>
          </w:rPr>
          <w:fldChar w:fldCharType="begin"/>
        </w:r>
        <w:r w:rsidR="00D52C4A">
          <w:rPr>
            <w:webHidden/>
          </w:rPr>
          <w:instrText xml:space="preserve"> PAGEREF _Toc444695091 \h </w:instrText>
        </w:r>
        <w:r w:rsidR="00D52C4A">
          <w:rPr>
            <w:webHidden/>
          </w:rPr>
        </w:r>
        <w:r w:rsidR="00D52C4A">
          <w:rPr>
            <w:webHidden/>
          </w:rPr>
          <w:fldChar w:fldCharType="separate"/>
        </w:r>
        <w:r w:rsidR="00D52C4A">
          <w:rPr>
            <w:webHidden/>
          </w:rPr>
          <w:t>186</w:t>
        </w:r>
        <w:r w:rsidR="00D52C4A">
          <w:rPr>
            <w:webHidden/>
          </w:rPr>
          <w:fldChar w:fldCharType="end"/>
        </w:r>
      </w:hyperlink>
    </w:p>
    <w:p w14:paraId="6FF422BB" w14:textId="77777777" w:rsidR="00D52C4A" w:rsidRDefault="00790C83">
      <w:pPr>
        <w:pStyle w:val="30"/>
        <w:rPr>
          <w:rFonts w:asciiTheme="minorHAnsi" w:eastAsiaTheme="minorEastAsia" w:hAnsiTheme="minorHAnsi" w:cstheme="minorBidi"/>
          <w:snapToGrid/>
          <w:kern w:val="0"/>
          <w:sz w:val="22"/>
          <w:szCs w:val="22"/>
        </w:rPr>
      </w:pPr>
      <w:hyperlink w:anchor="_Toc444695092" w:history="1">
        <w:r w:rsidR="00D52C4A" w:rsidRPr="00BE42EA">
          <w:rPr>
            <w:rStyle w:val="afffff2"/>
          </w:rPr>
          <w:t>BGP disable-adj-out</w:t>
        </w:r>
        <w:r w:rsidR="00D52C4A">
          <w:rPr>
            <w:webHidden/>
          </w:rPr>
          <w:tab/>
        </w:r>
        <w:r w:rsidR="00D52C4A">
          <w:rPr>
            <w:webHidden/>
          </w:rPr>
          <w:fldChar w:fldCharType="begin"/>
        </w:r>
        <w:r w:rsidR="00D52C4A">
          <w:rPr>
            <w:webHidden/>
          </w:rPr>
          <w:instrText xml:space="preserve"> PAGEREF _Toc444695092 \h </w:instrText>
        </w:r>
        <w:r w:rsidR="00D52C4A">
          <w:rPr>
            <w:webHidden/>
          </w:rPr>
        </w:r>
        <w:r w:rsidR="00D52C4A">
          <w:rPr>
            <w:webHidden/>
          </w:rPr>
          <w:fldChar w:fldCharType="separate"/>
        </w:r>
        <w:r w:rsidR="00D52C4A">
          <w:rPr>
            <w:webHidden/>
          </w:rPr>
          <w:t>187</w:t>
        </w:r>
        <w:r w:rsidR="00D52C4A">
          <w:rPr>
            <w:webHidden/>
          </w:rPr>
          <w:fldChar w:fldCharType="end"/>
        </w:r>
      </w:hyperlink>
    </w:p>
    <w:p w14:paraId="03E5629D" w14:textId="77777777" w:rsidR="00D52C4A" w:rsidRDefault="00790C83">
      <w:pPr>
        <w:pStyle w:val="30"/>
        <w:rPr>
          <w:rFonts w:asciiTheme="minorHAnsi" w:eastAsiaTheme="minorEastAsia" w:hAnsiTheme="minorHAnsi" w:cstheme="minorBidi"/>
          <w:snapToGrid/>
          <w:kern w:val="0"/>
          <w:sz w:val="22"/>
          <w:szCs w:val="22"/>
        </w:rPr>
      </w:pPr>
      <w:hyperlink w:anchor="_Toc444695093" w:history="1">
        <w:r w:rsidR="00D52C4A" w:rsidRPr="00BE42EA">
          <w:rPr>
            <w:rStyle w:val="afffff2"/>
          </w:rPr>
          <w:t>Use of set as-path prepend Command</w:t>
        </w:r>
        <w:r w:rsidR="00D52C4A">
          <w:rPr>
            <w:webHidden/>
          </w:rPr>
          <w:tab/>
        </w:r>
        <w:r w:rsidR="00D52C4A">
          <w:rPr>
            <w:webHidden/>
          </w:rPr>
          <w:fldChar w:fldCharType="begin"/>
        </w:r>
        <w:r w:rsidR="00D52C4A">
          <w:rPr>
            <w:webHidden/>
          </w:rPr>
          <w:instrText xml:space="preserve"> PAGEREF _Toc444695093 \h </w:instrText>
        </w:r>
        <w:r w:rsidR="00D52C4A">
          <w:rPr>
            <w:webHidden/>
          </w:rPr>
        </w:r>
        <w:r w:rsidR="00D52C4A">
          <w:rPr>
            <w:webHidden/>
          </w:rPr>
          <w:fldChar w:fldCharType="separate"/>
        </w:r>
        <w:r w:rsidR="00D52C4A">
          <w:rPr>
            <w:webHidden/>
          </w:rPr>
          <w:t>187</w:t>
        </w:r>
        <w:r w:rsidR="00D52C4A">
          <w:rPr>
            <w:webHidden/>
          </w:rPr>
          <w:fldChar w:fldCharType="end"/>
        </w:r>
      </w:hyperlink>
    </w:p>
    <w:p w14:paraId="1204CC1F" w14:textId="77777777" w:rsidR="00D52C4A" w:rsidRDefault="00790C83">
      <w:pPr>
        <w:pStyle w:val="20"/>
        <w:rPr>
          <w:rFonts w:asciiTheme="minorHAnsi" w:eastAsiaTheme="minorEastAsia" w:hAnsiTheme="minorHAnsi" w:cstheme="minorBidi"/>
          <w:noProof/>
          <w:snapToGrid/>
          <w:kern w:val="0"/>
          <w:sz w:val="22"/>
          <w:szCs w:val="22"/>
        </w:rPr>
      </w:pPr>
      <w:hyperlink w:anchor="_Toc444695094" w:history="1">
        <w:r w:rsidR="00D52C4A" w:rsidRPr="00BE42EA">
          <w:rPr>
            <w:rStyle w:val="afffff2"/>
            <w:noProof/>
          </w:rPr>
          <w:t>Route Flap Dampening</w:t>
        </w:r>
        <w:r w:rsidR="00D52C4A">
          <w:rPr>
            <w:noProof/>
            <w:webHidden/>
          </w:rPr>
          <w:tab/>
        </w:r>
        <w:r w:rsidR="00D52C4A">
          <w:rPr>
            <w:noProof/>
            <w:webHidden/>
          </w:rPr>
          <w:fldChar w:fldCharType="begin"/>
        </w:r>
        <w:r w:rsidR="00D52C4A">
          <w:rPr>
            <w:noProof/>
            <w:webHidden/>
          </w:rPr>
          <w:instrText xml:space="preserve"> PAGEREF _Toc444695094 \h </w:instrText>
        </w:r>
        <w:r w:rsidR="00D52C4A">
          <w:rPr>
            <w:noProof/>
            <w:webHidden/>
          </w:rPr>
        </w:r>
        <w:r w:rsidR="00D52C4A">
          <w:rPr>
            <w:noProof/>
            <w:webHidden/>
          </w:rPr>
          <w:fldChar w:fldCharType="separate"/>
        </w:r>
        <w:r w:rsidR="00D52C4A">
          <w:rPr>
            <w:noProof/>
            <w:webHidden/>
          </w:rPr>
          <w:t>188</w:t>
        </w:r>
        <w:r w:rsidR="00D52C4A">
          <w:rPr>
            <w:noProof/>
            <w:webHidden/>
          </w:rPr>
          <w:fldChar w:fldCharType="end"/>
        </w:r>
      </w:hyperlink>
    </w:p>
    <w:p w14:paraId="5D1785BF"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095" w:history="1">
        <w:r w:rsidR="00D52C4A" w:rsidRPr="00BE42EA">
          <w:rPr>
            <w:rStyle w:val="afffff2"/>
            <w:noProof/>
          </w:rPr>
          <w:t>Chapter 10.</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IGMP Snooping</w:t>
        </w:r>
        <w:r w:rsidR="00D52C4A">
          <w:rPr>
            <w:noProof/>
            <w:webHidden/>
          </w:rPr>
          <w:tab/>
        </w:r>
        <w:r w:rsidR="00D52C4A">
          <w:rPr>
            <w:noProof/>
            <w:webHidden/>
          </w:rPr>
          <w:fldChar w:fldCharType="begin"/>
        </w:r>
        <w:r w:rsidR="00D52C4A">
          <w:rPr>
            <w:noProof/>
            <w:webHidden/>
          </w:rPr>
          <w:instrText xml:space="preserve"> PAGEREF _Toc444695095 \h </w:instrText>
        </w:r>
        <w:r w:rsidR="00D52C4A">
          <w:rPr>
            <w:noProof/>
            <w:webHidden/>
          </w:rPr>
        </w:r>
        <w:r w:rsidR="00D52C4A">
          <w:rPr>
            <w:noProof/>
            <w:webHidden/>
          </w:rPr>
          <w:fldChar w:fldCharType="separate"/>
        </w:r>
        <w:r w:rsidR="00D52C4A">
          <w:rPr>
            <w:noProof/>
            <w:webHidden/>
          </w:rPr>
          <w:t>189</w:t>
        </w:r>
        <w:r w:rsidR="00D52C4A">
          <w:rPr>
            <w:noProof/>
            <w:webHidden/>
          </w:rPr>
          <w:fldChar w:fldCharType="end"/>
        </w:r>
      </w:hyperlink>
    </w:p>
    <w:p w14:paraId="6A72CAF9" w14:textId="77777777" w:rsidR="00D52C4A" w:rsidRDefault="00790C83">
      <w:pPr>
        <w:pStyle w:val="20"/>
        <w:rPr>
          <w:rFonts w:asciiTheme="minorHAnsi" w:eastAsiaTheme="minorEastAsia" w:hAnsiTheme="minorHAnsi" w:cstheme="minorBidi"/>
          <w:noProof/>
          <w:snapToGrid/>
          <w:kern w:val="0"/>
          <w:sz w:val="22"/>
          <w:szCs w:val="22"/>
        </w:rPr>
      </w:pPr>
      <w:hyperlink w:anchor="_Toc444695096" w:history="1">
        <w:r w:rsidR="00D52C4A" w:rsidRPr="00BE42EA">
          <w:rPr>
            <w:rStyle w:val="afffff2"/>
            <w:noProof/>
          </w:rPr>
          <w:t>IGMP Snooping Overview</w:t>
        </w:r>
        <w:r w:rsidR="00D52C4A">
          <w:rPr>
            <w:noProof/>
            <w:webHidden/>
          </w:rPr>
          <w:tab/>
        </w:r>
        <w:r w:rsidR="00D52C4A">
          <w:rPr>
            <w:noProof/>
            <w:webHidden/>
          </w:rPr>
          <w:fldChar w:fldCharType="begin"/>
        </w:r>
        <w:r w:rsidR="00D52C4A">
          <w:rPr>
            <w:noProof/>
            <w:webHidden/>
          </w:rPr>
          <w:instrText xml:space="preserve"> PAGEREF _Toc444695096 \h </w:instrText>
        </w:r>
        <w:r w:rsidR="00D52C4A">
          <w:rPr>
            <w:noProof/>
            <w:webHidden/>
          </w:rPr>
        </w:r>
        <w:r w:rsidR="00D52C4A">
          <w:rPr>
            <w:noProof/>
            <w:webHidden/>
          </w:rPr>
          <w:fldChar w:fldCharType="separate"/>
        </w:r>
        <w:r w:rsidR="00D52C4A">
          <w:rPr>
            <w:noProof/>
            <w:webHidden/>
          </w:rPr>
          <w:t>190</w:t>
        </w:r>
        <w:r w:rsidR="00D52C4A">
          <w:rPr>
            <w:noProof/>
            <w:webHidden/>
          </w:rPr>
          <w:fldChar w:fldCharType="end"/>
        </w:r>
      </w:hyperlink>
    </w:p>
    <w:p w14:paraId="50E1A373" w14:textId="77777777" w:rsidR="00D52C4A" w:rsidRDefault="00790C83">
      <w:pPr>
        <w:pStyle w:val="20"/>
        <w:rPr>
          <w:rFonts w:asciiTheme="minorHAnsi" w:eastAsiaTheme="minorEastAsia" w:hAnsiTheme="minorHAnsi" w:cstheme="minorBidi"/>
          <w:noProof/>
          <w:snapToGrid/>
          <w:kern w:val="0"/>
          <w:sz w:val="22"/>
          <w:szCs w:val="22"/>
        </w:rPr>
      </w:pPr>
      <w:hyperlink w:anchor="_Toc444695097" w:history="1">
        <w:r w:rsidR="00D52C4A" w:rsidRPr="00BE42EA">
          <w:rPr>
            <w:rStyle w:val="afffff2"/>
            <w:noProof/>
          </w:rPr>
          <w:t>IGMP Snooping Configuration</w:t>
        </w:r>
        <w:r w:rsidR="00D52C4A">
          <w:rPr>
            <w:noProof/>
            <w:webHidden/>
          </w:rPr>
          <w:tab/>
        </w:r>
        <w:r w:rsidR="00D52C4A">
          <w:rPr>
            <w:noProof/>
            <w:webHidden/>
          </w:rPr>
          <w:fldChar w:fldCharType="begin"/>
        </w:r>
        <w:r w:rsidR="00D52C4A">
          <w:rPr>
            <w:noProof/>
            <w:webHidden/>
          </w:rPr>
          <w:instrText xml:space="preserve"> PAGEREF _Toc444695097 \h </w:instrText>
        </w:r>
        <w:r w:rsidR="00D52C4A">
          <w:rPr>
            <w:noProof/>
            <w:webHidden/>
          </w:rPr>
        </w:r>
        <w:r w:rsidR="00D52C4A">
          <w:rPr>
            <w:noProof/>
            <w:webHidden/>
          </w:rPr>
          <w:fldChar w:fldCharType="separate"/>
        </w:r>
        <w:r w:rsidR="00D52C4A">
          <w:rPr>
            <w:noProof/>
            <w:webHidden/>
          </w:rPr>
          <w:t>191</w:t>
        </w:r>
        <w:r w:rsidR="00D52C4A">
          <w:rPr>
            <w:noProof/>
            <w:webHidden/>
          </w:rPr>
          <w:fldChar w:fldCharType="end"/>
        </w:r>
      </w:hyperlink>
    </w:p>
    <w:p w14:paraId="7B484951" w14:textId="77777777" w:rsidR="00D52C4A" w:rsidRDefault="00790C83">
      <w:pPr>
        <w:pStyle w:val="30"/>
        <w:rPr>
          <w:rFonts w:asciiTheme="minorHAnsi" w:eastAsiaTheme="minorEastAsia" w:hAnsiTheme="minorHAnsi" w:cstheme="minorBidi"/>
          <w:snapToGrid/>
          <w:kern w:val="0"/>
          <w:sz w:val="22"/>
          <w:szCs w:val="22"/>
        </w:rPr>
      </w:pPr>
      <w:hyperlink w:anchor="_Toc444695098" w:history="1">
        <w:r w:rsidR="00D52C4A" w:rsidRPr="00BE42EA">
          <w:rPr>
            <w:rStyle w:val="afffff2"/>
          </w:rPr>
          <w:t>Enable IGMP Snooping on a VLAN</w:t>
        </w:r>
        <w:r w:rsidR="00D52C4A">
          <w:rPr>
            <w:webHidden/>
          </w:rPr>
          <w:tab/>
        </w:r>
        <w:r w:rsidR="00D52C4A">
          <w:rPr>
            <w:webHidden/>
          </w:rPr>
          <w:fldChar w:fldCharType="begin"/>
        </w:r>
        <w:r w:rsidR="00D52C4A">
          <w:rPr>
            <w:webHidden/>
          </w:rPr>
          <w:instrText xml:space="preserve"> PAGEREF _Toc444695098 \h </w:instrText>
        </w:r>
        <w:r w:rsidR="00D52C4A">
          <w:rPr>
            <w:webHidden/>
          </w:rPr>
        </w:r>
        <w:r w:rsidR="00D52C4A">
          <w:rPr>
            <w:webHidden/>
          </w:rPr>
          <w:fldChar w:fldCharType="separate"/>
        </w:r>
        <w:r w:rsidR="00D52C4A">
          <w:rPr>
            <w:webHidden/>
          </w:rPr>
          <w:t>191</w:t>
        </w:r>
        <w:r w:rsidR="00D52C4A">
          <w:rPr>
            <w:webHidden/>
          </w:rPr>
          <w:fldChar w:fldCharType="end"/>
        </w:r>
      </w:hyperlink>
    </w:p>
    <w:p w14:paraId="1F31A0C3" w14:textId="77777777" w:rsidR="00D52C4A" w:rsidRDefault="00790C83">
      <w:pPr>
        <w:pStyle w:val="30"/>
        <w:rPr>
          <w:rFonts w:asciiTheme="minorHAnsi" w:eastAsiaTheme="minorEastAsia" w:hAnsiTheme="minorHAnsi" w:cstheme="minorBidi"/>
          <w:snapToGrid/>
          <w:kern w:val="0"/>
          <w:sz w:val="22"/>
          <w:szCs w:val="22"/>
        </w:rPr>
      </w:pPr>
      <w:hyperlink w:anchor="_Toc444695099" w:history="1">
        <w:r w:rsidR="00D52C4A" w:rsidRPr="00BE42EA">
          <w:rPr>
            <w:rStyle w:val="afffff2"/>
          </w:rPr>
          <w:t>Configure IGMP Snooping Functionality</w:t>
        </w:r>
        <w:r w:rsidR="00D52C4A">
          <w:rPr>
            <w:webHidden/>
          </w:rPr>
          <w:tab/>
        </w:r>
        <w:r w:rsidR="00D52C4A">
          <w:rPr>
            <w:webHidden/>
          </w:rPr>
          <w:fldChar w:fldCharType="begin"/>
        </w:r>
        <w:r w:rsidR="00D52C4A">
          <w:rPr>
            <w:webHidden/>
          </w:rPr>
          <w:instrText xml:space="preserve"> PAGEREF _Toc444695099 \h </w:instrText>
        </w:r>
        <w:r w:rsidR="00D52C4A">
          <w:rPr>
            <w:webHidden/>
          </w:rPr>
        </w:r>
        <w:r w:rsidR="00D52C4A">
          <w:rPr>
            <w:webHidden/>
          </w:rPr>
          <w:fldChar w:fldCharType="separate"/>
        </w:r>
        <w:r w:rsidR="00D52C4A">
          <w:rPr>
            <w:webHidden/>
          </w:rPr>
          <w:t>191</w:t>
        </w:r>
        <w:r w:rsidR="00D52C4A">
          <w:rPr>
            <w:webHidden/>
          </w:rPr>
          <w:fldChar w:fldCharType="end"/>
        </w:r>
      </w:hyperlink>
    </w:p>
    <w:p w14:paraId="4DF127E3" w14:textId="77777777" w:rsidR="00D52C4A" w:rsidRDefault="00790C83">
      <w:pPr>
        <w:pStyle w:val="20"/>
        <w:rPr>
          <w:rFonts w:asciiTheme="minorHAnsi" w:eastAsiaTheme="minorEastAsia" w:hAnsiTheme="minorHAnsi" w:cstheme="minorBidi"/>
          <w:noProof/>
          <w:snapToGrid/>
          <w:kern w:val="0"/>
          <w:sz w:val="22"/>
          <w:szCs w:val="22"/>
        </w:rPr>
      </w:pPr>
      <w:hyperlink w:anchor="_Toc444695100" w:history="1">
        <w:r w:rsidR="00D52C4A" w:rsidRPr="00BE42EA">
          <w:rPr>
            <w:rStyle w:val="afffff2"/>
            <w:noProof/>
          </w:rPr>
          <w:t>Display System and Network Statistics</w:t>
        </w:r>
        <w:r w:rsidR="00D52C4A">
          <w:rPr>
            <w:noProof/>
            <w:webHidden/>
          </w:rPr>
          <w:tab/>
        </w:r>
        <w:r w:rsidR="00D52C4A">
          <w:rPr>
            <w:noProof/>
            <w:webHidden/>
          </w:rPr>
          <w:fldChar w:fldCharType="begin"/>
        </w:r>
        <w:r w:rsidR="00D52C4A">
          <w:rPr>
            <w:noProof/>
            <w:webHidden/>
          </w:rPr>
          <w:instrText xml:space="preserve"> PAGEREF _Toc444695100 \h </w:instrText>
        </w:r>
        <w:r w:rsidR="00D52C4A">
          <w:rPr>
            <w:noProof/>
            <w:webHidden/>
          </w:rPr>
        </w:r>
        <w:r w:rsidR="00D52C4A">
          <w:rPr>
            <w:noProof/>
            <w:webHidden/>
          </w:rPr>
          <w:fldChar w:fldCharType="separate"/>
        </w:r>
        <w:r w:rsidR="00D52C4A">
          <w:rPr>
            <w:noProof/>
            <w:webHidden/>
          </w:rPr>
          <w:t>197</w:t>
        </w:r>
        <w:r w:rsidR="00D52C4A">
          <w:rPr>
            <w:noProof/>
            <w:webHidden/>
          </w:rPr>
          <w:fldChar w:fldCharType="end"/>
        </w:r>
      </w:hyperlink>
    </w:p>
    <w:p w14:paraId="37942182"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101" w:history="1">
        <w:r w:rsidR="00D52C4A" w:rsidRPr="00BE42EA">
          <w:rPr>
            <w:rStyle w:val="afffff2"/>
            <w:noProof/>
          </w:rPr>
          <w:t>Chapter 11.</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IP Multicast Routing</w:t>
        </w:r>
        <w:r w:rsidR="00D52C4A">
          <w:rPr>
            <w:noProof/>
            <w:webHidden/>
          </w:rPr>
          <w:tab/>
        </w:r>
        <w:r w:rsidR="00D52C4A">
          <w:rPr>
            <w:noProof/>
            <w:webHidden/>
          </w:rPr>
          <w:fldChar w:fldCharType="begin"/>
        </w:r>
        <w:r w:rsidR="00D52C4A">
          <w:rPr>
            <w:noProof/>
            <w:webHidden/>
          </w:rPr>
          <w:instrText xml:space="preserve"> PAGEREF _Toc444695101 \h </w:instrText>
        </w:r>
        <w:r w:rsidR="00D52C4A">
          <w:rPr>
            <w:noProof/>
            <w:webHidden/>
          </w:rPr>
        </w:r>
        <w:r w:rsidR="00D52C4A">
          <w:rPr>
            <w:noProof/>
            <w:webHidden/>
          </w:rPr>
          <w:fldChar w:fldCharType="separate"/>
        </w:r>
        <w:r w:rsidR="00D52C4A">
          <w:rPr>
            <w:noProof/>
            <w:webHidden/>
          </w:rPr>
          <w:t>198</w:t>
        </w:r>
        <w:r w:rsidR="00D52C4A">
          <w:rPr>
            <w:noProof/>
            <w:webHidden/>
          </w:rPr>
          <w:fldChar w:fldCharType="end"/>
        </w:r>
      </w:hyperlink>
    </w:p>
    <w:p w14:paraId="48D63D3C" w14:textId="77777777" w:rsidR="00D52C4A" w:rsidRDefault="00790C83">
      <w:pPr>
        <w:pStyle w:val="20"/>
        <w:rPr>
          <w:rFonts w:asciiTheme="minorHAnsi" w:eastAsiaTheme="minorEastAsia" w:hAnsiTheme="minorHAnsi" w:cstheme="minorBidi"/>
          <w:noProof/>
          <w:snapToGrid/>
          <w:kern w:val="0"/>
          <w:sz w:val="22"/>
          <w:szCs w:val="22"/>
        </w:rPr>
      </w:pPr>
      <w:hyperlink w:anchor="_Toc444695102" w:history="1">
        <w:r w:rsidR="00D52C4A" w:rsidRPr="00BE42EA">
          <w:rPr>
            <w:rStyle w:val="afffff2"/>
            <w:noProof/>
          </w:rPr>
          <w:t>IP Multicast Routing Overview</w:t>
        </w:r>
        <w:r w:rsidR="00D52C4A">
          <w:rPr>
            <w:noProof/>
            <w:webHidden/>
          </w:rPr>
          <w:tab/>
        </w:r>
        <w:r w:rsidR="00D52C4A">
          <w:rPr>
            <w:noProof/>
            <w:webHidden/>
          </w:rPr>
          <w:fldChar w:fldCharType="begin"/>
        </w:r>
        <w:r w:rsidR="00D52C4A">
          <w:rPr>
            <w:noProof/>
            <w:webHidden/>
          </w:rPr>
          <w:instrText xml:space="preserve"> PAGEREF _Toc444695102 \h </w:instrText>
        </w:r>
        <w:r w:rsidR="00D52C4A">
          <w:rPr>
            <w:noProof/>
            <w:webHidden/>
          </w:rPr>
        </w:r>
        <w:r w:rsidR="00D52C4A">
          <w:rPr>
            <w:noProof/>
            <w:webHidden/>
          </w:rPr>
          <w:fldChar w:fldCharType="separate"/>
        </w:r>
        <w:r w:rsidR="00D52C4A">
          <w:rPr>
            <w:noProof/>
            <w:webHidden/>
          </w:rPr>
          <w:t>199</w:t>
        </w:r>
        <w:r w:rsidR="00D52C4A">
          <w:rPr>
            <w:noProof/>
            <w:webHidden/>
          </w:rPr>
          <w:fldChar w:fldCharType="end"/>
        </w:r>
      </w:hyperlink>
    </w:p>
    <w:p w14:paraId="5DF80BCC" w14:textId="77777777" w:rsidR="00D52C4A" w:rsidRDefault="00790C83">
      <w:pPr>
        <w:pStyle w:val="20"/>
        <w:rPr>
          <w:rFonts w:asciiTheme="minorHAnsi" w:eastAsiaTheme="minorEastAsia" w:hAnsiTheme="minorHAnsi" w:cstheme="minorBidi"/>
          <w:noProof/>
          <w:snapToGrid/>
          <w:kern w:val="0"/>
          <w:sz w:val="22"/>
          <w:szCs w:val="22"/>
        </w:rPr>
      </w:pPr>
      <w:hyperlink w:anchor="_Toc444695103" w:history="1">
        <w:r w:rsidR="00D52C4A" w:rsidRPr="00BE42EA">
          <w:rPr>
            <w:rStyle w:val="afffff2"/>
            <w:noProof/>
          </w:rPr>
          <w:t>IGMP Overview</w:t>
        </w:r>
        <w:r w:rsidR="00D52C4A">
          <w:rPr>
            <w:noProof/>
            <w:webHidden/>
          </w:rPr>
          <w:tab/>
        </w:r>
        <w:r w:rsidR="00D52C4A">
          <w:rPr>
            <w:noProof/>
            <w:webHidden/>
          </w:rPr>
          <w:fldChar w:fldCharType="begin"/>
        </w:r>
        <w:r w:rsidR="00D52C4A">
          <w:rPr>
            <w:noProof/>
            <w:webHidden/>
          </w:rPr>
          <w:instrText xml:space="preserve"> PAGEREF _Toc444695103 \h </w:instrText>
        </w:r>
        <w:r w:rsidR="00D52C4A">
          <w:rPr>
            <w:noProof/>
            <w:webHidden/>
          </w:rPr>
        </w:r>
        <w:r w:rsidR="00D52C4A">
          <w:rPr>
            <w:noProof/>
            <w:webHidden/>
          </w:rPr>
          <w:fldChar w:fldCharType="separate"/>
        </w:r>
        <w:r w:rsidR="00D52C4A">
          <w:rPr>
            <w:noProof/>
            <w:webHidden/>
          </w:rPr>
          <w:t>200</w:t>
        </w:r>
        <w:r w:rsidR="00D52C4A">
          <w:rPr>
            <w:noProof/>
            <w:webHidden/>
          </w:rPr>
          <w:fldChar w:fldCharType="end"/>
        </w:r>
      </w:hyperlink>
    </w:p>
    <w:p w14:paraId="0FE98B9F" w14:textId="77777777" w:rsidR="00D52C4A" w:rsidRDefault="00790C83">
      <w:pPr>
        <w:pStyle w:val="20"/>
        <w:rPr>
          <w:rFonts w:asciiTheme="minorHAnsi" w:eastAsiaTheme="minorEastAsia" w:hAnsiTheme="minorHAnsi" w:cstheme="minorBidi"/>
          <w:noProof/>
          <w:snapToGrid/>
          <w:kern w:val="0"/>
          <w:sz w:val="22"/>
          <w:szCs w:val="22"/>
        </w:rPr>
      </w:pPr>
      <w:hyperlink w:anchor="_Toc444695104" w:history="1">
        <w:r w:rsidR="00D52C4A" w:rsidRPr="00BE42EA">
          <w:rPr>
            <w:rStyle w:val="afffff2"/>
            <w:noProof/>
          </w:rPr>
          <w:t>PIM-SM Overview</w:t>
        </w:r>
        <w:r w:rsidR="00D52C4A">
          <w:rPr>
            <w:noProof/>
            <w:webHidden/>
          </w:rPr>
          <w:tab/>
        </w:r>
        <w:r w:rsidR="00D52C4A">
          <w:rPr>
            <w:noProof/>
            <w:webHidden/>
          </w:rPr>
          <w:fldChar w:fldCharType="begin"/>
        </w:r>
        <w:r w:rsidR="00D52C4A">
          <w:rPr>
            <w:noProof/>
            <w:webHidden/>
          </w:rPr>
          <w:instrText xml:space="preserve"> PAGEREF _Toc444695104 \h </w:instrText>
        </w:r>
        <w:r w:rsidR="00D52C4A">
          <w:rPr>
            <w:noProof/>
            <w:webHidden/>
          </w:rPr>
        </w:r>
        <w:r w:rsidR="00D52C4A">
          <w:rPr>
            <w:noProof/>
            <w:webHidden/>
          </w:rPr>
          <w:fldChar w:fldCharType="separate"/>
        </w:r>
        <w:r w:rsidR="00D52C4A">
          <w:rPr>
            <w:noProof/>
            <w:webHidden/>
          </w:rPr>
          <w:t>201</w:t>
        </w:r>
        <w:r w:rsidR="00D52C4A">
          <w:rPr>
            <w:noProof/>
            <w:webHidden/>
          </w:rPr>
          <w:fldChar w:fldCharType="end"/>
        </w:r>
      </w:hyperlink>
    </w:p>
    <w:p w14:paraId="0D9E0591" w14:textId="77777777" w:rsidR="00D52C4A" w:rsidRDefault="00790C83">
      <w:pPr>
        <w:pStyle w:val="20"/>
        <w:rPr>
          <w:rFonts w:asciiTheme="minorHAnsi" w:eastAsiaTheme="minorEastAsia" w:hAnsiTheme="minorHAnsi" w:cstheme="minorBidi"/>
          <w:noProof/>
          <w:snapToGrid/>
          <w:kern w:val="0"/>
          <w:sz w:val="22"/>
          <w:szCs w:val="22"/>
        </w:rPr>
      </w:pPr>
      <w:hyperlink w:anchor="_Toc444695105" w:history="1">
        <w:r w:rsidR="00D52C4A" w:rsidRPr="00BE42EA">
          <w:rPr>
            <w:rStyle w:val="afffff2"/>
            <w:noProof/>
          </w:rPr>
          <w:t>IP Multicast Routing Configuration</w:t>
        </w:r>
        <w:r w:rsidR="00D52C4A">
          <w:rPr>
            <w:noProof/>
            <w:webHidden/>
          </w:rPr>
          <w:tab/>
        </w:r>
        <w:r w:rsidR="00D52C4A">
          <w:rPr>
            <w:noProof/>
            <w:webHidden/>
          </w:rPr>
          <w:fldChar w:fldCharType="begin"/>
        </w:r>
        <w:r w:rsidR="00D52C4A">
          <w:rPr>
            <w:noProof/>
            <w:webHidden/>
          </w:rPr>
          <w:instrText xml:space="preserve"> PAGEREF _Toc444695105 \h </w:instrText>
        </w:r>
        <w:r w:rsidR="00D52C4A">
          <w:rPr>
            <w:noProof/>
            <w:webHidden/>
          </w:rPr>
        </w:r>
        <w:r w:rsidR="00D52C4A">
          <w:rPr>
            <w:noProof/>
            <w:webHidden/>
          </w:rPr>
          <w:fldChar w:fldCharType="separate"/>
        </w:r>
        <w:r w:rsidR="00D52C4A">
          <w:rPr>
            <w:noProof/>
            <w:webHidden/>
          </w:rPr>
          <w:t>202</w:t>
        </w:r>
        <w:r w:rsidR="00D52C4A">
          <w:rPr>
            <w:noProof/>
            <w:webHidden/>
          </w:rPr>
          <w:fldChar w:fldCharType="end"/>
        </w:r>
      </w:hyperlink>
    </w:p>
    <w:p w14:paraId="02484500" w14:textId="77777777" w:rsidR="00D52C4A" w:rsidRDefault="00790C83">
      <w:pPr>
        <w:pStyle w:val="30"/>
        <w:rPr>
          <w:rFonts w:asciiTheme="minorHAnsi" w:eastAsiaTheme="minorEastAsia" w:hAnsiTheme="minorHAnsi" w:cstheme="minorBidi"/>
          <w:snapToGrid/>
          <w:kern w:val="0"/>
          <w:sz w:val="22"/>
          <w:szCs w:val="22"/>
        </w:rPr>
      </w:pPr>
      <w:hyperlink w:anchor="_Toc444695106" w:history="1">
        <w:r w:rsidR="00D52C4A" w:rsidRPr="00BE42EA">
          <w:rPr>
            <w:rStyle w:val="afffff2"/>
          </w:rPr>
          <w:t>Enable IP Multicast Routing</w:t>
        </w:r>
        <w:r w:rsidR="00D52C4A">
          <w:rPr>
            <w:webHidden/>
          </w:rPr>
          <w:tab/>
        </w:r>
        <w:r w:rsidR="00D52C4A">
          <w:rPr>
            <w:webHidden/>
          </w:rPr>
          <w:fldChar w:fldCharType="begin"/>
        </w:r>
        <w:r w:rsidR="00D52C4A">
          <w:rPr>
            <w:webHidden/>
          </w:rPr>
          <w:instrText xml:space="preserve"> PAGEREF _Toc444695106 \h </w:instrText>
        </w:r>
        <w:r w:rsidR="00D52C4A">
          <w:rPr>
            <w:webHidden/>
          </w:rPr>
        </w:r>
        <w:r w:rsidR="00D52C4A">
          <w:rPr>
            <w:webHidden/>
          </w:rPr>
          <w:fldChar w:fldCharType="separate"/>
        </w:r>
        <w:r w:rsidR="00D52C4A">
          <w:rPr>
            <w:webHidden/>
          </w:rPr>
          <w:t>202</w:t>
        </w:r>
        <w:r w:rsidR="00D52C4A">
          <w:rPr>
            <w:webHidden/>
          </w:rPr>
          <w:fldChar w:fldCharType="end"/>
        </w:r>
      </w:hyperlink>
    </w:p>
    <w:p w14:paraId="298BC2C1" w14:textId="77777777" w:rsidR="00D52C4A" w:rsidRDefault="00790C83">
      <w:pPr>
        <w:pStyle w:val="30"/>
        <w:rPr>
          <w:rFonts w:asciiTheme="minorHAnsi" w:eastAsiaTheme="minorEastAsia" w:hAnsiTheme="minorHAnsi" w:cstheme="minorBidi"/>
          <w:snapToGrid/>
          <w:kern w:val="0"/>
          <w:sz w:val="22"/>
          <w:szCs w:val="22"/>
        </w:rPr>
      </w:pPr>
      <w:hyperlink w:anchor="_Toc444695107" w:history="1">
        <w:r w:rsidR="00D52C4A" w:rsidRPr="00BE42EA">
          <w:rPr>
            <w:rStyle w:val="afffff2"/>
          </w:rPr>
          <w:t>Enable IGMP and PIM on an interface</w:t>
        </w:r>
        <w:r w:rsidR="00D52C4A">
          <w:rPr>
            <w:webHidden/>
          </w:rPr>
          <w:tab/>
        </w:r>
        <w:r w:rsidR="00D52C4A">
          <w:rPr>
            <w:webHidden/>
          </w:rPr>
          <w:fldChar w:fldCharType="begin"/>
        </w:r>
        <w:r w:rsidR="00D52C4A">
          <w:rPr>
            <w:webHidden/>
          </w:rPr>
          <w:instrText xml:space="preserve"> PAGEREF _Toc444695107 \h </w:instrText>
        </w:r>
        <w:r w:rsidR="00D52C4A">
          <w:rPr>
            <w:webHidden/>
          </w:rPr>
        </w:r>
        <w:r w:rsidR="00D52C4A">
          <w:rPr>
            <w:webHidden/>
          </w:rPr>
          <w:fldChar w:fldCharType="separate"/>
        </w:r>
        <w:r w:rsidR="00D52C4A">
          <w:rPr>
            <w:webHidden/>
          </w:rPr>
          <w:t>202</w:t>
        </w:r>
        <w:r w:rsidR="00D52C4A">
          <w:rPr>
            <w:webHidden/>
          </w:rPr>
          <w:fldChar w:fldCharType="end"/>
        </w:r>
      </w:hyperlink>
    </w:p>
    <w:p w14:paraId="71BB30F7" w14:textId="77777777" w:rsidR="00D52C4A" w:rsidRDefault="00790C83">
      <w:pPr>
        <w:pStyle w:val="30"/>
        <w:rPr>
          <w:rFonts w:asciiTheme="minorHAnsi" w:eastAsiaTheme="minorEastAsia" w:hAnsiTheme="minorHAnsi" w:cstheme="minorBidi"/>
          <w:snapToGrid/>
          <w:kern w:val="0"/>
          <w:sz w:val="22"/>
          <w:szCs w:val="22"/>
        </w:rPr>
      </w:pPr>
      <w:hyperlink w:anchor="_Toc444695108" w:history="1">
        <w:r w:rsidR="00D52C4A" w:rsidRPr="00BE42EA">
          <w:rPr>
            <w:rStyle w:val="afffff2"/>
          </w:rPr>
          <w:t>Configure Multicast Functionality</w:t>
        </w:r>
        <w:r w:rsidR="00D52C4A">
          <w:rPr>
            <w:webHidden/>
          </w:rPr>
          <w:tab/>
        </w:r>
        <w:r w:rsidR="00D52C4A">
          <w:rPr>
            <w:webHidden/>
          </w:rPr>
          <w:fldChar w:fldCharType="begin"/>
        </w:r>
        <w:r w:rsidR="00D52C4A">
          <w:rPr>
            <w:webHidden/>
          </w:rPr>
          <w:instrText xml:space="preserve"> PAGEREF _Toc444695108 \h </w:instrText>
        </w:r>
        <w:r w:rsidR="00D52C4A">
          <w:rPr>
            <w:webHidden/>
          </w:rPr>
        </w:r>
        <w:r w:rsidR="00D52C4A">
          <w:rPr>
            <w:webHidden/>
          </w:rPr>
          <w:fldChar w:fldCharType="separate"/>
        </w:r>
        <w:r w:rsidR="00D52C4A">
          <w:rPr>
            <w:webHidden/>
          </w:rPr>
          <w:t>202</w:t>
        </w:r>
        <w:r w:rsidR="00D52C4A">
          <w:rPr>
            <w:webHidden/>
          </w:rPr>
          <w:fldChar w:fldCharType="end"/>
        </w:r>
      </w:hyperlink>
    </w:p>
    <w:p w14:paraId="3552762E" w14:textId="77777777" w:rsidR="00D52C4A" w:rsidRDefault="00790C83">
      <w:pPr>
        <w:pStyle w:val="30"/>
        <w:rPr>
          <w:rFonts w:asciiTheme="minorHAnsi" w:eastAsiaTheme="minorEastAsia" w:hAnsiTheme="minorHAnsi" w:cstheme="minorBidi"/>
          <w:snapToGrid/>
          <w:kern w:val="0"/>
          <w:sz w:val="22"/>
          <w:szCs w:val="22"/>
        </w:rPr>
      </w:pPr>
      <w:hyperlink w:anchor="_Toc444695109" w:history="1">
        <w:r w:rsidR="00D52C4A" w:rsidRPr="00BE42EA">
          <w:rPr>
            <w:rStyle w:val="afffff2"/>
          </w:rPr>
          <w:t>Configure IGMP Functionality</w:t>
        </w:r>
        <w:r w:rsidR="00D52C4A">
          <w:rPr>
            <w:webHidden/>
          </w:rPr>
          <w:tab/>
        </w:r>
        <w:r w:rsidR="00D52C4A">
          <w:rPr>
            <w:webHidden/>
          </w:rPr>
          <w:fldChar w:fldCharType="begin"/>
        </w:r>
        <w:r w:rsidR="00D52C4A">
          <w:rPr>
            <w:webHidden/>
          </w:rPr>
          <w:instrText xml:space="preserve"> PAGEREF _Toc444695109 \h </w:instrText>
        </w:r>
        <w:r w:rsidR="00D52C4A">
          <w:rPr>
            <w:webHidden/>
          </w:rPr>
        </w:r>
        <w:r w:rsidR="00D52C4A">
          <w:rPr>
            <w:webHidden/>
          </w:rPr>
          <w:fldChar w:fldCharType="separate"/>
        </w:r>
        <w:r w:rsidR="00D52C4A">
          <w:rPr>
            <w:webHidden/>
          </w:rPr>
          <w:t>205</w:t>
        </w:r>
        <w:r w:rsidR="00D52C4A">
          <w:rPr>
            <w:webHidden/>
          </w:rPr>
          <w:fldChar w:fldCharType="end"/>
        </w:r>
      </w:hyperlink>
    </w:p>
    <w:p w14:paraId="378CA5B1" w14:textId="77777777" w:rsidR="00D52C4A" w:rsidRDefault="00790C83">
      <w:pPr>
        <w:pStyle w:val="30"/>
        <w:rPr>
          <w:rFonts w:asciiTheme="minorHAnsi" w:eastAsiaTheme="minorEastAsia" w:hAnsiTheme="minorHAnsi" w:cstheme="minorBidi"/>
          <w:snapToGrid/>
          <w:kern w:val="0"/>
          <w:sz w:val="22"/>
          <w:szCs w:val="22"/>
        </w:rPr>
      </w:pPr>
      <w:hyperlink w:anchor="_Toc444695110" w:history="1">
        <w:r w:rsidR="00D52C4A" w:rsidRPr="00BE42EA">
          <w:rPr>
            <w:rStyle w:val="afffff2"/>
          </w:rPr>
          <w:t>Configure PIM-SM Functionality</w:t>
        </w:r>
        <w:r w:rsidR="00D52C4A">
          <w:rPr>
            <w:webHidden/>
          </w:rPr>
          <w:tab/>
        </w:r>
        <w:r w:rsidR="00D52C4A">
          <w:rPr>
            <w:webHidden/>
          </w:rPr>
          <w:fldChar w:fldCharType="begin"/>
        </w:r>
        <w:r w:rsidR="00D52C4A">
          <w:rPr>
            <w:webHidden/>
          </w:rPr>
          <w:instrText xml:space="preserve"> PAGEREF _Toc444695110 \h </w:instrText>
        </w:r>
        <w:r w:rsidR="00D52C4A">
          <w:rPr>
            <w:webHidden/>
          </w:rPr>
        </w:r>
        <w:r w:rsidR="00D52C4A">
          <w:rPr>
            <w:webHidden/>
          </w:rPr>
          <w:fldChar w:fldCharType="separate"/>
        </w:r>
        <w:r w:rsidR="00D52C4A">
          <w:rPr>
            <w:webHidden/>
          </w:rPr>
          <w:t>214</w:t>
        </w:r>
        <w:r w:rsidR="00D52C4A">
          <w:rPr>
            <w:webHidden/>
          </w:rPr>
          <w:fldChar w:fldCharType="end"/>
        </w:r>
      </w:hyperlink>
    </w:p>
    <w:p w14:paraId="29BD4F1E" w14:textId="77777777" w:rsidR="00D52C4A" w:rsidRDefault="00790C83">
      <w:pPr>
        <w:pStyle w:val="30"/>
        <w:rPr>
          <w:rFonts w:asciiTheme="minorHAnsi" w:eastAsiaTheme="minorEastAsia" w:hAnsiTheme="minorHAnsi" w:cstheme="minorBidi"/>
          <w:snapToGrid/>
          <w:kern w:val="0"/>
          <w:sz w:val="22"/>
          <w:szCs w:val="22"/>
        </w:rPr>
      </w:pPr>
      <w:hyperlink w:anchor="_Toc444695111" w:history="1">
        <w:r w:rsidR="00D52C4A" w:rsidRPr="00BE42EA">
          <w:rPr>
            <w:rStyle w:val="afffff2"/>
          </w:rPr>
          <w:t>Display System and Network Statistics</w:t>
        </w:r>
        <w:r w:rsidR="00D52C4A">
          <w:rPr>
            <w:webHidden/>
          </w:rPr>
          <w:tab/>
        </w:r>
        <w:r w:rsidR="00D52C4A">
          <w:rPr>
            <w:webHidden/>
          </w:rPr>
          <w:fldChar w:fldCharType="begin"/>
        </w:r>
        <w:r w:rsidR="00D52C4A">
          <w:rPr>
            <w:webHidden/>
          </w:rPr>
          <w:instrText xml:space="preserve"> PAGEREF _Toc444695111 \h </w:instrText>
        </w:r>
        <w:r w:rsidR="00D52C4A">
          <w:rPr>
            <w:webHidden/>
          </w:rPr>
        </w:r>
        <w:r w:rsidR="00D52C4A">
          <w:rPr>
            <w:webHidden/>
          </w:rPr>
          <w:fldChar w:fldCharType="separate"/>
        </w:r>
        <w:r w:rsidR="00D52C4A">
          <w:rPr>
            <w:webHidden/>
          </w:rPr>
          <w:t>221</w:t>
        </w:r>
        <w:r w:rsidR="00D52C4A">
          <w:rPr>
            <w:webHidden/>
          </w:rPr>
          <w:fldChar w:fldCharType="end"/>
        </w:r>
      </w:hyperlink>
    </w:p>
    <w:p w14:paraId="5E91073D"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112" w:history="1">
        <w:r w:rsidR="00D52C4A" w:rsidRPr="00BE42EA">
          <w:rPr>
            <w:rStyle w:val="afffff2"/>
            <w:noProof/>
          </w:rPr>
          <w:t>Chapter 12.</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Statistics Monitoring</w:t>
        </w:r>
        <w:r w:rsidR="00D52C4A">
          <w:rPr>
            <w:noProof/>
            <w:webHidden/>
          </w:rPr>
          <w:tab/>
        </w:r>
        <w:r w:rsidR="00D52C4A">
          <w:rPr>
            <w:noProof/>
            <w:webHidden/>
          </w:rPr>
          <w:fldChar w:fldCharType="begin"/>
        </w:r>
        <w:r w:rsidR="00D52C4A">
          <w:rPr>
            <w:noProof/>
            <w:webHidden/>
          </w:rPr>
          <w:instrText xml:space="preserve"> PAGEREF _Toc444695112 \h </w:instrText>
        </w:r>
        <w:r w:rsidR="00D52C4A">
          <w:rPr>
            <w:noProof/>
            <w:webHidden/>
          </w:rPr>
        </w:r>
        <w:r w:rsidR="00D52C4A">
          <w:rPr>
            <w:noProof/>
            <w:webHidden/>
          </w:rPr>
          <w:fldChar w:fldCharType="separate"/>
        </w:r>
        <w:r w:rsidR="00D52C4A">
          <w:rPr>
            <w:noProof/>
            <w:webHidden/>
          </w:rPr>
          <w:t>223</w:t>
        </w:r>
        <w:r w:rsidR="00D52C4A">
          <w:rPr>
            <w:noProof/>
            <w:webHidden/>
          </w:rPr>
          <w:fldChar w:fldCharType="end"/>
        </w:r>
      </w:hyperlink>
    </w:p>
    <w:p w14:paraId="7CCFAB17" w14:textId="77777777" w:rsidR="00D52C4A" w:rsidRDefault="00790C83">
      <w:pPr>
        <w:pStyle w:val="20"/>
        <w:rPr>
          <w:rFonts w:asciiTheme="minorHAnsi" w:eastAsiaTheme="minorEastAsia" w:hAnsiTheme="minorHAnsi" w:cstheme="minorBidi"/>
          <w:noProof/>
          <w:snapToGrid/>
          <w:kern w:val="0"/>
          <w:sz w:val="22"/>
          <w:szCs w:val="22"/>
        </w:rPr>
      </w:pPr>
      <w:hyperlink w:anchor="_Toc444695113" w:history="1">
        <w:r w:rsidR="00D52C4A" w:rsidRPr="00BE42EA">
          <w:rPr>
            <w:rStyle w:val="afffff2"/>
            <w:noProof/>
          </w:rPr>
          <w:t>Status Monitoring</w:t>
        </w:r>
        <w:r w:rsidR="00D52C4A">
          <w:rPr>
            <w:noProof/>
            <w:webHidden/>
          </w:rPr>
          <w:tab/>
        </w:r>
        <w:r w:rsidR="00D52C4A">
          <w:rPr>
            <w:noProof/>
            <w:webHidden/>
          </w:rPr>
          <w:fldChar w:fldCharType="begin"/>
        </w:r>
        <w:r w:rsidR="00D52C4A">
          <w:rPr>
            <w:noProof/>
            <w:webHidden/>
          </w:rPr>
          <w:instrText xml:space="preserve"> PAGEREF _Toc444695113 \h </w:instrText>
        </w:r>
        <w:r w:rsidR="00D52C4A">
          <w:rPr>
            <w:noProof/>
            <w:webHidden/>
          </w:rPr>
        </w:r>
        <w:r w:rsidR="00D52C4A">
          <w:rPr>
            <w:noProof/>
            <w:webHidden/>
          </w:rPr>
          <w:fldChar w:fldCharType="separate"/>
        </w:r>
        <w:r w:rsidR="00D52C4A">
          <w:rPr>
            <w:noProof/>
            <w:webHidden/>
          </w:rPr>
          <w:t>224</w:t>
        </w:r>
        <w:r w:rsidR="00D52C4A">
          <w:rPr>
            <w:noProof/>
            <w:webHidden/>
          </w:rPr>
          <w:fldChar w:fldCharType="end"/>
        </w:r>
      </w:hyperlink>
    </w:p>
    <w:p w14:paraId="45E37BD4" w14:textId="77777777" w:rsidR="00D52C4A" w:rsidRDefault="00790C83">
      <w:pPr>
        <w:pStyle w:val="20"/>
        <w:rPr>
          <w:rFonts w:asciiTheme="minorHAnsi" w:eastAsiaTheme="minorEastAsia" w:hAnsiTheme="minorHAnsi" w:cstheme="minorBidi"/>
          <w:noProof/>
          <w:snapToGrid/>
          <w:kern w:val="0"/>
          <w:sz w:val="22"/>
          <w:szCs w:val="22"/>
        </w:rPr>
      </w:pPr>
      <w:hyperlink w:anchor="_Toc444695114" w:history="1">
        <w:r w:rsidR="00D52C4A" w:rsidRPr="00BE42EA">
          <w:rPr>
            <w:rStyle w:val="afffff2"/>
            <w:noProof/>
          </w:rPr>
          <w:t>System Threshold Configuration</w:t>
        </w:r>
        <w:r w:rsidR="00D52C4A">
          <w:rPr>
            <w:noProof/>
            <w:webHidden/>
          </w:rPr>
          <w:tab/>
        </w:r>
        <w:r w:rsidR="00D52C4A">
          <w:rPr>
            <w:noProof/>
            <w:webHidden/>
          </w:rPr>
          <w:fldChar w:fldCharType="begin"/>
        </w:r>
        <w:r w:rsidR="00D52C4A">
          <w:rPr>
            <w:noProof/>
            <w:webHidden/>
          </w:rPr>
          <w:instrText xml:space="preserve"> PAGEREF _Toc444695114 \h </w:instrText>
        </w:r>
        <w:r w:rsidR="00D52C4A">
          <w:rPr>
            <w:noProof/>
            <w:webHidden/>
          </w:rPr>
        </w:r>
        <w:r w:rsidR="00D52C4A">
          <w:rPr>
            <w:noProof/>
            <w:webHidden/>
          </w:rPr>
          <w:fldChar w:fldCharType="separate"/>
        </w:r>
        <w:r w:rsidR="00D52C4A">
          <w:rPr>
            <w:noProof/>
            <w:webHidden/>
          </w:rPr>
          <w:t>225</w:t>
        </w:r>
        <w:r w:rsidR="00D52C4A">
          <w:rPr>
            <w:noProof/>
            <w:webHidden/>
          </w:rPr>
          <w:fldChar w:fldCharType="end"/>
        </w:r>
      </w:hyperlink>
    </w:p>
    <w:p w14:paraId="43125233" w14:textId="77777777" w:rsidR="00D52C4A" w:rsidRDefault="00790C83">
      <w:pPr>
        <w:pStyle w:val="30"/>
        <w:rPr>
          <w:rFonts w:asciiTheme="minorHAnsi" w:eastAsiaTheme="minorEastAsia" w:hAnsiTheme="minorHAnsi" w:cstheme="minorBidi"/>
          <w:snapToGrid/>
          <w:kern w:val="0"/>
          <w:sz w:val="22"/>
          <w:szCs w:val="22"/>
        </w:rPr>
      </w:pPr>
      <w:hyperlink w:anchor="_Toc444695115" w:history="1">
        <w:r w:rsidR="00D52C4A" w:rsidRPr="00BE42EA">
          <w:rPr>
            <w:rStyle w:val="afffff2"/>
          </w:rPr>
          <w:t>Temperature Configuration</w:t>
        </w:r>
        <w:r w:rsidR="00D52C4A">
          <w:rPr>
            <w:webHidden/>
          </w:rPr>
          <w:tab/>
        </w:r>
        <w:r w:rsidR="00D52C4A">
          <w:rPr>
            <w:webHidden/>
          </w:rPr>
          <w:fldChar w:fldCharType="begin"/>
        </w:r>
        <w:r w:rsidR="00D52C4A">
          <w:rPr>
            <w:webHidden/>
          </w:rPr>
          <w:instrText xml:space="preserve"> PAGEREF _Toc444695115 \h </w:instrText>
        </w:r>
        <w:r w:rsidR="00D52C4A">
          <w:rPr>
            <w:webHidden/>
          </w:rPr>
        </w:r>
        <w:r w:rsidR="00D52C4A">
          <w:rPr>
            <w:webHidden/>
          </w:rPr>
          <w:fldChar w:fldCharType="separate"/>
        </w:r>
        <w:r w:rsidR="00D52C4A">
          <w:rPr>
            <w:webHidden/>
          </w:rPr>
          <w:t>225</w:t>
        </w:r>
        <w:r w:rsidR="00D52C4A">
          <w:rPr>
            <w:webHidden/>
          </w:rPr>
          <w:fldChar w:fldCharType="end"/>
        </w:r>
      </w:hyperlink>
    </w:p>
    <w:p w14:paraId="30E854BB" w14:textId="77777777" w:rsidR="00D52C4A" w:rsidRDefault="00790C83">
      <w:pPr>
        <w:pStyle w:val="30"/>
        <w:rPr>
          <w:rFonts w:asciiTheme="minorHAnsi" w:eastAsiaTheme="minorEastAsia" w:hAnsiTheme="minorHAnsi" w:cstheme="minorBidi"/>
          <w:snapToGrid/>
          <w:kern w:val="0"/>
          <w:sz w:val="22"/>
          <w:szCs w:val="22"/>
        </w:rPr>
      </w:pPr>
      <w:hyperlink w:anchor="_Toc444695116" w:history="1">
        <w:r w:rsidR="00D52C4A" w:rsidRPr="00BE42EA">
          <w:rPr>
            <w:rStyle w:val="afffff2"/>
          </w:rPr>
          <w:t>CPU Usage Configuration</w:t>
        </w:r>
        <w:r w:rsidR="00D52C4A">
          <w:rPr>
            <w:webHidden/>
          </w:rPr>
          <w:tab/>
        </w:r>
        <w:r w:rsidR="00D52C4A">
          <w:rPr>
            <w:webHidden/>
          </w:rPr>
          <w:fldChar w:fldCharType="begin"/>
        </w:r>
        <w:r w:rsidR="00D52C4A">
          <w:rPr>
            <w:webHidden/>
          </w:rPr>
          <w:instrText xml:space="preserve"> PAGEREF _Toc444695116 \h </w:instrText>
        </w:r>
        <w:r w:rsidR="00D52C4A">
          <w:rPr>
            <w:webHidden/>
          </w:rPr>
        </w:r>
        <w:r w:rsidR="00D52C4A">
          <w:rPr>
            <w:webHidden/>
          </w:rPr>
          <w:fldChar w:fldCharType="separate"/>
        </w:r>
        <w:r w:rsidR="00D52C4A">
          <w:rPr>
            <w:webHidden/>
          </w:rPr>
          <w:t>225</w:t>
        </w:r>
        <w:r w:rsidR="00D52C4A">
          <w:rPr>
            <w:webHidden/>
          </w:rPr>
          <w:fldChar w:fldCharType="end"/>
        </w:r>
      </w:hyperlink>
    </w:p>
    <w:p w14:paraId="5C075A7B" w14:textId="77777777" w:rsidR="00D52C4A" w:rsidRDefault="00790C83">
      <w:pPr>
        <w:pStyle w:val="30"/>
        <w:rPr>
          <w:rFonts w:asciiTheme="minorHAnsi" w:eastAsiaTheme="minorEastAsia" w:hAnsiTheme="minorHAnsi" w:cstheme="minorBidi"/>
          <w:snapToGrid/>
          <w:kern w:val="0"/>
          <w:sz w:val="22"/>
          <w:szCs w:val="22"/>
        </w:rPr>
      </w:pPr>
      <w:hyperlink w:anchor="_Toc444695117" w:history="1">
        <w:r w:rsidR="00D52C4A" w:rsidRPr="00BE42EA">
          <w:rPr>
            <w:rStyle w:val="afffff2"/>
          </w:rPr>
          <w:t>Memory Usage Configuration</w:t>
        </w:r>
        <w:r w:rsidR="00D52C4A">
          <w:rPr>
            <w:webHidden/>
          </w:rPr>
          <w:tab/>
        </w:r>
        <w:r w:rsidR="00D52C4A">
          <w:rPr>
            <w:webHidden/>
          </w:rPr>
          <w:fldChar w:fldCharType="begin"/>
        </w:r>
        <w:r w:rsidR="00D52C4A">
          <w:rPr>
            <w:webHidden/>
          </w:rPr>
          <w:instrText xml:space="preserve"> PAGEREF _Toc444695117 \h </w:instrText>
        </w:r>
        <w:r w:rsidR="00D52C4A">
          <w:rPr>
            <w:webHidden/>
          </w:rPr>
        </w:r>
        <w:r w:rsidR="00D52C4A">
          <w:rPr>
            <w:webHidden/>
          </w:rPr>
          <w:fldChar w:fldCharType="separate"/>
        </w:r>
        <w:r w:rsidR="00D52C4A">
          <w:rPr>
            <w:webHidden/>
          </w:rPr>
          <w:t>225</w:t>
        </w:r>
        <w:r w:rsidR="00D52C4A">
          <w:rPr>
            <w:webHidden/>
          </w:rPr>
          <w:fldChar w:fldCharType="end"/>
        </w:r>
      </w:hyperlink>
    </w:p>
    <w:p w14:paraId="212704A4" w14:textId="77777777" w:rsidR="00D52C4A" w:rsidRDefault="00790C83">
      <w:pPr>
        <w:pStyle w:val="30"/>
        <w:rPr>
          <w:rFonts w:asciiTheme="minorHAnsi" w:eastAsiaTheme="minorEastAsia" w:hAnsiTheme="minorHAnsi" w:cstheme="minorBidi"/>
          <w:snapToGrid/>
          <w:kern w:val="0"/>
          <w:sz w:val="22"/>
          <w:szCs w:val="22"/>
        </w:rPr>
      </w:pPr>
      <w:hyperlink w:anchor="_Toc444695118" w:history="1">
        <w:r w:rsidR="00D52C4A" w:rsidRPr="00BE42EA">
          <w:rPr>
            <w:rStyle w:val="afffff2"/>
          </w:rPr>
          <w:t>Application Memory Usage Display</w:t>
        </w:r>
        <w:r w:rsidR="00D52C4A">
          <w:rPr>
            <w:webHidden/>
          </w:rPr>
          <w:tab/>
        </w:r>
        <w:r w:rsidR="00D52C4A">
          <w:rPr>
            <w:webHidden/>
          </w:rPr>
          <w:fldChar w:fldCharType="begin"/>
        </w:r>
        <w:r w:rsidR="00D52C4A">
          <w:rPr>
            <w:webHidden/>
          </w:rPr>
          <w:instrText xml:space="preserve"> PAGEREF _Toc444695118 \h </w:instrText>
        </w:r>
        <w:r w:rsidR="00D52C4A">
          <w:rPr>
            <w:webHidden/>
          </w:rPr>
        </w:r>
        <w:r w:rsidR="00D52C4A">
          <w:rPr>
            <w:webHidden/>
          </w:rPr>
          <w:fldChar w:fldCharType="separate"/>
        </w:r>
        <w:r w:rsidR="00D52C4A">
          <w:rPr>
            <w:webHidden/>
          </w:rPr>
          <w:t>226</w:t>
        </w:r>
        <w:r w:rsidR="00D52C4A">
          <w:rPr>
            <w:webHidden/>
          </w:rPr>
          <w:fldChar w:fldCharType="end"/>
        </w:r>
      </w:hyperlink>
    </w:p>
    <w:p w14:paraId="70E9C6E4" w14:textId="77777777" w:rsidR="00D52C4A" w:rsidRDefault="00790C83">
      <w:pPr>
        <w:pStyle w:val="20"/>
        <w:rPr>
          <w:rFonts w:asciiTheme="minorHAnsi" w:eastAsiaTheme="minorEastAsia" w:hAnsiTheme="minorHAnsi" w:cstheme="minorBidi"/>
          <w:noProof/>
          <w:snapToGrid/>
          <w:kern w:val="0"/>
          <w:sz w:val="22"/>
          <w:szCs w:val="22"/>
        </w:rPr>
      </w:pPr>
      <w:hyperlink w:anchor="_Toc444695119" w:history="1">
        <w:r w:rsidR="00D52C4A" w:rsidRPr="00BE42EA">
          <w:rPr>
            <w:rStyle w:val="afffff2"/>
            <w:noProof/>
          </w:rPr>
          <w:t>Port Statistics</w:t>
        </w:r>
        <w:r w:rsidR="00D52C4A">
          <w:rPr>
            <w:noProof/>
            <w:webHidden/>
          </w:rPr>
          <w:tab/>
        </w:r>
        <w:r w:rsidR="00D52C4A">
          <w:rPr>
            <w:noProof/>
            <w:webHidden/>
          </w:rPr>
          <w:fldChar w:fldCharType="begin"/>
        </w:r>
        <w:r w:rsidR="00D52C4A">
          <w:rPr>
            <w:noProof/>
            <w:webHidden/>
          </w:rPr>
          <w:instrText xml:space="preserve"> PAGEREF _Toc444695119 \h </w:instrText>
        </w:r>
        <w:r w:rsidR="00D52C4A">
          <w:rPr>
            <w:noProof/>
            <w:webHidden/>
          </w:rPr>
        </w:r>
        <w:r w:rsidR="00D52C4A">
          <w:rPr>
            <w:noProof/>
            <w:webHidden/>
          </w:rPr>
          <w:fldChar w:fldCharType="separate"/>
        </w:r>
        <w:r w:rsidR="00D52C4A">
          <w:rPr>
            <w:noProof/>
            <w:webHidden/>
          </w:rPr>
          <w:t>227</w:t>
        </w:r>
        <w:r w:rsidR="00D52C4A">
          <w:rPr>
            <w:noProof/>
            <w:webHidden/>
          </w:rPr>
          <w:fldChar w:fldCharType="end"/>
        </w:r>
      </w:hyperlink>
    </w:p>
    <w:p w14:paraId="53800553" w14:textId="77777777" w:rsidR="00D52C4A" w:rsidRDefault="00790C83">
      <w:pPr>
        <w:pStyle w:val="20"/>
        <w:rPr>
          <w:rFonts w:asciiTheme="minorHAnsi" w:eastAsiaTheme="minorEastAsia" w:hAnsiTheme="minorHAnsi" w:cstheme="minorBidi"/>
          <w:noProof/>
          <w:snapToGrid/>
          <w:kern w:val="0"/>
          <w:sz w:val="22"/>
          <w:szCs w:val="22"/>
        </w:rPr>
      </w:pPr>
      <w:hyperlink w:anchor="_Toc444695120" w:history="1">
        <w:r w:rsidR="00D52C4A" w:rsidRPr="00BE42EA">
          <w:rPr>
            <w:rStyle w:val="afffff2"/>
            <w:noProof/>
          </w:rPr>
          <w:t>RMON (Remote MONitoring)</w:t>
        </w:r>
        <w:r w:rsidR="00D52C4A">
          <w:rPr>
            <w:noProof/>
            <w:webHidden/>
          </w:rPr>
          <w:tab/>
        </w:r>
        <w:r w:rsidR="00D52C4A">
          <w:rPr>
            <w:noProof/>
            <w:webHidden/>
          </w:rPr>
          <w:fldChar w:fldCharType="begin"/>
        </w:r>
        <w:r w:rsidR="00D52C4A">
          <w:rPr>
            <w:noProof/>
            <w:webHidden/>
          </w:rPr>
          <w:instrText xml:space="preserve"> PAGEREF _Toc444695120 \h </w:instrText>
        </w:r>
        <w:r w:rsidR="00D52C4A">
          <w:rPr>
            <w:noProof/>
            <w:webHidden/>
          </w:rPr>
        </w:r>
        <w:r w:rsidR="00D52C4A">
          <w:rPr>
            <w:noProof/>
            <w:webHidden/>
          </w:rPr>
          <w:fldChar w:fldCharType="separate"/>
        </w:r>
        <w:r w:rsidR="00D52C4A">
          <w:rPr>
            <w:noProof/>
            <w:webHidden/>
          </w:rPr>
          <w:t>230</w:t>
        </w:r>
        <w:r w:rsidR="00D52C4A">
          <w:rPr>
            <w:noProof/>
            <w:webHidden/>
          </w:rPr>
          <w:fldChar w:fldCharType="end"/>
        </w:r>
      </w:hyperlink>
    </w:p>
    <w:p w14:paraId="71591B97" w14:textId="77777777" w:rsidR="00D52C4A" w:rsidRDefault="00790C83">
      <w:pPr>
        <w:pStyle w:val="30"/>
        <w:rPr>
          <w:rFonts w:asciiTheme="minorHAnsi" w:eastAsiaTheme="minorEastAsia" w:hAnsiTheme="minorHAnsi" w:cstheme="minorBidi"/>
          <w:snapToGrid/>
          <w:kern w:val="0"/>
          <w:sz w:val="22"/>
          <w:szCs w:val="22"/>
        </w:rPr>
      </w:pPr>
      <w:hyperlink w:anchor="_Toc444695121" w:history="1">
        <w:r w:rsidR="00D52C4A" w:rsidRPr="00BE42EA">
          <w:rPr>
            <w:rStyle w:val="afffff2"/>
          </w:rPr>
          <w:t>RMON Overview</w:t>
        </w:r>
        <w:r w:rsidR="00D52C4A">
          <w:rPr>
            <w:webHidden/>
          </w:rPr>
          <w:tab/>
        </w:r>
        <w:r w:rsidR="00D52C4A">
          <w:rPr>
            <w:webHidden/>
          </w:rPr>
          <w:fldChar w:fldCharType="begin"/>
        </w:r>
        <w:r w:rsidR="00D52C4A">
          <w:rPr>
            <w:webHidden/>
          </w:rPr>
          <w:instrText xml:space="preserve"> PAGEREF _Toc444695121 \h </w:instrText>
        </w:r>
        <w:r w:rsidR="00D52C4A">
          <w:rPr>
            <w:webHidden/>
          </w:rPr>
        </w:r>
        <w:r w:rsidR="00D52C4A">
          <w:rPr>
            <w:webHidden/>
          </w:rPr>
          <w:fldChar w:fldCharType="separate"/>
        </w:r>
        <w:r w:rsidR="00D52C4A">
          <w:rPr>
            <w:webHidden/>
          </w:rPr>
          <w:t>230</w:t>
        </w:r>
        <w:r w:rsidR="00D52C4A">
          <w:rPr>
            <w:webHidden/>
          </w:rPr>
          <w:fldChar w:fldCharType="end"/>
        </w:r>
      </w:hyperlink>
    </w:p>
    <w:p w14:paraId="028452EA" w14:textId="77777777" w:rsidR="00D52C4A" w:rsidRDefault="00790C83">
      <w:pPr>
        <w:pStyle w:val="30"/>
        <w:rPr>
          <w:rFonts w:asciiTheme="minorHAnsi" w:eastAsiaTheme="minorEastAsia" w:hAnsiTheme="minorHAnsi" w:cstheme="minorBidi"/>
          <w:snapToGrid/>
          <w:kern w:val="0"/>
          <w:sz w:val="22"/>
          <w:szCs w:val="22"/>
        </w:rPr>
      </w:pPr>
      <w:hyperlink w:anchor="_Toc444695122" w:history="1">
        <w:r w:rsidR="00D52C4A" w:rsidRPr="00BE42EA">
          <w:rPr>
            <w:rStyle w:val="afffff2"/>
          </w:rPr>
          <w:t>RMON Alarm and Event Group Configuration</w:t>
        </w:r>
        <w:r w:rsidR="00D52C4A">
          <w:rPr>
            <w:webHidden/>
          </w:rPr>
          <w:tab/>
        </w:r>
        <w:r w:rsidR="00D52C4A">
          <w:rPr>
            <w:webHidden/>
          </w:rPr>
          <w:fldChar w:fldCharType="begin"/>
        </w:r>
        <w:r w:rsidR="00D52C4A">
          <w:rPr>
            <w:webHidden/>
          </w:rPr>
          <w:instrText xml:space="preserve"> PAGEREF _Toc444695122 \h </w:instrText>
        </w:r>
        <w:r w:rsidR="00D52C4A">
          <w:rPr>
            <w:webHidden/>
          </w:rPr>
        </w:r>
        <w:r w:rsidR="00D52C4A">
          <w:rPr>
            <w:webHidden/>
          </w:rPr>
          <w:fldChar w:fldCharType="separate"/>
        </w:r>
        <w:r w:rsidR="00D52C4A">
          <w:rPr>
            <w:webHidden/>
          </w:rPr>
          <w:t>231</w:t>
        </w:r>
        <w:r w:rsidR="00D52C4A">
          <w:rPr>
            <w:webHidden/>
          </w:rPr>
          <w:fldChar w:fldCharType="end"/>
        </w:r>
      </w:hyperlink>
    </w:p>
    <w:p w14:paraId="296D9395" w14:textId="77777777" w:rsidR="00D52C4A" w:rsidRDefault="00790C83">
      <w:pPr>
        <w:pStyle w:val="20"/>
        <w:rPr>
          <w:rFonts w:asciiTheme="minorHAnsi" w:eastAsiaTheme="minorEastAsia" w:hAnsiTheme="minorHAnsi" w:cstheme="minorBidi"/>
          <w:noProof/>
          <w:snapToGrid/>
          <w:kern w:val="0"/>
          <w:sz w:val="22"/>
          <w:szCs w:val="22"/>
        </w:rPr>
      </w:pPr>
      <w:hyperlink w:anchor="_Toc444695123" w:history="1">
        <w:r w:rsidR="00D52C4A" w:rsidRPr="00BE42EA">
          <w:rPr>
            <w:rStyle w:val="afffff2"/>
            <w:noProof/>
          </w:rPr>
          <w:t>Logging</w:t>
        </w:r>
        <w:r w:rsidR="00D52C4A">
          <w:rPr>
            <w:noProof/>
            <w:webHidden/>
          </w:rPr>
          <w:tab/>
        </w:r>
        <w:r w:rsidR="00D52C4A">
          <w:rPr>
            <w:noProof/>
            <w:webHidden/>
          </w:rPr>
          <w:fldChar w:fldCharType="begin"/>
        </w:r>
        <w:r w:rsidR="00D52C4A">
          <w:rPr>
            <w:noProof/>
            <w:webHidden/>
          </w:rPr>
          <w:instrText xml:space="preserve"> PAGEREF _Toc444695123 \h </w:instrText>
        </w:r>
        <w:r w:rsidR="00D52C4A">
          <w:rPr>
            <w:noProof/>
            <w:webHidden/>
          </w:rPr>
        </w:r>
        <w:r w:rsidR="00D52C4A">
          <w:rPr>
            <w:noProof/>
            <w:webHidden/>
          </w:rPr>
          <w:fldChar w:fldCharType="separate"/>
        </w:r>
        <w:r w:rsidR="00D52C4A">
          <w:rPr>
            <w:noProof/>
            <w:webHidden/>
          </w:rPr>
          <w:t>234</w:t>
        </w:r>
        <w:r w:rsidR="00D52C4A">
          <w:rPr>
            <w:noProof/>
            <w:webHidden/>
          </w:rPr>
          <w:fldChar w:fldCharType="end"/>
        </w:r>
      </w:hyperlink>
    </w:p>
    <w:p w14:paraId="6BC373ED" w14:textId="77777777" w:rsidR="00D52C4A" w:rsidRDefault="00790C83">
      <w:pPr>
        <w:pStyle w:val="30"/>
        <w:rPr>
          <w:rFonts w:asciiTheme="minorHAnsi" w:eastAsiaTheme="minorEastAsia" w:hAnsiTheme="minorHAnsi" w:cstheme="minorBidi"/>
          <w:snapToGrid/>
          <w:kern w:val="0"/>
          <w:sz w:val="22"/>
          <w:szCs w:val="22"/>
        </w:rPr>
      </w:pPr>
      <w:hyperlink w:anchor="_Toc444695124" w:history="1">
        <w:r w:rsidR="00D52C4A" w:rsidRPr="00BE42EA">
          <w:rPr>
            <w:rStyle w:val="afffff2"/>
          </w:rPr>
          <w:t>System Log Message</w:t>
        </w:r>
        <w:r w:rsidR="00D52C4A">
          <w:rPr>
            <w:webHidden/>
          </w:rPr>
          <w:tab/>
        </w:r>
        <w:r w:rsidR="00D52C4A">
          <w:rPr>
            <w:webHidden/>
          </w:rPr>
          <w:fldChar w:fldCharType="begin"/>
        </w:r>
        <w:r w:rsidR="00D52C4A">
          <w:rPr>
            <w:webHidden/>
          </w:rPr>
          <w:instrText xml:space="preserve"> PAGEREF _Toc444695124 \h </w:instrText>
        </w:r>
        <w:r w:rsidR="00D52C4A">
          <w:rPr>
            <w:webHidden/>
          </w:rPr>
        </w:r>
        <w:r w:rsidR="00D52C4A">
          <w:rPr>
            <w:webHidden/>
          </w:rPr>
          <w:fldChar w:fldCharType="separate"/>
        </w:r>
        <w:r w:rsidR="00D52C4A">
          <w:rPr>
            <w:webHidden/>
          </w:rPr>
          <w:t>234</w:t>
        </w:r>
        <w:r w:rsidR="00D52C4A">
          <w:rPr>
            <w:webHidden/>
          </w:rPr>
          <w:fldChar w:fldCharType="end"/>
        </w:r>
      </w:hyperlink>
    </w:p>
    <w:p w14:paraId="44432FCD" w14:textId="77777777" w:rsidR="00D52C4A" w:rsidRDefault="00790C83">
      <w:pPr>
        <w:pStyle w:val="30"/>
        <w:rPr>
          <w:rFonts w:asciiTheme="minorHAnsi" w:eastAsiaTheme="minorEastAsia" w:hAnsiTheme="minorHAnsi" w:cstheme="minorBidi"/>
          <w:snapToGrid/>
          <w:kern w:val="0"/>
          <w:sz w:val="22"/>
          <w:szCs w:val="22"/>
        </w:rPr>
      </w:pPr>
      <w:hyperlink w:anchor="_Toc444695125" w:history="1">
        <w:r w:rsidR="00D52C4A" w:rsidRPr="00BE42EA">
          <w:rPr>
            <w:rStyle w:val="afffff2"/>
          </w:rPr>
          <w:t>Default Logging Value</w:t>
        </w:r>
        <w:r w:rsidR="00D52C4A">
          <w:rPr>
            <w:webHidden/>
          </w:rPr>
          <w:tab/>
        </w:r>
        <w:r w:rsidR="00D52C4A">
          <w:rPr>
            <w:webHidden/>
          </w:rPr>
          <w:fldChar w:fldCharType="begin"/>
        </w:r>
        <w:r w:rsidR="00D52C4A">
          <w:rPr>
            <w:webHidden/>
          </w:rPr>
          <w:instrText xml:space="preserve"> PAGEREF _Toc444695125 \h </w:instrText>
        </w:r>
        <w:r w:rsidR="00D52C4A">
          <w:rPr>
            <w:webHidden/>
          </w:rPr>
        </w:r>
        <w:r w:rsidR="00D52C4A">
          <w:rPr>
            <w:webHidden/>
          </w:rPr>
          <w:fldChar w:fldCharType="separate"/>
        </w:r>
        <w:r w:rsidR="00D52C4A">
          <w:rPr>
            <w:webHidden/>
          </w:rPr>
          <w:t>234</w:t>
        </w:r>
        <w:r w:rsidR="00D52C4A">
          <w:rPr>
            <w:webHidden/>
          </w:rPr>
          <w:fldChar w:fldCharType="end"/>
        </w:r>
      </w:hyperlink>
    </w:p>
    <w:p w14:paraId="608DAA1B" w14:textId="77777777" w:rsidR="00D52C4A" w:rsidRDefault="00790C83">
      <w:pPr>
        <w:pStyle w:val="30"/>
        <w:rPr>
          <w:rFonts w:asciiTheme="minorHAnsi" w:eastAsiaTheme="minorEastAsia" w:hAnsiTheme="minorHAnsi" w:cstheme="minorBidi"/>
          <w:snapToGrid/>
          <w:kern w:val="0"/>
          <w:sz w:val="22"/>
          <w:szCs w:val="22"/>
        </w:rPr>
      </w:pPr>
      <w:hyperlink w:anchor="_Toc444695126" w:history="1">
        <w:r w:rsidR="00D52C4A" w:rsidRPr="00BE42EA">
          <w:rPr>
            <w:rStyle w:val="afffff2"/>
          </w:rPr>
          <w:t>Examples of Logging Configuration</w:t>
        </w:r>
        <w:r w:rsidR="00D52C4A">
          <w:rPr>
            <w:webHidden/>
          </w:rPr>
          <w:tab/>
        </w:r>
        <w:r w:rsidR="00D52C4A">
          <w:rPr>
            <w:webHidden/>
          </w:rPr>
          <w:fldChar w:fldCharType="begin"/>
        </w:r>
        <w:r w:rsidR="00D52C4A">
          <w:rPr>
            <w:webHidden/>
          </w:rPr>
          <w:instrText xml:space="preserve"> PAGEREF _Toc444695126 \h </w:instrText>
        </w:r>
        <w:r w:rsidR="00D52C4A">
          <w:rPr>
            <w:webHidden/>
          </w:rPr>
        </w:r>
        <w:r w:rsidR="00D52C4A">
          <w:rPr>
            <w:webHidden/>
          </w:rPr>
          <w:fldChar w:fldCharType="separate"/>
        </w:r>
        <w:r w:rsidR="00D52C4A">
          <w:rPr>
            <w:webHidden/>
          </w:rPr>
          <w:t>235</w:t>
        </w:r>
        <w:r w:rsidR="00D52C4A">
          <w:rPr>
            <w:webHidden/>
          </w:rPr>
          <w:fldChar w:fldCharType="end"/>
        </w:r>
      </w:hyperlink>
    </w:p>
    <w:p w14:paraId="35C3B775" w14:textId="77777777" w:rsidR="00D52C4A" w:rsidRDefault="00790C83">
      <w:pPr>
        <w:pStyle w:val="20"/>
        <w:rPr>
          <w:rFonts w:asciiTheme="minorHAnsi" w:eastAsiaTheme="minorEastAsia" w:hAnsiTheme="minorHAnsi" w:cstheme="minorBidi"/>
          <w:noProof/>
          <w:snapToGrid/>
          <w:kern w:val="0"/>
          <w:sz w:val="22"/>
          <w:szCs w:val="22"/>
        </w:rPr>
      </w:pPr>
      <w:hyperlink w:anchor="_Toc444695127" w:history="1">
        <w:r w:rsidR="00D52C4A" w:rsidRPr="00BE42EA">
          <w:rPr>
            <w:rStyle w:val="afffff2"/>
            <w:noProof/>
          </w:rPr>
          <w:t>sFlow</w:t>
        </w:r>
        <w:r w:rsidR="00D52C4A">
          <w:rPr>
            <w:noProof/>
            <w:webHidden/>
          </w:rPr>
          <w:tab/>
        </w:r>
        <w:r w:rsidR="00D52C4A">
          <w:rPr>
            <w:noProof/>
            <w:webHidden/>
          </w:rPr>
          <w:fldChar w:fldCharType="begin"/>
        </w:r>
        <w:r w:rsidR="00D52C4A">
          <w:rPr>
            <w:noProof/>
            <w:webHidden/>
          </w:rPr>
          <w:instrText xml:space="preserve"> PAGEREF _Toc444695127 \h </w:instrText>
        </w:r>
        <w:r w:rsidR="00D52C4A">
          <w:rPr>
            <w:noProof/>
            <w:webHidden/>
          </w:rPr>
        </w:r>
        <w:r w:rsidR="00D52C4A">
          <w:rPr>
            <w:noProof/>
            <w:webHidden/>
          </w:rPr>
          <w:fldChar w:fldCharType="separate"/>
        </w:r>
        <w:r w:rsidR="00D52C4A">
          <w:rPr>
            <w:noProof/>
            <w:webHidden/>
          </w:rPr>
          <w:t>237</w:t>
        </w:r>
        <w:r w:rsidR="00D52C4A">
          <w:rPr>
            <w:noProof/>
            <w:webHidden/>
          </w:rPr>
          <w:fldChar w:fldCharType="end"/>
        </w:r>
      </w:hyperlink>
    </w:p>
    <w:p w14:paraId="3061E1B1" w14:textId="77777777" w:rsidR="00D52C4A" w:rsidRDefault="00790C83">
      <w:pPr>
        <w:pStyle w:val="30"/>
        <w:rPr>
          <w:rFonts w:asciiTheme="minorHAnsi" w:eastAsiaTheme="minorEastAsia" w:hAnsiTheme="minorHAnsi" w:cstheme="minorBidi"/>
          <w:snapToGrid/>
          <w:kern w:val="0"/>
          <w:sz w:val="22"/>
          <w:szCs w:val="22"/>
        </w:rPr>
      </w:pPr>
      <w:hyperlink w:anchor="_Toc444695128" w:history="1">
        <w:r w:rsidR="00D52C4A" w:rsidRPr="00BE42EA">
          <w:rPr>
            <w:rStyle w:val="afffff2"/>
          </w:rPr>
          <w:t>sFlow agent</w:t>
        </w:r>
        <w:r w:rsidR="00D52C4A">
          <w:rPr>
            <w:webHidden/>
          </w:rPr>
          <w:tab/>
        </w:r>
        <w:r w:rsidR="00D52C4A">
          <w:rPr>
            <w:webHidden/>
          </w:rPr>
          <w:fldChar w:fldCharType="begin"/>
        </w:r>
        <w:r w:rsidR="00D52C4A">
          <w:rPr>
            <w:webHidden/>
          </w:rPr>
          <w:instrText xml:space="preserve"> PAGEREF _Toc444695128 \h </w:instrText>
        </w:r>
        <w:r w:rsidR="00D52C4A">
          <w:rPr>
            <w:webHidden/>
          </w:rPr>
        </w:r>
        <w:r w:rsidR="00D52C4A">
          <w:rPr>
            <w:webHidden/>
          </w:rPr>
          <w:fldChar w:fldCharType="separate"/>
        </w:r>
        <w:r w:rsidR="00D52C4A">
          <w:rPr>
            <w:webHidden/>
          </w:rPr>
          <w:t>237</w:t>
        </w:r>
        <w:r w:rsidR="00D52C4A">
          <w:rPr>
            <w:webHidden/>
          </w:rPr>
          <w:fldChar w:fldCharType="end"/>
        </w:r>
      </w:hyperlink>
    </w:p>
    <w:p w14:paraId="361C0324" w14:textId="77777777" w:rsidR="00D52C4A" w:rsidRDefault="00790C83">
      <w:pPr>
        <w:pStyle w:val="30"/>
        <w:rPr>
          <w:rFonts w:asciiTheme="minorHAnsi" w:eastAsiaTheme="minorEastAsia" w:hAnsiTheme="minorHAnsi" w:cstheme="minorBidi"/>
          <w:snapToGrid/>
          <w:kern w:val="0"/>
          <w:sz w:val="22"/>
          <w:szCs w:val="22"/>
        </w:rPr>
      </w:pPr>
      <w:hyperlink w:anchor="_Toc444695129" w:history="1">
        <w:r w:rsidR="00D52C4A" w:rsidRPr="00BE42EA">
          <w:rPr>
            <w:rStyle w:val="afffff2"/>
          </w:rPr>
          <w:t>sFlow collector</w:t>
        </w:r>
        <w:r w:rsidR="00D52C4A">
          <w:rPr>
            <w:webHidden/>
          </w:rPr>
          <w:tab/>
        </w:r>
        <w:r w:rsidR="00D52C4A">
          <w:rPr>
            <w:webHidden/>
          </w:rPr>
          <w:fldChar w:fldCharType="begin"/>
        </w:r>
        <w:r w:rsidR="00D52C4A">
          <w:rPr>
            <w:webHidden/>
          </w:rPr>
          <w:instrText xml:space="preserve"> PAGEREF _Toc444695129 \h </w:instrText>
        </w:r>
        <w:r w:rsidR="00D52C4A">
          <w:rPr>
            <w:webHidden/>
          </w:rPr>
        </w:r>
        <w:r w:rsidR="00D52C4A">
          <w:rPr>
            <w:webHidden/>
          </w:rPr>
          <w:fldChar w:fldCharType="separate"/>
        </w:r>
        <w:r w:rsidR="00D52C4A">
          <w:rPr>
            <w:webHidden/>
          </w:rPr>
          <w:t>238</w:t>
        </w:r>
        <w:r w:rsidR="00D52C4A">
          <w:rPr>
            <w:webHidden/>
          </w:rPr>
          <w:fldChar w:fldCharType="end"/>
        </w:r>
      </w:hyperlink>
    </w:p>
    <w:p w14:paraId="6BB14CA0"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130" w:history="1">
        <w:r w:rsidR="00D52C4A" w:rsidRPr="00BE42EA">
          <w:rPr>
            <w:rStyle w:val="afffff2"/>
            <w:noProof/>
          </w:rPr>
          <w:t>Chapter 13.</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STP (Spanning Tree Protocol) &amp; SLD (Self-loop Detection)</w:t>
        </w:r>
        <w:r w:rsidR="00D52C4A">
          <w:rPr>
            <w:noProof/>
            <w:webHidden/>
          </w:rPr>
          <w:tab/>
        </w:r>
        <w:r w:rsidR="00D52C4A">
          <w:rPr>
            <w:noProof/>
            <w:webHidden/>
          </w:rPr>
          <w:fldChar w:fldCharType="begin"/>
        </w:r>
        <w:r w:rsidR="00D52C4A">
          <w:rPr>
            <w:noProof/>
            <w:webHidden/>
          </w:rPr>
          <w:instrText xml:space="preserve"> PAGEREF _Toc444695130 \h </w:instrText>
        </w:r>
        <w:r w:rsidR="00D52C4A">
          <w:rPr>
            <w:noProof/>
            <w:webHidden/>
          </w:rPr>
        </w:r>
        <w:r w:rsidR="00D52C4A">
          <w:rPr>
            <w:noProof/>
            <w:webHidden/>
          </w:rPr>
          <w:fldChar w:fldCharType="separate"/>
        </w:r>
        <w:r w:rsidR="00D52C4A">
          <w:rPr>
            <w:noProof/>
            <w:webHidden/>
          </w:rPr>
          <w:t>242</w:t>
        </w:r>
        <w:r w:rsidR="00D52C4A">
          <w:rPr>
            <w:noProof/>
            <w:webHidden/>
          </w:rPr>
          <w:fldChar w:fldCharType="end"/>
        </w:r>
      </w:hyperlink>
    </w:p>
    <w:p w14:paraId="0BD57A15" w14:textId="77777777" w:rsidR="00D52C4A" w:rsidRDefault="00790C83">
      <w:pPr>
        <w:pStyle w:val="20"/>
        <w:rPr>
          <w:rFonts w:asciiTheme="minorHAnsi" w:eastAsiaTheme="minorEastAsia" w:hAnsiTheme="minorHAnsi" w:cstheme="minorBidi"/>
          <w:noProof/>
          <w:snapToGrid/>
          <w:kern w:val="0"/>
          <w:sz w:val="22"/>
          <w:szCs w:val="22"/>
        </w:rPr>
      </w:pPr>
      <w:hyperlink w:anchor="_Toc444695131" w:history="1">
        <w:r w:rsidR="00D52C4A" w:rsidRPr="00BE42EA">
          <w:rPr>
            <w:rStyle w:val="afffff2"/>
            <w:noProof/>
          </w:rPr>
          <w:t>Understanding Spanning-Tree Features</w:t>
        </w:r>
        <w:r w:rsidR="00D52C4A">
          <w:rPr>
            <w:noProof/>
            <w:webHidden/>
          </w:rPr>
          <w:tab/>
        </w:r>
        <w:r w:rsidR="00D52C4A">
          <w:rPr>
            <w:noProof/>
            <w:webHidden/>
          </w:rPr>
          <w:fldChar w:fldCharType="begin"/>
        </w:r>
        <w:r w:rsidR="00D52C4A">
          <w:rPr>
            <w:noProof/>
            <w:webHidden/>
          </w:rPr>
          <w:instrText xml:space="preserve"> PAGEREF _Toc444695131 \h </w:instrText>
        </w:r>
        <w:r w:rsidR="00D52C4A">
          <w:rPr>
            <w:noProof/>
            <w:webHidden/>
          </w:rPr>
        </w:r>
        <w:r w:rsidR="00D52C4A">
          <w:rPr>
            <w:noProof/>
            <w:webHidden/>
          </w:rPr>
          <w:fldChar w:fldCharType="separate"/>
        </w:r>
        <w:r w:rsidR="00D52C4A">
          <w:rPr>
            <w:noProof/>
            <w:webHidden/>
          </w:rPr>
          <w:t>243</w:t>
        </w:r>
        <w:r w:rsidR="00D52C4A">
          <w:rPr>
            <w:noProof/>
            <w:webHidden/>
          </w:rPr>
          <w:fldChar w:fldCharType="end"/>
        </w:r>
      </w:hyperlink>
    </w:p>
    <w:p w14:paraId="17B93719" w14:textId="77777777" w:rsidR="00D52C4A" w:rsidRDefault="00790C83">
      <w:pPr>
        <w:pStyle w:val="30"/>
        <w:rPr>
          <w:rFonts w:asciiTheme="minorHAnsi" w:eastAsiaTheme="minorEastAsia" w:hAnsiTheme="minorHAnsi" w:cstheme="minorBidi"/>
          <w:snapToGrid/>
          <w:kern w:val="0"/>
          <w:sz w:val="22"/>
          <w:szCs w:val="22"/>
        </w:rPr>
      </w:pPr>
      <w:hyperlink w:anchor="_Toc444695132" w:history="1">
        <w:r w:rsidR="00D52C4A" w:rsidRPr="00BE42EA">
          <w:rPr>
            <w:rStyle w:val="afffff2"/>
          </w:rPr>
          <w:t>STP Overview</w:t>
        </w:r>
        <w:r w:rsidR="00D52C4A">
          <w:rPr>
            <w:webHidden/>
          </w:rPr>
          <w:tab/>
        </w:r>
        <w:r w:rsidR="00D52C4A">
          <w:rPr>
            <w:webHidden/>
          </w:rPr>
          <w:fldChar w:fldCharType="begin"/>
        </w:r>
        <w:r w:rsidR="00D52C4A">
          <w:rPr>
            <w:webHidden/>
          </w:rPr>
          <w:instrText xml:space="preserve"> PAGEREF _Toc444695132 \h </w:instrText>
        </w:r>
        <w:r w:rsidR="00D52C4A">
          <w:rPr>
            <w:webHidden/>
          </w:rPr>
        </w:r>
        <w:r w:rsidR="00D52C4A">
          <w:rPr>
            <w:webHidden/>
          </w:rPr>
          <w:fldChar w:fldCharType="separate"/>
        </w:r>
        <w:r w:rsidR="00D52C4A">
          <w:rPr>
            <w:webHidden/>
          </w:rPr>
          <w:t>243</w:t>
        </w:r>
        <w:r w:rsidR="00D52C4A">
          <w:rPr>
            <w:webHidden/>
          </w:rPr>
          <w:fldChar w:fldCharType="end"/>
        </w:r>
      </w:hyperlink>
    </w:p>
    <w:p w14:paraId="378367CA" w14:textId="77777777" w:rsidR="00D52C4A" w:rsidRDefault="00790C83">
      <w:pPr>
        <w:pStyle w:val="30"/>
        <w:rPr>
          <w:rFonts w:asciiTheme="minorHAnsi" w:eastAsiaTheme="minorEastAsia" w:hAnsiTheme="minorHAnsi" w:cstheme="minorBidi"/>
          <w:snapToGrid/>
          <w:kern w:val="0"/>
          <w:sz w:val="22"/>
          <w:szCs w:val="22"/>
        </w:rPr>
      </w:pPr>
      <w:hyperlink w:anchor="_Toc444695133" w:history="1">
        <w:r w:rsidR="00D52C4A" w:rsidRPr="00BE42EA">
          <w:rPr>
            <w:rStyle w:val="afffff2"/>
          </w:rPr>
          <w:t>Bridge Protocol Data Units</w:t>
        </w:r>
        <w:r w:rsidR="00D52C4A">
          <w:rPr>
            <w:webHidden/>
          </w:rPr>
          <w:tab/>
        </w:r>
        <w:r w:rsidR="00D52C4A">
          <w:rPr>
            <w:webHidden/>
          </w:rPr>
          <w:fldChar w:fldCharType="begin"/>
        </w:r>
        <w:r w:rsidR="00D52C4A">
          <w:rPr>
            <w:webHidden/>
          </w:rPr>
          <w:instrText xml:space="preserve"> PAGEREF _Toc444695133 \h </w:instrText>
        </w:r>
        <w:r w:rsidR="00D52C4A">
          <w:rPr>
            <w:webHidden/>
          </w:rPr>
        </w:r>
        <w:r w:rsidR="00D52C4A">
          <w:rPr>
            <w:webHidden/>
          </w:rPr>
          <w:fldChar w:fldCharType="separate"/>
        </w:r>
        <w:r w:rsidR="00D52C4A">
          <w:rPr>
            <w:webHidden/>
          </w:rPr>
          <w:t>243</w:t>
        </w:r>
        <w:r w:rsidR="00D52C4A">
          <w:rPr>
            <w:webHidden/>
          </w:rPr>
          <w:fldChar w:fldCharType="end"/>
        </w:r>
      </w:hyperlink>
    </w:p>
    <w:p w14:paraId="47318294" w14:textId="77777777" w:rsidR="00D52C4A" w:rsidRDefault="00790C83">
      <w:pPr>
        <w:pStyle w:val="30"/>
        <w:rPr>
          <w:rFonts w:asciiTheme="minorHAnsi" w:eastAsiaTheme="minorEastAsia" w:hAnsiTheme="minorHAnsi" w:cstheme="minorBidi"/>
          <w:snapToGrid/>
          <w:kern w:val="0"/>
          <w:sz w:val="22"/>
          <w:szCs w:val="22"/>
        </w:rPr>
      </w:pPr>
      <w:hyperlink w:anchor="_Toc444695134" w:history="1">
        <w:r w:rsidR="00D52C4A" w:rsidRPr="00BE42EA">
          <w:rPr>
            <w:rStyle w:val="afffff2"/>
          </w:rPr>
          <w:t>Election of Root Switch</w:t>
        </w:r>
        <w:r w:rsidR="00D52C4A">
          <w:rPr>
            <w:webHidden/>
          </w:rPr>
          <w:tab/>
        </w:r>
        <w:r w:rsidR="00D52C4A">
          <w:rPr>
            <w:webHidden/>
          </w:rPr>
          <w:fldChar w:fldCharType="begin"/>
        </w:r>
        <w:r w:rsidR="00D52C4A">
          <w:rPr>
            <w:webHidden/>
          </w:rPr>
          <w:instrText xml:space="preserve"> PAGEREF _Toc444695134 \h </w:instrText>
        </w:r>
        <w:r w:rsidR="00D52C4A">
          <w:rPr>
            <w:webHidden/>
          </w:rPr>
        </w:r>
        <w:r w:rsidR="00D52C4A">
          <w:rPr>
            <w:webHidden/>
          </w:rPr>
          <w:fldChar w:fldCharType="separate"/>
        </w:r>
        <w:r w:rsidR="00D52C4A">
          <w:rPr>
            <w:webHidden/>
          </w:rPr>
          <w:t>244</w:t>
        </w:r>
        <w:r w:rsidR="00D52C4A">
          <w:rPr>
            <w:webHidden/>
          </w:rPr>
          <w:fldChar w:fldCharType="end"/>
        </w:r>
      </w:hyperlink>
    </w:p>
    <w:p w14:paraId="516B4B92" w14:textId="77777777" w:rsidR="00D52C4A" w:rsidRDefault="00790C83">
      <w:pPr>
        <w:pStyle w:val="30"/>
        <w:rPr>
          <w:rFonts w:asciiTheme="minorHAnsi" w:eastAsiaTheme="minorEastAsia" w:hAnsiTheme="minorHAnsi" w:cstheme="minorBidi"/>
          <w:snapToGrid/>
          <w:kern w:val="0"/>
          <w:sz w:val="22"/>
          <w:szCs w:val="22"/>
        </w:rPr>
      </w:pPr>
      <w:hyperlink w:anchor="_Toc444695135" w:history="1">
        <w:r w:rsidR="00D52C4A" w:rsidRPr="00BE42EA">
          <w:rPr>
            <w:rStyle w:val="afffff2"/>
          </w:rPr>
          <w:t>Bridge ID, Switch Priority, and Extended System ID</w:t>
        </w:r>
        <w:r w:rsidR="00D52C4A">
          <w:rPr>
            <w:webHidden/>
          </w:rPr>
          <w:tab/>
        </w:r>
        <w:r w:rsidR="00D52C4A">
          <w:rPr>
            <w:webHidden/>
          </w:rPr>
          <w:fldChar w:fldCharType="begin"/>
        </w:r>
        <w:r w:rsidR="00D52C4A">
          <w:rPr>
            <w:webHidden/>
          </w:rPr>
          <w:instrText xml:space="preserve"> PAGEREF _Toc444695135 \h </w:instrText>
        </w:r>
        <w:r w:rsidR="00D52C4A">
          <w:rPr>
            <w:webHidden/>
          </w:rPr>
        </w:r>
        <w:r w:rsidR="00D52C4A">
          <w:rPr>
            <w:webHidden/>
          </w:rPr>
          <w:fldChar w:fldCharType="separate"/>
        </w:r>
        <w:r w:rsidR="00D52C4A">
          <w:rPr>
            <w:webHidden/>
          </w:rPr>
          <w:t>245</w:t>
        </w:r>
        <w:r w:rsidR="00D52C4A">
          <w:rPr>
            <w:webHidden/>
          </w:rPr>
          <w:fldChar w:fldCharType="end"/>
        </w:r>
      </w:hyperlink>
    </w:p>
    <w:p w14:paraId="1C3EF7C8" w14:textId="77777777" w:rsidR="00D52C4A" w:rsidRDefault="00790C83">
      <w:pPr>
        <w:pStyle w:val="30"/>
        <w:rPr>
          <w:rFonts w:asciiTheme="minorHAnsi" w:eastAsiaTheme="minorEastAsia" w:hAnsiTheme="minorHAnsi" w:cstheme="minorBidi"/>
          <w:snapToGrid/>
          <w:kern w:val="0"/>
          <w:sz w:val="22"/>
          <w:szCs w:val="22"/>
        </w:rPr>
      </w:pPr>
      <w:hyperlink w:anchor="_Toc444695136" w:history="1">
        <w:r w:rsidR="00D52C4A" w:rsidRPr="00BE42EA">
          <w:rPr>
            <w:rStyle w:val="afffff2"/>
          </w:rPr>
          <w:t>Spanning-Tree Timers</w:t>
        </w:r>
        <w:r w:rsidR="00D52C4A">
          <w:rPr>
            <w:webHidden/>
          </w:rPr>
          <w:tab/>
        </w:r>
        <w:r w:rsidR="00D52C4A">
          <w:rPr>
            <w:webHidden/>
          </w:rPr>
          <w:fldChar w:fldCharType="begin"/>
        </w:r>
        <w:r w:rsidR="00D52C4A">
          <w:rPr>
            <w:webHidden/>
          </w:rPr>
          <w:instrText xml:space="preserve"> PAGEREF _Toc444695136 \h </w:instrText>
        </w:r>
        <w:r w:rsidR="00D52C4A">
          <w:rPr>
            <w:webHidden/>
          </w:rPr>
        </w:r>
        <w:r w:rsidR="00D52C4A">
          <w:rPr>
            <w:webHidden/>
          </w:rPr>
          <w:fldChar w:fldCharType="separate"/>
        </w:r>
        <w:r w:rsidR="00D52C4A">
          <w:rPr>
            <w:webHidden/>
          </w:rPr>
          <w:t>245</w:t>
        </w:r>
        <w:r w:rsidR="00D52C4A">
          <w:rPr>
            <w:webHidden/>
          </w:rPr>
          <w:fldChar w:fldCharType="end"/>
        </w:r>
      </w:hyperlink>
    </w:p>
    <w:p w14:paraId="36B48208" w14:textId="77777777" w:rsidR="00D52C4A" w:rsidRDefault="00790C83">
      <w:pPr>
        <w:pStyle w:val="30"/>
        <w:rPr>
          <w:rFonts w:asciiTheme="minorHAnsi" w:eastAsiaTheme="minorEastAsia" w:hAnsiTheme="minorHAnsi" w:cstheme="minorBidi"/>
          <w:snapToGrid/>
          <w:kern w:val="0"/>
          <w:sz w:val="22"/>
          <w:szCs w:val="22"/>
        </w:rPr>
      </w:pPr>
      <w:hyperlink w:anchor="_Toc444695137" w:history="1">
        <w:r w:rsidR="00D52C4A" w:rsidRPr="00BE42EA">
          <w:rPr>
            <w:rStyle w:val="afffff2"/>
          </w:rPr>
          <w:t>Creating the Spanning-Tree Topology</w:t>
        </w:r>
        <w:r w:rsidR="00D52C4A">
          <w:rPr>
            <w:webHidden/>
          </w:rPr>
          <w:tab/>
        </w:r>
        <w:r w:rsidR="00D52C4A">
          <w:rPr>
            <w:webHidden/>
          </w:rPr>
          <w:fldChar w:fldCharType="begin"/>
        </w:r>
        <w:r w:rsidR="00D52C4A">
          <w:rPr>
            <w:webHidden/>
          </w:rPr>
          <w:instrText xml:space="preserve"> PAGEREF _Toc444695137 \h </w:instrText>
        </w:r>
        <w:r w:rsidR="00D52C4A">
          <w:rPr>
            <w:webHidden/>
          </w:rPr>
        </w:r>
        <w:r w:rsidR="00D52C4A">
          <w:rPr>
            <w:webHidden/>
          </w:rPr>
          <w:fldChar w:fldCharType="separate"/>
        </w:r>
        <w:r w:rsidR="00D52C4A">
          <w:rPr>
            <w:webHidden/>
          </w:rPr>
          <w:t>245</w:t>
        </w:r>
        <w:r w:rsidR="00D52C4A">
          <w:rPr>
            <w:webHidden/>
          </w:rPr>
          <w:fldChar w:fldCharType="end"/>
        </w:r>
      </w:hyperlink>
    </w:p>
    <w:p w14:paraId="45ED4698" w14:textId="77777777" w:rsidR="00D52C4A" w:rsidRDefault="00790C83">
      <w:pPr>
        <w:pStyle w:val="30"/>
        <w:rPr>
          <w:rFonts w:asciiTheme="minorHAnsi" w:eastAsiaTheme="minorEastAsia" w:hAnsiTheme="minorHAnsi" w:cstheme="minorBidi"/>
          <w:snapToGrid/>
          <w:kern w:val="0"/>
          <w:sz w:val="22"/>
          <w:szCs w:val="22"/>
        </w:rPr>
      </w:pPr>
      <w:hyperlink w:anchor="_Toc444695138" w:history="1">
        <w:r w:rsidR="00D52C4A" w:rsidRPr="00BE42EA">
          <w:rPr>
            <w:rStyle w:val="afffff2"/>
          </w:rPr>
          <w:t>Spanning-Tree Interface States</w:t>
        </w:r>
        <w:r w:rsidR="00D52C4A">
          <w:rPr>
            <w:webHidden/>
          </w:rPr>
          <w:tab/>
        </w:r>
        <w:r w:rsidR="00D52C4A">
          <w:rPr>
            <w:webHidden/>
          </w:rPr>
          <w:fldChar w:fldCharType="begin"/>
        </w:r>
        <w:r w:rsidR="00D52C4A">
          <w:rPr>
            <w:webHidden/>
          </w:rPr>
          <w:instrText xml:space="preserve"> PAGEREF _Toc444695138 \h </w:instrText>
        </w:r>
        <w:r w:rsidR="00D52C4A">
          <w:rPr>
            <w:webHidden/>
          </w:rPr>
        </w:r>
        <w:r w:rsidR="00D52C4A">
          <w:rPr>
            <w:webHidden/>
          </w:rPr>
          <w:fldChar w:fldCharType="separate"/>
        </w:r>
        <w:r w:rsidR="00D52C4A">
          <w:rPr>
            <w:webHidden/>
          </w:rPr>
          <w:t>246</w:t>
        </w:r>
        <w:r w:rsidR="00D52C4A">
          <w:rPr>
            <w:webHidden/>
          </w:rPr>
          <w:fldChar w:fldCharType="end"/>
        </w:r>
      </w:hyperlink>
    </w:p>
    <w:p w14:paraId="3ABA1F51" w14:textId="77777777" w:rsidR="00D52C4A" w:rsidRDefault="00790C83">
      <w:pPr>
        <w:pStyle w:val="20"/>
        <w:rPr>
          <w:rFonts w:asciiTheme="minorHAnsi" w:eastAsiaTheme="minorEastAsia" w:hAnsiTheme="minorHAnsi" w:cstheme="minorBidi"/>
          <w:noProof/>
          <w:snapToGrid/>
          <w:kern w:val="0"/>
          <w:sz w:val="22"/>
          <w:szCs w:val="22"/>
        </w:rPr>
      </w:pPr>
      <w:hyperlink w:anchor="_Toc444695139" w:history="1">
        <w:r w:rsidR="00D52C4A" w:rsidRPr="00BE42EA">
          <w:rPr>
            <w:rStyle w:val="afffff2"/>
            <w:noProof/>
          </w:rPr>
          <w:t>Understanding RSTP</w:t>
        </w:r>
        <w:r w:rsidR="00D52C4A">
          <w:rPr>
            <w:noProof/>
            <w:webHidden/>
          </w:rPr>
          <w:tab/>
        </w:r>
        <w:r w:rsidR="00D52C4A">
          <w:rPr>
            <w:noProof/>
            <w:webHidden/>
          </w:rPr>
          <w:fldChar w:fldCharType="begin"/>
        </w:r>
        <w:r w:rsidR="00D52C4A">
          <w:rPr>
            <w:noProof/>
            <w:webHidden/>
          </w:rPr>
          <w:instrText xml:space="preserve"> PAGEREF _Toc444695139 \h </w:instrText>
        </w:r>
        <w:r w:rsidR="00D52C4A">
          <w:rPr>
            <w:noProof/>
            <w:webHidden/>
          </w:rPr>
        </w:r>
        <w:r w:rsidR="00D52C4A">
          <w:rPr>
            <w:noProof/>
            <w:webHidden/>
          </w:rPr>
          <w:fldChar w:fldCharType="separate"/>
        </w:r>
        <w:r w:rsidR="00D52C4A">
          <w:rPr>
            <w:noProof/>
            <w:webHidden/>
          </w:rPr>
          <w:t>249</w:t>
        </w:r>
        <w:r w:rsidR="00D52C4A">
          <w:rPr>
            <w:noProof/>
            <w:webHidden/>
          </w:rPr>
          <w:fldChar w:fldCharType="end"/>
        </w:r>
      </w:hyperlink>
    </w:p>
    <w:p w14:paraId="1150480F" w14:textId="77777777" w:rsidR="00D52C4A" w:rsidRDefault="00790C83">
      <w:pPr>
        <w:pStyle w:val="30"/>
        <w:rPr>
          <w:rFonts w:asciiTheme="minorHAnsi" w:eastAsiaTheme="minorEastAsia" w:hAnsiTheme="minorHAnsi" w:cstheme="minorBidi"/>
          <w:snapToGrid/>
          <w:kern w:val="0"/>
          <w:sz w:val="22"/>
          <w:szCs w:val="22"/>
        </w:rPr>
      </w:pPr>
      <w:hyperlink w:anchor="_Toc444695140" w:history="1">
        <w:r w:rsidR="00D52C4A" w:rsidRPr="00BE42EA">
          <w:rPr>
            <w:rStyle w:val="afffff2"/>
          </w:rPr>
          <w:t>RSTP Overview</w:t>
        </w:r>
        <w:r w:rsidR="00D52C4A">
          <w:rPr>
            <w:webHidden/>
          </w:rPr>
          <w:tab/>
        </w:r>
        <w:r w:rsidR="00D52C4A">
          <w:rPr>
            <w:webHidden/>
          </w:rPr>
          <w:fldChar w:fldCharType="begin"/>
        </w:r>
        <w:r w:rsidR="00D52C4A">
          <w:rPr>
            <w:webHidden/>
          </w:rPr>
          <w:instrText xml:space="preserve"> PAGEREF _Toc444695140 \h </w:instrText>
        </w:r>
        <w:r w:rsidR="00D52C4A">
          <w:rPr>
            <w:webHidden/>
          </w:rPr>
        </w:r>
        <w:r w:rsidR="00D52C4A">
          <w:rPr>
            <w:webHidden/>
          </w:rPr>
          <w:fldChar w:fldCharType="separate"/>
        </w:r>
        <w:r w:rsidR="00D52C4A">
          <w:rPr>
            <w:webHidden/>
          </w:rPr>
          <w:t>249</w:t>
        </w:r>
        <w:r w:rsidR="00D52C4A">
          <w:rPr>
            <w:webHidden/>
          </w:rPr>
          <w:fldChar w:fldCharType="end"/>
        </w:r>
      </w:hyperlink>
    </w:p>
    <w:p w14:paraId="4FE934ED" w14:textId="77777777" w:rsidR="00D52C4A" w:rsidRDefault="00790C83">
      <w:pPr>
        <w:pStyle w:val="30"/>
        <w:rPr>
          <w:rFonts w:asciiTheme="minorHAnsi" w:eastAsiaTheme="minorEastAsia" w:hAnsiTheme="minorHAnsi" w:cstheme="minorBidi"/>
          <w:snapToGrid/>
          <w:kern w:val="0"/>
          <w:sz w:val="22"/>
          <w:szCs w:val="22"/>
        </w:rPr>
      </w:pPr>
      <w:hyperlink w:anchor="_Toc444695141" w:history="1">
        <w:r w:rsidR="00D52C4A" w:rsidRPr="00BE42EA">
          <w:rPr>
            <w:rStyle w:val="afffff2"/>
          </w:rPr>
          <w:t>Port Roles and the Active Topology</w:t>
        </w:r>
        <w:r w:rsidR="00D52C4A">
          <w:rPr>
            <w:webHidden/>
          </w:rPr>
          <w:tab/>
        </w:r>
        <w:r w:rsidR="00D52C4A">
          <w:rPr>
            <w:webHidden/>
          </w:rPr>
          <w:fldChar w:fldCharType="begin"/>
        </w:r>
        <w:r w:rsidR="00D52C4A">
          <w:rPr>
            <w:webHidden/>
          </w:rPr>
          <w:instrText xml:space="preserve"> PAGEREF _Toc444695141 \h </w:instrText>
        </w:r>
        <w:r w:rsidR="00D52C4A">
          <w:rPr>
            <w:webHidden/>
          </w:rPr>
        </w:r>
        <w:r w:rsidR="00D52C4A">
          <w:rPr>
            <w:webHidden/>
          </w:rPr>
          <w:fldChar w:fldCharType="separate"/>
        </w:r>
        <w:r w:rsidR="00D52C4A">
          <w:rPr>
            <w:webHidden/>
          </w:rPr>
          <w:t>249</w:t>
        </w:r>
        <w:r w:rsidR="00D52C4A">
          <w:rPr>
            <w:webHidden/>
          </w:rPr>
          <w:fldChar w:fldCharType="end"/>
        </w:r>
      </w:hyperlink>
    </w:p>
    <w:p w14:paraId="40A03AE5" w14:textId="77777777" w:rsidR="00D52C4A" w:rsidRDefault="00790C83">
      <w:pPr>
        <w:pStyle w:val="30"/>
        <w:rPr>
          <w:rFonts w:asciiTheme="minorHAnsi" w:eastAsiaTheme="minorEastAsia" w:hAnsiTheme="minorHAnsi" w:cstheme="minorBidi"/>
          <w:snapToGrid/>
          <w:kern w:val="0"/>
          <w:sz w:val="22"/>
          <w:szCs w:val="22"/>
        </w:rPr>
      </w:pPr>
      <w:hyperlink w:anchor="_Toc444695142" w:history="1">
        <w:r w:rsidR="00D52C4A" w:rsidRPr="00BE42EA">
          <w:rPr>
            <w:rStyle w:val="afffff2"/>
          </w:rPr>
          <w:t>Rapid Convergence</w:t>
        </w:r>
        <w:r w:rsidR="00D52C4A">
          <w:rPr>
            <w:webHidden/>
          </w:rPr>
          <w:tab/>
        </w:r>
        <w:r w:rsidR="00D52C4A">
          <w:rPr>
            <w:webHidden/>
          </w:rPr>
          <w:fldChar w:fldCharType="begin"/>
        </w:r>
        <w:r w:rsidR="00D52C4A">
          <w:rPr>
            <w:webHidden/>
          </w:rPr>
          <w:instrText xml:space="preserve"> PAGEREF _Toc444695142 \h </w:instrText>
        </w:r>
        <w:r w:rsidR="00D52C4A">
          <w:rPr>
            <w:webHidden/>
          </w:rPr>
        </w:r>
        <w:r w:rsidR="00D52C4A">
          <w:rPr>
            <w:webHidden/>
          </w:rPr>
          <w:fldChar w:fldCharType="separate"/>
        </w:r>
        <w:r w:rsidR="00D52C4A">
          <w:rPr>
            <w:webHidden/>
          </w:rPr>
          <w:t>250</w:t>
        </w:r>
        <w:r w:rsidR="00D52C4A">
          <w:rPr>
            <w:webHidden/>
          </w:rPr>
          <w:fldChar w:fldCharType="end"/>
        </w:r>
      </w:hyperlink>
    </w:p>
    <w:p w14:paraId="5E003204" w14:textId="77777777" w:rsidR="00D52C4A" w:rsidRDefault="00790C83">
      <w:pPr>
        <w:pStyle w:val="30"/>
        <w:rPr>
          <w:rFonts w:asciiTheme="minorHAnsi" w:eastAsiaTheme="minorEastAsia" w:hAnsiTheme="minorHAnsi" w:cstheme="minorBidi"/>
          <w:snapToGrid/>
          <w:kern w:val="0"/>
          <w:sz w:val="22"/>
          <w:szCs w:val="22"/>
        </w:rPr>
      </w:pPr>
      <w:hyperlink w:anchor="_Toc444695143" w:history="1">
        <w:r w:rsidR="00D52C4A" w:rsidRPr="00BE42EA">
          <w:rPr>
            <w:rStyle w:val="afffff2"/>
          </w:rPr>
          <w:t>Bridge Protocol Data Unit Format and Processing</w:t>
        </w:r>
        <w:r w:rsidR="00D52C4A">
          <w:rPr>
            <w:webHidden/>
          </w:rPr>
          <w:tab/>
        </w:r>
        <w:r w:rsidR="00D52C4A">
          <w:rPr>
            <w:webHidden/>
          </w:rPr>
          <w:fldChar w:fldCharType="begin"/>
        </w:r>
        <w:r w:rsidR="00D52C4A">
          <w:rPr>
            <w:webHidden/>
          </w:rPr>
          <w:instrText xml:space="preserve"> PAGEREF _Toc444695143 \h </w:instrText>
        </w:r>
        <w:r w:rsidR="00D52C4A">
          <w:rPr>
            <w:webHidden/>
          </w:rPr>
        </w:r>
        <w:r w:rsidR="00D52C4A">
          <w:rPr>
            <w:webHidden/>
          </w:rPr>
          <w:fldChar w:fldCharType="separate"/>
        </w:r>
        <w:r w:rsidR="00D52C4A">
          <w:rPr>
            <w:webHidden/>
          </w:rPr>
          <w:t>251</w:t>
        </w:r>
        <w:r w:rsidR="00D52C4A">
          <w:rPr>
            <w:webHidden/>
          </w:rPr>
          <w:fldChar w:fldCharType="end"/>
        </w:r>
      </w:hyperlink>
    </w:p>
    <w:p w14:paraId="488BA097" w14:textId="77777777" w:rsidR="00D52C4A" w:rsidRDefault="00790C83">
      <w:pPr>
        <w:pStyle w:val="20"/>
        <w:rPr>
          <w:rFonts w:asciiTheme="minorHAnsi" w:eastAsiaTheme="minorEastAsia" w:hAnsiTheme="minorHAnsi" w:cstheme="minorBidi"/>
          <w:noProof/>
          <w:snapToGrid/>
          <w:kern w:val="0"/>
          <w:sz w:val="22"/>
          <w:szCs w:val="22"/>
        </w:rPr>
      </w:pPr>
      <w:hyperlink w:anchor="_Toc444695144" w:history="1">
        <w:r w:rsidR="00D52C4A" w:rsidRPr="00BE42EA">
          <w:rPr>
            <w:rStyle w:val="afffff2"/>
            <w:noProof/>
          </w:rPr>
          <w:t>Understanding MSTP</w:t>
        </w:r>
        <w:r w:rsidR="00D52C4A">
          <w:rPr>
            <w:noProof/>
            <w:webHidden/>
          </w:rPr>
          <w:tab/>
        </w:r>
        <w:r w:rsidR="00D52C4A">
          <w:rPr>
            <w:noProof/>
            <w:webHidden/>
          </w:rPr>
          <w:fldChar w:fldCharType="begin"/>
        </w:r>
        <w:r w:rsidR="00D52C4A">
          <w:rPr>
            <w:noProof/>
            <w:webHidden/>
          </w:rPr>
          <w:instrText xml:space="preserve"> PAGEREF _Toc444695144 \h </w:instrText>
        </w:r>
        <w:r w:rsidR="00D52C4A">
          <w:rPr>
            <w:noProof/>
            <w:webHidden/>
          </w:rPr>
        </w:r>
        <w:r w:rsidR="00D52C4A">
          <w:rPr>
            <w:noProof/>
            <w:webHidden/>
          </w:rPr>
          <w:fldChar w:fldCharType="separate"/>
        </w:r>
        <w:r w:rsidR="00D52C4A">
          <w:rPr>
            <w:noProof/>
            <w:webHidden/>
          </w:rPr>
          <w:t>252</w:t>
        </w:r>
        <w:r w:rsidR="00D52C4A">
          <w:rPr>
            <w:noProof/>
            <w:webHidden/>
          </w:rPr>
          <w:fldChar w:fldCharType="end"/>
        </w:r>
      </w:hyperlink>
    </w:p>
    <w:p w14:paraId="2F9C923B" w14:textId="77777777" w:rsidR="00D52C4A" w:rsidRDefault="00790C83">
      <w:pPr>
        <w:pStyle w:val="30"/>
        <w:rPr>
          <w:rFonts w:asciiTheme="minorHAnsi" w:eastAsiaTheme="minorEastAsia" w:hAnsiTheme="minorHAnsi" w:cstheme="minorBidi"/>
          <w:snapToGrid/>
          <w:kern w:val="0"/>
          <w:sz w:val="22"/>
          <w:szCs w:val="22"/>
        </w:rPr>
      </w:pPr>
      <w:hyperlink w:anchor="_Toc444695145" w:history="1">
        <w:r w:rsidR="00D52C4A" w:rsidRPr="00BE42EA">
          <w:rPr>
            <w:rStyle w:val="afffff2"/>
          </w:rPr>
          <w:t>MST Region</w:t>
        </w:r>
        <w:r w:rsidR="00D52C4A">
          <w:rPr>
            <w:webHidden/>
          </w:rPr>
          <w:tab/>
        </w:r>
        <w:r w:rsidR="00D52C4A">
          <w:rPr>
            <w:webHidden/>
          </w:rPr>
          <w:fldChar w:fldCharType="begin"/>
        </w:r>
        <w:r w:rsidR="00D52C4A">
          <w:rPr>
            <w:webHidden/>
          </w:rPr>
          <w:instrText xml:space="preserve"> PAGEREF _Toc444695145 \h </w:instrText>
        </w:r>
        <w:r w:rsidR="00D52C4A">
          <w:rPr>
            <w:webHidden/>
          </w:rPr>
        </w:r>
        <w:r w:rsidR="00D52C4A">
          <w:rPr>
            <w:webHidden/>
          </w:rPr>
          <w:fldChar w:fldCharType="separate"/>
        </w:r>
        <w:r w:rsidR="00D52C4A">
          <w:rPr>
            <w:webHidden/>
          </w:rPr>
          <w:t>252</w:t>
        </w:r>
        <w:r w:rsidR="00D52C4A">
          <w:rPr>
            <w:webHidden/>
          </w:rPr>
          <w:fldChar w:fldCharType="end"/>
        </w:r>
      </w:hyperlink>
    </w:p>
    <w:p w14:paraId="24A29EF4" w14:textId="77777777" w:rsidR="00D52C4A" w:rsidRDefault="00790C83">
      <w:pPr>
        <w:pStyle w:val="30"/>
        <w:rPr>
          <w:rFonts w:asciiTheme="minorHAnsi" w:eastAsiaTheme="minorEastAsia" w:hAnsiTheme="minorHAnsi" w:cstheme="minorBidi"/>
          <w:snapToGrid/>
          <w:kern w:val="0"/>
          <w:sz w:val="22"/>
          <w:szCs w:val="22"/>
        </w:rPr>
      </w:pPr>
      <w:hyperlink w:anchor="_Toc444695146" w:history="1">
        <w:r w:rsidR="00D52C4A" w:rsidRPr="00BE42EA">
          <w:rPr>
            <w:rStyle w:val="afffff2"/>
          </w:rPr>
          <w:t>IST, CST and CIST</w:t>
        </w:r>
        <w:r w:rsidR="00D52C4A">
          <w:rPr>
            <w:webHidden/>
          </w:rPr>
          <w:tab/>
        </w:r>
        <w:r w:rsidR="00D52C4A">
          <w:rPr>
            <w:webHidden/>
          </w:rPr>
          <w:fldChar w:fldCharType="begin"/>
        </w:r>
        <w:r w:rsidR="00D52C4A">
          <w:rPr>
            <w:webHidden/>
          </w:rPr>
          <w:instrText xml:space="preserve"> PAGEREF _Toc444695146 \h </w:instrText>
        </w:r>
        <w:r w:rsidR="00D52C4A">
          <w:rPr>
            <w:webHidden/>
          </w:rPr>
        </w:r>
        <w:r w:rsidR="00D52C4A">
          <w:rPr>
            <w:webHidden/>
          </w:rPr>
          <w:fldChar w:fldCharType="separate"/>
        </w:r>
        <w:r w:rsidR="00D52C4A">
          <w:rPr>
            <w:webHidden/>
          </w:rPr>
          <w:t>252</w:t>
        </w:r>
        <w:r w:rsidR="00D52C4A">
          <w:rPr>
            <w:webHidden/>
          </w:rPr>
          <w:fldChar w:fldCharType="end"/>
        </w:r>
      </w:hyperlink>
    </w:p>
    <w:p w14:paraId="0DB8AEFD" w14:textId="77777777" w:rsidR="00D52C4A" w:rsidRDefault="00790C83">
      <w:pPr>
        <w:pStyle w:val="20"/>
        <w:rPr>
          <w:rFonts w:asciiTheme="minorHAnsi" w:eastAsiaTheme="minorEastAsia" w:hAnsiTheme="minorHAnsi" w:cstheme="minorBidi"/>
          <w:noProof/>
          <w:snapToGrid/>
          <w:kern w:val="0"/>
          <w:sz w:val="22"/>
          <w:szCs w:val="22"/>
        </w:rPr>
      </w:pPr>
      <w:hyperlink w:anchor="_Toc444695147" w:history="1">
        <w:r w:rsidR="00D52C4A" w:rsidRPr="00BE42EA">
          <w:rPr>
            <w:rStyle w:val="afffff2"/>
            <w:noProof/>
          </w:rPr>
          <w:t>Configuring Spanning-Tree Features</w:t>
        </w:r>
        <w:r w:rsidR="00D52C4A">
          <w:rPr>
            <w:noProof/>
            <w:webHidden/>
          </w:rPr>
          <w:tab/>
        </w:r>
        <w:r w:rsidR="00D52C4A">
          <w:rPr>
            <w:noProof/>
            <w:webHidden/>
          </w:rPr>
          <w:fldChar w:fldCharType="begin"/>
        </w:r>
        <w:r w:rsidR="00D52C4A">
          <w:rPr>
            <w:noProof/>
            <w:webHidden/>
          </w:rPr>
          <w:instrText xml:space="preserve"> PAGEREF _Toc444695147 \h </w:instrText>
        </w:r>
        <w:r w:rsidR="00D52C4A">
          <w:rPr>
            <w:noProof/>
            <w:webHidden/>
          </w:rPr>
        </w:r>
        <w:r w:rsidR="00D52C4A">
          <w:rPr>
            <w:noProof/>
            <w:webHidden/>
          </w:rPr>
          <w:fldChar w:fldCharType="separate"/>
        </w:r>
        <w:r w:rsidR="00D52C4A">
          <w:rPr>
            <w:noProof/>
            <w:webHidden/>
          </w:rPr>
          <w:t>254</w:t>
        </w:r>
        <w:r w:rsidR="00D52C4A">
          <w:rPr>
            <w:noProof/>
            <w:webHidden/>
          </w:rPr>
          <w:fldChar w:fldCharType="end"/>
        </w:r>
      </w:hyperlink>
    </w:p>
    <w:p w14:paraId="011DEA2B" w14:textId="77777777" w:rsidR="00D52C4A" w:rsidRDefault="00790C83">
      <w:pPr>
        <w:pStyle w:val="30"/>
        <w:rPr>
          <w:rFonts w:asciiTheme="minorHAnsi" w:eastAsiaTheme="minorEastAsia" w:hAnsiTheme="minorHAnsi" w:cstheme="minorBidi"/>
          <w:snapToGrid/>
          <w:kern w:val="0"/>
          <w:sz w:val="22"/>
          <w:szCs w:val="22"/>
        </w:rPr>
      </w:pPr>
      <w:hyperlink w:anchor="_Toc444695148" w:history="1">
        <w:r w:rsidR="00D52C4A" w:rsidRPr="00BE42EA">
          <w:rPr>
            <w:rStyle w:val="afffff2"/>
          </w:rPr>
          <w:t>Default STP Configuration</w:t>
        </w:r>
        <w:r w:rsidR="00D52C4A">
          <w:rPr>
            <w:webHidden/>
          </w:rPr>
          <w:tab/>
        </w:r>
        <w:r w:rsidR="00D52C4A">
          <w:rPr>
            <w:webHidden/>
          </w:rPr>
          <w:fldChar w:fldCharType="begin"/>
        </w:r>
        <w:r w:rsidR="00D52C4A">
          <w:rPr>
            <w:webHidden/>
          </w:rPr>
          <w:instrText xml:space="preserve"> PAGEREF _Toc444695148 \h </w:instrText>
        </w:r>
        <w:r w:rsidR="00D52C4A">
          <w:rPr>
            <w:webHidden/>
          </w:rPr>
        </w:r>
        <w:r w:rsidR="00D52C4A">
          <w:rPr>
            <w:webHidden/>
          </w:rPr>
          <w:fldChar w:fldCharType="separate"/>
        </w:r>
        <w:r w:rsidR="00D52C4A">
          <w:rPr>
            <w:webHidden/>
          </w:rPr>
          <w:t>254</w:t>
        </w:r>
        <w:r w:rsidR="00D52C4A">
          <w:rPr>
            <w:webHidden/>
          </w:rPr>
          <w:fldChar w:fldCharType="end"/>
        </w:r>
      </w:hyperlink>
    </w:p>
    <w:p w14:paraId="73AD2752" w14:textId="77777777" w:rsidR="00D52C4A" w:rsidRDefault="00790C83">
      <w:pPr>
        <w:pStyle w:val="30"/>
        <w:rPr>
          <w:rFonts w:asciiTheme="minorHAnsi" w:eastAsiaTheme="minorEastAsia" w:hAnsiTheme="minorHAnsi" w:cstheme="minorBidi"/>
          <w:snapToGrid/>
          <w:kern w:val="0"/>
          <w:sz w:val="22"/>
          <w:szCs w:val="22"/>
        </w:rPr>
      </w:pPr>
      <w:hyperlink w:anchor="_Toc444695149" w:history="1">
        <w:r w:rsidR="00D52C4A" w:rsidRPr="00BE42EA">
          <w:rPr>
            <w:rStyle w:val="afffff2"/>
          </w:rPr>
          <w:t>STP Configuration Guidelines</w:t>
        </w:r>
        <w:r w:rsidR="00D52C4A">
          <w:rPr>
            <w:webHidden/>
          </w:rPr>
          <w:tab/>
        </w:r>
        <w:r w:rsidR="00D52C4A">
          <w:rPr>
            <w:webHidden/>
          </w:rPr>
          <w:fldChar w:fldCharType="begin"/>
        </w:r>
        <w:r w:rsidR="00D52C4A">
          <w:rPr>
            <w:webHidden/>
          </w:rPr>
          <w:instrText xml:space="preserve"> PAGEREF _Toc444695149 \h </w:instrText>
        </w:r>
        <w:r w:rsidR="00D52C4A">
          <w:rPr>
            <w:webHidden/>
          </w:rPr>
        </w:r>
        <w:r w:rsidR="00D52C4A">
          <w:rPr>
            <w:webHidden/>
          </w:rPr>
          <w:fldChar w:fldCharType="separate"/>
        </w:r>
        <w:r w:rsidR="00D52C4A">
          <w:rPr>
            <w:webHidden/>
          </w:rPr>
          <w:t>254</w:t>
        </w:r>
        <w:r w:rsidR="00D52C4A">
          <w:rPr>
            <w:webHidden/>
          </w:rPr>
          <w:fldChar w:fldCharType="end"/>
        </w:r>
      </w:hyperlink>
    </w:p>
    <w:p w14:paraId="54CA5B5E" w14:textId="77777777" w:rsidR="00D52C4A" w:rsidRDefault="00790C83">
      <w:pPr>
        <w:pStyle w:val="30"/>
        <w:rPr>
          <w:rFonts w:asciiTheme="minorHAnsi" w:eastAsiaTheme="minorEastAsia" w:hAnsiTheme="minorHAnsi" w:cstheme="minorBidi"/>
          <w:snapToGrid/>
          <w:kern w:val="0"/>
          <w:sz w:val="22"/>
          <w:szCs w:val="22"/>
        </w:rPr>
      </w:pPr>
      <w:hyperlink w:anchor="_Toc444695150" w:history="1">
        <w:r w:rsidR="00D52C4A" w:rsidRPr="00BE42EA">
          <w:rPr>
            <w:rStyle w:val="afffff2"/>
          </w:rPr>
          <w:t>Enabling STP</w:t>
        </w:r>
        <w:r w:rsidR="00D52C4A">
          <w:rPr>
            <w:webHidden/>
          </w:rPr>
          <w:tab/>
        </w:r>
        <w:r w:rsidR="00D52C4A">
          <w:rPr>
            <w:webHidden/>
          </w:rPr>
          <w:fldChar w:fldCharType="begin"/>
        </w:r>
        <w:r w:rsidR="00D52C4A">
          <w:rPr>
            <w:webHidden/>
          </w:rPr>
          <w:instrText xml:space="preserve"> PAGEREF _Toc444695150 \h </w:instrText>
        </w:r>
        <w:r w:rsidR="00D52C4A">
          <w:rPr>
            <w:webHidden/>
          </w:rPr>
        </w:r>
        <w:r w:rsidR="00D52C4A">
          <w:rPr>
            <w:webHidden/>
          </w:rPr>
          <w:fldChar w:fldCharType="separate"/>
        </w:r>
        <w:r w:rsidR="00D52C4A">
          <w:rPr>
            <w:webHidden/>
          </w:rPr>
          <w:t>254</w:t>
        </w:r>
        <w:r w:rsidR="00D52C4A">
          <w:rPr>
            <w:webHidden/>
          </w:rPr>
          <w:fldChar w:fldCharType="end"/>
        </w:r>
      </w:hyperlink>
    </w:p>
    <w:p w14:paraId="721FFDC9" w14:textId="77777777" w:rsidR="00D52C4A" w:rsidRDefault="00790C83">
      <w:pPr>
        <w:pStyle w:val="30"/>
        <w:rPr>
          <w:rFonts w:asciiTheme="minorHAnsi" w:eastAsiaTheme="minorEastAsia" w:hAnsiTheme="minorHAnsi" w:cstheme="minorBidi"/>
          <w:snapToGrid/>
          <w:kern w:val="0"/>
          <w:sz w:val="22"/>
          <w:szCs w:val="22"/>
        </w:rPr>
      </w:pPr>
      <w:hyperlink w:anchor="_Toc444695151" w:history="1">
        <w:r w:rsidR="00D52C4A" w:rsidRPr="00BE42EA">
          <w:rPr>
            <w:rStyle w:val="afffff2"/>
          </w:rPr>
          <w:t>Enable STP in no default Bridge</w:t>
        </w:r>
        <w:r w:rsidR="00D52C4A">
          <w:rPr>
            <w:webHidden/>
          </w:rPr>
          <w:tab/>
        </w:r>
        <w:r w:rsidR="00D52C4A">
          <w:rPr>
            <w:webHidden/>
          </w:rPr>
          <w:fldChar w:fldCharType="begin"/>
        </w:r>
        <w:r w:rsidR="00D52C4A">
          <w:rPr>
            <w:webHidden/>
          </w:rPr>
          <w:instrText xml:space="preserve"> PAGEREF _Toc444695151 \h </w:instrText>
        </w:r>
        <w:r w:rsidR="00D52C4A">
          <w:rPr>
            <w:webHidden/>
          </w:rPr>
        </w:r>
        <w:r w:rsidR="00D52C4A">
          <w:rPr>
            <w:webHidden/>
          </w:rPr>
          <w:fldChar w:fldCharType="separate"/>
        </w:r>
        <w:r w:rsidR="00D52C4A">
          <w:rPr>
            <w:webHidden/>
          </w:rPr>
          <w:t>255</w:t>
        </w:r>
        <w:r w:rsidR="00D52C4A">
          <w:rPr>
            <w:webHidden/>
          </w:rPr>
          <w:fldChar w:fldCharType="end"/>
        </w:r>
      </w:hyperlink>
    </w:p>
    <w:p w14:paraId="505803A7" w14:textId="77777777" w:rsidR="00D52C4A" w:rsidRDefault="00790C83">
      <w:pPr>
        <w:pStyle w:val="30"/>
        <w:rPr>
          <w:rFonts w:asciiTheme="minorHAnsi" w:eastAsiaTheme="minorEastAsia" w:hAnsiTheme="minorHAnsi" w:cstheme="minorBidi"/>
          <w:snapToGrid/>
          <w:kern w:val="0"/>
          <w:sz w:val="22"/>
          <w:szCs w:val="22"/>
        </w:rPr>
      </w:pPr>
      <w:hyperlink w:anchor="_Toc444695152" w:history="1">
        <w:r w:rsidR="00D52C4A" w:rsidRPr="00BE42EA">
          <w:rPr>
            <w:rStyle w:val="afffff2"/>
          </w:rPr>
          <w:t>Configuring the Port Priority</w:t>
        </w:r>
        <w:r w:rsidR="00D52C4A">
          <w:rPr>
            <w:webHidden/>
          </w:rPr>
          <w:tab/>
        </w:r>
        <w:r w:rsidR="00D52C4A">
          <w:rPr>
            <w:webHidden/>
          </w:rPr>
          <w:fldChar w:fldCharType="begin"/>
        </w:r>
        <w:r w:rsidR="00D52C4A">
          <w:rPr>
            <w:webHidden/>
          </w:rPr>
          <w:instrText xml:space="preserve"> PAGEREF _Toc444695152 \h </w:instrText>
        </w:r>
        <w:r w:rsidR="00D52C4A">
          <w:rPr>
            <w:webHidden/>
          </w:rPr>
        </w:r>
        <w:r w:rsidR="00D52C4A">
          <w:rPr>
            <w:webHidden/>
          </w:rPr>
          <w:fldChar w:fldCharType="separate"/>
        </w:r>
        <w:r w:rsidR="00D52C4A">
          <w:rPr>
            <w:webHidden/>
          </w:rPr>
          <w:t>256</w:t>
        </w:r>
        <w:r w:rsidR="00D52C4A">
          <w:rPr>
            <w:webHidden/>
          </w:rPr>
          <w:fldChar w:fldCharType="end"/>
        </w:r>
      </w:hyperlink>
    </w:p>
    <w:p w14:paraId="5B90EC6B" w14:textId="77777777" w:rsidR="00D52C4A" w:rsidRDefault="00790C83">
      <w:pPr>
        <w:pStyle w:val="30"/>
        <w:rPr>
          <w:rFonts w:asciiTheme="minorHAnsi" w:eastAsiaTheme="minorEastAsia" w:hAnsiTheme="minorHAnsi" w:cstheme="minorBidi"/>
          <w:snapToGrid/>
          <w:kern w:val="0"/>
          <w:sz w:val="22"/>
          <w:szCs w:val="22"/>
        </w:rPr>
      </w:pPr>
      <w:hyperlink w:anchor="_Toc444695153" w:history="1">
        <w:r w:rsidR="00D52C4A" w:rsidRPr="00BE42EA">
          <w:rPr>
            <w:rStyle w:val="afffff2"/>
          </w:rPr>
          <w:t>Configuring the Path Cost</w:t>
        </w:r>
        <w:r w:rsidR="00D52C4A">
          <w:rPr>
            <w:webHidden/>
          </w:rPr>
          <w:tab/>
        </w:r>
        <w:r w:rsidR="00D52C4A">
          <w:rPr>
            <w:webHidden/>
          </w:rPr>
          <w:fldChar w:fldCharType="begin"/>
        </w:r>
        <w:r w:rsidR="00D52C4A">
          <w:rPr>
            <w:webHidden/>
          </w:rPr>
          <w:instrText xml:space="preserve"> PAGEREF _Toc444695153 \h </w:instrText>
        </w:r>
        <w:r w:rsidR="00D52C4A">
          <w:rPr>
            <w:webHidden/>
          </w:rPr>
        </w:r>
        <w:r w:rsidR="00D52C4A">
          <w:rPr>
            <w:webHidden/>
          </w:rPr>
          <w:fldChar w:fldCharType="separate"/>
        </w:r>
        <w:r w:rsidR="00D52C4A">
          <w:rPr>
            <w:webHidden/>
          </w:rPr>
          <w:t>257</w:t>
        </w:r>
        <w:r w:rsidR="00D52C4A">
          <w:rPr>
            <w:webHidden/>
          </w:rPr>
          <w:fldChar w:fldCharType="end"/>
        </w:r>
      </w:hyperlink>
    </w:p>
    <w:p w14:paraId="61CA9B09" w14:textId="77777777" w:rsidR="00D52C4A" w:rsidRDefault="00790C83">
      <w:pPr>
        <w:pStyle w:val="30"/>
        <w:rPr>
          <w:rFonts w:asciiTheme="minorHAnsi" w:eastAsiaTheme="minorEastAsia" w:hAnsiTheme="minorHAnsi" w:cstheme="minorBidi"/>
          <w:snapToGrid/>
          <w:kern w:val="0"/>
          <w:sz w:val="22"/>
          <w:szCs w:val="22"/>
        </w:rPr>
      </w:pPr>
      <w:hyperlink w:anchor="_Toc444695154" w:history="1">
        <w:r w:rsidR="00D52C4A" w:rsidRPr="00BE42EA">
          <w:rPr>
            <w:rStyle w:val="afffff2"/>
          </w:rPr>
          <w:t>Configuring the Switch Priority of a VLAN</w:t>
        </w:r>
        <w:r w:rsidR="00D52C4A">
          <w:rPr>
            <w:webHidden/>
          </w:rPr>
          <w:tab/>
        </w:r>
        <w:r w:rsidR="00D52C4A">
          <w:rPr>
            <w:webHidden/>
          </w:rPr>
          <w:fldChar w:fldCharType="begin"/>
        </w:r>
        <w:r w:rsidR="00D52C4A">
          <w:rPr>
            <w:webHidden/>
          </w:rPr>
          <w:instrText xml:space="preserve"> PAGEREF _Toc444695154 \h </w:instrText>
        </w:r>
        <w:r w:rsidR="00D52C4A">
          <w:rPr>
            <w:webHidden/>
          </w:rPr>
        </w:r>
        <w:r w:rsidR="00D52C4A">
          <w:rPr>
            <w:webHidden/>
          </w:rPr>
          <w:fldChar w:fldCharType="separate"/>
        </w:r>
        <w:r w:rsidR="00D52C4A">
          <w:rPr>
            <w:webHidden/>
          </w:rPr>
          <w:t>259</w:t>
        </w:r>
        <w:r w:rsidR="00D52C4A">
          <w:rPr>
            <w:webHidden/>
          </w:rPr>
          <w:fldChar w:fldCharType="end"/>
        </w:r>
      </w:hyperlink>
    </w:p>
    <w:p w14:paraId="34AAA421" w14:textId="77777777" w:rsidR="00D52C4A" w:rsidRDefault="00790C83">
      <w:pPr>
        <w:pStyle w:val="30"/>
        <w:rPr>
          <w:rFonts w:asciiTheme="minorHAnsi" w:eastAsiaTheme="minorEastAsia" w:hAnsiTheme="minorHAnsi" w:cstheme="minorBidi"/>
          <w:snapToGrid/>
          <w:kern w:val="0"/>
          <w:sz w:val="22"/>
          <w:szCs w:val="22"/>
        </w:rPr>
      </w:pPr>
      <w:hyperlink w:anchor="_Toc444695155" w:history="1">
        <w:r w:rsidR="00D52C4A" w:rsidRPr="00BE42EA">
          <w:rPr>
            <w:rStyle w:val="afffff2"/>
          </w:rPr>
          <w:t>Configuring the Hello Time</w:t>
        </w:r>
        <w:r w:rsidR="00D52C4A">
          <w:rPr>
            <w:webHidden/>
          </w:rPr>
          <w:tab/>
        </w:r>
        <w:r w:rsidR="00D52C4A">
          <w:rPr>
            <w:webHidden/>
          </w:rPr>
          <w:fldChar w:fldCharType="begin"/>
        </w:r>
        <w:r w:rsidR="00D52C4A">
          <w:rPr>
            <w:webHidden/>
          </w:rPr>
          <w:instrText xml:space="preserve"> PAGEREF _Toc444695155 \h </w:instrText>
        </w:r>
        <w:r w:rsidR="00D52C4A">
          <w:rPr>
            <w:webHidden/>
          </w:rPr>
        </w:r>
        <w:r w:rsidR="00D52C4A">
          <w:rPr>
            <w:webHidden/>
          </w:rPr>
          <w:fldChar w:fldCharType="separate"/>
        </w:r>
        <w:r w:rsidR="00D52C4A">
          <w:rPr>
            <w:webHidden/>
          </w:rPr>
          <w:t>261</w:t>
        </w:r>
        <w:r w:rsidR="00D52C4A">
          <w:rPr>
            <w:webHidden/>
          </w:rPr>
          <w:fldChar w:fldCharType="end"/>
        </w:r>
      </w:hyperlink>
    </w:p>
    <w:p w14:paraId="11674322" w14:textId="77777777" w:rsidR="00D52C4A" w:rsidRDefault="00790C83">
      <w:pPr>
        <w:pStyle w:val="30"/>
        <w:rPr>
          <w:rFonts w:asciiTheme="minorHAnsi" w:eastAsiaTheme="minorEastAsia" w:hAnsiTheme="minorHAnsi" w:cstheme="minorBidi"/>
          <w:snapToGrid/>
          <w:kern w:val="0"/>
          <w:sz w:val="22"/>
          <w:szCs w:val="22"/>
        </w:rPr>
      </w:pPr>
      <w:hyperlink w:anchor="_Toc444695156" w:history="1">
        <w:r w:rsidR="00D52C4A" w:rsidRPr="00BE42EA">
          <w:rPr>
            <w:rStyle w:val="afffff2"/>
          </w:rPr>
          <w:t>Configuring the Forwarding-Delay Time for a VLAN</w:t>
        </w:r>
        <w:r w:rsidR="00D52C4A">
          <w:rPr>
            <w:webHidden/>
          </w:rPr>
          <w:tab/>
        </w:r>
        <w:r w:rsidR="00D52C4A">
          <w:rPr>
            <w:webHidden/>
          </w:rPr>
          <w:fldChar w:fldCharType="begin"/>
        </w:r>
        <w:r w:rsidR="00D52C4A">
          <w:rPr>
            <w:webHidden/>
          </w:rPr>
          <w:instrText xml:space="preserve"> PAGEREF _Toc444695156 \h </w:instrText>
        </w:r>
        <w:r w:rsidR="00D52C4A">
          <w:rPr>
            <w:webHidden/>
          </w:rPr>
        </w:r>
        <w:r w:rsidR="00D52C4A">
          <w:rPr>
            <w:webHidden/>
          </w:rPr>
          <w:fldChar w:fldCharType="separate"/>
        </w:r>
        <w:r w:rsidR="00D52C4A">
          <w:rPr>
            <w:webHidden/>
          </w:rPr>
          <w:t>263</w:t>
        </w:r>
        <w:r w:rsidR="00D52C4A">
          <w:rPr>
            <w:webHidden/>
          </w:rPr>
          <w:fldChar w:fldCharType="end"/>
        </w:r>
      </w:hyperlink>
    </w:p>
    <w:p w14:paraId="41872B38" w14:textId="77777777" w:rsidR="00D52C4A" w:rsidRDefault="00790C83">
      <w:pPr>
        <w:pStyle w:val="30"/>
        <w:rPr>
          <w:rFonts w:asciiTheme="minorHAnsi" w:eastAsiaTheme="minorEastAsia" w:hAnsiTheme="minorHAnsi" w:cstheme="minorBidi"/>
          <w:snapToGrid/>
          <w:kern w:val="0"/>
          <w:sz w:val="22"/>
          <w:szCs w:val="22"/>
        </w:rPr>
      </w:pPr>
      <w:hyperlink w:anchor="_Toc444695157" w:history="1">
        <w:r w:rsidR="00D52C4A" w:rsidRPr="00BE42EA">
          <w:rPr>
            <w:rStyle w:val="afffff2"/>
          </w:rPr>
          <w:t>Configuring the Maximum-Aging Time for a VLAN</w:t>
        </w:r>
        <w:r w:rsidR="00D52C4A">
          <w:rPr>
            <w:webHidden/>
          </w:rPr>
          <w:tab/>
        </w:r>
        <w:r w:rsidR="00D52C4A">
          <w:rPr>
            <w:webHidden/>
          </w:rPr>
          <w:fldChar w:fldCharType="begin"/>
        </w:r>
        <w:r w:rsidR="00D52C4A">
          <w:rPr>
            <w:webHidden/>
          </w:rPr>
          <w:instrText xml:space="preserve"> PAGEREF _Toc444695157 \h </w:instrText>
        </w:r>
        <w:r w:rsidR="00D52C4A">
          <w:rPr>
            <w:webHidden/>
          </w:rPr>
        </w:r>
        <w:r w:rsidR="00D52C4A">
          <w:rPr>
            <w:webHidden/>
          </w:rPr>
          <w:fldChar w:fldCharType="separate"/>
        </w:r>
        <w:r w:rsidR="00D52C4A">
          <w:rPr>
            <w:webHidden/>
          </w:rPr>
          <w:t>264</w:t>
        </w:r>
        <w:r w:rsidR="00D52C4A">
          <w:rPr>
            <w:webHidden/>
          </w:rPr>
          <w:fldChar w:fldCharType="end"/>
        </w:r>
      </w:hyperlink>
    </w:p>
    <w:p w14:paraId="7991E233" w14:textId="77777777" w:rsidR="00D52C4A" w:rsidRDefault="00790C83">
      <w:pPr>
        <w:pStyle w:val="30"/>
        <w:rPr>
          <w:rFonts w:asciiTheme="minorHAnsi" w:eastAsiaTheme="minorEastAsia" w:hAnsiTheme="minorHAnsi" w:cstheme="minorBidi"/>
          <w:snapToGrid/>
          <w:kern w:val="0"/>
          <w:sz w:val="22"/>
          <w:szCs w:val="22"/>
        </w:rPr>
      </w:pPr>
      <w:hyperlink w:anchor="_Toc444695158" w:history="1">
        <w:r w:rsidR="00D52C4A" w:rsidRPr="00BE42EA">
          <w:rPr>
            <w:rStyle w:val="afffff2"/>
          </w:rPr>
          <w:t>Changing the Max-hops for switch</w:t>
        </w:r>
        <w:r w:rsidR="00D52C4A">
          <w:rPr>
            <w:webHidden/>
          </w:rPr>
          <w:tab/>
        </w:r>
        <w:r w:rsidR="00D52C4A">
          <w:rPr>
            <w:webHidden/>
          </w:rPr>
          <w:fldChar w:fldCharType="begin"/>
        </w:r>
        <w:r w:rsidR="00D52C4A">
          <w:rPr>
            <w:webHidden/>
          </w:rPr>
          <w:instrText xml:space="preserve"> PAGEREF _Toc444695158 \h </w:instrText>
        </w:r>
        <w:r w:rsidR="00D52C4A">
          <w:rPr>
            <w:webHidden/>
          </w:rPr>
        </w:r>
        <w:r w:rsidR="00D52C4A">
          <w:rPr>
            <w:webHidden/>
          </w:rPr>
          <w:fldChar w:fldCharType="separate"/>
        </w:r>
        <w:r w:rsidR="00D52C4A">
          <w:rPr>
            <w:webHidden/>
          </w:rPr>
          <w:t>266</w:t>
        </w:r>
        <w:r w:rsidR="00D52C4A">
          <w:rPr>
            <w:webHidden/>
          </w:rPr>
          <w:fldChar w:fldCharType="end"/>
        </w:r>
      </w:hyperlink>
    </w:p>
    <w:p w14:paraId="6C9FBD14" w14:textId="77777777" w:rsidR="00D52C4A" w:rsidRDefault="00790C83">
      <w:pPr>
        <w:pStyle w:val="30"/>
        <w:rPr>
          <w:rFonts w:asciiTheme="minorHAnsi" w:eastAsiaTheme="minorEastAsia" w:hAnsiTheme="minorHAnsi" w:cstheme="minorBidi"/>
          <w:snapToGrid/>
          <w:kern w:val="0"/>
          <w:sz w:val="22"/>
          <w:szCs w:val="22"/>
        </w:rPr>
      </w:pPr>
      <w:hyperlink w:anchor="_Toc444695159" w:history="1">
        <w:r w:rsidR="00D52C4A" w:rsidRPr="00BE42EA">
          <w:rPr>
            <w:rStyle w:val="afffff2"/>
          </w:rPr>
          <w:t>Changing the Spanning-Tree mode for switch</w:t>
        </w:r>
        <w:r w:rsidR="00D52C4A">
          <w:rPr>
            <w:webHidden/>
          </w:rPr>
          <w:tab/>
        </w:r>
        <w:r w:rsidR="00D52C4A">
          <w:rPr>
            <w:webHidden/>
          </w:rPr>
          <w:fldChar w:fldCharType="begin"/>
        </w:r>
        <w:r w:rsidR="00D52C4A">
          <w:rPr>
            <w:webHidden/>
          </w:rPr>
          <w:instrText xml:space="preserve"> PAGEREF _Toc444695159 \h </w:instrText>
        </w:r>
        <w:r w:rsidR="00D52C4A">
          <w:rPr>
            <w:webHidden/>
          </w:rPr>
        </w:r>
        <w:r w:rsidR="00D52C4A">
          <w:rPr>
            <w:webHidden/>
          </w:rPr>
          <w:fldChar w:fldCharType="separate"/>
        </w:r>
        <w:r w:rsidR="00D52C4A">
          <w:rPr>
            <w:webHidden/>
          </w:rPr>
          <w:t>266</w:t>
        </w:r>
        <w:r w:rsidR="00D52C4A">
          <w:rPr>
            <w:webHidden/>
          </w:rPr>
          <w:fldChar w:fldCharType="end"/>
        </w:r>
      </w:hyperlink>
    </w:p>
    <w:p w14:paraId="4725A087" w14:textId="77777777" w:rsidR="00D52C4A" w:rsidRDefault="00790C83">
      <w:pPr>
        <w:pStyle w:val="30"/>
        <w:rPr>
          <w:rFonts w:asciiTheme="minorHAnsi" w:eastAsiaTheme="minorEastAsia" w:hAnsiTheme="minorHAnsi" w:cstheme="minorBidi"/>
          <w:snapToGrid/>
          <w:kern w:val="0"/>
          <w:sz w:val="22"/>
          <w:szCs w:val="22"/>
        </w:rPr>
      </w:pPr>
      <w:hyperlink w:anchor="_Toc444695160" w:history="1">
        <w:r w:rsidR="00D52C4A" w:rsidRPr="00BE42EA">
          <w:rPr>
            <w:rStyle w:val="afffff2"/>
          </w:rPr>
          <w:t>Configuring portfast for switch</w:t>
        </w:r>
        <w:r w:rsidR="00D52C4A">
          <w:rPr>
            <w:webHidden/>
          </w:rPr>
          <w:tab/>
        </w:r>
        <w:r w:rsidR="00D52C4A">
          <w:rPr>
            <w:webHidden/>
          </w:rPr>
          <w:fldChar w:fldCharType="begin"/>
        </w:r>
        <w:r w:rsidR="00D52C4A">
          <w:rPr>
            <w:webHidden/>
          </w:rPr>
          <w:instrText xml:space="preserve"> PAGEREF _Toc444695160 \h </w:instrText>
        </w:r>
        <w:r w:rsidR="00D52C4A">
          <w:rPr>
            <w:webHidden/>
          </w:rPr>
        </w:r>
        <w:r w:rsidR="00D52C4A">
          <w:rPr>
            <w:webHidden/>
          </w:rPr>
          <w:fldChar w:fldCharType="separate"/>
        </w:r>
        <w:r w:rsidR="00D52C4A">
          <w:rPr>
            <w:webHidden/>
          </w:rPr>
          <w:t>268</w:t>
        </w:r>
        <w:r w:rsidR="00D52C4A">
          <w:rPr>
            <w:webHidden/>
          </w:rPr>
          <w:fldChar w:fldCharType="end"/>
        </w:r>
      </w:hyperlink>
    </w:p>
    <w:p w14:paraId="098C230D" w14:textId="77777777" w:rsidR="00D52C4A" w:rsidRDefault="00790C83">
      <w:pPr>
        <w:pStyle w:val="30"/>
        <w:rPr>
          <w:rFonts w:asciiTheme="minorHAnsi" w:eastAsiaTheme="minorEastAsia" w:hAnsiTheme="minorHAnsi" w:cstheme="minorBidi"/>
          <w:snapToGrid/>
          <w:kern w:val="0"/>
          <w:sz w:val="22"/>
          <w:szCs w:val="22"/>
        </w:rPr>
      </w:pPr>
      <w:hyperlink w:anchor="_Toc444695161" w:history="1">
        <w:r w:rsidR="00D52C4A" w:rsidRPr="00BE42EA">
          <w:rPr>
            <w:rStyle w:val="afffff2"/>
          </w:rPr>
          <w:t>Changing transmit-holdcount for switch</w:t>
        </w:r>
        <w:r w:rsidR="00D52C4A">
          <w:rPr>
            <w:webHidden/>
          </w:rPr>
          <w:tab/>
        </w:r>
        <w:r w:rsidR="00D52C4A">
          <w:rPr>
            <w:webHidden/>
          </w:rPr>
          <w:fldChar w:fldCharType="begin"/>
        </w:r>
        <w:r w:rsidR="00D52C4A">
          <w:rPr>
            <w:webHidden/>
          </w:rPr>
          <w:instrText xml:space="preserve"> PAGEREF _Toc444695161 \h </w:instrText>
        </w:r>
        <w:r w:rsidR="00D52C4A">
          <w:rPr>
            <w:webHidden/>
          </w:rPr>
        </w:r>
        <w:r w:rsidR="00D52C4A">
          <w:rPr>
            <w:webHidden/>
          </w:rPr>
          <w:fldChar w:fldCharType="separate"/>
        </w:r>
        <w:r w:rsidR="00D52C4A">
          <w:rPr>
            <w:webHidden/>
          </w:rPr>
          <w:t>270</w:t>
        </w:r>
        <w:r w:rsidR="00D52C4A">
          <w:rPr>
            <w:webHidden/>
          </w:rPr>
          <w:fldChar w:fldCharType="end"/>
        </w:r>
      </w:hyperlink>
    </w:p>
    <w:p w14:paraId="6029728D" w14:textId="77777777" w:rsidR="00D52C4A" w:rsidRDefault="00790C83">
      <w:pPr>
        <w:pStyle w:val="30"/>
        <w:rPr>
          <w:rFonts w:asciiTheme="minorHAnsi" w:eastAsiaTheme="minorEastAsia" w:hAnsiTheme="minorHAnsi" w:cstheme="minorBidi"/>
          <w:snapToGrid/>
          <w:kern w:val="0"/>
          <w:sz w:val="22"/>
          <w:szCs w:val="22"/>
        </w:rPr>
      </w:pPr>
      <w:hyperlink w:anchor="_Toc444695162" w:history="1">
        <w:r w:rsidR="00D52C4A" w:rsidRPr="00BE42EA">
          <w:rPr>
            <w:rStyle w:val="afffff2"/>
          </w:rPr>
          <w:t>Changing Cisco-interoperability for switch</w:t>
        </w:r>
        <w:r w:rsidR="00D52C4A">
          <w:rPr>
            <w:webHidden/>
          </w:rPr>
          <w:tab/>
        </w:r>
        <w:r w:rsidR="00D52C4A">
          <w:rPr>
            <w:webHidden/>
          </w:rPr>
          <w:fldChar w:fldCharType="begin"/>
        </w:r>
        <w:r w:rsidR="00D52C4A">
          <w:rPr>
            <w:webHidden/>
          </w:rPr>
          <w:instrText xml:space="preserve"> PAGEREF _Toc444695162 \h </w:instrText>
        </w:r>
        <w:r w:rsidR="00D52C4A">
          <w:rPr>
            <w:webHidden/>
          </w:rPr>
        </w:r>
        <w:r w:rsidR="00D52C4A">
          <w:rPr>
            <w:webHidden/>
          </w:rPr>
          <w:fldChar w:fldCharType="separate"/>
        </w:r>
        <w:r w:rsidR="00D52C4A">
          <w:rPr>
            <w:webHidden/>
          </w:rPr>
          <w:t>271</w:t>
        </w:r>
        <w:r w:rsidR="00D52C4A">
          <w:rPr>
            <w:webHidden/>
          </w:rPr>
          <w:fldChar w:fldCharType="end"/>
        </w:r>
      </w:hyperlink>
    </w:p>
    <w:p w14:paraId="311C7A58" w14:textId="77777777" w:rsidR="00D52C4A" w:rsidRDefault="00790C83">
      <w:pPr>
        <w:pStyle w:val="30"/>
        <w:rPr>
          <w:rFonts w:asciiTheme="minorHAnsi" w:eastAsiaTheme="minorEastAsia" w:hAnsiTheme="minorHAnsi" w:cstheme="minorBidi"/>
          <w:snapToGrid/>
          <w:kern w:val="0"/>
          <w:sz w:val="22"/>
          <w:szCs w:val="22"/>
        </w:rPr>
      </w:pPr>
      <w:hyperlink w:anchor="_Toc444695163" w:history="1">
        <w:r w:rsidR="00D52C4A" w:rsidRPr="00BE42EA">
          <w:rPr>
            <w:rStyle w:val="afffff2"/>
          </w:rPr>
          <w:t>Configuring autoedge for port</w:t>
        </w:r>
        <w:r w:rsidR="00D52C4A">
          <w:rPr>
            <w:webHidden/>
          </w:rPr>
          <w:tab/>
        </w:r>
        <w:r w:rsidR="00D52C4A">
          <w:rPr>
            <w:webHidden/>
          </w:rPr>
          <w:fldChar w:fldCharType="begin"/>
        </w:r>
        <w:r w:rsidR="00D52C4A">
          <w:rPr>
            <w:webHidden/>
          </w:rPr>
          <w:instrText xml:space="preserve"> PAGEREF _Toc444695163 \h </w:instrText>
        </w:r>
        <w:r w:rsidR="00D52C4A">
          <w:rPr>
            <w:webHidden/>
          </w:rPr>
        </w:r>
        <w:r w:rsidR="00D52C4A">
          <w:rPr>
            <w:webHidden/>
          </w:rPr>
          <w:fldChar w:fldCharType="separate"/>
        </w:r>
        <w:r w:rsidR="00D52C4A">
          <w:rPr>
            <w:webHidden/>
          </w:rPr>
          <w:t>271</w:t>
        </w:r>
        <w:r w:rsidR="00D52C4A">
          <w:rPr>
            <w:webHidden/>
          </w:rPr>
          <w:fldChar w:fldCharType="end"/>
        </w:r>
      </w:hyperlink>
    </w:p>
    <w:p w14:paraId="2C8E43C2" w14:textId="77777777" w:rsidR="00D52C4A" w:rsidRDefault="00790C83">
      <w:pPr>
        <w:pStyle w:val="30"/>
        <w:rPr>
          <w:rFonts w:asciiTheme="minorHAnsi" w:eastAsiaTheme="minorEastAsia" w:hAnsiTheme="minorHAnsi" w:cstheme="minorBidi"/>
          <w:snapToGrid/>
          <w:kern w:val="0"/>
          <w:sz w:val="22"/>
          <w:szCs w:val="22"/>
        </w:rPr>
      </w:pPr>
      <w:hyperlink w:anchor="_Toc444695164" w:history="1">
        <w:r w:rsidR="00D52C4A" w:rsidRPr="00BE42EA">
          <w:rPr>
            <w:rStyle w:val="afffff2"/>
          </w:rPr>
          <w:t>Configuring the Port as Edge Port</w:t>
        </w:r>
        <w:r w:rsidR="00D52C4A">
          <w:rPr>
            <w:webHidden/>
          </w:rPr>
          <w:tab/>
        </w:r>
        <w:r w:rsidR="00D52C4A">
          <w:rPr>
            <w:webHidden/>
          </w:rPr>
          <w:fldChar w:fldCharType="begin"/>
        </w:r>
        <w:r w:rsidR="00D52C4A">
          <w:rPr>
            <w:webHidden/>
          </w:rPr>
          <w:instrText xml:space="preserve"> PAGEREF _Toc444695164 \h </w:instrText>
        </w:r>
        <w:r w:rsidR="00D52C4A">
          <w:rPr>
            <w:webHidden/>
          </w:rPr>
        </w:r>
        <w:r w:rsidR="00D52C4A">
          <w:rPr>
            <w:webHidden/>
          </w:rPr>
          <w:fldChar w:fldCharType="separate"/>
        </w:r>
        <w:r w:rsidR="00D52C4A">
          <w:rPr>
            <w:webHidden/>
          </w:rPr>
          <w:t>271</w:t>
        </w:r>
        <w:r w:rsidR="00D52C4A">
          <w:rPr>
            <w:webHidden/>
          </w:rPr>
          <w:fldChar w:fldCharType="end"/>
        </w:r>
      </w:hyperlink>
    </w:p>
    <w:p w14:paraId="68CA2F62" w14:textId="77777777" w:rsidR="00D52C4A" w:rsidRDefault="00790C83">
      <w:pPr>
        <w:pStyle w:val="30"/>
        <w:rPr>
          <w:rFonts w:asciiTheme="minorHAnsi" w:eastAsiaTheme="minorEastAsia" w:hAnsiTheme="minorHAnsi" w:cstheme="minorBidi"/>
          <w:snapToGrid/>
          <w:kern w:val="0"/>
          <w:sz w:val="22"/>
          <w:szCs w:val="22"/>
        </w:rPr>
      </w:pPr>
      <w:hyperlink w:anchor="_Toc444695165" w:history="1">
        <w:r w:rsidR="00D52C4A" w:rsidRPr="00BE42EA">
          <w:rPr>
            <w:rStyle w:val="afffff2"/>
          </w:rPr>
          <w:t>Specifying the Link Type to Ensure Rapid Transitions</w:t>
        </w:r>
        <w:r w:rsidR="00D52C4A">
          <w:rPr>
            <w:webHidden/>
          </w:rPr>
          <w:tab/>
        </w:r>
        <w:r w:rsidR="00D52C4A">
          <w:rPr>
            <w:webHidden/>
          </w:rPr>
          <w:fldChar w:fldCharType="begin"/>
        </w:r>
        <w:r w:rsidR="00D52C4A">
          <w:rPr>
            <w:webHidden/>
          </w:rPr>
          <w:instrText xml:space="preserve"> PAGEREF _Toc444695165 \h </w:instrText>
        </w:r>
        <w:r w:rsidR="00D52C4A">
          <w:rPr>
            <w:webHidden/>
          </w:rPr>
        </w:r>
        <w:r w:rsidR="00D52C4A">
          <w:rPr>
            <w:webHidden/>
          </w:rPr>
          <w:fldChar w:fldCharType="separate"/>
        </w:r>
        <w:r w:rsidR="00D52C4A">
          <w:rPr>
            <w:webHidden/>
          </w:rPr>
          <w:t>273</w:t>
        </w:r>
        <w:r w:rsidR="00D52C4A">
          <w:rPr>
            <w:webHidden/>
          </w:rPr>
          <w:fldChar w:fldCharType="end"/>
        </w:r>
      </w:hyperlink>
    </w:p>
    <w:p w14:paraId="2F88AE80" w14:textId="77777777" w:rsidR="00D52C4A" w:rsidRDefault="00790C83">
      <w:pPr>
        <w:pStyle w:val="30"/>
        <w:rPr>
          <w:rFonts w:asciiTheme="minorHAnsi" w:eastAsiaTheme="minorEastAsia" w:hAnsiTheme="minorHAnsi" w:cstheme="minorBidi"/>
          <w:snapToGrid/>
          <w:kern w:val="0"/>
          <w:sz w:val="22"/>
          <w:szCs w:val="22"/>
        </w:rPr>
      </w:pPr>
      <w:hyperlink w:anchor="_Toc444695166" w:history="1">
        <w:r w:rsidR="00D52C4A" w:rsidRPr="00BE42EA">
          <w:rPr>
            <w:rStyle w:val="afffff2"/>
          </w:rPr>
          <w:t>Configuring force-version for port</w:t>
        </w:r>
        <w:r w:rsidR="00D52C4A">
          <w:rPr>
            <w:webHidden/>
          </w:rPr>
          <w:tab/>
        </w:r>
        <w:r w:rsidR="00D52C4A">
          <w:rPr>
            <w:webHidden/>
          </w:rPr>
          <w:fldChar w:fldCharType="begin"/>
        </w:r>
        <w:r w:rsidR="00D52C4A">
          <w:rPr>
            <w:webHidden/>
          </w:rPr>
          <w:instrText xml:space="preserve"> PAGEREF _Toc444695166 \h </w:instrText>
        </w:r>
        <w:r w:rsidR="00D52C4A">
          <w:rPr>
            <w:webHidden/>
          </w:rPr>
        </w:r>
        <w:r w:rsidR="00D52C4A">
          <w:rPr>
            <w:webHidden/>
          </w:rPr>
          <w:fldChar w:fldCharType="separate"/>
        </w:r>
        <w:r w:rsidR="00D52C4A">
          <w:rPr>
            <w:webHidden/>
          </w:rPr>
          <w:t>274</w:t>
        </w:r>
        <w:r w:rsidR="00D52C4A">
          <w:rPr>
            <w:webHidden/>
          </w:rPr>
          <w:fldChar w:fldCharType="end"/>
        </w:r>
      </w:hyperlink>
    </w:p>
    <w:p w14:paraId="299B2D8F" w14:textId="77777777" w:rsidR="00D52C4A" w:rsidRDefault="00790C83">
      <w:pPr>
        <w:pStyle w:val="30"/>
        <w:rPr>
          <w:rFonts w:asciiTheme="minorHAnsi" w:eastAsiaTheme="minorEastAsia" w:hAnsiTheme="minorHAnsi" w:cstheme="minorBidi"/>
          <w:snapToGrid/>
          <w:kern w:val="0"/>
          <w:sz w:val="22"/>
          <w:szCs w:val="22"/>
        </w:rPr>
      </w:pPr>
      <w:hyperlink w:anchor="_Toc444695167" w:history="1">
        <w:r w:rsidR="00D52C4A" w:rsidRPr="00BE42EA">
          <w:rPr>
            <w:rStyle w:val="afffff2"/>
          </w:rPr>
          <w:t>Configuring root guard for port</w:t>
        </w:r>
        <w:r w:rsidR="00D52C4A">
          <w:rPr>
            <w:webHidden/>
          </w:rPr>
          <w:tab/>
        </w:r>
        <w:r w:rsidR="00D52C4A">
          <w:rPr>
            <w:webHidden/>
          </w:rPr>
          <w:fldChar w:fldCharType="begin"/>
        </w:r>
        <w:r w:rsidR="00D52C4A">
          <w:rPr>
            <w:webHidden/>
          </w:rPr>
          <w:instrText xml:space="preserve"> PAGEREF _Toc444695167 \h </w:instrText>
        </w:r>
        <w:r w:rsidR="00D52C4A">
          <w:rPr>
            <w:webHidden/>
          </w:rPr>
        </w:r>
        <w:r w:rsidR="00D52C4A">
          <w:rPr>
            <w:webHidden/>
          </w:rPr>
          <w:fldChar w:fldCharType="separate"/>
        </w:r>
        <w:r w:rsidR="00D52C4A">
          <w:rPr>
            <w:webHidden/>
          </w:rPr>
          <w:t>275</w:t>
        </w:r>
        <w:r w:rsidR="00D52C4A">
          <w:rPr>
            <w:webHidden/>
          </w:rPr>
          <w:fldChar w:fldCharType="end"/>
        </w:r>
      </w:hyperlink>
    </w:p>
    <w:p w14:paraId="412F7E3F" w14:textId="77777777" w:rsidR="00D52C4A" w:rsidRDefault="00790C83">
      <w:pPr>
        <w:pStyle w:val="30"/>
        <w:rPr>
          <w:rFonts w:asciiTheme="minorHAnsi" w:eastAsiaTheme="minorEastAsia" w:hAnsiTheme="minorHAnsi" w:cstheme="minorBidi"/>
          <w:snapToGrid/>
          <w:kern w:val="0"/>
          <w:sz w:val="22"/>
          <w:szCs w:val="22"/>
        </w:rPr>
      </w:pPr>
      <w:hyperlink w:anchor="_Toc444695168" w:history="1">
        <w:r w:rsidR="00D52C4A" w:rsidRPr="00BE42EA">
          <w:rPr>
            <w:rStyle w:val="afffff2"/>
          </w:rPr>
          <w:t>Configuring hello-time for port</w:t>
        </w:r>
        <w:r w:rsidR="00D52C4A">
          <w:rPr>
            <w:webHidden/>
          </w:rPr>
          <w:tab/>
        </w:r>
        <w:r w:rsidR="00D52C4A">
          <w:rPr>
            <w:webHidden/>
          </w:rPr>
          <w:fldChar w:fldCharType="begin"/>
        </w:r>
        <w:r w:rsidR="00D52C4A">
          <w:rPr>
            <w:webHidden/>
          </w:rPr>
          <w:instrText xml:space="preserve"> PAGEREF _Toc444695168 \h </w:instrText>
        </w:r>
        <w:r w:rsidR="00D52C4A">
          <w:rPr>
            <w:webHidden/>
          </w:rPr>
        </w:r>
        <w:r w:rsidR="00D52C4A">
          <w:rPr>
            <w:webHidden/>
          </w:rPr>
          <w:fldChar w:fldCharType="separate"/>
        </w:r>
        <w:r w:rsidR="00D52C4A">
          <w:rPr>
            <w:webHidden/>
          </w:rPr>
          <w:t>276</w:t>
        </w:r>
        <w:r w:rsidR="00D52C4A">
          <w:rPr>
            <w:webHidden/>
          </w:rPr>
          <w:fldChar w:fldCharType="end"/>
        </w:r>
      </w:hyperlink>
    </w:p>
    <w:p w14:paraId="560B12AC" w14:textId="77777777" w:rsidR="00D52C4A" w:rsidRDefault="00790C83">
      <w:pPr>
        <w:pStyle w:val="30"/>
        <w:rPr>
          <w:rFonts w:asciiTheme="minorHAnsi" w:eastAsiaTheme="minorEastAsia" w:hAnsiTheme="minorHAnsi" w:cstheme="minorBidi"/>
          <w:snapToGrid/>
          <w:kern w:val="0"/>
          <w:sz w:val="22"/>
          <w:szCs w:val="22"/>
        </w:rPr>
      </w:pPr>
      <w:hyperlink w:anchor="_Toc444695169" w:history="1">
        <w:r w:rsidR="00D52C4A" w:rsidRPr="00BE42EA">
          <w:rPr>
            <w:rStyle w:val="afffff2"/>
          </w:rPr>
          <w:t>Configuring portfast for port</w:t>
        </w:r>
        <w:r w:rsidR="00D52C4A">
          <w:rPr>
            <w:webHidden/>
          </w:rPr>
          <w:tab/>
        </w:r>
        <w:r w:rsidR="00D52C4A">
          <w:rPr>
            <w:webHidden/>
          </w:rPr>
          <w:fldChar w:fldCharType="begin"/>
        </w:r>
        <w:r w:rsidR="00D52C4A">
          <w:rPr>
            <w:webHidden/>
          </w:rPr>
          <w:instrText xml:space="preserve"> PAGEREF _Toc444695169 \h </w:instrText>
        </w:r>
        <w:r w:rsidR="00D52C4A">
          <w:rPr>
            <w:webHidden/>
          </w:rPr>
        </w:r>
        <w:r w:rsidR="00D52C4A">
          <w:rPr>
            <w:webHidden/>
          </w:rPr>
          <w:fldChar w:fldCharType="separate"/>
        </w:r>
        <w:r w:rsidR="00D52C4A">
          <w:rPr>
            <w:webHidden/>
          </w:rPr>
          <w:t>276</w:t>
        </w:r>
        <w:r w:rsidR="00D52C4A">
          <w:rPr>
            <w:webHidden/>
          </w:rPr>
          <w:fldChar w:fldCharType="end"/>
        </w:r>
      </w:hyperlink>
    </w:p>
    <w:p w14:paraId="01D83DE2" w14:textId="77777777" w:rsidR="00D52C4A" w:rsidRDefault="00790C83">
      <w:pPr>
        <w:pStyle w:val="30"/>
        <w:rPr>
          <w:rFonts w:asciiTheme="minorHAnsi" w:eastAsiaTheme="minorEastAsia" w:hAnsiTheme="minorHAnsi" w:cstheme="minorBidi"/>
          <w:snapToGrid/>
          <w:kern w:val="0"/>
          <w:sz w:val="22"/>
          <w:szCs w:val="22"/>
        </w:rPr>
      </w:pPr>
      <w:hyperlink w:anchor="_Toc444695170" w:history="1">
        <w:r w:rsidR="00D52C4A" w:rsidRPr="00BE42EA">
          <w:rPr>
            <w:rStyle w:val="afffff2"/>
          </w:rPr>
          <w:t>Configuring transmit-holdcount for port</w:t>
        </w:r>
        <w:r w:rsidR="00D52C4A">
          <w:rPr>
            <w:webHidden/>
          </w:rPr>
          <w:tab/>
        </w:r>
        <w:r w:rsidR="00D52C4A">
          <w:rPr>
            <w:webHidden/>
          </w:rPr>
          <w:fldChar w:fldCharType="begin"/>
        </w:r>
        <w:r w:rsidR="00D52C4A">
          <w:rPr>
            <w:webHidden/>
          </w:rPr>
          <w:instrText xml:space="preserve"> PAGEREF _Toc444695170 \h </w:instrText>
        </w:r>
        <w:r w:rsidR="00D52C4A">
          <w:rPr>
            <w:webHidden/>
          </w:rPr>
        </w:r>
        <w:r w:rsidR="00D52C4A">
          <w:rPr>
            <w:webHidden/>
          </w:rPr>
          <w:fldChar w:fldCharType="separate"/>
        </w:r>
        <w:r w:rsidR="00D52C4A">
          <w:rPr>
            <w:webHidden/>
          </w:rPr>
          <w:t>276</w:t>
        </w:r>
        <w:r w:rsidR="00D52C4A">
          <w:rPr>
            <w:webHidden/>
          </w:rPr>
          <w:fldChar w:fldCharType="end"/>
        </w:r>
      </w:hyperlink>
    </w:p>
    <w:p w14:paraId="5FCAC212" w14:textId="77777777" w:rsidR="00D52C4A" w:rsidRDefault="00790C83">
      <w:pPr>
        <w:pStyle w:val="30"/>
        <w:rPr>
          <w:rFonts w:asciiTheme="minorHAnsi" w:eastAsiaTheme="minorEastAsia" w:hAnsiTheme="minorHAnsi" w:cstheme="minorBidi"/>
          <w:snapToGrid/>
          <w:kern w:val="0"/>
          <w:sz w:val="22"/>
          <w:szCs w:val="22"/>
        </w:rPr>
      </w:pPr>
      <w:hyperlink w:anchor="_Toc444695171" w:history="1">
        <w:r w:rsidR="00D52C4A" w:rsidRPr="00BE42EA">
          <w:rPr>
            <w:rStyle w:val="afffff2"/>
          </w:rPr>
          <w:t>Configuring restricted-role for port</w:t>
        </w:r>
        <w:r w:rsidR="00D52C4A">
          <w:rPr>
            <w:webHidden/>
          </w:rPr>
          <w:tab/>
        </w:r>
        <w:r w:rsidR="00D52C4A">
          <w:rPr>
            <w:webHidden/>
          </w:rPr>
          <w:fldChar w:fldCharType="begin"/>
        </w:r>
        <w:r w:rsidR="00D52C4A">
          <w:rPr>
            <w:webHidden/>
          </w:rPr>
          <w:instrText xml:space="preserve"> PAGEREF _Toc444695171 \h </w:instrText>
        </w:r>
        <w:r w:rsidR="00D52C4A">
          <w:rPr>
            <w:webHidden/>
          </w:rPr>
        </w:r>
        <w:r w:rsidR="00D52C4A">
          <w:rPr>
            <w:webHidden/>
          </w:rPr>
          <w:fldChar w:fldCharType="separate"/>
        </w:r>
        <w:r w:rsidR="00D52C4A">
          <w:rPr>
            <w:webHidden/>
          </w:rPr>
          <w:t>276</w:t>
        </w:r>
        <w:r w:rsidR="00D52C4A">
          <w:rPr>
            <w:webHidden/>
          </w:rPr>
          <w:fldChar w:fldCharType="end"/>
        </w:r>
      </w:hyperlink>
    </w:p>
    <w:p w14:paraId="00840483" w14:textId="77777777" w:rsidR="00D52C4A" w:rsidRDefault="00790C83">
      <w:pPr>
        <w:pStyle w:val="30"/>
        <w:rPr>
          <w:rFonts w:asciiTheme="minorHAnsi" w:eastAsiaTheme="minorEastAsia" w:hAnsiTheme="minorHAnsi" w:cstheme="minorBidi"/>
          <w:snapToGrid/>
          <w:kern w:val="0"/>
          <w:sz w:val="22"/>
          <w:szCs w:val="22"/>
        </w:rPr>
      </w:pPr>
      <w:hyperlink w:anchor="_Toc444695172" w:history="1">
        <w:r w:rsidR="00D52C4A" w:rsidRPr="00BE42EA">
          <w:rPr>
            <w:rStyle w:val="afffff2"/>
          </w:rPr>
          <w:t>Configuring restricted-tcn for port</w:t>
        </w:r>
        <w:r w:rsidR="00D52C4A">
          <w:rPr>
            <w:webHidden/>
          </w:rPr>
          <w:tab/>
        </w:r>
        <w:r w:rsidR="00D52C4A">
          <w:rPr>
            <w:webHidden/>
          </w:rPr>
          <w:fldChar w:fldCharType="begin"/>
        </w:r>
        <w:r w:rsidR="00D52C4A">
          <w:rPr>
            <w:webHidden/>
          </w:rPr>
          <w:instrText xml:space="preserve"> PAGEREF _Toc444695172 \h </w:instrText>
        </w:r>
        <w:r w:rsidR="00D52C4A">
          <w:rPr>
            <w:webHidden/>
          </w:rPr>
        </w:r>
        <w:r w:rsidR="00D52C4A">
          <w:rPr>
            <w:webHidden/>
          </w:rPr>
          <w:fldChar w:fldCharType="separate"/>
        </w:r>
        <w:r w:rsidR="00D52C4A">
          <w:rPr>
            <w:webHidden/>
          </w:rPr>
          <w:t>278</w:t>
        </w:r>
        <w:r w:rsidR="00D52C4A">
          <w:rPr>
            <w:webHidden/>
          </w:rPr>
          <w:fldChar w:fldCharType="end"/>
        </w:r>
      </w:hyperlink>
    </w:p>
    <w:p w14:paraId="63ADC325" w14:textId="77777777" w:rsidR="00D52C4A" w:rsidRDefault="00790C83">
      <w:pPr>
        <w:pStyle w:val="20"/>
        <w:rPr>
          <w:rFonts w:asciiTheme="minorHAnsi" w:eastAsiaTheme="minorEastAsia" w:hAnsiTheme="minorHAnsi" w:cstheme="minorBidi"/>
          <w:noProof/>
          <w:snapToGrid/>
          <w:kern w:val="0"/>
          <w:sz w:val="22"/>
          <w:szCs w:val="22"/>
        </w:rPr>
      </w:pPr>
      <w:hyperlink w:anchor="_Toc444695173" w:history="1">
        <w:r w:rsidR="00D52C4A" w:rsidRPr="00BE42EA">
          <w:rPr>
            <w:rStyle w:val="afffff2"/>
            <w:noProof/>
          </w:rPr>
          <w:t>Configuring MSTP Features</w:t>
        </w:r>
        <w:r w:rsidR="00D52C4A">
          <w:rPr>
            <w:noProof/>
            <w:webHidden/>
          </w:rPr>
          <w:tab/>
        </w:r>
        <w:r w:rsidR="00D52C4A">
          <w:rPr>
            <w:noProof/>
            <w:webHidden/>
          </w:rPr>
          <w:fldChar w:fldCharType="begin"/>
        </w:r>
        <w:r w:rsidR="00D52C4A">
          <w:rPr>
            <w:noProof/>
            <w:webHidden/>
          </w:rPr>
          <w:instrText xml:space="preserve"> PAGEREF _Toc444695173 \h </w:instrText>
        </w:r>
        <w:r w:rsidR="00D52C4A">
          <w:rPr>
            <w:noProof/>
            <w:webHidden/>
          </w:rPr>
        </w:r>
        <w:r w:rsidR="00D52C4A">
          <w:rPr>
            <w:noProof/>
            <w:webHidden/>
          </w:rPr>
          <w:fldChar w:fldCharType="separate"/>
        </w:r>
        <w:r w:rsidR="00D52C4A">
          <w:rPr>
            <w:noProof/>
            <w:webHidden/>
          </w:rPr>
          <w:t>279</w:t>
        </w:r>
        <w:r w:rsidR="00D52C4A">
          <w:rPr>
            <w:noProof/>
            <w:webHidden/>
          </w:rPr>
          <w:fldChar w:fldCharType="end"/>
        </w:r>
      </w:hyperlink>
    </w:p>
    <w:p w14:paraId="1C244D11" w14:textId="77777777" w:rsidR="00D52C4A" w:rsidRDefault="00790C83">
      <w:pPr>
        <w:pStyle w:val="30"/>
        <w:rPr>
          <w:rFonts w:asciiTheme="minorHAnsi" w:eastAsiaTheme="minorEastAsia" w:hAnsiTheme="minorHAnsi" w:cstheme="minorBidi"/>
          <w:snapToGrid/>
          <w:kern w:val="0"/>
          <w:sz w:val="22"/>
          <w:szCs w:val="22"/>
        </w:rPr>
      </w:pPr>
      <w:hyperlink w:anchor="_Toc444695174" w:history="1">
        <w:r w:rsidR="00D52C4A" w:rsidRPr="00BE42EA">
          <w:rPr>
            <w:rStyle w:val="afffff2"/>
          </w:rPr>
          <w:t>Instance Creation and VLAN Connection</w:t>
        </w:r>
        <w:r w:rsidR="00D52C4A">
          <w:rPr>
            <w:webHidden/>
          </w:rPr>
          <w:tab/>
        </w:r>
        <w:r w:rsidR="00D52C4A">
          <w:rPr>
            <w:webHidden/>
          </w:rPr>
          <w:fldChar w:fldCharType="begin"/>
        </w:r>
        <w:r w:rsidR="00D52C4A">
          <w:rPr>
            <w:webHidden/>
          </w:rPr>
          <w:instrText xml:space="preserve"> PAGEREF _Toc444695174 \h </w:instrText>
        </w:r>
        <w:r w:rsidR="00D52C4A">
          <w:rPr>
            <w:webHidden/>
          </w:rPr>
        </w:r>
        <w:r w:rsidR="00D52C4A">
          <w:rPr>
            <w:webHidden/>
          </w:rPr>
          <w:fldChar w:fldCharType="separate"/>
        </w:r>
        <w:r w:rsidR="00D52C4A">
          <w:rPr>
            <w:webHidden/>
          </w:rPr>
          <w:t>279</w:t>
        </w:r>
        <w:r w:rsidR="00D52C4A">
          <w:rPr>
            <w:webHidden/>
          </w:rPr>
          <w:fldChar w:fldCharType="end"/>
        </w:r>
      </w:hyperlink>
    </w:p>
    <w:p w14:paraId="37AD5653" w14:textId="77777777" w:rsidR="00D52C4A" w:rsidRDefault="00790C83">
      <w:pPr>
        <w:pStyle w:val="30"/>
        <w:rPr>
          <w:rFonts w:asciiTheme="minorHAnsi" w:eastAsiaTheme="minorEastAsia" w:hAnsiTheme="minorHAnsi" w:cstheme="minorBidi"/>
          <w:snapToGrid/>
          <w:kern w:val="0"/>
          <w:sz w:val="22"/>
          <w:szCs w:val="22"/>
        </w:rPr>
      </w:pPr>
      <w:hyperlink w:anchor="_Toc444695175" w:history="1">
        <w:r w:rsidR="00D52C4A" w:rsidRPr="00BE42EA">
          <w:rPr>
            <w:rStyle w:val="afffff2"/>
          </w:rPr>
          <w:t>Instance and port configuration</w:t>
        </w:r>
        <w:r w:rsidR="00D52C4A">
          <w:rPr>
            <w:webHidden/>
          </w:rPr>
          <w:tab/>
        </w:r>
        <w:r w:rsidR="00D52C4A">
          <w:rPr>
            <w:webHidden/>
          </w:rPr>
          <w:fldChar w:fldCharType="begin"/>
        </w:r>
        <w:r w:rsidR="00D52C4A">
          <w:rPr>
            <w:webHidden/>
          </w:rPr>
          <w:instrText xml:space="preserve"> PAGEREF _Toc444695175 \h </w:instrText>
        </w:r>
        <w:r w:rsidR="00D52C4A">
          <w:rPr>
            <w:webHidden/>
          </w:rPr>
        </w:r>
        <w:r w:rsidR="00D52C4A">
          <w:rPr>
            <w:webHidden/>
          </w:rPr>
          <w:fldChar w:fldCharType="separate"/>
        </w:r>
        <w:r w:rsidR="00D52C4A">
          <w:rPr>
            <w:webHidden/>
          </w:rPr>
          <w:t>280</w:t>
        </w:r>
        <w:r w:rsidR="00D52C4A">
          <w:rPr>
            <w:webHidden/>
          </w:rPr>
          <w:fldChar w:fldCharType="end"/>
        </w:r>
      </w:hyperlink>
    </w:p>
    <w:p w14:paraId="0FD57D21" w14:textId="77777777" w:rsidR="00D52C4A" w:rsidRDefault="00790C83">
      <w:pPr>
        <w:pStyle w:val="30"/>
        <w:rPr>
          <w:rFonts w:asciiTheme="minorHAnsi" w:eastAsiaTheme="minorEastAsia" w:hAnsiTheme="minorHAnsi" w:cstheme="minorBidi"/>
          <w:snapToGrid/>
          <w:kern w:val="0"/>
          <w:sz w:val="22"/>
          <w:szCs w:val="22"/>
        </w:rPr>
      </w:pPr>
      <w:hyperlink w:anchor="_Toc444695176" w:history="1">
        <w:r w:rsidR="00D52C4A" w:rsidRPr="00BE42EA">
          <w:rPr>
            <w:rStyle w:val="afffff2"/>
          </w:rPr>
          <w:t>Setting region and revision number for MST</w:t>
        </w:r>
        <w:r w:rsidR="00D52C4A">
          <w:rPr>
            <w:webHidden/>
          </w:rPr>
          <w:tab/>
        </w:r>
        <w:r w:rsidR="00D52C4A">
          <w:rPr>
            <w:webHidden/>
          </w:rPr>
          <w:fldChar w:fldCharType="begin"/>
        </w:r>
        <w:r w:rsidR="00D52C4A">
          <w:rPr>
            <w:webHidden/>
          </w:rPr>
          <w:instrText xml:space="preserve"> PAGEREF _Toc444695176 \h </w:instrText>
        </w:r>
        <w:r w:rsidR="00D52C4A">
          <w:rPr>
            <w:webHidden/>
          </w:rPr>
        </w:r>
        <w:r w:rsidR="00D52C4A">
          <w:rPr>
            <w:webHidden/>
          </w:rPr>
          <w:fldChar w:fldCharType="separate"/>
        </w:r>
        <w:r w:rsidR="00D52C4A">
          <w:rPr>
            <w:webHidden/>
          </w:rPr>
          <w:t>284</w:t>
        </w:r>
        <w:r w:rsidR="00D52C4A">
          <w:rPr>
            <w:webHidden/>
          </w:rPr>
          <w:fldChar w:fldCharType="end"/>
        </w:r>
      </w:hyperlink>
    </w:p>
    <w:p w14:paraId="0C2E1FB3" w14:textId="77777777" w:rsidR="00D52C4A" w:rsidRDefault="00790C83">
      <w:pPr>
        <w:pStyle w:val="30"/>
        <w:rPr>
          <w:rFonts w:asciiTheme="minorHAnsi" w:eastAsiaTheme="minorEastAsia" w:hAnsiTheme="minorHAnsi" w:cstheme="minorBidi"/>
          <w:snapToGrid/>
          <w:kern w:val="0"/>
          <w:sz w:val="22"/>
          <w:szCs w:val="22"/>
        </w:rPr>
      </w:pPr>
      <w:hyperlink w:anchor="_Toc444695177" w:history="1">
        <w:r w:rsidR="00D52C4A" w:rsidRPr="00BE42EA">
          <w:rPr>
            <w:rStyle w:val="afffff2"/>
          </w:rPr>
          <w:t>Pathcost for MSTP</w:t>
        </w:r>
        <w:r w:rsidR="00D52C4A">
          <w:rPr>
            <w:webHidden/>
          </w:rPr>
          <w:tab/>
        </w:r>
        <w:r w:rsidR="00D52C4A">
          <w:rPr>
            <w:webHidden/>
          </w:rPr>
          <w:fldChar w:fldCharType="begin"/>
        </w:r>
        <w:r w:rsidR="00D52C4A">
          <w:rPr>
            <w:webHidden/>
          </w:rPr>
          <w:instrText xml:space="preserve"> PAGEREF _Toc444695177 \h </w:instrText>
        </w:r>
        <w:r w:rsidR="00D52C4A">
          <w:rPr>
            <w:webHidden/>
          </w:rPr>
        </w:r>
        <w:r w:rsidR="00D52C4A">
          <w:rPr>
            <w:webHidden/>
          </w:rPr>
          <w:fldChar w:fldCharType="separate"/>
        </w:r>
        <w:r w:rsidR="00D52C4A">
          <w:rPr>
            <w:webHidden/>
          </w:rPr>
          <w:t>285</w:t>
        </w:r>
        <w:r w:rsidR="00D52C4A">
          <w:rPr>
            <w:webHidden/>
          </w:rPr>
          <w:fldChar w:fldCharType="end"/>
        </w:r>
      </w:hyperlink>
    </w:p>
    <w:p w14:paraId="6082DF28" w14:textId="77777777" w:rsidR="00D52C4A" w:rsidRDefault="00790C83">
      <w:pPr>
        <w:pStyle w:val="20"/>
        <w:rPr>
          <w:rFonts w:asciiTheme="minorHAnsi" w:eastAsiaTheme="minorEastAsia" w:hAnsiTheme="minorHAnsi" w:cstheme="minorBidi"/>
          <w:noProof/>
          <w:snapToGrid/>
          <w:kern w:val="0"/>
          <w:sz w:val="22"/>
          <w:szCs w:val="22"/>
        </w:rPr>
      </w:pPr>
      <w:hyperlink w:anchor="_Toc444695178" w:history="1">
        <w:r w:rsidR="00D52C4A" w:rsidRPr="00BE42EA">
          <w:rPr>
            <w:rStyle w:val="afffff2"/>
            <w:noProof/>
          </w:rPr>
          <w:t>Displaying the Spanning-Tree Status</w:t>
        </w:r>
        <w:r w:rsidR="00D52C4A">
          <w:rPr>
            <w:noProof/>
            <w:webHidden/>
          </w:rPr>
          <w:tab/>
        </w:r>
        <w:r w:rsidR="00D52C4A">
          <w:rPr>
            <w:noProof/>
            <w:webHidden/>
          </w:rPr>
          <w:fldChar w:fldCharType="begin"/>
        </w:r>
        <w:r w:rsidR="00D52C4A">
          <w:rPr>
            <w:noProof/>
            <w:webHidden/>
          </w:rPr>
          <w:instrText xml:space="preserve"> PAGEREF _Toc444695178 \h </w:instrText>
        </w:r>
        <w:r w:rsidR="00D52C4A">
          <w:rPr>
            <w:noProof/>
            <w:webHidden/>
          </w:rPr>
        </w:r>
        <w:r w:rsidR="00D52C4A">
          <w:rPr>
            <w:noProof/>
            <w:webHidden/>
          </w:rPr>
          <w:fldChar w:fldCharType="separate"/>
        </w:r>
        <w:r w:rsidR="00D52C4A">
          <w:rPr>
            <w:noProof/>
            <w:webHidden/>
          </w:rPr>
          <w:t>286</w:t>
        </w:r>
        <w:r w:rsidR="00D52C4A">
          <w:rPr>
            <w:noProof/>
            <w:webHidden/>
          </w:rPr>
          <w:fldChar w:fldCharType="end"/>
        </w:r>
      </w:hyperlink>
    </w:p>
    <w:p w14:paraId="17B7E62A" w14:textId="77777777" w:rsidR="00D52C4A" w:rsidRDefault="00790C83">
      <w:pPr>
        <w:pStyle w:val="20"/>
        <w:rPr>
          <w:rFonts w:asciiTheme="minorHAnsi" w:eastAsiaTheme="minorEastAsia" w:hAnsiTheme="minorHAnsi" w:cstheme="minorBidi"/>
          <w:noProof/>
          <w:snapToGrid/>
          <w:kern w:val="0"/>
          <w:sz w:val="22"/>
          <w:szCs w:val="22"/>
        </w:rPr>
      </w:pPr>
      <w:hyperlink w:anchor="_Toc444695179" w:history="1">
        <w:r w:rsidR="00D52C4A" w:rsidRPr="00BE42EA">
          <w:rPr>
            <w:rStyle w:val="afffff2"/>
            <w:noProof/>
          </w:rPr>
          <w:t>Configuring Bridge MAC Forwarding</w:t>
        </w:r>
        <w:r w:rsidR="00D52C4A">
          <w:rPr>
            <w:noProof/>
            <w:webHidden/>
          </w:rPr>
          <w:tab/>
        </w:r>
        <w:r w:rsidR="00D52C4A">
          <w:rPr>
            <w:noProof/>
            <w:webHidden/>
          </w:rPr>
          <w:fldChar w:fldCharType="begin"/>
        </w:r>
        <w:r w:rsidR="00D52C4A">
          <w:rPr>
            <w:noProof/>
            <w:webHidden/>
          </w:rPr>
          <w:instrText xml:space="preserve"> PAGEREF _Toc444695179 \h </w:instrText>
        </w:r>
        <w:r w:rsidR="00D52C4A">
          <w:rPr>
            <w:noProof/>
            <w:webHidden/>
          </w:rPr>
        </w:r>
        <w:r w:rsidR="00D52C4A">
          <w:rPr>
            <w:noProof/>
            <w:webHidden/>
          </w:rPr>
          <w:fldChar w:fldCharType="separate"/>
        </w:r>
        <w:r w:rsidR="00D52C4A">
          <w:rPr>
            <w:noProof/>
            <w:webHidden/>
          </w:rPr>
          <w:t>289</w:t>
        </w:r>
        <w:r w:rsidR="00D52C4A">
          <w:rPr>
            <w:noProof/>
            <w:webHidden/>
          </w:rPr>
          <w:fldChar w:fldCharType="end"/>
        </w:r>
      </w:hyperlink>
    </w:p>
    <w:p w14:paraId="05058A91" w14:textId="77777777" w:rsidR="00D52C4A" w:rsidRDefault="00790C83">
      <w:pPr>
        <w:pStyle w:val="20"/>
        <w:rPr>
          <w:rFonts w:asciiTheme="minorHAnsi" w:eastAsiaTheme="minorEastAsia" w:hAnsiTheme="minorHAnsi" w:cstheme="minorBidi"/>
          <w:noProof/>
          <w:snapToGrid/>
          <w:kern w:val="0"/>
          <w:sz w:val="22"/>
          <w:szCs w:val="22"/>
        </w:rPr>
      </w:pPr>
      <w:hyperlink w:anchor="_Toc444695180" w:history="1">
        <w:r w:rsidR="00D52C4A" w:rsidRPr="00BE42EA">
          <w:rPr>
            <w:rStyle w:val="afffff2"/>
            <w:noProof/>
          </w:rPr>
          <w:t>Self-loop Detection</w:t>
        </w:r>
        <w:r w:rsidR="00D52C4A">
          <w:rPr>
            <w:noProof/>
            <w:webHidden/>
          </w:rPr>
          <w:tab/>
        </w:r>
        <w:r w:rsidR="00D52C4A">
          <w:rPr>
            <w:noProof/>
            <w:webHidden/>
          </w:rPr>
          <w:fldChar w:fldCharType="begin"/>
        </w:r>
        <w:r w:rsidR="00D52C4A">
          <w:rPr>
            <w:noProof/>
            <w:webHidden/>
          </w:rPr>
          <w:instrText xml:space="preserve"> PAGEREF _Toc444695180 \h </w:instrText>
        </w:r>
        <w:r w:rsidR="00D52C4A">
          <w:rPr>
            <w:noProof/>
            <w:webHidden/>
          </w:rPr>
        </w:r>
        <w:r w:rsidR="00D52C4A">
          <w:rPr>
            <w:noProof/>
            <w:webHidden/>
          </w:rPr>
          <w:fldChar w:fldCharType="separate"/>
        </w:r>
        <w:r w:rsidR="00D52C4A">
          <w:rPr>
            <w:noProof/>
            <w:webHidden/>
          </w:rPr>
          <w:t>291</w:t>
        </w:r>
        <w:r w:rsidR="00D52C4A">
          <w:rPr>
            <w:noProof/>
            <w:webHidden/>
          </w:rPr>
          <w:fldChar w:fldCharType="end"/>
        </w:r>
      </w:hyperlink>
    </w:p>
    <w:p w14:paraId="40A17DB8" w14:textId="77777777" w:rsidR="00D52C4A" w:rsidRDefault="00790C83">
      <w:pPr>
        <w:pStyle w:val="30"/>
        <w:rPr>
          <w:rFonts w:asciiTheme="minorHAnsi" w:eastAsiaTheme="minorEastAsia" w:hAnsiTheme="minorHAnsi" w:cstheme="minorBidi"/>
          <w:snapToGrid/>
          <w:kern w:val="0"/>
          <w:sz w:val="22"/>
          <w:szCs w:val="22"/>
        </w:rPr>
      </w:pPr>
      <w:hyperlink w:anchor="_Toc444695181" w:history="1">
        <w:r w:rsidR="00D52C4A" w:rsidRPr="00BE42EA">
          <w:rPr>
            <w:rStyle w:val="afffff2"/>
          </w:rPr>
          <w:t>Understanding Self-loop Detection</w:t>
        </w:r>
        <w:r w:rsidR="00D52C4A">
          <w:rPr>
            <w:webHidden/>
          </w:rPr>
          <w:tab/>
        </w:r>
        <w:r w:rsidR="00D52C4A">
          <w:rPr>
            <w:webHidden/>
          </w:rPr>
          <w:fldChar w:fldCharType="begin"/>
        </w:r>
        <w:r w:rsidR="00D52C4A">
          <w:rPr>
            <w:webHidden/>
          </w:rPr>
          <w:instrText xml:space="preserve"> PAGEREF _Toc444695181 \h </w:instrText>
        </w:r>
        <w:r w:rsidR="00D52C4A">
          <w:rPr>
            <w:webHidden/>
          </w:rPr>
        </w:r>
        <w:r w:rsidR="00D52C4A">
          <w:rPr>
            <w:webHidden/>
          </w:rPr>
          <w:fldChar w:fldCharType="separate"/>
        </w:r>
        <w:r w:rsidR="00D52C4A">
          <w:rPr>
            <w:webHidden/>
          </w:rPr>
          <w:t>291</w:t>
        </w:r>
        <w:r w:rsidR="00D52C4A">
          <w:rPr>
            <w:webHidden/>
          </w:rPr>
          <w:fldChar w:fldCharType="end"/>
        </w:r>
      </w:hyperlink>
    </w:p>
    <w:p w14:paraId="0E60D9A8" w14:textId="77777777" w:rsidR="00D52C4A" w:rsidRDefault="00790C83">
      <w:pPr>
        <w:pStyle w:val="30"/>
        <w:rPr>
          <w:rFonts w:asciiTheme="minorHAnsi" w:eastAsiaTheme="minorEastAsia" w:hAnsiTheme="minorHAnsi" w:cstheme="minorBidi"/>
          <w:snapToGrid/>
          <w:kern w:val="0"/>
          <w:sz w:val="22"/>
          <w:szCs w:val="22"/>
        </w:rPr>
      </w:pPr>
      <w:hyperlink w:anchor="_Toc444695182" w:history="1">
        <w:r w:rsidR="00D52C4A" w:rsidRPr="00BE42EA">
          <w:rPr>
            <w:rStyle w:val="afffff2"/>
          </w:rPr>
          <w:t>Default SLD Configuration</w:t>
        </w:r>
        <w:r w:rsidR="00D52C4A">
          <w:rPr>
            <w:webHidden/>
          </w:rPr>
          <w:tab/>
        </w:r>
        <w:r w:rsidR="00D52C4A">
          <w:rPr>
            <w:webHidden/>
          </w:rPr>
          <w:fldChar w:fldCharType="begin"/>
        </w:r>
        <w:r w:rsidR="00D52C4A">
          <w:rPr>
            <w:webHidden/>
          </w:rPr>
          <w:instrText xml:space="preserve"> PAGEREF _Toc444695182 \h </w:instrText>
        </w:r>
        <w:r w:rsidR="00D52C4A">
          <w:rPr>
            <w:webHidden/>
          </w:rPr>
        </w:r>
        <w:r w:rsidR="00D52C4A">
          <w:rPr>
            <w:webHidden/>
          </w:rPr>
          <w:fldChar w:fldCharType="separate"/>
        </w:r>
        <w:r w:rsidR="00D52C4A">
          <w:rPr>
            <w:webHidden/>
          </w:rPr>
          <w:t>291</w:t>
        </w:r>
        <w:r w:rsidR="00D52C4A">
          <w:rPr>
            <w:webHidden/>
          </w:rPr>
          <w:fldChar w:fldCharType="end"/>
        </w:r>
      </w:hyperlink>
    </w:p>
    <w:p w14:paraId="348AC565" w14:textId="77777777" w:rsidR="00D52C4A" w:rsidRDefault="00790C83">
      <w:pPr>
        <w:pStyle w:val="30"/>
        <w:rPr>
          <w:rFonts w:asciiTheme="minorHAnsi" w:eastAsiaTheme="minorEastAsia" w:hAnsiTheme="minorHAnsi" w:cstheme="minorBidi"/>
          <w:snapToGrid/>
          <w:kern w:val="0"/>
          <w:sz w:val="22"/>
          <w:szCs w:val="22"/>
        </w:rPr>
      </w:pPr>
      <w:hyperlink w:anchor="_Toc444695183" w:history="1">
        <w:r w:rsidR="00D52C4A" w:rsidRPr="00BE42EA">
          <w:rPr>
            <w:rStyle w:val="afffff2"/>
          </w:rPr>
          <w:t>Configuring Self-loop Detection</w:t>
        </w:r>
        <w:r w:rsidR="00D52C4A">
          <w:rPr>
            <w:webHidden/>
          </w:rPr>
          <w:tab/>
        </w:r>
        <w:r w:rsidR="00D52C4A">
          <w:rPr>
            <w:webHidden/>
          </w:rPr>
          <w:fldChar w:fldCharType="begin"/>
        </w:r>
        <w:r w:rsidR="00D52C4A">
          <w:rPr>
            <w:webHidden/>
          </w:rPr>
          <w:instrText xml:space="preserve"> PAGEREF _Toc444695183 \h </w:instrText>
        </w:r>
        <w:r w:rsidR="00D52C4A">
          <w:rPr>
            <w:webHidden/>
          </w:rPr>
        </w:r>
        <w:r w:rsidR="00D52C4A">
          <w:rPr>
            <w:webHidden/>
          </w:rPr>
          <w:fldChar w:fldCharType="separate"/>
        </w:r>
        <w:r w:rsidR="00D52C4A">
          <w:rPr>
            <w:webHidden/>
          </w:rPr>
          <w:t>292</w:t>
        </w:r>
        <w:r w:rsidR="00D52C4A">
          <w:rPr>
            <w:webHidden/>
          </w:rPr>
          <w:fldChar w:fldCharType="end"/>
        </w:r>
      </w:hyperlink>
    </w:p>
    <w:p w14:paraId="4AC3727B" w14:textId="77777777" w:rsidR="00D52C4A" w:rsidRDefault="00790C83">
      <w:pPr>
        <w:pStyle w:val="30"/>
        <w:rPr>
          <w:rFonts w:asciiTheme="minorHAnsi" w:eastAsiaTheme="minorEastAsia" w:hAnsiTheme="minorHAnsi" w:cstheme="minorBidi"/>
          <w:snapToGrid/>
          <w:kern w:val="0"/>
          <w:sz w:val="22"/>
          <w:szCs w:val="22"/>
        </w:rPr>
      </w:pPr>
      <w:hyperlink w:anchor="_Toc444695184" w:history="1">
        <w:r w:rsidR="00D52C4A" w:rsidRPr="00BE42EA">
          <w:rPr>
            <w:rStyle w:val="afffff2"/>
          </w:rPr>
          <w:t>Displaying Self-loop Status</w:t>
        </w:r>
        <w:r w:rsidR="00D52C4A">
          <w:rPr>
            <w:webHidden/>
          </w:rPr>
          <w:tab/>
        </w:r>
        <w:r w:rsidR="00D52C4A">
          <w:rPr>
            <w:webHidden/>
          </w:rPr>
          <w:fldChar w:fldCharType="begin"/>
        </w:r>
        <w:r w:rsidR="00D52C4A">
          <w:rPr>
            <w:webHidden/>
          </w:rPr>
          <w:instrText xml:space="preserve"> PAGEREF _Toc444695184 \h </w:instrText>
        </w:r>
        <w:r w:rsidR="00D52C4A">
          <w:rPr>
            <w:webHidden/>
          </w:rPr>
        </w:r>
        <w:r w:rsidR="00D52C4A">
          <w:rPr>
            <w:webHidden/>
          </w:rPr>
          <w:fldChar w:fldCharType="separate"/>
        </w:r>
        <w:r w:rsidR="00D52C4A">
          <w:rPr>
            <w:webHidden/>
          </w:rPr>
          <w:t>296</w:t>
        </w:r>
        <w:r w:rsidR="00D52C4A">
          <w:rPr>
            <w:webHidden/>
          </w:rPr>
          <w:fldChar w:fldCharType="end"/>
        </w:r>
      </w:hyperlink>
    </w:p>
    <w:p w14:paraId="470BBAC4"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185" w:history="1">
        <w:r w:rsidR="00D52C4A" w:rsidRPr="00BE42EA">
          <w:rPr>
            <w:rStyle w:val="afffff2"/>
            <w:noProof/>
          </w:rPr>
          <w:t>Chapter 14.</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BFD (Bidirectional Forwarding Detection)</w:t>
        </w:r>
        <w:r w:rsidR="00D52C4A">
          <w:rPr>
            <w:noProof/>
            <w:webHidden/>
          </w:rPr>
          <w:tab/>
        </w:r>
        <w:r w:rsidR="00D52C4A">
          <w:rPr>
            <w:noProof/>
            <w:webHidden/>
          </w:rPr>
          <w:fldChar w:fldCharType="begin"/>
        </w:r>
        <w:r w:rsidR="00D52C4A">
          <w:rPr>
            <w:noProof/>
            <w:webHidden/>
          </w:rPr>
          <w:instrText xml:space="preserve"> PAGEREF _Toc444695185 \h </w:instrText>
        </w:r>
        <w:r w:rsidR="00D52C4A">
          <w:rPr>
            <w:noProof/>
            <w:webHidden/>
          </w:rPr>
        </w:r>
        <w:r w:rsidR="00D52C4A">
          <w:rPr>
            <w:noProof/>
            <w:webHidden/>
          </w:rPr>
          <w:fldChar w:fldCharType="separate"/>
        </w:r>
        <w:r w:rsidR="00D52C4A">
          <w:rPr>
            <w:noProof/>
            <w:webHidden/>
          </w:rPr>
          <w:t>297</w:t>
        </w:r>
        <w:r w:rsidR="00D52C4A">
          <w:rPr>
            <w:noProof/>
            <w:webHidden/>
          </w:rPr>
          <w:fldChar w:fldCharType="end"/>
        </w:r>
      </w:hyperlink>
    </w:p>
    <w:p w14:paraId="2808C221" w14:textId="77777777" w:rsidR="00D52C4A" w:rsidRDefault="00790C83">
      <w:pPr>
        <w:pStyle w:val="20"/>
        <w:rPr>
          <w:rFonts w:asciiTheme="minorHAnsi" w:eastAsiaTheme="minorEastAsia" w:hAnsiTheme="minorHAnsi" w:cstheme="minorBidi"/>
          <w:noProof/>
          <w:snapToGrid/>
          <w:kern w:val="0"/>
          <w:sz w:val="22"/>
          <w:szCs w:val="22"/>
        </w:rPr>
      </w:pPr>
      <w:hyperlink w:anchor="_Toc444695186" w:history="1">
        <w:r w:rsidR="00D52C4A" w:rsidRPr="00BE42EA">
          <w:rPr>
            <w:rStyle w:val="afffff2"/>
            <w:noProof/>
          </w:rPr>
          <w:t>Understanding BFD</w:t>
        </w:r>
        <w:r w:rsidR="00D52C4A">
          <w:rPr>
            <w:noProof/>
            <w:webHidden/>
          </w:rPr>
          <w:tab/>
        </w:r>
        <w:r w:rsidR="00D52C4A">
          <w:rPr>
            <w:noProof/>
            <w:webHidden/>
          </w:rPr>
          <w:fldChar w:fldCharType="begin"/>
        </w:r>
        <w:r w:rsidR="00D52C4A">
          <w:rPr>
            <w:noProof/>
            <w:webHidden/>
          </w:rPr>
          <w:instrText xml:space="preserve"> PAGEREF _Toc444695186 \h </w:instrText>
        </w:r>
        <w:r w:rsidR="00D52C4A">
          <w:rPr>
            <w:noProof/>
            <w:webHidden/>
          </w:rPr>
        </w:r>
        <w:r w:rsidR="00D52C4A">
          <w:rPr>
            <w:noProof/>
            <w:webHidden/>
          </w:rPr>
          <w:fldChar w:fldCharType="separate"/>
        </w:r>
        <w:r w:rsidR="00D52C4A">
          <w:rPr>
            <w:noProof/>
            <w:webHidden/>
          </w:rPr>
          <w:t>298</w:t>
        </w:r>
        <w:r w:rsidR="00D52C4A">
          <w:rPr>
            <w:noProof/>
            <w:webHidden/>
          </w:rPr>
          <w:fldChar w:fldCharType="end"/>
        </w:r>
      </w:hyperlink>
    </w:p>
    <w:p w14:paraId="730C260E" w14:textId="77777777" w:rsidR="00D52C4A" w:rsidRDefault="00790C83">
      <w:pPr>
        <w:pStyle w:val="30"/>
        <w:rPr>
          <w:rFonts w:asciiTheme="minorHAnsi" w:eastAsiaTheme="minorEastAsia" w:hAnsiTheme="minorHAnsi" w:cstheme="minorBidi"/>
          <w:snapToGrid/>
          <w:kern w:val="0"/>
          <w:sz w:val="22"/>
          <w:szCs w:val="22"/>
        </w:rPr>
      </w:pPr>
      <w:hyperlink w:anchor="_Toc444695187" w:history="1">
        <w:r w:rsidR="00D52C4A" w:rsidRPr="00BE42EA">
          <w:rPr>
            <w:rStyle w:val="afffff2"/>
          </w:rPr>
          <w:t>BFD Operation</w:t>
        </w:r>
        <w:r w:rsidR="00D52C4A">
          <w:rPr>
            <w:webHidden/>
          </w:rPr>
          <w:tab/>
        </w:r>
        <w:r w:rsidR="00D52C4A">
          <w:rPr>
            <w:webHidden/>
          </w:rPr>
          <w:fldChar w:fldCharType="begin"/>
        </w:r>
        <w:r w:rsidR="00D52C4A">
          <w:rPr>
            <w:webHidden/>
          </w:rPr>
          <w:instrText xml:space="preserve"> PAGEREF _Toc444695187 \h </w:instrText>
        </w:r>
        <w:r w:rsidR="00D52C4A">
          <w:rPr>
            <w:webHidden/>
          </w:rPr>
        </w:r>
        <w:r w:rsidR="00D52C4A">
          <w:rPr>
            <w:webHidden/>
          </w:rPr>
          <w:fldChar w:fldCharType="separate"/>
        </w:r>
        <w:r w:rsidR="00D52C4A">
          <w:rPr>
            <w:webHidden/>
          </w:rPr>
          <w:t>298</w:t>
        </w:r>
        <w:r w:rsidR="00D52C4A">
          <w:rPr>
            <w:webHidden/>
          </w:rPr>
          <w:fldChar w:fldCharType="end"/>
        </w:r>
      </w:hyperlink>
    </w:p>
    <w:p w14:paraId="341CDE86" w14:textId="77777777" w:rsidR="00D52C4A" w:rsidRDefault="00790C83">
      <w:pPr>
        <w:pStyle w:val="30"/>
        <w:rPr>
          <w:rFonts w:asciiTheme="minorHAnsi" w:eastAsiaTheme="minorEastAsia" w:hAnsiTheme="minorHAnsi" w:cstheme="minorBidi"/>
          <w:snapToGrid/>
          <w:kern w:val="0"/>
          <w:sz w:val="22"/>
          <w:szCs w:val="22"/>
        </w:rPr>
      </w:pPr>
      <w:hyperlink w:anchor="_Toc444695188" w:history="1">
        <w:r w:rsidR="00D52C4A" w:rsidRPr="00BE42EA">
          <w:rPr>
            <w:rStyle w:val="afffff2"/>
          </w:rPr>
          <w:t>Benefits of using BFD for Failure Detection</w:t>
        </w:r>
        <w:r w:rsidR="00D52C4A">
          <w:rPr>
            <w:webHidden/>
          </w:rPr>
          <w:tab/>
        </w:r>
        <w:r w:rsidR="00D52C4A">
          <w:rPr>
            <w:webHidden/>
          </w:rPr>
          <w:fldChar w:fldCharType="begin"/>
        </w:r>
        <w:r w:rsidR="00D52C4A">
          <w:rPr>
            <w:webHidden/>
          </w:rPr>
          <w:instrText xml:space="preserve"> PAGEREF _Toc444695188 \h </w:instrText>
        </w:r>
        <w:r w:rsidR="00D52C4A">
          <w:rPr>
            <w:webHidden/>
          </w:rPr>
        </w:r>
        <w:r w:rsidR="00D52C4A">
          <w:rPr>
            <w:webHidden/>
          </w:rPr>
          <w:fldChar w:fldCharType="separate"/>
        </w:r>
        <w:r w:rsidR="00D52C4A">
          <w:rPr>
            <w:webHidden/>
          </w:rPr>
          <w:t>298</w:t>
        </w:r>
        <w:r w:rsidR="00D52C4A">
          <w:rPr>
            <w:webHidden/>
          </w:rPr>
          <w:fldChar w:fldCharType="end"/>
        </w:r>
      </w:hyperlink>
    </w:p>
    <w:p w14:paraId="529182D6" w14:textId="77777777" w:rsidR="00D52C4A" w:rsidRDefault="00790C83">
      <w:pPr>
        <w:pStyle w:val="30"/>
        <w:rPr>
          <w:rFonts w:asciiTheme="minorHAnsi" w:eastAsiaTheme="minorEastAsia" w:hAnsiTheme="minorHAnsi" w:cstheme="minorBidi"/>
          <w:snapToGrid/>
          <w:kern w:val="0"/>
          <w:sz w:val="22"/>
          <w:szCs w:val="22"/>
        </w:rPr>
      </w:pPr>
      <w:hyperlink w:anchor="_Toc444695189" w:history="1">
        <w:r w:rsidR="00D52C4A" w:rsidRPr="00BE42EA">
          <w:rPr>
            <w:rStyle w:val="afffff2"/>
          </w:rPr>
          <w:t>BFD Session Type</w:t>
        </w:r>
        <w:r w:rsidR="00D52C4A">
          <w:rPr>
            <w:webHidden/>
          </w:rPr>
          <w:tab/>
        </w:r>
        <w:r w:rsidR="00D52C4A">
          <w:rPr>
            <w:webHidden/>
          </w:rPr>
          <w:fldChar w:fldCharType="begin"/>
        </w:r>
        <w:r w:rsidR="00D52C4A">
          <w:rPr>
            <w:webHidden/>
          </w:rPr>
          <w:instrText xml:space="preserve"> PAGEREF _Toc444695189 \h </w:instrText>
        </w:r>
        <w:r w:rsidR="00D52C4A">
          <w:rPr>
            <w:webHidden/>
          </w:rPr>
        </w:r>
        <w:r w:rsidR="00D52C4A">
          <w:rPr>
            <w:webHidden/>
          </w:rPr>
          <w:fldChar w:fldCharType="separate"/>
        </w:r>
        <w:r w:rsidR="00D52C4A">
          <w:rPr>
            <w:webHidden/>
          </w:rPr>
          <w:t>298</w:t>
        </w:r>
        <w:r w:rsidR="00D52C4A">
          <w:rPr>
            <w:webHidden/>
          </w:rPr>
          <w:fldChar w:fldCharType="end"/>
        </w:r>
      </w:hyperlink>
    </w:p>
    <w:p w14:paraId="33552283" w14:textId="77777777" w:rsidR="00D52C4A" w:rsidRDefault="00790C83">
      <w:pPr>
        <w:pStyle w:val="30"/>
        <w:rPr>
          <w:rFonts w:asciiTheme="minorHAnsi" w:eastAsiaTheme="minorEastAsia" w:hAnsiTheme="minorHAnsi" w:cstheme="minorBidi"/>
          <w:snapToGrid/>
          <w:kern w:val="0"/>
          <w:sz w:val="22"/>
          <w:szCs w:val="22"/>
        </w:rPr>
      </w:pPr>
      <w:hyperlink w:anchor="_Toc444695190" w:history="1">
        <w:r w:rsidR="00D52C4A" w:rsidRPr="00BE42EA">
          <w:rPr>
            <w:rStyle w:val="afffff2"/>
          </w:rPr>
          <w:t>BFD Version Interoperability</w:t>
        </w:r>
        <w:r w:rsidR="00D52C4A">
          <w:rPr>
            <w:webHidden/>
          </w:rPr>
          <w:tab/>
        </w:r>
        <w:r w:rsidR="00D52C4A">
          <w:rPr>
            <w:webHidden/>
          </w:rPr>
          <w:fldChar w:fldCharType="begin"/>
        </w:r>
        <w:r w:rsidR="00D52C4A">
          <w:rPr>
            <w:webHidden/>
          </w:rPr>
          <w:instrText xml:space="preserve"> PAGEREF _Toc444695190 \h </w:instrText>
        </w:r>
        <w:r w:rsidR="00D52C4A">
          <w:rPr>
            <w:webHidden/>
          </w:rPr>
        </w:r>
        <w:r w:rsidR="00D52C4A">
          <w:rPr>
            <w:webHidden/>
          </w:rPr>
          <w:fldChar w:fldCharType="separate"/>
        </w:r>
        <w:r w:rsidR="00D52C4A">
          <w:rPr>
            <w:webHidden/>
          </w:rPr>
          <w:t>299</w:t>
        </w:r>
        <w:r w:rsidR="00D52C4A">
          <w:rPr>
            <w:webHidden/>
          </w:rPr>
          <w:fldChar w:fldCharType="end"/>
        </w:r>
      </w:hyperlink>
    </w:p>
    <w:p w14:paraId="6419BC1A" w14:textId="77777777" w:rsidR="00D52C4A" w:rsidRDefault="00790C83">
      <w:pPr>
        <w:pStyle w:val="20"/>
        <w:rPr>
          <w:rFonts w:asciiTheme="minorHAnsi" w:eastAsiaTheme="minorEastAsia" w:hAnsiTheme="minorHAnsi" w:cstheme="minorBidi"/>
          <w:noProof/>
          <w:snapToGrid/>
          <w:kern w:val="0"/>
          <w:sz w:val="22"/>
          <w:szCs w:val="22"/>
        </w:rPr>
      </w:pPr>
      <w:hyperlink w:anchor="_Toc444695191" w:history="1">
        <w:r w:rsidR="00D52C4A" w:rsidRPr="00BE42EA">
          <w:rPr>
            <w:rStyle w:val="afffff2"/>
            <w:noProof/>
          </w:rPr>
          <w:t>BFD Restrictions</w:t>
        </w:r>
        <w:r w:rsidR="00D52C4A">
          <w:rPr>
            <w:noProof/>
            <w:webHidden/>
          </w:rPr>
          <w:tab/>
        </w:r>
        <w:r w:rsidR="00D52C4A">
          <w:rPr>
            <w:noProof/>
            <w:webHidden/>
          </w:rPr>
          <w:fldChar w:fldCharType="begin"/>
        </w:r>
        <w:r w:rsidR="00D52C4A">
          <w:rPr>
            <w:noProof/>
            <w:webHidden/>
          </w:rPr>
          <w:instrText xml:space="preserve"> PAGEREF _Toc444695191 \h </w:instrText>
        </w:r>
        <w:r w:rsidR="00D52C4A">
          <w:rPr>
            <w:noProof/>
            <w:webHidden/>
          </w:rPr>
        </w:r>
        <w:r w:rsidR="00D52C4A">
          <w:rPr>
            <w:noProof/>
            <w:webHidden/>
          </w:rPr>
          <w:fldChar w:fldCharType="separate"/>
        </w:r>
        <w:r w:rsidR="00D52C4A">
          <w:rPr>
            <w:noProof/>
            <w:webHidden/>
          </w:rPr>
          <w:t>300</w:t>
        </w:r>
        <w:r w:rsidR="00D52C4A">
          <w:rPr>
            <w:noProof/>
            <w:webHidden/>
          </w:rPr>
          <w:fldChar w:fldCharType="end"/>
        </w:r>
      </w:hyperlink>
    </w:p>
    <w:p w14:paraId="4A521A58" w14:textId="77777777" w:rsidR="00D52C4A" w:rsidRDefault="00790C83">
      <w:pPr>
        <w:pStyle w:val="20"/>
        <w:rPr>
          <w:rFonts w:asciiTheme="minorHAnsi" w:eastAsiaTheme="minorEastAsia" w:hAnsiTheme="minorHAnsi" w:cstheme="minorBidi"/>
          <w:noProof/>
          <w:snapToGrid/>
          <w:kern w:val="0"/>
          <w:sz w:val="22"/>
          <w:szCs w:val="22"/>
        </w:rPr>
      </w:pPr>
      <w:hyperlink w:anchor="_Toc444695192" w:history="1">
        <w:r w:rsidR="00D52C4A" w:rsidRPr="00BE42EA">
          <w:rPr>
            <w:rStyle w:val="afffff2"/>
            <w:noProof/>
          </w:rPr>
          <w:t>Default BFD Configuration</w:t>
        </w:r>
        <w:r w:rsidR="00D52C4A">
          <w:rPr>
            <w:noProof/>
            <w:webHidden/>
          </w:rPr>
          <w:tab/>
        </w:r>
        <w:r w:rsidR="00D52C4A">
          <w:rPr>
            <w:noProof/>
            <w:webHidden/>
          </w:rPr>
          <w:fldChar w:fldCharType="begin"/>
        </w:r>
        <w:r w:rsidR="00D52C4A">
          <w:rPr>
            <w:noProof/>
            <w:webHidden/>
          </w:rPr>
          <w:instrText xml:space="preserve"> PAGEREF _Toc444695192 \h </w:instrText>
        </w:r>
        <w:r w:rsidR="00D52C4A">
          <w:rPr>
            <w:noProof/>
            <w:webHidden/>
          </w:rPr>
        </w:r>
        <w:r w:rsidR="00D52C4A">
          <w:rPr>
            <w:noProof/>
            <w:webHidden/>
          </w:rPr>
          <w:fldChar w:fldCharType="separate"/>
        </w:r>
        <w:r w:rsidR="00D52C4A">
          <w:rPr>
            <w:noProof/>
            <w:webHidden/>
          </w:rPr>
          <w:t>301</w:t>
        </w:r>
        <w:r w:rsidR="00D52C4A">
          <w:rPr>
            <w:noProof/>
            <w:webHidden/>
          </w:rPr>
          <w:fldChar w:fldCharType="end"/>
        </w:r>
      </w:hyperlink>
    </w:p>
    <w:p w14:paraId="4AC98732" w14:textId="77777777" w:rsidR="00D52C4A" w:rsidRDefault="00790C83">
      <w:pPr>
        <w:pStyle w:val="20"/>
        <w:rPr>
          <w:rFonts w:asciiTheme="minorHAnsi" w:eastAsiaTheme="minorEastAsia" w:hAnsiTheme="minorHAnsi" w:cstheme="minorBidi"/>
          <w:noProof/>
          <w:snapToGrid/>
          <w:kern w:val="0"/>
          <w:sz w:val="22"/>
          <w:szCs w:val="22"/>
        </w:rPr>
      </w:pPr>
      <w:hyperlink w:anchor="_Toc444695193" w:history="1">
        <w:r w:rsidR="00D52C4A" w:rsidRPr="00BE42EA">
          <w:rPr>
            <w:rStyle w:val="afffff2"/>
            <w:noProof/>
          </w:rPr>
          <w:t>Configuring BFD</w:t>
        </w:r>
        <w:r w:rsidR="00D52C4A">
          <w:rPr>
            <w:noProof/>
            <w:webHidden/>
          </w:rPr>
          <w:tab/>
        </w:r>
        <w:r w:rsidR="00D52C4A">
          <w:rPr>
            <w:noProof/>
            <w:webHidden/>
          </w:rPr>
          <w:fldChar w:fldCharType="begin"/>
        </w:r>
        <w:r w:rsidR="00D52C4A">
          <w:rPr>
            <w:noProof/>
            <w:webHidden/>
          </w:rPr>
          <w:instrText xml:space="preserve"> PAGEREF _Toc444695193 \h </w:instrText>
        </w:r>
        <w:r w:rsidR="00D52C4A">
          <w:rPr>
            <w:noProof/>
            <w:webHidden/>
          </w:rPr>
        </w:r>
        <w:r w:rsidR="00D52C4A">
          <w:rPr>
            <w:noProof/>
            <w:webHidden/>
          </w:rPr>
          <w:fldChar w:fldCharType="separate"/>
        </w:r>
        <w:r w:rsidR="00D52C4A">
          <w:rPr>
            <w:noProof/>
            <w:webHidden/>
          </w:rPr>
          <w:t>302</w:t>
        </w:r>
        <w:r w:rsidR="00D52C4A">
          <w:rPr>
            <w:noProof/>
            <w:webHidden/>
          </w:rPr>
          <w:fldChar w:fldCharType="end"/>
        </w:r>
      </w:hyperlink>
    </w:p>
    <w:p w14:paraId="30547237" w14:textId="77777777" w:rsidR="00D52C4A" w:rsidRDefault="00790C83">
      <w:pPr>
        <w:pStyle w:val="30"/>
        <w:rPr>
          <w:rFonts w:asciiTheme="minorHAnsi" w:eastAsiaTheme="minorEastAsia" w:hAnsiTheme="minorHAnsi" w:cstheme="minorBidi"/>
          <w:snapToGrid/>
          <w:kern w:val="0"/>
          <w:sz w:val="22"/>
          <w:szCs w:val="22"/>
        </w:rPr>
      </w:pPr>
      <w:hyperlink w:anchor="_Toc444695194" w:history="1">
        <w:r w:rsidR="00D52C4A" w:rsidRPr="00BE42EA">
          <w:rPr>
            <w:rStyle w:val="afffff2"/>
          </w:rPr>
          <w:t>Configuring BFD session parameters on the interface</w:t>
        </w:r>
        <w:r w:rsidR="00D52C4A">
          <w:rPr>
            <w:webHidden/>
          </w:rPr>
          <w:tab/>
        </w:r>
        <w:r w:rsidR="00D52C4A">
          <w:rPr>
            <w:webHidden/>
          </w:rPr>
          <w:fldChar w:fldCharType="begin"/>
        </w:r>
        <w:r w:rsidR="00D52C4A">
          <w:rPr>
            <w:webHidden/>
          </w:rPr>
          <w:instrText xml:space="preserve"> PAGEREF _Toc444695194 \h </w:instrText>
        </w:r>
        <w:r w:rsidR="00D52C4A">
          <w:rPr>
            <w:webHidden/>
          </w:rPr>
        </w:r>
        <w:r w:rsidR="00D52C4A">
          <w:rPr>
            <w:webHidden/>
          </w:rPr>
          <w:fldChar w:fldCharType="separate"/>
        </w:r>
        <w:r w:rsidR="00D52C4A">
          <w:rPr>
            <w:webHidden/>
          </w:rPr>
          <w:t>302</w:t>
        </w:r>
        <w:r w:rsidR="00D52C4A">
          <w:rPr>
            <w:webHidden/>
          </w:rPr>
          <w:fldChar w:fldCharType="end"/>
        </w:r>
      </w:hyperlink>
    </w:p>
    <w:p w14:paraId="32AE74C8" w14:textId="77777777" w:rsidR="00D52C4A" w:rsidRDefault="00790C83">
      <w:pPr>
        <w:pStyle w:val="30"/>
        <w:rPr>
          <w:rFonts w:asciiTheme="minorHAnsi" w:eastAsiaTheme="minorEastAsia" w:hAnsiTheme="minorHAnsi" w:cstheme="minorBidi"/>
          <w:snapToGrid/>
          <w:kern w:val="0"/>
          <w:sz w:val="22"/>
          <w:szCs w:val="22"/>
        </w:rPr>
      </w:pPr>
      <w:hyperlink w:anchor="_Toc444695195" w:history="1">
        <w:r w:rsidR="00D52C4A" w:rsidRPr="00BE42EA">
          <w:rPr>
            <w:rStyle w:val="afffff2"/>
          </w:rPr>
          <w:t>Configuring multi-hop BFD session parameters</w:t>
        </w:r>
        <w:r w:rsidR="00D52C4A">
          <w:rPr>
            <w:webHidden/>
          </w:rPr>
          <w:tab/>
        </w:r>
        <w:r w:rsidR="00D52C4A">
          <w:rPr>
            <w:webHidden/>
          </w:rPr>
          <w:fldChar w:fldCharType="begin"/>
        </w:r>
        <w:r w:rsidR="00D52C4A">
          <w:rPr>
            <w:webHidden/>
          </w:rPr>
          <w:instrText xml:space="preserve"> PAGEREF _Toc444695195 \h </w:instrText>
        </w:r>
        <w:r w:rsidR="00D52C4A">
          <w:rPr>
            <w:webHidden/>
          </w:rPr>
        </w:r>
        <w:r w:rsidR="00D52C4A">
          <w:rPr>
            <w:webHidden/>
          </w:rPr>
          <w:fldChar w:fldCharType="separate"/>
        </w:r>
        <w:r w:rsidR="00D52C4A">
          <w:rPr>
            <w:webHidden/>
          </w:rPr>
          <w:t>302</w:t>
        </w:r>
        <w:r w:rsidR="00D52C4A">
          <w:rPr>
            <w:webHidden/>
          </w:rPr>
          <w:fldChar w:fldCharType="end"/>
        </w:r>
      </w:hyperlink>
    </w:p>
    <w:p w14:paraId="69C2FD76" w14:textId="77777777" w:rsidR="00D52C4A" w:rsidRDefault="00790C83">
      <w:pPr>
        <w:pStyle w:val="30"/>
        <w:rPr>
          <w:rFonts w:asciiTheme="minorHAnsi" w:eastAsiaTheme="minorEastAsia" w:hAnsiTheme="minorHAnsi" w:cstheme="minorBidi"/>
          <w:snapToGrid/>
          <w:kern w:val="0"/>
          <w:sz w:val="22"/>
          <w:szCs w:val="22"/>
        </w:rPr>
      </w:pPr>
      <w:hyperlink w:anchor="_Toc444695196" w:history="1">
        <w:r w:rsidR="00D52C4A" w:rsidRPr="00BE42EA">
          <w:rPr>
            <w:rStyle w:val="afffff2"/>
          </w:rPr>
          <w:t>Configuring BFD support for BGP</w:t>
        </w:r>
        <w:r w:rsidR="00D52C4A">
          <w:rPr>
            <w:webHidden/>
          </w:rPr>
          <w:tab/>
        </w:r>
        <w:r w:rsidR="00D52C4A">
          <w:rPr>
            <w:webHidden/>
          </w:rPr>
          <w:fldChar w:fldCharType="begin"/>
        </w:r>
        <w:r w:rsidR="00D52C4A">
          <w:rPr>
            <w:webHidden/>
          </w:rPr>
          <w:instrText xml:space="preserve"> PAGEREF _Toc444695196 \h </w:instrText>
        </w:r>
        <w:r w:rsidR="00D52C4A">
          <w:rPr>
            <w:webHidden/>
          </w:rPr>
        </w:r>
        <w:r w:rsidR="00D52C4A">
          <w:rPr>
            <w:webHidden/>
          </w:rPr>
          <w:fldChar w:fldCharType="separate"/>
        </w:r>
        <w:r w:rsidR="00D52C4A">
          <w:rPr>
            <w:webHidden/>
          </w:rPr>
          <w:t>303</w:t>
        </w:r>
        <w:r w:rsidR="00D52C4A">
          <w:rPr>
            <w:webHidden/>
          </w:rPr>
          <w:fldChar w:fldCharType="end"/>
        </w:r>
      </w:hyperlink>
    </w:p>
    <w:p w14:paraId="78828BC7" w14:textId="77777777" w:rsidR="00D52C4A" w:rsidRDefault="00790C83">
      <w:pPr>
        <w:pStyle w:val="30"/>
        <w:rPr>
          <w:rFonts w:asciiTheme="minorHAnsi" w:eastAsiaTheme="minorEastAsia" w:hAnsiTheme="minorHAnsi" w:cstheme="minorBidi"/>
          <w:snapToGrid/>
          <w:kern w:val="0"/>
          <w:sz w:val="22"/>
          <w:szCs w:val="22"/>
        </w:rPr>
      </w:pPr>
      <w:hyperlink w:anchor="_Toc444695197" w:history="1">
        <w:r w:rsidR="00D52C4A" w:rsidRPr="00BE42EA">
          <w:rPr>
            <w:rStyle w:val="afffff2"/>
          </w:rPr>
          <w:t>Configuring BFD support for OSPF</w:t>
        </w:r>
        <w:r w:rsidR="00D52C4A">
          <w:rPr>
            <w:webHidden/>
          </w:rPr>
          <w:tab/>
        </w:r>
        <w:r w:rsidR="00D52C4A">
          <w:rPr>
            <w:webHidden/>
          </w:rPr>
          <w:fldChar w:fldCharType="begin"/>
        </w:r>
        <w:r w:rsidR="00D52C4A">
          <w:rPr>
            <w:webHidden/>
          </w:rPr>
          <w:instrText xml:space="preserve"> PAGEREF _Toc444695197 \h </w:instrText>
        </w:r>
        <w:r w:rsidR="00D52C4A">
          <w:rPr>
            <w:webHidden/>
          </w:rPr>
        </w:r>
        <w:r w:rsidR="00D52C4A">
          <w:rPr>
            <w:webHidden/>
          </w:rPr>
          <w:fldChar w:fldCharType="separate"/>
        </w:r>
        <w:r w:rsidR="00D52C4A">
          <w:rPr>
            <w:webHidden/>
          </w:rPr>
          <w:t>303</w:t>
        </w:r>
        <w:r w:rsidR="00D52C4A">
          <w:rPr>
            <w:webHidden/>
          </w:rPr>
          <w:fldChar w:fldCharType="end"/>
        </w:r>
      </w:hyperlink>
    </w:p>
    <w:p w14:paraId="4339516C" w14:textId="77777777" w:rsidR="00D52C4A" w:rsidRDefault="00790C83">
      <w:pPr>
        <w:pStyle w:val="30"/>
        <w:rPr>
          <w:rFonts w:asciiTheme="minorHAnsi" w:eastAsiaTheme="minorEastAsia" w:hAnsiTheme="minorHAnsi" w:cstheme="minorBidi"/>
          <w:snapToGrid/>
          <w:kern w:val="0"/>
          <w:sz w:val="22"/>
          <w:szCs w:val="22"/>
        </w:rPr>
      </w:pPr>
      <w:hyperlink w:anchor="_Toc444695198" w:history="1">
        <w:r w:rsidR="00D52C4A" w:rsidRPr="00BE42EA">
          <w:rPr>
            <w:rStyle w:val="afffff2"/>
          </w:rPr>
          <w:t>Configuring BFD support for Static routing</w:t>
        </w:r>
        <w:r w:rsidR="00D52C4A">
          <w:rPr>
            <w:webHidden/>
          </w:rPr>
          <w:tab/>
        </w:r>
        <w:r w:rsidR="00D52C4A">
          <w:rPr>
            <w:webHidden/>
          </w:rPr>
          <w:fldChar w:fldCharType="begin"/>
        </w:r>
        <w:r w:rsidR="00D52C4A">
          <w:rPr>
            <w:webHidden/>
          </w:rPr>
          <w:instrText xml:space="preserve"> PAGEREF _Toc444695198 \h </w:instrText>
        </w:r>
        <w:r w:rsidR="00D52C4A">
          <w:rPr>
            <w:webHidden/>
          </w:rPr>
        </w:r>
        <w:r w:rsidR="00D52C4A">
          <w:rPr>
            <w:webHidden/>
          </w:rPr>
          <w:fldChar w:fldCharType="separate"/>
        </w:r>
        <w:r w:rsidR="00D52C4A">
          <w:rPr>
            <w:webHidden/>
          </w:rPr>
          <w:t>305</w:t>
        </w:r>
        <w:r w:rsidR="00D52C4A">
          <w:rPr>
            <w:webHidden/>
          </w:rPr>
          <w:fldChar w:fldCharType="end"/>
        </w:r>
      </w:hyperlink>
    </w:p>
    <w:p w14:paraId="08F56717" w14:textId="77777777" w:rsidR="00D52C4A" w:rsidRDefault="00790C83">
      <w:pPr>
        <w:pStyle w:val="30"/>
        <w:rPr>
          <w:rFonts w:asciiTheme="minorHAnsi" w:eastAsiaTheme="minorEastAsia" w:hAnsiTheme="minorHAnsi" w:cstheme="minorBidi"/>
          <w:snapToGrid/>
          <w:kern w:val="0"/>
          <w:sz w:val="22"/>
          <w:szCs w:val="22"/>
        </w:rPr>
      </w:pPr>
      <w:hyperlink w:anchor="_Toc444695199" w:history="1">
        <w:r w:rsidR="00D52C4A" w:rsidRPr="00BE42EA">
          <w:rPr>
            <w:rStyle w:val="afffff2"/>
          </w:rPr>
          <w:t>Configuring Passive Mode on the Interface</w:t>
        </w:r>
        <w:r w:rsidR="00D52C4A">
          <w:rPr>
            <w:webHidden/>
          </w:rPr>
          <w:tab/>
        </w:r>
        <w:r w:rsidR="00D52C4A">
          <w:rPr>
            <w:webHidden/>
          </w:rPr>
          <w:fldChar w:fldCharType="begin"/>
        </w:r>
        <w:r w:rsidR="00D52C4A">
          <w:rPr>
            <w:webHidden/>
          </w:rPr>
          <w:instrText xml:space="preserve"> PAGEREF _Toc444695199 \h </w:instrText>
        </w:r>
        <w:r w:rsidR="00D52C4A">
          <w:rPr>
            <w:webHidden/>
          </w:rPr>
        </w:r>
        <w:r w:rsidR="00D52C4A">
          <w:rPr>
            <w:webHidden/>
          </w:rPr>
          <w:fldChar w:fldCharType="separate"/>
        </w:r>
        <w:r w:rsidR="00D52C4A">
          <w:rPr>
            <w:webHidden/>
          </w:rPr>
          <w:t>305</w:t>
        </w:r>
        <w:r w:rsidR="00D52C4A">
          <w:rPr>
            <w:webHidden/>
          </w:rPr>
          <w:fldChar w:fldCharType="end"/>
        </w:r>
      </w:hyperlink>
    </w:p>
    <w:p w14:paraId="4980A270" w14:textId="77777777" w:rsidR="00D52C4A" w:rsidRDefault="00790C83">
      <w:pPr>
        <w:pStyle w:val="30"/>
        <w:rPr>
          <w:rFonts w:asciiTheme="minorHAnsi" w:eastAsiaTheme="minorEastAsia" w:hAnsiTheme="minorHAnsi" w:cstheme="minorBidi"/>
          <w:snapToGrid/>
          <w:kern w:val="0"/>
          <w:sz w:val="22"/>
          <w:szCs w:val="22"/>
        </w:rPr>
      </w:pPr>
      <w:hyperlink w:anchor="_Toc444695200" w:history="1">
        <w:r w:rsidR="00D52C4A" w:rsidRPr="00BE42EA">
          <w:rPr>
            <w:rStyle w:val="afffff2"/>
          </w:rPr>
          <w:t>Configuring BFD Echo Mode</w:t>
        </w:r>
        <w:r w:rsidR="00D52C4A">
          <w:rPr>
            <w:webHidden/>
          </w:rPr>
          <w:tab/>
        </w:r>
        <w:r w:rsidR="00D52C4A">
          <w:rPr>
            <w:webHidden/>
          </w:rPr>
          <w:fldChar w:fldCharType="begin"/>
        </w:r>
        <w:r w:rsidR="00D52C4A">
          <w:rPr>
            <w:webHidden/>
          </w:rPr>
          <w:instrText xml:space="preserve"> PAGEREF _Toc444695200 \h </w:instrText>
        </w:r>
        <w:r w:rsidR="00D52C4A">
          <w:rPr>
            <w:webHidden/>
          </w:rPr>
        </w:r>
        <w:r w:rsidR="00D52C4A">
          <w:rPr>
            <w:webHidden/>
          </w:rPr>
          <w:fldChar w:fldCharType="separate"/>
        </w:r>
        <w:r w:rsidR="00D52C4A">
          <w:rPr>
            <w:webHidden/>
          </w:rPr>
          <w:t>306</w:t>
        </w:r>
        <w:r w:rsidR="00D52C4A">
          <w:rPr>
            <w:webHidden/>
          </w:rPr>
          <w:fldChar w:fldCharType="end"/>
        </w:r>
      </w:hyperlink>
    </w:p>
    <w:p w14:paraId="66E48EA8" w14:textId="77777777" w:rsidR="00D52C4A" w:rsidRDefault="00790C83">
      <w:pPr>
        <w:pStyle w:val="30"/>
        <w:rPr>
          <w:rFonts w:asciiTheme="minorHAnsi" w:eastAsiaTheme="minorEastAsia" w:hAnsiTheme="minorHAnsi" w:cstheme="minorBidi"/>
          <w:snapToGrid/>
          <w:kern w:val="0"/>
          <w:sz w:val="22"/>
          <w:szCs w:val="22"/>
        </w:rPr>
      </w:pPr>
      <w:hyperlink w:anchor="_Toc444695201" w:history="1">
        <w:r w:rsidR="00D52C4A" w:rsidRPr="00BE42EA">
          <w:rPr>
            <w:rStyle w:val="afffff2"/>
          </w:rPr>
          <w:t>Configuring BFD slow timer</w:t>
        </w:r>
        <w:r w:rsidR="00D52C4A">
          <w:rPr>
            <w:webHidden/>
          </w:rPr>
          <w:tab/>
        </w:r>
        <w:r w:rsidR="00D52C4A">
          <w:rPr>
            <w:webHidden/>
          </w:rPr>
          <w:fldChar w:fldCharType="begin"/>
        </w:r>
        <w:r w:rsidR="00D52C4A">
          <w:rPr>
            <w:webHidden/>
          </w:rPr>
          <w:instrText xml:space="preserve"> PAGEREF _Toc444695201 \h </w:instrText>
        </w:r>
        <w:r w:rsidR="00D52C4A">
          <w:rPr>
            <w:webHidden/>
          </w:rPr>
        </w:r>
        <w:r w:rsidR="00D52C4A">
          <w:rPr>
            <w:webHidden/>
          </w:rPr>
          <w:fldChar w:fldCharType="separate"/>
        </w:r>
        <w:r w:rsidR="00D52C4A">
          <w:rPr>
            <w:webHidden/>
          </w:rPr>
          <w:t>306</w:t>
        </w:r>
        <w:r w:rsidR="00D52C4A">
          <w:rPr>
            <w:webHidden/>
          </w:rPr>
          <w:fldChar w:fldCharType="end"/>
        </w:r>
      </w:hyperlink>
    </w:p>
    <w:p w14:paraId="6941B96A" w14:textId="77777777" w:rsidR="00D52C4A" w:rsidRDefault="00790C83">
      <w:pPr>
        <w:pStyle w:val="30"/>
        <w:rPr>
          <w:rFonts w:asciiTheme="minorHAnsi" w:eastAsiaTheme="minorEastAsia" w:hAnsiTheme="minorHAnsi" w:cstheme="minorBidi"/>
          <w:snapToGrid/>
          <w:kern w:val="0"/>
          <w:sz w:val="22"/>
          <w:szCs w:val="22"/>
        </w:rPr>
      </w:pPr>
      <w:hyperlink w:anchor="_Toc444695202" w:history="1">
        <w:r w:rsidR="00D52C4A" w:rsidRPr="00BE42EA">
          <w:rPr>
            <w:rStyle w:val="afffff2"/>
          </w:rPr>
          <w:t>Displaying BFD information</w:t>
        </w:r>
        <w:r w:rsidR="00D52C4A">
          <w:rPr>
            <w:webHidden/>
          </w:rPr>
          <w:tab/>
        </w:r>
        <w:r w:rsidR="00D52C4A">
          <w:rPr>
            <w:webHidden/>
          </w:rPr>
          <w:fldChar w:fldCharType="begin"/>
        </w:r>
        <w:r w:rsidR="00D52C4A">
          <w:rPr>
            <w:webHidden/>
          </w:rPr>
          <w:instrText xml:space="preserve"> PAGEREF _Toc444695202 \h </w:instrText>
        </w:r>
        <w:r w:rsidR="00D52C4A">
          <w:rPr>
            <w:webHidden/>
          </w:rPr>
        </w:r>
        <w:r w:rsidR="00D52C4A">
          <w:rPr>
            <w:webHidden/>
          </w:rPr>
          <w:fldChar w:fldCharType="separate"/>
        </w:r>
        <w:r w:rsidR="00D52C4A">
          <w:rPr>
            <w:webHidden/>
          </w:rPr>
          <w:t>306</w:t>
        </w:r>
        <w:r w:rsidR="00D52C4A">
          <w:rPr>
            <w:webHidden/>
          </w:rPr>
          <w:fldChar w:fldCharType="end"/>
        </w:r>
      </w:hyperlink>
    </w:p>
    <w:p w14:paraId="1973176A" w14:textId="77777777" w:rsidR="00D52C4A" w:rsidRDefault="00790C83">
      <w:pPr>
        <w:pStyle w:val="20"/>
        <w:rPr>
          <w:rFonts w:asciiTheme="minorHAnsi" w:eastAsiaTheme="minorEastAsia" w:hAnsiTheme="minorHAnsi" w:cstheme="minorBidi"/>
          <w:noProof/>
          <w:snapToGrid/>
          <w:kern w:val="0"/>
          <w:sz w:val="22"/>
          <w:szCs w:val="22"/>
        </w:rPr>
      </w:pPr>
      <w:hyperlink w:anchor="_Toc444695203" w:history="1">
        <w:r w:rsidR="00D52C4A" w:rsidRPr="00BE42EA">
          <w:rPr>
            <w:rStyle w:val="afffff2"/>
            <w:noProof/>
          </w:rPr>
          <w:t>BFD Configuration Samples</w:t>
        </w:r>
        <w:r w:rsidR="00D52C4A">
          <w:rPr>
            <w:noProof/>
            <w:webHidden/>
          </w:rPr>
          <w:tab/>
        </w:r>
        <w:r w:rsidR="00D52C4A">
          <w:rPr>
            <w:noProof/>
            <w:webHidden/>
          </w:rPr>
          <w:fldChar w:fldCharType="begin"/>
        </w:r>
        <w:r w:rsidR="00D52C4A">
          <w:rPr>
            <w:noProof/>
            <w:webHidden/>
          </w:rPr>
          <w:instrText xml:space="preserve"> PAGEREF _Toc444695203 \h </w:instrText>
        </w:r>
        <w:r w:rsidR="00D52C4A">
          <w:rPr>
            <w:noProof/>
            <w:webHidden/>
          </w:rPr>
        </w:r>
        <w:r w:rsidR="00D52C4A">
          <w:rPr>
            <w:noProof/>
            <w:webHidden/>
          </w:rPr>
          <w:fldChar w:fldCharType="separate"/>
        </w:r>
        <w:r w:rsidR="00D52C4A">
          <w:rPr>
            <w:noProof/>
            <w:webHidden/>
          </w:rPr>
          <w:t>307</w:t>
        </w:r>
        <w:r w:rsidR="00D52C4A">
          <w:rPr>
            <w:noProof/>
            <w:webHidden/>
          </w:rPr>
          <w:fldChar w:fldCharType="end"/>
        </w:r>
      </w:hyperlink>
    </w:p>
    <w:p w14:paraId="6F55F34E" w14:textId="77777777" w:rsidR="00D52C4A" w:rsidRDefault="00790C83">
      <w:pPr>
        <w:pStyle w:val="30"/>
        <w:rPr>
          <w:rFonts w:asciiTheme="minorHAnsi" w:eastAsiaTheme="minorEastAsia" w:hAnsiTheme="minorHAnsi" w:cstheme="minorBidi"/>
          <w:snapToGrid/>
          <w:kern w:val="0"/>
          <w:sz w:val="22"/>
          <w:szCs w:val="22"/>
        </w:rPr>
      </w:pPr>
      <w:hyperlink w:anchor="_Toc444695204" w:history="1">
        <w:r w:rsidR="00D52C4A" w:rsidRPr="00BE42EA">
          <w:rPr>
            <w:rStyle w:val="afffff2"/>
          </w:rPr>
          <w:t>Sample One: Configuring BFD in an OSPF Network</w:t>
        </w:r>
        <w:r w:rsidR="00D52C4A">
          <w:rPr>
            <w:webHidden/>
          </w:rPr>
          <w:tab/>
        </w:r>
        <w:r w:rsidR="00D52C4A">
          <w:rPr>
            <w:webHidden/>
          </w:rPr>
          <w:fldChar w:fldCharType="begin"/>
        </w:r>
        <w:r w:rsidR="00D52C4A">
          <w:rPr>
            <w:webHidden/>
          </w:rPr>
          <w:instrText xml:space="preserve"> PAGEREF _Toc444695204 \h </w:instrText>
        </w:r>
        <w:r w:rsidR="00D52C4A">
          <w:rPr>
            <w:webHidden/>
          </w:rPr>
        </w:r>
        <w:r w:rsidR="00D52C4A">
          <w:rPr>
            <w:webHidden/>
          </w:rPr>
          <w:fldChar w:fldCharType="separate"/>
        </w:r>
        <w:r w:rsidR="00D52C4A">
          <w:rPr>
            <w:webHidden/>
          </w:rPr>
          <w:t>307</w:t>
        </w:r>
        <w:r w:rsidR="00D52C4A">
          <w:rPr>
            <w:webHidden/>
          </w:rPr>
          <w:fldChar w:fldCharType="end"/>
        </w:r>
      </w:hyperlink>
    </w:p>
    <w:p w14:paraId="4F63E136" w14:textId="77777777" w:rsidR="00D52C4A" w:rsidRDefault="00790C83">
      <w:pPr>
        <w:pStyle w:val="30"/>
        <w:rPr>
          <w:rFonts w:asciiTheme="minorHAnsi" w:eastAsiaTheme="minorEastAsia" w:hAnsiTheme="minorHAnsi" w:cstheme="minorBidi"/>
          <w:snapToGrid/>
          <w:kern w:val="0"/>
          <w:sz w:val="22"/>
          <w:szCs w:val="22"/>
        </w:rPr>
      </w:pPr>
      <w:hyperlink w:anchor="_Toc444695205" w:history="1">
        <w:r w:rsidR="00D52C4A" w:rsidRPr="00BE42EA">
          <w:rPr>
            <w:rStyle w:val="afffff2"/>
          </w:rPr>
          <w:t>Sample Two: Configuring BFD in a BGP Network</w:t>
        </w:r>
        <w:r w:rsidR="00D52C4A">
          <w:rPr>
            <w:webHidden/>
          </w:rPr>
          <w:tab/>
        </w:r>
        <w:r w:rsidR="00D52C4A">
          <w:rPr>
            <w:webHidden/>
          </w:rPr>
          <w:fldChar w:fldCharType="begin"/>
        </w:r>
        <w:r w:rsidR="00D52C4A">
          <w:rPr>
            <w:webHidden/>
          </w:rPr>
          <w:instrText xml:space="preserve"> PAGEREF _Toc444695205 \h </w:instrText>
        </w:r>
        <w:r w:rsidR="00D52C4A">
          <w:rPr>
            <w:webHidden/>
          </w:rPr>
        </w:r>
        <w:r w:rsidR="00D52C4A">
          <w:rPr>
            <w:webHidden/>
          </w:rPr>
          <w:fldChar w:fldCharType="separate"/>
        </w:r>
        <w:r w:rsidR="00D52C4A">
          <w:rPr>
            <w:webHidden/>
          </w:rPr>
          <w:t>309</w:t>
        </w:r>
        <w:r w:rsidR="00D52C4A">
          <w:rPr>
            <w:webHidden/>
          </w:rPr>
          <w:fldChar w:fldCharType="end"/>
        </w:r>
      </w:hyperlink>
    </w:p>
    <w:p w14:paraId="45C3A16B" w14:textId="77777777" w:rsidR="00D52C4A" w:rsidRDefault="00790C83">
      <w:pPr>
        <w:pStyle w:val="30"/>
        <w:rPr>
          <w:rFonts w:asciiTheme="minorHAnsi" w:eastAsiaTheme="minorEastAsia" w:hAnsiTheme="minorHAnsi" w:cstheme="minorBidi"/>
          <w:snapToGrid/>
          <w:kern w:val="0"/>
          <w:sz w:val="22"/>
          <w:szCs w:val="22"/>
        </w:rPr>
      </w:pPr>
      <w:hyperlink w:anchor="_Toc444695206" w:history="1">
        <w:r w:rsidR="00D52C4A" w:rsidRPr="00BE42EA">
          <w:rPr>
            <w:rStyle w:val="afffff2"/>
          </w:rPr>
          <w:t>Sample Three: Configuring BFD for static routing</w:t>
        </w:r>
        <w:r w:rsidR="00D52C4A">
          <w:rPr>
            <w:webHidden/>
          </w:rPr>
          <w:tab/>
        </w:r>
        <w:r w:rsidR="00D52C4A">
          <w:rPr>
            <w:webHidden/>
          </w:rPr>
          <w:fldChar w:fldCharType="begin"/>
        </w:r>
        <w:r w:rsidR="00D52C4A">
          <w:rPr>
            <w:webHidden/>
          </w:rPr>
          <w:instrText xml:space="preserve"> PAGEREF _Toc444695206 \h </w:instrText>
        </w:r>
        <w:r w:rsidR="00D52C4A">
          <w:rPr>
            <w:webHidden/>
          </w:rPr>
        </w:r>
        <w:r w:rsidR="00D52C4A">
          <w:rPr>
            <w:webHidden/>
          </w:rPr>
          <w:fldChar w:fldCharType="separate"/>
        </w:r>
        <w:r w:rsidR="00D52C4A">
          <w:rPr>
            <w:webHidden/>
          </w:rPr>
          <w:t>311</w:t>
        </w:r>
        <w:r w:rsidR="00D52C4A">
          <w:rPr>
            <w:webHidden/>
          </w:rPr>
          <w:fldChar w:fldCharType="end"/>
        </w:r>
      </w:hyperlink>
    </w:p>
    <w:p w14:paraId="7D1466AD"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207" w:history="1">
        <w:r w:rsidR="00D52C4A" w:rsidRPr="00BE42EA">
          <w:rPr>
            <w:rStyle w:val="afffff2"/>
            <w:noProof/>
          </w:rPr>
          <w:t>Chapter 15.</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LACP (Link Aggregation Control Protocol)</w:t>
        </w:r>
        <w:r w:rsidR="00D52C4A">
          <w:rPr>
            <w:noProof/>
            <w:webHidden/>
          </w:rPr>
          <w:tab/>
        </w:r>
        <w:r w:rsidR="00D52C4A">
          <w:rPr>
            <w:noProof/>
            <w:webHidden/>
          </w:rPr>
          <w:fldChar w:fldCharType="begin"/>
        </w:r>
        <w:r w:rsidR="00D52C4A">
          <w:rPr>
            <w:noProof/>
            <w:webHidden/>
          </w:rPr>
          <w:instrText xml:space="preserve"> PAGEREF _Toc444695207 \h </w:instrText>
        </w:r>
        <w:r w:rsidR="00D52C4A">
          <w:rPr>
            <w:noProof/>
            <w:webHidden/>
          </w:rPr>
        </w:r>
        <w:r w:rsidR="00D52C4A">
          <w:rPr>
            <w:noProof/>
            <w:webHidden/>
          </w:rPr>
          <w:fldChar w:fldCharType="separate"/>
        </w:r>
        <w:r w:rsidR="00D52C4A">
          <w:rPr>
            <w:noProof/>
            <w:webHidden/>
          </w:rPr>
          <w:t>313</w:t>
        </w:r>
        <w:r w:rsidR="00D52C4A">
          <w:rPr>
            <w:noProof/>
            <w:webHidden/>
          </w:rPr>
          <w:fldChar w:fldCharType="end"/>
        </w:r>
      </w:hyperlink>
    </w:p>
    <w:p w14:paraId="12B3EEC4" w14:textId="77777777" w:rsidR="00D52C4A" w:rsidRDefault="00790C83">
      <w:pPr>
        <w:pStyle w:val="20"/>
        <w:rPr>
          <w:rFonts w:asciiTheme="minorHAnsi" w:eastAsiaTheme="minorEastAsia" w:hAnsiTheme="minorHAnsi" w:cstheme="minorBidi"/>
          <w:noProof/>
          <w:snapToGrid/>
          <w:kern w:val="0"/>
          <w:sz w:val="22"/>
          <w:szCs w:val="22"/>
        </w:rPr>
      </w:pPr>
      <w:hyperlink w:anchor="_Toc444695208" w:history="1">
        <w:r w:rsidR="00D52C4A" w:rsidRPr="00BE42EA">
          <w:rPr>
            <w:rStyle w:val="afffff2"/>
            <w:noProof/>
          </w:rPr>
          <w:t>Understanding Link Aggregation Control Protocol</w:t>
        </w:r>
        <w:r w:rsidR="00D52C4A">
          <w:rPr>
            <w:noProof/>
            <w:webHidden/>
          </w:rPr>
          <w:tab/>
        </w:r>
        <w:r w:rsidR="00D52C4A">
          <w:rPr>
            <w:noProof/>
            <w:webHidden/>
          </w:rPr>
          <w:fldChar w:fldCharType="begin"/>
        </w:r>
        <w:r w:rsidR="00D52C4A">
          <w:rPr>
            <w:noProof/>
            <w:webHidden/>
          </w:rPr>
          <w:instrText xml:space="preserve"> PAGEREF _Toc444695208 \h </w:instrText>
        </w:r>
        <w:r w:rsidR="00D52C4A">
          <w:rPr>
            <w:noProof/>
            <w:webHidden/>
          </w:rPr>
        </w:r>
        <w:r w:rsidR="00D52C4A">
          <w:rPr>
            <w:noProof/>
            <w:webHidden/>
          </w:rPr>
          <w:fldChar w:fldCharType="separate"/>
        </w:r>
        <w:r w:rsidR="00D52C4A">
          <w:rPr>
            <w:noProof/>
            <w:webHidden/>
          </w:rPr>
          <w:t>314</w:t>
        </w:r>
        <w:r w:rsidR="00D52C4A">
          <w:rPr>
            <w:noProof/>
            <w:webHidden/>
          </w:rPr>
          <w:fldChar w:fldCharType="end"/>
        </w:r>
      </w:hyperlink>
    </w:p>
    <w:p w14:paraId="1BDB88AE" w14:textId="77777777" w:rsidR="00D52C4A" w:rsidRDefault="00790C83">
      <w:pPr>
        <w:pStyle w:val="30"/>
        <w:rPr>
          <w:rFonts w:asciiTheme="minorHAnsi" w:eastAsiaTheme="minorEastAsia" w:hAnsiTheme="minorHAnsi" w:cstheme="minorBidi"/>
          <w:snapToGrid/>
          <w:kern w:val="0"/>
          <w:sz w:val="22"/>
          <w:szCs w:val="22"/>
        </w:rPr>
      </w:pPr>
      <w:hyperlink w:anchor="_Toc444695209" w:history="1">
        <w:r w:rsidR="00D52C4A" w:rsidRPr="00BE42EA">
          <w:rPr>
            <w:rStyle w:val="afffff2"/>
          </w:rPr>
          <w:t>LACP Operation Principle</w:t>
        </w:r>
        <w:r w:rsidR="00D52C4A">
          <w:rPr>
            <w:webHidden/>
          </w:rPr>
          <w:tab/>
        </w:r>
        <w:r w:rsidR="00D52C4A">
          <w:rPr>
            <w:webHidden/>
          </w:rPr>
          <w:fldChar w:fldCharType="begin"/>
        </w:r>
        <w:r w:rsidR="00D52C4A">
          <w:rPr>
            <w:webHidden/>
          </w:rPr>
          <w:instrText xml:space="preserve"> PAGEREF _Toc444695209 \h </w:instrText>
        </w:r>
        <w:r w:rsidR="00D52C4A">
          <w:rPr>
            <w:webHidden/>
          </w:rPr>
        </w:r>
        <w:r w:rsidR="00D52C4A">
          <w:rPr>
            <w:webHidden/>
          </w:rPr>
          <w:fldChar w:fldCharType="separate"/>
        </w:r>
        <w:r w:rsidR="00D52C4A">
          <w:rPr>
            <w:webHidden/>
          </w:rPr>
          <w:t>314</w:t>
        </w:r>
        <w:r w:rsidR="00D52C4A">
          <w:rPr>
            <w:webHidden/>
          </w:rPr>
          <w:fldChar w:fldCharType="end"/>
        </w:r>
      </w:hyperlink>
    </w:p>
    <w:p w14:paraId="50174CE2" w14:textId="77777777" w:rsidR="00D52C4A" w:rsidRDefault="00790C83">
      <w:pPr>
        <w:pStyle w:val="30"/>
        <w:rPr>
          <w:rFonts w:asciiTheme="minorHAnsi" w:eastAsiaTheme="minorEastAsia" w:hAnsiTheme="minorHAnsi" w:cstheme="minorBidi"/>
          <w:snapToGrid/>
          <w:kern w:val="0"/>
          <w:sz w:val="22"/>
          <w:szCs w:val="22"/>
        </w:rPr>
      </w:pPr>
      <w:hyperlink w:anchor="_Toc444695210" w:history="1">
        <w:r w:rsidR="00D52C4A" w:rsidRPr="00BE42EA">
          <w:rPr>
            <w:rStyle w:val="afffff2"/>
          </w:rPr>
          <w:t>LACPDU Composition</w:t>
        </w:r>
        <w:r w:rsidR="00D52C4A">
          <w:rPr>
            <w:webHidden/>
          </w:rPr>
          <w:tab/>
        </w:r>
        <w:r w:rsidR="00D52C4A">
          <w:rPr>
            <w:webHidden/>
          </w:rPr>
          <w:fldChar w:fldCharType="begin"/>
        </w:r>
        <w:r w:rsidR="00D52C4A">
          <w:rPr>
            <w:webHidden/>
          </w:rPr>
          <w:instrText xml:space="preserve"> PAGEREF _Toc444695210 \h </w:instrText>
        </w:r>
        <w:r w:rsidR="00D52C4A">
          <w:rPr>
            <w:webHidden/>
          </w:rPr>
        </w:r>
        <w:r w:rsidR="00D52C4A">
          <w:rPr>
            <w:webHidden/>
          </w:rPr>
          <w:fldChar w:fldCharType="separate"/>
        </w:r>
        <w:r w:rsidR="00D52C4A">
          <w:rPr>
            <w:webHidden/>
          </w:rPr>
          <w:t>314</w:t>
        </w:r>
        <w:r w:rsidR="00D52C4A">
          <w:rPr>
            <w:webHidden/>
          </w:rPr>
          <w:fldChar w:fldCharType="end"/>
        </w:r>
      </w:hyperlink>
    </w:p>
    <w:p w14:paraId="28ED537E" w14:textId="77777777" w:rsidR="00D52C4A" w:rsidRDefault="00790C83">
      <w:pPr>
        <w:pStyle w:val="30"/>
        <w:rPr>
          <w:rFonts w:asciiTheme="minorHAnsi" w:eastAsiaTheme="minorEastAsia" w:hAnsiTheme="minorHAnsi" w:cstheme="minorBidi"/>
          <w:snapToGrid/>
          <w:kern w:val="0"/>
          <w:sz w:val="22"/>
          <w:szCs w:val="22"/>
        </w:rPr>
      </w:pPr>
      <w:hyperlink w:anchor="_Toc444695211" w:history="1">
        <w:r w:rsidR="00D52C4A" w:rsidRPr="00BE42EA">
          <w:rPr>
            <w:rStyle w:val="afffff2"/>
          </w:rPr>
          <w:t>LACP Modes</w:t>
        </w:r>
        <w:r w:rsidR="00D52C4A">
          <w:rPr>
            <w:webHidden/>
          </w:rPr>
          <w:tab/>
        </w:r>
        <w:r w:rsidR="00D52C4A">
          <w:rPr>
            <w:webHidden/>
          </w:rPr>
          <w:fldChar w:fldCharType="begin"/>
        </w:r>
        <w:r w:rsidR="00D52C4A">
          <w:rPr>
            <w:webHidden/>
          </w:rPr>
          <w:instrText xml:space="preserve"> PAGEREF _Toc444695211 \h </w:instrText>
        </w:r>
        <w:r w:rsidR="00D52C4A">
          <w:rPr>
            <w:webHidden/>
          </w:rPr>
        </w:r>
        <w:r w:rsidR="00D52C4A">
          <w:rPr>
            <w:webHidden/>
          </w:rPr>
          <w:fldChar w:fldCharType="separate"/>
        </w:r>
        <w:r w:rsidR="00D52C4A">
          <w:rPr>
            <w:webHidden/>
          </w:rPr>
          <w:t>315</w:t>
        </w:r>
        <w:r w:rsidR="00D52C4A">
          <w:rPr>
            <w:webHidden/>
          </w:rPr>
          <w:fldChar w:fldCharType="end"/>
        </w:r>
      </w:hyperlink>
    </w:p>
    <w:p w14:paraId="33A8D700" w14:textId="77777777" w:rsidR="00D52C4A" w:rsidRDefault="00790C83">
      <w:pPr>
        <w:pStyle w:val="30"/>
        <w:rPr>
          <w:rFonts w:asciiTheme="minorHAnsi" w:eastAsiaTheme="minorEastAsia" w:hAnsiTheme="minorHAnsi" w:cstheme="minorBidi"/>
          <w:snapToGrid/>
          <w:kern w:val="0"/>
          <w:sz w:val="22"/>
          <w:szCs w:val="22"/>
        </w:rPr>
      </w:pPr>
      <w:hyperlink w:anchor="_Toc444695212" w:history="1">
        <w:r w:rsidR="00D52C4A" w:rsidRPr="00BE42EA">
          <w:rPr>
            <w:rStyle w:val="afffff2"/>
          </w:rPr>
          <w:t>LACP Parameters</w:t>
        </w:r>
        <w:r w:rsidR="00D52C4A">
          <w:rPr>
            <w:webHidden/>
          </w:rPr>
          <w:tab/>
        </w:r>
        <w:r w:rsidR="00D52C4A">
          <w:rPr>
            <w:webHidden/>
          </w:rPr>
          <w:fldChar w:fldCharType="begin"/>
        </w:r>
        <w:r w:rsidR="00D52C4A">
          <w:rPr>
            <w:webHidden/>
          </w:rPr>
          <w:instrText xml:space="preserve"> PAGEREF _Toc444695212 \h </w:instrText>
        </w:r>
        <w:r w:rsidR="00D52C4A">
          <w:rPr>
            <w:webHidden/>
          </w:rPr>
        </w:r>
        <w:r w:rsidR="00D52C4A">
          <w:rPr>
            <w:webHidden/>
          </w:rPr>
          <w:fldChar w:fldCharType="separate"/>
        </w:r>
        <w:r w:rsidR="00D52C4A">
          <w:rPr>
            <w:webHidden/>
          </w:rPr>
          <w:t>315</w:t>
        </w:r>
        <w:r w:rsidR="00D52C4A">
          <w:rPr>
            <w:webHidden/>
          </w:rPr>
          <w:fldChar w:fldCharType="end"/>
        </w:r>
      </w:hyperlink>
    </w:p>
    <w:p w14:paraId="6F4CE6C0" w14:textId="77777777" w:rsidR="00D52C4A" w:rsidRDefault="00790C83">
      <w:pPr>
        <w:pStyle w:val="20"/>
        <w:rPr>
          <w:rFonts w:asciiTheme="minorHAnsi" w:eastAsiaTheme="minorEastAsia" w:hAnsiTheme="minorHAnsi" w:cstheme="minorBidi"/>
          <w:noProof/>
          <w:snapToGrid/>
          <w:kern w:val="0"/>
          <w:sz w:val="22"/>
          <w:szCs w:val="22"/>
        </w:rPr>
      </w:pPr>
      <w:hyperlink w:anchor="_Toc444695213" w:history="1">
        <w:r w:rsidR="00D52C4A" w:rsidRPr="00BE42EA">
          <w:rPr>
            <w:rStyle w:val="afffff2"/>
            <w:noProof/>
          </w:rPr>
          <w:t>Configuring LACP and SLA</w:t>
        </w:r>
        <w:r w:rsidR="00D52C4A">
          <w:rPr>
            <w:noProof/>
            <w:webHidden/>
          </w:rPr>
          <w:tab/>
        </w:r>
        <w:r w:rsidR="00D52C4A">
          <w:rPr>
            <w:noProof/>
            <w:webHidden/>
          </w:rPr>
          <w:fldChar w:fldCharType="begin"/>
        </w:r>
        <w:r w:rsidR="00D52C4A">
          <w:rPr>
            <w:noProof/>
            <w:webHidden/>
          </w:rPr>
          <w:instrText xml:space="preserve"> PAGEREF _Toc444695213 \h </w:instrText>
        </w:r>
        <w:r w:rsidR="00D52C4A">
          <w:rPr>
            <w:noProof/>
            <w:webHidden/>
          </w:rPr>
        </w:r>
        <w:r w:rsidR="00D52C4A">
          <w:rPr>
            <w:noProof/>
            <w:webHidden/>
          </w:rPr>
          <w:fldChar w:fldCharType="separate"/>
        </w:r>
        <w:r w:rsidR="00D52C4A">
          <w:rPr>
            <w:noProof/>
            <w:webHidden/>
          </w:rPr>
          <w:t>316</w:t>
        </w:r>
        <w:r w:rsidR="00D52C4A">
          <w:rPr>
            <w:noProof/>
            <w:webHidden/>
          </w:rPr>
          <w:fldChar w:fldCharType="end"/>
        </w:r>
      </w:hyperlink>
    </w:p>
    <w:p w14:paraId="743D4616" w14:textId="77777777" w:rsidR="00D52C4A" w:rsidRDefault="00790C83">
      <w:pPr>
        <w:pStyle w:val="30"/>
        <w:rPr>
          <w:rFonts w:asciiTheme="minorHAnsi" w:eastAsiaTheme="minorEastAsia" w:hAnsiTheme="minorHAnsi" w:cstheme="minorBidi"/>
          <w:snapToGrid/>
          <w:kern w:val="0"/>
          <w:sz w:val="22"/>
          <w:szCs w:val="22"/>
        </w:rPr>
      </w:pPr>
      <w:hyperlink w:anchor="_Toc444695214" w:history="1">
        <w:r w:rsidR="00D52C4A" w:rsidRPr="00BE42EA">
          <w:rPr>
            <w:rStyle w:val="afffff2"/>
          </w:rPr>
          <w:t>Specifying the System Priority</w:t>
        </w:r>
        <w:r w:rsidR="00D52C4A">
          <w:rPr>
            <w:webHidden/>
          </w:rPr>
          <w:tab/>
        </w:r>
        <w:r w:rsidR="00D52C4A">
          <w:rPr>
            <w:webHidden/>
          </w:rPr>
          <w:fldChar w:fldCharType="begin"/>
        </w:r>
        <w:r w:rsidR="00D52C4A">
          <w:rPr>
            <w:webHidden/>
          </w:rPr>
          <w:instrText xml:space="preserve"> PAGEREF _Toc444695214 \h </w:instrText>
        </w:r>
        <w:r w:rsidR="00D52C4A">
          <w:rPr>
            <w:webHidden/>
          </w:rPr>
        </w:r>
        <w:r w:rsidR="00D52C4A">
          <w:rPr>
            <w:webHidden/>
          </w:rPr>
          <w:fldChar w:fldCharType="separate"/>
        </w:r>
        <w:r w:rsidR="00D52C4A">
          <w:rPr>
            <w:webHidden/>
          </w:rPr>
          <w:t>316</w:t>
        </w:r>
        <w:r w:rsidR="00D52C4A">
          <w:rPr>
            <w:webHidden/>
          </w:rPr>
          <w:fldChar w:fldCharType="end"/>
        </w:r>
      </w:hyperlink>
    </w:p>
    <w:p w14:paraId="6DB6C163" w14:textId="77777777" w:rsidR="00D52C4A" w:rsidRDefault="00790C83">
      <w:pPr>
        <w:pStyle w:val="30"/>
        <w:rPr>
          <w:rFonts w:asciiTheme="minorHAnsi" w:eastAsiaTheme="minorEastAsia" w:hAnsiTheme="minorHAnsi" w:cstheme="minorBidi"/>
          <w:snapToGrid/>
          <w:kern w:val="0"/>
          <w:sz w:val="22"/>
          <w:szCs w:val="22"/>
        </w:rPr>
      </w:pPr>
      <w:hyperlink w:anchor="_Toc444695215" w:history="1">
        <w:r w:rsidR="00D52C4A" w:rsidRPr="00BE42EA">
          <w:rPr>
            <w:rStyle w:val="afffff2"/>
          </w:rPr>
          <w:t>Specifying the Port Priority</w:t>
        </w:r>
        <w:r w:rsidR="00D52C4A">
          <w:rPr>
            <w:webHidden/>
          </w:rPr>
          <w:tab/>
        </w:r>
        <w:r w:rsidR="00D52C4A">
          <w:rPr>
            <w:webHidden/>
          </w:rPr>
          <w:fldChar w:fldCharType="begin"/>
        </w:r>
        <w:r w:rsidR="00D52C4A">
          <w:rPr>
            <w:webHidden/>
          </w:rPr>
          <w:instrText xml:space="preserve"> PAGEREF _Toc444695215 \h </w:instrText>
        </w:r>
        <w:r w:rsidR="00D52C4A">
          <w:rPr>
            <w:webHidden/>
          </w:rPr>
        </w:r>
        <w:r w:rsidR="00D52C4A">
          <w:rPr>
            <w:webHidden/>
          </w:rPr>
          <w:fldChar w:fldCharType="separate"/>
        </w:r>
        <w:r w:rsidR="00D52C4A">
          <w:rPr>
            <w:webHidden/>
          </w:rPr>
          <w:t>316</w:t>
        </w:r>
        <w:r w:rsidR="00D52C4A">
          <w:rPr>
            <w:webHidden/>
          </w:rPr>
          <w:fldChar w:fldCharType="end"/>
        </w:r>
      </w:hyperlink>
    </w:p>
    <w:p w14:paraId="1725D580" w14:textId="77777777" w:rsidR="00D52C4A" w:rsidRDefault="00790C83">
      <w:pPr>
        <w:pStyle w:val="30"/>
        <w:rPr>
          <w:rFonts w:asciiTheme="minorHAnsi" w:eastAsiaTheme="minorEastAsia" w:hAnsiTheme="minorHAnsi" w:cstheme="minorBidi"/>
          <w:snapToGrid/>
          <w:kern w:val="0"/>
          <w:sz w:val="22"/>
          <w:szCs w:val="22"/>
        </w:rPr>
      </w:pPr>
      <w:hyperlink w:anchor="_Toc444695216" w:history="1">
        <w:r w:rsidR="00D52C4A" w:rsidRPr="00BE42EA">
          <w:rPr>
            <w:rStyle w:val="afffff2"/>
          </w:rPr>
          <w:t>Specifying the Timeout Value</w:t>
        </w:r>
        <w:r w:rsidR="00D52C4A">
          <w:rPr>
            <w:webHidden/>
          </w:rPr>
          <w:tab/>
        </w:r>
        <w:r w:rsidR="00D52C4A">
          <w:rPr>
            <w:webHidden/>
          </w:rPr>
          <w:fldChar w:fldCharType="begin"/>
        </w:r>
        <w:r w:rsidR="00D52C4A">
          <w:rPr>
            <w:webHidden/>
          </w:rPr>
          <w:instrText xml:space="preserve"> PAGEREF _Toc444695216 \h </w:instrText>
        </w:r>
        <w:r w:rsidR="00D52C4A">
          <w:rPr>
            <w:webHidden/>
          </w:rPr>
        </w:r>
        <w:r w:rsidR="00D52C4A">
          <w:rPr>
            <w:webHidden/>
          </w:rPr>
          <w:fldChar w:fldCharType="separate"/>
        </w:r>
        <w:r w:rsidR="00D52C4A">
          <w:rPr>
            <w:webHidden/>
          </w:rPr>
          <w:t>317</w:t>
        </w:r>
        <w:r w:rsidR="00D52C4A">
          <w:rPr>
            <w:webHidden/>
          </w:rPr>
          <w:fldChar w:fldCharType="end"/>
        </w:r>
      </w:hyperlink>
    </w:p>
    <w:p w14:paraId="217C3D95" w14:textId="77777777" w:rsidR="00D52C4A" w:rsidRDefault="00790C83">
      <w:pPr>
        <w:pStyle w:val="30"/>
        <w:rPr>
          <w:rFonts w:asciiTheme="minorHAnsi" w:eastAsiaTheme="minorEastAsia" w:hAnsiTheme="minorHAnsi" w:cstheme="minorBidi"/>
          <w:snapToGrid/>
          <w:kern w:val="0"/>
          <w:sz w:val="22"/>
          <w:szCs w:val="22"/>
        </w:rPr>
      </w:pPr>
      <w:hyperlink w:anchor="_Toc444695217" w:history="1">
        <w:r w:rsidR="00D52C4A" w:rsidRPr="00BE42EA">
          <w:rPr>
            <w:rStyle w:val="afffff2"/>
          </w:rPr>
          <w:t>Configuring LACP and static port group</w:t>
        </w:r>
        <w:r w:rsidR="00D52C4A">
          <w:rPr>
            <w:webHidden/>
          </w:rPr>
          <w:tab/>
        </w:r>
        <w:r w:rsidR="00D52C4A">
          <w:rPr>
            <w:webHidden/>
          </w:rPr>
          <w:fldChar w:fldCharType="begin"/>
        </w:r>
        <w:r w:rsidR="00D52C4A">
          <w:rPr>
            <w:webHidden/>
          </w:rPr>
          <w:instrText xml:space="preserve"> PAGEREF _Toc444695217 \h </w:instrText>
        </w:r>
        <w:r w:rsidR="00D52C4A">
          <w:rPr>
            <w:webHidden/>
          </w:rPr>
        </w:r>
        <w:r w:rsidR="00D52C4A">
          <w:rPr>
            <w:webHidden/>
          </w:rPr>
          <w:fldChar w:fldCharType="separate"/>
        </w:r>
        <w:r w:rsidR="00D52C4A">
          <w:rPr>
            <w:webHidden/>
          </w:rPr>
          <w:t>317</w:t>
        </w:r>
        <w:r w:rsidR="00D52C4A">
          <w:rPr>
            <w:webHidden/>
          </w:rPr>
          <w:fldChar w:fldCharType="end"/>
        </w:r>
      </w:hyperlink>
    </w:p>
    <w:p w14:paraId="36534BCE" w14:textId="77777777" w:rsidR="00D52C4A" w:rsidRDefault="00790C83">
      <w:pPr>
        <w:pStyle w:val="30"/>
        <w:rPr>
          <w:rFonts w:asciiTheme="minorHAnsi" w:eastAsiaTheme="minorEastAsia" w:hAnsiTheme="minorHAnsi" w:cstheme="minorBidi"/>
          <w:snapToGrid/>
          <w:kern w:val="0"/>
          <w:sz w:val="22"/>
          <w:szCs w:val="22"/>
        </w:rPr>
      </w:pPr>
      <w:hyperlink w:anchor="_Toc444695218" w:history="1">
        <w:r w:rsidR="00D52C4A" w:rsidRPr="00BE42EA">
          <w:rPr>
            <w:rStyle w:val="afffff2"/>
          </w:rPr>
          <w:t>Clearing LACP Statistics</w:t>
        </w:r>
        <w:r w:rsidR="00D52C4A">
          <w:rPr>
            <w:webHidden/>
          </w:rPr>
          <w:tab/>
        </w:r>
        <w:r w:rsidR="00D52C4A">
          <w:rPr>
            <w:webHidden/>
          </w:rPr>
          <w:fldChar w:fldCharType="begin"/>
        </w:r>
        <w:r w:rsidR="00D52C4A">
          <w:rPr>
            <w:webHidden/>
          </w:rPr>
          <w:instrText xml:space="preserve"> PAGEREF _Toc444695218 \h </w:instrText>
        </w:r>
        <w:r w:rsidR="00D52C4A">
          <w:rPr>
            <w:webHidden/>
          </w:rPr>
        </w:r>
        <w:r w:rsidR="00D52C4A">
          <w:rPr>
            <w:webHidden/>
          </w:rPr>
          <w:fldChar w:fldCharType="separate"/>
        </w:r>
        <w:r w:rsidR="00D52C4A">
          <w:rPr>
            <w:webHidden/>
          </w:rPr>
          <w:t>318</w:t>
        </w:r>
        <w:r w:rsidR="00D52C4A">
          <w:rPr>
            <w:webHidden/>
          </w:rPr>
          <w:fldChar w:fldCharType="end"/>
        </w:r>
      </w:hyperlink>
    </w:p>
    <w:p w14:paraId="348FED09" w14:textId="77777777" w:rsidR="00D52C4A" w:rsidRDefault="00790C83">
      <w:pPr>
        <w:pStyle w:val="20"/>
        <w:rPr>
          <w:rFonts w:asciiTheme="minorHAnsi" w:eastAsiaTheme="minorEastAsia" w:hAnsiTheme="minorHAnsi" w:cstheme="minorBidi"/>
          <w:noProof/>
          <w:snapToGrid/>
          <w:kern w:val="0"/>
          <w:sz w:val="22"/>
          <w:szCs w:val="22"/>
        </w:rPr>
      </w:pPr>
      <w:hyperlink w:anchor="_Toc444695219" w:history="1">
        <w:r w:rsidR="00D52C4A" w:rsidRPr="00BE42EA">
          <w:rPr>
            <w:rStyle w:val="afffff2"/>
            <w:noProof/>
          </w:rPr>
          <w:t>Displaying 802.3ad Statistics and Status</w:t>
        </w:r>
        <w:r w:rsidR="00D52C4A">
          <w:rPr>
            <w:noProof/>
            <w:webHidden/>
          </w:rPr>
          <w:tab/>
        </w:r>
        <w:r w:rsidR="00D52C4A">
          <w:rPr>
            <w:noProof/>
            <w:webHidden/>
          </w:rPr>
          <w:fldChar w:fldCharType="begin"/>
        </w:r>
        <w:r w:rsidR="00D52C4A">
          <w:rPr>
            <w:noProof/>
            <w:webHidden/>
          </w:rPr>
          <w:instrText xml:space="preserve"> PAGEREF _Toc444695219 \h </w:instrText>
        </w:r>
        <w:r w:rsidR="00D52C4A">
          <w:rPr>
            <w:noProof/>
            <w:webHidden/>
          </w:rPr>
        </w:r>
        <w:r w:rsidR="00D52C4A">
          <w:rPr>
            <w:noProof/>
            <w:webHidden/>
          </w:rPr>
          <w:fldChar w:fldCharType="separate"/>
        </w:r>
        <w:r w:rsidR="00D52C4A">
          <w:rPr>
            <w:noProof/>
            <w:webHidden/>
          </w:rPr>
          <w:t>319</w:t>
        </w:r>
        <w:r w:rsidR="00D52C4A">
          <w:rPr>
            <w:noProof/>
            <w:webHidden/>
          </w:rPr>
          <w:fldChar w:fldCharType="end"/>
        </w:r>
      </w:hyperlink>
    </w:p>
    <w:p w14:paraId="10854BE3"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220" w:history="1">
        <w:r w:rsidR="00D52C4A" w:rsidRPr="00BE42EA">
          <w:rPr>
            <w:rStyle w:val="afffff2"/>
            <w:noProof/>
          </w:rPr>
          <w:t>Chapter 16.</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IP-OPTION</w:t>
        </w:r>
        <w:r w:rsidR="00D52C4A">
          <w:rPr>
            <w:noProof/>
            <w:webHidden/>
          </w:rPr>
          <w:tab/>
        </w:r>
        <w:r w:rsidR="00D52C4A">
          <w:rPr>
            <w:noProof/>
            <w:webHidden/>
          </w:rPr>
          <w:fldChar w:fldCharType="begin"/>
        </w:r>
        <w:r w:rsidR="00D52C4A">
          <w:rPr>
            <w:noProof/>
            <w:webHidden/>
          </w:rPr>
          <w:instrText xml:space="preserve"> PAGEREF _Toc444695220 \h </w:instrText>
        </w:r>
        <w:r w:rsidR="00D52C4A">
          <w:rPr>
            <w:noProof/>
            <w:webHidden/>
          </w:rPr>
        </w:r>
        <w:r w:rsidR="00D52C4A">
          <w:rPr>
            <w:noProof/>
            <w:webHidden/>
          </w:rPr>
          <w:fldChar w:fldCharType="separate"/>
        </w:r>
        <w:r w:rsidR="00D52C4A">
          <w:rPr>
            <w:noProof/>
            <w:webHidden/>
          </w:rPr>
          <w:t>321</w:t>
        </w:r>
        <w:r w:rsidR="00D52C4A">
          <w:rPr>
            <w:noProof/>
            <w:webHidden/>
          </w:rPr>
          <w:fldChar w:fldCharType="end"/>
        </w:r>
      </w:hyperlink>
    </w:p>
    <w:p w14:paraId="64BD003B" w14:textId="77777777" w:rsidR="00D52C4A" w:rsidRDefault="00790C83">
      <w:pPr>
        <w:pStyle w:val="20"/>
        <w:rPr>
          <w:rFonts w:asciiTheme="minorHAnsi" w:eastAsiaTheme="minorEastAsia" w:hAnsiTheme="minorHAnsi" w:cstheme="minorBidi"/>
          <w:noProof/>
          <w:snapToGrid/>
          <w:kern w:val="0"/>
          <w:sz w:val="22"/>
          <w:szCs w:val="22"/>
        </w:rPr>
      </w:pPr>
      <w:hyperlink w:anchor="_Toc444695221" w:history="1">
        <w:r w:rsidR="00D52C4A" w:rsidRPr="00BE42EA">
          <w:rPr>
            <w:rStyle w:val="afffff2"/>
            <w:noProof/>
          </w:rPr>
          <w:t>IP OPTION Command Paremeters</w:t>
        </w:r>
        <w:r w:rsidR="00D52C4A">
          <w:rPr>
            <w:noProof/>
            <w:webHidden/>
          </w:rPr>
          <w:tab/>
        </w:r>
        <w:r w:rsidR="00D52C4A">
          <w:rPr>
            <w:noProof/>
            <w:webHidden/>
          </w:rPr>
          <w:fldChar w:fldCharType="begin"/>
        </w:r>
        <w:r w:rsidR="00D52C4A">
          <w:rPr>
            <w:noProof/>
            <w:webHidden/>
          </w:rPr>
          <w:instrText xml:space="preserve"> PAGEREF _Toc444695221 \h </w:instrText>
        </w:r>
        <w:r w:rsidR="00D52C4A">
          <w:rPr>
            <w:noProof/>
            <w:webHidden/>
          </w:rPr>
        </w:r>
        <w:r w:rsidR="00D52C4A">
          <w:rPr>
            <w:noProof/>
            <w:webHidden/>
          </w:rPr>
          <w:fldChar w:fldCharType="separate"/>
        </w:r>
        <w:r w:rsidR="00D52C4A">
          <w:rPr>
            <w:noProof/>
            <w:webHidden/>
          </w:rPr>
          <w:t>322</w:t>
        </w:r>
        <w:r w:rsidR="00D52C4A">
          <w:rPr>
            <w:noProof/>
            <w:webHidden/>
          </w:rPr>
          <w:fldChar w:fldCharType="end"/>
        </w:r>
      </w:hyperlink>
    </w:p>
    <w:p w14:paraId="41BEBD30"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222" w:history="1">
        <w:r w:rsidR="00D52C4A" w:rsidRPr="00BE42EA">
          <w:rPr>
            <w:rStyle w:val="afffff2"/>
            <w:noProof/>
          </w:rPr>
          <w:t>Chapter 17.</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VRRP (Virtual Router Redundancy Protocol)</w:t>
        </w:r>
        <w:r w:rsidR="00D52C4A">
          <w:rPr>
            <w:noProof/>
            <w:webHidden/>
          </w:rPr>
          <w:tab/>
        </w:r>
        <w:r w:rsidR="00D52C4A">
          <w:rPr>
            <w:noProof/>
            <w:webHidden/>
          </w:rPr>
          <w:fldChar w:fldCharType="begin"/>
        </w:r>
        <w:r w:rsidR="00D52C4A">
          <w:rPr>
            <w:noProof/>
            <w:webHidden/>
          </w:rPr>
          <w:instrText xml:space="preserve"> PAGEREF _Toc444695222 \h </w:instrText>
        </w:r>
        <w:r w:rsidR="00D52C4A">
          <w:rPr>
            <w:noProof/>
            <w:webHidden/>
          </w:rPr>
        </w:r>
        <w:r w:rsidR="00D52C4A">
          <w:rPr>
            <w:noProof/>
            <w:webHidden/>
          </w:rPr>
          <w:fldChar w:fldCharType="separate"/>
        </w:r>
        <w:r w:rsidR="00D52C4A">
          <w:rPr>
            <w:noProof/>
            <w:webHidden/>
          </w:rPr>
          <w:t>325</w:t>
        </w:r>
        <w:r w:rsidR="00D52C4A">
          <w:rPr>
            <w:noProof/>
            <w:webHidden/>
          </w:rPr>
          <w:fldChar w:fldCharType="end"/>
        </w:r>
      </w:hyperlink>
    </w:p>
    <w:p w14:paraId="4D6CA78A" w14:textId="77777777" w:rsidR="00D52C4A" w:rsidRDefault="00790C83">
      <w:pPr>
        <w:pStyle w:val="20"/>
        <w:rPr>
          <w:rFonts w:asciiTheme="minorHAnsi" w:eastAsiaTheme="minorEastAsia" w:hAnsiTheme="minorHAnsi" w:cstheme="minorBidi"/>
          <w:noProof/>
          <w:snapToGrid/>
          <w:kern w:val="0"/>
          <w:sz w:val="22"/>
          <w:szCs w:val="22"/>
        </w:rPr>
      </w:pPr>
      <w:hyperlink w:anchor="_Toc444695223" w:history="1">
        <w:r w:rsidR="00D52C4A" w:rsidRPr="00BE42EA">
          <w:rPr>
            <w:rStyle w:val="afffff2"/>
            <w:noProof/>
          </w:rPr>
          <w:t>Information About VRRP</w:t>
        </w:r>
        <w:r w:rsidR="00D52C4A">
          <w:rPr>
            <w:noProof/>
            <w:webHidden/>
          </w:rPr>
          <w:tab/>
        </w:r>
        <w:r w:rsidR="00D52C4A">
          <w:rPr>
            <w:noProof/>
            <w:webHidden/>
          </w:rPr>
          <w:fldChar w:fldCharType="begin"/>
        </w:r>
        <w:r w:rsidR="00D52C4A">
          <w:rPr>
            <w:noProof/>
            <w:webHidden/>
          </w:rPr>
          <w:instrText xml:space="preserve"> PAGEREF _Toc444695223 \h </w:instrText>
        </w:r>
        <w:r w:rsidR="00D52C4A">
          <w:rPr>
            <w:noProof/>
            <w:webHidden/>
          </w:rPr>
        </w:r>
        <w:r w:rsidR="00D52C4A">
          <w:rPr>
            <w:noProof/>
            <w:webHidden/>
          </w:rPr>
          <w:fldChar w:fldCharType="separate"/>
        </w:r>
        <w:r w:rsidR="00D52C4A">
          <w:rPr>
            <w:noProof/>
            <w:webHidden/>
          </w:rPr>
          <w:t>326</w:t>
        </w:r>
        <w:r w:rsidR="00D52C4A">
          <w:rPr>
            <w:noProof/>
            <w:webHidden/>
          </w:rPr>
          <w:fldChar w:fldCharType="end"/>
        </w:r>
      </w:hyperlink>
    </w:p>
    <w:p w14:paraId="5C642F73" w14:textId="77777777" w:rsidR="00D52C4A" w:rsidRDefault="00790C83">
      <w:pPr>
        <w:pStyle w:val="30"/>
        <w:rPr>
          <w:rFonts w:asciiTheme="minorHAnsi" w:eastAsiaTheme="minorEastAsia" w:hAnsiTheme="minorHAnsi" w:cstheme="minorBidi"/>
          <w:snapToGrid/>
          <w:kern w:val="0"/>
          <w:sz w:val="22"/>
          <w:szCs w:val="22"/>
        </w:rPr>
      </w:pPr>
      <w:hyperlink w:anchor="_Toc444695224" w:history="1">
        <w:r w:rsidR="00D52C4A" w:rsidRPr="00BE42EA">
          <w:rPr>
            <w:rStyle w:val="afffff2"/>
          </w:rPr>
          <w:t>VRRP Operation</w:t>
        </w:r>
        <w:r w:rsidR="00D52C4A">
          <w:rPr>
            <w:webHidden/>
          </w:rPr>
          <w:tab/>
        </w:r>
        <w:r w:rsidR="00D52C4A">
          <w:rPr>
            <w:webHidden/>
          </w:rPr>
          <w:fldChar w:fldCharType="begin"/>
        </w:r>
        <w:r w:rsidR="00D52C4A">
          <w:rPr>
            <w:webHidden/>
          </w:rPr>
          <w:instrText xml:space="preserve"> PAGEREF _Toc444695224 \h </w:instrText>
        </w:r>
        <w:r w:rsidR="00D52C4A">
          <w:rPr>
            <w:webHidden/>
          </w:rPr>
        </w:r>
        <w:r w:rsidR="00D52C4A">
          <w:rPr>
            <w:webHidden/>
          </w:rPr>
          <w:fldChar w:fldCharType="separate"/>
        </w:r>
        <w:r w:rsidR="00D52C4A">
          <w:rPr>
            <w:webHidden/>
          </w:rPr>
          <w:t>326</w:t>
        </w:r>
        <w:r w:rsidR="00D52C4A">
          <w:rPr>
            <w:webHidden/>
          </w:rPr>
          <w:fldChar w:fldCharType="end"/>
        </w:r>
      </w:hyperlink>
    </w:p>
    <w:p w14:paraId="0A7D3236" w14:textId="77777777" w:rsidR="00D52C4A" w:rsidRDefault="00790C83">
      <w:pPr>
        <w:pStyle w:val="30"/>
        <w:rPr>
          <w:rFonts w:asciiTheme="minorHAnsi" w:eastAsiaTheme="minorEastAsia" w:hAnsiTheme="minorHAnsi" w:cstheme="minorBidi"/>
          <w:snapToGrid/>
          <w:kern w:val="0"/>
          <w:sz w:val="22"/>
          <w:szCs w:val="22"/>
        </w:rPr>
      </w:pPr>
      <w:hyperlink w:anchor="_Toc444695225" w:history="1">
        <w:r w:rsidR="00D52C4A" w:rsidRPr="00BE42EA">
          <w:rPr>
            <w:rStyle w:val="afffff2"/>
          </w:rPr>
          <w:t>VRRP Benefits</w:t>
        </w:r>
        <w:r w:rsidR="00D52C4A">
          <w:rPr>
            <w:webHidden/>
          </w:rPr>
          <w:tab/>
        </w:r>
        <w:r w:rsidR="00D52C4A">
          <w:rPr>
            <w:webHidden/>
          </w:rPr>
          <w:fldChar w:fldCharType="begin"/>
        </w:r>
        <w:r w:rsidR="00D52C4A">
          <w:rPr>
            <w:webHidden/>
          </w:rPr>
          <w:instrText xml:space="preserve"> PAGEREF _Toc444695225 \h </w:instrText>
        </w:r>
        <w:r w:rsidR="00D52C4A">
          <w:rPr>
            <w:webHidden/>
          </w:rPr>
        </w:r>
        <w:r w:rsidR="00D52C4A">
          <w:rPr>
            <w:webHidden/>
          </w:rPr>
          <w:fldChar w:fldCharType="separate"/>
        </w:r>
        <w:r w:rsidR="00D52C4A">
          <w:rPr>
            <w:webHidden/>
          </w:rPr>
          <w:t>327</w:t>
        </w:r>
        <w:r w:rsidR="00D52C4A">
          <w:rPr>
            <w:webHidden/>
          </w:rPr>
          <w:fldChar w:fldCharType="end"/>
        </w:r>
      </w:hyperlink>
    </w:p>
    <w:p w14:paraId="7FFBF683" w14:textId="77777777" w:rsidR="00D52C4A" w:rsidRDefault="00790C83">
      <w:pPr>
        <w:pStyle w:val="30"/>
        <w:rPr>
          <w:rFonts w:asciiTheme="minorHAnsi" w:eastAsiaTheme="minorEastAsia" w:hAnsiTheme="minorHAnsi" w:cstheme="minorBidi"/>
          <w:snapToGrid/>
          <w:kern w:val="0"/>
          <w:sz w:val="22"/>
          <w:szCs w:val="22"/>
        </w:rPr>
      </w:pPr>
      <w:hyperlink w:anchor="_Toc444695226" w:history="1">
        <w:r w:rsidR="00D52C4A" w:rsidRPr="00BE42EA">
          <w:rPr>
            <w:rStyle w:val="afffff2"/>
          </w:rPr>
          <w:t>Multiple Virtual Rouer Support</w:t>
        </w:r>
        <w:r w:rsidR="00D52C4A">
          <w:rPr>
            <w:webHidden/>
          </w:rPr>
          <w:tab/>
        </w:r>
        <w:r w:rsidR="00D52C4A">
          <w:rPr>
            <w:webHidden/>
          </w:rPr>
          <w:fldChar w:fldCharType="begin"/>
        </w:r>
        <w:r w:rsidR="00D52C4A">
          <w:rPr>
            <w:webHidden/>
          </w:rPr>
          <w:instrText xml:space="preserve"> PAGEREF _Toc444695226 \h </w:instrText>
        </w:r>
        <w:r w:rsidR="00D52C4A">
          <w:rPr>
            <w:webHidden/>
          </w:rPr>
        </w:r>
        <w:r w:rsidR="00D52C4A">
          <w:rPr>
            <w:webHidden/>
          </w:rPr>
          <w:fldChar w:fldCharType="separate"/>
        </w:r>
        <w:r w:rsidR="00D52C4A">
          <w:rPr>
            <w:webHidden/>
          </w:rPr>
          <w:t>328</w:t>
        </w:r>
        <w:r w:rsidR="00D52C4A">
          <w:rPr>
            <w:webHidden/>
          </w:rPr>
          <w:fldChar w:fldCharType="end"/>
        </w:r>
      </w:hyperlink>
    </w:p>
    <w:p w14:paraId="002D08F0" w14:textId="77777777" w:rsidR="00D52C4A" w:rsidRDefault="00790C83">
      <w:pPr>
        <w:pStyle w:val="30"/>
        <w:rPr>
          <w:rFonts w:asciiTheme="minorHAnsi" w:eastAsiaTheme="minorEastAsia" w:hAnsiTheme="minorHAnsi" w:cstheme="minorBidi"/>
          <w:snapToGrid/>
          <w:kern w:val="0"/>
          <w:sz w:val="22"/>
          <w:szCs w:val="22"/>
        </w:rPr>
      </w:pPr>
      <w:hyperlink w:anchor="_Toc444695227" w:history="1">
        <w:r w:rsidR="00D52C4A" w:rsidRPr="00BE42EA">
          <w:rPr>
            <w:rStyle w:val="afffff2"/>
          </w:rPr>
          <w:t>VRRP Router Priority and Preemption</w:t>
        </w:r>
        <w:r w:rsidR="00D52C4A">
          <w:rPr>
            <w:webHidden/>
          </w:rPr>
          <w:tab/>
        </w:r>
        <w:r w:rsidR="00D52C4A">
          <w:rPr>
            <w:webHidden/>
          </w:rPr>
          <w:fldChar w:fldCharType="begin"/>
        </w:r>
        <w:r w:rsidR="00D52C4A">
          <w:rPr>
            <w:webHidden/>
          </w:rPr>
          <w:instrText xml:space="preserve"> PAGEREF _Toc444695227 \h </w:instrText>
        </w:r>
        <w:r w:rsidR="00D52C4A">
          <w:rPr>
            <w:webHidden/>
          </w:rPr>
        </w:r>
        <w:r w:rsidR="00D52C4A">
          <w:rPr>
            <w:webHidden/>
          </w:rPr>
          <w:fldChar w:fldCharType="separate"/>
        </w:r>
        <w:r w:rsidR="00D52C4A">
          <w:rPr>
            <w:webHidden/>
          </w:rPr>
          <w:t>328</w:t>
        </w:r>
        <w:r w:rsidR="00D52C4A">
          <w:rPr>
            <w:webHidden/>
          </w:rPr>
          <w:fldChar w:fldCharType="end"/>
        </w:r>
      </w:hyperlink>
    </w:p>
    <w:p w14:paraId="5ABC90B7" w14:textId="77777777" w:rsidR="00D52C4A" w:rsidRDefault="00790C83">
      <w:pPr>
        <w:pStyle w:val="30"/>
        <w:rPr>
          <w:rFonts w:asciiTheme="minorHAnsi" w:eastAsiaTheme="minorEastAsia" w:hAnsiTheme="minorHAnsi" w:cstheme="minorBidi"/>
          <w:snapToGrid/>
          <w:kern w:val="0"/>
          <w:sz w:val="22"/>
          <w:szCs w:val="22"/>
        </w:rPr>
      </w:pPr>
      <w:hyperlink w:anchor="_Toc444695228" w:history="1">
        <w:r w:rsidR="00D52C4A" w:rsidRPr="00BE42EA">
          <w:rPr>
            <w:rStyle w:val="afffff2"/>
          </w:rPr>
          <w:t>VRRP Advetisements</w:t>
        </w:r>
        <w:r w:rsidR="00D52C4A">
          <w:rPr>
            <w:webHidden/>
          </w:rPr>
          <w:tab/>
        </w:r>
        <w:r w:rsidR="00D52C4A">
          <w:rPr>
            <w:webHidden/>
          </w:rPr>
          <w:fldChar w:fldCharType="begin"/>
        </w:r>
        <w:r w:rsidR="00D52C4A">
          <w:rPr>
            <w:webHidden/>
          </w:rPr>
          <w:instrText xml:space="preserve"> PAGEREF _Toc444695228 \h </w:instrText>
        </w:r>
        <w:r w:rsidR="00D52C4A">
          <w:rPr>
            <w:webHidden/>
          </w:rPr>
        </w:r>
        <w:r w:rsidR="00D52C4A">
          <w:rPr>
            <w:webHidden/>
          </w:rPr>
          <w:fldChar w:fldCharType="separate"/>
        </w:r>
        <w:r w:rsidR="00D52C4A">
          <w:rPr>
            <w:webHidden/>
          </w:rPr>
          <w:t>328</w:t>
        </w:r>
        <w:r w:rsidR="00D52C4A">
          <w:rPr>
            <w:webHidden/>
          </w:rPr>
          <w:fldChar w:fldCharType="end"/>
        </w:r>
      </w:hyperlink>
    </w:p>
    <w:p w14:paraId="0F0898CC" w14:textId="77777777" w:rsidR="00D52C4A" w:rsidRDefault="00790C83">
      <w:pPr>
        <w:pStyle w:val="30"/>
        <w:rPr>
          <w:rFonts w:asciiTheme="minorHAnsi" w:eastAsiaTheme="minorEastAsia" w:hAnsiTheme="minorHAnsi" w:cstheme="minorBidi"/>
          <w:snapToGrid/>
          <w:kern w:val="0"/>
          <w:sz w:val="22"/>
          <w:szCs w:val="22"/>
        </w:rPr>
      </w:pPr>
      <w:hyperlink w:anchor="_Toc444695229" w:history="1">
        <w:r w:rsidR="00D52C4A" w:rsidRPr="00BE42EA">
          <w:rPr>
            <w:rStyle w:val="afffff2"/>
          </w:rPr>
          <w:t>VRRP Object Tracking</w:t>
        </w:r>
        <w:r w:rsidR="00D52C4A">
          <w:rPr>
            <w:webHidden/>
          </w:rPr>
          <w:tab/>
        </w:r>
        <w:r w:rsidR="00D52C4A">
          <w:rPr>
            <w:webHidden/>
          </w:rPr>
          <w:fldChar w:fldCharType="begin"/>
        </w:r>
        <w:r w:rsidR="00D52C4A">
          <w:rPr>
            <w:webHidden/>
          </w:rPr>
          <w:instrText xml:space="preserve"> PAGEREF _Toc444695229 \h </w:instrText>
        </w:r>
        <w:r w:rsidR="00D52C4A">
          <w:rPr>
            <w:webHidden/>
          </w:rPr>
        </w:r>
        <w:r w:rsidR="00D52C4A">
          <w:rPr>
            <w:webHidden/>
          </w:rPr>
          <w:fldChar w:fldCharType="separate"/>
        </w:r>
        <w:r w:rsidR="00D52C4A">
          <w:rPr>
            <w:webHidden/>
          </w:rPr>
          <w:t>328</w:t>
        </w:r>
        <w:r w:rsidR="00D52C4A">
          <w:rPr>
            <w:webHidden/>
          </w:rPr>
          <w:fldChar w:fldCharType="end"/>
        </w:r>
      </w:hyperlink>
    </w:p>
    <w:p w14:paraId="57DA8394" w14:textId="77777777" w:rsidR="00D52C4A" w:rsidRDefault="00790C83">
      <w:pPr>
        <w:pStyle w:val="20"/>
        <w:rPr>
          <w:rFonts w:asciiTheme="minorHAnsi" w:eastAsiaTheme="minorEastAsia" w:hAnsiTheme="minorHAnsi" w:cstheme="minorBidi"/>
          <w:noProof/>
          <w:snapToGrid/>
          <w:kern w:val="0"/>
          <w:sz w:val="22"/>
          <w:szCs w:val="22"/>
        </w:rPr>
      </w:pPr>
      <w:hyperlink w:anchor="_Toc444695230" w:history="1">
        <w:r w:rsidR="00D52C4A" w:rsidRPr="00BE42EA">
          <w:rPr>
            <w:rStyle w:val="afffff2"/>
            <w:noProof/>
          </w:rPr>
          <w:t>How to Configure VRRP</w:t>
        </w:r>
        <w:r w:rsidR="00D52C4A">
          <w:rPr>
            <w:noProof/>
            <w:webHidden/>
          </w:rPr>
          <w:tab/>
        </w:r>
        <w:r w:rsidR="00D52C4A">
          <w:rPr>
            <w:noProof/>
            <w:webHidden/>
          </w:rPr>
          <w:fldChar w:fldCharType="begin"/>
        </w:r>
        <w:r w:rsidR="00D52C4A">
          <w:rPr>
            <w:noProof/>
            <w:webHidden/>
          </w:rPr>
          <w:instrText xml:space="preserve"> PAGEREF _Toc444695230 \h </w:instrText>
        </w:r>
        <w:r w:rsidR="00D52C4A">
          <w:rPr>
            <w:noProof/>
            <w:webHidden/>
          </w:rPr>
        </w:r>
        <w:r w:rsidR="00D52C4A">
          <w:rPr>
            <w:noProof/>
            <w:webHidden/>
          </w:rPr>
          <w:fldChar w:fldCharType="separate"/>
        </w:r>
        <w:r w:rsidR="00D52C4A">
          <w:rPr>
            <w:noProof/>
            <w:webHidden/>
          </w:rPr>
          <w:t>330</w:t>
        </w:r>
        <w:r w:rsidR="00D52C4A">
          <w:rPr>
            <w:noProof/>
            <w:webHidden/>
          </w:rPr>
          <w:fldChar w:fldCharType="end"/>
        </w:r>
      </w:hyperlink>
    </w:p>
    <w:p w14:paraId="74F6AAD1" w14:textId="77777777" w:rsidR="00D52C4A" w:rsidRDefault="00790C83">
      <w:pPr>
        <w:pStyle w:val="30"/>
        <w:rPr>
          <w:rFonts w:asciiTheme="minorHAnsi" w:eastAsiaTheme="minorEastAsia" w:hAnsiTheme="minorHAnsi" w:cstheme="minorBidi"/>
          <w:snapToGrid/>
          <w:kern w:val="0"/>
          <w:sz w:val="22"/>
          <w:szCs w:val="22"/>
        </w:rPr>
      </w:pPr>
      <w:hyperlink w:anchor="_Toc444695231" w:history="1">
        <w:r w:rsidR="00D52C4A" w:rsidRPr="00BE42EA">
          <w:rPr>
            <w:rStyle w:val="afffff2"/>
          </w:rPr>
          <w:t>Enabling VRRP</w:t>
        </w:r>
        <w:r w:rsidR="00D52C4A">
          <w:rPr>
            <w:webHidden/>
          </w:rPr>
          <w:tab/>
        </w:r>
        <w:r w:rsidR="00D52C4A">
          <w:rPr>
            <w:webHidden/>
          </w:rPr>
          <w:fldChar w:fldCharType="begin"/>
        </w:r>
        <w:r w:rsidR="00D52C4A">
          <w:rPr>
            <w:webHidden/>
          </w:rPr>
          <w:instrText xml:space="preserve"> PAGEREF _Toc444695231 \h </w:instrText>
        </w:r>
        <w:r w:rsidR="00D52C4A">
          <w:rPr>
            <w:webHidden/>
          </w:rPr>
        </w:r>
        <w:r w:rsidR="00D52C4A">
          <w:rPr>
            <w:webHidden/>
          </w:rPr>
          <w:fldChar w:fldCharType="separate"/>
        </w:r>
        <w:r w:rsidR="00D52C4A">
          <w:rPr>
            <w:webHidden/>
          </w:rPr>
          <w:t>330</w:t>
        </w:r>
        <w:r w:rsidR="00D52C4A">
          <w:rPr>
            <w:webHidden/>
          </w:rPr>
          <w:fldChar w:fldCharType="end"/>
        </w:r>
      </w:hyperlink>
    </w:p>
    <w:p w14:paraId="3603FCE7" w14:textId="77777777" w:rsidR="00D52C4A" w:rsidRDefault="00790C83">
      <w:pPr>
        <w:pStyle w:val="30"/>
        <w:rPr>
          <w:rFonts w:asciiTheme="minorHAnsi" w:eastAsiaTheme="minorEastAsia" w:hAnsiTheme="minorHAnsi" w:cstheme="minorBidi"/>
          <w:snapToGrid/>
          <w:kern w:val="0"/>
          <w:sz w:val="22"/>
          <w:szCs w:val="22"/>
        </w:rPr>
      </w:pPr>
      <w:hyperlink w:anchor="_Toc444695232" w:history="1">
        <w:r w:rsidR="00D52C4A" w:rsidRPr="00BE42EA">
          <w:rPr>
            <w:rStyle w:val="afffff2"/>
          </w:rPr>
          <w:t>Disabling VRRP on an Interface</w:t>
        </w:r>
        <w:r w:rsidR="00D52C4A">
          <w:rPr>
            <w:webHidden/>
          </w:rPr>
          <w:tab/>
        </w:r>
        <w:r w:rsidR="00D52C4A">
          <w:rPr>
            <w:webHidden/>
          </w:rPr>
          <w:fldChar w:fldCharType="begin"/>
        </w:r>
        <w:r w:rsidR="00D52C4A">
          <w:rPr>
            <w:webHidden/>
          </w:rPr>
          <w:instrText xml:space="preserve"> PAGEREF _Toc444695232 \h </w:instrText>
        </w:r>
        <w:r w:rsidR="00D52C4A">
          <w:rPr>
            <w:webHidden/>
          </w:rPr>
        </w:r>
        <w:r w:rsidR="00D52C4A">
          <w:rPr>
            <w:webHidden/>
          </w:rPr>
          <w:fldChar w:fldCharType="separate"/>
        </w:r>
        <w:r w:rsidR="00D52C4A">
          <w:rPr>
            <w:webHidden/>
          </w:rPr>
          <w:t>330</w:t>
        </w:r>
        <w:r w:rsidR="00D52C4A">
          <w:rPr>
            <w:webHidden/>
          </w:rPr>
          <w:fldChar w:fldCharType="end"/>
        </w:r>
      </w:hyperlink>
    </w:p>
    <w:p w14:paraId="5209EFD3" w14:textId="77777777" w:rsidR="00D52C4A" w:rsidRDefault="00790C83">
      <w:pPr>
        <w:pStyle w:val="30"/>
        <w:rPr>
          <w:rFonts w:asciiTheme="minorHAnsi" w:eastAsiaTheme="minorEastAsia" w:hAnsiTheme="minorHAnsi" w:cstheme="minorBidi"/>
          <w:snapToGrid/>
          <w:kern w:val="0"/>
          <w:sz w:val="22"/>
          <w:szCs w:val="22"/>
        </w:rPr>
      </w:pPr>
      <w:hyperlink w:anchor="_Toc444695233" w:history="1">
        <w:r w:rsidR="00D52C4A" w:rsidRPr="00BE42EA">
          <w:rPr>
            <w:rStyle w:val="afffff2"/>
          </w:rPr>
          <w:t>Configuring VRRP Object Tracking</w:t>
        </w:r>
        <w:r w:rsidR="00D52C4A">
          <w:rPr>
            <w:webHidden/>
          </w:rPr>
          <w:tab/>
        </w:r>
        <w:r w:rsidR="00D52C4A">
          <w:rPr>
            <w:webHidden/>
          </w:rPr>
          <w:fldChar w:fldCharType="begin"/>
        </w:r>
        <w:r w:rsidR="00D52C4A">
          <w:rPr>
            <w:webHidden/>
          </w:rPr>
          <w:instrText xml:space="preserve"> PAGEREF _Toc444695233 \h </w:instrText>
        </w:r>
        <w:r w:rsidR="00D52C4A">
          <w:rPr>
            <w:webHidden/>
          </w:rPr>
        </w:r>
        <w:r w:rsidR="00D52C4A">
          <w:rPr>
            <w:webHidden/>
          </w:rPr>
          <w:fldChar w:fldCharType="separate"/>
        </w:r>
        <w:r w:rsidR="00D52C4A">
          <w:rPr>
            <w:webHidden/>
          </w:rPr>
          <w:t>331</w:t>
        </w:r>
        <w:r w:rsidR="00D52C4A">
          <w:rPr>
            <w:webHidden/>
          </w:rPr>
          <w:fldChar w:fldCharType="end"/>
        </w:r>
      </w:hyperlink>
    </w:p>
    <w:p w14:paraId="62425D8C" w14:textId="77777777" w:rsidR="00D52C4A" w:rsidRDefault="00790C83">
      <w:pPr>
        <w:pStyle w:val="20"/>
        <w:rPr>
          <w:rFonts w:asciiTheme="minorHAnsi" w:eastAsiaTheme="minorEastAsia" w:hAnsiTheme="minorHAnsi" w:cstheme="minorBidi"/>
          <w:noProof/>
          <w:snapToGrid/>
          <w:kern w:val="0"/>
          <w:sz w:val="22"/>
          <w:szCs w:val="22"/>
        </w:rPr>
      </w:pPr>
      <w:hyperlink w:anchor="_Toc444695234" w:history="1">
        <w:r w:rsidR="00D52C4A" w:rsidRPr="00BE42EA">
          <w:rPr>
            <w:rStyle w:val="afffff2"/>
            <w:noProof/>
          </w:rPr>
          <w:t>Configuration Examples for VRRP</w:t>
        </w:r>
        <w:r w:rsidR="00D52C4A">
          <w:rPr>
            <w:noProof/>
            <w:webHidden/>
          </w:rPr>
          <w:tab/>
        </w:r>
        <w:r w:rsidR="00D52C4A">
          <w:rPr>
            <w:noProof/>
            <w:webHidden/>
          </w:rPr>
          <w:fldChar w:fldCharType="begin"/>
        </w:r>
        <w:r w:rsidR="00D52C4A">
          <w:rPr>
            <w:noProof/>
            <w:webHidden/>
          </w:rPr>
          <w:instrText xml:space="preserve"> PAGEREF _Toc444695234 \h </w:instrText>
        </w:r>
        <w:r w:rsidR="00D52C4A">
          <w:rPr>
            <w:noProof/>
            <w:webHidden/>
          </w:rPr>
        </w:r>
        <w:r w:rsidR="00D52C4A">
          <w:rPr>
            <w:noProof/>
            <w:webHidden/>
          </w:rPr>
          <w:fldChar w:fldCharType="separate"/>
        </w:r>
        <w:r w:rsidR="00D52C4A">
          <w:rPr>
            <w:noProof/>
            <w:webHidden/>
          </w:rPr>
          <w:t>333</w:t>
        </w:r>
        <w:r w:rsidR="00D52C4A">
          <w:rPr>
            <w:noProof/>
            <w:webHidden/>
          </w:rPr>
          <w:fldChar w:fldCharType="end"/>
        </w:r>
      </w:hyperlink>
    </w:p>
    <w:p w14:paraId="270BB348" w14:textId="77777777" w:rsidR="00D52C4A" w:rsidRDefault="00790C83">
      <w:pPr>
        <w:pStyle w:val="30"/>
        <w:rPr>
          <w:rFonts w:asciiTheme="minorHAnsi" w:eastAsiaTheme="minorEastAsia" w:hAnsiTheme="minorHAnsi" w:cstheme="minorBidi"/>
          <w:snapToGrid/>
          <w:kern w:val="0"/>
          <w:sz w:val="22"/>
          <w:szCs w:val="22"/>
        </w:rPr>
      </w:pPr>
      <w:hyperlink w:anchor="_Toc444695235" w:history="1">
        <w:r w:rsidR="00D52C4A" w:rsidRPr="00BE42EA">
          <w:rPr>
            <w:rStyle w:val="afffff2"/>
          </w:rPr>
          <w:t>Configuring VRRP: Example</w:t>
        </w:r>
        <w:r w:rsidR="00D52C4A">
          <w:rPr>
            <w:webHidden/>
          </w:rPr>
          <w:tab/>
        </w:r>
        <w:r w:rsidR="00D52C4A">
          <w:rPr>
            <w:webHidden/>
          </w:rPr>
          <w:fldChar w:fldCharType="begin"/>
        </w:r>
        <w:r w:rsidR="00D52C4A">
          <w:rPr>
            <w:webHidden/>
          </w:rPr>
          <w:instrText xml:space="preserve"> PAGEREF _Toc444695235 \h </w:instrText>
        </w:r>
        <w:r w:rsidR="00D52C4A">
          <w:rPr>
            <w:webHidden/>
          </w:rPr>
        </w:r>
        <w:r w:rsidR="00D52C4A">
          <w:rPr>
            <w:webHidden/>
          </w:rPr>
          <w:fldChar w:fldCharType="separate"/>
        </w:r>
        <w:r w:rsidR="00D52C4A">
          <w:rPr>
            <w:webHidden/>
          </w:rPr>
          <w:t>333</w:t>
        </w:r>
        <w:r w:rsidR="00D52C4A">
          <w:rPr>
            <w:webHidden/>
          </w:rPr>
          <w:fldChar w:fldCharType="end"/>
        </w:r>
      </w:hyperlink>
    </w:p>
    <w:p w14:paraId="06E98875" w14:textId="77777777" w:rsidR="00D52C4A" w:rsidRDefault="00790C83">
      <w:pPr>
        <w:pStyle w:val="30"/>
        <w:rPr>
          <w:rFonts w:asciiTheme="minorHAnsi" w:eastAsiaTheme="minorEastAsia" w:hAnsiTheme="minorHAnsi" w:cstheme="minorBidi"/>
          <w:snapToGrid/>
          <w:kern w:val="0"/>
          <w:sz w:val="22"/>
          <w:szCs w:val="22"/>
        </w:rPr>
      </w:pPr>
      <w:hyperlink w:anchor="_Toc444695236" w:history="1">
        <w:r w:rsidR="00D52C4A" w:rsidRPr="00BE42EA">
          <w:rPr>
            <w:rStyle w:val="afffff2"/>
          </w:rPr>
          <w:t>VRRP Object Tracking: Example</w:t>
        </w:r>
        <w:r w:rsidR="00D52C4A">
          <w:rPr>
            <w:webHidden/>
          </w:rPr>
          <w:tab/>
        </w:r>
        <w:r w:rsidR="00D52C4A">
          <w:rPr>
            <w:webHidden/>
          </w:rPr>
          <w:fldChar w:fldCharType="begin"/>
        </w:r>
        <w:r w:rsidR="00D52C4A">
          <w:rPr>
            <w:webHidden/>
          </w:rPr>
          <w:instrText xml:space="preserve"> PAGEREF _Toc444695236 \h </w:instrText>
        </w:r>
        <w:r w:rsidR="00D52C4A">
          <w:rPr>
            <w:webHidden/>
          </w:rPr>
        </w:r>
        <w:r w:rsidR="00D52C4A">
          <w:rPr>
            <w:webHidden/>
          </w:rPr>
          <w:fldChar w:fldCharType="separate"/>
        </w:r>
        <w:r w:rsidR="00D52C4A">
          <w:rPr>
            <w:webHidden/>
          </w:rPr>
          <w:t>334</w:t>
        </w:r>
        <w:r w:rsidR="00D52C4A">
          <w:rPr>
            <w:webHidden/>
          </w:rPr>
          <w:fldChar w:fldCharType="end"/>
        </w:r>
      </w:hyperlink>
    </w:p>
    <w:p w14:paraId="4824A5ED" w14:textId="77777777" w:rsidR="00D52C4A" w:rsidRDefault="00790C83">
      <w:pPr>
        <w:pStyle w:val="30"/>
        <w:rPr>
          <w:rFonts w:asciiTheme="minorHAnsi" w:eastAsiaTheme="minorEastAsia" w:hAnsiTheme="minorHAnsi" w:cstheme="minorBidi"/>
          <w:snapToGrid/>
          <w:kern w:val="0"/>
          <w:sz w:val="22"/>
          <w:szCs w:val="22"/>
        </w:rPr>
      </w:pPr>
      <w:hyperlink w:anchor="_Toc444695237" w:history="1">
        <w:r w:rsidR="00D52C4A" w:rsidRPr="00BE42EA">
          <w:rPr>
            <w:rStyle w:val="afffff2"/>
          </w:rPr>
          <w:t>VRRP Object Tracking Verification: Example</w:t>
        </w:r>
        <w:r w:rsidR="00D52C4A">
          <w:rPr>
            <w:webHidden/>
          </w:rPr>
          <w:tab/>
        </w:r>
        <w:r w:rsidR="00D52C4A">
          <w:rPr>
            <w:webHidden/>
          </w:rPr>
          <w:fldChar w:fldCharType="begin"/>
        </w:r>
        <w:r w:rsidR="00D52C4A">
          <w:rPr>
            <w:webHidden/>
          </w:rPr>
          <w:instrText xml:space="preserve"> PAGEREF _Toc444695237 \h </w:instrText>
        </w:r>
        <w:r w:rsidR="00D52C4A">
          <w:rPr>
            <w:webHidden/>
          </w:rPr>
        </w:r>
        <w:r w:rsidR="00D52C4A">
          <w:rPr>
            <w:webHidden/>
          </w:rPr>
          <w:fldChar w:fldCharType="separate"/>
        </w:r>
        <w:r w:rsidR="00D52C4A">
          <w:rPr>
            <w:webHidden/>
          </w:rPr>
          <w:t>334</w:t>
        </w:r>
        <w:r w:rsidR="00D52C4A">
          <w:rPr>
            <w:webHidden/>
          </w:rPr>
          <w:fldChar w:fldCharType="end"/>
        </w:r>
      </w:hyperlink>
    </w:p>
    <w:p w14:paraId="40FE627E" w14:textId="77777777" w:rsidR="00D52C4A" w:rsidRDefault="00790C83">
      <w:pPr>
        <w:pStyle w:val="30"/>
        <w:rPr>
          <w:rFonts w:asciiTheme="minorHAnsi" w:eastAsiaTheme="minorEastAsia" w:hAnsiTheme="minorHAnsi" w:cstheme="minorBidi"/>
          <w:snapToGrid/>
          <w:kern w:val="0"/>
          <w:sz w:val="22"/>
          <w:szCs w:val="22"/>
        </w:rPr>
      </w:pPr>
      <w:hyperlink w:anchor="_Toc444695238" w:history="1">
        <w:r w:rsidR="00D52C4A" w:rsidRPr="00BE42EA">
          <w:rPr>
            <w:rStyle w:val="afffff2"/>
          </w:rPr>
          <w:t>Disabling a VRRP Group on an Interface: Example</w:t>
        </w:r>
        <w:r w:rsidR="00D52C4A">
          <w:rPr>
            <w:webHidden/>
          </w:rPr>
          <w:tab/>
        </w:r>
        <w:r w:rsidR="00D52C4A">
          <w:rPr>
            <w:webHidden/>
          </w:rPr>
          <w:fldChar w:fldCharType="begin"/>
        </w:r>
        <w:r w:rsidR="00D52C4A">
          <w:rPr>
            <w:webHidden/>
          </w:rPr>
          <w:instrText xml:space="preserve"> PAGEREF _Toc444695238 \h </w:instrText>
        </w:r>
        <w:r w:rsidR="00D52C4A">
          <w:rPr>
            <w:webHidden/>
          </w:rPr>
        </w:r>
        <w:r w:rsidR="00D52C4A">
          <w:rPr>
            <w:webHidden/>
          </w:rPr>
          <w:fldChar w:fldCharType="separate"/>
        </w:r>
        <w:r w:rsidR="00D52C4A">
          <w:rPr>
            <w:webHidden/>
          </w:rPr>
          <w:t>335</w:t>
        </w:r>
        <w:r w:rsidR="00D52C4A">
          <w:rPr>
            <w:webHidden/>
          </w:rPr>
          <w:fldChar w:fldCharType="end"/>
        </w:r>
      </w:hyperlink>
    </w:p>
    <w:p w14:paraId="7A155D1A"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239" w:history="1">
        <w:r w:rsidR="00D52C4A" w:rsidRPr="00BE42EA">
          <w:rPr>
            <w:rStyle w:val="afffff2"/>
            <w:noProof/>
          </w:rPr>
          <w:t>Chapter 18.</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NTP</w:t>
        </w:r>
        <w:r w:rsidR="00D52C4A">
          <w:rPr>
            <w:noProof/>
            <w:webHidden/>
          </w:rPr>
          <w:tab/>
        </w:r>
        <w:r w:rsidR="00D52C4A">
          <w:rPr>
            <w:noProof/>
            <w:webHidden/>
          </w:rPr>
          <w:fldChar w:fldCharType="begin"/>
        </w:r>
        <w:r w:rsidR="00D52C4A">
          <w:rPr>
            <w:noProof/>
            <w:webHidden/>
          </w:rPr>
          <w:instrText xml:space="preserve"> PAGEREF _Toc444695239 \h </w:instrText>
        </w:r>
        <w:r w:rsidR="00D52C4A">
          <w:rPr>
            <w:noProof/>
            <w:webHidden/>
          </w:rPr>
        </w:r>
        <w:r w:rsidR="00D52C4A">
          <w:rPr>
            <w:noProof/>
            <w:webHidden/>
          </w:rPr>
          <w:fldChar w:fldCharType="separate"/>
        </w:r>
        <w:r w:rsidR="00D52C4A">
          <w:rPr>
            <w:noProof/>
            <w:webHidden/>
          </w:rPr>
          <w:t>336</w:t>
        </w:r>
        <w:r w:rsidR="00D52C4A">
          <w:rPr>
            <w:noProof/>
            <w:webHidden/>
          </w:rPr>
          <w:fldChar w:fldCharType="end"/>
        </w:r>
      </w:hyperlink>
    </w:p>
    <w:p w14:paraId="20A1ACC7" w14:textId="77777777" w:rsidR="00D52C4A" w:rsidRDefault="00790C83">
      <w:pPr>
        <w:pStyle w:val="20"/>
        <w:rPr>
          <w:rFonts w:asciiTheme="minorHAnsi" w:eastAsiaTheme="minorEastAsia" w:hAnsiTheme="minorHAnsi" w:cstheme="minorBidi"/>
          <w:noProof/>
          <w:snapToGrid/>
          <w:kern w:val="0"/>
          <w:sz w:val="22"/>
          <w:szCs w:val="22"/>
        </w:rPr>
      </w:pPr>
      <w:hyperlink w:anchor="_Toc444695240" w:history="1">
        <w:r w:rsidR="00D52C4A" w:rsidRPr="00BE42EA">
          <w:rPr>
            <w:rStyle w:val="afffff2"/>
            <w:noProof/>
          </w:rPr>
          <w:t>Understanding Time Sources</w:t>
        </w:r>
        <w:r w:rsidR="00D52C4A">
          <w:rPr>
            <w:noProof/>
            <w:webHidden/>
          </w:rPr>
          <w:tab/>
        </w:r>
        <w:r w:rsidR="00D52C4A">
          <w:rPr>
            <w:noProof/>
            <w:webHidden/>
          </w:rPr>
          <w:fldChar w:fldCharType="begin"/>
        </w:r>
        <w:r w:rsidR="00D52C4A">
          <w:rPr>
            <w:noProof/>
            <w:webHidden/>
          </w:rPr>
          <w:instrText xml:space="preserve"> PAGEREF _Toc444695240 \h </w:instrText>
        </w:r>
        <w:r w:rsidR="00D52C4A">
          <w:rPr>
            <w:noProof/>
            <w:webHidden/>
          </w:rPr>
        </w:r>
        <w:r w:rsidR="00D52C4A">
          <w:rPr>
            <w:noProof/>
            <w:webHidden/>
          </w:rPr>
          <w:fldChar w:fldCharType="separate"/>
        </w:r>
        <w:r w:rsidR="00D52C4A">
          <w:rPr>
            <w:noProof/>
            <w:webHidden/>
          </w:rPr>
          <w:t>337</w:t>
        </w:r>
        <w:r w:rsidR="00D52C4A">
          <w:rPr>
            <w:noProof/>
            <w:webHidden/>
          </w:rPr>
          <w:fldChar w:fldCharType="end"/>
        </w:r>
      </w:hyperlink>
    </w:p>
    <w:p w14:paraId="756E0B5B" w14:textId="77777777" w:rsidR="00D52C4A" w:rsidRDefault="00790C83">
      <w:pPr>
        <w:pStyle w:val="30"/>
        <w:rPr>
          <w:rFonts w:asciiTheme="minorHAnsi" w:eastAsiaTheme="minorEastAsia" w:hAnsiTheme="minorHAnsi" w:cstheme="minorBidi"/>
          <w:snapToGrid/>
          <w:kern w:val="0"/>
          <w:sz w:val="22"/>
          <w:szCs w:val="22"/>
        </w:rPr>
      </w:pPr>
      <w:hyperlink w:anchor="_Toc444695241" w:history="1">
        <w:r w:rsidR="00D52C4A" w:rsidRPr="00BE42EA">
          <w:rPr>
            <w:rStyle w:val="afffff2"/>
          </w:rPr>
          <w:t>Network Time Protocol</w:t>
        </w:r>
        <w:r w:rsidR="00D52C4A">
          <w:rPr>
            <w:webHidden/>
          </w:rPr>
          <w:tab/>
        </w:r>
        <w:r w:rsidR="00D52C4A">
          <w:rPr>
            <w:webHidden/>
          </w:rPr>
          <w:fldChar w:fldCharType="begin"/>
        </w:r>
        <w:r w:rsidR="00D52C4A">
          <w:rPr>
            <w:webHidden/>
          </w:rPr>
          <w:instrText xml:space="preserve"> PAGEREF _Toc444695241 \h </w:instrText>
        </w:r>
        <w:r w:rsidR="00D52C4A">
          <w:rPr>
            <w:webHidden/>
          </w:rPr>
        </w:r>
        <w:r w:rsidR="00D52C4A">
          <w:rPr>
            <w:webHidden/>
          </w:rPr>
          <w:fldChar w:fldCharType="separate"/>
        </w:r>
        <w:r w:rsidR="00D52C4A">
          <w:rPr>
            <w:webHidden/>
          </w:rPr>
          <w:t>337</w:t>
        </w:r>
        <w:r w:rsidR="00D52C4A">
          <w:rPr>
            <w:webHidden/>
          </w:rPr>
          <w:fldChar w:fldCharType="end"/>
        </w:r>
      </w:hyperlink>
    </w:p>
    <w:p w14:paraId="19B6A3B0" w14:textId="77777777" w:rsidR="00D52C4A" w:rsidRDefault="00790C83">
      <w:pPr>
        <w:pStyle w:val="30"/>
        <w:rPr>
          <w:rFonts w:asciiTheme="minorHAnsi" w:eastAsiaTheme="minorEastAsia" w:hAnsiTheme="minorHAnsi" w:cstheme="minorBidi"/>
          <w:snapToGrid/>
          <w:kern w:val="0"/>
          <w:sz w:val="22"/>
          <w:szCs w:val="22"/>
        </w:rPr>
      </w:pPr>
      <w:hyperlink w:anchor="_Toc444695242" w:history="1">
        <w:r w:rsidR="00D52C4A" w:rsidRPr="00BE42EA">
          <w:rPr>
            <w:rStyle w:val="afffff2"/>
          </w:rPr>
          <w:t>Hardware Clock</w:t>
        </w:r>
        <w:r w:rsidR="00D52C4A">
          <w:rPr>
            <w:webHidden/>
          </w:rPr>
          <w:tab/>
        </w:r>
        <w:r w:rsidR="00D52C4A">
          <w:rPr>
            <w:webHidden/>
          </w:rPr>
          <w:fldChar w:fldCharType="begin"/>
        </w:r>
        <w:r w:rsidR="00D52C4A">
          <w:rPr>
            <w:webHidden/>
          </w:rPr>
          <w:instrText xml:space="preserve"> PAGEREF _Toc444695242 \h </w:instrText>
        </w:r>
        <w:r w:rsidR="00D52C4A">
          <w:rPr>
            <w:webHidden/>
          </w:rPr>
        </w:r>
        <w:r w:rsidR="00D52C4A">
          <w:rPr>
            <w:webHidden/>
          </w:rPr>
          <w:fldChar w:fldCharType="separate"/>
        </w:r>
        <w:r w:rsidR="00D52C4A">
          <w:rPr>
            <w:webHidden/>
          </w:rPr>
          <w:t>337</w:t>
        </w:r>
        <w:r w:rsidR="00D52C4A">
          <w:rPr>
            <w:webHidden/>
          </w:rPr>
          <w:fldChar w:fldCharType="end"/>
        </w:r>
      </w:hyperlink>
    </w:p>
    <w:p w14:paraId="0EB253B5" w14:textId="77777777" w:rsidR="00D52C4A" w:rsidRDefault="00790C83">
      <w:pPr>
        <w:pStyle w:val="20"/>
        <w:rPr>
          <w:rFonts w:asciiTheme="minorHAnsi" w:eastAsiaTheme="minorEastAsia" w:hAnsiTheme="minorHAnsi" w:cstheme="minorBidi"/>
          <w:noProof/>
          <w:snapToGrid/>
          <w:kern w:val="0"/>
          <w:sz w:val="22"/>
          <w:szCs w:val="22"/>
        </w:rPr>
      </w:pPr>
      <w:hyperlink w:anchor="_Toc444695243" w:history="1">
        <w:r w:rsidR="00D52C4A" w:rsidRPr="00BE42EA">
          <w:rPr>
            <w:rStyle w:val="afffff2"/>
            <w:noProof/>
          </w:rPr>
          <w:t>Configuring NTP</w:t>
        </w:r>
        <w:r w:rsidR="00D52C4A">
          <w:rPr>
            <w:noProof/>
            <w:webHidden/>
          </w:rPr>
          <w:tab/>
        </w:r>
        <w:r w:rsidR="00D52C4A">
          <w:rPr>
            <w:noProof/>
            <w:webHidden/>
          </w:rPr>
          <w:fldChar w:fldCharType="begin"/>
        </w:r>
        <w:r w:rsidR="00D52C4A">
          <w:rPr>
            <w:noProof/>
            <w:webHidden/>
          </w:rPr>
          <w:instrText xml:space="preserve"> PAGEREF _Toc444695243 \h </w:instrText>
        </w:r>
        <w:r w:rsidR="00D52C4A">
          <w:rPr>
            <w:noProof/>
            <w:webHidden/>
          </w:rPr>
        </w:r>
        <w:r w:rsidR="00D52C4A">
          <w:rPr>
            <w:noProof/>
            <w:webHidden/>
          </w:rPr>
          <w:fldChar w:fldCharType="separate"/>
        </w:r>
        <w:r w:rsidR="00D52C4A">
          <w:rPr>
            <w:noProof/>
            <w:webHidden/>
          </w:rPr>
          <w:t>338</w:t>
        </w:r>
        <w:r w:rsidR="00D52C4A">
          <w:rPr>
            <w:noProof/>
            <w:webHidden/>
          </w:rPr>
          <w:fldChar w:fldCharType="end"/>
        </w:r>
      </w:hyperlink>
    </w:p>
    <w:p w14:paraId="6A420624" w14:textId="77777777" w:rsidR="00D52C4A" w:rsidRDefault="00790C83">
      <w:pPr>
        <w:pStyle w:val="30"/>
        <w:rPr>
          <w:rFonts w:asciiTheme="minorHAnsi" w:eastAsiaTheme="minorEastAsia" w:hAnsiTheme="minorHAnsi" w:cstheme="minorBidi"/>
          <w:snapToGrid/>
          <w:kern w:val="0"/>
          <w:sz w:val="22"/>
          <w:szCs w:val="22"/>
        </w:rPr>
      </w:pPr>
      <w:hyperlink w:anchor="_Toc444695244" w:history="1">
        <w:r w:rsidR="00D52C4A" w:rsidRPr="00BE42EA">
          <w:rPr>
            <w:rStyle w:val="afffff2"/>
          </w:rPr>
          <w:t>Configuring Poll-Based NTP Associations</w:t>
        </w:r>
        <w:r w:rsidR="00D52C4A">
          <w:rPr>
            <w:webHidden/>
          </w:rPr>
          <w:tab/>
        </w:r>
        <w:r w:rsidR="00D52C4A">
          <w:rPr>
            <w:webHidden/>
          </w:rPr>
          <w:fldChar w:fldCharType="begin"/>
        </w:r>
        <w:r w:rsidR="00D52C4A">
          <w:rPr>
            <w:webHidden/>
          </w:rPr>
          <w:instrText xml:space="preserve"> PAGEREF _Toc444695244 \h </w:instrText>
        </w:r>
        <w:r w:rsidR="00D52C4A">
          <w:rPr>
            <w:webHidden/>
          </w:rPr>
        </w:r>
        <w:r w:rsidR="00D52C4A">
          <w:rPr>
            <w:webHidden/>
          </w:rPr>
          <w:fldChar w:fldCharType="separate"/>
        </w:r>
        <w:r w:rsidR="00D52C4A">
          <w:rPr>
            <w:webHidden/>
          </w:rPr>
          <w:t>338</w:t>
        </w:r>
        <w:r w:rsidR="00D52C4A">
          <w:rPr>
            <w:webHidden/>
          </w:rPr>
          <w:fldChar w:fldCharType="end"/>
        </w:r>
      </w:hyperlink>
    </w:p>
    <w:p w14:paraId="01F2868C" w14:textId="77777777" w:rsidR="00D52C4A" w:rsidRDefault="00790C83">
      <w:pPr>
        <w:pStyle w:val="30"/>
        <w:rPr>
          <w:rFonts w:asciiTheme="minorHAnsi" w:eastAsiaTheme="minorEastAsia" w:hAnsiTheme="minorHAnsi" w:cstheme="minorBidi"/>
          <w:snapToGrid/>
          <w:kern w:val="0"/>
          <w:sz w:val="22"/>
          <w:szCs w:val="22"/>
        </w:rPr>
      </w:pPr>
      <w:hyperlink w:anchor="_Toc444695245" w:history="1">
        <w:r w:rsidR="00D52C4A" w:rsidRPr="00BE42EA">
          <w:rPr>
            <w:rStyle w:val="afffff2"/>
          </w:rPr>
          <w:t>Configuring NTP Authentication</w:t>
        </w:r>
        <w:r w:rsidR="00D52C4A">
          <w:rPr>
            <w:webHidden/>
          </w:rPr>
          <w:tab/>
        </w:r>
        <w:r w:rsidR="00D52C4A">
          <w:rPr>
            <w:webHidden/>
          </w:rPr>
          <w:fldChar w:fldCharType="begin"/>
        </w:r>
        <w:r w:rsidR="00D52C4A">
          <w:rPr>
            <w:webHidden/>
          </w:rPr>
          <w:instrText xml:space="preserve"> PAGEREF _Toc444695245 \h </w:instrText>
        </w:r>
        <w:r w:rsidR="00D52C4A">
          <w:rPr>
            <w:webHidden/>
          </w:rPr>
        </w:r>
        <w:r w:rsidR="00D52C4A">
          <w:rPr>
            <w:webHidden/>
          </w:rPr>
          <w:fldChar w:fldCharType="separate"/>
        </w:r>
        <w:r w:rsidR="00D52C4A">
          <w:rPr>
            <w:webHidden/>
          </w:rPr>
          <w:t>338</w:t>
        </w:r>
        <w:r w:rsidR="00D52C4A">
          <w:rPr>
            <w:webHidden/>
          </w:rPr>
          <w:fldChar w:fldCharType="end"/>
        </w:r>
      </w:hyperlink>
    </w:p>
    <w:p w14:paraId="502058D0" w14:textId="77777777" w:rsidR="00D52C4A" w:rsidRDefault="00790C83">
      <w:pPr>
        <w:pStyle w:val="30"/>
        <w:rPr>
          <w:rFonts w:asciiTheme="minorHAnsi" w:eastAsiaTheme="minorEastAsia" w:hAnsiTheme="minorHAnsi" w:cstheme="minorBidi"/>
          <w:snapToGrid/>
          <w:kern w:val="0"/>
          <w:sz w:val="22"/>
          <w:szCs w:val="22"/>
        </w:rPr>
      </w:pPr>
      <w:hyperlink w:anchor="_Toc444695246" w:history="1">
        <w:r w:rsidR="00D52C4A" w:rsidRPr="00BE42EA">
          <w:rPr>
            <w:rStyle w:val="afffff2"/>
          </w:rPr>
          <w:t>Configuring the Source IP Address for NTP Packets</w:t>
        </w:r>
        <w:r w:rsidR="00D52C4A">
          <w:rPr>
            <w:webHidden/>
          </w:rPr>
          <w:tab/>
        </w:r>
        <w:r w:rsidR="00D52C4A">
          <w:rPr>
            <w:webHidden/>
          </w:rPr>
          <w:fldChar w:fldCharType="begin"/>
        </w:r>
        <w:r w:rsidR="00D52C4A">
          <w:rPr>
            <w:webHidden/>
          </w:rPr>
          <w:instrText xml:space="preserve"> PAGEREF _Toc444695246 \h </w:instrText>
        </w:r>
        <w:r w:rsidR="00D52C4A">
          <w:rPr>
            <w:webHidden/>
          </w:rPr>
        </w:r>
        <w:r w:rsidR="00D52C4A">
          <w:rPr>
            <w:webHidden/>
          </w:rPr>
          <w:fldChar w:fldCharType="separate"/>
        </w:r>
        <w:r w:rsidR="00D52C4A">
          <w:rPr>
            <w:webHidden/>
          </w:rPr>
          <w:t>339</w:t>
        </w:r>
        <w:r w:rsidR="00D52C4A">
          <w:rPr>
            <w:webHidden/>
          </w:rPr>
          <w:fldChar w:fldCharType="end"/>
        </w:r>
      </w:hyperlink>
    </w:p>
    <w:p w14:paraId="03FC0700" w14:textId="77777777" w:rsidR="00D52C4A" w:rsidRDefault="00790C83">
      <w:pPr>
        <w:pStyle w:val="30"/>
        <w:rPr>
          <w:rFonts w:asciiTheme="minorHAnsi" w:eastAsiaTheme="minorEastAsia" w:hAnsiTheme="minorHAnsi" w:cstheme="minorBidi"/>
          <w:snapToGrid/>
          <w:kern w:val="0"/>
          <w:sz w:val="22"/>
          <w:szCs w:val="22"/>
        </w:rPr>
      </w:pPr>
      <w:hyperlink w:anchor="_Toc444695247" w:history="1">
        <w:r w:rsidR="00D52C4A" w:rsidRPr="00BE42EA">
          <w:rPr>
            <w:rStyle w:val="afffff2"/>
          </w:rPr>
          <w:t>Configuring the System as an Authoritative NTP Server</w:t>
        </w:r>
        <w:r w:rsidR="00D52C4A">
          <w:rPr>
            <w:webHidden/>
          </w:rPr>
          <w:tab/>
        </w:r>
        <w:r w:rsidR="00D52C4A">
          <w:rPr>
            <w:webHidden/>
          </w:rPr>
          <w:fldChar w:fldCharType="begin"/>
        </w:r>
        <w:r w:rsidR="00D52C4A">
          <w:rPr>
            <w:webHidden/>
          </w:rPr>
          <w:instrText xml:space="preserve"> PAGEREF _Toc444695247 \h </w:instrText>
        </w:r>
        <w:r w:rsidR="00D52C4A">
          <w:rPr>
            <w:webHidden/>
          </w:rPr>
        </w:r>
        <w:r w:rsidR="00D52C4A">
          <w:rPr>
            <w:webHidden/>
          </w:rPr>
          <w:fldChar w:fldCharType="separate"/>
        </w:r>
        <w:r w:rsidR="00D52C4A">
          <w:rPr>
            <w:webHidden/>
          </w:rPr>
          <w:t>339</w:t>
        </w:r>
        <w:r w:rsidR="00D52C4A">
          <w:rPr>
            <w:webHidden/>
          </w:rPr>
          <w:fldChar w:fldCharType="end"/>
        </w:r>
      </w:hyperlink>
    </w:p>
    <w:p w14:paraId="76A53089" w14:textId="77777777" w:rsidR="00D52C4A" w:rsidRDefault="00790C83">
      <w:pPr>
        <w:pStyle w:val="30"/>
        <w:rPr>
          <w:rFonts w:asciiTheme="minorHAnsi" w:eastAsiaTheme="minorEastAsia" w:hAnsiTheme="minorHAnsi" w:cstheme="minorBidi"/>
          <w:snapToGrid/>
          <w:kern w:val="0"/>
          <w:sz w:val="22"/>
          <w:szCs w:val="22"/>
        </w:rPr>
      </w:pPr>
      <w:hyperlink w:anchor="_Toc444695248" w:history="1">
        <w:r w:rsidR="00D52C4A" w:rsidRPr="00BE42EA">
          <w:rPr>
            <w:rStyle w:val="afffff2"/>
          </w:rPr>
          <w:t>Updating the Hardware Clock</w:t>
        </w:r>
        <w:r w:rsidR="00D52C4A">
          <w:rPr>
            <w:webHidden/>
          </w:rPr>
          <w:tab/>
        </w:r>
        <w:r w:rsidR="00D52C4A">
          <w:rPr>
            <w:webHidden/>
          </w:rPr>
          <w:fldChar w:fldCharType="begin"/>
        </w:r>
        <w:r w:rsidR="00D52C4A">
          <w:rPr>
            <w:webHidden/>
          </w:rPr>
          <w:instrText xml:space="preserve"> PAGEREF _Toc444695248 \h </w:instrText>
        </w:r>
        <w:r w:rsidR="00D52C4A">
          <w:rPr>
            <w:webHidden/>
          </w:rPr>
        </w:r>
        <w:r w:rsidR="00D52C4A">
          <w:rPr>
            <w:webHidden/>
          </w:rPr>
          <w:fldChar w:fldCharType="separate"/>
        </w:r>
        <w:r w:rsidR="00D52C4A">
          <w:rPr>
            <w:webHidden/>
          </w:rPr>
          <w:t>339</w:t>
        </w:r>
        <w:r w:rsidR="00D52C4A">
          <w:rPr>
            <w:webHidden/>
          </w:rPr>
          <w:fldChar w:fldCharType="end"/>
        </w:r>
      </w:hyperlink>
    </w:p>
    <w:p w14:paraId="3A43F80C" w14:textId="77777777" w:rsidR="00D52C4A" w:rsidRDefault="00790C83">
      <w:pPr>
        <w:pStyle w:val="20"/>
        <w:rPr>
          <w:rFonts w:asciiTheme="minorHAnsi" w:eastAsiaTheme="minorEastAsia" w:hAnsiTheme="minorHAnsi" w:cstheme="minorBidi"/>
          <w:noProof/>
          <w:snapToGrid/>
          <w:kern w:val="0"/>
          <w:sz w:val="22"/>
          <w:szCs w:val="22"/>
        </w:rPr>
      </w:pPr>
      <w:hyperlink w:anchor="_Toc444695249" w:history="1">
        <w:r w:rsidR="00D52C4A" w:rsidRPr="00BE42EA">
          <w:rPr>
            <w:rStyle w:val="afffff2"/>
            <w:noProof/>
          </w:rPr>
          <w:t>Configuring Time and Date Manually</w:t>
        </w:r>
        <w:r w:rsidR="00D52C4A">
          <w:rPr>
            <w:noProof/>
            <w:webHidden/>
          </w:rPr>
          <w:tab/>
        </w:r>
        <w:r w:rsidR="00D52C4A">
          <w:rPr>
            <w:noProof/>
            <w:webHidden/>
          </w:rPr>
          <w:fldChar w:fldCharType="begin"/>
        </w:r>
        <w:r w:rsidR="00D52C4A">
          <w:rPr>
            <w:noProof/>
            <w:webHidden/>
          </w:rPr>
          <w:instrText xml:space="preserve"> PAGEREF _Toc444695249 \h </w:instrText>
        </w:r>
        <w:r w:rsidR="00D52C4A">
          <w:rPr>
            <w:noProof/>
            <w:webHidden/>
          </w:rPr>
        </w:r>
        <w:r w:rsidR="00D52C4A">
          <w:rPr>
            <w:noProof/>
            <w:webHidden/>
          </w:rPr>
          <w:fldChar w:fldCharType="separate"/>
        </w:r>
        <w:r w:rsidR="00D52C4A">
          <w:rPr>
            <w:noProof/>
            <w:webHidden/>
          </w:rPr>
          <w:t>340</w:t>
        </w:r>
        <w:r w:rsidR="00D52C4A">
          <w:rPr>
            <w:noProof/>
            <w:webHidden/>
          </w:rPr>
          <w:fldChar w:fldCharType="end"/>
        </w:r>
      </w:hyperlink>
    </w:p>
    <w:p w14:paraId="5C8FBD00" w14:textId="77777777" w:rsidR="00D52C4A" w:rsidRDefault="00790C83">
      <w:pPr>
        <w:pStyle w:val="30"/>
        <w:rPr>
          <w:rFonts w:asciiTheme="minorHAnsi" w:eastAsiaTheme="minorEastAsia" w:hAnsiTheme="minorHAnsi" w:cstheme="minorBidi"/>
          <w:snapToGrid/>
          <w:kern w:val="0"/>
          <w:sz w:val="22"/>
          <w:szCs w:val="22"/>
        </w:rPr>
      </w:pPr>
      <w:hyperlink w:anchor="_Toc444695250" w:history="1">
        <w:r w:rsidR="00D52C4A" w:rsidRPr="00BE42EA">
          <w:rPr>
            <w:rStyle w:val="afffff2"/>
          </w:rPr>
          <w:t>Configuring the Time Zone</w:t>
        </w:r>
        <w:r w:rsidR="00D52C4A">
          <w:rPr>
            <w:webHidden/>
          </w:rPr>
          <w:tab/>
        </w:r>
        <w:r w:rsidR="00D52C4A">
          <w:rPr>
            <w:webHidden/>
          </w:rPr>
          <w:fldChar w:fldCharType="begin"/>
        </w:r>
        <w:r w:rsidR="00D52C4A">
          <w:rPr>
            <w:webHidden/>
          </w:rPr>
          <w:instrText xml:space="preserve"> PAGEREF _Toc444695250 \h </w:instrText>
        </w:r>
        <w:r w:rsidR="00D52C4A">
          <w:rPr>
            <w:webHidden/>
          </w:rPr>
        </w:r>
        <w:r w:rsidR="00D52C4A">
          <w:rPr>
            <w:webHidden/>
          </w:rPr>
          <w:fldChar w:fldCharType="separate"/>
        </w:r>
        <w:r w:rsidR="00D52C4A">
          <w:rPr>
            <w:webHidden/>
          </w:rPr>
          <w:t>340</w:t>
        </w:r>
        <w:r w:rsidR="00D52C4A">
          <w:rPr>
            <w:webHidden/>
          </w:rPr>
          <w:fldChar w:fldCharType="end"/>
        </w:r>
      </w:hyperlink>
    </w:p>
    <w:p w14:paraId="11527E46" w14:textId="77777777" w:rsidR="00D52C4A" w:rsidRDefault="00790C83">
      <w:pPr>
        <w:pStyle w:val="30"/>
        <w:rPr>
          <w:rFonts w:asciiTheme="minorHAnsi" w:eastAsiaTheme="minorEastAsia" w:hAnsiTheme="minorHAnsi" w:cstheme="minorBidi"/>
          <w:snapToGrid/>
          <w:kern w:val="0"/>
          <w:sz w:val="22"/>
          <w:szCs w:val="22"/>
        </w:rPr>
      </w:pPr>
      <w:hyperlink w:anchor="_Toc444695251" w:history="1">
        <w:r w:rsidR="00D52C4A" w:rsidRPr="00BE42EA">
          <w:rPr>
            <w:rStyle w:val="afffff2"/>
          </w:rPr>
          <w:t>Configuring Summer Time (Daylight Savings Time)</w:t>
        </w:r>
        <w:r w:rsidR="00D52C4A">
          <w:rPr>
            <w:webHidden/>
          </w:rPr>
          <w:tab/>
        </w:r>
        <w:r w:rsidR="00D52C4A">
          <w:rPr>
            <w:webHidden/>
          </w:rPr>
          <w:fldChar w:fldCharType="begin"/>
        </w:r>
        <w:r w:rsidR="00D52C4A">
          <w:rPr>
            <w:webHidden/>
          </w:rPr>
          <w:instrText xml:space="preserve"> PAGEREF _Toc444695251 \h </w:instrText>
        </w:r>
        <w:r w:rsidR="00D52C4A">
          <w:rPr>
            <w:webHidden/>
          </w:rPr>
        </w:r>
        <w:r w:rsidR="00D52C4A">
          <w:rPr>
            <w:webHidden/>
          </w:rPr>
          <w:fldChar w:fldCharType="separate"/>
        </w:r>
        <w:r w:rsidR="00D52C4A">
          <w:rPr>
            <w:webHidden/>
          </w:rPr>
          <w:t>340</w:t>
        </w:r>
        <w:r w:rsidR="00D52C4A">
          <w:rPr>
            <w:webHidden/>
          </w:rPr>
          <w:fldChar w:fldCharType="end"/>
        </w:r>
      </w:hyperlink>
    </w:p>
    <w:p w14:paraId="24C2EBAB" w14:textId="77777777" w:rsidR="00D52C4A" w:rsidRDefault="00790C83">
      <w:pPr>
        <w:pStyle w:val="30"/>
        <w:rPr>
          <w:rFonts w:asciiTheme="minorHAnsi" w:eastAsiaTheme="minorEastAsia" w:hAnsiTheme="minorHAnsi" w:cstheme="minorBidi"/>
          <w:snapToGrid/>
          <w:kern w:val="0"/>
          <w:sz w:val="22"/>
          <w:szCs w:val="22"/>
        </w:rPr>
      </w:pPr>
      <w:hyperlink w:anchor="_Toc444695252" w:history="1">
        <w:r w:rsidR="00D52C4A" w:rsidRPr="00BE42EA">
          <w:rPr>
            <w:rStyle w:val="afffff2"/>
          </w:rPr>
          <w:t>Manually Setting the Software Clock</w:t>
        </w:r>
        <w:r w:rsidR="00D52C4A">
          <w:rPr>
            <w:webHidden/>
          </w:rPr>
          <w:tab/>
        </w:r>
        <w:r w:rsidR="00D52C4A">
          <w:rPr>
            <w:webHidden/>
          </w:rPr>
          <w:fldChar w:fldCharType="begin"/>
        </w:r>
        <w:r w:rsidR="00D52C4A">
          <w:rPr>
            <w:webHidden/>
          </w:rPr>
          <w:instrText xml:space="preserve"> PAGEREF _Toc444695252 \h </w:instrText>
        </w:r>
        <w:r w:rsidR="00D52C4A">
          <w:rPr>
            <w:webHidden/>
          </w:rPr>
        </w:r>
        <w:r w:rsidR="00D52C4A">
          <w:rPr>
            <w:webHidden/>
          </w:rPr>
          <w:fldChar w:fldCharType="separate"/>
        </w:r>
        <w:r w:rsidR="00D52C4A">
          <w:rPr>
            <w:webHidden/>
          </w:rPr>
          <w:t>340</w:t>
        </w:r>
        <w:r w:rsidR="00D52C4A">
          <w:rPr>
            <w:webHidden/>
          </w:rPr>
          <w:fldChar w:fldCharType="end"/>
        </w:r>
      </w:hyperlink>
    </w:p>
    <w:p w14:paraId="64D7C75A" w14:textId="77777777" w:rsidR="00D52C4A" w:rsidRDefault="00790C83">
      <w:pPr>
        <w:pStyle w:val="20"/>
        <w:rPr>
          <w:rFonts w:asciiTheme="minorHAnsi" w:eastAsiaTheme="minorEastAsia" w:hAnsiTheme="minorHAnsi" w:cstheme="minorBidi"/>
          <w:noProof/>
          <w:snapToGrid/>
          <w:kern w:val="0"/>
          <w:sz w:val="22"/>
          <w:szCs w:val="22"/>
        </w:rPr>
      </w:pPr>
      <w:hyperlink w:anchor="_Toc444695253" w:history="1">
        <w:r w:rsidR="00D52C4A" w:rsidRPr="00BE42EA">
          <w:rPr>
            <w:rStyle w:val="afffff2"/>
            <w:noProof/>
          </w:rPr>
          <w:t>Using the Hardware Clock</w:t>
        </w:r>
        <w:r w:rsidR="00D52C4A">
          <w:rPr>
            <w:noProof/>
            <w:webHidden/>
          </w:rPr>
          <w:tab/>
        </w:r>
        <w:r w:rsidR="00D52C4A">
          <w:rPr>
            <w:noProof/>
            <w:webHidden/>
          </w:rPr>
          <w:fldChar w:fldCharType="begin"/>
        </w:r>
        <w:r w:rsidR="00D52C4A">
          <w:rPr>
            <w:noProof/>
            <w:webHidden/>
          </w:rPr>
          <w:instrText xml:space="preserve"> PAGEREF _Toc444695253 \h </w:instrText>
        </w:r>
        <w:r w:rsidR="00D52C4A">
          <w:rPr>
            <w:noProof/>
            <w:webHidden/>
          </w:rPr>
        </w:r>
        <w:r w:rsidR="00D52C4A">
          <w:rPr>
            <w:noProof/>
            <w:webHidden/>
          </w:rPr>
          <w:fldChar w:fldCharType="separate"/>
        </w:r>
        <w:r w:rsidR="00D52C4A">
          <w:rPr>
            <w:noProof/>
            <w:webHidden/>
          </w:rPr>
          <w:t>341</w:t>
        </w:r>
        <w:r w:rsidR="00D52C4A">
          <w:rPr>
            <w:noProof/>
            <w:webHidden/>
          </w:rPr>
          <w:fldChar w:fldCharType="end"/>
        </w:r>
      </w:hyperlink>
    </w:p>
    <w:p w14:paraId="4507A56E" w14:textId="77777777" w:rsidR="00D52C4A" w:rsidRDefault="00790C83">
      <w:pPr>
        <w:pStyle w:val="30"/>
        <w:rPr>
          <w:rFonts w:asciiTheme="minorHAnsi" w:eastAsiaTheme="minorEastAsia" w:hAnsiTheme="minorHAnsi" w:cstheme="minorBidi"/>
          <w:snapToGrid/>
          <w:kern w:val="0"/>
          <w:sz w:val="22"/>
          <w:szCs w:val="22"/>
        </w:rPr>
      </w:pPr>
      <w:hyperlink w:anchor="_Toc444695254" w:history="1">
        <w:r w:rsidR="00D52C4A" w:rsidRPr="00BE42EA">
          <w:rPr>
            <w:rStyle w:val="afffff2"/>
          </w:rPr>
          <w:t>Setting the Hardware Clock</w:t>
        </w:r>
        <w:r w:rsidR="00D52C4A">
          <w:rPr>
            <w:webHidden/>
          </w:rPr>
          <w:tab/>
        </w:r>
        <w:r w:rsidR="00D52C4A">
          <w:rPr>
            <w:webHidden/>
          </w:rPr>
          <w:fldChar w:fldCharType="begin"/>
        </w:r>
        <w:r w:rsidR="00D52C4A">
          <w:rPr>
            <w:webHidden/>
          </w:rPr>
          <w:instrText xml:space="preserve"> PAGEREF _Toc444695254 \h </w:instrText>
        </w:r>
        <w:r w:rsidR="00D52C4A">
          <w:rPr>
            <w:webHidden/>
          </w:rPr>
        </w:r>
        <w:r w:rsidR="00D52C4A">
          <w:rPr>
            <w:webHidden/>
          </w:rPr>
          <w:fldChar w:fldCharType="separate"/>
        </w:r>
        <w:r w:rsidR="00D52C4A">
          <w:rPr>
            <w:webHidden/>
          </w:rPr>
          <w:t>341</w:t>
        </w:r>
        <w:r w:rsidR="00D52C4A">
          <w:rPr>
            <w:webHidden/>
          </w:rPr>
          <w:fldChar w:fldCharType="end"/>
        </w:r>
      </w:hyperlink>
    </w:p>
    <w:p w14:paraId="51624FB7" w14:textId="77777777" w:rsidR="00D52C4A" w:rsidRDefault="00790C83">
      <w:pPr>
        <w:pStyle w:val="30"/>
        <w:rPr>
          <w:rFonts w:asciiTheme="minorHAnsi" w:eastAsiaTheme="minorEastAsia" w:hAnsiTheme="minorHAnsi" w:cstheme="minorBidi"/>
          <w:snapToGrid/>
          <w:kern w:val="0"/>
          <w:sz w:val="22"/>
          <w:szCs w:val="22"/>
        </w:rPr>
      </w:pPr>
      <w:hyperlink w:anchor="_Toc444695255" w:history="1">
        <w:r w:rsidR="00D52C4A" w:rsidRPr="00BE42EA">
          <w:rPr>
            <w:rStyle w:val="afffff2"/>
          </w:rPr>
          <w:t>Setting the Software Clock from the Hardware Clock</w:t>
        </w:r>
        <w:r w:rsidR="00D52C4A">
          <w:rPr>
            <w:webHidden/>
          </w:rPr>
          <w:tab/>
        </w:r>
        <w:r w:rsidR="00D52C4A">
          <w:rPr>
            <w:webHidden/>
          </w:rPr>
          <w:fldChar w:fldCharType="begin"/>
        </w:r>
        <w:r w:rsidR="00D52C4A">
          <w:rPr>
            <w:webHidden/>
          </w:rPr>
          <w:instrText xml:space="preserve"> PAGEREF _Toc444695255 \h </w:instrText>
        </w:r>
        <w:r w:rsidR="00D52C4A">
          <w:rPr>
            <w:webHidden/>
          </w:rPr>
        </w:r>
        <w:r w:rsidR="00D52C4A">
          <w:rPr>
            <w:webHidden/>
          </w:rPr>
          <w:fldChar w:fldCharType="separate"/>
        </w:r>
        <w:r w:rsidR="00D52C4A">
          <w:rPr>
            <w:webHidden/>
          </w:rPr>
          <w:t>341</w:t>
        </w:r>
        <w:r w:rsidR="00D52C4A">
          <w:rPr>
            <w:webHidden/>
          </w:rPr>
          <w:fldChar w:fldCharType="end"/>
        </w:r>
      </w:hyperlink>
    </w:p>
    <w:p w14:paraId="439908C1" w14:textId="77777777" w:rsidR="00D52C4A" w:rsidRDefault="00790C83">
      <w:pPr>
        <w:pStyle w:val="30"/>
        <w:rPr>
          <w:rFonts w:asciiTheme="minorHAnsi" w:eastAsiaTheme="minorEastAsia" w:hAnsiTheme="minorHAnsi" w:cstheme="minorBidi"/>
          <w:snapToGrid/>
          <w:kern w:val="0"/>
          <w:sz w:val="22"/>
          <w:szCs w:val="22"/>
        </w:rPr>
      </w:pPr>
      <w:hyperlink w:anchor="_Toc444695256" w:history="1">
        <w:r w:rsidR="00D52C4A" w:rsidRPr="00BE42EA">
          <w:rPr>
            <w:rStyle w:val="afffff2"/>
          </w:rPr>
          <w:t>Setting the Hardware Clock from the Software Clock</w:t>
        </w:r>
        <w:r w:rsidR="00D52C4A">
          <w:rPr>
            <w:webHidden/>
          </w:rPr>
          <w:tab/>
        </w:r>
        <w:r w:rsidR="00D52C4A">
          <w:rPr>
            <w:webHidden/>
          </w:rPr>
          <w:fldChar w:fldCharType="begin"/>
        </w:r>
        <w:r w:rsidR="00D52C4A">
          <w:rPr>
            <w:webHidden/>
          </w:rPr>
          <w:instrText xml:space="preserve"> PAGEREF _Toc444695256 \h </w:instrText>
        </w:r>
        <w:r w:rsidR="00D52C4A">
          <w:rPr>
            <w:webHidden/>
          </w:rPr>
        </w:r>
        <w:r w:rsidR="00D52C4A">
          <w:rPr>
            <w:webHidden/>
          </w:rPr>
          <w:fldChar w:fldCharType="separate"/>
        </w:r>
        <w:r w:rsidR="00D52C4A">
          <w:rPr>
            <w:webHidden/>
          </w:rPr>
          <w:t>341</w:t>
        </w:r>
        <w:r w:rsidR="00D52C4A">
          <w:rPr>
            <w:webHidden/>
          </w:rPr>
          <w:fldChar w:fldCharType="end"/>
        </w:r>
      </w:hyperlink>
    </w:p>
    <w:p w14:paraId="60F1B5D1" w14:textId="77777777" w:rsidR="00D52C4A" w:rsidRDefault="00790C83">
      <w:pPr>
        <w:pStyle w:val="20"/>
        <w:rPr>
          <w:rFonts w:asciiTheme="minorHAnsi" w:eastAsiaTheme="minorEastAsia" w:hAnsiTheme="minorHAnsi" w:cstheme="minorBidi"/>
          <w:noProof/>
          <w:snapToGrid/>
          <w:kern w:val="0"/>
          <w:sz w:val="22"/>
          <w:szCs w:val="22"/>
        </w:rPr>
      </w:pPr>
      <w:hyperlink w:anchor="_Toc444695257" w:history="1">
        <w:r w:rsidR="00D52C4A" w:rsidRPr="00BE42EA">
          <w:rPr>
            <w:rStyle w:val="afffff2"/>
            <w:noProof/>
          </w:rPr>
          <w:t>Monitoring Time and Calendar Services</w:t>
        </w:r>
        <w:r w:rsidR="00D52C4A">
          <w:rPr>
            <w:noProof/>
            <w:webHidden/>
          </w:rPr>
          <w:tab/>
        </w:r>
        <w:r w:rsidR="00D52C4A">
          <w:rPr>
            <w:noProof/>
            <w:webHidden/>
          </w:rPr>
          <w:fldChar w:fldCharType="begin"/>
        </w:r>
        <w:r w:rsidR="00D52C4A">
          <w:rPr>
            <w:noProof/>
            <w:webHidden/>
          </w:rPr>
          <w:instrText xml:space="preserve"> PAGEREF _Toc444695257 \h </w:instrText>
        </w:r>
        <w:r w:rsidR="00D52C4A">
          <w:rPr>
            <w:noProof/>
            <w:webHidden/>
          </w:rPr>
        </w:r>
        <w:r w:rsidR="00D52C4A">
          <w:rPr>
            <w:noProof/>
            <w:webHidden/>
          </w:rPr>
          <w:fldChar w:fldCharType="separate"/>
        </w:r>
        <w:r w:rsidR="00D52C4A">
          <w:rPr>
            <w:noProof/>
            <w:webHidden/>
          </w:rPr>
          <w:t>342</w:t>
        </w:r>
        <w:r w:rsidR="00D52C4A">
          <w:rPr>
            <w:noProof/>
            <w:webHidden/>
          </w:rPr>
          <w:fldChar w:fldCharType="end"/>
        </w:r>
      </w:hyperlink>
    </w:p>
    <w:p w14:paraId="33D90DBC" w14:textId="77777777" w:rsidR="00D52C4A" w:rsidRDefault="00790C83">
      <w:pPr>
        <w:pStyle w:val="30"/>
        <w:rPr>
          <w:rFonts w:asciiTheme="minorHAnsi" w:eastAsiaTheme="minorEastAsia" w:hAnsiTheme="minorHAnsi" w:cstheme="minorBidi"/>
          <w:snapToGrid/>
          <w:kern w:val="0"/>
          <w:sz w:val="22"/>
          <w:szCs w:val="22"/>
        </w:rPr>
      </w:pPr>
      <w:hyperlink w:anchor="_Toc444695258" w:history="1">
        <w:r w:rsidR="00D52C4A" w:rsidRPr="00BE42EA">
          <w:rPr>
            <w:rStyle w:val="afffff2"/>
          </w:rPr>
          <w:t>Clock Calendar and NTP Configuration Examples</w:t>
        </w:r>
        <w:r w:rsidR="00D52C4A">
          <w:rPr>
            <w:webHidden/>
          </w:rPr>
          <w:tab/>
        </w:r>
        <w:r w:rsidR="00D52C4A">
          <w:rPr>
            <w:webHidden/>
          </w:rPr>
          <w:fldChar w:fldCharType="begin"/>
        </w:r>
        <w:r w:rsidR="00D52C4A">
          <w:rPr>
            <w:webHidden/>
          </w:rPr>
          <w:instrText xml:space="preserve"> PAGEREF _Toc444695258 \h </w:instrText>
        </w:r>
        <w:r w:rsidR="00D52C4A">
          <w:rPr>
            <w:webHidden/>
          </w:rPr>
        </w:r>
        <w:r w:rsidR="00D52C4A">
          <w:rPr>
            <w:webHidden/>
          </w:rPr>
          <w:fldChar w:fldCharType="separate"/>
        </w:r>
        <w:r w:rsidR="00D52C4A">
          <w:rPr>
            <w:webHidden/>
          </w:rPr>
          <w:t>342</w:t>
        </w:r>
        <w:r w:rsidR="00D52C4A">
          <w:rPr>
            <w:webHidden/>
          </w:rPr>
          <w:fldChar w:fldCharType="end"/>
        </w:r>
      </w:hyperlink>
    </w:p>
    <w:p w14:paraId="28F0B3F9"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259" w:history="1">
        <w:r w:rsidR="00D52C4A" w:rsidRPr="00BE42EA">
          <w:rPr>
            <w:rStyle w:val="afffff2"/>
            <w:noProof/>
          </w:rPr>
          <w:t>Chapter 19.</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Dynamic ARP Inspection</w:t>
        </w:r>
        <w:r w:rsidR="00D52C4A">
          <w:rPr>
            <w:noProof/>
            <w:webHidden/>
          </w:rPr>
          <w:tab/>
        </w:r>
        <w:r w:rsidR="00D52C4A">
          <w:rPr>
            <w:noProof/>
            <w:webHidden/>
          </w:rPr>
          <w:fldChar w:fldCharType="begin"/>
        </w:r>
        <w:r w:rsidR="00D52C4A">
          <w:rPr>
            <w:noProof/>
            <w:webHidden/>
          </w:rPr>
          <w:instrText xml:space="preserve"> PAGEREF _Toc444695259 \h </w:instrText>
        </w:r>
        <w:r w:rsidR="00D52C4A">
          <w:rPr>
            <w:noProof/>
            <w:webHidden/>
          </w:rPr>
        </w:r>
        <w:r w:rsidR="00D52C4A">
          <w:rPr>
            <w:noProof/>
            <w:webHidden/>
          </w:rPr>
          <w:fldChar w:fldCharType="separate"/>
        </w:r>
        <w:r w:rsidR="00D52C4A">
          <w:rPr>
            <w:noProof/>
            <w:webHidden/>
          </w:rPr>
          <w:t>343</w:t>
        </w:r>
        <w:r w:rsidR="00D52C4A">
          <w:rPr>
            <w:noProof/>
            <w:webHidden/>
          </w:rPr>
          <w:fldChar w:fldCharType="end"/>
        </w:r>
      </w:hyperlink>
    </w:p>
    <w:p w14:paraId="353526A8" w14:textId="77777777" w:rsidR="00D52C4A" w:rsidRDefault="00790C83">
      <w:pPr>
        <w:pStyle w:val="20"/>
        <w:rPr>
          <w:rFonts w:asciiTheme="minorHAnsi" w:eastAsiaTheme="minorEastAsia" w:hAnsiTheme="minorHAnsi" w:cstheme="minorBidi"/>
          <w:noProof/>
          <w:snapToGrid/>
          <w:kern w:val="0"/>
          <w:sz w:val="22"/>
          <w:szCs w:val="22"/>
        </w:rPr>
      </w:pPr>
      <w:hyperlink w:anchor="_Toc444695260" w:history="1">
        <w:r w:rsidR="00D52C4A" w:rsidRPr="00BE42EA">
          <w:rPr>
            <w:rStyle w:val="afffff2"/>
            <w:noProof/>
          </w:rPr>
          <w:t>Understanding DAI</w:t>
        </w:r>
        <w:r w:rsidR="00D52C4A">
          <w:rPr>
            <w:noProof/>
            <w:webHidden/>
          </w:rPr>
          <w:tab/>
        </w:r>
        <w:r w:rsidR="00D52C4A">
          <w:rPr>
            <w:noProof/>
            <w:webHidden/>
          </w:rPr>
          <w:fldChar w:fldCharType="begin"/>
        </w:r>
        <w:r w:rsidR="00D52C4A">
          <w:rPr>
            <w:noProof/>
            <w:webHidden/>
          </w:rPr>
          <w:instrText xml:space="preserve"> PAGEREF _Toc444695260 \h </w:instrText>
        </w:r>
        <w:r w:rsidR="00D52C4A">
          <w:rPr>
            <w:noProof/>
            <w:webHidden/>
          </w:rPr>
        </w:r>
        <w:r w:rsidR="00D52C4A">
          <w:rPr>
            <w:noProof/>
            <w:webHidden/>
          </w:rPr>
          <w:fldChar w:fldCharType="separate"/>
        </w:r>
        <w:r w:rsidR="00D52C4A">
          <w:rPr>
            <w:noProof/>
            <w:webHidden/>
          </w:rPr>
          <w:t>344</w:t>
        </w:r>
        <w:r w:rsidR="00D52C4A">
          <w:rPr>
            <w:noProof/>
            <w:webHidden/>
          </w:rPr>
          <w:fldChar w:fldCharType="end"/>
        </w:r>
      </w:hyperlink>
    </w:p>
    <w:p w14:paraId="5318D4A5" w14:textId="77777777" w:rsidR="00D52C4A" w:rsidRDefault="00790C83">
      <w:pPr>
        <w:pStyle w:val="30"/>
        <w:rPr>
          <w:rFonts w:asciiTheme="minorHAnsi" w:eastAsiaTheme="minorEastAsia" w:hAnsiTheme="minorHAnsi" w:cstheme="minorBidi"/>
          <w:snapToGrid/>
          <w:kern w:val="0"/>
          <w:sz w:val="22"/>
          <w:szCs w:val="22"/>
        </w:rPr>
      </w:pPr>
      <w:hyperlink w:anchor="_Toc444695261" w:history="1">
        <w:r w:rsidR="00D52C4A" w:rsidRPr="00BE42EA">
          <w:rPr>
            <w:rStyle w:val="afffff2"/>
          </w:rPr>
          <w:t>Understanding ARP</w:t>
        </w:r>
        <w:r w:rsidR="00D52C4A">
          <w:rPr>
            <w:webHidden/>
          </w:rPr>
          <w:tab/>
        </w:r>
        <w:r w:rsidR="00D52C4A">
          <w:rPr>
            <w:webHidden/>
          </w:rPr>
          <w:fldChar w:fldCharType="begin"/>
        </w:r>
        <w:r w:rsidR="00D52C4A">
          <w:rPr>
            <w:webHidden/>
          </w:rPr>
          <w:instrText xml:space="preserve"> PAGEREF _Toc444695261 \h </w:instrText>
        </w:r>
        <w:r w:rsidR="00D52C4A">
          <w:rPr>
            <w:webHidden/>
          </w:rPr>
        </w:r>
        <w:r w:rsidR="00D52C4A">
          <w:rPr>
            <w:webHidden/>
          </w:rPr>
          <w:fldChar w:fldCharType="separate"/>
        </w:r>
        <w:r w:rsidR="00D52C4A">
          <w:rPr>
            <w:webHidden/>
          </w:rPr>
          <w:t>344</w:t>
        </w:r>
        <w:r w:rsidR="00D52C4A">
          <w:rPr>
            <w:webHidden/>
          </w:rPr>
          <w:fldChar w:fldCharType="end"/>
        </w:r>
      </w:hyperlink>
    </w:p>
    <w:p w14:paraId="7AA2A111" w14:textId="77777777" w:rsidR="00D52C4A" w:rsidRDefault="00790C83">
      <w:pPr>
        <w:pStyle w:val="30"/>
        <w:rPr>
          <w:rFonts w:asciiTheme="minorHAnsi" w:eastAsiaTheme="minorEastAsia" w:hAnsiTheme="minorHAnsi" w:cstheme="minorBidi"/>
          <w:snapToGrid/>
          <w:kern w:val="0"/>
          <w:sz w:val="22"/>
          <w:szCs w:val="22"/>
        </w:rPr>
      </w:pPr>
      <w:hyperlink w:anchor="_Toc444695262" w:history="1">
        <w:r w:rsidR="00D52C4A" w:rsidRPr="00BE42EA">
          <w:rPr>
            <w:rStyle w:val="afffff2"/>
          </w:rPr>
          <w:t>Understanding ARP Spoofing Attacks</w:t>
        </w:r>
        <w:r w:rsidR="00D52C4A">
          <w:rPr>
            <w:webHidden/>
          </w:rPr>
          <w:tab/>
        </w:r>
        <w:r w:rsidR="00D52C4A">
          <w:rPr>
            <w:webHidden/>
          </w:rPr>
          <w:fldChar w:fldCharType="begin"/>
        </w:r>
        <w:r w:rsidR="00D52C4A">
          <w:rPr>
            <w:webHidden/>
          </w:rPr>
          <w:instrText xml:space="preserve"> PAGEREF _Toc444695262 \h </w:instrText>
        </w:r>
        <w:r w:rsidR="00D52C4A">
          <w:rPr>
            <w:webHidden/>
          </w:rPr>
        </w:r>
        <w:r w:rsidR="00D52C4A">
          <w:rPr>
            <w:webHidden/>
          </w:rPr>
          <w:fldChar w:fldCharType="separate"/>
        </w:r>
        <w:r w:rsidR="00D52C4A">
          <w:rPr>
            <w:webHidden/>
          </w:rPr>
          <w:t>344</w:t>
        </w:r>
        <w:r w:rsidR="00D52C4A">
          <w:rPr>
            <w:webHidden/>
          </w:rPr>
          <w:fldChar w:fldCharType="end"/>
        </w:r>
      </w:hyperlink>
    </w:p>
    <w:p w14:paraId="4C0A154B" w14:textId="77777777" w:rsidR="00D52C4A" w:rsidRDefault="00790C83">
      <w:pPr>
        <w:pStyle w:val="30"/>
        <w:rPr>
          <w:rFonts w:asciiTheme="minorHAnsi" w:eastAsiaTheme="minorEastAsia" w:hAnsiTheme="minorHAnsi" w:cstheme="minorBidi"/>
          <w:snapToGrid/>
          <w:kern w:val="0"/>
          <w:sz w:val="22"/>
          <w:szCs w:val="22"/>
        </w:rPr>
      </w:pPr>
      <w:hyperlink w:anchor="_Toc444695263" w:history="1">
        <w:r w:rsidR="00D52C4A" w:rsidRPr="00BE42EA">
          <w:rPr>
            <w:rStyle w:val="afffff2"/>
          </w:rPr>
          <w:t>Understanding DAI and ARP Spoofing Attacks</w:t>
        </w:r>
        <w:r w:rsidR="00D52C4A">
          <w:rPr>
            <w:webHidden/>
          </w:rPr>
          <w:tab/>
        </w:r>
        <w:r w:rsidR="00D52C4A">
          <w:rPr>
            <w:webHidden/>
          </w:rPr>
          <w:fldChar w:fldCharType="begin"/>
        </w:r>
        <w:r w:rsidR="00D52C4A">
          <w:rPr>
            <w:webHidden/>
          </w:rPr>
          <w:instrText xml:space="preserve"> PAGEREF _Toc444695263 \h </w:instrText>
        </w:r>
        <w:r w:rsidR="00D52C4A">
          <w:rPr>
            <w:webHidden/>
          </w:rPr>
        </w:r>
        <w:r w:rsidR="00D52C4A">
          <w:rPr>
            <w:webHidden/>
          </w:rPr>
          <w:fldChar w:fldCharType="separate"/>
        </w:r>
        <w:r w:rsidR="00D52C4A">
          <w:rPr>
            <w:webHidden/>
          </w:rPr>
          <w:t>345</w:t>
        </w:r>
        <w:r w:rsidR="00D52C4A">
          <w:rPr>
            <w:webHidden/>
          </w:rPr>
          <w:fldChar w:fldCharType="end"/>
        </w:r>
      </w:hyperlink>
    </w:p>
    <w:p w14:paraId="39DFAB7F" w14:textId="77777777" w:rsidR="00D52C4A" w:rsidRDefault="00790C83">
      <w:pPr>
        <w:pStyle w:val="30"/>
        <w:rPr>
          <w:rFonts w:asciiTheme="minorHAnsi" w:eastAsiaTheme="minorEastAsia" w:hAnsiTheme="minorHAnsi" w:cstheme="minorBidi"/>
          <w:snapToGrid/>
          <w:kern w:val="0"/>
          <w:sz w:val="22"/>
          <w:szCs w:val="22"/>
        </w:rPr>
      </w:pPr>
      <w:hyperlink w:anchor="_Toc444695264" w:history="1">
        <w:r w:rsidR="00D52C4A" w:rsidRPr="00BE42EA">
          <w:rPr>
            <w:rStyle w:val="afffff2"/>
          </w:rPr>
          <w:t>Interface Trust States and Network Security</w:t>
        </w:r>
        <w:r w:rsidR="00D52C4A">
          <w:rPr>
            <w:webHidden/>
          </w:rPr>
          <w:tab/>
        </w:r>
        <w:r w:rsidR="00D52C4A">
          <w:rPr>
            <w:webHidden/>
          </w:rPr>
          <w:fldChar w:fldCharType="begin"/>
        </w:r>
        <w:r w:rsidR="00D52C4A">
          <w:rPr>
            <w:webHidden/>
          </w:rPr>
          <w:instrText xml:space="preserve"> PAGEREF _Toc444695264 \h </w:instrText>
        </w:r>
        <w:r w:rsidR="00D52C4A">
          <w:rPr>
            <w:webHidden/>
          </w:rPr>
        </w:r>
        <w:r w:rsidR="00D52C4A">
          <w:rPr>
            <w:webHidden/>
          </w:rPr>
          <w:fldChar w:fldCharType="separate"/>
        </w:r>
        <w:r w:rsidR="00D52C4A">
          <w:rPr>
            <w:webHidden/>
          </w:rPr>
          <w:t>346</w:t>
        </w:r>
        <w:r w:rsidR="00D52C4A">
          <w:rPr>
            <w:webHidden/>
          </w:rPr>
          <w:fldChar w:fldCharType="end"/>
        </w:r>
      </w:hyperlink>
    </w:p>
    <w:p w14:paraId="54C30B64" w14:textId="77777777" w:rsidR="00D52C4A" w:rsidRDefault="00790C83">
      <w:pPr>
        <w:pStyle w:val="30"/>
        <w:rPr>
          <w:rFonts w:asciiTheme="minorHAnsi" w:eastAsiaTheme="minorEastAsia" w:hAnsiTheme="minorHAnsi" w:cstheme="minorBidi"/>
          <w:snapToGrid/>
          <w:kern w:val="0"/>
          <w:sz w:val="22"/>
          <w:szCs w:val="22"/>
        </w:rPr>
      </w:pPr>
      <w:hyperlink w:anchor="_Toc444695265" w:history="1">
        <w:r w:rsidR="00D52C4A" w:rsidRPr="00BE42EA">
          <w:rPr>
            <w:rStyle w:val="afffff2"/>
          </w:rPr>
          <w:t>Rate Limiting of ARP Packets</w:t>
        </w:r>
        <w:r w:rsidR="00D52C4A">
          <w:rPr>
            <w:webHidden/>
          </w:rPr>
          <w:tab/>
        </w:r>
        <w:r w:rsidR="00D52C4A">
          <w:rPr>
            <w:webHidden/>
          </w:rPr>
          <w:fldChar w:fldCharType="begin"/>
        </w:r>
        <w:r w:rsidR="00D52C4A">
          <w:rPr>
            <w:webHidden/>
          </w:rPr>
          <w:instrText xml:space="preserve"> PAGEREF _Toc444695265 \h </w:instrText>
        </w:r>
        <w:r w:rsidR="00D52C4A">
          <w:rPr>
            <w:webHidden/>
          </w:rPr>
        </w:r>
        <w:r w:rsidR="00D52C4A">
          <w:rPr>
            <w:webHidden/>
          </w:rPr>
          <w:fldChar w:fldCharType="separate"/>
        </w:r>
        <w:r w:rsidR="00D52C4A">
          <w:rPr>
            <w:webHidden/>
          </w:rPr>
          <w:t>347</w:t>
        </w:r>
        <w:r w:rsidR="00D52C4A">
          <w:rPr>
            <w:webHidden/>
          </w:rPr>
          <w:fldChar w:fldCharType="end"/>
        </w:r>
      </w:hyperlink>
    </w:p>
    <w:p w14:paraId="5998D684" w14:textId="77777777" w:rsidR="00D52C4A" w:rsidRDefault="00790C83">
      <w:pPr>
        <w:pStyle w:val="30"/>
        <w:rPr>
          <w:rFonts w:asciiTheme="minorHAnsi" w:eastAsiaTheme="minorEastAsia" w:hAnsiTheme="minorHAnsi" w:cstheme="minorBidi"/>
          <w:snapToGrid/>
          <w:kern w:val="0"/>
          <w:sz w:val="22"/>
          <w:szCs w:val="22"/>
        </w:rPr>
      </w:pPr>
      <w:hyperlink w:anchor="_Toc444695266" w:history="1">
        <w:r w:rsidR="00D52C4A" w:rsidRPr="00BE42EA">
          <w:rPr>
            <w:rStyle w:val="afffff2"/>
          </w:rPr>
          <w:t>Relative Priority of ARP ACLs and DHCP Snooping Entries</w:t>
        </w:r>
        <w:r w:rsidR="00D52C4A">
          <w:rPr>
            <w:webHidden/>
          </w:rPr>
          <w:tab/>
        </w:r>
        <w:r w:rsidR="00D52C4A">
          <w:rPr>
            <w:webHidden/>
          </w:rPr>
          <w:fldChar w:fldCharType="begin"/>
        </w:r>
        <w:r w:rsidR="00D52C4A">
          <w:rPr>
            <w:webHidden/>
          </w:rPr>
          <w:instrText xml:space="preserve"> PAGEREF _Toc444695266 \h </w:instrText>
        </w:r>
        <w:r w:rsidR="00D52C4A">
          <w:rPr>
            <w:webHidden/>
          </w:rPr>
        </w:r>
        <w:r w:rsidR="00D52C4A">
          <w:rPr>
            <w:webHidden/>
          </w:rPr>
          <w:fldChar w:fldCharType="separate"/>
        </w:r>
        <w:r w:rsidR="00D52C4A">
          <w:rPr>
            <w:webHidden/>
          </w:rPr>
          <w:t>348</w:t>
        </w:r>
        <w:r w:rsidR="00D52C4A">
          <w:rPr>
            <w:webHidden/>
          </w:rPr>
          <w:fldChar w:fldCharType="end"/>
        </w:r>
      </w:hyperlink>
    </w:p>
    <w:p w14:paraId="576A61F7" w14:textId="77777777" w:rsidR="00D52C4A" w:rsidRDefault="00790C83">
      <w:pPr>
        <w:pStyle w:val="30"/>
        <w:rPr>
          <w:rFonts w:asciiTheme="minorHAnsi" w:eastAsiaTheme="minorEastAsia" w:hAnsiTheme="minorHAnsi" w:cstheme="minorBidi"/>
          <w:snapToGrid/>
          <w:kern w:val="0"/>
          <w:sz w:val="22"/>
          <w:szCs w:val="22"/>
        </w:rPr>
      </w:pPr>
      <w:hyperlink w:anchor="_Toc444695267" w:history="1">
        <w:r w:rsidR="00D52C4A" w:rsidRPr="00BE42EA">
          <w:rPr>
            <w:rStyle w:val="afffff2"/>
          </w:rPr>
          <w:t>Logging of Dropped Packets</w:t>
        </w:r>
        <w:r w:rsidR="00D52C4A">
          <w:rPr>
            <w:webHidden/>
          </w:rPr>
          <w:tab/>
        </w:r>
        <w:r w:rsidR="00D52C4A">
          <w:rPr>
            <w:webHidden/>
          </w:rPr>
          <w:fldChar w:fldCharType="begin"/>
        </w:r>
        <w:r w:rsidR="00D52C4A">
          <w:rPr>
            <w:webHidden/>
          </w:rPr>
          <w:instrText xml:space="preserve"> PAGEREF _Toc444695267 \h </w:instrText>
        </w:r>
        <w:r w:rsidR="00D52C4A">
          <w:rPr>
            <w:webHidden/>
          </w:rPr>
        </w:r>
        <w:r w:rsidR="00D52C4A">
          <w:rPr>
            <w:webHidden/>
          </w:rPr>
          <w:fldChar w:fldCharType="separate"/>
        </w:r>
        <w:r w:rsidR="00D52C4A">
          <w:rPr>
            <w:webHidden/>
          </w:rPr>
          <w:t>348</w:t>
        </w:r>
        <w:r w:rsidR="00D52C4A">
          <w:rPr>
            <w:webHidden/>
          </w:rPr>
          <w:fldChar w:fldCharType="end"/>
        </w:r>
      </w:hyperlink>
    </w:p>
    <w:p w14:paraId="273D1CAB" w14:textId="77777777" w:rsidR="00D52C4A" w:rsidRDefault="00790C83">
      <w:pPr>
        <w:pStyle w:val="30"/>
        <w:rPr>
          <w:rFonts w:asciiTheme="minorHAnsi" w:eastAsiaTheme="minorEastAsia" w:hAnsiTheme="minorHAnsi" w:cstheme="minorBidi"/>
          <w:snapToGrid/>
          <w:kern w:val="0"/>
          <w:sz w:val="22"/>
          <w:szCs w:val="22"/>
        </w:rPr>
      </w:pPr>
      <w:hyperlink w:anchor="_Toc444695268" w:history="1">
        <w:r w:rsidR="00D52C4A" w:rsidRPr="00BE42EA">
          <w:rPr>
            <w:rStyle w:val="afffff2"/>
          </w:rPr>
          <w:t>Default DAI Configuration</w:t>
        </w:r>
        <w:r w:rsidR="00D52C4A">
          <w:rPr>
            <w:webHidden/>
          </w:rPr>
          <w:tab/>
        </w:r>
        <w:r w:rsidR="00D52C4A">
          <w:rPr>
            <w:webHidden/>
          </w:rPr>
          <w:fldChar w:fldCharType="begin"/>
        </w:r>
        <w:r w:rsidR="00D52C4A">
          <w:rPr>
            <w:webHidden/>
          </w:rPr>
          <w:instrText xml:space="preserve"> PAGEREF _Toc444695268 \h </w:instrText>
        </w:r>
        <w:r w:rsidR="00D52C4A">
          <w:rPr>
            <w:webHidden/>
          </w:rPr>
        </w:r>
        <w:r w:rsidR="00D52C4A">
          <w:rPr>
            <w:webHidden/>
          </w:rPr>
          <w:fldChar w:fldCharType="separate"/>
        </w:r>
        <w:r w:rsidR="00D52C4A">
          <w:rPr>
            <w:webHidden/>
          </w:rPr>
          <w:t>348</w:t>
        </w:r>
        <w:r w:rsidR="00D52C4A">
          <w:rPr>
            <w:webHidden/>
          </w:rPr>
          <w:fldChar w:fldCharType="end"/>
        </w:r>
      </w:hyperlink>
    </w:p>
    <w:p w14:paraId="6E81A116" w14:textId="77777777" w:rsidR="00D52C4A" w:rsidRDefault="00790C83">
      <w:pPr>
        <w:pStyle w:val="20"/>
        <w:rPr>
          <w:rFonts w:asciiTheme="minorHAnsi" w:eastAsiaTheme="minorEastAsia" w:hAnsiTheme="minorHAnsi" w:cstheme="minorBidi"/>
          <w:noProof/>
          <w:snapToGrid/>
          <w:kern w:val="0"/>
          <w:sz w:val="22"/>
          <w:szCs w:val="22"/>
        </w:rPr>
      </w:pPr>
      <w:hyperlink w:anchor="_Toc444695269" w:history="1">
        <w:r w:rsidR="00D52C4A" w:rsidRPr="00BE42EA">
          <w:rPr>
            <w:rStyle w:val="afffff2"/>
            <w:noProof/>
          </w:rPr>
          <w:t>DAI Configuration Guidelines and Restriction</w:t>
        </w:r>
        <w:r w:rsidR="00D52C4A">
          <w:rPr>
            <w:noProof/>
            <w:webHidden/>
          </w:rPr>
          <w:tab/>
        </w:r>
        <w:r w:rsidR="00D52C4A">
          <w:rPr>
            <w:noProof/>
            <w:webHidden/>
          </w:rPr>
          <w:fldChar w:fldCharType="begin"/>
        </w:r>
        <w:r w:rsidR="00D52C4A">
          <w:rPr>
            <w:noProof/>
            <w:webHidden/>
          </w:rPr>
          <w:instrText xml:space="preserve"> PAGEREF _Toc444695269 \h </w:instrText>
        </w:r>
        <w:r w:rsidR="00D52C4A">
          <w:rPr>
            <w:noProof/>
            <w:webHidden/>
          </w:rPr>
        </w:r>
        <w:r w:rsidR="00D52C4A">
          <w:rPr>
            <w:noProof/>
            <w:webHidden/>
          </w:rPr>
          <w:fldChar w:fldCharType="separate"/>
        </w:r>
        <w:r w:rsidR="00D52C4A">
          <w:rPr>
            <w:noProof/>
            <w:webHidden/>
          </w:rPr>
          <w:t>349</w:t>
        </w:r>
        <w:r w:rsidR="00D52C4A">
          <w:rPr>
            <w:noProof/>
            <w:webHidden/>
          </w:rPr>
          <w:fldChar w:fldCharType="end"/>
        </w:r>
      </w:hyperlink>
    </w:p>
    <w:p w14:paraId="7E0DC871" w14:textId="77777777" w:rsidR="00D52C4A" w:rsidRDefault="00790C83">
      <w:pPr>
        <w:pStyle w:val="20"/>
        <w:rPr>
          <w:rFonts w:asciiTheme="minorHAnsi" w:eastAsiaTheme="minorEastAsia" w:hAnsiTheme="minorHAnsi" w:cstheme="minorBidi"/>
          <w:noProof/>
          <w:snapToGrid/>
          <w:kern w:val="0"/>
          <w:sz w:val="22"/>
          <w:szCs w:val="22"/>
        </w:rPr>
      </w:pPr>
      <w:hyperlink w:anchor="_Toc444695270" w:history="1">
        <w:r w:rsidR="00D52C4A" w:rsidRPr="00BE42EA">
          <w:rPr>
            <w:rStyle w:val="afffff2"/>
            <w:noProof/>
          </w:rPr>
          <w:t>Configuring DAI</w:t>
        </w:r>
        <w:r w:rsidR="00D52C4A">
          <w:rPr>
            <w:noProof/>
            <w:webHidden/>
          </w:rPr>
          <w:tab/>
        </w:r>
        <w:r w:rsidR="00D52C4A">
          <w:rPr>
            <w:noProof/>
            <w:webHidden/>
          </w:rPr>
          <w:fldChar w:fldCharType="begin"/>
        </w:r>
        <w:r w:rsidR="00D52C4A">
          <w:rPr>
            <w:noProof/>
            <w:webHidden/>
          </w:rPr>
          <w:instrText xml:space="preserve"> PAGEREF _Toc444695270 \h </w:instrText>
        </w:r>
        <w:r w:rsidR="00D52C4A">
          <w:rPr>
            <w:noProof/>
            <w:webHidden/>
          </w:rPr>
        </w:r>
        <w:r w:rsidR="00D52C4A">
          <w:rPr>
            <w:noProof/>
            <w:webHidden/>
          </w:rPr>
          <w:fldChar w:fldCharType="separate"/>
        </w:r>
        <w:r w:rsidR="00D52C4A">
          <w:rPr>
            <w:noProof/>
            <w:webHidden/>
          </w:rPr>
          <w:t>350</w:t>
        </w:r>
        <w:r w:rsidR="00D52C4A">
          <w:rPr>
            <w:noProof/>
            <w:webHidden/>
          </w:rPr>
          <w:fldChar w:fldCharType="end"/>
        </w:r>
      </w:hyperlink>
    </w:p>
    <w:p w14:paraId="71CF9634" w14:textId="77777777" w:rsidR="00D52C4A" w:rsidRDefault="00790C83">
      <w:pPr>
        <w:pStyle w:val="30"/>
        <w:rPr>
          <w:rFonts w:asciiTheme="minorHAnsi" w:eastAsiaTheme="minorEastAsia" w:hAnsiTheme="minorHAnsi" w:cstheme="minorBidi"/>
          <w:snapToGrid/>
          <w:kern w:val="0"/>
          <w:sz w:val="22"/>
          <w:szCs w:val="22"/>
        </w:rPr>
      </w:pPr>
      <w:hyperlink w:anchor="_Toc444695271" w:history="1">
        <w:r w:rsidR="00D52C4A" w:rsidRPr="00BE42EA">
          <w:rPr>
            <w:rStyle w:val="afffff2"/>
          </w:rPr>
          <w:t>Enabling DAI on VLANs</w:t>
        </w:r>
        <w:r w:rsidR="00D52C4A">
          <w:rPr>
            <w:webHidden/>
          </w:rPr>
          <w:tab/>
        </w:r>
        <w:r w:rsidR="00D52C4A">
          <w:rPr>
            <w:webHidden/>
          </w:rPr>
          <w:fldChar w:fldCharType="begin"/>
        </w:r>
        <w:r w:rsidR="00D52C4A">
          <w:rPr>
            <w:webHidden/>
          </w:rPr>
          <w:instrText xml:space="preserve"> PAGEREF _Toc444695271 \h </w:instrText>
        </w:r>
        <w:r w:rsidR="00D52C4A">
          <w:rPr>
            <w:webHidden/>
          </w:rPr>
        </w:r>
        <w:r w:rsidR="00D52C4A">
          <w:rPr>
            <w:webHidden/>
          </w:rPr>
          <w:fldChar w:fldCharType="separate"/>
        </w:r>
        <w:r w:rsidR="00D52C4A">
          <w:rPr>
            <w:webHidden/>
          </w:rPr>
          <w:t>350</w:t>
        </w:r>
        <w:r w:rsidR="00D52C4A">
          <w:rPr>
            <w:webHidden/>
          </w:rPr>
          <w:fldChar w:fldCharType="end"/>
        </w:r>
      </w:hyperlink>
    </w:p>
    <w:p w14:paraId="43C22C2C" w14:textId="77777777" w:rsidR="00D52C4A" w:rsidRDefault="00790C83">
      <w:pPr>
        <w:pStyle w:val="30"/>
        <w:rPr>
          <w:rFonts w:asciiTheme="minorHAnsi" w:eastAsiaTheme="minorEastAsia" w:hAnsiTheme="minorHAnsi" w:cstheme="minorBidi"/>
          <w:snapToGrid/>
          <w:kern w:val="0"/>
          <w:sz w:val="22"/>
          <w:szCs w:val="22"/>
        </w:rPr>
      </w:pPr>
      <w:hyperlink w:anchor="_Toc444695272" w:history="1">
        <w:r w:rsidR="00D52C4A" w:rsidRPr="00BE42EA">
          <w:rPr>
            <w:rStyle w:val="afffff2"/>
          </w:rPr>
          <w:t>Configuring the DAI Interface Trust State</w:t>
        </w:r>
        <w:r w:rsidR="00D52C4A">
          <w:rPr>
            <w:webHidden/>
          </w:rPr>
          <w:tab/>
        </w:r>
        <w:r w:rsidR="00D52C4A">
          <w:rPr>
            <w:webHidden/>
          </w:rPr>
          <w:fldChar w:fldCharType="begin"/>
        </w:r>
        <w:r w:rsidR="00D52C4A">
          <w:rPr>
            <w:webHidden/>
          </w:rPr>
          <w:instrText xml:space="preserve"> PAGEREF _Toc444695272 \h </w:instrText>
        </w:r>
        <w:r w:rsidR="00D52C4A">
          <w:rPr>
            <w:webHidden/>
          </w:rPr>
        </w:r>
        <w:r w:rsidR="00D52C4A">
          <w:rPr>
            <w:webHidden/>
          </w:rPr>
          <w:fldChar w:fldCharType="separate"/>
        </w:r>
        <w:r w:rsidR="00D52C4A">
          <w:rPr>
            <w:webHidden/>
          </w:rPr>
          <w:t>352</w:t>
        </w:r>
        <w:r w:rsidR="00D52C4A">
          <w:rPr>
            <w:webHidden/>
          </w:rPr>
          <w:fldChar w:fldCharType="end"/>
        </w:r>
      </w:hyperlink>
    </w:p>
    <w:p w14:paraId="0B256164" w14:textId="77777777" w:rsidR="00D52C4A" w:rsidRDefault="00790C83">
      <w:pPr>
        <w:pStyle w:val="30"/>
        <w:rPr>
          <w:rFonts w:asciiTheme="minorHAnsi" w:eastAsiaTheme="minorEastAsia" w:hAnsiTheme="minorHAnsi" w:cstheme="minorBidi"/>
          <w:snapToGrid/>
          <w:kern w:val="0"/>
          <w:sz w:val="22"/>
          <w:szCs w:val="22"/>
        </w:rPr>
      </w:pPr>
      <w:hyperlink w:anchor="_Toc444695273" w:history="1">
        <w:r w:rsidR="00D52C4A" w:rsidRPr="00BE42EA">
          <w:rPr>
            <w:rStyle w:val="afffff2"/>
          </w:rPr>
          <w:t>Applying ARP ACLs for DAI Filtering</w:t>
        </w:r>
        <w:r w:rsidR="00D52C4A">
          <w:rPr>
            <w:webHidden/>
          </w:rPr>
          <w:tab/>
        </w:r>
        <w:r w:rsidR="00D52C4A">
          <w:rPr>
            <w:webHidden/>
          </w:rPr>
          <w:fldChar w:fldCharType="begin"/>
        </w:r>
        <w:r w:rsidR="00D52C4A">
          <w:rPr>
            <w:webHidden/>
          </w:rPr>
          <w:instrText xml:space="preserve"> PAGEREF _Toc444695273 \h </w:instrText>
        </w:r>
        <w:r w:rsidR="00D52C4A">
          <w:rPr>
            <w:webHidden/>
          </w:rPr>
        </w:r>
        <w:r w:rsidR="00D52C4A">
          <w:rPr>
            <w:webHidden/>
          </w:rPr>
          <w:fldChar w:fldCharType="separate"/>
        </w:r>
        <w:r w:rsidR="00D52C4A">
          <w:rPr>
            <w:webHidden/>
          </w:rPr>
          <w:t>352</w:t>
        </w:r>
        <w:r w:rsidR="00D52C4A">
          <w:rPr>
            <w:webHidden/>
          </w:rPr>
          <w:fldChar w:fldCharType="end"/>
        </w:r>
      </w:hyperlink>
    </w:p>
    <w:p w14:paraId="3415DECB" w14:textId="77777777" w:rsidR="00D52C4A" w:rsidRDefault="00790C83">
      <w:pPr>
        <w:pStyle w:val="30"/>
        <w:rPr>
          <w:rFonts w:asciiTheme="minorHAnsi" w:eastAsiaTheme="minorEastAsia" w:hAnsiTheme="minorHAnsi" w:cstheme="minorBidi"/>
          <w:snapToGrid/>
          <w:kern w:val="0"/>
          <w:sz w:val="22"/>
          <w:szCs w:val="22"/>
        </w:rPr>
      </w:pPr>
      <w:hyperlink w:anchor="_Toc444695274" w:history="1">
        <w:r w:rsidR="00D52C4A" w:rsidRPr="00BE42EA">
          <w:rPr>
            <w:rStyle w:val="afffff2"/>
          </w:rPr>
          <w:t>Configuring ARP Packet Rate Limiting</w:t>
        </w:r>
        <w:r w:rsidR="00D52C4A">
          <w:rPr>
            <w:webHidden/>
          </w:rPr>
          <w:tab/>
        </w:r>
        <w:r w:rsidR="00D52C4A">
          <w:rPr>
            <w:webHidden/>
          </w:rPr>
          <w:fldChar w:fldCharType="begin"/>
        </w:r>
        <w:r w:rsidR="00D52C4A">
          <w:rPr>
            <w:webHidden/>
          </w:rPr>
          <w:instrText xml:space="preserve"> PAGEREF _Toc444695274 \h </w:instrText>
        </w:r>
        <w:r w:rsidR="00D52C4A">
          <w:rPr>
            <w:webHidden/>
          </w:rPr>
        </w:r>
        <w:r w:rsidR="00D52C4A">
          <w:rPr>
            <w:webHidden/>
          </w:rPr>
          <w:fldChar w:fldCharType="separate"/>
        </w:r>
        <w:r w:rsidR="00D52C4A">
          <w:rPr>
            <w:webHidden/>
          </w:rPr>
          <w:t>353</w:t>
        </w:r>
        <w:r w:rsidR="00D52C4A">
          <w:rPr>
            <w:webHidden/>
          </w:rPr>
          <w:fldChar w:fldCharType="end"/>
        </w:r>
      </w:hyperlink>
    </w:p>
    <w:p w14:paraId="4610E4B1" w14:textId="77777777" w:rsidR="00D52C4A" w:rsidRDefault="00790C83">
      <w:pPr>
        <w:pStyle w:val="30"/>
        <w:rPr>
          <w:rFonts w:asciiTheme="minorHAnsi" w:eastAsiaTheme="minorEastAsia" w:hAnsiTheme="minorHAnsi" w:cstheme="minorBidi"/>
          <w:snapToGrid/>
          <w:kern w:val="0"/>
          <w:sz w:val="22"/>
          <w:szCs w:val="22"/>
        </w:rPr>
      </w:pPr>
      <w:hyperlink w:anchor="_Toc444695275" w:history="1">
        <w:r w:rsidR="00D52C4A" w:rsidRPr="00BE42EA">
          <w:rPr>
            <w:rStyle w:val="afffff2"/>
          </w:rPr>
          <w:t>Enabling DAI Error-Disabled Recovery</w:t>
        </w:r>
        <w:r w:rsidR="00D52C4A">
          <w:rPr>
            <w:webHidden/>
          </w:rPr>
          <w:tab/>
        </w:r>
        <w:r w:rsidR="00D52C4A">
          <w:rPr>
            <w:webHidden/>
          </w:rPr>
          <w:fldChar w:fldCharType="begin"/>
        </w:r>
        <w:r w:rsidR="00D52C4A">
          <w:rPr>
            <w:webHidden/>
          </w:rPr>
          <w:instrText xml:space="preserve"> PAGEREF _Toc444695275 \h </w:instrText>
        </w:r>
        <w:r w:rsidR="00D52C4A">
          <w:rPr>
            <w:webHidden/>
          </w:rPr>
        </w:r>
        <w:r w:rsidR="00D52C4A">
          <w:rPr>
            <w:webHidden/>
          </w:rPr>
          <w:fldChar w:fldCharType="separate"/>
        </w:r>
        <w:r w:rsidR="00D52C4A">
          <w:rPr>
            <w:webHidden/>
          </w:rPr>
          <w:t>354</w:t>
        </w:r>
        <w:r w:rsidR="00D52C4A">
          <w:rPr>
            <w:webHidden/>
          </w:rPr>
          <w:fldChar w:fldCharType="end"/>
        </w:r>
      </w:hyperlink>
    </w:p>
    <w:p w14:paraId="11223711" w14:textId="77777777" w:rsidR="00D52C4A" w:rsidRDefault="00790C83">
      <w:pPr>
        <w:pStyle w:val="30"/>
        <w:rPr>
          <w:rFonts w:asciiTheme="minorHAnsi" w:eastAsiaTheme="minorEastAsia" w:hAnsiTheme="minorHAnsi" w:cstheme="minorBidi"/>
          <w:snapToGrid/>
          <w:kern w:val="0"/>
          <w:sz w:val="22"/>
          <w:szCs w:val="22"/>
        </w:rPr>
      </w:pPr>
      <w:hyperlink w:anchor="_Toc444695276" w:history="1">
        <w:r w:rsidR="00D52C4A" w:rsidRPr="00BE42EA">
          <w:rPr>
            <w:rStyle w:val="afffff2"/>
          </w:rPr>
          <w:t>Enabling Additional Validation</w:t>
        </w:r>
        <w:r w:rsidR="00D52C4A">
          <w:rPr>
            <w:webHidden/>
          </w:rPr>
          <w:tab/>
        </w:r>
        <w:r w:rsidR="00D52C4A">
          <w:rPr>
            <w:webHidden/>
          </w:rPr>
          <w:fldChar w:fldCharType="begin"/>
        </w:r>
        <w:r w:rsidR="00D52C4A">
          <w:rPr>
            <w:webHidden/>
          </w:rPr>
          <w:instrText xml:space="preserve"> PAGEREF _Toc444695276 \h </w:instrText>
        </w:r>
        <w:r w:rsidR="00D52C4A">
          <w:rPr>
            <w:webHidden/>
          </w:rPr>
        </w:r>
        <w:r w:rsidR="00D52C4A">
          <w:rPr>
            <w:webHidden/>
          </w:rPr>
          <w:fldChar w:fldCharType="separate"/>
        </w:r>
        <w:r w:rsidR="00D52C4A">
          <w:rPr>
            <w:webHidden/>
          </w:rPr>
          <w:t>355</w:t>
        </w:r>
        <w:r w:rsidR="00D52C4A">
          <w:rPr>
            <w:webHidden/>
          </w:rPr>
          <w:fldChar w:fldCharType="end"/>
        </w:r>
      </w:hyperlink>
    </w:p>
    <w:p w14:paraId="68A735B4" w14:textId="77777777" w:rsidR="00D52C4A" w:rsidRDefault="00790C83">
      <w:pPr>
        <w:pStyle w:val="20"/>
        <w:rPr>
          <w:rFonts w:asciiTheme="minorHAnsi" w:eastAsiaTheme="minorEastAsia" w:hAnsiTheme="minorHAnsi" w:cstheme="minorBidi"/>
          <w:noProof/>
          <w:snapToGrid/>
          <w:kern w:val="0"/>
          <w:sz w:val="22"/>
          <w:szCs w:val="22"/>
        </w:rPr>
      </w:pPr>
      <w:hyperlink w:anchor="_Toc444695277" w:history="1">
        <w:r w:rsidR="00D52C4A" w:rsidRPr="00BE42EA">
          <w:rPr>
            <w:rStyle w:val="afffff2"/>
            <w:noProof/>
          </w:rPr>
          <w:t>Configuring DAI Logging</w:t>
        </w:r>
        <w:r w:rsidR="00D52C4A">
          <w:rPr>
            <w:noProof/>
            <w:webHidden/>
          </w:rPr>
          <w:tab/>
        </w:r>
        <w:r w:rsidR="00D52C4A">
          <w:rPr>
            <w:noProof/>
            <w:webHidden/>
          </w:rPr>
          <w:fldChar w:fldCharType="begin"/>
        </w:r>
        <w:r w:rsidR="00D52C4A">
          <w:rPr>
            <w:noProof/>
            <w:webHidden/>
          </w:rPr>
          <w:instrText xml:space="preserve"> PAGEREF _Toc444695277 \h </w:instrText>
        </w:r>
        <w:r w:rsidR="00D52C4A">
          <w:rPr>
            <w:noProof/>
            <w:webHidden/>
          </w:rPr>
        </w:r>
        <w:r w:rsidR="00D52C4A">
          <w:rPr>
            <w:noProof/>
            <w:webHidden/>
          </w:rPr>
          <w:fldChar w:fldCharType="separate"/>
        </w:r>
        <w:r w:rsidR="00D52C4A">
          <w:rPr>
            <w:noProof/>
            <w:webHidden/>
          </w:rPr>
          <w:t>358</w:t>
        </w:r>
        <w:r w:rsidR="00D52C4A">
          <w:rPr>
            <w:noProof/>
            <w:webHidden/>
          </w:rPr>
          <w:fldChar w:fldCharType="end"/>
        </w:r>
      </w:hyperlink>
    </w:p>
    <w:p w14:paraId="71C432DF" w14:textId="77777777" w:rsidR="00D52C4A" w:rsidRDefault="00790C83">
      <w:pPr>
        <w:pStyle w:val="30"/>
        <w:rPr>
          <w:rFonts w:asciiTheme="minorHAnsi" w:eastAsiaTheme="minorEastAsia" w:hAnsiTheme="minorHAnsi" w:cstheme="minorBidi"/>
          <w:snapToGrid/>
          <w:kern w:val="0"/>
          <w:sz w:val="22"/>
          <w:szCs w:val="22"/>
        </w:rPr>
      </w:pPr>
      <w:hyperlink w:anchor="_Toc444695278" w:history="1">
        <w:r w:rsidR="00D52C4A" w:rsidRPr="00BE42EA">
          <w:rPr>
            <w:rStyle w:val="afffff2"/>
          </w:rPr>
          <w:t>DAI Logging Overview</w:t>
        </w:r>
        <w:r w:rsidR="00D52C4A">
          <w:rPr>
            <w:webHidden/>
          </w:rPr>
          <w:tab/>
        </w:r>
        <w:r w:rsidR="00D52C4A">
          <w:rPr>
            <w:webHidden/>
          </w:rPr>
          <w:fldChar w:fldCharType="begin"/>
        </w:r>
        <w:r w:rsidR="00D52C4A">
          <w:rPr>
            <w:webHidden/>
          </w:rPr>
          <w:instrText xml:space="preserve"> PAGEREF _Toc444695278 \h </w:instrText>
        </w:r>
        <w:r w:rsidR="00D52C4A">
          <w:rPr>
            <w:webHidden/>
          </w:rPr>
        </w:r>
        <w:r w:rsidR="00D52C4A">
          <w:rPr>
            <w:webHidden/>
          </w:rPr>
          <w:fldChar w:fldCharType="separate"/>
        </w:r>
        <w:r w:rsidR="00D52C4A">
          <w:rPr>
            <w:webHidden/>
          </w:rPr>
          <w:t>358</w:t>
        </w:r>
        <w:r w:rsidR="00D52C4A">
          <w:rPr>
            <w:webHidden/>
          </w:rPr>
          <w:fldChar w:fldCharType="end"/>
        </w:r>
      </w:hyperlink>
    </w:p>
    <w:p w14:paraId="0EE09837" w14:textId="77777777" w:rsidR="00D52C4A" w:rsidRDefault="00790C83">
      <w:pPr>
        <w:pStyle w:val="30"/>
        <w:rPr>
          <w:rFonts w:asciiTheme="minorHAnsi" w:eastAsiaTheme="minorEastAsia" w:hAnsiTheme="minorHAnsi" w:cstheme="minorBidi"/>
          <w:snapToGrid/>
          <w:kern w:val="0"/>
          <w:sz w:val="22"/>
          <w:szCs w:val="22"/>
        </w:rPr>
      </w:pPr>
      <w:hyperlink w:anchor="_Toc444695279" w:history="1">
        <w:r w:rsidR="00D52C4A" w:rsidRPr="00BE42EA">
          <w:rPr>
            <w:rStyle w:val="afffff2"/>
          </w:rPr>
          <w:t>Configuring the DAI Logging Buffer Size</w:t>
        </w:r>
        <w:r w:rsidR="00D52C4A">
          <w:rPr>
            <w:webHidden/>
          </w:rPr>
          <w:tab/>
        </w:r>
        <w:r w:rsidR="00D52C4A">
          <w:rPr>
            <w:webHidden/>
          </w:rPr>
          <w:fldChar w:fldCharType="begin"/>
        </w:r>
        <w:r w:rsidR="00D52C4A">
          <w:rPr>
            <w:webHidden/>
          </w:rPr>
          <w:instrText xml:space="preserve"> PAGEREF _Toc444695279 \h </w:instrText>
        </w:r>
        <w:r w:rsidR="00D52C4A">
          <w:rPr>
            <w:webHidden/>
          </w:rPr>
        </w:r>
        <w:r w:rsidR="00D52C4A">
          <w:rPr>
            <w:webHidden/>
          </w:rPr>
          <w:fldChar w:fldCharType="separate"/>
        </w:r>
        <w:r w:rsidR="00D52C4A">
          <w:rPr>
            <w:webHidden/>
          </w:rPr>
          <w:t>358</w:t>
        </w:r>
        <w:r w:rsidR="00D52C4A">
          <w:rPr>
            <w:webHidden/>
          </w:rPr>
          <w:fldChar w:fldCharType="end"/>
        </w:r>
      </w:hyperlink>
    </w:p>
    <w:p w14:paraId="593C2B8E" w14:textId="77777777" w:rsidR="00D52C4A" w:rsidRDefault="00790C83">
      <w:pPr>
        <w:pStyle w:val="30"/>
        <w:rPr>
          <w:rFonts w:asciiTheme="minorHAnsi" w:eastAsiaTheme="minorEastAsia" w:hAnsiTheme="minorHAnsi" w:cstheme="minorBidi"/>
          <w:snapToGrid/>
          <w:kern w:val="0"/>
          <w:sz w:val="22"/>
          <w:szCs w:val="22"/>
        </w:rPr>
      </w:pPr>
      <w:hyperlink w:anchor="_Toc444695280" w:history="1">
        <w:r w:rsidR="00D52C4A" w:rsidRPr="00BE42EA">
          <w:rPr>
            <w:rStyle w:val="afffff2"/>
          </w:rPr>
          <w:t>Configuring the DAI Logging System Messages</w:t>
        </w:r>
        <w:r w:rsidR="00D52C4A">
          <w:rPr>
            <w:webHidden/>
          </w:rPr>
          <w:tab/>
        </w:r>
        <w:r w:rsidR="00D52C4A">
          <w:rPr>
            <w:webHidden/>
          </w:rPr>
          <w:fldChar w:fldCharType="begin"/>
        </w:r>
        <w:r w:rsidR="00D52C4A">
          <w:rPr>
            <w:webHidden/>
          </w:rPr>
          <w:instrText xml:space="preserve"> PAGEREF _Toc444695280 \h </w:instrText>
        </w:r>
        <w:r w:rsidR="00D52C4A">
          <w:rPr>
            <w:webHidden/>
          </w:rPr>
        </w:r>
        <w:r w:rsidR="00D52C4A">
          <w:rPr>
            <w:webHidden/>
          </w:rPr>
          <w:fldChar w:fldCharType="separate"/>
        </w:r>
        <w:r w:rsidR="00D52C4A">
          <w:rPr>
            <w:webHidden/>
          </w:rPr>
          <w:t>358</w:t>
        </w:r>
        <w:r w:rsidR="00D52C4A">
          <w:rPr>
            <w:webHidden/>
          </w:rPr>
          <w:fldChar w:fldCharType="end"/>
        </w:r>
      </w:hyperlink>
    </w:p>
    <w:p w14:paraId="745FBB8D" w14:textId="77777777" w:rsidR="00D52C4A" w:rsidRDefault="00790C83">
      <w:pPr>
        <w:pStyle w:val="30"/>
        <w:rPr>
          <w:rFonts w:asciiTheme="minorHAnsi" w:eastAsiaTheme="minorEastAsia" w:hAnsiTheme="minorHAnsi" w:cstheme="minorBidi"/>
          <w:snapToGrid/>
          <w:kern w:val="0"/>
          <w:sz w:val="22"/>
          <w:szCs w:val="22"/>
        </w:rPr>
      </w:pPr>
      <w:hyperlink w:anchor="_Toc444695281" w:history="1">
        <w:r w:rsidR="00D52C4A" w:rsidRPr="00BE42EA">
          <w:rPr>
            <w:rStyle w:val="afffff2"/>
          </w:rPr>
          <w:t>Configuring the DAI Log Filtering</w:t>
        </w:r>
        <w:r w:rsidR="00D52C4A">
          <w:rPr>
            <w:webHidden/>
          </w:rPr>
          <w:tab/>
        </w:r>
        <w:r w:rsidR="00D52C4A">
          <w:rPr>
            <w:webHidden/>
          </w:rPr>
          <w:fldChar w:fldCharType="begin"/>
        </w:r>
        <w:r w:rsidR="00D52C4A">
          <w:rPr>
            <w:webHidden/>
          </w:rPr>
          <w:instrText xml:space="preserve"> PAGEREF _Toc444695281 \h </w:instrText>
        </w:r>
        <w:r w:rsidR="00D52C4A">
          <w:rPr>
            <w:webHidden/>
          </w:rPr>
        </w:r>
        <w:r w:rsidR="00D52C4A">
          <w:rPr>
            <w:webHidden/>
          </w:rPr>
          <w:fldChar w:fldCharType="separate"/>
        </w:r>
        <w:r w:rsidR="00D52C4A">
          <w:rPr>
            <w:webHidden/>
          </w:rPr>
          <w:t>359</w:t>
        </w:r>
        <w:r w:rsidR="00D52C4A">
          <w:rPr>
            <w:webHidden/>
          </w:rPr>
          <w:fldChar w:fldCharType="end"/>
        </w:r>
      </w:hyperlink>
    </w:p>
    <w:p w14:paraId="17AB0FAE" w14:textId="77777777" w:rsidR="00D52C4A" w:rsidRDefault="00790C83">
      <w:pPr>
        <w:pStyle w:val="30"/>
        <w:rPr>
          <w:rFonts w:asciiTheme="minorHAnsi" w:eastAsiaTheme="minorEastAsia" w:hAnsiTheme="minorHAnsi" w:cstheme="minorBidi"/>
          <w:snapToGrid/>
          <w:kern w:val="0"/>
          <w:sz w:val="22"/>
          <w:szCs w:val="22"/>
        </w:rPr>
      </w:pPr>
      <w:hyperlink w:anchor="_Toc444695282" w:history="1">
        <w:r w:rsidR="00D52C4A" w:rsidRPr="00BE42EA">
          <w:rPr>
            <w:rStyle w:val="afffff2"/>
          </w:rPr>
          <w:t>Displaying DAI Information</w:t>
        </w:r>
        <w:r w:rsidR="00D52C4A">
          <w:rPr>
            <w:webHidden/>
          </w:rPr>
          <w:tab/>
        </w:r>
        <w:r w:rsidR="00D52C4A">
          <w:rPr>
            <w:webHidden/>
          </w:rPr>
          <w:fldChar w:fldCharType="begin"/>
        </w:r>
        <w:r w:rsidR="00D52C4A">
          <w:rPr>
            <w:webHidden/>
          </w:rPr>
          <w:instrText xml:space="preserve"> PAGEREF _Toc444695282 \h </w:instrText>
        </w:r>
        <w:r w:rsidR="00D52C4A">
          <w:rPr>
            <w:webHidden/>
          </w:rPr>
        </w:r>
        <w:r w:rsidR="00D52C4A">
          <w:rPr>
            <w:webHidden/>
          </w:rPr>
          <w:fldChar w:fldCharType="separate"/>
        </w:r>
        <w:r w:rsidR="00D52C4A">
          <w:rPr>
            <w:webHidden/>
          </w:rPr>
          <w:t>360</w:t>
        </w:r>
        <w:r w:rsidR="00D52C4A">
          <w:rPr>
            <w:webHidden/>
          </w:rPr>
          <w:fldChar w:fldCharType="end"/>
        </w:r>
      </w:hyperlink>
    </w:p>
    <w:p w14:paraId="188538A4" w14:textId="77777777" w:rsidR="00D52C4A" w:rsidRDefault="00790C83">
      <w:pPr>
        <w:pStyle w:val="20"/>
        <w:rPr>
          <w:rFonts w:asciiTheme="minorHAnsi" w:eastAsiaTheme="minorEastAsia" w:hAnsiTheme="minorHAnsi" w:cstheme="minorBidi"/>
          <w:noProof/>
          <w:snapToGrid/>
          <w:kern w:val="0"/>
          <w:sz w:val="22"/>
          <w:szCs w:val="22"/>
        </w:rPr>
      </w:pPr>
      <w:hyperlink w:anchor="_Toc444695283" w:history="1">
        <w:r w:rsidR="00D52C4A" w:rsidRPr="00BE42EA">
          <w:rPr>
            <w:rStyle w:val="afffff2"/>
            <w:noProof/>
          </w:rPr>
          <w:t>DAI Configuration Samples</w:t>
        </w:r>
        <w:r w:rsidR="00D52C4A">
          <w:rPr>
            <w:noProof/>
            <w:webHidden/>
          </w:rPr>
          <w:tab/>
        </w:r>
        <w:r w:rsidR="00D52C4A">
          <w:rPr>
            <w:noProof/>
            <w:webHidden/>
          </w:rPr>
          <w:fldChar w:fldCharType="begin"/>
        </w:r>
        <w:r w:rsidR="00D52C4A">
          <w:rPr>
            <w:noProof/>
            <w:webHidden/>
          </w:rPr>
          <w:instrText xml:space="preserve"> PAGEREF _Toc444695283 \h </w:instrText>
        </w:r>
        <w:r w:rsidR="00D52C4A">
          <w:rPr>
            <w:noProof/>
            <w:webHidden/>
          </w:rPr>
        </w:r>
        <w:r w:rsidR="00D52C4A">
          <w:rPr>
            <w:noProof/>
            <w:webHidden/>
          </w:rPr>
          <w:fldChar w:fldCharType="separate"/>
        </w:r>
        <w:r w:rsidR="00D52C4A">
          <w:rPr>
            <w:noProof/>
            <w:webHidden/>
          </w:rPr>
          <w:t>362</w:t>
        </w:r>
        <w:r w:rsidR="00D52C4A">
          <w:rPr>
            <w:noProof/>
            <w:webHidden/>
          </w:rPr>
          <w:fldChar w:fldCharType="end"/>
        </w:r>
      </w:hyperlink>
    </w:p>
    <w:p w14:paraId="49DAA86B" w14:textId="77777777" w:rsidR="00D52C4A" w:rsidRDefault="00790C83">
      <w:pPr>
        <w:pStyle w:val="30"/>
        <w:rPr>
          <w:rFonts w:asciiTheme="minorHAnsi" w:eastAsiaTheme="minorEastAsia" w:hAnsiTheme="minorHAnsi" w:cstheme="minorBidi"/>
          <w:snapToGrid/>
          <w:kern w:val="0"/>
          <w:sz w:val="22"/>
          <w:szCs w:val="22"/>
        </w:rPr>
      </w:pPr>
      <w:hyperlink w:anchor="_Toc444695284" w:history="1">
        <w:r w:rsidR="00D52C4A" w:rsidRPr="00BE42EA">
          <w:rPr>
            <w:rStyle w:val="afffff2"/>
          </w:rPr>
          <w:t>Sample: Interoperate with DHCP Relay</w:t>
        </w:r>
        <w:r w:rsidR="00D52C4A">
          <w:rPr>
            <w:webHidden/>
          </w:rPr>
          <w:tab/>
        </w:r>
        <w:r w:rsidR="00D52C4A">
          <w:rPr>
            <w:webHidden/>
          </w:rPr>
          <w:fldChar w:fldCharType="begin"/>
        </w:r>
        <w:r w:rsidR="00D52C4A">
          <w:rPr>
            <w:webHidden/>
          </w:rPr>
          <w:instrText xml:space="preserve"> PAGEREF _Toc444695284 \h </w:instrText>
        </w:r>
        <w:r w:rsidR="00D52C4A">
          <w:rPr>
            <w:webHidden/>
          </w:rPr>
        </w:r>
        <w:r w:rsidR="00D52C4A">
          <w:rPr>
            <w:webHidden/>
          </w:rPr>
          <w:fldChar w:fldCharType="separate"/>
        </w:r>
        <w:r w:rsidR="00D52C4A">
          <w:rPr>
            <w:webHidden/>
          </w:rPr>
          <w:t>362</w:t>
        </w:r>
        <w:r w:rsidR="00D52C4A">
          <w:rPr>
            <w:webHidden/>
          </w:rPr>
          <w:fldChar w:fldCharType="end"/>
        </w:r>
      </w:hyperlink>
    </w:p>
    <w:p w14:paraId="647BFD97"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285" w:history="1">
        <w:r w:rsidR="00D52C4A" w:rsidRPr="00BE42EA">
          <w:rPr>
            <w:rStyle w:val="afffff2"/>
            <w:noProof/>
          </w:rPr>
          <w:t>Chapter 20.</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Qos and ACL</w:t>
        </w:r>
        <w:r w:rsidR="00D52C4A">
          <w:rPr>
            <w:noProof/>
            <w:webHidden/>
          </w:rPr>
          <w:tab/>
        </w:r>
        <w:r w:rsidR="00D52C4A">
          <w:rPr>
            <w:noProof/>
            <w:webHidden/>
          </w:rPr>
          <w:fldChar w:fldCharType="begin"/>
        </w:r>
        <w:r w:rsidR="00D52C4A">
          <w:rPr>
            <w:noProof/>
            <w:webHidden/>
          </w:rPr>
          <w:instrText xml:space="preserve"> PAGEREF _Toc444695285 \h </w:instrText>
        </w:r>
        <w:r w:rsidR="00D52C4A">
          <w:rPr>
            <w:noProof/>
            <w:webHidden/>
          </w:rPr>
        </w:r>
        <w:r w:rsidR="00D52C4A">
          <w:rPr>
            <w:noProof/>
            <w:webHidden/>
          </w:rPr>
          <w:fldChar w:fldCharType="separate"/>
        </w:r>
        <w:r w:rsidR="00D52C4A">
          <w:rPr>
            <w:noProof/>
            <w:webHidden/>
          </w:rPr>
          <w:t>364</w:t>
        </w:r>
        <w:r w:rsidR="00D52C4A">
          <w:rPr>
            <w:noProof/>
            <w:webHidden/>
          </w:rPr>
          <w:fldChar w:fldCharType="end"/>
        </w:r>
      </w:hyperlink>
    </w:p>
    <w:p w14:paraId="03BC7934" w14:textId="77777777" w:rsidR="00D52C4A" w:rsidRDefault="00790C83">
      <w:pPr>
        <w:pStyle w:val="20"/>
        <w:rPr>
          <w:rFonts w:asciiTheme="minorHAnsi" w:eastAsiaTheme="minorEastAsia" w:hAnsiTheme="minorHAnsi" w:cstheme="minorBidi"/>
          <w:noProof/>
          <w:snapToGrid/>
          <w:kern w:val="0"/>
          <w:sz w:val="22"/>
          <w:szCs w:val="22"/>
        </w:rPr>
      </w:pPr>
      <w:hyperlink w:anchor="_Toc444695286" w:history="1">
        <w:r w:rsidR="00D52C4A" w:rsidRPr="00BE42EA">
          <w:rPr>
            <w:rStyle w:val="afffff2"/>
            <w:noProof/>
          </w:rPr>
          <w:t>QOS</w:t>
        </w:r>
        <w:r w:rsidR="00D52C4A">
          <w:rPr>
            <w:noProof/>
            <w:webHidden/>
          </w:rPr>
          <w:tab/>
        </w:r>
        <w:r w:rsidR="00D52C4A">
          <w:rPr>
            <w:noProof/>
            <w:webHidden/>
          </w:rPr>
          <w:fldChar w:fldCharType="begin"/>
        </w:r>
        <w:r w:rsidR="00D52C4A">
          <w:rPr>
            <w:noProof/>
            <w:webHidden/>
          </w:rPr>
          <w:instrText xml:space="preserve"> PAGEREF _Toc444695286 \h </w:instrText>
        </w:r>
        <w:r w:rsidR="00D52C4A">
          <w:rPr>
            <w:noProof/>
            <w:webHidden/>
          </w:rPr>
        </w:r>
        <w:r w:rsidR="00D52C4A">
          <w:rPr>
            <w:noProof/>
            <w:webHidden/>
          </w:rPr>
          <w:fldChar w:fldCharType="separate"/>
        </w:r>
        <w:r w:rsidR="00D52C4A">
          <w:rPr>
            <w:noProof/>
            <w:webHidden/>
          </w:rPr>
          <w:t>365</w:t>
        </w:r>
        <w:r w:rsidR="00D52C4A">
          <w:rPr>
            <w:noProof/>
            <w:webHidden/>
          </w:rPr>
          <w:fldChar w:fldCharType="end"/>
        </w:r>
      </w:hyperlink>
    </w:p>
    <w:p w14:paraId="70827037" w14:textId="77777777" w:rsidR="00D52C4A" w:rsidRDefault="00790C83">
      <w:pPr>
        <w:pStyle w:val="30"/>
        <w:rPr>
          <w:rFonts w:asciiTheme="minorHAnsi" w:eastAsiaTheme="minorEastAsia" w:hAnsiTheme="minorHAnsi" w:cstheme="minorBidi"/>
          <w:snapToGrid/>
          <w:kern w:val="0"/>
          <w:sz w:val="22"/>
          <w:szCs w:val="22"/>
        </w:rPr>
      </w:pPr>
      <w:hyperlink w:anchor="_Toc444695287" w:history="1">
        <w:r w:rsidR="00D52C4A" w:rsidRPr="00BE42EA">
          <w:rPr>
            <w:rStyle w:val="afffff2"/>
          </w:rPr>
          <w:t>Global Configuration</w:t>
        </w:r>
        <w:r w:rsidR="00D52C4A">
          <w:rPr>
            <w:webHidden/>
          </w:rPr>
          <w:tab/>
        </w:r>
        <w:r w:rsidR="00D52C4A">
          <w:rPr>
            <w:webHidden/>
          </w:rPr>
          <w:fldChar w:fldCharType="begin"/>
        </w:r>
        <w:r w:rsidR="00D52C4A">
          <w:rPr>
            <w:webHidden/>
          </w:rPr>
          <w:instrText xml:space="preserve"> PAGEREF _Toc444695287 \h </w:instrText>
        </w:r>
        <w:r w:rsidR="00D52C4A">
          <w:rPr>
            <w:webHidden/>
          </w:rPr>
        </w:r>
        <w:r w:rsidR="00D52C4A">
          <w:rPr>
            <w:webHidden/>
          </w:rPr>
          <w:fldChar w:fldCharType="separate"/>
        </w:r>
        <w:r w:rsidR="00D52C4A">
          <w:rPr>
            <w:webHidden/>
          </w:rPr>
          <w:t>365</w:t>
        </w:r>
        <w:r w:rsidR="00D52C4A">
          <w:rPr>
            <w:webHidden/>
          </w:rPr>
          <w:fldChar w:fldCharType="end"/>
        </w:r>
      </w:hyperlink>
    </w:p>
    <w:p w14:paraId="5717F440" w14:textId="77777777" w:rsidR="00D52C4A" w:rsidRDefault="00790C83">
      <w:pPr>
        <w:pStyle w:val="30"/>
        <w:rPr>
          <w:rFonts w:asciiTheme="minorHAnsi" w:eastAsiaTheme="minorEastAsia" w:hAnsiTheme="minorHAnsi" w:cstheme="minorBidi"/>
          <w:snapToGrid/>
          <w:kern w:val="0"/>
          <w:sz w:val="22"/>
          <w:szCs w:val="22"/>
        </w:rPr>
      </w:pPr>
      <w:hyperlink w:anchor="_Toc444695288" w:history="1">
        <w:r w:rsidR="00D52C4A" w:rsidRPr="00BE42EA">
          <w:rPr>
            <w:rStyle w:val="afffff2"/>
          </w:rPr>
          <w:t>TX Scheduling Configuration</w:t>
        </w:r>
        <w:r w:rsidR="00D52C4A">
          <w:rPr>
            <w:webHidden/>
          </w:rPr>
          <w:tab/>
        </w:r>
        <w:r w:rsidR="00D52C4A">
          <w:rPr>
            <w:webHidden/>
          </w:rPr>
          <w:fldChar w:fldCharType="begin"/>
        </w:r>
        <w:r w:rsidR="00D52C4A">
          <w:rPr>
            <w:webHidden/>
          </w:rPr>
          <w:instrText xml:space="preserve"> PAGEREF _Toc444695288 \h </w:instrText>
        </w:r>
        <w:r w:rsidR="00D52C4A">
          <w:rPr>
            <w:webHidden/>
          </w:rPr>
        </w:r>
        <w:r w:rsidR="00D52C4A">
          <w:rPr>
            <w:webHidden/>
          </w:rPr>
          <w:fldChar w:fldCharType="separate"/>
        </w:r>
        <w:r w:rsidR="00D52C4A">
          <w:rPr>
            <w:webHidden/>
          </w:rPr>
          <w:t>365</w:t>
        </w:r>
        <w:r w:rsidR="00D52C4A">
          <w:rPr>
            <w:webHidden/>
          </w:rPr>
          <w:fldChar w:fldCharType="end"/>
        </w:r>
      </w:hyperlink>
    </w:p>
    <w:p w14:paraId="4D022845" w14:textId="77777777" w:rsidR="00D52C4A" w:rsidRDefault="00790C83">
      <w:pPr>
        <w:pStyle w:val="30"/>
        <w:rPr>
          <w:rFonts w:asciiTheme="minorHAnsi" w:eastAsiaTheme="minorEastAsia" w:hAnsiTheme="minorHAnsi" w:cstheme="minorBidi"/>
          <w:snapToGrid/>
          <w:kern w:val="0"/>
          <w:sz w:val="22"/>
          <w:szCs w:val="22"/>
        </w:rPr>
      </w:pPr>
      <w:hyperlink w:anchor="_Toc444695289" w:history="1">
        <w:r w:rsidR="00D52C4A" w:rsidRPr="00BE42EA">
          <w:rPr>
            <w:rStyle w:val="afffff2"/>
          </w:rPr>
          <w:t>Port trust mode</w:t>
        </w:r>
        <w:r w:rsidR="00D52C4A">
          <w:rPr>
            <w:webHidden/>
          </w:rPr>
          <w:tab/>
        </w:r>
        <w:r w:rsidR="00D52C4A">
          <w:rPr>
            <w:webHidden/>
          </w:rPr>
          <w:fldChar w:fldCharType="begin"/>
        </w:r>
        <w:r w:rsidR="00D52C4A">
          <w:rPr>
            <w:webHidden/>
          </w:rPr>
          <w:instrText xml:space="preserve"> PAGEREF _Toc444695289 \h </w:instrText>
        </w:r>
        <w:r w:rsidR="00D52C4A">
          <w:rPr>
            <w:webHidden/>
          </w:rPr>
        </w:r>
        <w:r w:rsidR="00D52C4A">
          <w:rPr>
            <w:webHidden/>
          </w:rPr>
          <w:fldChar w:fldCharType="separate"/>
        </w:r>
        <w:r w:rsidR="00D52C4A">
          <w:rPr>
            <w:webHidden/>
          </w:rPr>
          <w:t>366</w:t>
        </w:r>
        <w:r w:rsidR="00D52C4A">
          <w:rPr>
            <w:webHidden/>
          </w:rPr>
          <w:fldChar w:fldCharType="end"/>
        </w:r>
      </w:hyperlink>
    </w:p>
    <w:p w14:paraId="66CFC3EB" w14:textId="77777777" w:rsidR="00D52C4A" w:rsidRDefault="00790C83">
      <w:pPr>
        <w:pStyle w:val="30"/>
        <w:rPr>
          <w:rFonts w:asciiTheme="minorHAnsi" w:eastAsiaTheme="minorEastAsia" w:hAnsiTheme="minorHAnsi" w:cstheme="minorBidi"/>
          <w:snapToGrid/>
          <w:kern w:val="0"/>
          <w:sz w:val="22"/>
          <w:szCs w:val="22"/>
        </w:rPr>
      </w:pPr>
      <w:hyperlink w:anchor="_Toc444695290" w:history="1">
        <w:r w:rsidR="00D52C4A" w:rsidRPr="00BE42EA">
          <w:rPr>
            <w:rStyle w:val="afffff2"/>
          </w:rPr>
          <w:t>DSCP Conversion Map Configuration</w:t>
        </w:r>
        <w:r w:rsidR="00D52C4A">
          <w:rPr>
            <w:webHidden/>
          </w:rPr>
          <w:tab/>
        </w:r>
        <w:r w:rsidR="00D52C4A">
          <w:rPr>
            <w:webHidden/>
          </w:rPr>
          <w:fldChar w:fldCharType="begin"/>
        </w:r>
        <w:r w:rsidR="00D52C4A">
          <w:rPr>
            <w:webHidden/>
          </w:rPr>
          <w:instrText xml:space="preserve"> PAGEREF _Toc444695290 \h </w:instrText>
        </w:r>
        <w:r w:rsidR="00D52C4A">
          <w:rPr>
            <w:webHidden/>
          </w:rPr>
        </w:r>
        <w:r w:rsidR="00D52C4A">
          <w:rPr>
            <w:webHidden/>
          </w:rPr>
          <w:fldChar w:fldCharType="separate"/>
        </w:r>
        <w:r w:rsidR="00D52C4A">
          <w:rPr>
            <w:webHidden/>
          </w:rPr>
          <w:t>367</w:t>
        </w:r>
        <w:r w:rsidR="00D52C4A">
          <w:rPr>
            <w:webHidden/>
          </w:rPr>
          <w:fldChar w:fldCharType="end"/>
        </w:r>
      </w:hyperlink>
    </w:p>
    <w:p w14:paraId="4B9BFAF1" w14:textId="77777777" w:rsidR="00D52C4A" w:rsidRDefault="00790C83">
      <w:pPr>
        <w:pStyle w:val="30"/>
        <w:rPr>
          <w:rFonts w:asciiTheme="minorHAnsi" w:eastAsiaTheme="minorEastAsia" w:hAnsiTheme="minorHAnsi" w:cstheme="minorBidi"/>
          <w:snapToGrid/>
          <w:kern w:val="0"/>
          <w:sz w:val="22"/>
          <w:szCs w:val="22"/>
        </w:rPr>
      </w:pPr>
      <w:hyperlink w:anchor="_Toc444695291" w:history="1">
        <w:r w:rsidR="00D52C4A" w:rsidRPr="00BE42EA">
          <w:rPr>
            <w:rStyle w:val="afffff2"/>
          </w:rPr>
          <w:t>COS Conversion Map Configuration</w:t>
        </w:r>
        <w:r w:rsidR="00D52C4A">
          <w:rPr>
            <w:webHidden/>
          </w:rPr>
          <w:tab/>
        </w:r>
        <w:r w:rsidR="00D52C4A">
          <w:rPr>
            <w:webHidden/>
          </w:rPr>
          <w:fldChar w:fldCharType="begin"/>
        </w:r>
        <w:r w:rsidR="00D52C4A">
          <w:rPr>
            <w:webHidden/>
          </w:rPr>
          <w:instrText xml:space="preserve"> PAGEREF _Toc444695291 \h </w:instrText>
        </w:r>
        <w:r w:rsidR="00D52C4A">
          <w:rPr>
            <w:webHidden/>
          </w:rPr>
        </w:r>
        <w:r w:rsidR="00D52C4A">
          <w:rPr>
            <w:webHidden/>
          </w:rPr>
          <w:fldChar w:fldCharType="separate"/>
        </w:r>
        <w:r w:rsidR="00D52C4A">
          <w:rPr>
            <w:webHidden/>
          </w:rPr>
          <w:t>368</w:t>
        </w:r>
        <w:r w:rsidR="00D52C4A">
          <w:rPr>
            <w:webHidden/>
          </w:rPr>
          <w:fldChar w:fldCharType="end"/>
        </w:r>
      </w:hyperlink>
    </w:p>
    <w:p w14:paraId="39F6D0F5" w14:textId="77777777" w:rsidR="00D52C4A" w:rsidRDefault="00790C83">
      <w:pPr>
        <w:pStyle w:val="20"/>
        <w:rPr>
          <w:rFonts w:asciiTheme="minorHAnsi" w:eastAsiaTheme="minorEastAsia" w:hAnsiTheme="minorHAnsi" w:cstheme="minorBidi"/>
          <w:noProof/>
          <w:snapToGrid/>
          <w:kern w:val="0"/>
          <w:sz w:val="22"/>
          <w:szCs w:val="22"/>
        </w:rPr>
      </w:pPr>
      <w:hyperlink w:anchor="_Toc444695292" w:history="1">
        <w:r w:rsidR="00D52C4A" w:rsidRPr="00BE42EA">
          <w:rPr>
            <w:rStyle w:val="afffff2"/>
            <w:noProof/>
          </w:rPr>
          <w:t>ACL Configuration</w:t>
        </w:r>
        <w:r w:rsidR="00D52C4A">
          <w:rPr>
            <w:noProof/>
            <w:webHidden/>
          </w:rPr>
          <w:tab/>
        </w:r>
        <w:r w:rsidR="00D52C4A">
          <w:rPr>
            <w:noProof/>
            <w:webHidden/>
          </w:rPr>
          <w:fldChar w:fldCharType="begin"/>
        </w:r>
        <w:r w:rsidR="00D52C4A">
          <w:rPr>
            <w:noProof/>
            <w:webHidden/>
          </w:rPr>
          <w:instrText xml:space="preserve"> PAGEREF _Toc444695292 \h </w:instrText>
        </w:r>
        <w:r w:rsidR="00D52C4A">
          <w:rPr>
            <w:noProof/>
            <w:webHidden/>
          </w:rPr>
        </w:r>
        <w:r w:rsidR="00D52C4A">
          <w:rPr>
            <w:noProof/>
            <w:webHidden/>
          </w:rPr>
          <w:fldChar w:fldCharType="separate"/>
        </w:r>
        <w:r w:rsidR="00D52C4A">
          <w:rPr>
            <w:noProof/>
            <w:webHidden/>
          </w:rPr>
          <w:t>369</w:t>
        </w:r>
        <w:r w:rsidR="00D52C4A">
          <w:rPr>
            <w:noProof/>
            <w:webHidden/>
          </w:rPr>
          <w:fldChar w:fldCharType="end"/>
        </w:r>
      </w:hyperlink>
    </w:p>
    <w:p w14:paraId="4CBB25F0" w14:textId="77777777" w:rsidR="00D52C4A" w:rsidRDefault="00790C83">
      <w:pPr>
        <w:pStyle w:val="30"/>
        <w:rPr>
          <w:rFonts w:asciiTheme="minorHAnsi" w:eastAsiaTheme="minorEastAsia" w:hAnsiTheme="minorHAnsi" w:cstheme="minorBidi"/>
          <w:snapToGrid/>
          <w:kern w:val="0"/>
          <w:sz w:val="22"/>
          <w:szCs w:val="22"/>
        </w:rPr>
      </w:pPr>
      <w:hyperlink w:anchor="_Toc444695293" w:history="1">
        <w:r w:rsidR="00D52C4A" w:rsidRPr="00BE42EA">
          <w:rPr>
            <w:rStyle w:val="afffff2"/>
          </w:rPr>
          <w:t>Standard IP ACL</w:t>
        </w:r>
        <w:r w:rsidR="00D52C4A">
          <w:rPr>
            <w:webHidden/>
          </w:rPr>
          <w:tab/>
        </w:r>
        <w:r w:rsidR="00D52C4A">
          <w:rPr>
            <w:webHidden/>
          </w:rPr>
          <w:fldChar w:fldCharType="begin"/>
        </w:r>
        <w:r w:rsidR="00D52C4A">
          <w:rPr>
            <w:webHidden/>
          </w:rPr>
          <w:instrText xml:space="preserve"> PAGEREF _Toc444695293 \h </w:instrText>
        </w:r>
        <w:r w:rsidR="00D52C4A">
          <w:rPr>
            <w:webHidden/>
          </w:rPr>
        </w:r>
        <w:r w:rsidR="00D52C4A">
          <w:rPr>
            <w:webHidden/>
          </w:rPr>
          <w:fldChar w:fldCharType="separate"/>
        </w:r>
        <w:r w:rsidR="00D52C4A">
          <w:rPr>
            <w:webHidden/>
          </w:rPr>
          <w:t>369</w:t>
        </w:r>
        <w:r w:rsidR="00D52C4A">
          <w:rPr>
            <w:webHidden/>
          </w:rPr>
          <w:fldChar w:fldCharType="end"/>
        </w:r>
      </w:hyperlink>
    </w:p>
    <w:p w14:paraId="42AB4759" w14:textId="77777777" w:rsidR="00D52C4A" w:rsidRDefault="00790C83">
      <w:pPr>
        <w:pStyle w:val="30"/>
        <w:rPr>
          <w:rFonts w:asciiTheme="minorHAnsi" w:eastAsiaTheme="minorEastAsia" w:hAnsiTheme="minorHAnsi" w:cstheme="minorBidi"/>
          <w:snapToGrid/>
          <w:kern w:val="0"/>
          <w:sz w:val="22"/>
          <w:szCs w:val="22"/>
        </w:rPr>
      </w:pPr>
      <w:hyperlink w:anchor="_Toc444695294" w:history="1">
        <w:r w:rsidR="00D52C4A" w:rsidRPr="00BE42EA">
          <w:rPr>
            <w:rStyle w:val="afffff2"/>
          </w:rPr>
          <w:t>Extended IP ACL</w:t>
        </w:r>
        <w:r w:rsidR="00D52C4A">
          <w:rPr>
            <w:webHidden/>
          </w:rPr>
          <w:tab/>
        </w:r>
        <w:r w:rsidR="00D52C4A">
          <w:rPr>
            <w:webHidden/>
          </w:rPr>
          <w:fldChar w:fldCharType="begin"/>
        </w:r>
        <w:r w:rsidR="00D52C4A">
          <w:rPr>
            <w:webHidden/>
          </w:rPr>
          <w:instrText xml:space="preserve"> PAGEREF _Toc444695294 \h </w:instrText>
        </w:r>
        <w:r w:rsidR="00D52C4A">
          <w:rPr>
            <w:webHidden/>
          </w:rPr>
        </w:r>
        <w:r w:rsidR="00D52C4A">
          <w:rPr>
            <w:webHidden/>
          </w:rPr>
          <w:fldChar w:fldCharType="separate"/>
        </w:r>
        <w:r w:rsidR="00D52C4A">
          <w:rPr>
            <w:webHidden/>
          </w:rPr>
          <w:t>370</w:t>
        </w:r>
        <w:r w:rsidR="00D52C4A">
          <w:rPr>
            <w:webHidden/>
          </w:rPr>
          <w:fldChar w:fldCharType="end"/>
        </w:r>
      </w:hyperlink>
    </w:p>
    <w:p w14:paraId="3FDCEF08" w14:textId="77777777" w:rsidR="00D52C4A" w:rsidRDefault="00790C83">
      <w:pPr>
        <w:pStyle w:val="30"/>
        <w:rPr>
          <w:rFonts w:asciiTheme="minorHAnsi" w:eastAsiaTheme="minorEastAsia" w:hAnsiTheme="minorHAnsi" w:cstheme="minorBidi"/>
          <w:snapToGrid/>
          <w:kern w:val="0"/>
          <w:sz w:val="22"/>
          <w:szCs w:val="22"/>
        </w:rPr>
      </w:pPr>
      <w:hyperlink w:anchor="_Toc444695295" w:history="1">
        <w:r w:rsidR="00D52C4A" w:rsidRPr="00BE42EA">
          <w:rPr>
            <w:rStyle w:val="afffff2"/>
          </w:rPr>
          <w:t>MAC ACL</w:t>
        </w:r>
        <w:r w:rsidR="00D52C4A">
          <w:rPr>
            <w:webHidden/>
          </w:rPr>
          <w:tab/>
        </w:r>
        <w:r w:rsidR="00D52C4A">
          <w:rPr>
            <w:webHidden/>
          </w:rPr>
          <w:fldChar w:fldCharType="begin"/>
        </w:r>
        <w:r w:rsidR="00D52C4A">
          <w:rPr>
            <w:webHidden/>
          </w:rPr>
          <w:instrText xml:space="preserve"> PAGEREF _Toc444695295 \h </w:instrText>
        </w:r>
        <w:r w:rsidR="00D52C4A">
          <w:rPr>
            <w:webHidden/>
          </w:rPr>
        </w:r>
        <w:r w:rsidR="00D52C4A">
          <w:rPr>
            <w:webHidden/>
          </w:rPr>
          <w:fldChar w:fldCharType="separate"/>
        </w:r>
        <w:r w:rsidR="00D52C4A">
          <w:rPr>
            <w:webHidden/>
          </w:rPr>
          <w:t>372</w:t>
        </w:r>
        <w:r w:rsidR="00D52C4A">
          <w:rPr>
            <w:webHidden/>
          </w:rPr>
          <w:fldChar w:fldCharType="end"/>
        </w:r>
      </w:hyperlink>
    </w:p>
    <w:p w14:paraId="19CAED9C" w14:textId="77777777" w:rsidR="00D52C4A" w:rsidRDefault="00790C83">
      <w:pPr>
        <w:pStyle w:val="30"/>
        <w:rPr>
          <w:rFonts w:asciiTheme="minorHAnsi" w:eastAsiaTheme="minorEastAsia" w:hAnsiTheme="minorHAnsi" w:cstheme="minorBidi"/>
          <w:snapToGrid/>
          <w:kern w:val="0"/>
          <w:sz w:val="22"/>
          <w:szCs w:val="22"/>
        </w:rPr>
      </w:pPr>
      <w:hyperlink w:anchor="_Toc444695296" w:history="1">
        <w:r w:rsidR="00D52C4A" w:rsidRPr="00BE42EA">
          <w:rPr>
            <w:rStyle w:val="afffff2"/>
          </w:rPr>
          <w:t>Application of ACL to Interface</w:t>
        </w:r>
        <w:r w:rsidR="00D52C4A">
          <w:rPr>
            <w:webHidden/>
          </w:rPr>
          <w:tab/>
        </w:r>
        <w:r w:rsidR="00D52C4A">
          <w:rPr>
            <w:webHidden/>
          </w:rPr>
          <w:fldChar w:fldCharType="begin"/>
        </w:r>
        <w:r w:rsidR="00D52C4A">
          <w:rPr>
            <w:webHidden/>
          </w:rPr>
          <w:instrText xml:space="preserve"> PAGEREF _Toc444695296 \h </w:instrText>
        </w:r>
        <w:r w:rsidR="00D52C4A">
          <w:rPr>
            <w:webHidden/>
          </w:rPr>
        </w:r>
        <w:r w:rsidR="00D52C4A">
          <w:rPr>
            <w:webHidden/>
          </w:rPr>
          <w:fldChar w:fldCharType="separate"/>
        </w:r>
        <w:r w:rsidR="00D52C4A">
          <w:rPr>
            <w:webHidden/>
          </w:rPr>
          <w:t>372</w:t>
        </w:r>
        <w:r w:rsidR="00D52C4A">
          <w:rPr>
            <w:webHidden/>
          </w:rPr>
          <w:fldChar w:fldCharType="end"/>
        </w:r>
      </w:hyperlink>
    </w:p>
    <w:p w14:paraId="190A3C23" w14:textId="77777777" w:rsidR="00D52C4A" w:rsidRDefault="00790C83">
      <w:pPr>
        <w:pStyle w:val="20"/>
        <w:rPr>
          <w:rFonts w:asciiTheme="minorHAnsi" w:eastAsiaTheme="minorEastAsia" w:hAnsiTheme="minorHAnsi" w:cstheme="minorBidi"/>
          <w:noProof/>
          <w:snapToGrid/>
          <w:kern w:val="0"/>
          <w:sz w:val="22"/>
          <w:szCs w:val="22"/>
        </w:rPr>
      </w:pPr>
      <w:hyperlink w:anchor="_Toc444695297" w:history="1">
        <w:r w:rsidR="00D52C4A" w:rsidRPr="00BE42EA">
          <w:rPr>
            <w:rStyle w:val="afffff2"/>
            <w:noProof/>
          </w:rPr>
          <w:t>Service-policy Configuration</w:t>
        </w:r>
        <w:r w:rsidR="00D52C4A">
          <w:rPr>
            <w:noProof/>
            <w:webHidden/>
          </w:rPr>
          <w:tab/>
        </w:r>
        <w:r w:rsidR="00D52C4A">
          <w:rPr>
            <w:noProof/>
            <w:webHidden/>
          </w:rPr>
          <w:fldChar w:fldCharType="begin"/>
        </w:r>
        <w:r w:rsidR="00D52C4A">
          <w:rPr>
            <w:noProof/>
            <w:webHidden/>
          </w:rPr>
          <w:instrText xml:space="preserve"> PAGEREF _Toc444695297 \h </w:instrText>
        </w:r>
        <w:r w:rsidR="00D52C4A">
          <w:rPr>
            <w:noProof/>
            <w:webHidden/>
          </w:rPr>
        </w:r>
        <w:r w:rsidR="00D52C4A">
          <w:rPr>
            <w:noProof/>
            <w:webHidden/>
          </w:rPr>
          <w:fldChar w:fldCharType="separate"/>
        </w:r>
        <w:r w:rsidR="00D52C4A">
          <w:rPr>
            <w:noProof/>
            <w:webHidden/>
          </w:rPr>
          <w:t>374</w:t>
        </w:r>
        <w:r w:rsidR="00D52C4A">
          <w:rPr>
            <w:noProof/>
            <w:webHidden/>
          </w:rPr>
          <w:fldChar w:fldCharType="end"/>
        </w:r>
      </w:hyperlink>
    </w:p>
    <w:p w14:paraId="38B1C29D" w14:textId="77777777" w:rsidR="00D52C4A" w:rsidRDefault="00790C83">
      <w:pPr>
        <w:pStyle w:val="30"/>
        <w:rPr>
          <w:rFonts w:asciiTheme="minorHAnsi" w:eastAsiaTheme="minorEastAsia" w:hAnsiTheme="minorHAnsi" w:cstheme="minorBidi"/>
          <w:snapToGrid/>
          <w:kern w:val="0"/>
          <w:sz w:val="22"/>
          <w:szCs w:val="22"/>
        </w:rPr>
      </w:pPr>
      <w:hyperlink w:anchor="_Toc444695298" w:history="1">
        <w:r w:rsidR="00D52C4A" w:rsidRPr="00BE42EA">
          <w:rPr>
            <w:rStyle w:val="afffff2"/>
          </w:rPr>
          <w:t>Class-map</w:t>
        </w:r>
        <w:r w:rsidR="00D52C4A">
          <w:rPr>
            <w:webHidden/>
          </w:rPr>
          <w:tab/>
        </w:r>
        <w:r w:rsidR="00D52C4A">
          <w:rPr>
            <w:webHidden/>
          </w:rPr>
          <w:fldChar w:fldCharType="begin"/>
        </w:r>
        <w:r w:rsidR="00D52C4A">
          <w:rPr>
            <w:webHidden/>
          </w:rPr>
          <w:instrText xml:space="preserve"> PAGEREF _Toc444695298 \h </w:instrText>
        </w:r>
        <w:r w:rsidR="00D52C4A">
          <w:rPr>
            <w:webHidden/>
          </w:rPr>
        </w:r>
        <w:r w:rsidR="00D52C4A">
          <w:rPr>
            <w:webHidden/>
          </w:rPr>
          <w:fldChar w:fldCharType="separate"/>
        </w:r>
        <w:r w:rsidR="00D52C4A">
          <w:rPr>
            <w:webHidden/>
          </w:rPr>
          <w:t>374</w:t>
        </w:r>
        <w:r w:rsidR="00D52C4A">
          <w:rPr>
            <w:webHidden/>
          </w:rPr>
          <w:fldChar w:fldCharType="end"/>
        </w:r>
      </w:hyperlink>
    </w:p>
    <w:p w14:paraId="1683C7D8" w14:textId="77777777" w:rsidR="00D52C4A" w:rsidRDefault="00790C83">
      <w:pPr>
        <w:pStyle w:val="30"/>
        <w:rPr>
          <w:rFonts w:asciiTheme="minorHAnsi" w:eastAsiaTheme="minorEastAsia" w:hAnsiTheme="minorHAnsi" w:cstheme="minorBidi"/>
          <w:snapToGrid/>
          <w:kern w:val="0"/>
          <w:sz w:val="22"/>
          <w:szCs w:val="22"/>
        </w:rPr>
      </w:pPr>
      <w:hyperlink w:anchor="_Toc444695299" w:history="1">
        <w:r w:rsidR="00D52C4A" w:rsidRPr="00BE42EA">
          <w:rPr>
            <w:rStyle w:val="afffff2"/>
          </w:rPr>
          <w:t>Policy-map</w:t>
        </w:r>
        <w:r w:rsidR="00D52C4A">
          <w:rPr>
            <w:webHidden/>
          </w:rPr>
          <w:tab/>
        </w:r>
        <w:r w:rsidR="00D52C4A">
          <w:rPr>
            <w:webHidden/>
          </w:rPr>
          <w:fldChar w:fldCharType="begin"/>
        </w:r>
        <w:r w:rsidR="00D52C4A">
          <w:rPr>
            <w:webHidden/>
          </w:rPr>
          <w:instrText xml:space="preserve"> PAGEREF _Toc444695299 \h </w:instrText>
        </w:r>
        <w:r w:rsidR="00D52C4A">
          <w:rPr>
            <w:webHidden/>
          </w:rPr>
        </w:r>
        <w:r w:rsidR="00D52C4A">
          <w:rPr>
            <w:webHidden/>
          </w:rPr>
          <w:fldChar w:fldCharType="separate"/>
        </w:r>
        <w:r w:rsidR="00D52C4A">
          <w:rPr>
            <w:webHidden/>
          </w:rPr>
          <w:t>375</w:t>
        </w:r>
        <w:r w:rsidR="00D52C4A">
          <w:rPr>
            <w:webHidden/>
          </w:rPr>
          <w:fldChar w:fldCharType="end"/>
        </w:r>
      </w:hyperlink>
    </w:p>
    <w:p w14:paraId="589675E5" w14:textId="77777777" w:rsidR="00D52C4A" w:rsidRDefault="00790C83">
      <w:pPr>
        <w:pStyle w:val="30"/>
        <w:rPr>
          <w:rFonts w:asciiTheme="minorHAnsi" w:eastAsiaTheme="minorEastAsia" w:hAnsiTheme="minorHAnsi" w:cstheme="minorBidi"/>
          <w:snapToGrid/>
          <w:kern w:val="0"/>
          <w:sz w:val="22"/>
          <w:szCs w:val="22"/>
        </w:rPr>
      </w:pPr>
      <w:hyperlink w:anchor="_Toc444695300" w:history="1">
        <w:r w:rsidR="00D52C4A" w:rsidRPr="00BE42EA">
          <w:rPr>
            <w:rStyle w:val="afffff2"/>
          </w:rPr>
          <w:t>Service-policy</w:t>
        </w:r>
        <w:r w:rsidR="00D52C4A">
          <w:rPr>
            <w:webHidden/>
          </w:rPr>
          <w:tab/>
        </w:r>
        <w:r w:rsidR="00D52C4A">
          <w:rPr>
            <w:webHidden/>
          </w:rPr>
          <w:fldChar w:fldCharType="begin"/>
        </w:r>
        <w:r w:rsidR="00D52C4A">
          <w:rPr>
            <w:webHidden/>
          </w:rPr>
          <w:instrText xml:space="preserve"> PAGEREF _Toc444695300 \h </w:instrText>
        </w:r>
        <w:r w:rsidR="00D52C4A">
          <w:rPr>
            <w:webHidden/>
          </w:rPr>
        </w:r>
        <w:r w:rsidR="00D52C4A">
          <w:rPr>
            <w:webHidden/>
          </w:rPr>
          <w:fldChar w:fldCharType="separate"/>
        </w:r>
        <w:r w:rsidR="00D52C4A">
          <w:rPr>
            <w:webHidden/>
          </w:rPr>
          <w:t>376</w:t>
        </w:r>
        <w:r w:rsidR="00D52C4A">
          <w:rPr>
            <w:webHidden/>
          </w:rPr>
          <w:fldChar w:fldCharType="end"/>
        </w:r>
      </w:hyperlink>
    </w:p>
    <w:p w14:paraId="1F35B686" w14:textId="77777777" w:rsidR="00D52C4A" w:rsidRDefault="00790C83">
      <w:pPr>
        <w:pStyle w:val="20"/>
        <w:rPr>
          <w:rFonts w:asciiTheme="minorHAnsi" w:eastAsiaTheme="minorEastAsia" w:hAnsiTheme="minorHAnsi" w:cstheme="minorBidi"/>
          <w:noProof/>
          <w:snapToGrid/>
          <w:kern w:val="0"/>
          <w:sz w:val="22"/>
          <w:szCs w:val="22"/>
        </w:rPr>
      </w:pPr>
      <w:hyperlink w:anchor="_Toc444695301" w:history="1">
        <w:r w:rsidR="00D52C4A" w:rsidRPr="00BE42EA">
          <w:rPr>
            <w:rStyle w:val="afffff2"/>
            <w:noProof/>
          </w:rPr>
          <w:t>COPP</w:t>
        </w:r>
        <w:r w:rsidR="00D52C4A">
          <w:rPr>
            <w:noProof/>
            <w:webHidden/>
          </w:rPr>
          <w:tab/>
        </w:r>
        <w:r w:rsidR="00D52C4A">
          <w:rPr>
            <w:noProof/>
            <w:webHidden/>
          </w:rPr>
          <w:fldChar w:fldCharType="begin"/>
        </w:r>
        <w:r w:rsidR="00D52C4A">
          <w:rPr>
            <w:noProof/>
            <w:webHidden/>
          </w:rPr>
          <w:instrText xml:space="preserve"> PAGEREF _Toc444695301 \h </w:instrText>
        </w:r>
        <w:r w:rsidR="00D52C4A">
          <w:rPr>
            <w:noProof/>
            <w:webHidden/>
          </w:rPr>
        </w:r>
        <w:r w:rsidR="00D52C4A">
          <w:rPr>
            <w:noProof/>
            <w:webHidden/>
          </w:rPr>
          <w:fldChar w:fldCharType="separate"/>
        </w:r>
        <w:r w:rsidR="00D52C4A">
          <w:rPr>
            <w:noProof/>
            <w:webHidden/>
          </w:rPr>
          <w:t>377</w:t>
        </w:r>
        <w:r w:rsidR="00D52C4A">
          <w:rPr>
            <w:noProof/>
            <w:webHidden/>
          </w:rPr>
          <w:fldChar w:fldCharType="end"/>
        </w:r>
      </w:hyperlink>
    </w:p>
    <w:p w14:paraId="6AA7EE78" w14:textId="77777777" w:rsidR="00D52C4A" w:rsidRDefault="00790C83">
      <w:pPr>
        <w:pStyle w:val="30"/>
        <w:rPr>
          <w:rFonts w:asciiTheme="minorHAnsi" w:eastAsiaTheme="minorEastAsia" w:hAnsiTheme="minorHAnsi" w:cstheme="minorBidi"/>
          <w:snapToGrid/>
          <w:kern w:val="0"/>
          <w:sz w:val="22"/>
          <w:szCs w:val="22"/>
        </w:rPr>
      </w:pPr>
      <w:hyperlink w:anchor="_Toc444695302" w:history="1">
        <w:r w:rsidR="00D52C4A" w:rsidRPr="00BE42EA">
          <w:rPr>
            <w:rStyle w:val="afffff2"/>
          </w:rPr>
          <w:t>Service-policy on COPP</w:t>
        </w:r>
        <w:r w:rsidR="00D52C4A">
          <w:rPr>
            <w:webHidden/>
          </w:rPr>
          <w:tab/>
        </w:r>
        <w:r w:rsidR="00D52C4A">
          <w:rPr>
            <w:webHidden/>
          </w:rPr>
          <w:fldChar w:fldCharType="begin"/>
        </w:r>
        <w:r w:rsidR="00D52C4A">
          <w:rPr>
            <w:webHidden/>
          </w:rPr>
          <w:instrText xml:space="preserve"> PAGEREF _Toc444695302 \h </w:instrText>
        </w:r>
        <w:r w:rsidR="00D52C4A">
          <w:rPr>
            <w:webHidden/>
          </w:rPr>
        </w:r>
        <w:r w:rsidR="00D52C4A">
          <w:rPr>
            <w:webHidden/>
          </w:rPr>
          <w:fldChar w:fldCharType="separate"/>
        </w:r>
        <w:r w:rsidR="00D52C4A">
          <w:rPr>
            <w:webHidden/>
          </w:rPr>
          <w:t>377</w:t>
        </w:r>
        <w:r w:rsidR="00D52C4A">
          <w:rPr>
            <w:webHidden/>
          </w:rPr>
          <w:fldChar w:fldCharType="end"/>
        </w:r>
      </w:hyperlink>
    </w:p>
    <w:p w14:paraId="47746FD9" w14:textId="77777777" w:rsidR="00D52C4A" w:rsidRDefault="00790C83">
      <w:pPr>
        <w:pStyle w:val="30"/>
        <w:rPr>
          <w:rFonts w:asciiTheme="minorHAnsi" w:eastAsiaTheme="minorEastAsia" w:hAnsiTheme="minorHAnsi" w:cstheme="minorBidi"/>
          <w:snapToGrid/>
          <w:kern w:val="0"/>
          <w:sz w:val="22"/>
          <w:szCs w:val="22"/>
        </w:rPr>
      </w:pPr>
      <w:hyperlink w:anchor="_Toc444695303" w:history="1">
        <w:r w:rsidR="00D52C4A" w:rsidRPr="00BE42EA">
          <w:rPr>
            <w:rStyle w:val="afffff2"/>
          </w:rPr>
          <w:t>Rate-limit on COPP</w:t>
        </w:r>
        <w:r w:rsidR="00D52C4A">
          <w:rPr>
            <w:webHidden/>
          </w:rPr>
          <w:tab/>
        </w:r>
        <w:r w:rsidR="00D52C4A">
          <w:rPr>
            <w:webHidden/>
          </w:rPr>
          <w:fldChar w:fldCharType="begin"/>
        </w:r>
        <w:r w:rsidR="00D52C4A">
          <w:rPr>
            <w:webHidden/>
          </w:rPr>
          <w:instrText xml:space="preserve"> PAGEREF _Toc444695303 \h </w:instrText>
        </w:r>
        <w:r w:rsidR="00D52C4A">
          <w:rPr>
            <w:webHidden/>
          </w:rPr>
        </w:r>
        <w:r w:rsidR="00D52C4A">
          <w:rPr>
            <w:webHidden/>
          </w:rPr>
          <w:fldChar w:fldCharType="separate"/>
        </w:r>
        <w:r w:rsidR="00D52C4A">
          <w:rPr>
            <w:webHidden/>
          </w:rPr>
          <w:t>377</w:t>
        </w:r>
        <w:r w:rsidR="00D52C4A">
          <w:rPr>
            <w:webHidden/>
          </w:rPr>
          <w:fldChar w:fldCharType="end"/>
        </w:r>
      </w:hyperlink>
    </w:p>
    <w:p w14:paraId="58F3B424" w14:textId="77777777" w:rsidR="00D52C4A" w:rsidRDefault="00790C83">
      <w:pPr>
        <w:pStyle w:val="30"/>
        <w:rPr>
          <w:rFonts w:asciiTheme="minorHAnsi" w:eastAsiaTheme="minorEastAsia" w:hAnsiTheme="minorHAnsi" w:cstheme="minorBidi"/>
          <w:snapToGrid/>
          <w:kern w:val="0"/>
          <w:sz w:val="22"/>
          <w:szCs w:val="22"/>
        </w:rPr>
      </w:pPr>
      <w:hyperlink w:anchor="_Toc444695304" w:history="1">
        <w:r w:rsidR="00D52C4A" w:rsidRPr="00BE42EA">
          <w:rPr>
            <w:rStyle w:val="afffff2"/>
          </w:rPr>
          <w:t>Equipment Protection feature</w:t>
        </w:r>
        <w:r w:rsidR="00D52C4A">
          <w:rPr>
            <w:webHidden/>
          </w:rPr>
          <w:tab/>
        </w:r>
        <w:r w:rsidR="00D52C4A">
          <w:rPr>
            <w:webHidden/>
          </w:rPr>
          <w:fldChar w:fldCharType="begin"/>
        </w:r>
        <w:r w:rsidR="00D52C4A">
          <w:rPr>
            <w:webHidden/>
          </w:rPr>
          <w:instrText xml:space="preserve"> PAGEREF _Toc444695304 \h </w:instrText>
        </w:r>
        <w:r w:rsidR="00D52C4A">
          <w:rPr>
            <w:webHidden/>
          </w:rPr>
        </w:r>
        <w:r w:rsidR="00D52C4A">
          <w:rPr>
            <w:webHidden/>
          </w:rPr>
          <w:fldChar w:fldCharType="separate"/>
        </w:r>
        <w:r w:rsidR="00D52C4A">
          <w:rPr>
            <w:webHidden/>
          </w:rPr>
          <w:t>377</w:t>
        </w:r>
        <w:r w:rsidR="00D52C4A">
          <w:rPr>
            <w:webHidden/>
          </w:rPr>
          <w:fldChar w:fldCharType="end"/>
        </w:r>
      </w:hyperlink>
    </w:p>
    <w:p w14:paraId="1852C0E4"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305" w:history="1">
        <w:r w:rsidR="00D52C4A" w:rsidRPr="00BE42EA">
          <w:rPr>
            <w:rStyle w:val="afffff2"/>
            <w:noProof/>
          </w:rPr>
          <w:t>Chapter 21.</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Utilites</w:t>
        </w:r>
        <w:r w:rsidR="00D52C4A">
          <w:rPr>
            <w:noProof/>
            <w:webHidden/>
          </w:rPr>
          <w:tab/>
        </w:r>
        <w:r w:rsidR="00D52C4A">
          <w:rPr>
            <w:noProof/>
            <w:webHidden/>
          </w:rPr>
          <w:fldChar w:fldCharType="begin"/>
        </w:r>
        <w:r w:rsidR="00D52C4A">
          <w:rPr>
            <w:noProof/>
            <w:webHidden/>
          </w:rPr>
          <w:instrText xml:space="preserve"> PAGEREF _Toc444695305 \h </w:instrText>
        </w:r>
        <w:r w:rsidR="00D52C4A">
          <w:rPr>
            <w:noProof/>
            <w:webHidden/>
          </w:rPr>
        </w:r>
        <w:r w:rsidR="00D52C4A">
          <w:rPr>
            <w:noProof/>
            <w:webHidden/>
          </w:rPr>
          <w:fldChar w:fldCharType="separate"/>
        </w:r>
        <w:r w:rsidR="00D52C4A">
          <w:rPr>
            <w:noProof/>
            <w:webHidden/>
          </w:rPr>
          <w:t>378</w:t>
        </w:r>
        <w:r w:rsidR="00D52C4A">
          <w:rPr>
            <w:noProof/>
            <w:webHidden/>
          </w:rPr>
          <w:fldChar w:fldCharType="end"/>
        </w:r>
      </w:hyperlink>
    </w:p>
    <w:p w14:paraId="39BEAF50" w14:textId="77777777" w:rsidR="00D52C4A" w:rsidRDefault="00790C83">
      <w:pPr>
        <w:pStyle w:val="20"/>
        <w:rPr>
          <w:rFonts w:asciiTheme="minorHAnsi" w:eastAsiaTheme="minorEastAsia" w:hAnsiTheme="minorHAnsi" w:cstheme="minorBidi"/>
          <w:noProof/>
          <w:snapToGrid/>
          <w:kern w:val="0"/>
          <w:sz w:val="22"/>
          <w:szCs w:val="22"/>
        </w:rPr>
      </w:pPr>
      <w:hyperlink w:anchor="_Toc444695306" w:history="1">
        <w:r w:rsidR="00D52C4A" w:rsidRPr="00BE42EA">
          <w:rPr>
            <w:rStyle w:val="afffff2"/>
            <w:noProof/>
          </w:rPr>
          <w:t>Status dump command</w:t>
        </w:r>
        <w:r w:rsidR="00D52C4A">
          <w:rPr>
            <w:noProof/>
            <w:webHidden/>
          </w:rPr>
          <w:tab/>
        </w:r>
        <w:r w:rsidR="00D52C4A">
          <w:rPr>
            <w:noProof/>
            <w:webHidden/>
          </w:rPr>
          <w:fldChar w:fldCharType="begin"/>
        </w:r>
        <w:r w:rsidR="00D52C4A">
          <w:rPr>
            <w:noProof/>
            <w:webHidden/>
          </w:rPr>
          <w:instrText xml:space="preserve"> PAGEREF _Toc444695306 \h </w:instrText>
        </w:r>
        <w:r w:rsidR="00D52C4A">
          <w:rPr>
            <w:noProof/>
            <w:webHidden/>
          </w:rPr>
        </w:r>
        <w:r w:rsidR="00D52C4A">
          <w:rPr>
            <w:noProof/>
            <w:webHidden/>
          </w:rPr>
          <w:fldChar w:fldCharType="separate"/>
        </w:r>
        <w:r w:rsidR="00D52C4A">
          <w:rPr>
            <w:noProof/>
            <w:webHidden/>
          </w:rPr>
          <w:t>379</w:t>
        </w:r>
        <w:r w:rsidR="00D52C4A">
          <w:rPr>
            <w:noProof/>
            <w:webHidden/>
          </w:rPr>
          <w:fldChar w:fldCharType="end"/>
        </w:r>
      </w:hyperlink>
    </w:p>
    <w:p w14:paraId="63586AA6" w14:textId="77777777" w:rsidR="00D52C4A" w:rsidRDefault="00790C83">
      <w:pPr>
        <w:pStyle w:val="30"/>
        <w:rPr>
          <w:rFonts w:asciiTheme="minorHAnsi" w:eastAsiaTheme="minorEastAsia" w:hAnsiTheme="minorHAnsi" w:cstheme="minorBidi"/>
          <w:snapToGrid/>
          <w:kern w:val="0"/>
          <w:sz w:val="22"/>
          <w:szCs w:val="22"/>
        </w:rPr>
      </w:pPr>
      <w:hyperlink w:anchor="_Toc444695307" w:history="1">
        <w:r w:rsidR="00D52C4A" w:rsidRPr="00BE42EA">
          <w:rPr>
            <w:rStyle w:val="afffff2"/>
          </w:rPr>
          <w:t>Commands used</w:t>
        </w:r>
        <w:r w:rsidR="00D52C4A">
          <w:rPr>
            <w:webHidden/>
          </w:rPr>
          <w:tab/>
        </w:r>
        <w:r w:rsidR="00D52C4A">
          <w:rPr>
            <w:webHidden/>
          </w:rPr>
          <w:fldChar w:fldCharType="begin"/>
        </w:r>
        <w:r w:rsidR="00D52C4A">
          <w:rPr>
            <w:webHidden/>
          </w:rPr>
          <w:instrText xml:space="preserve"> PAGEREF _Toc444695307 \h </w:instrText>
        </w:r>
        <w:r w:rsidR="00D52C4A">
          <w:rPr>
            <w:webHidden/>
          </w:rPr>
        </w:r>
        <w:r w:rsidR="00D52C4A">
          <w:rPr>
            <w:webHidden/>
          </w:rPr>
          <w:fldChar w:fldCharType="separate"/>
        </w:r>
        <w:r w:rsidR="00D52C4A">
          <w:rPr>
            <w:webHidden/>
          </w:rPr>
          <w:t>379</w:t>
        </w:r>
        <w:r w:rsidR="00D52C4A">
          <w:rPr>
            <w:webHidden/>
          </w:rPr>
          <w:fldChar w:fldCharType="end"/>
        </w:r>
      </w:hyperlink>
    </w:p>
    <w:p w14:paraId="5200534C" w14:textId="77777777" w:rsidR="00D52C4A" w:rsidRDefault="00790C83">
      <w:pPr>
        <w:pStyle w:val="20"/>
        <w:rPr>
          <w:rFonts w:asciiTheme="minorHAnsi" w:eastAsiaTheme="minorEastAsia" w:hAnsiTheme="minorHAnsi" w:cstheme="minorBidi"/>
          <w:noProof/>
          <w:snapToGrid/>
          <w:kern w:val="0"/>
          <w:sz w:val="22"/>
          <w:szCs w:val="22"/>
        </w:rPr>
      </w:pPr>
      <w:hyperlink w:anchor="_Toc444695308" w:history="1">
        <w:r w:rsidR="00D52C4A" w:rsidRPr="00BE42EA">
          <w:rPr>
            <w:rStyle w:val="afffff2"/>
            <w:noProof/>
          </w:rPr>
          <w:t>Command history Function</w:t>
        </w:r>
        <w:r w:rsidR="00D52C4A">
          <w:rPr>
            <w:noProof/>
            <w:webHidden/>
          </w:rPr>
          <w:tab/>
        </w:r>
        <w:r w:rsidR="00D52C4A">
          <w:rPr>
            <w:noProof/>
            <w:webHidden/>
          </w:rPr>
          <w:fldChar w:fldCharType="begin"/>
        </w:r>
        <w:r w:rsidR="00D52C4A">
          <w:rPr>
            <w:noProof/>
            <w:webHidden/>
          </w:rPr>
          <w:instrText xml:space="preserve"> PAGEREF _Toc444695308 \h </w:instrText>
        </w:r>
        <w:r w:rsidR="00D52C4A">
          <w:rPr>
            <w:noProof/>
            <w:webHidden/>
          </w:rPr>
        </w:r>
        <w:r w:rsidR="00D52C4A">
          <w:rPr>
            <w:noProof/>
            <w:webHidden/>
          </w:rPr>
          <w:fldChar w:fldCharType="separate"/>
        </w:r>
        <w:r w:rsidR="00D52C4A">
          <w:rPr>
            <w:noProof/>
            <w:webHidden/>
          </w:rPr>
          <w:t>381</w:t>
        </w:r>
        <w:r w:rsidR="00D52C4A">
          <w:rPr>
            <w:noProof/>
            <w:webHidden/>
          </w:rPr>
          <w:fldChar w:fldCharType="end"/>
        </w:r>
      </w:hyperlink>
    </w:p>
    <w:p w14:paraId="71886126" w14:textId="77777777" w:rsidR="00D52C4A" w:rsidRDefault="00790C83">
      <w:pPr>
        <w:pStyle w:val="20"/>
        <w:rPr>
          <w:rFonts w:asciiTheme="minorHAnsi" w:eastAsiaTheme="minorEastAsia" w:hAnsiTheme="minorHAnsi" w:cstheme="minorBidi"/>
          <w:noProof/>
          <w:snapToGrid/>
          <w:kern w:val="0"/>
          <w:sz w:val="22"/>
          <w:szCs w:val="22"/>
        </w:rPr>
      </w:pPr>
      <w:hyperlink w:anchor="_Toc444695309" w:history="1">
        <w:r w:rsidR="00D52C4A" w:rsidRPr="00BE42EA">
          <w:rPr>
            <w:rStyle w:val="afffff2"/>
            <w:noProof/>
          </w:rPr>
          <w:t>Output Post Processing</w:t>
        </w:r>
        <w:r w:rsidR="00D52C4A">
          <w:rPr>
            <w:noProof/>
            <w:webHidden/>
          </w:rPr>
          <w:tab/>
        </w:r>
        <w:r w:rsidR="00D52C4A">
          <w:rPr>
            <w:noProof/>
            <w:webHidden/>
          </w:rPr>
          <w:fldChar w:fldCharType="begin"/>
        </w:r>
        <w:r w:rsidR="00D52C4A">
          <w:rPr>
            <w:noProof/>
            <w:webHidden/>
          </w:rPr>
          <w:instrText xml:space="preserve"> PAGEREF _Toc444695309 \h </w:instrText>
        </w:r>
        <w:r w:rsidR="00D52C4A">
          <w:rPr>
            <w:noProof/>
            <w:webHidden/>
          </w:rPr>
        </w:r>
        <w:r w:rsidR="00D52C4A">
          <w:rPr>
            <w:noProof/>
            <w:webHidden/>
          </w:rPr>
          <w:fldChar w:fldCharType="separate"/>
        </w:r>
        <w:r w:rsidR="00D52C4A">
          <w:rPr>
            <w:noProof/>
            <w:webHidden/>
          </w:rPr>
          <w:t>382</w:t>
        </w:r>
        <w:r w:rsidR="00D52C4A">
          <w:rPr>
            <w:noProof/>
            <w:webHidden/>
          </w:rPr>
          <w:fldChar w:fldCharType="end"/>
        </w:r>
      </w:hyperlink>
    </w:p>
    <w:p w14:paraId="1803E724" w14:textId="77777777" w:rsidR="00D52C4A" w:rsidRDefault="00790C83">
      <w:pPr>
        <w:pStyle w:val="30"/>
        <w:rPr>
          <w:rFonts w:asciiTheme="minorHAnsi" w:eastAsiaTheme="minorEastAsia" w:hAnsiTheme="minorHAnsi" w:cstheme="minorBidi"/>
          <w:snapToGrid/>
          <w:kern w:val="0"/>
          <w:sz w:val="22"/>
          <w:szCs w:val="22"/>
        </w:rPr>
      </w:pPr>
      <w:hyperlink w:anchor="_Toc444695310" w:history="1">
        <w:r w:rsidR="00D52C4A" w:rsidRPr="00BE42EA">
          <w:rPr>
            <w:rStyle w:val="afffff2"/>
          </w:rPr>
          <w:t>Overview of output post processing</w:t>
        </w:r>
        <w:r w:rsidR="00D52C4A">
          <w:rPr>
            <w:webHidden/>
          </w:rPr>
          <w:tab/>
        </w:r>
        <w:r w:rsidR="00D52C4A">
          <w:rPr>
            <w:webHidden/>
          </w:rPr>
          <w:fldChar w:fldCharType="begin"/>
        </w:r>
        <w:r w:rsidR="00D52C4A">
          <w:rPr>
            <w:webHidden/>
          </w:rPr>
          <w:instrText xml:space="preserve"> PAGEREF _Toc444695310 \h </w:instrText>
        </w:r>
        <w:r w:rsidR="00D52C4A">
          <w:rPr>
            <w:webHidden/>
          </w:rPr>
        </w:r>
        <w:r w:rsidR="00D52C4A">
          <w:rPr>
            <w:webHidden/>
          </w:rPr>
          <w:fldChar w:fldCharType="separate"/>
        </w:r>
        <w:r w:rsidR="00D52C4A">
          <w:rPr>
            <w:webHidden/>
          </w:rPr>
          <w:t>382</w:t>
        </w:r>
        <w:r w:rsidR="00D52C4A">
          <w:rPr>
            <w:webHidden/>
          </w:rPr>
          <w:fldChar w:fldCharType="end"/>
        </w:r>
      </w:hyperlink>
    </w:p>
    <w:p w14:paraId="68C71F20" w14:textId="77777777" w:rsidR="00D52C4A" w:rsidRDefault="00790C83">
      <w:pPr>
        <w:pStyle w:val="30"/>
        <w:rPr>
          <w:rFonts w:asciiTheme="minorHAnsi" w:eastAsiaTheme="minorEastAsia" w:hAnsiTheme="minorHAnsi" w:cstheme="minorBidi"/>
          <w:snapToGrid/>
          <w:kern w:val="0"/>
          <w:sz w:val="22"/>
          <w:szCs w:val="22"/>
        </w:rPr>
      </w:pPr>
      <w:hyperlink w:anchor="_Toc444695311" w:history="1">
        <w:r w:rsidR="00D52C4A" w:rsidRPr="00BE42EA">
          <w:rPr>
            <w:rStyle w:val="afffff2"/>
          </w:rPr>
          <w:t>Examples of output post processing</w:t>
        </w:r>
        <w:r w:rsidR="00D52C4A">
          <w:rPr>
            <w:webHidden/>
          </w:rPr>
          <w:tab/>
        </w:r>
        <w:r w:rsidR="00D52C4A">
          <w:rPr>
            <w:webHidden/>
          </w:rPr>
          <w:fldChar w:fldCharType="begin"/>
        </w:r>
        <w:r w:rsidR="00D52C4A">
          <w:rPr>
            <w:webHidden/>
          </w:rPr>
          <w:instrText xml:space="preserve"> PAGEREF _Toc444695311 \h </w:instrText>
        </w:r>
        <w:r w:rsidR="00D52C4A">
          <w:rPr>
            <w:webHidden/>
          </w:rPr>
        </w:r>
        <w:r w:rsidR="00D52C4A">
          <w:rPr>
            <w:webHidden/>
          </w:rPr>
          <w:fldChar w:fldCharType="separate"/>
        </w:r>
        <w:r w:rsidR="00D52C4A">
          <w:rPr>
            <w:webHidden/>
          </w:rPr>
          <w:t>382</w:t>
        </w:r>
        <w:r w:rsidR="00D52C4A">
          <w:rPr>
            <w:webHidden/>
          </w:rPr>
          <w:fldChar w:fldCharType="end"/>
        </w:r>
      </w:hyperlink>
    </w:p>
    <w:p w14:paraId="3A0200AB" w14:textId="77777777" w:rsidR="00D52C4A" w:rsidRDefault="00790C83">
      <w:pPr>
        <w:pStyle w:val="20"/>
        <w:rPr>
          <w:rFonts w:asciiTheme="minorHAnsi" w:eastAsiaTheme="minorEastAsia" w:hAnsiTheme="minorHAnsi" w:cstheme="minorBidi"/>
          <w:noProof/>
          <w:snapToGrid/>
          <w:kern w:val="0"/>
          <w:sz w:val="22"/>
          <w:szCs w:val="22"/>
        </w:rPr>
      </w:pPr>
      <w:hyperlink w:anchor="_Toc444695312" w:history="1">
        <w:r w:rsidR="00D52C4A" w:rsidRPr="00BE42EA">
          <w:rPr>
            <w:rStyle w:val="afffff2"/>
            <w:noProof/>
          </w:rPr>
          <w:t>DDM (Digital Diagnostic Monitoring)</w:t>
        </w:r>
        <w:r w:rsidR="00D52C4A">
          <w:rPr>
            <w:noProof/>
            <w:webHidden/>
          </w:rPr>
          <w:tab/>
        </w:r>
        <w:r w:rsidR="00D52C4A">
          <w:rPr>
            <w:noProof/>
            <w:webHidden/>
          </w:rPr>
          <w:fldChar w:fldCharType="begin"/>
        </w:r>
        <w:r w:rsidR="00D52C4A">
          <w:rPr>
            <w:noProof/>
            <w:webHidden/>
          </w:rPr>
          <w:instrText xml:space="preserve"> PAGEREF _Toc444695312 \h </w:instrText>
        </w:r>
        <w:r w:rsidR="00D52C4A">
          <w:rPr>
            <w:noProof/>
            <w:webHidden/>
          </w:rPr>
        </w:r>
        <w:r w:rsidR="00D52C4A">
          <w:rPr>
            <w:noProof/>
            <w:webHidden/>
          </w:rPr>
          <w:fldChar w:fldCharType="separate"/>
        </w:r>
        <w:r w:rsidR="00D52C4A">
          <w:rPr>
            <w:noProof/>
            <w:webHidden/>
          </w:rPr>
          <w:t>383</w:t>
        </w:r>
        <w:r w:rsidR="00D52C4A">
          <w:rPr>
            <w:noProof/>
            <w:webHidden/>
          </w:rPr>
          <w:fldChar w:fldCharType="end"/>
        </w:r>
      </w:hyperlink>
    </w:p>
    <w:p w14:paraId="79E06520" w14:textId="77777777" w:rsidR="00D52C4A" w:rsidRDefault="00790C83">
      <w:pPr>
        <w:pStyle w:val="30"/>
        <w:rPr>
          <w:rFonts w:asciiTheme="minorHAnsi" w:eastAsiaTheme="minorEastAsia" w:hAnsiTheme="minorHAnsi" w:cstheme="minorBidi"/>
          <w:snapToGrid/>
          <w:kern w:val="0"/>
          <w:sz w:val="22"/>
          <w:szCs w:val="22"/>
        </w:rPr>
      </w:pPr>
      <w:hyperlink w:anchor="_Toc444695313" w:history="1">
        <w:r w:rsidR="00D52C4A" w:rsidRPr="00BE42EA">
          <w:rPr>
            <w:rStyle w:val="afffff2"/>
          </w:rPr>
          <w:t>SFP DDM Monitoring</w:t>
        </w:r>
        <w:r w:rsidR="00D52C4A">
          <w:rPr>
            <w:webHidden/>
          </w:rPr>
          <w:tab/>
        </w:r>
        <w:r w:rsidR="00D52C4A">
          <w:rPr>
            <w:webHidden/>
          </w:rPr>
          <w:fldChar w:fldCharType="begin"/>
        </w:r>
        <w:r w:rsidR="00D52C4A">
          <w:rPr>
            <w:webHidden/>
          </w:rPr>
          <w:instrText xml:space="preserve"> PAGEREF _Toc444695313 \h </w:instrText>
        </w:r>
        <w:r w:rsidR="00D52C4A">
          <w:rPr>
            <w:webHidden/>
          </w:rPr>
        </w:r>
        <w:r w:rsidR="00D52C4A">
          <w:rPr>
            <w:webHidden/>
          </w:rPr>
          <w:fldChar w:fldCharType="separate"/>
        </w:r>
        <w:r w:rsidR="00D52C4A">
          <w:rPr>
            <w:webHidden/>
          </w:rPr>
          <w:t>383</w:t>
        </w:r>
        <w:r w:rsidR="00D52C4A">
          <w:rPr>
            <w:webHidden/>
          </w:rPr>
          <w:fldChar w:fldCharType="end"/>
        </w:r>
      </w:hyperlink>
    </w:p>
    <w:p w14:paraId="309487FE"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314" w:history="1">
        <w:r w:rsidR="00D52C4A" w:rsidRPr="00BE42EA">
          <w:rPr>
            <w:rStyle w:val="afffff2"/>
            <w:noProof/>
          </w:rPr>
          <w:t>Chapter 22.</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Saving Config File and Software Upgrade</w:t>
        </w:r>
        <w:r w:rsidR="00D52C4A">
          <w:rPr>
            <w:noProof/>
            <w:webHidden/>
          </w:rPr>
          <w:tab/>
        </w:r>
        <w:r w:rsidR="00D52C4A">
          <w:rPr>
            <w:noProof/>
            <w:webHidden/>
          </w:rPr>
          <w:fldChar w:fldCharType="begin"/>
        </w:r>
        <w:r w:rsidR="00D52C4A">
          <w:rPr>
            <w:noProof/>
            <w:webHidden/>
          </w:rPr>
          <w:instrText xml:space="preserve"> PAGEREF _Toc444695314 \h </w:instrText>
        </w:r>
        <w:r w:rsidR="00D52C4A">
          <w:rPr>
            <w:noProof/>
            <w:webHidden/>
          </w:rPr>
        </w:r>
        <w:r w:rsidR="00D52C4A">
          <w:rPr>
            <w:noProof/>
            <w:webHidden/>
          </w:rPr>
          <w:fldChar w:fldCharType="separate"/>
        </w:r>
        <w:r w:rsidR="00D52C4A">
          <w:rPr>
            <w:noProof/>
            <w:webHidden/>
          </w:rPr>
          <w:t>384</w:t>
        </w:r>
        <w:r w:rsidR="00D52C4A">
          <w:rPr>
            <w:noProof/>
            <w:webHidden/>
          </w:rPr>
          <w:fldChar w:fldCharType="end"/>
        </w:r>
      </w:hyperlink>
    </w:p>
    <w:p w14:paraId="4D31EF6B" w14:textId="77777777" w:rsidR="00D52C4A" w:rsidRDefault="00790C83">
      <w:pPr>
        <w:pStyle w:val="20"/>
        <w:rPr>
          <w:rFonts w:asciiTheme="minorHAnsi" w:eastAsiaTheme="minorEastAsia" w:hAnsiTheme="minorHAnsi" w:cstheme="minorBidi"/>
          <w:noProof/>
          <w:snapToGrid/>
          <w:kern w:val="0"/>
          <w:sz w:val="22"/>
          <w:szCs w:val="22"/>
        </w:rPr>
      </w:pPr>
      <w:hyperlink w:anchor="_Toc444695315" w:history="1">
        <w:r w:rsidR="00D52C4A" w:rsidRPr="00BE42EA">
          <w:rPr>
            <w:rStyle w:val="afffff2"/>
            <w:noProof/>
          </w:rPr>
          <w:t>File System</w:t>
        </w:r>
        <w:r w:rsidR="00D52C4A">
          <w:rPr>
            <w:noProof/>
            <w:webHidden/>
          </w:rPr>
          <w:tab/>
        </w:r>
        <w:r w:rsidR="00D52C4A">
          <w:rPr>
            <w:noProof/>
            <w:webHidden/>
          </w:rPr>
          <w:fldChar w:fldCharType="begin"/>
        </w:r>
        <w:r w:rsidR="00D52C4A">
          <w:rPr>
            <w:noProof/>
            <w:webHidden/>
          </w:rPr>
          <w:instrText xml:space="preserve"> PAGEREF _Toc444695315 \h </w:instrText>
        </w:r>
        <w:r w:rsidR="00D52C4A">
          <w:rPr>
            <w:noProof/>
            <w:webHidden/>
          </w:rPr>
        </w:r>
        <w:r w:rsidR="00D52C4A">
          <w:rPr>
            <w:noProof/>
            <w:webHidden/>
          </w:rPr>
          <w:fldChar w:fldCharType="separate"/>
        </w:r>
        <w:r w:rsidR="00D52C4A">
          <w:rPr>
            <w:noProof/>
            <w:webHidden/>
          </w:rPr>
          <w:t>385</w:t>
        </w:r>
        <w:r w:rsidR="00D52C4A">
          <w:rPr>
            <w:noProof/>
            <w:webHidden/>
          </w:rPr>
          <w:fldChar w:fldCharType="end"/>
        </w:r>
      </w:hyperlink>
    </w:p>
    <w:p w14:paraId="0FBAB50A" w14:textId="77777777" w:rsidR="00D52C4A" w:rsidRDefault="00790C83">
      <w:pPr>
        <w:pStyle w:val="20"/>
        <w:rPr>
          <w:rFonts w:asciiTheme="minorHAnsi" w:eastAsiaTheme="minorEastAsia" w:hAnsiTheme="minorHAnsi" w:cstheme="minorBidi"/>
          <w:noProof/>
          <w:snapToGrid/>
          <w:kern w:val="0"/>
          <w:sz w:val="22"/>
          <w:szCs w:val="22"/>
        </w:rPr>
      </w:pPr>
      <w:hyperlink w:anchor="_Toc444695316" w:history="1">
        <w:r w:rsidR="00D52C4A" w:rsidRPr="00BE42EA">
          <w:rPr>
            <w:rStyle w:val="afffff2"/>
            <w:noProof/>
          </w:rPr>
          <w:t>Image/Configuration/BSP Down/Up Load</w:t>
        </w:r>
        <w:r w:rsidR="00D52C4A">
          <w:rPr>
            <w:noProof/>
            <w:webHidden/>
          </w:rPr>
          <w:tab/>
        </w:r>
        <w:r w:rsidR="00D52C4A">
          <w:rPr>
            <w:noProof/>
            <w:webHidden/>
          </w:rPr>
          <w:fldChar w:fldCharType="begin"/>
        </w:r>
        <w:r w:rsidR="00D52C4A">
          <w:rPr>
            <w:noProof/>
            <w:webHidden/>
          </w:rPr>
          <w:instrText xml:space="preserve"> PAGEREF _Toc444695316 \h </w:instrText>
        </w:r>
        <w:r w:rsidR="00D52C4A">
          <w:rPr>
            <w:noProof/>
            <w:webHidden/>
          </w:rPr>
        </w:r>
        <w:r w:rsidR="00D52C4A">
          <w:rPr>
            <w:noProof/>
            <w:webHidden/>
          </w:rPr>
          <w:fldChar w:fldCharType="separate"/>
        </w:r>
        <w:r w:rsidR="00D52C4A">
          <w:rPr>
            <w:noProof/>
            <w:webHidden/>
          </w:rPr>
          <w:t>386</w:t>
        </w:r>
        <w:r w:rsidR="00D52C4A">
          <w:rPr>
            <w:noProof/>
            <w:webHidden/>
          </w:rPr>
          <w:fldChar w:fldCharType="end"/>
        </w:r>
      </w:hyperlink>
    </w:p>
    <w:p w14:paraId="08BFF9F5" w14:textId="77777777" w:rsidR="00D52C4A" w:rsidRDefault="00790C83">
      <w:pPr>
        <w:pStyle w:val="30"/>
        <w:rPr>
          <w:rFonts w:asciiTheme="minorHAnsi" w:eastAsiaTheme="minorEastAsia" w:hAnsiTheme="minorHAnsi" w:cstheme="minorBidi"/>
          <w:snapToGrid/>
          <w:kern w:val="0"/>
          <w:sz w:val="22"/>
          <w:szCs w:val="22"/>
        </w:rPr>
      </w:pPr>
      <w:hyperlink w:anchor="_Toc444695317" w:history="1">
        <w:r w:rsidR="00D52C4A" w:rsidRPr="00BE42EA">
          <w:rPr>
            <w:rStyle w:val="afffff2"/>
          </w:rPr>
          <w:t>Download/Upload with the FTP</w:t>
        </w:r>
        <w:r w:rsidR="00D52C4A">
          <w:rPr>
            <w:webHidden/>
          </w:rPr>
          <w:tab/>
        </w:r>
        <w:r w:rsidR="00D52C4A">
          <w:rPr>
            <w:webHidden/>
          </w:rPr>
          <w:fldChar w:fldCharType="begin"/>
        </w:r>
        <w:r w:rsidR="00D52C4A">
          <w:rPr>
            <w:webHidden/>
          </w:rPr>
          <w:instrText xml:space="preserve"> PAGEREF _Toc444695317 \h </w:instrText>
        </w:r>
        <w:r w:rsidR="00D52C4A">
          <w:rPr>
            <w:webHidden/>
          </w:rPr>
        </w:r>
        <w:r w:rsidR="00D52C4A">
          <w:rPr>
            <w:webHidden/>
          </w:rPr>
          <w:fldChar w:fldCharType="separate"/>
        </w:r>
        <w:r w:rsidR="00D52C4A">
          <w:rPr>
            <w:webHidden/>
          </w:rPr>
          <w:t>386</w:t>
        </w:r>
        <w:r w:rsidR="00D52C4A">
          <w:rPr>
            <w:webHidden/>
          </w:rPr>
          <w:fldChar w:fldCharType="end"/>
        </w:r>
      </w:hyperlink>
    </w:p>
    <w:p w14:paraId="47E4DDC2" w14:textId="77777777" w:rsidR="00D52C4A" w:rsidRDefault="00790C83">
      <w:pPr>
        <w:pStyle w:val="30"/>
        <w:rPr>
          <w:rFonts w:asciiTheme="minorHAnsi" w:eastAsiaTheme="minorEastAsia" w:hAnsiTheme="minorHAnsi" w:cstheme="minorBidi"/>
          <w:snapToGrid/>
          <w:kern w:val="0"/>
          <w:sz w:val="22"/>
          <w:szCs w:val="22"/>
        </w:rPr>
      </w:pPr>
      <w:hyperlink w:anchor="_Toc444695318" w:history="1">
        <w:r w:rsidR="00D52C4A" w:rsidRPr="00BE42EA">
          <w:rPr>
            <w:rStyle w:val="afffff2"/>
          </w:rPr>
          <w:t>Down/Up Loading File with the TFTP server</w:t>
        </w:r>
        <w:r w:rsidR="00D52C4A">
          <w:rPr>
            <w:webHidden/>
          </w:rPr>
          <w:tab/>
        </w:r>
        <w:r w:rsidR="00D52C4A">
          <w:rPr>
            <w:webHidden/>
          </w:rPr>
          <w:fldChar w:fldCharType="begin"/>
        </w:r>
        <w:r w:rsidR="00D52C4A">
          <w:rPr>
            <w:webHidden/>
          </w:rPr>
          <w:instrText xml:space="preserve"> PAGEREF _Toc444695318 \h </w:instrText>
        </w:r>
        <w:r w:rsidR="00D52C4A">
          <w:rPr>
            <w:webHidden/>
          </w:rPr>
        </w:r>
        <w:r w:rsidR="00D52C4A">
          <w:rPr>
            <w:webHidden/>
          </w:rPr>
          <w:fldChar w:fldCharType="separate"/>
        </w:r>
        <w:r w:rsidR="00D52C4A">
          <w:rPr>
            <w:webHidden/>
          </w:rPr>
          <w:t>387</w:t>
        </w:r>
        <w:r w:rsidR="00D52C4A">
          <w:rPr>
            <w:webHidden/>
          </w:rPr>
          <w:fldChar w:fldCharType="end"/>
        </w:r>
      </w:hyperlink>
    </w:p>
    <w:p w14:paraId="321C2655" w14:textId="77777777" w:rsidR="00D52C4A" w:rsidRDefault="00790C83">
      <w:pPr>
        <w:pStyle w:val="20"/>
        <w:rPr>
          <w:rFonts w:asciiTheme="minorHAnsi" w:eastAsiaTheme="minorEastAsia" w:hAnsiTheme="minorHAnsi" w:cstheme="minorBidi"/>
          <w:noProof/>
          <w:snapToGrid/>
          <w:kern w:val="0"/>
          <w:sz w:val="22"/>
          <w:szCs w:val="22"/>
        </w:rPr>
      </w:pPr>
      <w:hyperlink w:anchor="_Toc444695319" w:history="1">
        <w:r w:rsidR="00D52C4A" w:rsidRPr="00BE42EA">
          <w:rPr>
            <w:rStyle w:val="afffff2"/>
            <w:noProof/>
          </w:rPr>
          <w:t>Configuration File Management</w:t>
        </w:r>
        <w:r w:rsidR="00D52C4A">
          <w:rPr>
            <w:noProof/>
            <w:webHidden/>
          </w:rPr>
          <w:tab/>
        </w:r>
        <w:r w:rsidR="00D52C4A">
          <w:rPr>
            <w:noProof/>
            <w:webHidden/>
          </w:rPr>
          <w:fldChar w:fldCharType="begin"/>
        </w:r>
        <w:r w:rsidR="00D52C4A">
          <w:rPr>
            <w:noProof/>
            <w:webHidden/>
          </w:rPr>
          <w:instrText xml:space="preserve"> PAGEREF _Toc444695319 \h </w:instrText>
        </w:r>
        <w:r w:rsidR="00D52C4A">
          <w:rPr>
            <w:noProof/>
            <w:webHidden/>
          </w:rPr>
        </w:r>
        <w:r w:rsidR="00D52C4A">
          <w:rPr>
            <w:noProof/>
            <w:webHidden/>
          </w:rPr>
          <w:fldChar w:fldCharType="separate"/>
        </w:r>
        <w:r w:rsidR="00D52C4A">
          <w:rPr>
            <w:noProof/>
            <w:webHidden/>
          </w:rPr>
          <w:t>388</w:t>
        </w:r>
        <w:r w:rsidR="00D52C4A">
          <w:rPr>
            <w:noProof/>
            <w:webHidden/>
          </w:rPr>
          <w:fldChar w:fldCharType="end"/>
        </w:r>
      </w:hyperlink>
    </w:p>
    <w:p w14:paraId="7CF74FF6" w14:textId="77777777" w:rsidR="00D52C4A" w:rsidRDefault="00790C83">
      <w:pPr>
        <w:pStyle w:val="30"/>
        <w:rPr>
          <w:rFonts w:asciiTheme="minorHAnsi" w:eastAsiaTheme="minorEastAsia" w:hAnsiTheme="minorHAnsi" w:cstheme="minorBidi"/>
          <w:snapToGrid/>
          <w:kern w:val="0"/>
          <w:sz w:val="22"/>
          <w:szCs w:val="22"/>
        </w:rPr>
      </w:pPr>
      <w:hyperlink w:anchor="_Toc444695320" w:history="1">
        <w:r w:rsidR="00D52C4A" w:rsidRPr="00BE42EA">
          <w:rPr>
            <w:rStyle w:val="afffff2"/>
          </w:rPr>
          <w:t>Running configuration</w:t>
        </w:r>
        <w:r w:rsidR="00D52C4A">
          <w:rPr>
            <w:webHidden/>
          </w:rPr>
          <w:tab/>
        </w:r>
        <w:r w:rsidR="00D52C4A">
          <w:rPr>
            <w:webHidden/>
          </w:rPr>
          <w:fldChar w:fldCharType="begin"/>
        </w:r>
        <w:r w:rsidR="00D52C4A">
          <w:rPr>
            <w:webHidden/>
          </w:rPr>
          <w:instrText xml:space="preserve"> PAGEREF _Toc444695320 \h </w:instrText>
        </w:r>
        <w:r w:rsidR="00D52C4A">
          <w:rPr>
            <w:webHidden/>
          </w:rPr>
        </w:r>
        <w:r w:rsidR="00D52C4A">
          <w:rPr>
            <w:webHidden/>
          </w:rPr>
          <w:fldChar w:fldCharType="separate"/>
        </w:r>
        <w:r w:rsidR="00D52C4A">
          <w:rPr>
            <w:webHidden/>
          </w:rPr>
          <w:t>388</w:t>
        </w:r>
        <w:r w:rsidR="00D52C4A">
          <w:rPr>
            <w:webHidden/>
          </w:rPr>
          <w:fldChar w:fldCharType="end"/>
        </w:r>
      </w:hyperlink>
    </w:p>
    <w:p w14:paraId="36C37C57" w14:textId="77777777" w:rsidR="00D52C4A" w:rsidRDefault="00790C83">
      <w:pPr>
        <w:pStyle w:val="30"/>
        <w:rPr>
          <w:rFonts w:asciiTheme="minorHAnsi" w:eastAsiaTheme="minorEastAsia" w:hAnsiTheme="minorHAnsi" w:cstheme="minorBidi"/>
          <w:snapToGrid/>
          <w:kern w:val="0"/>
          <w:sz w:val="22"/>
          <w:szCs w:val="22"/>
        </w:rPr>
      </w:pPr>
      <w:hyperlink w:anchor="_Toc444695321" w:history="1">
        <w:r w:rsidR="00D52C4A" w:rsidRPr="00BE42EA">
          <w:rPr>
            <w:rStyle w:val="afffff2"/>
          </w:rPr>
          <w:t>Startup configuration</w:t>
        </w:r>
        <w:r w:rsidR="00D52C4A">
          <w:rPr>
            <w:webHidden/>
          </w:rPr>
          <w:tab/>
        </w:r>
        <w:r w:rsidR="00D52C4A">
          <w:rPr>
            <w:webHidden/>
          </w:rPr>
          <w:fldChar w:fldCharType="begin"/>
        </w:r>
        <w:r w:rsidR="00D52C4A">
          <w:rPr>
            <w:webHidden/>
          </w:rPr>
          <w:instrText xml:space="preserve"> PAGEREF _Toc444695321 \h </w:instrText>
        </w:r>
        <w:r w:rsidR="00D52C4A">
          <w:rPr>
            <w:webHidden/>
          </w:rPr>
        </w:r>
        <w:r w:rsidR="00D52C4A">
          <w:rPr>
            <w:webHidden/>
          </w:rPr>
          <w:fldChar w:fldCharType="separate"/>
        </w:r>
        <w:r w:rsidR="00D52C4A">
          <w:rPr>
            <w:webHidden/>
          </w:rPr>
          <w:t>388</w:t>
        </w:r>
        <w:r w:rsidR="00D52C4A">
          <w:rPr>
            <w:webHidden/>
          </w:rPr>
          <w:fldChar w:fldCharType="end"/>
        </w:r>
      </w:hyperlink>
    </w:p>
    <w:p w14:paraId="0485E5B5" w14:textId="77777777" w:rsidR="00D52C4A" w:rsidRDefault="00790C83">
      <w:pPr>
        <w:pStyle w:val="30"/>
        <w:rPr>
          <w:rFonts w:asciiTheme="minorHAnsi" w:eastAsiaTheme="minorEastAsia" w:hAnsiTheme="minorHAnsi" w:cstheme="minorBidi"/>
          <w:snapToGrid/>
          <w:kern w:val="0"/>
          <w:sz w:val="22"/>
          <w:szCs w:val="22"/>
        </w:rPr>
      </w:pPr>
      <w:hyperlink w:anchor="_Toc444695322" w:history="1">
        <w:r w:rsidR="00D52C4A" w:rsidRPr="00BE42EA">
          <w:rPr>
            <w:rStyle w:val="afffff2"/>
          </w:rPr>
          <w:t>Saving Configuration File</w:t>
        </w:r>
        <w:r w:rsidR="00D52C4A">
          <w:rPr>
            <w:webHidden/>
          </w:rPr>
          <w:tab/>
        </w:r>
        <w:r w:rsidR="00D52C4A">
          <w:rPr>
            <w:webHidden/>
          </w:rPr>
          <w:fldChar w:fldCharType="begin"/>
        </w:r>
        <w:r w:rsidR="00D52C4A">
          <w:rPr>
            <w:webHidden/>
          </w:rPr>
          <w:instrText xml:space="preserve"> PAGEREF _Toc444695322 \h </w:instrText>
        </w:r>
        <w:r w:rsidR="00D52C4A">
          <w:rPr>
            <w:webHidden/>
          </w:rPr>
        </w:r>
        <w:r w:rsidR="00D52C4A">
          <w:rPr>
            <w:webHidden/>
          </w:rPr>
          <w:fldChar w:fldCharType="separate"/>
        </w:r>
        <w:r w:rsidR="00D52C4A">
          <w:rPr>
            <w:webHidden/>
          </w:rPr>
          <w:t>388</w:t>
        </w:r>
        <w:r w:rsidR="00D52C4A">
          <w:rPr>
            <w:webHidden/>
          </w:rPr>
          <w:fldChar w:fldCharType="end"/>
        </w:r>
      </w:hyperlink>
    </w:p>
    <w:p w14:paraId="1FCA0AE7" w14:textId="77777777" w:rsidR="00D52C4A" w:rsidRDefault="00790C83">
      <w:pPr>
        <w:pStyle w:val="30"/>
        <w:rPr>
          <w:rFonts w:asciiTheme="minorHAnsi" w:eastAsiaTheme="minorEastAsia" w:hAnsiTheme="minorHAnsi" w:cstheme="minorBidi"/>
          <w:snapToGrid/>
          <w:kern w:val="0"/>
          <w:sz w:val="22"/>
          <w:szCs w:val="22"/>
        </w:rPr>
      </w:pPr>
      <w:hyperlink w:anchor="_Toc444695323" w:history="1">
        <w:r w:rsidR="00D52C4A" w:rsidRPr="00BE42EA">
          <w:rPr>
            <w:rStyle w:val="afffff2"/>
          </w:rPr>
          <w:t>Configuration File Erase</w:t>
        </w:r>
        <w:r w:rsidR="00D52C4A">
          <w:rPr>
            <w:webHidden/>
          </w:rPr>
          <w:tab/>
        </w:r>
        <w:r w:rsidR="00D52C4A">
          <w:rPr>
            <w:webHidden/>
          </w:rPr>
          <w:fldChar w:fldCharType="begin"/>
        </w:r>
        <w:r w:rsidR="00D52C4A">
          <w:rPr>
            <w:webHidden/>
          </w:rPr>
          <w:instrText xml:space="preserve"> PAGEREF _Toc444695323 \h </w:instrText>
        </w:r>
        <w:r w:rsidR="00D52C4A">
          <w:rPr>
            <w:webHidden/>
          </w:rPr>
        </w:r>
        <w:r w:rsidR="00D52C4A">
          <w:rPr>
            <w:webHidden/>
          </w:rPr>
          <w:fldChar w:fldCharType="separate"/>
        </w:r>
        <w:r w:rsidR="00D52C4A">
          <w:rPr>
            <w:webHidden/>
          </w:rPr>
          <w:t>388</w:t>
        </w:r>
        <w:r w:rsidR="00D52C4A">
          <w:rPr>
            <w:webHidden/>
          </w:rPr>
          <w:fldChar w:fldCharType="end"/>
        </w:r>
      </w:hyperlink>
    </w:p>
    <w:p w14:paraId="2510F199" w14:textId="77777777" w:rsidR="00D52C4A" w:rsidRDefault="00790C83">
      <w:pPr>
        <w:pStyle w:val="20"/>
        <w:rPr>
          <w:rFonts w:asciiTheme="minorHAnsi" w:eastAsiaTheme="minorEastAsia" w:hAnsiTheme="minorHAnsi" w:cstheme="minorBidi"/>
          <w:noProof/>
          <w:snapToGrid/>
          <w:kern w:val="0"/>
          <w:sz w:val="22"/>
          <w:szCs w:val="22"/>
        </w:rPr>
      </w:pPr>
      <w:hyperlink w:anchor="_Toc444695324" w:history="1">
        <w:r w:rsidR="00D52C4A" w:rsidRPr="00BE42EA">
          <w:rPr>
            <w:rStyle w:val="afffff2"/>
            <w:noProof/>
          </w:rPr>
          <w:t>Boot Mode Setting and System Restart</w:t>
        </w:r>
        <w:r w:rsidR="00D52C4A">
          <w:rPr>
            <w:noProof/>
            <w:webHidden/>
          </w:rPr>
          <w:tab/>
        </w:r>
        <w:r w:rsidR="00D52C4A">
          <w:rPr>
            <w:noProof/>
            <w:webHidden/>
          </w:rPr>
          <w:fldChar w:fldCharType="begin"/>
        </w:r>
        <w:r w:rsidR="00D52C4A">
          <w:rPr>
            <w:noProof/>
            <w:webHidden/>
          </w:rPr>
          <w:instrText xml:space="preserve"> PAGEREF _Toc444695324 \h </w:instrText>
        </w:r>
        <w:r w:rsidR="00D52C4A">
          <w:rPr>
            <w:noProof/>
            <w:webHidden/>
          </w:rPr>
        </w:r>
        <w:r w:rsidR="00D52C4A">
          <w:rPr>
            <w:noProof/>
            <w:webHidden/>
          </w:rPr>
          <w:fldChar w:fldCharType="separate"/>
        </w:r>
        <w:r w:rsidR="00D52C4A">
          <w:rPr>
            <w:noProof/>
            <w:webHidden/>
          </w:rPr>
          <w:t>390</w:t>
        </w:r>
        <w:r w:rsidR="00D52C4A">
          <w:rPr>
            <w:noProof/>
            <w:webHidden/>
          </w:rPr>
          <w:fldChar w:fldCharType="end"/>
        </w:r>
      </w:hyperlink>
    </w:p>
    <w:p w14:paraId="16113E78" w14:textId="77777777" w:rsidR="00D52C4A" w:rsidRDefault="00790C83">
      <w:pPr>
        <w:pStyle w:val="30"/>
        <w:rPr>
          <w:rFonts w:asciiTheme="minorHAnsi" w:eastAsiaTheme="minorEastAsia" w:hAnsiTheme="minorHAnsi" w:cstheme="minorBidi"/>
          <w:snapToGrid/>
          <w:kern w:val="0"/>
          <w:sz w:val="22"/>
          <w:szCs w:val="22"/>
        </w:rPr>
      </w:pPr>
      <w:hyperlink w:anchor="_Toc444695325" w:history="1">
        <w:r w:rsidR="00D52C4A" w:rsidRPr="00BE42EA">
          <w:rPr>
            <w:rStyle w:val="afffff2"/>
          </w:rPr>
          <w:t>Boot Mode Setting</w:t>
        </w:r>
        <w:r w:rsidR="00D52C4A">
          <w:rPr>
            <w:webHidden/>
          </w:rPr>
          <w:tab/>
        </w:r>
        <w:r w:rsidR="00D52C4A">
          <w:rPr>
            <w:webHidden/>
          </w:rPr>
          <w:fldChar w:fldCharType="begin"/>
        </w:r>
        <w:r w:rsidR="00D52C4A">
          <w:rPr>
            <w:webHidden/>
          </w:rPr>
          <w:instrText xml:space="preserve"> PAGEREF _Toc444695325 \h </w:instrText>
        </w:r>
        <w:r w:rsidR="00D52C4A">
          <w:rPr>
            <w:webHidden/>
          </w:rPr>
        </w:r>
        <w:r w:rsidR="00D52C4A">
          <w:rPr>
            <w:webHidden/>
          </w:rPr>
          <w:fldChar w:fldCharType="separate"/>
        </w:r>
        <w:r w:rsidR="00D52C4A">
          <w:rPr>
            <w:webHidden/>
          </w:rPr>
          <w:t>390</w:t>
        </w:r>
        <w:r w:rsidR="00D52C4A">
          <w:rPr>
            <w:webHidden/>
          </w:rPr>
          <w:fldChar w:fldCharType="end"/>
        </w:r>
      </w:hyperlink>
    </w:p>
    <w:p w14:paraId="2E964ACD" w14:textId="77777777" w:rsidR="00D52C4A" w:rsidRDefault="00790C83">
      <w:pPr>
        <w:pStyle w:val="30"/>
        <w:rPr>
          <w:rFonts w:asciiTheme="minorHAnsi" w:eastAsiaTheme="minorEastAsia" w:hAnsiTheme="minorHAnsi" w:cstheme="minorBidi"/>
          <w:snapToGrid/>
          <w:kern w:val="0"/>
          <w:sz w:val="22"/>
          <w:szCs w:val="22"/>
        </w:rPr>
      </w:pPr>
      <w:hyperlink w:anchor="_Toc444695326" w:history="1">
        <w:r w:rsidR="00D52C4A" w:rsidRPr="00BE42EA">
          <w:rPr>
            <w:rStyle w:val="afffff2"/>
          </w:rPr>
          <w:t>Restarting an SCM</w:t>
        </w:r>
        <w:r w:rsidR="00D52C4A">
          <w:rPr>
            <w:webHidden/>
          </w:rPr>
          <w:tab/>
        </w:r>
        <w:r w:rsidR="00D52C4A">
          <w:rPr>
            <w:webHidden/>
          </w:rPr>
          <w:fldChar w:fldCharType="begin"/>
        </w:r>
        <w:r w:rsidR="00D52C4A">
          <w:rPr>
            <w:webHidden/>
          </w:rPr>
          <w:instrText xml:space="preserve"> PAGEREF _Toc444695326 \h </w:instrText>
        </w:r>
        <w:r w:rsidR="00D52C4A">
          <w:rPr>
            <w:webHidden/>
          </w:rPr>
        </w:r>
        <w:r w:rsidR="00D52C4A">
          <w:rPr>
            <w:webHidden/>
          </w:rPr>
          <w:fldChar w:fldCharType="separate"/>
        </w:r>
        <w:r w:rsidR="00D52C4A">
          <w:rPr>
            <w:webHidden/>
          </w:rPr>
          <w:t>390</w:t>
        </w:r>
        <w:r w:rsidR="00D52C4A">
          <w:rPr>
            <w:webHidden/>
          </w:rPr>
          <w:fldChar w:fldCharType="end"/>
        </w:r>
      </w:hyperlink>
    </w:p>
    <w:p w14:paraId="56C05FB5" w14:textId="77777777" w:rsidR="00D52C4A" w:rsidRDefault="00790C83">
      <w:pPr>
        <w:pStyle w:val="30"/>
        <w:rPr>
          <w:rFonts w:asciiTheme="minorHAnsi" w:eastAsiaTheme="minorEastAsia" w:hAnsiTheme="minorHAnsi" w:cstheme="minorBidi"/>
          <w:snapToGrid/>
          <w:kern w:val="0"/>
          <w:sz w:val="22"/>
          <w:szCs w:val="22"/>
        </w:rPr>
      </w:pPr>
      <w:hyperlink w:anchor="_Toc444695327" w:history="1">
        <w:r w:rsidR="00D52C4A" w:rsidRPr="00BE42EA">
          <w:rPr>
            <w:rStyle w:val="afffff2"/>
          </w:rPr>
          <w:t>Restarting entire system</w:t>
        </w:r>
        <w:r w:rsidR="00D52C4A">
          <w:rPr>
            <w:webHidden/>
          </w:rPr>
          <w:tab/>
        </w:r>
        <w:r w:rsidR="00D52C4A">
          <w:rPr>
            <w:webHidden/>
          </w:rPr>
          <w:fldChar w:fldCharType="begin"/>
        </w:r>
        <w:r w:rsidR="00D52C4A">
          <w:rPr>
            <w:webHidden/>
          </w:rPr>
          <w:instrText xml:space="preserve"> PAGEREF _Toc444695327 \h </w:instrText>
        </w:r>
        <w:r w:rsidR="00D52C4A">
          <w:rPr>
            <w:webHidden/>
          </w:rPr>
        </w:r>
        <w:r w:rsidR="00D52C4A">
          <w:rPr>
            <w:webHidden/>
          </w:rPr>
          <w:fldChar w:fldCharType="separate"/>
        </w:r>
        <w:r w:rsidR="00D52C4A">
          <w:rPr>
            <w:webHidden/>
          </w:rPr>
          <w:t>392</w:t>
        </w:r>
        <w:r w:rsidR="00D52C4A">
          <w:rPr>
            <w:webHidden/>
          </w:rPr>
          <w:fldChar w:fldCharType="end"/>
        </w:r>
      </w:hyperlink>
    </w:p>
    <w:p w14:paraId="2D24764D" w14:textId="77777777" w:rsidR="00D52C4A" w:rsidRDefault="00790C83">
      <w:pPr>
        <w:pStyle w:val="10"/>
        <w:rPr>
          <w:rFonts w:asciiTheme="minorHAnsi" w:eastAsiaTheme="minorEastAsia" w:hAnsiTheme="minorHAnsi" w:cstheme="minorBidi"/>
          <w:b w:val="0"/>
          <w:bCs w:val="0"/>
          <w:i w:val="0"/>
          <w:noProof/>
          <w:snapToGrid/>
          <w:kern w:val="0"/>
          <w:sz w:val="22"/>
          <w:szCs w:val="22"/>
        </w:rPr>
      </w:pPr>
      <w:hyperlink w:anchor="_Toc444695328" w:history="1">
        <w:r w:rsidR="00D52C4A" w:rsidRPr="00BE42EA">
          <w:rPr>
            <w:rStyle w:val="afffff2"/>
            <w:noProof/>
          </w:rPr>
          <w:t>Chapter 23.</w:t>
        </w:r>
        <w:r w:rsidR="00D52C4A">
          <w:rPr>
            <w:rFonts w:asciiTheme="minorHAnsi" w:eastAsiaTheme="minorEastAsia" w:hAnsiTheme="minorHAnsi" w:cstheme="minorBidi"/>
            <w:b w:val="0"/>
            <w:bCs w:val="0"/>
            <w:i w:val="0"/>
            <w:noProof/>
            <w:snapToGrid/>
            <w:kern w:val="0"/>
            <w:sz w:val="22"/>
            <w:szCs w:val="22"/>
          </w:rPr>
          <w:tab/>
        </w:r>
        <w:r w:rsidR="00D52C4A" w:rsidRPr="00BE42EA">
          <w:rPr>
            <w:rStyle w:val="afffff2"/>
            <w:noProof/>
          </w:rPr>
          <w:t>DPoE Provisioning</w:t>
        </w:r>
        <w:r w:rsidR="00D52C4A">
          <w:rPr>
            <w:noProof/>
            <w:webHidden/>
          </w:rPr>
          <w:tab/>
        </w:r>
        <w:r w:rsidR="00D52C4A">
          <w:rPr>
            <w:noProof/>
            <w:webHidden/>
          </w:rPr>
          <w:fldChar w:fldCharType="begin"/>
        </w:r>
        <w:r w:rsidR="00D52C4A">
          <w:rPr>
            <w:noProof/>
            <w:webHidden/>
          </w:rPr>
          <w:instrText xml:space="preserve"> PAGEREF _Toc444695328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３９３</w:t>
        </w:r>
        <w:r w:rsidR="00D52C4A">
          <w:rPr>
            <w:noProof/>
            <w:webHidden/>
          </w:rPr>
          <w:fldChar w:fldCharType="end"/>
        </w:r>
      </w:hyperlink>
    </w:p>
    <w:p w14:paraId="6ADB2FC0" w14:textId="77777777" w:rsidR="00D52C4A" w:rsidRDefault="00790C83">
      <w:pPr>
        <w:pStyle w:val="20"/>
        <w:rPr>
          <w:rFonts w:asciiTheme="minorHAnsi" w:eastAsiaTheme="minorEastAsia" w:hAnsiTheme="minorHAnsi" w:cstheme="minorBidi"/>
          <w:noProof/>
          <w:snapToGrid/>
          <w:kern w:val="0"/>
          <w:sz w:val="22"/>
          <w:szCs w:val="22"/>
        </w:rPr>
      </w:pPr>
      <w:hyperlink w:anchor="_Toc444695329" w:history="1">
        <w:r w:rsidR="00D52C4A" w:rsidRPr="00BE42EA">
          <w:rPr>
            <w:rStyle w:val="afffff2"/>
            <w:noProof/>
          </w:rPr>
          <w:t>Background and Theory of Operations</w:t>
        </w:r>
        <w:r w:rsidR="00D52C4A">
          <w:rPr>
            <w:noProof/>
            <w:webHidden/>
          </w:rPr>
          <w:tab/>
        </w:r>
        <w:r w:rsidR="00D52C4A">
          <w:rPr>
            <w:noProof/>
            <w:webHidden/>
          </w:rPr>
          <w:fldChar w:fldCharType="begin"/>
        </w:r>
        <w:r w:rsidR="00D52C4A">
          <w:rPr>
            <w:noProof/>
            <w:webHidden/>
          </w:rPr>
          <w:instrText xml:space="preserve"> PAGEREF _Toc444695329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３９４</w:t>
        </w:r>
        <w:r w:rsidR="00D52C4A">
          <w:rPr>
            <w:noProof/>
            <w:webHidden/>
          </w:rPr>
          <w:fldChar w:fldCharType="end"/>
        </w:r>
      </w:hyperlink>
    </w:p>
    <w:p w14:paraId="75C3D966" w14:textId="77777777" w:rsidR="00D52C4A" w:rsidRDefault="00790C83">
      <w:pPr>
        <w:pStyle w:val="20"/>
        <w:rPr>
          <w:rFonts w:asciiTheme="minorHAnsi" w:eastAsiaTheme="minorEastAsia" w:hAnsiTheme="minorHAnsi" w:cstheme="minorBidi"/>
          <w:noProof/>
          <w:snapToGrid/>
          <w:kern w:val="0"/>
          <w:sz w:val="22"/>
          <w:szCs w:val="22"/>
        </w:rPr>
      </w:pPr>
      <w:hyperlink w:anchor="_Toc444695330" w:history="1">
        <w:r w:rsidR="00D52C4A" w:rsidRPr="00BE42EA">
          <w:rPr>
            <w:rStyle w:val="afffff2"/>
            <w:noProof/>
          </w:rPr>
          <w:t>Cable and Bundle Interface management</w:t>
        </w:r>
        <w:r w:rsidR="00D52C4A">
          <w:rPr>
            <w:noProof/>
            <w:webHidden/>
          </w:rPr>
          <w:tab/>
        </w:r>
        <w:r w:rsidR="00D52C4A">
          <w:rPr>
            <w:noProof/>
            <w:webHidden/>
          </w:rPr>
          <w:fldChar w:fldCharType="begin"/>
        </w:r>
        <w:r w:rsidR="00D52C4A">
          <w:rPr>
            <w:noProof/>
            <w:webHidden/>
          </w:rPr>
          <w:instrText xml:space="preserve"> PAGEREF _Toc444695330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３９５</w:t>
        </w:r>
        <w:r w:rsidR="00D52C4A">
          <w:rPr>
            <w:noProof/>
            <w:webHidden/>
          </w:rPr>
          <w:fldChar w:fldCharType="end"/>
        </w:r>
      </w:hyperlink>
    </w:p>
    <w:p w14:paraId="7578199C" w14:textId="77777777" w:rsidR="00D52C4A" w:rsidRDefault="00790C83">
      <w:pPr>
        <w:pStyle w:val="30"/>
        <w:rPr>
          <w:rFonts w:asciiTheme="minorHAnsi" w:eastAsiaTheme="minorEastAsia" w:hAnsiTheme="minorHAnsi" w:cstheme="minorBidi"/>
          <w:snapToGrid/>
          <w:kern w:val="0"/>
          <w:sz w:val="22"/>
          <w:szCs w:val="22"/>
        </w:rPr>
      </w:pPr>
      <w:hyperlink w:anchor="_Toc444695331" w:history="1">
        <w:r w:rsidR="00D52C4A" w:rsidRPr="00BE42EA">
          <w:rPr>
            <w:rStyle w:val="afffff2"/>
          </w:rPr>
          <w:t>Bundle Create and View</w:t>
        </w:r>
        <w:r w:rsidR="00D52C4A">
          <w:rPr>
            <w:webHidden/>
          </w:rPr>
          <w:tab/>
        </w:r>
        <w:r w:rsidR="00D52C4A">
          <w:rPr>
            <w:webHidden/>
          </w:rPr>
          <w:fldChar w:fldCharType="begin"/>
        </w:r>
        <w:r w:rsidR="00D52C4A">
          <w:rPr>
            <w:webHidden/>
          </w:rPr>
          <w:instrText xml:space="preserve"> PAGEREF _Toc444695331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３９５</w:t>
        </w:r>
        <w:r w:rsidR="00D52C4A">
          <w:rPr>
            <w:webHidden/>
          </w:rPr>
          <w:fldChar w:fldCharType="end"/>
        </w:r>
      </w:hyperlink>
    </w:p>
    <w:p w14:paraId="1B7B63BE" w14:textId="77777777" w:rsidR="00D52C4A" w:rsidRDefault="00790C83">
      <w:pPr>
        <w:pStyle w:val="30"/>
        <w:rPr>
          <w:rFonts w:asciiTheme="minorHAnsi" w:eastAsiaTheme="minorEastAsia" w:hAnsiTheme="minorHAnsi" w:cstheme="minorBidi"/>
          <w:snapToGrid/>
          <w:kern w:val="0"/>
          <w:sz w:val="22"/>
          <w:szCs w:val="22"/>
        </w:rPr>
      </w:pPr>
      <w:hyperlink w:anchor="_Toc444695332" w:history="1">
        <w:r w:rsidR="00D52C4A" w:rsidRPr="00BE42EA">
          <w:rPr>
            <w:rStyle w:val="afffff2"/>
          </w:rPr>
          <w:t>Bundle VLAN</w:t>
        </w:r>
        <w:r w:rsidR="00D52C4A">
          <w:rPr>
            <w:webHidden/>
          </w:rPr>
          <w:tab/>
        </w:r>
        <w:r w:rsidR="00D52C4A">
          <w:rPr>
            <w:webHidden/>
          </w:rPr>
          <w:fldChar w:fldCharType="begin"/>
        </w:r>
        <w:r w:rsidR="00D52C4A">
          <w:rPr>
            <w:webHidden/>
          </w:rPr>
          <w:instrText xml:space="preserve"> PAGEREF _Toc444695332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３９６</w:t>
        </w:r>
        <w:r w:rsidR="00D52C4A">
          <w:rPr>
            <w:webHidden/>
          </w:rPr>
          <w:fldChar w:fldCharType="end"/>
        </w:r>
      </w:hyperlink>
    </w:p>
    <w:p w14:paraId="67AE436B" w14:textId="77777777" w:rsidR="00D52C4A" w:rsidRDefault="00790C83">
      <w:pPr>
        <w:pStyle w:val="30"/>
        <w:rPr>
          <w:rFonts w:asciiTheme="minorHAnsi" w:eastAsiaTheme="minorEastAsia" w:hAnsiTheme="minorHAnsi" w:cstheme="minorBidi"/>
          <w:snapToGrid/>
          <w:kern w:val="0"/>
          <w:sz w:val="22"/>
          <w:szCs w:val="22"/>
        </w:rPr>
      </w:pPr>
      <w:hyperlink w:anchor="_Toc444695333" w:history="1">
        <w:r w:rsidR="00D52C4A" w:rsidRPr="00BE42EA">
          <w:rPr>
            <w:rStyle w:val="afffff2"/>
          </w:rPr>
          <w:t>IP(HSD) and L2HSD Services</w:t>
        </w:r>
        <w:r w:rsidR="00D52C4A">
          <w:rPr>
            <w:webHidden/>
          </w:rPr>
          <w:tab/>
        </w:r>
        <w:r w:rsidR="00D52C4A">
          <w:rPr>
            <w:webHidden/>
          </w:rPr>
          <w:fldChar w:fldCharType="begin"/>
        </w:r>
        <w:r w:rsidR="00D52C4A">
          <w:rPr>
            <w:webHidden/>
          </w:rPr>
          <w:instrText xml:space="preserve"> PAGEREF _Toc444695333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３９６</w:t>
        </w:r>
        <w:r w:rsidR="00D52C4A">
          <w:rPr>
            <w:webHidden/>
          </w:rPr>
          <w:fldChar w:fldCharType="end"/>
        </w:r>
      </w:hyperlink>
    </w:p>
    <w:p w14:paraId="235D4015" w14:textId="77777777" w:rsidR="00D52C4A" w:rsidRDefault="00790C83">
      <w:pPr>
        <w:pStyle w:val="30"/>
        <w:rPr>
          <w:rFonts w:asciiTheme="minorHAnsi" w:eastAsiaTheme="minorEastAsia" w:hAnsiTheme="minorHAnsi" w:cstheme="minorBidi"/>
          <w:snapToGrid/>
          <w:kern w:val="0"/>
          <w:sz w:val="22"/>
          <w:szCs w:val="22"/>
        </w:rPr>
      </w:pPr>
      <w:hyperlink w:anchor="_Toc444695334" w:history="1">
        <w:r w:rsidR="00D52C4A" w:rsidRPr="00BE42EA">
          <w:rPr>
            <w:rStyle w:val="afffff2"/>
          </w:rPr>
          <w:t>Bundle Sub-Interface</w:t>
        </w:r>
        <w:r w:rsidR="00D52C4A">
          <w:rPr>
            <w:webHidden/>
          </w:rPr>
          <w:tab/>
        </w:r>
        <w:r w:rsidR="00D52C4A">
          <w:rPr>
            <w:webHidden/>
          </w:rPr>
          <w:fldChar w:fldCharType="begin"/>
        </w:r>
        <w:r w:rsidR="00D52C4A">
          <w:rPr>
            <w:webHidden/>
          </w:rPr>
          <w:instrText xml:space="preserve"> PAGEREF _Toc444695334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３９７</w:t>
        </w:r>
        <w:r w:rsidR="00D52C4A">
          <w:rPr>
            <w:webHidden/>
          </w:rPr>
          <w:fldChar w:fldCharType="end"/>
        </w:r>
      </w:hyperlink>
    </w:p>
    <w:p w14:paraId="4B7021CC" w14:textId="77777777" w:rsidR="00D52C4A" w:rsidRDefault="00790C83">
      <w:pPr>
        <w:pStyle w:val="30"/>
        <w:rPr>
          <w:rFonts w:asciiTheme="minorHAnsi" w:eastAsiaTheme="minorEastAsia" w:hAnsiTheme="minorHAnsi" w:cstheme="minorBidi"/>
          <w:snapToGrid/>
          <w:kern w:val="0"/>
          <w:sz w:val="22"/>
          <w:szCs w:val="22"/>
        </w:rPr>
      </w:pPr>
      <w:hyperlink w:anchor="_Toc444695335" w:history="1">
        <w:r w:rsidR="00D52C4A" w:rsidRPr="00BE42EA">
          <w:rPr>
            <w:rStyle w:val="afffff2"/>
          </w:rPr>
          <w:t>Cable Bundle Setting and View</w:t>
        </w:r>
        <w:r w:rsidR="00D52C4A">
          <w:rPr>
            <w:webHidden/>
          </w:rPr>
          <w:tab/>
        </w:r>
        <w:r w:rsidR="00D52C4A">
          <w:rPr>
            <w:webHidden/>
          </w:rPr>
          <w:fldChar w:fldCharType="begin"/>
        </w:r>
        <w:r w:rsidR="00D52C4A">
          <w:rPr>
            <w:webHidden/>
          </w:rPr>
          <w:instrText xml:space="preserve"> PAGEREF _Toc444695335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３９８</w:t>
        </w:r>
        <w:r w:rsidR="00D52C4A">
          <w:rPr>
            <w:webHidden/>
          </w:rPr>
          <w:fldChar w:fldCharType="end"/>
        </w:r>
      </w:hyperlink>
    </w:p>
    <w:p w14:paraId="27CD637B" w14:textId="77777777" w:rsidR="00D52C4A" w:rsidRDefault="00790C83">
      <w:pPr>
        <w:pStyle w:val="20"/>
        <w:rPr>
          <w:rFonts w:asciiTheme="minorHAnsi" w:eastAsiaTheme="minorEastAsia" w:hAnsiTheme="minorHAnsi" w:cstheme="minorBidi"/>
          <w:noProof/>
          <w:snapToGrid/>
          <w:kern w:val="0"/>
          <w:sz w:val="22"/>
          <w:szCs w:val="22"/>
        </w:rPr>
      </w:pPr>
      <w:hyperlink w:anchor="_Toc444695336" w:history="1">
        <w:r w:rsidR="00D52C4A" w:rsidRPr="00BE42EA">
          <w:rPr>
            <w:rStyle w:val="afffff2"/>
            <w:noProof/>
          </w:rPr>
          <w:t>vCM and CPE’s DHCP Relay management</w:t>
        </w:r>
        <w:r w:rsidR="00D52C4A">
          <w:rPr>
            <w:noProof/>
            <w:webHidden/>
          </w:rPr>
          <w:tab/>
        </w:r>
        <w:r w:rsidR="00D52C4A">
          <w:rPr>
            <w:noProof/>
            <w:webHidden/>
          </w:rPr>
          <w:fldChar w:fldCharType="begin"/>
        </w:r>
        <w:r w:rsidR="00D52C4A">
          <w:rPr>
            <w:noProof/>
            <w:webHidden/>
          </w:rPr>
          <w:instrText xml:space="preserve"> PAGEREF _Toc444695336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３９９</w:t>
        </w:r>
        <w:r w:rsidR="00D52C4A">
          <w:rPr>
            <w:noProof/>
            <w:webHidden/>
          </w:rPr>
          <w:fldChar w:fldCharType="end"/>
        </w:r>
      </w:hyperlink>
    </w:p>
    <w:p w14:paraId="0D6E2D65" w14:textId="77777777" w:rsidR="00D52C4A" w:rsidRDefault="00790C83">
      <w:pPr>
        <w:pStyle w:val="30"/>
        <w:rPr>
          <w:rFonts w:asciiTheme="minorHAnsi" w:eastAsiaTheme="minorEastAsia" w:hAnsiTheme="minorHAnsi" w:cstheme="minorBidi"/>
          <w:snapToGrid/>
          <w:kern w:val="0"/>
          <w:sz w:val="22"/>
          <w:szCs w:val="22"/>
        </w:rPr>
      </w:pPr>
      <w:hyperlink w:anchor="_Toc444695337" w:history="1">
        <w:r w:rsidR="00D52C4A" w:rsidRPr="00BE42EA">
          <w:rPr>
            <w:rStyle w:val="afffff2"/>
          </w:rPr>
          <w:t>vCM’s DHCP helper-address Setting and View</w:t>
        </w:r>
        <w:r w:rsidR="00D52C4A">
          <w:rPr>
            <w:webHidden/>
          </w:rPr>
          <w:tab/>
        </w:r>
        <w:r w:rsidR="00D52C4A">
          <w:rPr>
            <w:webHidden/>
          </w:rPr>
          <w:fldChar w:fldCharType="begin"/>
        </w:r>
        <w:r w:rsidR="00D52C4A">
          <w:rPr>
            <w:webHidden/>
          </w:rPr>
          <w:instrText xml:space="preserve"> PAGEREF _Toc444695337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３９９</w:t>
        </w:r>
        <w:r w:rsidR="00D52C4A">
          <w:rPr>
            <w:webHidden/>
          </w:rPr>
          <w:fldChar w:fldCharType="end"/>
        </w:r>
      </w:hyperlink>
    </w:p>
    <w:p w14:paraId="56D028A6" w14:textId="77777777" w:rsidR="00D52C4A" w:rsidRDefault="00790C83">
      <w:pPr>
        <w:pStyle w:val="30"/>
        <w:rPr>
          <w:rFonts w:asciiTheme="minorHAnsi" w:eastAsiaTheme="minorEastAsia" w:hAnsiTheme="minorHAnsi" w:cstheme="minorBidi"/>
          <w:snapToGrid/>
          <w:kern w:val="0"/>
          <w:sz w:val="22"/>
          <w:szCs w:val="22"/>
        </w:rPr>
      </w:pPr>
      <w:hyperlink w:anchor="_Toc444695338" w:history="1">
        <w:r w:rsidR="00D52C4A" w:rsidRPr="00BE42EA">
          <w:rPr>
            <w:rStyle w:val="afffff2"/>
          </w:rPr>
          <w:t>CPE’s DHCP helper-address Setting and View</w:t>
        </w:r>
        <w:r w:rsidR="00D52C4A">
          <w:rPr>
            <w:webHidden/>
          </w:rPr>
          <w:tab/>
        </w:r>
        <w:r w:rsidR="00D52C4A">
          <w:rPr>
            <w:webHidden/>
          </w:rPr>
          <w:fldChar w:fldCharType="begin"/>
        </w:r>
        <w:r w:rsidR="00D52C4A">
          <w:rPr>
            <w:webHidden/>
          </w:rPr>
          <w:instrText xml:space="preserve"> PAGEREF _Toc444695338 \h </w:instrText>
        </w:r>
        <w:r w:rsidR="00D52C4A">
          <w:rPr>
            <w:webHidden/>
          </w:rPr>
        </w:r>
        <w:r w:rsidR="00D52C4A">
          <w:rPr>
            <w:webHidden/>
          </w:rPr>
          <w:fldChar w:fldCharType="separate"/>
        </w:r>
        <w:r w:rsidR="00D52C4A">
          <w:rPr>
            <w:rFonts w:ascii="맑은 고딕" w:eastAsia="맑은 고딕" w:hAnsi="맑은 고딕" w:cs="맑은 고딕" w:hint="eastAsia"/>
            <w:webHidden/>
          </w:rPr>
          <w:t>３９９</w:t>
        </w:r>
        <w:r w:rsidR="00D52C4A">
          <w:rPr>
            <w:webHidden/>
          </w:rPr>
          <w:fldChar w:fldCharType="end"/>
        </w:r>
      </w:hyperlink>
    </w:p>
    <w:p w14:paraId="0AB4418C" w14:textId="77777777" w:rsidR="00D52C4A" w:rsidRDefault="00790C83">
      <w:pPr>
        <w:pStyle w:val="30"/>
        <w:rPr>
          <w:rFonts w:asciiTheme="minorHAnsi" w:eastAsiaTheme="minorEastAsia" w:hAnsiTheme="minorHAnsi" w:cstheme="minorBidi"/>
          <w:snapToGrid/>
          <w:kern w:val="0"/>
          <w:sz w:val="22"/>
          <w:szCs w:val="22"/>
        </w:rPr>
      </w:pPr>
      <w:hyperlink w:anchor="_Toc444695339" w:history="1">
        <w:r w:rsidR="00D52C4A" w:rsidRPr="00BE42EA">
          <w:rPr>
            <w:rStyle w:val="afffff2"/>
          </w:rPr>
          <w:t>CPE’s DHCP Option82 Setting</w:t>
        </w:r>
        <w:r w:rsidR="00D52C4A">
          <w:rPr>
            <w:webHidden/>
          </w:rPr>
          <w:tab/>
        </w:r>
        <w:r w:rsidR="00D52C4A">
          <w:rPr>
            <w:webHidden/>
          </w:rPr>
          <w:fldChar w:fldCharType="begin"/>
        </w:r>
        <w:r w:rsidR="00D52C4A">
          <w:rPr>
            <w:webHidden/>
          </w:rPr>
          <w:instrText xml:space="preserve"> PAGEREF _Toc444695339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４００</w:t>
        </w:r>
        <w:r w:rsidR="00D52C4A">
          <w:rPr>
            <w:webHidden/>
          </w:rPr>
          <w:fldChar w:fldCharType="end"/>
        </w:r>
      </w:hyperlink>
    </w:p>
    <w:p w14:paraId="40435826" w14:textId="77777777" w:rsidR="00D52C4A" w:rsidRDefault="00790C83">
      <w:pPr>
        <w:pStyle w:val="30"/>
        <w:rPr>
          <w:rFonts w:asciiTheme="minorHAnsi" w:eastAsiaTheme="minorEastAsia" w:hAnsiTheme="minorHAnsi" w:cstheme="minorBidi"/>
          <w:snapToGrid/>
          <w:kern w:val="0"/>
          <w:sz w:val="22"/>
          <w:szCs w:val="22"/>
        </w:rPr>
      </w:pPr>
      <w:hyperlink w:anchor="_Toc444695340" w:history="1">
        <w:r w:rsidR="00D52C4A" w:rsidRPr="00BE42EA">
          <w:rPr>
            <w:rStyle w:val="afffff2"/>
          </w:rPr>
          <w:t>Cable GIADDR</w:t>
        </w:r>
        <w:r w:rsidR="00D52C4A">
          <w:rPr>
            <w:webHidden/>
          </w:rPr>
          <w:tab/>
        </w:r>
        <w:r w:rsidR="00D52C4A">
          <w:rPr>
            <w:webHidden/>
          </w:rPr>
          <w:fldChar w:fldCharType="begin"/>
        </w:r>
        <w:r w:rsidR="00D52C4A">
          <w:rPr>
            <w:webHidden/>
          </w:rPr>
          <w:instrText xml:space="preserve"> PAGEREF _Toc444695340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４０１</w:t>
        </w:r>
        <w:r w:rsidR="00D52C4A">
          <w:rPr>
            <w:webHidden/>
          </w:rPr>
          <w:fldChar w:fldCharType="end"/>
        </w:r>
      </w:hyperlink>
    </w:p>
    <w:p w14:paraId="72997DCC" w14:textId="77777777" w:rsidR="00D52C4A" w:rsidRDefault="00790C83">
      <w:pPr>
        <w:pStyle w:val="30"/>
        <w:rPr>
          <w:rFonts w:asciiTheme="minorHAnsi" w:eastAsiaTheme="minorEastAsia" w:hAnsiTheme="minorHAnsi" w:cstheme="minorBidi"/>
          <w:snapToGrid/>
          <w:kern w:val="0"/>
          <w:sz w:val="22"/>
          <w:szCs w:val="22"/>
        </w:rPr>
      </w:pPr>
      <w:hyperlink w:anchor="_Toc444695341" w:history="1">
        <w:r w:rsidR="00D52C4A" w:rsidRPr="00BE42EA">
          <w:rPr>
            <w:rStyle w:val="afffff2"/>
          </w:rPr>
          <w:t>DHCP Option 43/17 for Vendor Specific Information</w:t>
        </w:r>
        <w:r w:rsidR="00D52C4A">
          <w:rPr>
            <w:webHidden/>
          </w:rPr>
          <w:tab/>
        </w:r>
        <w:r w:rsidR="00D52C4A">
          <w:rPr>
            <w:webHidden/>
          </w:rPr>
          <w:fldChar w:fldCharType="begin"/>
        </w:r>
        <w:r w:rsidR="00D52C4A">
          <w:rPr>
            <w:webHidden/>
          </w:rPr>
          <w:instrText xml:space="preserve"> PAGEREF _Toc444695341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４０１</w:t>
        </w:r>
        <w:r w:rsidR="00D52C4A">
          <w:rPr>
            <w:webHidden/>
          </w:rPr>
          <w:fldChar w:fldCharType="end"/>
        </w:r>
      </w:hyperlink>
    </w:p>
    <w:p w14:paraId="057BECB4" w14:textId="77777777" w:rsidR="00D52C4A" w:rsidRDefault="00790C83">
      <w:pPr>
        <w:pStyle w:val="30"/>
        <w:rPr>
          <w:rFonts w:asciiTheme="minorHAnsi" w:eastAsiaTheme="minorEastAsia" w:hAnsiTheme="minorHAnsi" w:cstheme="minorBidi"/>
          <w:snapToGrid/>
          <w:kern w:val="0"/>
          <w:sz w:val="22"/>
          <w:szCs w:val="22"/>
        </w:rPr>
      </w:pPr>
      <w:hyperlink w:anchor="_Toc444695342" w:history="1">
        <w:r w:rsidR="00D52C4A" w:rsidRPr="00BE42EA">
          <w:rPr>
            <w:rStyle w:val="afffff2"/>
          </w:rPr>
          <w:t>DHCP Option 6 for MSO defined text</w:t>
        </w:r>
        <w:r w:rsidR="00D52C4A">
          <w:rPr>
            <w:webHidden/>
          </w:rPr>
          <w:tab/>
        </w:r>
        <w:r w:rsidR="00D52C4A">
          <w:rPr>
            <w:webHidden/>
          </w:rPr>
          <w:fldChar w:fldCharType="begin"/>
        </w:r>
        <w:r w:rsidR="00D52C4A">
          <w:rPr>
            <w:webHidden/>
          </w:rPr>
          <w:instrText xml:space="preserve"> PAGEREF _Toc444695342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４０３</w:t>
        </w:r>
        <w:r w:rsidR="00D52C4A">
          <w:rPr>
            <w:webHidden/>
          </w:rPr>
          <w:fldChar w:fldCharType="end"/>
        </w:r>
      </w:hyperlink>
    </w:p>
    <w:p w14:paraId="7E3476F3" w14:textId="77777777" w:rsidR="00D52C4A" w:rsidRDefault="00790C83">
      <w:pPr>
        <w:pStyle w:val="30"/>
        <w:rPr>
          <w:rFonts w:asciiTheme="minorHAnsi" w:eastAsiaTheme="minorEastAsia" w:hAnsiTheme="minorHAnsi" w:cstheme="minorBidi"/>
          <w:snapToGrid/>
          <w:kern w:val="0"/>
          <w:sz w:val="22"/>
          <w:szCs w:val="22"/>
        </w:rPr>
      </w:pPr>
      <w:hyperlink w:anchor="_Toc444695343" w:history="1">
        <w:r w:rsidR="00D52C4A" w:rsidRPr="00BE42EA">
          <w:rPr>
            <w:rStyle w:val="afffff2"/>
          </w:rPr>
          <w:t>DHCP Option 82 Sub-option for DPoE Version</w:t>
        </w:r>
        <w:r w:rsidR="00D52C4A">
          <w:rPr>
            <w:webHidden/>
          </w:rPr>
          <w:tab/>
        </w:r>
        <w:r w:rsidR="00D52C4A">
          <w:rPr>
            <w:webHidden/>
          </w:rPr>
          <w:fldChar w:fldCharType="begin"/>
        </w:r>
        <w:r w:rsidR="00D52C4A">
          <w:rPr>
            <w:webHidden/>
          </w:rPr>
          <w:instrText xml:space="preserve"> PAGEREF _Toc444695343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４０３</w:t>
        </w:r>
        <w:r w:rsidR="00D52C4A">
          <w:rPr>
            <w:webHidden/>
          </w:rPr>
          <w:fldChar w:fldCharType="end"/>
        </w:r>
      </w:hyperlink>
    </w:p>
    <w:p w14:paraId="3DC44602" w14:textId="77777777" w:rsidR="00D52C4A" w:rsidRDefault="00790C83">
      <w:pPr>
        <w:pStyle w:val="20"/>
        <w:rPr>
          <w:rFonts w:asciiTheme="minorHAnsi" w:eastAsiaTheme="minorEastAsia" w:hAnsiTheme="minorHAnsi" w:cstheme="minorBidi"/>
          <w:noProof/>
          <w:snapToGrid/>
          <w:kern w:val="0"/>
          <w:sz w:val="22"/>
          <w:szCs w:val="22"/>
        </w:rPr>
      </w:pPr>
      <w:hyperlink w:anchor="_Toc444695344" w:history="1">
        <w:r w:rsidR="00D52C4A" w:rsidRPr="00BE42EA">
          <w:rPr>
            <w:rStyle w:val="afffff2"/>
            <w:noProof/>
          </w:rPr>
          <w:t>Source Address Verification (SAV) management</w:t>
        </w:r>
        <w:r w:rsidR="00D52C4A">
          <w:rPr>
            <w:noProof/>
            <w:webHidden/>
          </w:rPr>
          <w:tab/>
        </w:r>
        <w:r w:rsidR="00D52C4A">
          <w:rPr>
            <w:noProof/>
            <w:webHidden/>
          </w:rPr>
          <w:fldChar w:fldCharType="begin"/>
        </w:r>
        <w:r w:rsidR="00D52C4A">
          <w:rPr>
            <w:noProof/>
            <w:webHidden/>
          </w:rPr>
          <w:instrText xml:space="preserve"> PAGEREF _Toc444695344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４０４</w:t>
        </w:r>
        <w:r w:rsidR="00D52C4A">
          <w:rPr>
            <w:noProof/>
            <w:webHidden/>
          </w:rPr>
          <w:fldChar w:fldCharType="end"/>
        </w:r>
      </w:hyperlink>
    </w:p>
    <w:p w14:paraId="2DBE8CC6" w14:textId="77777777" w:rsidR="00D52C4A" w:rsidRDefault="00790C83">
      <w:pPr>
        <w:pStyle w:val="30"/>
        <w:rPr>
          <w:rFonts w:asciiTheme="minorHAnsi" w:eastAsiaTheme="minorEastAsia" w:hAnsiTheme="minorHAnsi" w:cstheme="minorBidi"/>
          <w:snapToGrid/>
          <w:kern w:val="0"/>
          <w:sz w:val="22"/>
          <w:szCs w:val="22"/>
        </w:rPr>
      </w:pPr>
      <w:hyperlink w:anchor="_Toc444695345" w:history="1">
        <w:r w:rsidR="00D52C4A" w:rsidRPr="00BE42EA">
          <w:rPr>
            <w:rStyle w:val="afffff2"/>
          </w:rPr>
          <w:t>CPE’s SAV Setting</w:t>
        </w:r>
        <w:r w:rsidR="00D52C4A">
          <w:rPr>
            <w:webHidden/>
          </w:rPr>
          <w:tab/>
        </w:r>
        <w:r w:rsidR="00D52C4A">
          <w:rPr>
            <w:webHidden/>
          </w:rPr>
          <w:fldChar w:fldCharType="begin"/>
        </w:r>
        <w:r w:rsidR="00D52C4A">
          <w:rPr>
            <w:webHidden/>
          </w:rPr>
          <w:instrText xml:space="preserve"> PAGEREF _Toc444695345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４０４</w:t>
        </w:r>
        <w:r w:rsidR="00D52C4A">
          <w:rPr>
            <w:webHidden/>
          </w:rPr>
          <w:fldChar w:fldCharType="end"/>
        </w:r>
      </w:hyperlink>
    </w:p>
    <w:p w14:paraId="022B5DCD" w14:textId="77777777" w:rsidR="00D52C4A" w:rsidRDefault="00790C83">
      <w:pPr>
        <w:pStyle w:val="30"/>
        <w:rPr>
          <w:rFonts w:asciiTheme="minorHAnsi" w:eastAsiaTheme="minorEastAsia" w:hAnsiTheme="minorHAnsi" w:cstheme="minorBidi"/>
          <w:snapToGrid/>
          <w:kern w:val="0"/>
          <w:sz w:val="22"/>
          <w:szCs w:val="22"/>
        </w:rPr>
      </w:pPr>
      <w:hyperlink w:anchor="_Toc444695346" w:history="1">
        <w:r w:rsidR="00D52C4A" w:rsidRPr="00BE42EA">
          <w:rPr>
            <w:rStyle w:val="afffff2"/>
          </w:rPr>
          <w:t>Static SAV Setting</w:t>
        </w:r>
        <w:r w:rsidR="00D52C4A">
          <w:rPr>
            <w:webHidden/>
          </w:rPr>
          <w:tab/>
        </w:r>
        <w:r w:rsidR="00D52C4A">
          <w:rPr>
            <w:webHidden/>
          </w:rPr>
          <w:fldChar w:fldCharType="begin"/>
        </w:r>
        <w:r w:rsidR="00D52C4A">
          <w:rPr>
            <w:webHidden/>
          </w:rPr>
          <w:instrText xml:space="preserve"> PAGEREF _Toc444695346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４０４</w:t>
        </w:r>
        <w:r w:rsidR="00D52C4A">
          <w:rPr>
            <w:webHidden/>
          </w:rPr>
          <w:fldChar w:fldCharType="end"/>
        </w:r>
      </w:hyperlink>
    </w:p>
    <w:p w14:paraId="54BA3B17" w14:textId="77777777" w:rsidR="00D52C4A" w:rsidRDefault="00790C83">
      <w:pPr>
        <w:pStyle w:val="20"/>
        <w:rPr>
          <w:rFonts w:asciiTheme="minorHAnsi" w:eastAsiaTheme="minorEastAsia" w:hAnsiTheme="minorHAnsi" w:cstheme="minorBidi"/>
          <w:noProof/>
          <w:snapToGrid/>
          <w:kern w:val="0"/>
          <w:sz w:val="22"/>
          <w:szCs w:val="22"/>
        </w:rPr>
      </w:pPr>
      <w:hyperlink w:anchor="_Toc444695347" w:history="1">
        <w:r w:rsidR="00D52C4A" w:rsidRPr="00BE42EA">
          <w:rPr>
            <w:rStyle w:val="afffff2"/>
            <w:noProof/>
          </w:rPr>
          <w:t>Subscriber Management</w:t>
        </w:r>
        <w:r w:rsidR="00D52C4A">
          <w:rPr>
            <w:noProof/>
            <w:webHidden/>
          </w:rPr>
          <w:tab/>
        </w:r>
        <w:r w:rsidR="00D52C4A">
          <w:rPr>
            <w:noProof/>
            <w:webHidden/>
          </w:rPr>
          <w:fldChar w:fldCharType="begin"/>
        </w:r>
        <w:r w:rsidR="00D52C4A">
          <w:rPr>
            <w:noProof/>
            <w:webHidden/>
          </w:rPr>
          <w:instrText xml:space="preserve"> PAGEREF _Toc444695347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４０６</w:t>
        </w:r>
        <w:r w:rsidR="00D52C4A">
          <w:rPr>
            <w:noProof/>
            <w:webHidden/>
          </w:rPr>
          <w:fldChar w:fldCharType="end"/>
        </w:r>
      </w:hyperlink>
    </w:p>
    <w:p w14:paraId="0779D55A" w14:textId="77777777" w:rsidR="00D52C4A" w:rsidRDefault="00790C83">
      <w:pPr>
        <w:pStyle w:val="30"/>
        <w:rPr>
          <w:rFonts w:asciiTheme="minorHAnsi" w:eastAsiaTheme="minorEastAsia" w:hAnsiTheme="minorHAnsi" w:cstheme="minorBidi"/>
          <w:snapToGrid/>
          <w:kern w:val="0"/>
          <w:sz w:val="22"/>
          <w:szCs w:val="22"/>
        </w:rPr>
      </w:pPr>
      <w:hyperlink w:anchor="_Toc444695348" w:history="1">
        <w:r w:rsidR="00D52C4A" w:rsidRPr="00BE42EA">
          <w:rPr>
            <w:rStyle w:val="afffff2"/>
          </w:rPr>
          <w:t>CPE Learning Control at the DPoE System</w:t>
        </w:r>
        <w:r w:rsidR="00D52C4A">
          <w:rPr>
            <w:webHidden/>
          </w:rPr>
          <w:tab/>
        </w:r>
        <w:r w:rsidR="00D52C4A">
          <w:rPr>
            <w:webHidden/>
          </w:rPr>
          <w:fldChar w:fldCharType="begin"/>
        </w:r>
        <w:r w:rsidR="00D52C4A">
          <w:rPr>
            <w:webHidden/>
          </w:rPr>
          <w:instrText xml:space="preserve"> PAGEREF _Toc444695348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４０６</w:t>
        </w:r>
        <w:r w:rsidR="00D52C4A">
          <w:rPr>
            <w:webHidden/>
          </w:rPr>
          <w:fldChar w:fldCharType="end"/>
        </w:r>
      </w:hyperlink>
    </w:p>
    <w:p w14:paraId="67FA88B4" w14:textId="77777777" w:rsidR="00D52C4A" w:rsidRDefault="00790C83">
      <w:pPr>
        <w:pStyle w:val="30"/>
        <w:rPr>
          <w:rFonts w:asciiTheme="minorHAnsi" w:eastAsiaTheme="minorEastAsia" w:hAnsiTheme="minorHAnsi" w:cstheme="minorBidi"/>
          <w:snapToGrid/>
          <w:kern w:val="0"/>
          <w:sz w:val="22"/>
          <w:szCs w:val="22"/>
        </w:rPr>
      </w:pPr>
      <w:hyperlink w:anchor="_Toc444695349" w:history="1">
        <w:r w:rsidR="00D52C4A" w:rsidRPr="00BE42EA">
          <w:rPr>
            <w:rStyle w:val="afffff2"/>
          </w:rPr>
          <w:t>CPE Learning Control at the ONU</w:t>
        </w:r>
        <w:r w:rsidR="00D52C4A">
          <w:rPr>
            <w:webHidden/>
          </w:rPr>
          <w:tab/>
        </w:r>
        <w:r w:rsidR="00D52C4A">
          <w:rPr>
            <w:webHidden/>
          </w:rPr>
          <w:fldChar w:fldCharType="begin"/>
        </w:r>
        <w:r w:rsidR="00D52C4A">
          <w:rPr>
            <w:webHidden/>
          </w:rPr>
          <w:instrText xml:space="preserve"> PAGEREF _Toc444695349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４０７</w:t>
        </w:r>
        <w:r w:rsidR="00D52C4A">
          <w:rPr>
            <w:webHidden/>
          </w:rPr>
          <w:fldChar w:fldCharType="end"/>
        </w:r>
      </w:hyperlink>
    </w:p>
    <w:p w14:paraId="115B4546" w14:textId="77777777" w:rsidR="00D52C4A" w:rsidRDefault="00790C83">
      <w:pPr>
        <w:pStyle w:val="30"/>
        <w:rPr>
          <w:rFonts w:asciiTheme="minorHAnsi" w:eastAsiaTheme="minorEastAsia" w:hAnsiTheme="minorHAnsi" w:cstheme="minorBidi"/>
          <w:snapToGrid/>
          <w:kern w:val="0"/>
          <w:sz w:val="22"/>
          <w:szCs w:val="22"/>
        </w:rPr>
      </w:pPr>
      <w:hyperlink w:anchor="_Toc444695350" w:history="1">
        <w:r w:rsidR="00D52C4A" w:rsidRPr="00BE42EA">
          <w:rPr>
            <w:rStyle w:val="afffff2"/>
          </w:rPr>
          <w:t>Filtering at the DPoE System</w:t>
        </w:r>
        <w:r w:rsidR="00D52C4A">
          <w:rPr>
            <w:webHidden/>
          </w:rPr>
          <w:tab/>
        </w:r>
        <w:r w:rsidR="00D52C4A">
          <w:rPr>
            <w:webHidden/>
          </w:rPr>
          <w:fldChar w:fldCharType="begin"/>
        </w:r>
        <w:r w:rsidR="00D52C4A">
          <w:rPr>
            <w:webHidden/>
          </w:rPr>
          <w:instrText xml:space="preserve"> PAGEREF _Toc444695350 \h </w:instrText>
        </w:r>
        <w:r w:rsidR="00D52C4A">
          <w:rPr>
            <w:webHidden/>
          </w:rPr>
        </w:r>
        <w:r w:rsidR="00D52C4A">
          <w:rPr>
            <w:webHidden/>
          </w:rPr>
          <w:fldChar w:fldCharType="separate"/>
        </w:r>
        <w:r w:rsidR="00D52C4A">
          <w:rPr>
            <w:rFonts w:ascii="맑은 고딕" w:eastAsia="맑은 고딕" w:hAnsi="맑은 고딕" w:cs="맑은 고딕" w:hint="eastAsia"/>
            <w:webHidden/>
          </w:rPr>
          <w:t>４０７</w:t>
        </w:r>
        <w:r w:rsidR="00D52C4A">
          <w:rPr>
            <w:webHidden/>
          </w:rPr>
          <w:fldChar w:fldCharType="end"/>
        </w:r>
      </w:hyperlink>
    </w:p>
    <w:p w14:paraId="757D46C6" w14:textId="77777777" w:rsidR="00D52C4A" w:rsidRDefault="00790C83">
      <w:pPr>
        <w:pStyle w:val="20"/>
        <w:rPr>
          <w:rFonts w:asciiTheme="minorHAnsi" w:eastAsiaTheme="minorEastAsia" w:hAnsiTheme="minorHAnsi" w:cstheme="minorBidi"/>
          <w:noProof/>
          <w:snapToGrid/>
          <w:kern w:val="0"/>
          <w:sz w:val="22"/>
          <w:szCs w:val="22"/>
        </w:rPr>
      </w:pPr>
      <w:hyperlink w:anchor="_Toc444695351" w:history="1">
        <w:r w:rsidR="00D52C4A" w:rsidRPr="00BE42EA">
          <w:rPr>
            <w:rStyle w:val="afffff2"/>
            <w:noProof/>
          </w:rPr>
          <w:t>ONU Encryption and Authentication</w:t>
        </w:r>
        <w:r w:rsidR="00D52C4A">
          <w:rPr>
            <w:noProof/>
            <w:webHidden/>
          </w:rPr>
          <w:tab/>
        </w:r>
        <w:r w:rsidR="00D52C4A">
          <w:rPr>
            <w:noProof/>
            <w:webHidden/>
          </w:rPr>
          <w:fldChar w:fldCharType="begin"/>
        </w:r>
        <w:r w:rsidR="00D52C4A">
          <w:rPr>
            <w:noProof/>
            <w:webHidden/>
          </w:rPr>
          <w:instrText xml:space="preserve"> PAGEREF _Toc444695351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４１０</w:t>
        </w:r>
        <w:r w:rsidR="00D52C4A">
          <w:rPr>
            <w:noProof/>
            <w:webHidden/>
          </w:rPr>
          <w:fldChar w:fldCharType="end"/>
        </w:r>
      </w:hyperlink>
    </w:p>
    <w:p w14:paraId="62110A8C" w14:textId="77777777" w:rsidR="00D52C4A" w:rsidRDefault="00790C83">
      <w:pPr>
        <w:pStyle w:val="30"/>
        <w:rPr>
          <w:rFonts w:asciiTheme="minorHAnsi" w:eastAsiaTheme="minorEastAsia" w:hAnsiTheme="minorHAnsi" w:cstheme="minorBidi"/>
          <w:snapToGrid/>
          <w:kern w:val="0"/>
          <w:sz w:val="22"/>
          <w:szCs w:val="22"/>
        </w:rPr>
      </w:pPr>
      <w:hyperlink w:anchor="_Toc444695352" w:history="1">
        <w:r w:rsidR="00D52C4A" w:rsidRPr="00BE42EA">
          <w:rPr>
            <w:rStyle w:val="afffff2"/>
          </w:rPr>
          <w:t>Security and Certificate Settings</w:t>
        </w:r>
        <w:r w:rsidR="00D52C4A">
          <w:rPr>
            <w:webHidden/>
          </w:rPr>
          <w:tab/>
        </w:r>
        <w:r w:rsidR="00D52C4A">
          <w:rPr>
            <w:webHidden/>
          </w:rPr>
          <w:fldChar w:fldCharType="begin"/>
        </w:r>
        <w:r w:rsidR="00D52C4A">
          <w:rPr>
            <w:webHidden/>
          </w:rPr>
          <w:instrText xml:space="preserve"> PAGEREF _Toc444695352 \h </w:instrText>
        </w:r>
        <w:r w:rsidR="00D52C4A">
          <w:rPr>
            <w:webHidden/>
          </w:rPr>
        </w:r>
        <w:r w:rsidR="00D52C4A">
          <w:rPr>
            <w:webHidden/>
          </w:rPr>
          <w:fldChar w:fldCharType="separate"/>
        </w:r>
        <w:r w:rsidR="00D52C4A">
          <w:rPr>
            <w:rFonts w:ascii="맑은 고딕" w:eastAsia="맑은 고딕" w:hAnsi="맑은 고딕" w:cs="맑은 고딕" w:hint="eastAsia"/>
            <w:webHidden/>
          </w:rPr>
          <w:t>４１０</w:t>
        </w:r>
        <w:r w:rsidR="00D52C4A">
          <w:rPr>
            <w:webHidden/>
          </w:rPr>
          <w:fldChar w:fldCharType="end"/>
        </w:r>
      </w:hyperlink>
    </w:p>
    <w:p w14:paraId="42CE7700" w14:textId="77777777" w:rsidR="00D52C4A" w:rsidRDefault="00790C83">
      <w:pPr>
        <w:pStyle w:val="30"/>
        <w:rPr>
          <w:rFonts w:asciiTheme="minorHAnsi" w:eastAsiaTheme="minorEastAsia" w:hAnsiTheme="minorHAnsi" w:cstheme="minorBidi"/>
          <w:snapToGrid/>
          <w:kern w:val="0"/>
          <w:sz w:val="22"/>
          <w:szCs w:val="22"/>
        </w:rPr>
      </w:pPr>
      <w:hyperlink w:anchor="_Toc444695353" w:history="1">
        <w:r w:rsidR="00D52C4A" w:rsidRPr="00BE42EA">
          <w:rPr>
            <w:rStyle w:val="afffff2"/>
          </w:rPr>
          <w:t>CA Certificate</w:t>
        </w:r>
        <w:r w:rsidR="00D52C4A">
          <w:rPr>
            <w:webHidden/>
          </w:rPr>
          <w:tab/>
        </w:r>
        <w:r w:rsidR="00D52C4A">
          <w:rPr>
            <w:webHidden/>
          </w:rPr>
          <w:fldChar w:fldCharType="begin"/>
        </w:r>
        <w:r w:rsidR="00D52C4A">
          <w:rPr>
            <w:webHidden/>
          </w:rPr>
          <w:instrText xml:space="preserve"> PAGEREF _Toc444695353 \h </w:instrText>
        </w:r>
        <w:r w:rsidR="00D52C4A">
          <w:rPr>
            <w:webHidden/>
          </w:rPr>
        </w:r>
        <w:r w:rsidR="00D52C4A">
          <w:rPr>
            <w:webHidden/>
          </w:rPr>
          <w:fldChar w:fldCharType="separate"/>
        </w:r>
        <w:r w:rsidR="00D52C4A">
          <w:rPr>
            <w:rFonts w:ascii="맑은 고딕" w:eastAsia="맑은 고딕" w:hAnsi="맑은 고딕" w:cs="맑은 고딕" w:hint="eastAsia"/>
            <w:webHidden/>
          </w:rPr>
          <w:t>４１１</w:t>
        </w:r>
        <w:r w:rsidR="00D52C4A">
          <w:rPr>
            <w:webHidden/>
          </w:rPr>
          <w:fldChar w:fldCharType="end"/>
        </w:r>
      </w:hyperlink>
    </w:p>
    <w:p w14:paraId="05B80230" w14:textId="77777777" w:rsidR="00D52C4A" w:rsidRDefault="00790C83">
      <w:pPr>
        <w:pStyle w:val="30"/>
        <w:rPr>
          <w:rFonts w:asciiTheme="minorHAnsi" w:eastAsiaTheme="minorEastAsia" w:hAnsiTheme="minorHAnsi" w:cstheme="minorBidi"/>
          <w:snapToGrid/>
          <w:kern w:val="0"/>
          <w:sz w:val="22"/>
          <w:szCs w:val="22"/>
        </w:rPr>
      </w:pPr>
      <w:hyperlink w:anchor="_Toc444695354" w:history="1">
        <w:r w:rsidR="00D52C4A" w:rsidRPr="00BE42EA">
          <w:rPr>
            <w:rStyle w:val="afffff2"/>
          </w:rPr>
          <w:t>CM Certificate</w:t>
        </w:r>
        <w:r w:rsidR="00D52C4A">
          <w:rPr>
            <w:webHidden/>
          </w:rPr>
          <w:tab/>
        </w:r>
        <w:r w:rsidR="00D52C4A">
          <w:rPr>
            <w:webHidden/>
          </w:rPr>
          <w:fldChar w:fldCharType="begin"/>
        </w:r>
        <w:r w:rsidR="00D52C4A">
          <w:rPr>
            <w:webHidden/>
          </w:rPr>
          <w:instrText xml:space="preserve"> PAGEREF _Toc444695354 \h </w:instrText>
        </w:r>
        <w:r w:rsidR="00D52C4A">
          <w:rPr>
            <w:webHidden/>
          </w:rPr>
        </w:r>
        <w:r w:rsidR="00D52C4A">
          <w:rPr>
            <w:webHidden/>
          </w:rPr>
          <w:fldChar w:fldCharType="separate"/>
        </w:r>
        <w:r w:rsidR="00D52C4A">
          <w:rPr>
            <w:rFonts w:ascii="맑은 고딕" w:eastAsia="맑은 고딕" w:hAnsi="맑은 고딕" w:cs="맑은 고딕" w:hint="eastAsia"/>
            <w:webHidden/>
          </w:rPr>
          <w:t>４１２</w:t>
        </w:r>
        <w:r w:rsidR="00D52C4A">
          <w:rPr>
            <w:webHidden/>
          </w:rPr>
          <w:fldChar w:fldCharType="end"/>
        </w:r>
      </w:hyperlink>
    </w:p>
    <w:p w14:paraId="7F388DFA" w14:textId="77777777" w:rsidR="00D52C4A" w:rsidRDefault="00790C83">
      <w:pPr>
        <w:pStyle w:val="20"/>
        <w:rPr>
          <w:rFonts w:asciiTheme="minorHAnsi" w:eastAsiaTheme="minorEastAsia" w:hAnsiTheme="minorHAnsi" w:cstheme="minorBidi"/>
          <w:noProof/>
          <w:snapToGrid/>
          <w:kern w:val="0"/>
          <w:sz w:val="22"/>
          <w:szCs w:val="22"/>
        </w:rPr>
      </w:pPr>
      <w:hyperlink w:anchor="_Toc444695355" w:history="1">
        <w:r w:rsidR="00D52C4A" w:rsidRPr="00BE42EA">
          <w:rPr>
            <w:rStyle w:val="afffff2"/>
            <w:noProof/>
          </w:rPr>
          <w:t>Certificate Revocation List</w:t>
        </w:r>
        <w:r w:rsidR="00D52C4A">
          <w:rPr>
            <w:noProof/>
            <w:webHidden/>
          </w:rPr>
          <w:tab/>
        </w:r>
        <w:r w:rsidR="00D52C4A">
          <w:rPr>
            <w:noProof/>
            <w:webHidden/>
          </w:rPr>
          <w:fldChar w:fldCharType="begin"/>
        </w:r>
        <w:r w:rsidR="00D52C4A">
          <w:rPr>
            <w:noProof/>
            <w:webHidden/>
          </w:rPr>
          <w:instrText xml:space="preserve"> PAGEREF _Toc444695355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４１３</w:t>
        </w:r>
        <w:r w:rsidR="00D52C4A">
          <w:rPr>
            <w:noProof/>
            <w:webHidden/>
          </w:rPr>
          <w:fldChar w:fldCharType="end"/>
        </w:r>
      </w:hyperlink>
    </w:p>
    <w:p w14:paraId="37ABA5E8" w14:textId="77777777" w:rsidR="00D52C4A" w:rsidRDefault="00790C83">
      <w:pPr>
        <w:pStyle w:val="20"/>
        <w:rPr>
          <w:rFonts w:asciiTheme="minorHAnsi" w:eastAsiaTheme="minorEastAsia" w:hAnsiTheme="minorHAnsi" w:cstheme="minorBidi"/>
          <w:noProof/>
          <w:snapToGrid/>
          <w:kern w:val="0"/>
          <w:sz w:val="22"/>
          <w:szCs w:val="22"/>
        </w:rPr>
      </w:pPr>
      <w:hyperlink w:anchor="_Toc444695356" w:history="1">
        <w:r w:rsidR="00D52C4A" w:rsidRPr="00BE42EA">
          <w:rPr>
            <w:rStyle w:val="afffff2"/>
            <w:noProof/>
          </w:rPr>
          <w:t>Online Certificate Status Protocol</w:t>
        </w:r>
        <w:r w:rsidR="00D52C4A">
          <w:rPr>
            <w:noProof/>
            <w:webHidden/>
          </w:rPr>
          <w:tab/>
        </w:r>
        <w:r w:rsidR="00D52C4A">
          <w:rPr>
            <w:noProof/>
            <w:webHidden/>
          </w:rPr>
          <w:fldChar w:fldCharType="begin"/>
        </w:r>
        <w:r w:rsidR="00D52C4A">
          <w:rPr>
            <w:noProof/>
            <w:webHidden/>
          </w:rPr>
          <w:instrText xml:space="preserve"> PAGEREF _Toc444695356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４１５</w:t>
        </w:r>
        <w:r w:rsidR="00D52C4A">
          <w:rPr>
            <w:noProof/>
            <w:webHidden/>
          </w:rPr>
          <w:fldChar w:fldCharType="end"/>
        </w:r>
      </w:hyperlink>
    </w:p>
    <w:p w14:paraId="4F08994F" w14:textId="77777777" w:rsidR="00D52C4A" w:rsidRDefault="00790C83">
      <w:pPr>
        <w:pStyle w:val="20"/>
        <w:rPr>
          <w:rFonts w:asciiTheme="minorHAnsi" w:eastAsiaTheme="minorEastAsia" w:hAnsiTheme="minorHAnsi" w:cstheme="minorBidi"/>
          <w:noProof/>
          <w:snapToGrid/>
          <w:kern w:val="0"/>
          <w:sz w:val="22"/>
          <w:szCs w:val="22"/>
        </w:rPr>
      </w:pPr>
      <w:hyperlink w:anchor="_Toc444695357" w:history="1">
        <w:r w:rsidR="00D52C4A" w:rsidRPr="00BE42EA">
          <w:rPr>
            <w:rStyle w:val="afffff2"/>
            <w:noProof/>
          </w:rPr>
          <w:t>EAE Exclusion List</w:t>
        </w:r>
        <w:r w:rsidR="00D52C4A">
          <w:rPr>
            <w:noProof/>
            <w:webHidden/>
          </w:rPr>
          <w:tab/>
        </w:r>
        <w:r w:rsidR="00D52C4A">
          <w:rPr>
            <w:noProof/>
            <w:webHidden/>
          </w:rPr>
          <w:fldChar w:fldCharType="begin"/>
        </w:r>
        <w:r w:rsidR="00D52C4A">
          <w:rPr>
            <w:noProof/>
            <w:webHidden/>
          </w:rPr>
          <w:instrText xml:space="preserve"> PAGEREF _Toc444695357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４１６</w:t>
        </w:r>
        <w:r w:rsidR="00D52C4A">
          <w:rPr>
            <w:noProof/>
            <w:webHidden/>
          </w:rPr>
          <w:fldChar w:fldCharType="end"/>
        </w:r>
      </w:hyperlink>
    </w:p>
    <w:p w14:paraId="17EE5859" w14:textId="77777777" w:rsidR="00D52C4A" w:rsidRDefault="00790C83">
      <w:pPr>
        <w:pStyle w:val="20"/>
        <w:rPr>
          <w:rFonts w:asciiTheme="minorHAnsi" w:eastAsiaTheme="minorEastAsia" w:hAnsiTheme="minorHAnsi" w:cstheme="minorBidi"/>
          <w:noProof/>
          <w:snapToGrid/>
          <w:kern w:val="0"/>
          <w:sz w:val="22"/>
          <w:szCs w:val="22"/>
        </w:rPr>
      </w:pPr>
      <w:hyperlink w:anchor="_Toc444695358" w:history="1">
        <w:r w:rsidR="00D52C4A" w:rsidRPr="00BE42EA">
          <w:rPr>
            <w:rStyle w:val="afffff2"/>
            <w:noProof/>
          </w:rPr>
          <w:t>ONU White List</w:t>
        </w:r>
        <w:r w:rsidR="00D52C4A">
          <w:rPr>
            <w:noProof/>
            <w:webHidden/>
          </w:rPr>
          <w:tab/>
        </w:r>
        <w:r w:rsidR="00D52C4A">
          <w:rPr>
            <w:noProof/>
            <w:webHidden/>
          </w:rPr>
          <w:fldChar w:fldCharType="begin"/>
        </w:r>
        <w:r w:rsidR="00D52C4A">
          <w:rPr>
            <w:noProof/>
            <w:webHidden/>
          </w:rPr>
          <w:instrText xml:space="preserve"> PAGEREF _Toc444695358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４１７</w:t>
        </w:r>
        <w:r w:rsidR="00D52C4A">
          <w:rPr>
            <w:noProof/>
            <w:webHidden/>
          </w:rPr>
          <w:fldChar w:fldCharType="end"/>
        </w:r>
      </w:hyperlink>
    </w:p>
    <w:p w14:paraId="2DC01058" w14:textId="77777777" w:rsidR="00D52C4A" w:rsidRDefault="00790C83">
      <w:pPr>
        <w:pStyle w:val="20"/>
        <w:rPr>
          <w:rFonts w:asciiTheme="minorHAnsi" w:eastAsiaTheme="minorEastAsia" w:hAnsiTheme="minorHAnsi" w:cstheme="minorBidi"/>
          <w:noProof/>
          <w:snapToGrid/>
          <w:kern w:val="0"/>
          <w:sz w:val="22"/>
          <w:szCs w:val="22"/>
        </w:rPr>
      </w:pPr>
      <w:hyperlink w:anchor="_Toc444695359" w:history="1">
        <w:r w:rsidR="00D52C4A" w:rsidRPr="00BE42EA">
          <w:rPr>
            <w:rStyle w:val="afffff2"/>
            <w:noProof/>
          </w:rPr>
          <w:t>CM Offline List</w:t>
        </w:r>
        <w:r w:rsidR="00D52C4A">
          <w:rPr>
            <w:noProof/>
            <w:webHidden/>
          </w:rPr>
          <w:tab/>
        </w:r>
        <w:r w:rsidR="00D52C4A">
          <w:rPr>
            <w:noProof/>
            <w:webHidden/>
          </w:rPr>
          <w:fldChar w:fldCharType="begin"/>
        </w:r>
        <w:r w:rsidR="00D52C4A">
          <w:rPr>
            <w:noProof/>
            <w:webHidden/>
          </w:rPr>
          <w:instrText xml:space="preserve"> PAGEREF _Toc444695359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４１８</w:t>
        </w:r>
        <w:r w:rsidR="00D52C4A">
          <w:rPr>
            <w:noProof/>
            <w:webHidden/>
          </w:rPr>
          <w:fldChar w:fldCharType="end"/>
        </w:r>
      </w:hyperlink>
    </w:p>
    <w:p w14:paraId="3C3FDAC8" w14:textId="77777777" w:rsidR="00D52C4A" w:rsidRDefault="00790C83">
      <w:pPr>
        <w:pStyle w:val="30"/>
        <w:rPr>
          <w:rFonts w:asciiTheme="minorHAnsi" w:eastAsiaTheme="minorEastAsia" w:hAnsiTheme="minorHAnsi" w:cstheme="minorBidi"/>
          <w:snapToGrid/>
          <w:kern w:val="0"/>
          <w:sz w:val="22"/>
          <w:szCs w:val="22"/>
        </w:rPr>
      </w:pPr>
      <w:hyperlink w:anchor="_Toc444695360" w:history="1">
        <w:r w:rsidR="00D52C4A" w:rsidRPr="00BE42EA">
          <w:rPr>
            <w:rStyle w:val="afffff2"/>
          </w:rPr>
          <w:t>CM Offline List</w:t>
        </w:r>
        <w:r w:rsidR="00D52C4A">
          <w:rPr>
            <w:webHidden/>
          </w:rPr>
          <w:tab/>
        </w:r>
        <w:r w:rsidR="00D52C4A">
          <w:rPr>
            <w:webHidden/>
          </w:rPr>
          <w:fldChar w:fldCharType="begin"/>
        </w:r>
        <w:r w:rsidR="00D52C4A">
          <w:rPr>
            <w:webHidden/>
          </w:rPr>
          <w:instrText xml:space="preserve"> PAGEREF _Toc444695360 \h </w:instrText>
        </w:r>
        <w:r w:rsidR="00D52C4A">
          <w:rPr>
            <w:webHidden/>
          </w:rPr>
        </w:r>
        <w:r w:rsidR="00D52C4A">
          <w:rPr>
            <w:webHidden/>
          </w:rPr>
          <w:fldChar w:fldCharType="separate"/>
        </w:r>
        <w:r w:rsidR="00D52C4A">
          <w:rPr>
            <w:rFonts w:ascii="맑은 고딕" w:eastAsia="맑은 고딕" w:hAnsi="맑은 고딕" w:cs="맑은 고딕" w:hint="eastAsia"/>
            <w:webHidden/>
          </w:rPr>
          <w:t>４１８</w:t>
        </w:r>
        <w:r w:rsidR="00D52C4A">
          <w:rPr>
            <w:webHidden/>
          </w:rPr>
          <w:fldChar w:fldCharType="end"/>
        </w:r>
      </w:hyperlink>
    </w:p>
    <w:p w14:paraId="78B90A30" w14:textId="77777777" w:rsidR="00D52C4A" w:rsidRDefault="00790C83">
      <w:pPr>
        <w:pStyle w:val="30"/>
        <w:rPr>
          <w:rFonts w:asciiTheme="minorHAnsi" w:eastAsiaTheme="minorEastAsia" w:hAnsiTheme="minorHAnsi" w:cstheme="minorBidi"/>
          <w:snapToGrid/>
          <w:kern w:val="0"/>
          <w:sz w:val="22"/>
          <w:szCs w:val="22"/>
        </w:rPr>
      </w:pPr>
      <w:hyperlink w:anchor="_Toc444695361" w:history="1">
        <w:r w:rsidR="00D52C4A" w:rsidRPr="00BE42EA">
          <w:rPr>
            <w:rStyle w:val="afffff2"/>
          </w:rPr>
          <w:t>CM Flap List</w:t>
        </w:r>
        <w:r w:rsidR="00D52C4A">
          <w:rPr>
            <w:webHidden/>
          </w:rPr>
          <w:tab/>
        </w:r>
        <w:r w:rsidR="00D52C4A">
          <w:rPr>
            <w:webHidden/>
          </w:rPr>
          <w:fldChar w:fldCharType="begin"/>
        </w:r>
        <w:r w:rsidR="00D52C4A">
          <w:rPr>
            <w:webHidden/>
          </w:rPr>
          <w:instrText xml:space="preserve"> PAGEREF _Toc444695361 \h </w:instrText>
        </w:r>
        <w:r w:rsidR="00D52C4A">
          <w:rPr>
            <w:webHidden/>
          </w:rPr>
        </w:r>
        <w:r w:rsidR="00D52C4A">
          <w:rPr>
            <w:webHidden/>
          </w:rPr>
          <w:fldChar w:fldCharType="separate"/>
        </w:r>
        <w:r w:rsidR="00D52C4A">
          <w:rPr>
            <w:rFonts w:ascii="맑은 고딕" w:eastAsia="맑은 고딕" w:hAnsi="맑은 고딕" w:cs="맑은 고딕" w:hint="eastAsia"/>
            <w:webHidden/>
          </w:rPr>
          <w:t>４１８</w:t>
        </w:r>
        <w:r w:rsidR="00D52C4A">
          <w:rPr>
            <w:webHidden/>
          </w:rPr>
          <w:fldChar w:fldCharType="end"/>
        </w:r>
      </w:hyperlink>
    </w:p>
    <w:p w14:paraId="6DC8C3FA" w14:textId="77777777" w:rsidR="00D52C4A" w:rsidRDefault="00790C83">
      <w:pPr>
        <w:pStyle w:val="20"/>
        <w:rPr>
          <w:rFonts w:asciiTheme="minorHAnsi" w:eastAsiaTheme="minorEastAsia" w:hAnsiTheme="minorHAnsi" w:cstheme="minorBidi"/>
          <w:noProof/>
          <w:snapToGrid/>
          <w:kern w:val="0"/>
          <w:sz w:val="22"/>
          <w:szCs w:val="22"/>
        </w:rPr>
      </w:pPr>
      <w:hyperlink w:anchor="_Toc444695362" w:history="1">
        <w:r w:rsidR="00D52C4A" w:rsidRPr="00BE42EA">
          <w:rPr>
            <w:rStyle w:val="afffff2"/>
            <w:noProof/>
          </w:rPr>
          <w:t>Optical Monitoring</w:t>
        </w:r>
        <w:r w:rsidR="00D52C4A">
          <w:rPr>
            <w:noProof/>
            <w:webHidden/>
          </w:rPr>
          <w:tab/>
        </w:r>
        <w:r w:rsidR="00D52C4A">
          <w:rPr>
            <w:noProof/>
            <w:webHidden/>
          </w:rPr>
          <w:fldChar w:fldCharType="begin"/>
        </w:r>
        <w:r w:rsidR="00D52C4A">
          <w:rPr>
            <w:noProof/>
            <w:webHidden/>
          </w:rPr>
          <w:instrText xml:space="preserve"> PAGEREF _Toc444695362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４２０</w:t>
        </w:r>
        <w:r w:rsidR="00D52C4A">
          <w:rPr>
            <w:noProof/>
            <w:webHidden/>
          </w:rPr>
          <w:fldChar w:fldCharType="end"/>
        </w:r>
      </w:hyperlink>
    </w:p>
    <w:p w14:paraId="4A13476E" w14:textId="77777777" w:rsidR="00D52C4A" w:rsidRDefault="00790C83">
      <w:pPr>
        <w:pStyle w:val="30"/>
        <w:rPr>
          <w:rFonts w:asciiTheme="minorHAnsi" w:eastAsiaTheme="minorEastAsia" w:hAnsiTheme="minorHAnsi" w:cstheme="minorBidi"/>
          <w:snapToGrid/>
          <w:kern w:val="0"/>
          <w:sz w:val="22"/>
          <w:szCs w:val="22"/>
        </w:rPr>
      </w:pPr>
      <w:hyperlink w:anchor="_Toc444695363" w:history="1">
        <w:r w:rsidR="00D52C4A" w:rsidRPr="00BE42EA">
          <w:rPr>
            <w:rStyle w:val="afffff2"/>
          </w:rPr>
          <w:t>CM Power Levels</w:t>
        </w:r>
        <w:r w:rsidR="00D52C4A">
          <w:rPr>
            <w:webHidden/>
          </w:rPr>
          <w:tab/>
        </w:r>
        <w:r w:rsidR="00D52C4A">
          <w:rPr>
            <w:webHidden/>
          </w:rPr>
          <w:fldChar w:fldCharType="begin"/>
        </w:r>
        <w:r w:rsidR="00D52C4A">
          <w:rPr>
            <w:webHidden/>
          </w:rPr>
          <w:instrText xml:space="preserve"> PAGEREF _Toc444695363 \h </w:instrText>
        </w:r>
        <w:r w:rsidR="00D52C4A">
          <w:rPr>
            <w:webHidden/>
          </w:rPr>
        </w:r>
        <w:r w:rsidR="00D52C4A">
          <w:rPr>
            <w:webHidden/>
          </w:rPr>
          <w:fldChar w:fldCharType="separate"/>
        </w:r>
        <w:r w:rsidR="00D52C4A">
          <w:rPr>
            <w:rFonts w:ascii="맑은 고딕" w:eastAsia="맑은 고딕" w:hAnsi="맑은 고딕" w:cs="맑은 고딕" w:hint="eastAsia"/>
            <w:webHidden/>
          </w:rPr>
          <w:t>４２０</w:t>
        </w:r>
        <w:r w:rsidR="00D52C4A">
          <w:rPr>
            <w:webHidden/>
          </w:rPr>
          <w:fldChar w:fldCharType="end"/>
        </w:r>
      </w:hyperlink>
    </w:p>
    <w:p w14:paraId="60A8194E" w14:textId="77777777" w:rsidR="00D52C4A" w:rsidRDefault="00790C83">
      <w:pPr>
        <w:pStyle w:val="20"/>
        <w:rPr>
          <w:rFonts w:asciiTheme="minorHAnsi" w:eastAsiaTheme="minorEastAsia" w:hAnsiTheme="minorHAnsi" w:cstheme="minorBidi"/>
          <w:noProof/>
          <w:snapToGrid/>
          <w:kern w:val="0"/>
          <w:sz w:val="22"/>
          <w:szCs w:val="22"/>
        </w:rPr>
      </w:pPr>
      <w:hyperlink w:anchor="_Toc444695364" w:history="1">
        <w:r w:rsidR="00D52C4A" w:rsidRPr="00BE42EA">
          <w:rPr>
            <w:rStyle w:val="afffff2"/>
            <w:noProof/>
          </w:rPr>
          <w:t>CM TFTP Client Settings</w:t>
        </w:r>
        <w:r w:rsidR="00D52C4A">
          <w:rPr>
            <w:noProof/>
            <w:webHidden/>
          </w:rPr>
          <w:tab/>
        </w:r>
        <w:r w:rsidR="00D52C4A">
          <w:rPr>
            <w:noProof/>
            <w:webHidden/>
          </w:rPr>
          <w:fldChar w:fldCharType="begin"/>
        </w:r>
        <w:r w:rsidR="00D52C4A">
          <w:rPr>
            <w:noProof/>
            <w:webHidden/>
          </w:rPr>
          <w:instrText xml:space="preserve"> PAGEREF _Toc444695364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４２２</w:t>
        </w:r>
        <w:r w:rsidR="00D52C4A">
          <w:rPr>
            <w:noProof/>
            <w:webHidden/>
          </w:rPr>
          <w:fldChar w:fldCharType="end"/>
        </w:r>
      </w:hyperlink>
    </w:p>
    <w:p w14:paraId="2BDFB714" w14:textId="77777777" w:rsidR="00D52C4A" w:rsidRDefault="00790C83">
      <w:pPr>
        <w:pStyle w:val="20"/>
        <w:rPr>
          <w:rFonts w:asciiTheme="minorHAnsi" w:eastAsiaTheme="minorEastAsia" w:hAnsiTheme="minorHAnsi" w:cstheme="minorBidi"/>
          <w:noProof/>
          <w:snapToGrid/>
          <w:kern w:val="0"/>
          <w:sz w:val="22"/>
          <w:szCs w:val="22"/>
        </w:rPr>
      </w:pPr>
      <w:hyperlink w:anchor="_Toc444695365" w:history="1">
        <w:r w:rsidR="00D52C4A" w:rsidRPr="00BE42EA">
          <w:rPr>
            <w:rStyle w:val="afffff2"/>
            <w:noProof/>
          </w:rPr>
          <w:t>CM Event Management</w:t>
        </w:r>
        <w:r w:rsidR="00D52C4A">
          <w:rPr>
            <w:noProof/>
            <w:webHidden/>
          </w:rPr>
          <w:tab/>
        </w:r>
        <w:r w:rsidR="00D52C4A">
          <w:rPr>
            <w:noProof/>
            <w:webHidden/>
          </w:rPr>
          <w:fldChar w:fldCharType="begin"/>
        </w:r>
        <w:r w:rsidR="00D52C4A">
          <w:rPr>
            <w:noProof/>
            <w:webHidden/>
          </w:rPr>
          <w:instrText xml:space="preserve"> PAGEREF _Toc444695365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４２３</w:t>
        </w:r>
        <w:r w:rsidR="00D52C4A">
          <w:rPr>
            <w:noProof/>
            <w:webHidden/>
          </w:rPr>
          <w:fldChar w:fldCharType="end"/>
        </w:r>
      </w:hyperlink>
    </w:p>
    <w:p w14:paraId="407F49C4" w14:textId="77777777" w:rsidR="00D52C4A" w:rsidRDefault="00790C83">
      <w:pPr>
        <w:pStyle w:val="30"/>
        <w:rPr>
          <w:rFonts w:asciiTheme="minorHAnsi" w:eastAsiaTheme="minorEastAsia" w:hAnsiTheme="minorHAnsi" w:cstheme="minorBidi"/>
          <w:snapToGrid/>
          <w:kern w:val="0"/>
          <w:sz w:val="22"/>
          <w:szCs w:val="22"/>
        </w:rPr>
      </w:pPr>
      <w:hyperlink w:anchor="_Toc444695366" w:history="1">
        <w:r w:rsidR="00D52C4A" w:rsidRPr="00BE42EA">
          <w:rPr>
            <w:rStyle w:val="afffff2"/>
          </w:rPr>
          <w:t>Event Log Control</w:t>
        </w:r>
        <w:r w:rsidR="00D52C4A">
          <w:rPr>
            <w:webHidden/>
          </w:rPr>
          <w:tab/>
        </w:r>
        <w:r w:rsidR="00D52C4A">
          <w:rPr>
            <w:webHidden/>
          </w:rPr>
          <w:fldChar w:fldCharType="begin"/>
        </w:r>
        <w:r w:rsidR="00D52C4A">
          <w:rPr>
            <w:webHidden/>
          </w:rPr>
          <w:instrText xml:space="preserve"> PAGEREF _Toc444695366 \h </w:instrText>
        </w:r>
        <w:r w:rsidR="00D52C4A">
          <w:rPr>
            <w:webHidden/>
          </w:rPr>
        </w:r>
        <w:r w:rsidR="00D52C4A">
          <w:rPr>
            <w:webHidden/>
          </w:rPr>
          <w:fldChar w:fldCharType="separate"/>
        </w:r>
        <w:r w:rsidR="00D52C4A">
          <w:rPr>
            <w:rFonts w:ascii="맑은 고딕" w:eastAsia="맑은 고딕" w:hAnsi="맑은 고딕" w:cs="맑은 고딕" w:hint="eastAsia"/>
            <w:webHidden/>
          </w:rPr>
          <w:t>４２３</w:t>
        </w:r>
        <w:r w:rsidR="00D52C4A">
          <w:rPr>
            <w:webHidden/>
          </w:rPr>
          <w:fldChar w:fldCharType="end"/>
        </w:r>
      </w:hyperlink>
    </w:p>
    <w:p w14:paraId="6E3DB353" w14:textId="77777777" w:rsidR="00D52C4A" w:rsidRDefault="00790C83">
      <w:pPr>
        <w:pStyle w:val="30"/>
        <w:rPr>
          <w:rFonts w:asciiTheme="minorHAnsi" w:eastAsiaTheme="minorEastAsia" w:hAnsiTheme="minorHAnsi" w:cstheme="minorBidi"/>
          <w:snapToGrid/>
          <w:kern w:val="0"/>
          <w:sz w:val="22"/>
          <w:szCs w:val="22"/>
        </w:rPr>
      </w:pPr>
      <w:hyperlink w:anchor="_Toc444695367" w:history="1">
        <w:r w:rsidR="00D52C4A" w:rsidRPr="00BE42EA">
          <w:rPr>
            <w:rStyle w:val="afffff2"/>
          </w:rPr>
          <w:t>Event Log Size</w:t>
        </w:r>
        <w:r w:rsidR="00D52C4A">
          <w:rPr>
            <w:webHidden/>
          </w:rPr>
          <w:tab/>
        </w:r>
        <w:r w:rsidR="00D52C4A">
          <w:rPr>
            <w:webHidden/>
          </w:rPr>
          <w:fldChar w:fldCharType="begin"/>
        </w:r>
        <w:r w:rsidR="00D52C4A">
          <w:rPr>
            <w:webHidden/>
          </w:rPr>
          <w:instrText xml:space="preserve"> PAGEREF _Toc444695367 \h </w:instrText>
        </w:r>
        <w:r w:rsidR="00D52C4A">
          <w:rPr>
            <w:webHidden/>
          </w:rPr>
        </w:r>
        <w:r w:rsidR="00D52C4A">
          <w:rPr>
            <w:webHidden/>
          </w:rPr>
          <w:fldChar w:fldCharType="separate"/>
        </w:r>
        <w:r w:rsidR="00D52C4A">
          <w:rPr>
            <w:rFonts w:ascii="맑은 고딕" w:eastAsia="맑은 고딕" w:hAnsi="맑은 고딕" w:cs="맑은 고딕" w:hint="eastAsia"/>
            <w:webHidden/>
          </w:rPr>
          <w:t>４２５</w:t>
        </w:r>
        <w:r w:rsidR="00D52C4A">
          <w:rPr>
            <w:webHidden/>
          </w:rPr>
          <w:fldChar w:fldCharType="end"/>
        </w:r>
      </w:hyperlink>
    </w:p>
    <w:p w14:paraId="50157029" w14:textId="77777777" w:rsidR="00D52C4A" w:rsidRDefault="00790C83">
      <w:pPr>
        <w:pStyle w:val="30"/>
        <w:rPr>
          <w:rFonts w:asciiTheme="minorHAnsi" w:eastAsiaTheme="minorEastAsia" w:hAnsiTheme="minorHAnsi" w:cstheme="minorBidi"/>
          <w:snapToGrid/>
          <w:kern w:val="0"/>
          <w:sz w:val="22"/>
          <w:szCs w:val="22"/>
        </w:rPr>
      </w:pPr>
      <w:hyperlink w:anchor="_Toc444695368" w:history="1">
        <w:r w:rsidR="00D52C4A" w:rsidRPr="00BE42EA">
          <w:rPr>
            <w:rStyle w:val="afffff2"/>
          </w:rPr>
          <w:t>Event Throttling</w:t>
        </w:r>
        <w:r w:rsidR="00D52C4A">
          <w:rPr>
            <w:webHidden/>
          </w:rPr>
          <w:tab/>
        </w:r>
        <w:r w:rsidR="00D52C4A">
          <w:rPr>
            <w:webHidden/>
          </w:rPr>
          <w:fldChar w:fldCharType="begin"/>
        </w:r>
        <w:r w:rsidR="00D52C4A">
          <w:rPr>
            <w:webHidden/>
          </w:rPr>
          <w:instrText xml:space="preserve"> PAGEREF _Toc444695368 \h </w:instrText>
        </w:r>
        <w:r w:rsidR="00D52C4A">
          <w:rPr>
            <w:webHidden/>
          </w:rPr>
        </w:r>
        <w:r w:rsidR="00D52C4A">
          <w:rPr>
            <w:webHidden/>
          </w:rPr>
          <w:fldChar w:fldCharType="separate"/>
        </w:r>
        <w:r w:rsidR="00D52C4A">
          <w:rPr>
            <w:rFonts w:ascii="맑은 고딕" w:eastAsia="맑은 고딕" w:hAnsi="맑은 고딕" w:cs="맑은 고딕" w:hint="eastAsia"/>
            <w:webHidden/>
          </w:rPr>
          <w:t>４２６</w:t>
        </w:r>
        <w:r w:rsidR="00D52C4A">
          <w:rPr>
            <w:webHidden/>
          </w:rPr>
          <w:fldChar w:fldCharType="end"/>
        </w:r>
      </w:hyperlink>
    </w:p>
    <w:p w14:paraId="617CBC38" w14:textId="77777777" w:rsidR="00D52C4A" w:rsidRDefault="00790C83">
      <w:pPr>
        <w:pStyle w:val="20"/>
        <w:rPr>
          <w:rFonts w:asciiTheme="minorHAnsi" w:eastAsiaTheme="minorEastAsia" w:hAnsiTheme="minorHAnsi" w:cstheme="minorBidi"/>
          <w:noProof/>
          <w:snapToGrid/>
          <w:kern w:val="0"/>
          <w:sz w:val="22"/>
          <w:szCs w:val="22"/>
        </w:rPr>
      </w:pPr>
      <w:hyperlink w:anchor="_Toc444695369" w:history="1">
        <w:r w:rsidR="00D52C4A" w:rsidRPr="00BE42EA">
          <w:rPr>
            <w:rStyle w:val="afffff2"/>
            <w:noProof/>
          </w:rPr>
          <w:t>CM Secure Software Download</w:t>
        </w:r>
        <w:r w:rsidR="00D52C4A">
          <w:rPr>
            <w:noProof/>
            <w:webHidden/>
          </w:rPr>
          <w:tab/>
        </w:r>
        <w:r w:rsidR="00D52C4A">
          <w:rPr>
            <w:noProof/>
            <w:webHidden/>
          </w:rPr>
          <w:fldChar w:fldCharType="begin"/>
        </w:r>
        <w:r w:rsidR="00D52C4A">
          <w:rPr>
            <w:noProof/>
            <w:webHidden/>
          </w:rPr>
          <w:instrText xml:space="preserve"> PAGEREF _Toc444695369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４２８</w:t>
        </w:r>
        <w:r w:rsidR="00D52C4A">
          <w:rPr>
            <w:noProof/>
            <w:webHidden/>
          </w:rPr>
          <w:fldChar w:fldCharType="end"/>
        </w:r>
      </w:hyperlink>
    </w:p>
    <w:p w14:paraId="094D9CB2" w14:textId="77777777" w:rsidR="00D52C4A" w:rsidRDefault="00790C83">
      <w:pPr>
        <w:pStyle w:val="20"/>
        <w:rPr>
          <w:rFonts w:asciiTheme="minorHAnsi" w:eastAsiaTheme="minorEastAsia" w:hAnsiTheme="minorHAnsi" w:cstheme="minorBidi"/>
          <w:noProof/>
          <w:snapToGrid/>
          <w:kern w:val="0"/>
          <w:sz w:val="22"/>
          <w:szCs w:val="22"/>
        </w:rPr>
      </w:pPr>
      <w:hyperlink w:anchor="_Toc444695370" w:history="1">
        <w:r w:rsidR="00D52C4A" w:rsidRPr="00BE42EA">
          <w:rPr>
            <w:rStyle w:val="afffff2"/>
            <w:noProof/>
          </w:rPr>
          <w:t>MEF-MN Interface</w:t>
        </w:r>
        <w:r w:rsidR="00D52C4A">
          <w:rPr>
            <w:noProof/>
            <w:webHidden/>
          </w:rPr>
          <w:tab/>
        </w:r>
        <w:r w:rsidR="00D52C4A">
          <w:rPr>
            <w:noProof/>
            <w:webHidden/>
          </w:rPr>
          <w:fldChar w:fldCharType="begin"/>
        </w:r>
        <w:r w:rsidR="00D52C4A">
          <w:rPr>
            <w:noProof/>
            <w:webHidden/>
          </w:rPr>
          <w:instrText xml:space="preserve"> PAGEREF _Toc444695370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４２９</w:t>
        </w:r>
        <w:r w:rsidR="00D52C4A">
          <w:rPr>
            <w:noProof/>
            <w:webHidden/>
          </w:rPr>
          <w:fldChar w:fldCharType="end"/>
        </w:r>
      </w:hyperlink>
    </w:p>
    <w:p w14:paraId="0180FECF" w14:textId="77777777" w:rsidR="00D52C4A" w:rsidRDefault="00790C83">
      <w:pPr>
        <w:pStyle w:val="20"/>
        <w:rPr>
          <w:rFonts w:asciiTheme="minorHAnsi" w:eastAsiaTheme="minorEastAsia" w:hAnsiTheme="minorHAnsi" w:cstheme="minorBidi"/>
          <w:noProof/>
          <w:snapToGrid/>
          <w:kern w:val="0"/>
          <w:sz w:val="22"/>
          <w:szCs w:val="22"/>
        </w:rPr>
      </w:pPr>
      <w:hyperlink w:anchor="_Toc444695371" w:history="1">
        <w:r w:rsidR="00D52C4A" w:rsidRPr="00BE42EA">
          <w:rPr>
            <w:rStyle w:val="afffff2"/>
            <w:noProof/>
          </w:rPr>
          <w:t>Subscriber’s Provider Bridging (PB) Serivces</w:t>
        </w:r>
        <w:r w:rsidR="00D52C4A">
          <w:rPr>
            <w:noProof/>
            <w:webHidden/>
          </w:rPr>
          <w:tab/>
        </w:r>
        <w:r w:rsidR="00D52C4A">
          <w:rPr>
            <w:noProof/>
            <w:webHidden/>
          </w:rPr>
          <w:fldChar w:fldCharType="begin"/>
        </w:r>
        <w:r w:rsidR="00D52C4A">
          <w:rPr>
            <w:noProof/>
            <w:webHidden/>
          </w:rPr>
          <w:instrText xml:space="preserve"> PAGEREF _Toc444695371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４３０</w:t>
        </w:r>
        <w:r w:rsidR="00D52C4A">
          <w:rPr>
            <w:noProof/>
            <w:webHidden/>
          </w:rPr>
          <w:fldChar w:fldCharType="end"/>
        </w:r>
      </w:hyperlink>
    </w:p>
    <w:p w14:paraId="4CBBE9C5" w14:textId="77777777" w:rsidR="00D52C4A" w:rsidRDefault="00790C83">
      <w:pPr>
        <w:pStyle w:val="30"/>
        <w:rPr>
          <w:rFonts w:asciiTheme="minorHAnsi" w:eastAsiaTheme="minorEastAsia" w:hAnsiTheme="minorHAnsi" w:cstheme="minorBidi"/>
          <w:snapToGrid/>
          <w:kern w:val="0"/>
          <w:sz w:val="22"/>
          <w:szCs w:val="22"/>
        </w:rPr>
      </w:pPr>
      <w:hyperlink w:anchor="_Toc444695372" w:history="1">
        <w:r w:rsidR="00D52C4A" w:rsidRPr="00BE42EA">
          <w:rPr>
            <w:rStyle w:val="afffff2"/>
          </w:rPr>
          <w:t>Provider Bridging Services</w:t>
        </w:r>
        <w:r w:rsidR="00D52C4A">
          <w:rPr>
            <w:webHidden/>
          </w:rPr>
          <w:tab/>
        </w:r>
        <w:r w:rsidR="00D52C4A">
          <w:rPr>
            <w:webHidden/>
          </w:rPr>
          <w:fldChar w:fldCharType="begin"/>
        </w:r>
        <w:r w:rsidR="00D52C4A">
          <w:rPr>
            <w:webHidden/>
          </w:rPr>
          <w:instrText xml:space="preserve"> PAGEREF _Toc444695372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４３０</w:t>
        </w:r>
        <w:r w:rsidR="00D52C4A">
          <w:rPr>
            <w:webHidden/>
          </w:rPr>
          <w:fldChar w:fldCharType="end"/>
        </w:r>
      </w:hyperlink>
    </w:p>
    <w:p w14:paraId="6004089A" w14:textId="77777777" w:rsidR="00D52C4A" w:rsidRDefault="00790C83">
      <w:pPr>
        <w:pStyle w:val="30"/>
        <w:rPr>
          <w:rFonts w:asciiTheme="minorHAnsi" w:eastAsiaTheme="minorEastAsia" w:hAnsiTheme="minorHAnsi" w:cstheme="minorBidi"/>
          <w:snapToGrid/>
          <w:kern w:val="0"/>
          <w:sz w:val="22"/>
          <w:szCs w:val="22"/>
        </w:rPr>
      </w:pPr>
      <w:hyperlink w:anchor="_Toc444695373" w:history="1">
        <w:r w:rsidR="00D52C4A" w:rsidRPr="00BE42EA">
          <w:rPr>
            <w:rStyle w:val="afffff2"/>
          </w:rPr>
          <w:t>802.1ad PB Encapsulation Mode</w:t>
        </w:r>
        <w:r w:rsidR="00D52C4A">
          <w:rPr>
            <w:webHidden/>
          </w:rPr>
          <w:tab/>
        </w:r>
        <w:r w:rsidR="00D52C4A">
          <w:rPr>
            <w:webHidden/>
          </w:rPr>
          <w:fldChar w:fldCharType="begin"/>
        </w:r>
        <w:r w:rsidR="00D52C4A">
          <w:rPr>
            <w:webHidden/>
          </w:rPr>
          <w:instrText xml:space="preserve"> PAGEREF _Toc444695373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４３０</w:t>
        </w:r>
        <w:r w:rsidR="00D52C4A">
          <w:rPr>
            <w:webHidden/>
          </w:rPr>
          <w:fldChar w:fldCharType="end"/>
        </w:r>
      </w:hyperlink>
    </w:p>
    <w:p w14:paraId="15CADFAE" w14:textId="77777777" w:rsidR="00D52C4A" w:rsidRDefault="00790C83">
      <w:pPr>
        <w:pStyle w:val="30"/>
        <w:rPr>
          <w:rFonts w:asciiTheme="minorHAnsi" w:eastAsiaTheme="minorEastAsia" w:hAnsiTheme="minorHAnsi" w:cstheme="minorBidi"/>
          <w:snapToGrid/>
          <w:kern w:val="0"/>
          <w:sz w:val="22"/>
          <w:szCs w:val="22"/>
        </w:rPr>
      </w:pPr>
      <w:hyperlink w:anchor="_Toc444695374" w:history="1">
        <w:r w:rsidR="00D52C4A" w:rsidRPr="00BE42EA">
          <w:rPr>
            <w:rStyle w:val="afffff2"/>
          </w:rPr>
          <w:t>802.1Q PB Encapsulation Mode</w:t>
        </w:r>
        <w:r w:rsidR="00D52C4A">
          <w:rPr>
            <w:webHidden/>
          </w:rPr>
          <w:tab/>
        </w:r>
        <w:r w:rsidR="00D52C4A">
          <w:rPr>
            <w:webHidden/>
          </w:rPr>
          <w:fldChar w:fldCharType="begin"/>
        </w:r>
        <w:r w:rsidR="00D52C4A">
          <w:rPr>
            <w:webHidden/>
          </w:rPr>
          <w:instrText xml:space="preserve"> PAGEREF _Toc444695374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４３１</w:t>
        </w:r>
        <w:r w:rsidR="00D52C4A">
          <w:rPr>
            <w:webHidden/>
          </w:rPr>
          <w:fldChar w:fldCharType="end"/>
        </w:r>
      </w:hyperlink>
    </w:p>
    <w:p w14:paraId="22F3C09F" w14:textId="77777777" w:rsidR="00D52C4A" w:rsidRDefault="00790C83">
      <w:pPr>
        <w:pStyle w:val="30"/>
        <w:rPr>
          <w:rFonts w:asciiTheme="minorHAnsi" w:eastAsiaTheme="minorEastAsia" w:hAnsiTheme="minorHAnsi" w:cstheme="minorBidi"/>
          <w:snapToGrid/>
          <w:kern w:val="0"/>
          <w:sz w:val="22"/>
          <w:szCs w:val="22"/>
        </w:rPr>
      </w:pPr>
      <w:hyperlink w:anchor="_Toc444695375" w:history="1">
        <w:r w:rsidR="00D52C4A" w:rsidRPr="00BE42EA">
          <w:rPr>
            <w:rStyle w:val="afffff2"/>
          </w:rPr>
          <w:t>PB Transport Mode</w:t>
        </w:r>
        <w:r w:rsidR="00D52C4A">
          <w:rPr>
            <w:webHidden/>
          </w:rPr>
          <w:tab/>
        </w:r>
        <w:r w:rsidR="00D52C4A">
          <w:rPr>
            <w:webHidden/>
          </w:rPr>
          <w:fldChar w:fldCharType="begin"/>
        </w:r>
        <w:r w:rsidR="00D52C4A">
          <w:rPr>
            <w:webHidden/>
          </w:rPr>
          <w:instrText xml:space="preserve"> PAGEREF _Toc444695375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４３２</w:t>
        </w:r>
        <w:r w:rsidR="00D52C4A">
          <w:rPr>
            <w:webHidden/>
          </w:rPr>
          <w:fldChar w:fldCharType="end"/>
        </w:r>
      </w:hyperlink>
    </w:p>
    <w:p w14:paraId="7C316641" w14:textId="77777777" w:rsidR="00D52C4A" w:rsidRDefault="00790C83">
      <w:pPr>
        <w:pStyle w:val="20"/>
        <w:rPr>
          <w:rFonts w:asciiTheme="minorHAnsi" w:eastAsiaTheme="minorEastAsia" w:hAnsiTheme="minorHAnsi" w:cstheme="minorBidi"/>
          <w:noProof/>
          <w:snapToGrid/>
          <w:kern w:val="0"/>
          <w:sz w:val="22"/>
          <w:szCs w:val="22"/>
        </w:rPr>
      </w:pPr>
      <w:hyperlink w:anchor="_Toc444695376" w:history="1">
        <w:r w:rsidR="00D52C4A" w:rsidRPr="00BE42EA">
          <w:rPr>
            <w:rStyle w:val="afffff2"/>
            <w:noProof/>
          </w:rPr>
          <w:t>Subscriber’s Provider Backbone Bridging (PBB) Serivces</w:t>
        </w:r>
        <w:r w:rsidR="00D52C4A">
          <w:rPr>
            <w:noProof/>
            <w:webHidden/>
          </w:rPr>
          <w:tab/>
        </w:r>
        <w:r w:rsidR="00D52C4A">
          <w:rPr>
            <w:noProof/>
            <w:webHidden/>
          </w:rPr>
          <w:fldChar w:fldCharType="begin"/>
        </w:r>
        <w:r w:rsidR="00D52C4A">
          <w:rPr>
            <w:noProof/>
            <w:webHidden/>
          </w:rPr>
          <w:instrText xml:space="preserve"> PAGEREF _Toc444695376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４３５</w:t>
        </w:r>
        <w:r w:rsidR="00D52C4A">
          <w:rPr>
            <w:noProof/>
            <w:webHidden/>
          </w:rPr>
          <w:fldChar w:fldCharType="end"/>
        </w:r>
      </w:hyperlink>
    </w:p>
    <w:p w14:paraId="0E2CCB4B" w14:textId="77777777" w:rsidR="00D52C4A" w:rsidRDefault="00790C83">
      <w:pPr>
        <w:pStyle w:val="30"/>
        <w:rPr>
          <w:rFonts w:asciiTheme="minorHAnsi" w:eastAsiaTheme="minorEastAsia" w:hAnsiTheme="minorHAnsi" w:cstheme="minorBidi"/>
          <w:snapToGrid/>
          <w:kern w:val="0"/>
          <w:sz w:val="22"/>
          <w:szCs w:val="22"/>
        </w:rPr>
      </w:pPr>
      <w:hyperlink w:anchor="_Toc444695377" w:history="1">
        <w:r w:rsidR="00D52C4A" w:rsidRPr="00BE42EA">
          <w:rPr>
            <w:rStyle w:val="afffff2"/>
          </w:rPr>
          <w:t>PBB Encapsulation Mode</w:t>
        </w:r>
        <w:r w:rsidR="00D52C4A">
          <w:rPr>
            <w:webHidden/>
          </w:rPr>
          <w:tab/>
        </w:r>
        <w:r w:rsidR="00D52C4A">
          <w:rPr>
            <w:webHidden/>
          </w:rPr>
          <w:fldChar w:fldCharType="begin"/>
        </w:r>
        <w:r w:rsidR="00D52C4A">
          <w:rPr>
            <w:webHidden/>
          </w:rPr>
          <w:instrText xml:space="preserve"> PAGEREF _Toc444695377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４３５</w:t>
        </w:r>
        <w:r w:rsidR="00D52C4A">
          <w:rPr>
            <w:webHidden/>
          </w:rPr>
          <w:fldChar w:fldCharType="end"/>
        </w:r>
      </w:hyperlink>
    </w:p>
    <w:p w14:paraId="677FC380" w14:textId="77777777" w:rsidR="00D52C4A" w:rsidRDefault="00790C83">
      <w:pPr>
        <w:pStyle w:val="30"/>
        <w:rPr>
          <w:rFonts w:asciiTheme="minorHAnsi" w:eastAsiaTheme="minorEastAsia" w:hAnsiTheme="minorHAnsi" w:cstheme="minorBidi"/>
          <w:snapToGrid/>
          <w:kern w:val="0"/>
          <w:sz w:val="22"/>
          <w:szCs w:val="22"/>
        </w:rPr>
      </w:pPr>
      <w:hyperlink w:anchor="_Toc444695378" w:history="1">
        <w:r w:rsidR="00D52C4A" w:rsidRPr="00BE42EA">
          <w:rPr>
            <w:rStyle w:val="afffff2"/>
          </w:rPr>
          <w:t>PBB Transport Mode</w:t>
        </w:r>
        <w:r w:rsidR="00D52C4A">
          <w:rPr>
            <w:webHidden/>
          </w:rPr>
          <w:tab/>
        </w:r>
        <w:r w:rsidR="00D52C4A">
          <w:rPr>
            <w:webHidden/>
          </w:rPr>
          <w:fldChar w:fldCharType="begin"/>
        </w:r>
        <w:r w:rsidR="00D52C4A">
          <w:rPr>
            <w:webHidden/>
          </w:rPr>
          <w:instrText xml:space="preserve"> PAGEREF _Toc444695378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４３５</w:t>
        </w:r>
        <w:r w:rsidR="00D52C4A">
          <w:rPr>
            <w:webHidden/>
          </w:rPr>
          <w:fldChar w:fldCharType="end"/>
        </w:r>
      </w:hyperlink>
    </w:p>
    <w:p w14:paraId="2B7BFBBD" w14:textId="77777777" w:rsidR="00D52C4A" w:rsidRDefault="00790C83">
      <w:pPr>
        <w:pStyle w:val="20"/>
        <w:rPr>
          <w:rFonts w:asciiTheme="minorHAnsi" w:eastAsiaTheme="minorEastAsia" w:hAnsiTheme="minorHAnsi" w:cstheme="minorBidi"/>
          <w:noProof/>
          <w:snapToGrid/>
          <w:kern w:val="0"/>
          <w:sz w:val="22"/>
          <w:szCs w:val="22"/>
        </w:rPr>
      </w:pPr>
      <w:hyperlink w:anchor="_Toc444695379" w:history="1">
        <w:r w:rsidR="00D52C4A" w:rsidRPr="00BE42EA">
          <w:rPr>
            <w:rStyle w:val="afffff2"/>
            <w:noProof/>
          </w:rPr>
          <w:t>IP(HSD) Services</w:t>
        </w:r>
        <w:r w:rsidR="00D52C4A">
          <w:rPr>
            <w:noProof/>
            <w:webHidden/>
          </w:rPr>
          <w:tab/>
        </w:r>
        <w:r w:rsidR="00D52C4A">
          <w:rPr>
            <w:noProof/>
            <w:webHidden/>
          </w:rPr>
          <w:fldChar w:fldCharType="begin"/>
        </w:r>
        <w:r w:rsidR="00D52C4A">
          <w:rPr>
            <w:noProof/>
            <w:webHidden/>
          </w:rPr>
          <w:instrText xml:space="preserve"> PAGEREF _Toc444695379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４３８</w:t>
        </w:r>
        <w:r w:rsidR="00D52C4A">
          <w:rPr>
            <w:noProof/>
            <w:webHidden/>
          </w:rPr>
          <w:fldChar w:fldCharType="end"/>
        </w:r>
      </w:hyperlink>
    </w:p>
    <w:p w14:paraId="4E754D43" w14:textId="77777777" w:rsidR="00D52C4A" w:rsidRDefault="00790C83">
      <w:pPr>
        <w:pStyle w:val="30"/>
        <w:rPr>
          <w:rFonts w:asciiTheme="minorHAnsi" w:eastAsiaTheme="minorEastAsia" w:hAnsiTheme="minorHAnsi" w:cstheme="minorBidi"/>
          <w:snapToGrid/>
          <w:kern w:val="0"/>
          <w:sz w:val="22"/>
          <w:szCs w:val="22"/>
        </w:rPr>
      </w:pPr>
      <w:hyperlink w:anchor="_Toc444695380" w:history="1">
        <w:r w:rsidR="00D52C4A" w:rsidRPr="00BE42EA">
          <w:rPr>
            <w:rStyle w:val="afffff2"/>
          </w:rPr>
          <w:t>DPoE IP(HSD)</w:t>
        </w:r>
        <w:r w:rsidR="00D52C4A">
          <w:rPr>
            <w:webHidden/>
          </w:rPr>
          <w:tab/>
        </w:r>
        <w:r w:rsidR="00D52C4A">
          <w:rPr>
            <w:webHidden/>
          </w:rPr>
          <w:fldChar w:fldCharType="begin"/>
        </w:r>
        <w:r w:rsidR="00D52C4A">
          <w:rPr>
            <w:webHidden/>
          </w:rPr>
          <w:instrText xml:space="preserve"> PAGEREF _Toc444695380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４３８</w:t>
        </w:r>
        <w:r w:rsidR="00D52C4A">
          <w:rPr>
            <w:webHidden/>
          </w:rPr>
          <w:fldChar w:fldCharType="end"/>
        </w:r>
      </w:hyperlink>
    </w:p>
    <w:p w14:paraId="0521E7BF" w14:textId="77777777" w:rsidR="00D52C4A" w:rsidRDefault="00790C83">
      <w:pPr>
        <w:pStyle w:val="30"/>
        <w:rPr>
          <w:rFonts w:asciiTheme="minorHAnsi" w:eastAsiaTheme="minorEastAsia" w:hAnsiTheme="minorHAnsi" w:cstheme="minorBidi"/>
          <w:snapToGrid/>
          <w:kern w:val="0"/>
          <w:sz w:val="22"/>
          <w:szCs w:val="22"/>
        </w:rPr>
      </w:pPr>
      <w:hyperlink w:anchor="_Toc444695381" w:history="1">
        <w:r w:rsidR="00D52C4A" w:rsidRPr="00BE42EA">
          <w:rPr>
            <w:rStyle w:val="afffff2"/>
          </w:rPr>
          <w:t>Serving Groups</w:t>
        </w:r>
        <w:r w:rsidR="00D52C4A">
          <w:rPr>
            <w:webHidden/>
          </w:rPr>
          <w:tab/>
        </w:r>
        <w:r w:rsidR="00D52C4A">
          <w:rPr>
            <w:webHidden/>
          </w:rPr>
          <w:fldChar w:fldCharType="begin"/>
        </w:r>
        <w:r w:rsidR="00D52C4A">
          <w:rPr>
            <w:webHidden/>
          </w:rPr>
          <w:instrText xml:space="preserve"> PAGEREF _Toc444695381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４３９</w:t>
        </w:r>
        <w:r w:rsidR="00D52C4A">
          <w:rPr>
            <w:webHidden/>
          </w:rPr>
          <w:fldChar w:fldCharType="end"/>
        </w:r>
      </w:hyperlink>
    </w:p>
    <w:p w14:paraId="00C44D27" w14:textId="77777777" w:rsidR="00D52C4A" w:rsidRDefault="00790C83">
      <w:pPr>
        <w:pStyle w:val="30"/>
        <w:rPr>
          <w:rFonts w:asciiTheme="minorHAnsi" w:eastAsiaTheme="minorEastAsia" w:hAnsiTheme="minorHAnsi" w:cstheme="minorBidi"/>
          <w:snapToGrid/>
          <w:kern w:val="0"/>
          <w:sz w:val="22"/>
          <w:szCs w:val="22"/>
        </w:rPr>
      </w:pPr>
      <w:hyperlink w:anchor="_Toc444695382" w:history="1">
        <w:r w:rsidR="00D52C4A" w:rsidRPr="00BE42EA">
          <w:rPr>
            <w:rStyle w:val="afffff2"/>
          </w:rPr>
          <w:t>Legacy IP(HSD)</w:t>
        </w:r>
        <w:r w:rsidR="00D52C4A">
          <w:rPr>
            <w:webHidden/>
          </w:rPr>
          <w:tab/>
        </w:r>
        <w:r w:rsidR="00D52C4A">
          <w:rPr>
            <w:webHidden/>
          </w:rPr>
          <w:fldChar w:fldCharType="begin"/>
        </w:r>
        <w:r w:rsidR="00D52C4A">
          <w:rPr>
            <w:webHidden/>
          </w:rPr>
          <w:instrText xml:space="preserve"> PAGEREF _Toc444695382 \h </w:instrText>
        </w:r>
        <w:r w:rsidR="00D52C4A">
          <w:rPr>
            <w:webHidden/>
          </w:rPr>
        </w:r>
        <w:r w:rsidR="00D52C4A">
          <w:rPr>
            <w:webHidden/>
          </w:rPr>
          <w:fldChar w:fldCharType="separate"/>
        </w:r>
        <w:r w:rsidR="00D52C4A">
          <w:rPr>
            <w:rFonts w:ascii="맑은 고딕" w:eastAsia="맑은 고딕" w:hAnsi="맑은 고딕" w:cs="맑은 고딕" w:hint="eastAsia"/>
            <w:webHidden/>
          </w:rPr>
          <w:t>４３９</w:t>
        </w:r>
        <w:r w:rsidR="00D52C4A">
          <w:rPr>
            <w:webHidden/>
          </w:rPr>
          <w:fldChar w:fldCharType="end"/>
        </w:r>
      </w:hyperlink>
    </w:p>
    <w:p w14:paraId="05D07E94" w14:textId="77777777" w:rsidR="00D52C4A" w:rsidRDefault="00790C83">
      <w:pPr>
        <w:pStyle w:val="20"/>
        <w:rPr>
          <w:rFonts w:asciiTheme="minorHAnsi" w:eastAsiaTheme="minorEastAsia" w:hAnsiTheme="minorHAnsi" w:cstheme="minorBidi"/>
          <w:noProof/>
          <w:snapToGrid/>
          <w:kern w:val="0"/>
          <w:sz w:val="22"/>
          <w:szCs w:val="22"/>
        </w:rPr>
      </w:pPr>
      <w:hyperlink w:anchor="_Toc444695383" w:history="1">
        <w:r w:rsidR="00D52C4A" w:rsidRPr="00BE42EA">
          <w:rPr>
            <w:rStyle w:val="afffff2"/>
            <w:noProof/>
          </w:rPr>
          <w:t>Quality of Service (QoS)</w:t>
        </w:r>
        <w:r w:rsidR="00D52C4A">
          <w:rPr>
            <w:noProof/>
            <w:webHidden/>
          </w:rPr>
          <w:tab/>
        </w:r>
        <w:r w:rsidR="00D52C4A">
          <w:rPr>
            <w:noProof/>
            <w:webHidden/>
          </w:rPr>
          <w:fldChar w:fldCharType="begin"/>
        </w:r>
        <w:r w:rsidR="00D52C4A">
          <w:rPr>
            <w:noProof/>
            <w:webHidden/>
          </w:rPr>
          <w:instrText xml:space="preserve"> PAGEREF _Toc444695383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４４０</w:t>
        </w:r>
        <w:r w:rsidR="00D52C4A">
          <w:rPr>
            <w:noProof/>
            <w:webHidden/>
          </w:rPr>
          <w:fldChar w:fldCharType="end"/>
        </w:r>
      </w:hyperlink>
    </w:p>
    <w:p w14:paraId="2A94AA17" w14:textId="77777777" w:rsidR="00D52C4A" w:rsidRDefault="00790C83">
      <w:pPr>
        <w:pStyle w:val="30"/>
        <w:rPr>
          <w:rFonts w:asciiTheme="minorHAnsi" w:eastAsiaTheme="minorEastAsia" w:hAnsiTheme="minorHAnsi" w:cstheme="minorBidi"/>
          <w:snapToGrid/>
          <w:kern w:val="0"/>
          <w:sz w:val="22"/>
          <w:szCs w:val="22"/>
        </w:rPr>
      </w:pPr>
      <w:hyperlink w:anchor="_Toc444695384" w:history="1">
        <w:r w:rsidR="00D52C4A" w:rsidRPr="00BE42EA">
          <w:rPr>
            <w:rStyle w:val="afffff2"/>
          </w:rPr>
          <w:t>Service Flows</w:t>
        </w:r>
        <w:r w:rsidR="00D52C4A">
          <w:rPr>
            <w:webHidden/>
          </w:rPr>
          <w:tab/>
        </w:r>
        <w:r w:rsidR="00D52C4A">
          <w:rPr>
            <w:webHidden/>
          </w:rPr>
          <w:fldChar w:fldCharType="begin"/>
        </w:r>
        <w:r w:rsidR="00D52C4A">
          <w:rPr>
            <w:webHidden/>
          </w:rPr>
          <w:instrText xml:space="preserve"> PAGEREF _Toc444695384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４４０</w:t>
        </w:r>
        <w:r w:rsidR="00D52C4A">
          <w:rPr>
            <w:webHidden/>
          </w:rPr>
          <w:fldChar w:fldCharType="end"/>
        </w:r>
      </w:hyperlink>
    </w:p>
    <w:p w14:paraId="244E0DC8" w14:textId="77777777" w:rsidR="00D52C4A" w:rsidRDefault="00790C83">
      <w:pPr>
        <w:pStyle w:val="30"/>
        <w:rPr>
          <w:rFonts w:asciiTheme="minorHAnsi" w:eastAsiaTheme="minorEastAsia" w:hAnsiTheme="minorHAnsi" w:cstheme="minorBidi"/>
          <w:snapToGrid/>
          <w:kern w:val="0"/>
          <w:sz w:val="22"/>
          <w:szCs w:val="22"/>
        </w:rPr>
      </w:pPr>
      <w:hyperlink w:anchor="_Toc444695385" w:history="1">
        <w:r w:rsidR="00D52C4A" w:rsidRPr="00BE42EA">
          <w:rPr>
            <w:rStyle w:val="afffff2"/>
          </w:rPr>
          <w:t>Statistics per Service Flow</w:t>
        </w:r>
        <w:r w:rsidR="00D52C4A">
          <w:rPr>
            <w:webHidden/>
          </w:rPr>
          <w:tab/>
        </w:r>
        <w:r w:rsidR="00D52C4A">
          <w:rPr>
            <w:webHidden/>
          </w:rPr>
          <w:fldChar w:fldCharType="begin"/>
        </w:r>
        <w:r w:rsidR="00D52C4A">
          <w:rPr>
            <w:webHidden/>
          </w:rPr>
          <w:instrText xml:space="preserve"> PAGEREF _Toc444695385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４４３</w:t>
        </w:r>
        <w:r w:rsidR="00D52C4A">
          <w:rPr>
            <w:webHidden/>
          </w:rPr>
          <w:fldChar w:fldCharType="end"/>
        </w:r>
      </w:hyperlink>
    </w:p>
    <w:p w14:paraId="6173688A" w14:textId="77777777" w:rsidR="00D52C4A" w:rsidRDefault="00790C83">
      <w:pPr>
        <w:pStyle w:val="20"/>
        <w:rPr>
          <w:rFonts w:asciiTheme="minorHAnsi" w:eastAsiaTheme="minorEastAsia" w:hAnsiTheme="minorHAnsi" w:cstheme="minorBidi"/>
          <w:noProof/>
          <w:snapToGrid/>
          <w:kern w:val="0"/>
          <w:sz w:val="22"/>
          <w:szCs w:val="22"/>
        </w:rPr>
      </w:pPr>
      <w:hyperlink w:anchor="_Toc444695386" w:history="1">
        <w:r w:rsidR="00D52C4A" w:rsidRPr="00BE42EA">
          <w:rPr>
            <w:rStyle w:val="afffff2"/>
            <w:noProof/>
          </w:rPr>
          <w:t>Classifiers</w:t>
        </w:r>
        <w:r w:rsidR="00D52C4A">
          <w:rPr>
            <w:noProof/>
            <w:webHidden/>
          </w:rPr>
          <w:tab/>
        </w:r>
        <w:r w:rsidR="00D52C4A">
          <w:rPr>
            <w:noProof/>
            <w:webHidden/>
          </w:rPr>
          <w:fldChar w:fldCharType="begin"/>
        </w:r>
        <w:r w:rsidR="00D52C4A">
          <w:rPr>
            <w:noProof/>
            <w:webHidden/>
          </w:rPr>
          <w:instrText xml:space="preserve"> PAGEREF _Toc444695386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４４６</w:t>
        </w:r>
        <w:r w:rsidR="00D52C4A">
          <w:rPr>
            <w:noProof/>
            <w:webHidden/>
          </w:rPr>
          <w:fldChar w:fldCharType="end"/>
        </w:r>
      </w:hyperlink>
    </w:p>
    <w:p w14:paraId="237E6524" w14:textId="77777777" w:rsidR="00D52C4A" w:rsidRDefault="00790C83">
      <w:pPr>
        <w:pStyle w:val="30"/>
        <w:rPr>
          <w:rFonts w:asciiTheme="minorHAnsi" w:eastAsiaTheme="minorEastAsia" w:hAnsiTheme="minorHAnsi" w:cstheme="minorBidi"/>
          <w:snapToGrid/>
          <w:kern w:val="0"/>
          <w:sz w:val="22"/>
          <w:szCs w:val="22"/>
        </w:rPr>
      </w:pPr>
      <w:hyperlink w:anchor="_Toc444695387" w:history="1">
        <w:r w:rsidR="00D52C4A" w:rsidRPr="00BE42EA">
          <w:rPr>
            <w:rStyle w:val="afffff2"/>
          </w:rPr>
          <w:t>Downstream</w:t>
        </w:r>
        <w:r w:rsidR="00D52C4A">
          <w:rPr>
            <w:webHidden/>
          </w:rPr>
          <w:tab/>
        </w:r>
        <w:r w:rsidR="00D52C4A">
          <w:rPr>
            <w:webHidden/>
          </w:rPr>
          <w:fldChar w:fldCharType="begin"/>
        </w:r>
        <w:r w:rsidR="00D52C4A">
          <w:rPr>
            <w:webHidden/>
          </w:rPr>
          <w:instrText xml:space="preserve"> PAGEREF _Toc444695387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４４６</w:t>
        </w:r>
        <w:r w:rsidR="00D52C4A">
          <w:rPr>
            <w:webHidden/>
          </w:rPr>
          <w:fldChar w:fldCharType="end"/>
        </w:r>
      </w:hyperlink>
    </w:p>
    <w:p w14:paraId="42FAE08F" w14:textId="77777777" w:rsidR="00D52C4A" w:rsidRDefault="00790C83">
      <w:pPr>
        <w:pStyle w:val="30"/>
        <w:rPr>
          <w:rFonts w:asciiTheme="minorHAnsi" w:eastAsiaTheme="minorEastAsia" w:hAnsiTheme="minorHAnsi" w:cstheme="minorBidi"/>
          <w:snapToGrid/>
          <w:kern w:val="0"/>
          <w:sz w:val="22"/>
          <w:szCs w:val="22"/>
        </w:rPr>
      </w:pPr>
      <w:hyperlink w:anchor="_Toc444695388" w:history="1">
        <w:r w:rsidR="00D52C4A" w:rsidRPr="00BE42EA">
          <w:rPr>
            <w:rStyle w:val="afffff2"/>
          </w:rPr>
          <w:t>Upstream</w:t>
        </w:r>
        <w:r w:rsidR="00D52C4A">
          <w:rPr>
            <w:webHidden/>
          </w:rPr>
          <w:tab/>
        </w:r>
        <w:r w:rsidR="00D52C4A">
          <w:rPr>
            <w:webHidden/>
          </w:rPr>
          <w:fldChar w:fldCharType="begin"/>
        </w:r>
        <w:r w:rsidR="00D52C4A">
          <w:rPr>
            <w:webHidden/>
          </w:rPr>
          <w:instrText xml:space="preserve"> PAGEREF _Toc444695388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４４６</w:t>
        </w:r>
        <w:r w:rsidR="00D52C4A">
          <w:rPr>
            <w:webHidden/>
          </w:rPr>
          <w:fldChar w:fldCharType="end"/>
        </w:r>
      </w:hyperlink>
    </w:p>
    <w:p w14:paraId="2D85968E" w14:textId="77777777" w:rsidR="00D52C4A" w:rsidRDefault="00790C83">
      <w:pPr>
        <w:pStyle w:val="30"/>
        <w:rPr>
          <w:rFonts w:asciiTheme="minorHAnsi" w:eastAsiaTheme="minorEastAsia" w:hAnsiTheme="minorHAnsi" w:cstheme="minorBidi"/>
          <w:snapToGrid/>
          <w:kern w:val="0"/>
          <w:sz w:val="22"/>
          <w:szCs w:val="22"/>
        </w:rPr>
      </w:pPr>
      <w:hyperlink w:anchor="_Toc444695389" w:history="1">
        <w:r w:rsidR="00D52C4A" w:rsidRPr="00BE42EA">
          <w:rPr>
            <w:rStyle w:val="afffff2"/>
          </w:rPr>
          <w:t>Upstream Drop Classifiers</w:t>
        </w:r>
        <w:r w:rsidR="00D52C4A">
          <w:rPr>
            <w:webHidden/>
          </w:rPr>
          <w:tab/>
        </w:r>
        <w:r w:rsidR="00D52C4A">
          <w:rPr>
            <w:webHidden/>
          </w:rPr>
          <w:fldChar w:fldCharType="begin"/>
        </w:r>
        <w:r w:rsidR="00D52C4A">
          <w:rPr>
            <w:webHidden/>
          </w:rPr>
          <w:instrText xml:space="preserve"> PAGEREF _Toc444695389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４４６</w:t>
        </w:r>
        <w:r w:rsidR="00D52C4A">
          <w:rPr>
            <w:webHidden/>
          </w:rPr>
          <w:fldChar w:fldCharType="end"/>
        </w:r>
      </w:hyperlink>
    </w:p>
    <w:p w14:paraId="78ED9FCC" w14:textId="77777777" w:rsidR="00D52C4A" w:rsidRDefault="00790C83">
      <w:pPr>
        <w:pStyle w:val="20"/>
        <w:rPr>
          <w:rFonts w:asciiTheme="minorHAnsi" w:eastAsiaTheme="minorEastAsia" w:hAnsiTheme="minorHAnsi" w:cstheme="minorBidi"/>
          <w:noProof/>
          <w:snapToGrid/>
          <w:kern w:val="0"/>
          <w:sz w:val="22"/>
          <w:szCs w:val="22"/>
        </w:rPr>
      </w:pPr>
      <w:hyperlink w:anchor="_Toc444695390" w:history="1">
        <w:r w:rsidR="00D52C4A" w:rsidRPr="00BE42EA">
          <w:rPr>
            <w:rStyle w:val="afffff2"/>
            <w:noProof/>
            <w:highlight w:val="yellow"/>
          </w:rPr>
          <w:t>DPoEv2.0 Multicast</w:t>
        </w:r>
        <w:r w:rsidR="00D52C4A">
          <w:rPr>
            <w:noProof/>
            <w:webHidden/>
          </w:rPr>
          <w:tab/>
        </w:r>
        <w:r w:rsidR="00D52C4A">
          <w:rPr>
            <w:noProof/>
            <w:webHidden/>
          </w:rPr>
          <w:fldChar w:fldCharType="begin"/>
        </w:r>
        <w:r w:rsidR="00D52C4A">
          <w:rPr>
            <w:noProof/>
            <w:webHidden/>
          </w:rPr>
          <w:instrText xml:space="preserve"> PAGEREF _Toc444695390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４４８</w:t>
        </w:r>
        <w:r w:rsidR="00D52C4A">
          <w:rPr>
            <w:noProof/>
            <w:webHidden/>
          </w:rPr>
          <w:fldChar w:fldCharType="end"/>
        </w:r>
      </w:hyperlink>
    </w:p>
    <w:p w14:paraId="4F18499F" w14:textId="77777777" w:rsidR="00D52C4A" w:rsidRDefault="00790C83">
      <w:pPr>
        <w:pStyle w:val="30"/>
        <w:rPr>
          <w:rFonts w:asciiTheme="minorHAnsi" w:eastAsiaTheme="minorEastAsia" w:hAnsiTheme="minorHAnsi" w:cstheme="minorBidi"/>
          <w:snapToGrid/>
          <w:kern w:val="0"/>
          <w:sz w:val="22"/>
          <w:szCs w:val="22"/>
        </w:rPr>
      </w:pPr>
      <w:hyperlink w:anchor="_Toc444695391" w:history="1">
        <w:r w:rsidR="00D52C4A" w:rsidRPr="00BE42EA">
          <w:rPr>
            <w:rStyle w:val="afffff2"/>
            <w:highlight w:val="yellow"/>
          </w:rPr>
          <w:t>Multicast Operation</w:t>
        </w:r>
        <w:r w:rsidR="00D52C4A">
          <w:rPr>
            <w:webHidden/>
          </w:rPr>
          <w:tab/>
        </w:r>
        <w:r w:rsidR="00D52C4A">
          <w:rPr>
            <w:webHidden/>
          </w:rPr>
          <w:fldChar w:fldCharType="begin"/>
        </w:r>
        <w:r w:rsidR="00D52C4A">
          <w:rPr>
            <w:webHidden/>
          </w:rPr>
          <w:instrText xml:space="preserve"> PAGEREF _Toc444695391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４４８</w:t>
        </w:r>
        <w:r w:rsidR="00D52C4A">
          <w:rPr>
            <w:webHidden/>
          </w:rPr>
          <w:fldChar w:fldCharType="end"/>
        </w:r>
      </w:hyperlink>
    </w:p>
    <w:p w14:paraId="71CD43FB" w14:textId="77777777" w:rsidR="00D52C4A" w:rsidRDefault="00790C83">
      <w:pPr>
        <w:pStyle w:val="30"/>
        <w:rPr>
          <w:rFonts w:asciiTheme="minorHAnsi" w:eastAsiaTheme="minorEastAsia" w:hAnsiTheme="minorHAnsi" w:cstheme="minorBidi"/>
          <w:snapToGrid/>
          <w:kern w:val="0"/>
          <w:sz w:val="22"/>
          <w:szCs w:val="22"/>
        </w:rPr>
      </w:pPr>
      <w:hyperlink w:anchor="_Toc444695392" w:history="1">
        <w:r w:rsidR="00D52C4A" w:rsidRPr="00BE42EA">
          <w:rPr>
            <w:rStyle w:val="afffff2"/>
            <w:highlight w:val="yellow"/>
          </w:rPr>
          <w:t>Single Session vs Aggregate Session</w:t>
        </w:r>
        <w:r w:rsidR="00D52C4A">
          <w:rPr>
            <w:webHidden/>
          </w:rPr>
          <w:tab/>
        </w:r>
        <w:r w:rsidR="00D52C4A">
          <w:rPr>
            <w:webHidden/>
          </w:rPr>
          <w:fldChar w:fldCharType="begin"/>
        </w:r>
        <w:r w:rsidR="00D52C4A">
          <w:rPr>
            <w:webHidden/>
          </w:rPr>
          <w:instrText xml:space="preserve"> PAGEREF _Toc444695392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４４８</w:t>
        </w:r>
        <w:r w:rsidR="00D52C4A">
          <w:rPr>
            <w:webHidden/>
          </w:rPr>
          <w:fldChar w:fldCharType="end"/>
        </w:r>
      </w:hyperlink>
    </w:p>
    <w:p w14:paraId="6AB5F19C" w14:textId="77777777" w:rsidR="00D52C4A" w:rsidRDefault="00790C83">
      <w:pPr>
        <w:pStyle w:val="30"/>
        <w:rPr>
          <w:rFonts w:asciiTheme="minorHAnsi" w:eastAsiaTheme="minorEastAsia" w:hAnsiTheme="minorHAnsi" w:cstheme="minorBidi"/>
          <w:snapToGrid/>
          <w:kern w:val="0"/>
          <w:sz w:val="22"/>
          <w:szCs w:val="22"/>
        </w:rPr>
      </w:pPr>
      <w:hyperlink w:anchor="_Toc444695393" w:history="1">
        <w:r w:rsidR="00D52C4A" w:rsidRPr="00BE42EA">
          <w:rPr>
            <w:rStyle w:val="afffff2"/>
            <w:highlight w:val="yellow"/>
          </w:rPr>
          <w:t>Multicast QoS</w:t>
        </w:r>
        <w:r w:rsidR="00D52C4A">
          <w:rPr>
            <w:webHidden/>
          </w:rPr>
          <w:tab/>
        </w:r>
        <w:r w:rsidR="00D52C4A">
          <w:rPr>
            <w:webHidden/>
          </w:rPr>
          <w:fldChar w:fldCharType="begin"/>
        </w:r>
        <w:r w:rsidR="00D52C4A">
          <w:rPr>
            <w:webHidden/>
          </w:rPr>
          <w:instrText xml:space="preserve"> PAGEREF _Toc444695393 \h </w:instrText>
        </w:r>
        <w:r w:rsidR="00D52C4A">
          <w:rPr>
            <w:webHidden/>
          </w:rPr>
        </w:r>
        <w:r w:rsidR="00D52C4A">
          <w:rPr>
            <w:webHidden/>
          </w:rPr>
          <w:fldChar w:fldCharType="separate"/>
        </w:r>
        <w:r w:rsidR="00D52C4A">
          <w:rPr>
            <w:rFonts w:ascii="맑은 고딕" w:eastAsia="맑은 고딕" w:hAnsi="맑은 고딕" w:cs="맑은 고딕" w:hint="eastAsia"/>
            <w:webHidden/>
          </w:rPr>
          <w:t>４４８</w:t>
        </w:r>
        <w:r w:rsidR="00D52C4A">
          <w:rPr>
            <w:webHidden/>
          </w:rPr>
          <w:fldChar w:fldCharType="end"/>
        </w:r>
      </w:hyperlink>
    </w:p>
    <w:p w14:paraId="6102F092" w14:textId="77777777" w:rsidR="00D52C4A" w:rsidRDefault="00790C83">
      <w:pPr>
        <w:pStyle w:val="20"/>
        <w:rPr>
          <w:rFonts w:asciiTheme="minorHAnsi" w:eastAsiaTheme="minorEastAsia" w:hAnsiTheme="minorHAnsi" w:cstheme="minorBidi"/>
          <w:noProof/>
          <w:snapToGrid/>
          <w:kern w:val="0"/>
          <w:sz w:val="22"/>
          <w:szCs w:val="22"/>
        </w:rPr>
      </w:pPr>
      <w:hyperlink w:anchor="_Toc444695394" w:history="1">
        <w:r w:rsidR="00D52C4A" w:rsidRPr="00BE42EA">
          <w:rPr>
            <w:rStyle w:val="afffff2"/>
            <w:noProof/>
          </w:rPr>
          <w:t>Rate setting for PON interface port</w:t>
        </w:r>
        <w:r w:rsidR="00D52C4A">
          <w:rPr>
            <w:noProof/>
            <w:webHidden/>
          </w:rPr>
          <w:tab/>
        </w:r>
        <w:r w:rsidR="00D52C4A">
          <w:rPr>
            <w:noProof/>
            <w:webHidden/>
          </w:rPr>
          <w:fldChar w:fldCharType="begin"/>
        </w:r>
        <w:r w:rsidR="00D52C4A">
          <w:rPr>
            <w:noProof/>
            <w:webHidden/>
          </w:rPr>
          <w:instrText xml:space="preserve"> PAGEREF _Toc444695394 \h </w:instrText>
        </w:r>
        <w:r w:rsidR="00D52C4A">
          <w:rPr>
            <w:noProof/>
            <w:webHidden/>
          </w:rPr>
        </w:r>
        <w:r w:rsidR="00D52C4A">
          <w:rPr>
            <w:noProof/>
            <w:webHidden/>
          </w:rPr>
          <w:fldChar w:fldCharType="separate"/>
        </w:r>
        <w:r w:rsidR="00D52C4A">
          <w:rPr>
            <w:rFonts w:ascii="맑은 고딕" w:eastAsia="맑은 고딕" w:hAnsi="맑은 고딕" w:cs="맑은 고딕" w:hint="eastAsia"/>
            <w:noProof/>
            <w:webHidden/>
          </w:rPr>
          <w:t>４５０</w:t>
        </w:r>
        <w:r w:rsidR="00D52C4A">
          <w:rPr>
            <w:noProof/>
            <w:webHidden/>
          </w:rPr>
          <w:fldChar w:fldCharType="end"/>
        </w:r>
      </w:hyperlink>
    </w:p>
    <w:p w14:paraId="48D3F764" w14:textId="77777777" w:rsidR="00D52C4A" w:rsidRDefault="00790C83">
      <w:pPr>
        <w:pStyle w:val="30"/>
        <w:rPr>
          <w:rFonts w:asciiTheme="minorHAnsi" w:eastAsiaTheme="minorEastAsia" w:hAnsiTheme="minorHAnsi" w:cstheme="minorBidi"/>
          <w:snapToGrid/>
          <w:kern w:val="0"/>
          <w:sz w:val="22"/>
          <w:szCs w:val="22"/>
        </w:rPr>
      </w:pPr>
      <w:hyperlink w:anchor="_Toc444695395" w:history="1">
        <w:r w:rsidR="00D52C4A" w:rsidRPr="00BE42EA">
          <w:rPr>
            <w:rStyle w:val="afffff2"/>
          </w:rPr>
          <w:t>Available rates for PIM-8XE</w:t>
        </w:r>
        <w:r w:rsidR="00D52C4A">
          <w:rPr>
            <w:webHidden/>
          </w:rPr>
          <w:tab/>
        </w:r>
        <w:r w:rsidR="00D52C4A">
          <w:rPr>
            <w:webHidden/>
          </w:rPr>
          <w:fldChar w:fldCharType="begin"/>
        </w:r>
        <w:r w:rsidR="00D52C4A">
          <w:rPr>
            <w:webHidden/>
          </w:rPr>
          <w:instrText xml:space="preserve"> PAGEREF _Toc444695395 \h </w:instrText>
        </w:r>
        <w:r w:rsidR="00D52C4A">
          <w:rPr>
            <w:webHidden/>
          </w:rPr>
        </w:r>
        <w:r w:rsidR="00D52C4A">
          <w:rPr>
            <w:webHidden/>
          </w:rPr>
          <w:fldChar w:fldCharType="separate"/>
        </w:r>
        <w:r w:rsidR="00D52C4A">
          <w:rPr>
            <w:rFonts w:ascii="맑은 고딕" w:eastAsia="맑은 고딕" w:hAnsi="맑은 고딕" w:cs="맑은 고딕" w:hint="eastAsia"/>
            <w:webHidden/>
          </w:rPr>
          <w:t>４５０</w:t>
        </w:r>
        <w:r w:rsidR="00D52C4A">
          <w:rPr>
            <w:webHidden/>
          </w:rPr>
          <w:fldChar w:fldCharType="end"/>
        </w:r>
      </w:hyperlink>
    </w:p>
    <w:p w14:paraId="06C695D1" w14:textId="77777777" w:rsidR="00D52C4A" w:rsidRDefault="00790C83">
      <w:pPr>
        <w:pStyle w:val="30"/>
        <w:rPr>
          <w:rFonts w:asciiTheme="minorHAnsi" w:eastAsiaTheme="minorEastAsia" w:hAnsiTheme="minorHAnsi" w:cstheme="minorBidi"/>
          <w:snapToGrid/>
          <w:kern w:val="0"/>
          <w:sz w:val="22"/>
          <w:szCs w:val="22"/>
        </w:rPr>
      </w:pPr>
      <w:hyperlink w:anchor="_Toc444695396" w:history="1">
        <w:r w:rsidR="00D52C4A" w:rsidRPr="00BE42EA">
          <w:rPr>
            <w:rStyle w:val="afffff2"/>
          </w:rPr>
          <w:t>Setting for Turbo PON mode</w:t>
        </w:r>
        <w:r w:rsidR="00D52C4A">
          <w:rPr>
            <w:webHidden/>
          </w:rPr>
          <w:tab/>
        </w:r>
        <w:r w:rsidR="00D52C4A">
          <w:rPr>
            <w:webHidden/>
          </w:rPr>
          <w:fldChar w:fldCharType="begin"/>
        </w:r>
        <w:r w:rsidR="00D52C4A">
          <w:rPr>
            <w:webHidden/>
          </w:rPr>
          <w:instrText xml:space="preserve"> PAGEREF _Toc444695396 \h </w:instrText>
        </w:r>
        <w:r w:rsidR="00D52C4A">
          <w:rPr>
            <w:webHidden/>
          </w:rPr>
        </w:r>
        <w:r w:rsidR="00D52C4A">
          <w:rPr>
            <w:webHidden/>
          </w:rPr>
          <w:fldChar w:fldCharType="separate"/>
        </w:r>
        <w:r w:rsidR="00D52C4A">
          <w:rPr>
            <w:rFonts w:ascii="맑은 고딕" w:hAnsi="맑은 고딕" w:cs="맑은 고딕"/>
            <w:webHidden/>
          </w:rPr>
          <w:t>４５０</w:t>
        </w:r>
        <w:r w:rsidR="00D52C4A">
          <w:rPr>
            <w:webHidden/>
          </w:rPr>
          <w:fldChar w:fldCharType="end"/>
        </w:r>
      </w:hyperlink>
    </w:p>
    <w:p w14:paraId="1DE307A4" w14:textId="77777777" w:rsidR="00CA2EEE" w:rsidRDefault="005832B8" w:rsidP="0021019A">
      <w:pPr>
        <w:pStyle w:val="30"/>
        <w:ind w:right="20"/>
      </w:pPr>
      <w:r>
        <w:rPr>
          <w:rFonts w:cs="Arial"/>
          <w:noProof w:val="0"/>
        </w:rPr>
        <w:fldChar w:fldCharType="end"/>
      </w:r>
    </w:p>
    <w:p w14:paraId="74D1E017" w14:textId="77777777" w:rsidR="00CA2EEE" w:rsidRDefault="00CA2EEE" w:rsidP="0021019A">
      <w:pPr>
        <w:pStyle w:val="1"/>
        <w:ind w:right="20"/>
      </w:pPr>
      <w:bookmarkStart w:id="23" w:name="_Toc444694492"/>
      <w:bookmarkStart w:id="24" w:name="_Toc444694815"/>
      <w:bookmarkStart w:id="25" w:name="_Toc444694877"/>
      <w:bookmarkStart w:id="26" w:name="_Toc391378341"/>
      <w:bookmarkStart w:id="27" w:name="_Toc444694878"/>
      <w:bookmarkEnd w:id="23"/>
      <w:bookmarkEnd w:id="24"/>
      <w:bookmarkEnd w:id="25"/>
      <w:r>
        <w:rPr>
          <w:rFonts w:hint="eastAsia"/>
        </w:rPr>
        <w:lastRenderedPageBreak/>
        <w:t>Overview</w:t>
      </w:r>
      <w:bookmarkEnd w:id="26"/>
      <w:bookmarkEnd w:id="27"/>
    </w:p>
    <w:p w14:paraId="328ECED0" w14:textId="77777777" w:rsidR="00F6514D" w:rsidRDefault="00F6514D" w:rsidP="0021019A">
      <w:pPr>
        <w:pStyle w:val="-1"/>
        <w:ind w:leftChars="50" w:left="90" w:right="20"/>
        <w:rPr>
          <w:rFonts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77777777" w:rsidR="00F6514D" w:rsidRPr="002F5F3A" w:rsidRDefault="00F6514D" w:rsidP="00633B89">
      <w:pPr>
        <w:pStyle w:val="-1"/>
        <w:ind w:left="0" w:right="20"/>
      </w:pPr>
      <w:bookmarkStart w:id="131" w:name="_Toc391378342"/>
      <w:r w:rsidRPr="002F5F3A">
        <w:t xml:space="preserve">This chapter provides the following information required for system users to set up configuration and start up </w:t>
      </w:r>
      <w:r w:rsidR="00094318">
        <w:t>C9500</w:t>
      </w:r>
      <w:r w:rsidRPr="002F5F3A">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77777777" w:rsidR="00F6514D" w:rsidRPr="002F5F3A" w:rsidRDefault="00F6514D" w:rsidP="0021019A">
      <w:pPr>
        <w:pStyle w:val="Randomlist"/>
        <w:tabs>
          <w:tab w:val="clear" w:pos="3968"/>
          <w:tab w:val="num" w:pos="1980"/>
          <w:tab w:val="num" w:pos="3320"/>
        </w:tabs>
        <w:ind w:left="2104" w:right="20" w:hanging="403"/>
      </w:pPr>
      <w:r w:rsidRPr="002F5F3A">
        <w:t>Command line edit and help</w:t>
      </w:r>
    </w:p>
    <w:p w14:paraId="70B2D025" w14:textId="77777777" w:rsidR="00F6514D" w:rsidRPr="002F5F3A" w:rsidRDefault="00F6514D" w:rsidP="0021019A">
      <w:pPr>
        <w:pStyle w:val="Randomlist"/>
        <w:tabs>
          <w:tab w:val="clear" w:pos="3968"/>
          <w:tab w:val="num" w:pos="1980"/>
          <w:tab w:val="num" w:pos="3320"/>
        </w:tabs>
        <w:ind w:left="2104" w:right="20" w:hanging="403"/>
      </w:pPr>
      <w:r w:rsidRPr="002F5F3A">
        <w:t>Switch command mode</w:t>
      </w:r>
    </w:p>
    <w:p w14:paraId="16E7FE33" w14:textId="77777777" w:rsidR="00F6514D" w:rsidRPr="002F5F3A" w:rsidRDefault="00F6514D" w:rsidP="0021019A">
      <w:pPr>
        <w:pStyle w:val="Randomlist"/>
        <w:tabs>
          <w:tab w:val="clear" w:pos="3968"/>
          <w:tab w:val="num" w:pos="1980"/>
          <w:tab w:val="num" w:pos="3320"/>
        </w:tabs>
        <w:ind w:left="2104" w:right="20" w:hanging="403"/>
      </w:pPr>
      <w:r w:rsidRPr="002F5F3A">
        <w:t>Switch startup</w:t>
      </w:r>
    </w:p>
    <w:p w14:paraId="5D0FAD96" w14:textId="77777777" w:rsidR="00F6514D" w:rsidRPr="002F5F3A" w:rsidRDefault="00094318" w:rsidP="0021019A">
      <w:pPr>
        <w:pStyle w:val="Randomlist"/>
        <w:tabs>
          <w:tab w:val="clear" w:pos="3968"/>
          <w:tab w:val="num" w:pos="1980"/>
          <w:tab w:val="num" w:pos="3320"/>
        </w:tabs>
        <w:ind w:left="2104" w:right="20" w:hanging="403"/>
      </w:pPr>
      <w:r>
        <w:t>C9500</w:t>
      </w:r>
      <w:r w:rsidR="00F6514D" w:rsidRPr="002F5F3A">
        <w:t xml:space="preserve"> user interface</w:t>
      </w:r>
    </w:p>
    <w:p w14:paraId="3D834323" w14:textId="77777777" w:rsidR="00F6514D" w:rsidRPr="002F5F3A" w:rsidRDefault="00F6514D" w:rsidP="0021019A">
      <w:pPr>
        <w:pStyle w:val="Randomlist"/>
        <w:tabs>
          <w:tab w:val="clear" w:pos="3968"/>
          <w:tab w:val="num" w:pos="1980"/>
          <w:tab w:val="num" w:pos="3320"/>
        </w:tabs>
        <w:ind w:left="2104" w:right="20" w:hanging="403"/>
      </w:pPr>
      <w:r w:rsidRPr="002F5F3A">
        <w:rPr>
          <w:rFonts w:hint="eastAsia"/>
        </w:rPr>
        <w:t>L</w:t>
      </w:r>
      <w:r w:rsidRPr="002F5F3A">
        <w:t>ogin and password setting</w:t>
      </w:r>
    </w:p>
    <w:p w14:paraId="6FB361EA" w14:textId="77777777" w:rsidR="00F6514D" w:rsidRPr="002F5F3A" w:rsidRDefault="00F6514D" w:rsidP="0021019A">
      <w:pPr>
        <w:pStyle w:val="Randomlist"/>
        <w:tabs>
          <w:tab w:val="clear" w:pos="3968"/>
          <w:tab w:val="num" w:pos="1980"/>
          <w:tab w:val="num" w:pos="3320"/>
        </w:tabs>
        <w:ind w:left="2104" w:right="20" w:hanging="403"/>
      </w:pPr>
      <w:r w:rsidRPr="002F5F3A">
        <w:t>SNMP configuration</w:t>
      </w:r>
    </w:p>
    <w:p w14:paraId="4FC043CB" w14:textId="77777777" w:rsidR="00F6514D" w:rsidRPr="002F5F3A" w:rsidRDefault="00F6514D" w:rsidP="0021019A">
      <w:pPr>
        <w:pStyle w:val="Randomlist"/>
        <w:tabs>
          <w:tab w:val="clear" w:pos="3968"/>
          <w:tab w:val="num" w:pos="1980"/>
          <w:tab w:val="num" w:pos="3320"/>
        </w:tabs>
        <w:ind w:left="2104" w:right="20" w:hanging="403"/>
      </w:pPr>
      <w:r w:rsidRPr="002F5F3A">
        <w:t>Viewing and saving the files and configuration of switch</w:t>
      </w:r>
    </w:p>
    <w:p w14:paraId="1DF5B145" w14:textId="77777777" w:rsidR="00F6514D" w:rsidRPr="002F5F3A" w:rsidRDefault="00F6514D" w:rsidP="0021019A">
      <w:pPr>
        <w:pStyle w:val="Randomlist"/>
        <w:tabs>
          <w:tab w:val="clear" w:pos="3968"/>
          <w:tab w:val="num" w:pos="1980"/>
          <w:tab w:val="num" w:pos="3320"/>
        </w:tabs>
        <w:ind w:left="2104" w:right="20" w:hanging="403"/>
      </w:pPr>
      <w:r w:rsidRPr="002F5F3A">
        <w:t>Access list</w:t>
      </w:r>
    </w:p>
    <w:p w14:paraId="759E5478" w14:textId="77777777" w:rsidR="00F6514D" w:rsidRPr="002F5F3A" w:rsidRDefault="00F6514D" w:rsidP="0021019A">
      <w:pPr>
        <w:pStyle w:val="Randomlist"/>
        <w:tabs>
          <w:tab w:val="clear" w:pos="3968"/>
          <w:tab w:val="num" w:pos="1980"/>
          <w:tab w:val="num" w:pos="3320"/>
        </w:tabs>
        <w:ind w:left="2104" w:right="20" w:hanging="403"/>
      </w:pPr>
      <w:r w:rsidRPr="002F5F3A">
        <w:t>Telnet Client</w:t>
      </w:r>
    </w:p>
    <w:p w14:paraId="561B6678" w14:textId="77777777" w:rsidR="00CA2EEE" w:rsidRPr="00CA2EEE" w:rsidRDefault="00CA2EEE" w:rsidP="0021019A">
      <w:pPr>
        <w:ind w:right="20"/>
      </w:pPr>
    </w:p>
    <w:p w14:paraId="7436F291" w14:textId="77777777" w:rsidR="00F6514D" w:rsidRDefault="00F6514D" w:rsidP="0021019A">
      <w:pPr>
        <w:pStyle w:val="a3"/>
        <w:ind w:right="20"/>
        <w:rPr>
          <w:rFonts w:cs="Arial"/>
        </w:rPr>
      </w:pPr>
    </w:p>
    <w:p w14:paraId="7B0490DE" w14:textId="77777777" w:rsidR="00F6514D" w:rsidRDefault="00F6514D" w:rsidP="0021019A">
      <w:pPr>
        <w:widowControl/>
        <w:wordWrap/>
        <w:snapToGrid/>
        <w:spacing w:line="240" w:lineRule="auto"/>
        <w:ind w:right="20"/>
        <w:jc w:val="left"/>
        <w:rPr>
          <w:noProof/>
        </w:rPr>
      </w:pPr>
      <w:r>
        <w:br w:type="page"/>
      </w:r>
    </w:p>
    <w:p w14:paraId="79369FF0" w14:textId="77777777" w:rsidR="00F6514D" w:rsidRDefault="00F6514D" w:rsidP="0021019A">
      <w:pPr>
        <w:pStyle w:val="2"/>
        <w:ind w:right="20"/>
      </w:pPr>
      <w:bookmarkStart w:id="132" w:name="_Toc281502832"/>
      <w:bookmarkStart w:id="133" w:name="_Toc292809730"/>
      <w:bookmarkStart w:id="134" w:name="_Toc337198270"/>
      <w:bookmarkStart w:id="135" w:name="_Toc354416057"/>
      <w:bookmarkStart w:id="136" w:name="_Toc444694879"/>
      <w:r w:rsidRPr="002F5F3A">
        <w:lastRenderedPageBreak/>
        <w:t xml:space="preserve">Command Line Editor </w:t>
      </w:r>
      <w:r w:rsidRPr="00F6514D">
        <w:t>and</w:t>
      </w:r>
      <w:r w:rsidRPr="002F5F3A">
        <w:t xml:space="preserve"> Help</w:t>
      </w:r>
      <w:bookmarkEnd w:id="132"/>
      <w:bookmarkEnd w:id="133"/>
      <w:bookmarkEnd w:id="134"/>
      <w:bookmarkEnd w:id="135"/>
      <w:bookmarkEnd w:id="136"/>
    </w:p>
    <w:p w14:paraId="3FA2ADCD" w14:textId="77777777" w:rsidR="00F6514D" w:rsidRDefault="00F6514D" w:rsidP="00633B89">
      <w:pPr>
        <w:pStyle w:val="a3"/>
        <w:ind w:left="0" w:right="20"/>
      </w:pPr>
      <w:r w:rsidRPr="002F5F3A">
        <w:t>This chapter provides the information on command line editor and help.</w:t>
      </w:r>
    </w:p>
    <w:p w14:paraId="5EF275CD" w14:textId="77777777" w:rsidR="00F6514D" w:rsidRDefault="00F6514D" w:rsidP="00633B89">
      <w:pPr>
        <w:pStyle w:val="3"/>
        <w:ind w:left="0" w:right="20"/>
      </w:pPr>
      <w:bookmarkStart w:id="137" w:name="_Toc337198271"/>
      <w:bookmarkStart w:id="138" w:name="_Toc354416058"/>
      <w:bookmarkStart w:id="139" w:name="_Toc444694880"/>
      <w:r w:rsidRPr="00F6514D">
        <w:t>Command</w:t>
      </w:r>
      <w:r w:rsidRPr="00D867F8">
        <w:t xml:space="preserve"> Syntax</w:t>
      </w:r>
      <w:bookmarkEnd w:id="137"/>
      <w:bookmarkEnd w:id="138"/>
      <w:bookmarkEnd w:id="139"/>
    </w:p>
    <w:p w14:paraId="169E1BA2" w14:textId="77777777" w:rsidR="00F6514D" w:rsidRPr="002F5F3A" w:rsidRDefault="00F6514D" w:rsidP="00633B89">
      <w:pPr>
        <w:pStyle w:val="a3"/>
        <w:ind w:left="0" w:right="20"/>
      </w:pPr>
      <w:r w:rsidRPr="002F5F3A">
        <w:t>The following are the steps necessary to enter a command. More information about using command-line interface is described in the following chapter.</w:t>
      </w:r>
    </w:p>
    <w:p w14:paraId="4A96C761" w14:textId="77777777" w:rsidR="00F6514D" w:rsidRDefault="00F6514D" w:rsidP="00633B89">
      <w:pPr>
        <w:pStyle w:val="a3"/>
        <w:ind w:left="0" w:right="20"/>
      </w:pPr>
      <w:r w:rsidRPr="00AF63AA">
        <w:t>To use command-line interface, do the following steps:</w:t>
      </w:r>
    </w:p>
    <w:p w14:paraId="156BB08E" w14:textId="77777777" w:rsidR="00F6514D" w:rsidRPr="002F5F3A" w:rsidRDefault="00F6514D" w:rsidP="00633B89">
      <w:pPr>
        <w:pStyle w:val="Orderlist"/>
        <w:tabs>
          <w:tab w:val="clear" w:pos="1440"/>
          <w:tab w:val="num" w:pos="360"/>
        </w:tabs>
        <w:ind w:left="0" w:right="20" w:hanging="425"/>
      </w:pPr>
      <w:r w:rsidRPr="002F5F3A">
        <w:t>When entering a command at the prompt, make sure that you have the appropriate privilege level. Most configuration commands require the administrator privilege level.</w:t>
      </w:r>
    </w:p>
    <w:p w14:paraId="5F60E2AB" w14:textId="77777777" w:rsidR="00F6514D" w:rsidRPr="002F5F3A" w:rsidRDefault="00F6514D" w:rsidP="00633B89">
      <w:pPr>
        <w:pStyle w:val="Orderlist"/>
        <w:tabs>
          <w:tab w:val="clear" w:pos="1440"/>
          <w:tab w:val="num" w:pos="360"/>
        </w:tabs>
        <w:ind w:left="0" w:right="20" w:hanging="425"/>
      </w:pPr>
      <w:r w:rsidRPr="002F5F3A">
        <w:t xml:space="preserve">Enter a command. If the command does not include a parameter or value, go to step 3. </w:t>
      </w:r>
    </w:p>
    <w:p w14:paraId="22E4A4F9" w14:textId="77777777" w:rsidR="00F6514D" w:rsidRPr="002F5F3A" w:rsidRDefault="00F6514D" w:rsidP="00633B89">
      <w:pPr>
        <w:pStyle w:val="Randomlist"/>
        <w:tabs>
          <w:tab w:val="clear" w:pos="3968"/>
          <w:tab w:val="num" w:pos="1980"/>
          <w:tab w:val="num" w:pos="3320"/>
        </w:tabs>
        <w:ind w:left="0" w:right="20" w:hanging="403"/>
      </w:pPr>
      <w:r w:rsidRPr="002F5F3A">
        <w:t>If the command includes a parameter, enter the parameter name and any values.</w:t>
      </w:r>
    </w:p>
    <w:p w14:paraId="389998AF" w14:textId="77777777" w:rsidR="00F6514D" w:rsidRPr="002F5F3A" w:rsidRDefault="00F6514D" w:rsidP="00633B89">
      <w:pPr>
        <w:pStyle w:val="Randomlist"/>
        <w:tabs>
          <w:tab w:val="clear" w:pos="3968"/>
          <w:tab w:val="num" w:pos="1980"/>
          <w:tab w:val="num" w:pos="3320"/>
        </w:tabs>
        <w:ind w:left="0" w:right="20" w:hanging="403"/>
      </w:pPr>
      <w:r w:rsidRPr="002F5F3A">
        <w:t>The value of the command specifies how you want the parameter to be set. Values include numbers, strings, or addresses, depending on the parameter.</w:t>
      </w:r>
    </w:p>
    <w:p w14:paraId="77833C33" w14:textId="77777777" w:rsidR="00F6514D" w:rsidRPr="002F5F3A" w:rsidRDefault="00F6514D" w:rsidP="00633B89">
      <w:pPr>
        <w:pStyle w:val="Orderlist"/>
        <w:tabs>
          <w:tab w:val="clear" w:pos="1440"/>
          <w:tab w:val="num" w:pos="360"/>
        </w:tabs>
        <w:ind w:left="0" w:right="20" w:hanging="425"/>
      </w:pPr>
      <w:r w:rsidRPr="002F5F3A">
        <w:t>Press [Return]</w:t>
      </w:r>
      <w:r>
        <w:t xml:space="preserve"> to execute</w:t>
      </w:r>
      <w:r w:rsidRPr="002F5F3A">
        <w:t>.</w:t>
      </w:r>
    </w:p>
    <w:p w14:paraId="00A96D70" w14:textId="77777777"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879"/>
        <w:gridCol w:w="1069"/>
        <w:gridCol w:w="6250"/>
      </w:tblGrid>
      <w:tr w:rsidR="00F6514D" w14:paraId="35468C6B" w14:textId="77777777" w:rsidTr="00987F5C">
        <w:tc>
          <w:tcPr>
            <w:tcW w:w="900" w:type="dxa"/>
            <w:vAlign w:val="center"/>
          </w:tcPr>
          <w:p w14:paraId="7ED80D5E"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Default="00F6514D" w:rsidP="00633B89">
            <w:pPr>
              <w:pStyle w:val="aa"/>
              <w:ind w:right="20"/>
              <w:jc w:val="both"/>
              <w:rPr>
                <w:b/>
                <w:bCs/>
              </w:rPr>
            </w:pPr>
            <w:r>
              <w:rPr>
                <w:b/>
                <w:bCs/>
              </w:rPr>
              <w:t>Notice</w:t>
            </w:r>
          </w:p>
        </w:tc>
        <w:tc>
          <w:tcPr>
            <w:tcW w:w="6800" w:type="dxa"/>
            <w:vAlign w:val="center"/>
          </w:tcPr>
          <w:p w14:paraId="44D833C3" w14:textId="77777777" w:rsidR="00F6514D" w:rsidRDefault="00F6514D" w:rsidP="00633B89">
            <w:pPr>
              <w:pStyle w:val="aa"/>
              <w:ind w:right="20"/>
              <w:jc w:val="both"/>
            </w:pPr>
            <w:r w:rsidRPr="002F5F3A">
              <w:t>When entering a command, you may receive a message - %</w:t>
            </w:r>
            <w:r w:rsidRPr="002F5F3A">
              <w:rPr>
                <w:rFonts w:hint="eastAsia"/>
              </w:rPr>
              <w:t>c</w:t>
            </w:r>
            <w:r w:rsidRPr="002F5F3A">
              <w:t xml:space="preserve">ommand incomplete. This means that the command you entered was not executed. If you press </w:t>
            </w:r>
            <w:r w:rsidRPr="002F5F3A">
              <w:rPr>
                <w:b/>
              </w:rPr>
              <w:t>Up</w:t>
            </w:r>
            <w:r w:rsidRPr="002F5F3A">
              <w:t xml:space="preserve"> arrow key, your last command will be displayed.</w:t>
            </w:r>
          </w:p>
        </w:tc>
      </w:tr>
    </w:tbl>
    <w:p w14:paraId="6E85B0C5" w14:textId="77777777" w:rsidR="00F6514D" w:rsidRDefault="00F6514D" w:rsidP="00633B89">
      <w:pPr>
        <w:pStyle w:val="a3"/>
        <w:ind w:left="0" w:right="20"/>
      </w:pPr>
      <w:r w:rsidRPr="002F5F3A">
        <w:t>The fo</w:t>
      </w:r>
      <w:r>
        <w:t xml:space="preserve">llowing shows an </w:t>
      </w:r>
      <w:r w:rsidR="0028321F">
        <w:t>example that a command w</w:t>
      </w:r>
      <w:r>
        <w:t>as not fully entered</w:t>
      </w:r>
      <w:r w:rsidRPr="002F5F3A">
        <w:t>.</w:t>
      </w:r>
      <w:r>
        <w:t xml:space="preserve"> </w:t>
      </w:r>
    </w:p>
    <w:tbl>
      <w:tblPr>
        <w:tblStyle w:val="48"/>
        <w:tblW w:w="0" w:type="auto"/>
        <w:tblLook w:val="0000" w:firstRow="0" w:lastRow="0" w:firstColumn="0" w:lastColumn="0" w:noHBand="0" w:noVBand="0"/>
      </w:tblPr>
      <w:tblGrid>
        <w:gridCol w:w="8311"/>
      </w:tblGrid>
      <w:tr w:rsidR="00F6514D" w14:paraId="1C23C0A7" w14:textId="77777777" w:rsidTr="00987F5C">
        <w:tc>
          <w:tcPr>
            <w:tcW w:w="8435" w:type="dxa"/>
          </w:tcPr>
          <w:p w14:paraId="19DB75D9" w14:textId="77777777" w:rsidR="00F6514D" w:rsidRDefault="00F6514D" w:rsidP="00633B89">
            <w:pPr>
              <w:pStyle w:val="aa"/>
              <w:ind w:right="20"/>
              <w:rPr>
                <w:rFonts w:ascii="Courier New" w:hAnsi="Courier New" w:cs="Courier New"/>
              </w:rPr>
            </w:pPr>
            <w:r>
              <w:rPr>
                <w:rFonts w:ascii="Courier New" w:hAnsi="Courier New" w:cs="Courier New"/>
              </w:rPr>
              <w:t xml:space="preserve">Switch# show </w:t>
            </w:r>
            <w:r>
              <w:rPr>
                <w:rFonts w:ascii="Courier New" w:hAnsi="Courier New" w:cs="Courier New"/>
                <w:bdr w:val="single" w:sz="4" w:space="0" w:color="auto"/>
              </w:rPr>
              <w:sym w:font="Wingdings 3" w:char="F038"/>
            </w:r>
          </w:p>
          <w:p w14:paraId="1344B81D" w14:textId="77777777" w:rsidR="00F6514D" w:rsidRDefault="00F6514D" w:rsidP="00633B89">
            <w:pPr>
              <w:pStyle w:val="aa"/>
              <w:ind w:right="20"/>
              <w:rPr>
                <w:rFonts w:ascii="Courier New" w:hAnsi="Courier New" w:cs="Courier New"/>
              </w:rPr>
            </w:pPr>
            <w:r>
              <w:rPr>
                <w:rFonts w:ascii="Courier New" w:hAnsi="Courier New" w:cs="Courier New"/>
              </w:rPr>
              <w:t>% Command incomplete.</w:t>
            </w:r>
          </w:p>
          <w:p w14:paraId="4E57DF71" w14:textId="77777777" w:rsidR="00F6514D" w:rsidRDefault="00F6514D" w:rsidP="00633B89">
            <w:pPr>
              <w:pStyle w:val="aa"/>
              <w:ind w:right="20"/>
              <w:rPr>
                <w:rFonts w:ascii="Courier New" w:hAnsi="Courier New" w:cs="Courier New"/>
              </w:rPr>
            </w:pPr>
            <w:r>
              <w:rPr>
                <w:rFonts w:ascii="Courier New" w:hAnsi="Courier New" w:cs="Courier New"/>
              </w:rPr>
              <w:t>Switch #</w:t>
            </w:r>
          </w:p>
        </w:tc>
      </w:tr>
    </w:tbl>
    <w:p w14:paraId="22A28EE7" w14:textId="77777777" w:rsidR="00F6514D" w:rsidRDefault="00F6514D" w:rsidP="00633B89">
      <w:pPr>
        <w:pStyle w:val="3"/>
        <w:ind w:left="0" w:right="20"/>
      </w:pPr>
      <w:bookmarkStart w:id="140" w:name="_Toc337198272"/>
      <w:bookmarkStart w:id="141" w:name="_Toc354416059"/>
      <w:bookmarkStart w:id="142" w:name="_Toc444694881"/>
      <w:r w:rsidRPr="00D867F8">
        <w:t xml:space="preserve">Command Syntax </w:t>
      </w:r>
      <w:r w:rsidRPr="00987F5C">
        <w:t>Helper</w:t>
      </w:r>
      <w:bookmarkEnd w:id="140"/>
      <w:bookmarkEnd w:id="141"/>
      <w:bookmarkEnd w:id="142"/>
    </w:p>
    <w:p w14:paraId="5150EB4A" w14:textId="77777777" w:rsidR="00F6514D" w:rsidRDefault="00F6514D" w:rsidP="00633B89">
      <w:pPr>
        <w:pStyle w:val="a3"/>
        <w:ind w:left="0" w:right="20"/>
      </w:pPr>
      <w:r w:rsidRPr="002F5F3A">
        <w:t xml:space="preserve">The CLI of </w:t>
      </w:r>
      <w:r w:rsidR="00094318">
        <w:t>C9500</w:t>
      </w:r>
      <w:r w:rsidRPr="002F5F3A">
        <w:t xml:space="preserve"> has built-in command syntax helper. Help may be requested at any point in a command by entering a question mark </w:t>
      </w:r>
      <w:r w:rsidRPr="002F5F3A">
        <w:t>‘</w:t>
      </w:r>
      <w:r w:rsidRPr="002F5F3A">
        <w:t>?</w:t>
      </w:r>
      <w:r w:rsidRPr="002F5F3A">
        <w:t>’</w:t>
      </w:r>
      <w:r w:rsidRPr="002F5F3A">
        <w:t xml:space="preserve">. </w:t>
      </w:r>
      <w:r w:rsidR="00094318">
        <w:t>C9500</w:t>
      </w:r>
      <w:r w:rsidRPr="002F5F3A">
        <w:t xml:space="preserve"> provides two styles of help.</w:t>
      </w:r>
    </w:p>
    <w:p w14:paraId="285F58A4" w14:textId="77777777" w:rsidR="00F6514D" w:rsidRDefault="00F6514D" w:rsidP="00633B89">
      <w:pPr>
        <w:ind w:right="20"/>
      </w:pPr>
    </w:p>
    <w:p w14:paraId="6CD84E7D" w14:textId="77777777" w:rsidR="00F6514D" w:rsidRPr="00987F5C" w:rsidRDefault="00F6514D" w:rsidP="00633B89">
      <w:pPr>
        <w:pStyle w:val="a"/>
        <w:numPr>
          <w:ilvl w:val="0"/>
          <w:numId w:val="0"/>
        </w:numPr>
        <w:spacing w:before="40"/>
        <w:ind w:right="20"/>
        <w:rPr>
          <w:b/>
        </w:rPr>
      </w:pPr>
      <w:r w:rsidRPr="00987F5C">
        <w:rPr>
          <w:rFonts w:hint="eastAsia"/>
          <w:b/>
        </w:rPr>
        <w:t>F</w:t>
      </w:r>
      <w:r w:rsidRPr="00987F5C">
        <w:rPr>
          <w:b/>
        </w:rPr>
        <w:t>ull Help</w:t>
      </w:r>
    </w:p>
    <w:p w14:paraId="4147F31E" w14:textId="77777777" w:rsidR="00F6514D" w:rsidRDefault="00F6514D" w:rsidP="00633B89">
      <w:pPr>
        <w:pStyle w:val="Randomlist"/>
        <w:tabs>
          <w:tab w:val="clear" w:pos="3968"/>
          <w:tab w:val="num" w:pos="1980"/>
          <w:tab w:val="num" w:pos="3320"/>
        </w:tabs>
        <w:ind w:left="0" w:right="20" w:hanging="403"/>
      </w:pPr>
      <w:r w:rsidRPr="002F5F3A">
        <w:t xml:space="preserve">Available when ready to enter a command argument (e.g. </w:t>
      </w:r>
      <w:r w:rsidRPr="002F5F3A">
        <w:t>‘</w:t>
      </w:r>
      <w:r w:rsidRPr="002F5F3A">
        <w:t>show?</w:t>
      </w:r>
      <w:r w:rsidRPr="002F5F3A">
        <w:t>’</w:t>
      </w:r>
      <w:r w:rsidRPr="002F5F3A">
        <w:t>). Describes each possible argument. (Note: a space between command and question mark is required).</w:t>
      </w:r>
    </w:p>
    <w:p w14:paraId="00469A59" w14:textId="77777777" w:rsidR="00F6514D" w:rsidRPr="00987F5C" w:rsidRDefault="00F6514D" w:rsidP="00633B89">
      <w:pPr>
        <w:pStyle w:val="a"/>
        <w:numPr>
          <w:ilvl w:val="0"/>
          <w:numId w:val="0"/>
        </w:numPr>
        <w:spacing w:before="100" w:after="40"/>
        <w:ind w:right="20"/>
        <w:rPr>
          <w:b/>
        </w:rPr>
      </w:pPr>
      <w:r w:rsidRPr="00987F5C">
        <w:rPr>
          <w:rFonts w:hint="eastAsia"/>
          <w:b/>
        </w:rPr>
        <w:t>P</w:t>
      </w:r>
      <w:r w:rsidRPr="00987F5C">
        <w:rPr>
          <w:b/>
        </w:rPr>
        <w:t>artial Help</w:t>
      </w:r>
    </w:p>
    <w:p w14:paraId="2F9BF0A5" w14:textId="77777777" w:rsidR="00F6514D" w:rsidRDefault="00F6514D" w:rsidP="00633B89">
      <w:pPr>
        <w:pStyle w:val="Randomlist"/>
        <w:tabs>
          <w:tab w:val="clear" w:pos="3968"/>
          <w:tab w:val="num" w:pos="1980"/>
          <w:tab w:val="num" w:pos="3320"/>
        </w:tabs>
        <w:ind w:left="0" w:right="20" w:hanging="403"/>
      </w:pPr>
      <w:r w:rsidRPr="002F5F3A">
        <w:t xml:space="preserve">Provided when an abbreviated argument is entered and to know which arguments match the input (e.g. </w:t>
      </w:r>
      <w:r w:rsidRPr="002F5F3A">
        <w:t>‘</w:t>
      </w:r>
      <w:r w:rsidRPr="002F5F3A">
        <w:t>show me?</w:t>
      </w:r>
      <w:r w:rsidRPr="002F5F3A">
        <w:t>’</w:t>
      </w:r>
      <w:r w:rsidRPr="002F5F3A">
        <w:t>.) There is no space between the command and question mark.</w:t>
      </w:r>
    </w:p>
    <w:p w14:paraId="0C6BB925" w14:textId="77777777" w:rsidR="00F6514D" w:rsidRDefault="00F6514D" w:rsidP="00E20826">
      <w:pPr>
        <w:pStyle w:val="ac"/>
      </w:pPr>
    </w:p>
    <w:p w14:paraId="1BAA8215" w14:textId="77777777" w:rsidR="00F6514D" w:rsidRDefault="00F6514D" w:rsidP="00633B89">
      <w:pPr>
        <w:pStyle w:val="a3"/>
        <w:ind w:left="0" w:right="20"/>
      </w:pPr>
      <w:r w:rsidRPr="002F5F3A">
        <w:t xml:space="preserve">The following shows an example of full help with </w:t>
      </w:r>
      <w:r w:rsidRPr="002F5F3A">
        <w:t>‘</w:t>
      </w:r>
      <w:r w:rsidRPr="002F5F3A">
        <w:t>show</w:t>
      </w:r>
      <w:r w:rsidRPr="002F5F3A">
        <w:t>’</w:t>
      </w:r>
      <w:r w:rsidRPr="002F5F3A">
        <w:t xml:space="preserve"> command. </w:t>
      </w:r>
    </w:p>
    <w:p w14:paraId="774D1799" w14:textId="77777777" w:rsidR="00F6514D" w:rsidRDefault="00F6514D" w:rsidP="00633B89">
      <w:pPr>
        <w:pStyle w:val="a3"/>
        <w:ind w:left="0" w:right="20"/>
      </w:pPr>
      <w:r w:rsidRPr="002F5F3A">
        <w:lastRenderedPageBreak/>
        <w:t xml:space="preserve">When </w:t>
      </w:r>
      <w:r w:rsidRPr="002F5F3A">
        <w:t>‘</w:t>
      </w:r>
      <w:r w:rsidRPr="002F5F3A">
        <w:t>?</w:t>
      </w:r>
      <w:r w:rsidRPr="002F5F3A">
        <w:t>’</w:t>
      </w:r>
      <w:r w:rsidRPr="002F5F3A">
        <w:t xml:space="preserve"> mark is used together with a space after </w:t>
      </w:r>
      <w:r w:rsidRPr="002F5F3A">
        <w:t>‘</w:t>
      </w:r>
      <w:r w:rsidRPr="002F5F3A">
        <w:t>show</w:t>
      </w:r>
      <w:r w:rsidRPr="002F5F3A">
        <w:t>’</w:t>
      </w:r>
      <w:r w:rsidRPr="002F5F3A">
        <w:t xml:space="preserve"> command, the list of parameters and values that the administrator can use will be displayed. Then the cursor awaits input from the administrator, blinking in the </w:t>
      </w:r>
      <w:r w:rsidRPr="002F5F3A">
        <w:t>“</w:t>
      </w:r>
      <w:r w:rsidRPr="002F5F3A">
        <w:t>Switch# show</w:t>
      </w:r>
      <w:r w:rsidRPr="002F5F3A">
        <w:t>”</w:t>
      </w:r>
      <w:r w:rsidRPr="002F5F3A">
        <w:t xml:space="preserve"> prompt. The question mark </w:t>
      </w:r>
      <w:r w:rsidRPr="002F5F3A">
        <w:t>‘</w:t>
      </w:r>
      <w:r w:rsidRPr="002F5F3A">
        <w:t>?</w:t>
      </w:r>
      <w:r w:rsidRPr="002F5F3A">
        <w:t>’</w:t>
      </w:r>
      <w:r w:rsidRPr="002F5F3A">
        <w:t xml:space="preserve"> is not displayed on the terminal screen.</w:t>
      </w:r>
    </w:p>
    <w:p w14:paraId="638F3CB8" w14:textId="77777777" w:rsidR="00F6514D" w:rsidRDefault="00F6514D" w:rsidP="00633B89">
      <w:pPr>
        <w:ind w:right="20"/>
      </w:pPr>
    </w:p>
    <w:tbl>
      <w:tblPr>
        <w:tblStyle w:val="48"/>
        <w:tblW w:w="0" w:type="auto"/>
        <w:tblLook w:val="0000" w:firstRow="0" w:lastRow="0" w:firstColumn="0" w:lastColumn="0" w:noHBand="0" w:noVBand="0"/>
      </w:tblPr>
      <w:tblGrid>
        <w:gridCol w:w="8311"/>
      </w:tblGrid>
      <w:tr w:rsidR="00F6514D" w:rsidRPr="00241CFB" w14:paraId="1CF6B2DA" w14:textId="77777777" w:rsidTr="00987F5C">
        <w:tc>
          <w:tcPr>
            <w:tcW w:w="8820" w:type="dxa"/>
          </w:tcPr>
          <w:p w14:paraId="09194DAB" w14:textId="77777777" w:rsidR="00F6514D" w:rsidRPr="00241CFB" w:rsidRDefault="00F6514D" w:rsidP="00633B89">
            <w:pPr>
              <w:pStyle w:val="aa"/>
              <w:ind w:right="20"/>
              <w:rPr>
                <w:rFonts w:ascii="Courier New" w:eastAsia="궁서체" w:hAnsi="Courier New" w:cs="Courier New"/>
                <w:bdr w:val="single" w:sz="4" w:space="0" w:color="auto"/>
              </w:rPr>
            </w:pPr>
            <w:r w:rsidRPr="00241CFB">
              <w:rPr>
                <w:rFonts w:ascii="Courier New" w:eastAsia="궁서체" w:hAnsi="Courier New" w:cs="Courier New"/>
              </w:rPr>
              <w:t xml:space="preserve">Switch# </w:t>
            </w:r>
            <w:proofErr w:type="gramStart"/>
            <w:r w:rsidRPr="00241CFB">
              <w:rPr>
                <w:rFonts w:ascii="Courier New" w:eastAsia="궁서체" w:hAnsi="Courier New" w:cs="Courier New"/>
              </w:rPr>
              <w:t xml:space="preserve">show </w:t>
            </w:r>
            <w:r w:rsidRPr="00241CFB">
              <w:rPr>
                <w:rFonts w:ascii="Courier New" w:eastAsia="궁서체" w:hAnsi="Courier New" w:cs="Courier New"/>
                <w:bdr w:val="single" w:sz="4" w:space="0" w:color="auto"/>
              </w:rPr>
              <w:t>?</w:t>
            </w:r>
            <w:proofErr w:type="gramEnd"/>
          </w:p>
          <w:p w14:paraId="2AC53F09" w14:textId="77777777" w:rsidR="004B3264" w:rsidRPr="00F33482" w:rsidRDefault="004B3264" w:rsidP="00633B89">
            <w:pPr>
              <w:pStyle w:val="aa"/>
              <w:ind w:right="20" w:firstLineChars="200" w:firstLine="360"/>
              <w:rPr>
                <w:rFonts w:ascii="Courier New" w:eastAsia="궁서체" w:hAnsi="Courier New" w:cs="Courier New"/>
              </w:rPr>
            </w:pPr>
            <w:r w:rsidRPr="00F33482">
              <w:rPr>
                <w:rFonts w:ascii="Courier New" w:eastAsia="궁서체" w:hAnsi="Courier New" w:cs="Courier New"/>
              </w:rPr>
              <w:t>10gpon              10G PON information</w:t>
            </w:r>
          </w:p>
          <w:p w14:paraId="6C1012A9"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access-list         List IP access lists</w:t>
            </w:r>
          </w:p>
          <w:p w14:paraId="3FA8C7C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afs                 AFS(Alarm,Fault,Status) information or configuration</w:t>
            </w:r>
          </w:p>
          <w:p w14:paraId="49058DE3"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arp                 Address Resolution Protocol (ARP)</w:t>
            </w:r>
          </w:p>
          <w:p w14:paraId="752120D1"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auth-mac            IPI MAC-Based Authentication</w:t>
            </w:r>
          </w:p>
          <w:p w14:paraId="12F4EC9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authentication      Shows Auth Manager registrations or sessions</w:t>
            </w:r>
          </w:p>
          <w:p w14:paraId="5924F74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auto-config-write   write running-config automatically</w:t>
            </w:r>
          </w:p>
          <w:p w14:paraId="7A3049B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bfd                 Bidirectional Forwarding Detection (BFD)</w:t>
            </w:r>
          </w:p>
          <w:p w14:paraId="2989F92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bgp                 Border Gateway Protocol (BGP)</w:t>
            </w:r>
          </w:p>
          <w:p w14:paraId="2D27519D"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bootvar             Boot and related environment variable</w:t>
            </w:r>
          </w:p>
          <w:p w14:paraId="5872B9B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bridge              Bridge information</w:t>
            </w:r>
          </w:p>
          <w:p w14:paraId="444B9ED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buffers             Adjust system buffer pool parameters</w:t>
            </w:r>
          </w:p>
          <w:p w14:paraId="24194D2A"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                 CAL show</w:t>
            </w:r>
          </w:p>
          <w:p w14:paraId="79B1FA6E"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calendar            Display the hardware calendar</w:t>
            </w:r>
          </w:p>
          <w:p w14:paraId="3BE1345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ce-vlan             COS Preservation for Customer Edge VLAN</w:t>
            </w:r>
          </w:p>
          <w:p w14:paraId="49A0BFB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class-map           Class map entry</w:t>
            </w:r>
          </w:p>
          <w:p w14:paraId="36E6F95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cli                 Show CLI tree of current mode</w:t>
            </w:r>
          </w:p>
          <w:p w14:paraId="55F7503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clns                Connectionless-Mode Network Service (CLNS)</w:t>
            </w:r>
          </w:p>
          <w:p w14:paraId="0BCE671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clock               Display the system clock</w:t>
            </w:r>
          </w:p>
          <w:p w14:paraId="0855ADE8"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command             shell command</w:t>
            </w:r>
          </w:p>
          <w:p w14:paraId="59FD5AD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config              Config file information</w:t>
            </w:r>
          </w:p>
          <w:p w14:paraId="679402B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control-plane       Control-plane</w:t>
            </w:r>
          </w:p>
          <w:p w14:paraId="3438066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                 cpu status and configuration</w:t>
            </w:r>
          </w:p>
          <w:p w14:paraId="645BAAC3"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cpu-mac-filter      CPU rate limit based on Source MAC address</w:t>
            </w:r>
          </w:p>
          <w:p w14:paraId="2BB2DDE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cpu-packet-counter  CPU packet-counter</w:t>
            </w:r>
          </w:p>
          <w:p w14:paraId="07F778F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cpu-rx-queue        Cpu rx packet queue</w:t>
            </w:r>
          </w:p>
          <w:p w14:paraId="3BE8E00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customer            Display Customer spanning-tree</w:t>
            </w:r>
          </w:p>
          <w:p w14:paraId="6FE7DBF0"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cvlan               Display CVLAN information</w:t>
            </w:r>
          </w:p>
          <w:p w14:paraId="2CED6D24"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debugging           Debugging functions (see also 'undebug')</w:t>
            </w:r>
          </w:p>
          <w:p w14:paraId="2B80C7BC"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dot1x               IEEE 802.1X Port-Based Access Control</w:t>
            </w:r>
          </w:p>
          <w:p w14:paraId="067B3FFB"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enhanced-hash       Enhanced Hashing Algorithm (RTAG7)</w:t>
            </w:r>
          </w:p>
          <w:p w14:paraId="41523B01"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environment         Temperature and FAN status information</w:t>
            </w:r>
          </w:p>
          <w:p w14:paraId="0AAE5F65"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etherchannel        EtherChannel information</w:t>
            </w:r>
          </w:p>
          <w:p w14:paraId="5E8E6AD9"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ethernet            ethernet service parameters</w:t>
            </w:r>
          </w:p>
          <w:p w14:paraId="18A5F9C6"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flash:              display information about flash: file system</w:t>
            </w:r>
          </w:p>
          <w:p w14:paraId="326BECD5"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flow-sampler        Display the flow samplers configured</w:t>
            </w:r>
          </w:p>
          <w:p w14:paraId="7169814A"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flowcontrol         IEEE 802.3x Flow Control</w:t>
            </w:r>
          </w:p>
          <w:p w14:paraId="7791F2E2"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fm-status           Show the current status</w:t>
            </w:r>
          </w:p>
          <w:p w14:paraId="351FC3CF" w14:textId="77777777"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gw-ping-check       Specifies the Gateway Ping Check</w:t>
            </w:r>
          </w:p>
          <w:p w14:paraId="1EA7B1D8" w14:textId="77777777" w:rsidR="00F6514D" w:rsidRPr="00241CFB"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ha-fib-summary      HA FIB summary</w:t>
            </w:r>
          </w:p>
          <w:p w14:paraId="225E768D" w14:textId="77777777" w:rsidR="00F6514D" w:rsidRPr="00241CFB" w:rsidRDefault="00F6514D" w:rsidP="00633B89">
            <w:pPr>
              <w:pStyle w:val="aa"/>
              <w:ind w:right="20"/>
              <w:rPr>
                <w:rFonts w:ascii="Courier New" w:eastAsia="궁서체" w:hAnsi="Courier New" w:cs="Courier New"/>
              </w:rPr>
            </w:pPr>
            <w:r w:rsidRPr="00241CFB">
              <w:rPr>
                <w:rFonts w:ascii="Courier New" w:eastAsia="궁서체" w:hAnsi="Courier New" w:cs="Courier New"/>
              </w:rPr>
              <w:t>Switch# show</w:t>
            </w:r>
            <w:r w:rsidRPr="00241CFB">
              <w:rPr>
                <w:rFonts w:ascii="Courier New" w:eastAsia="궁서체" w:hAnsi="Courier New" w:cs="Courier New"/>
                <w:u w:val="single"/>
              </w:rPr>
              <w:t xml:space="preserve"> </w:t>
            </w:r>
          </w:p>
        </w:tc>
      </w:tr>
      <w:tr w:rsidR="004B3264" w:rsidRPr="00241CFB" w14:paraId="648ED632" w14:textId="77777777" w:rsidTr="00987F5C">
        <w:tc>
          <w:tcPr>
            <w:tcW w:w="8820" w:type="dxa"/>
          </w:tcPr>
          <w:p w14:paraId="3F380E71" w14:textId="77777777" w:rsidR="004B3264" w:rsidRPr="00241CFB" w:rsidRDefault="004B3264" w:rsidP="00633B89">
            <w:pPr>
              <w:pStyle w:val="aa"/>
              <w:ind w:right="20"/>
              <w:rPr>
                <w:rFonts w:ascii="Courier New" w:eastAsia="궁서체" w:hAnsi="Courier New" w:cs="Courier New"/>
              </w:rPr>
            </w:pPr>
          </w:p>
        </w:tc>
      </w:tr>
    </w:tbl>
    <w:p w14:paraId="56BC3180" w14:textId="77777777" w:rsidR="00F6514D" w:rsidRDefault="00F6514D" w:rsidP="00633B89">
      <w:pPr>
        <w:pStyle w:val="a3"/>
        <w:ind w:left="0" w:right="20"/>
      </w:pPr>
      <w:r w:rsidRPr="002F5F3A">
        <w:t xml:space="preserve">The result of </w:t>
      </w:r>
      <w:r w:rsidRPr="002F5F3A">
        <w:t>‘</w:t>
      </w:r>
      <w:r w:rsidRPr="002F5F3A">
        <w:t>show</w:t>
      </w:r>
      <w:r w:rsidRPr="002F5F3A">
        <w:t>’</w:t>
      </w:r>
      <w:r w:rsidRPr="002F5F3A">
        <w:t xml:space="preserve"> command when the partial help function is used is as below. If </w:t>
      </w:r>
      <w:r w:rsidRPr="002F5F3A">
        <w:t>‘</w:t>
      </w:r>
      <w:r w:rsidRPr="002F5F3A">
        <w:t>?</w:t>
      </w:r>
      <w:r w:rsidRPr="002F5F3A">
        <w:t>’</w:t>
      </w:r>
      <w:r w:rsidRPr="002F5F3A">
        <w:t xml:space="preserve"> is entered after </w:t>
      </w:r>
      <w:r w:rsidRPr="002F5F3A">
        <w:t>‘</w:t>
      </w:r>
      <w:r w:rsidRPr="002F5F3A">
        <w:t>show</w:t>
      </w:r>
      <w:r w:rsidRPr="002F5F3A">
        <w:t>’</w:t>
      </w:r>
      <w:r w:rsidRPr="002F5F3A">
        <w:t xml:space="preserve"> command, the description on the show command is displayed, and a blinking cursor waits the next command input.</w:t>
      </w:r>
    </w:p>
    <w:tbl>
      <w:tblPr>
        <w:tblStyle w:val="48"/>
        <w:tblW w:w="0" w:type="auto"/>
        <w:tblLook w:val="0000" w:firstRow="0" w:lastRow="0" w:firstColumn="0" w:lastColumn="0" w:noHBand="0" w:noVBand="0"/>
      </w:tblPr>
      <w:tblGrid>
        <w:gridCol w:w="8311"/>
      </w:tblGrid>
      <w:tr w:rsidR="00F6514D" w14:paraId="75F16CEF" w14:textId="77777777" w:rsidTr="00987F5C">
        <w:tc>
          <w:tcPr>
            <w:tcW w:w="8435" w:type="dxa"/>
          </w:tcPr>
          <w:p w14:paraId="0CC3E693" w14:textId="77777777" w:rsidR="00F6514D" w:rsidRDefault="00F6514D" w:rsidP="00633B89">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w:t>
            </w:r>
            <w:r>
              <w:rPr>
                <w:rFonts w:ascii="Courier New" w:hAnsi="Courier New" w:cs="Courier New"/>
                <w:b/>
                <w:bCs/>
                <w:bdr w:val="single" w:sz="4" w:space="0" w:color="auto"/>
              </w:rPr>
              <w:t>?</w:t>
            </w:r>
          </w:p>
          <w:p w14:paraId="52715E88" w14:textId="77777777" w:rsidR="00F6514D" w:rsidRDefault="00F6514D" w:rsidP="00633B89">
            <w:pPr>
              <w:pStyle w:val="aa"/>
              <w:ind w:right="20" w:firstLine="210"/>
              <w:rPr>
                <w:rFonts w:ascii="Courier New" w:hAnsi="Courier New" w:cs="Courier New"/>
              </w:rPr>
            </w:pPr>
            <w:r>
              <w:rPr>
                <w:rFonts w:ascii="Courier New" w:hAnsi="Courier New" w:cs="Courier New"/>
              </w:rPr>
              <w:t>show  Show running system information</w:t>
            </w:r>
          </w:p>
          <w:p w14:paraId="62446C08" w14:textId="77777777" w:rsidR="00F6514D" w:rsidRDefault="00F6514D" w:rsidP="00633B89">
            <w:pPr>
              <w:pStyle w:val="aa"/>
              <w:ind w:right="20"/>
              <w:rPr>
                <w:rFonts w:ascii="Courier New" w:hAnsi="Courier New" w:cs="Courier New"/>
              </w:rPr>
            </w:pPr>
            <w:r>
              <w:rPr>
                <w:rFonts w:ascii="Courier New" w:hAnsi="Courier New" w:cs="Courier New"/>
              </w:rPr>
              <w:t>Switch# show</w:t>
            </w:r>
            <w:r>
              <w:rPr>
                <w:rFonts w:ascii="Courier New" w:hAnsi="Courier New" w:cs="Courier New"/>
                <w:u w:val="single"/>
              </w:rPr>
              <w:t xml:space="preserve"> </w:t>
            </w:r>
          </w:p>
        </w:tc>
      </w:tr>
    </w:tbl>
    <w:p w14:paraId="49ECFA98" w14:textId="77777777" w:rsidR="00F6514D" w:rsidRDefault="00F6514D" w:rsidP="00633B89">
      <w:pPr>
        <w:pStyle w:val="a3"/>
        <w:ind w:left="0" w:right="20"/>
      </w:pPr>
      <w:r w:rsidRPr="002F5F3A">
        <w:t xml:space="preserve">Enter </w:t>
      </w:r>
      <w:r w:rsidRPr="002F5F3A">
        <w:t>‘</w:t>
      </w:r>
      <w:r w:rsidRPr="002F5F3A">
        <w:t>p</w:t>
      </w:r>
      <w:r w:rsidRPr="002F5F3A">
        <w:t>’</w:t>
      </w:r>
      <w:r w:rsidRPr="002F5F3A">
        <w:t xml:space="preserve"> and a question mark </w:t>
      </w:r>
      <w:r w:rsidRPr="002F5F3A">
        <w:t>‘</w:t>
      </w:r>
      <w:r w:rsidRPr="002F5F3A">
        <w:t>?</w:t>
      </w:r>
      <w:r w:rsidRPr="002F5F3A">
        <w:t>’</w:t>
      </w:r>
      <w:r w:rsidRPr="002F5F3A">
        <w:t xml:space="preserve"> with no space when you wish to check the status of a port, but do not know the right command. CLI helper provides a list of options for the remainder of command as below. The command entered by the administrator is displayed again, and a blinking cursor waits the next input.</w:t>
      </w:r>
    </w:p>
    <w:tbl>
      <w:tblPr>
        <w:tblStyle w:val="48"/>
        <w:tblW w:w="0" w:type="auto"/>
        <w:tblLook w:val="0000" w:firstRow="0" w:lastRow="0" w:firstColumn="0" w:lastColumn="0" w:noHBand="0" w:noVBand="0"/>
      </w:tblPr>
      <w:tblGrid>
        <w:gridCol w:w="8311"/>
      </w:tblGrid>
      <w:tr w:rsidR="00F6514D" w14:paraId="67E78CAC" w14:textId="77777777" w:rsidTr="00987F5C">
        <w:tc>
          <w:tcPr>
            <w:tcW w:w="8820" w:type="dxa"/>
          </w:tcPr>
          <w:p w14:paraId="2356771B" w14:textId="77777777" w:rsidR="00F6514D" w:rsidRDefault="00F6514D" w:rsidP="00633B89">
            <w:pPr>
              <w:pStyle w:val="aa"/>
              <w:ind w:right="20"/>
              <w:rPr>
                <w:rFonts w:ascii="Courier New" w:hAnsi="Courier New" w:cs="Courier New"/>
                <w:b/>
                <w:bCs/>
                <w:bdr w:val="single" w:sz="4" w:space="0" w:color="auto"/>
              </w:rPr>
            </w:pPr>
            <w:r>
              <w:rPr>
                <w:rFonts w:ascii="Courier New" w:hAnsi="Courier New" w:cs="Courier New"/>
              </w:rPr>
              <w:t xml:space="preserve">Switch# </w:t>
            </w:r>
            <w:r>
              <w:rPr>
                <w:rFonts w:ascii="Courier New" w:hAnsi="Courier New" w:cs="Courier New"/>
                <w:b/>
                <w:bCs/>
              </w:rPr>
              <w:t>show p</w:t>
            </w:r>
            <w:r>
              <w:rPr>
                <w:rFonts w:ascii="Courier New" w:hAnsi="Courier New" w:cs="Courier New"/>
                <w:b/>
                <w:bCs/>
                <w:bdr w:val="single" w:sz="4" w:space="0" w:color="auto"/>
              </w:rPr>
              <w:t>?</w:t>
            </w:r>
          </w:p>
          <w:p w14:paraId="47241123" w14:textId="77777777"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lastRenderedPageBreak/>
              <w:t>policy-map  Policy map entry</w:t>
            </w:r>
          </w:p>
          <w:p w14:paraId="4DB24CBF"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pon         PON Information</w:t>
            </w:r>
          </w:p>
          <w:p w14:paraId="4C371DD8"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        Port status and configuration</w:t>
            </w:r>
          </w:p>
          <w:p w14:paraId="7980B4DE"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port-mib    Port-Mib Count</w:t>
            </w:r>
          </w:p>
          <w:p w14:paraId="59A79AD7"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pppoe       Point-to-Point over Ethernet (PPPoE)</w:t>
            </w:r>
          </w:p>
          <w:p w14:paraId="0DEBFD0E" w14:textId="77777777"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privilege   Show current privilege level</w:t>
            </w:r>
          </w:p>
          <w:p w14:paraId="3157B87C" w14:textId="77777777" w:rsidR="00F6514D" w:rsidRDefault="00F6514D" w:rsidP="00633B89">
            <w:pPr>
              <w:pStyle w:val="aa"/>
              <w:ind w:right="20"/>
              <w:rPr>
                <w:rFonts w:ascii="Courier New" w:hAnsi="Courier New" w:cs="Courier New"/>
                <w:u w:val="single"/>
              </w:rPr>
            </w:pPr>
            <w:r>
              <w:rPr>
                <w:rFonts w:ascii="Courier New" w:hAnsi="Courier New" w:cs="Courier New"/>
              </w:rPr>
              <w:t>Switch# show p</w:t>
            </w:r>
            <w:r>
              <w:rPr>
                <w:rFonts w:ascii="Courier New" w:hAnsi="Courier New" w:cs="Courier New"/>
                <w:u w:val="single"/>
              </w:rPr>
              <w:t xml:space="preserve"> </w:t>
            </w:r>
          </w:p>
          <w:p w14:paraId="0D4D41F2" w14:textId="77777777" w:rsidR="004B3264" w:rsidRDefault="004B3264" w:rsidP="00633B89">
            <w:pPr>
              <w:pStyle w:val="aa"/>
              <w:ind w:right="20"/>
              <w:rPr>
                <w:rFonts w:ascii="Courier New" w:hAnsi="Courier New" w:cs="Courier New"/>
              </w:rPr>
            </w:pPr>
          </w:p>
        </w:tc>
      </w:tr>
    </w:tbl>
    <w:p w14:paraId="390C7F52" w14:textId="77777777" w:rsidR="00F6514D" w:rsidRDefault="00F6514D" w:rsidP="00633B89">
      <w:pPr>
        <w:pStyle w:val="3"/>
        <w:ind w:left="0" w:right="20"/>
      </w:pPr>
      <w:bookmarkStart w:id="143" w:name="_Toc337198275"/>
      <w:bookmarkStart w:id="144" w:name="_Toc354416060"/>
      <w:bookmarkStart w:id="145" w:name="_Toc444694882"/>
      <w:r w:rsidRPr="00D867F8">
        <w:lastRenderedPageBreak/>
        <w:t>Abbreviated Syntax</w:t>
      </w:r>
      <w:bookmarkEnd w:id="143"/>
      <w:bookmarkEnd w:id="144"/>
      <w:bookmarkEnd w:id="145"/>
    </w:p>
    <w:p w14:paraId="2F7D48A7" w14:textId="77777777" w:rsidR="00F6514D" w:rsidRDefault="00094318" w:rsidP="00633B89">
      <w:pPr>
        <w:pStyle w:val="a3"/>
        <w:ind w:left="0" w:right="20"/>
      </w:pPr>
      <w:r>
        <w:t>C9500</w:t>
      </w:r>
      <w:r w:rsidR="00F6514D" w:rsidRPr="002F5F3A">
        <w:t xml:space="preserve"> CLI supports abbreviated syntax, 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8"/>
        <w:gridCol w:w="1068"/>
        <w:gridCol w:w="6252"/>
      </w:tblGrid>
      <w:tr w:rsidR="00F6514D" w14:paraId="3C9C761A" w14:textId="77777777" w:rsidTr="00987F5C">
        <w:tc>
          <w:tcPr>
            <w:tcW w:w="900" w:type="dxa"/>
            <w:vAlign w:val="center"/>
          </w:tcPr>
          <w:p w14:paraId="7458FCAA"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Default="00F6514D" w:rsidP="00633B89">
            <w:pPr>
              <w:pStyle w:val="aa"/>
              <w:ind w:right="20"/>
              <w:jc w:val="both"/>
              <w:rPr>
                <w:b/>
                <w:bCs/>
              </w:rPr>
            </w:pPr>
            <w:r>
              <w:rPr>
                <w:b/>
                <w:bCs/>
              </w:rPr>
              <w:t>Notice</w:t>
            </w:r>
          </w:p>
        </w:tc>
        <w:tc>
          <w:tcPr>
            <w:tcW w:w="6800" w:type="dxa"/>
            <w:vAlign w:val="center"/>
          </w:tcPr>
          <w:p w14:paraId="3E8CDA38" w14:textId="77777777" w:rsidR="00F6514D" w:rsidRDefault="00F6514D" w:rsidP="00633B89">
            <w:pPr>
              <w:pStyle w:val="aa"/>
              <w:ind w:right="20"/>
              <w:jc w:val="both"/>
            </w:pPr>
            <w:r w:rsidRPr="002F5F3A">
              <w:t xml:space="preserve">When using abbreviated command syntax, users must enter enough characters to make the command unambiguous and distinguishable to </w:t>
            </w:r>
            <w:r w:rsidR="00094318">
              <w:t>C9500</w:t>
            </w:r>
            <w:r w:rsidRPr="002F5F3A">
              <w:t xml:space="preserve">. Users may receive - %Ambiguous command, which means there </w:t>
            </w:r>
            <w:proofErr w:type="gramStart"/>
            <w:r w:rsidRPr="002F5F3A">
              <w:t>are</w:t>
            </w:r>
            <w:proofErr w:type="gramEnd"/>
            <w:r w:rsidRPr="002F5F3A">
              <w:t xml:space="preserve"> more than one command with the same prefix that you have entered in the mode.</w:t>
            </w:r>
          </w:p>
        </w:tc>
      </w:tr>
    </w:tbl>
    <w:p w14:paraId="596BA287" w14:textId="77777777" w:rsidR="00F6514D" w:rsidRDefault="00F6514D" w:rsidP="00633B89">
      <w:pPr>
        <w:ind w:right="20"/>
        <w:rPr>
          <w:rFonts w:cs="Times New Roman"/>
        </w:rPr>
      </w:pPr>
    </w:p>
    <w:tbl>
      <w:tblPr>
        <w:tblStyle w:val="48"/>
        <w:tblW w:w="0" w:type="auto"/>
        <w:tblLook w:val="0000" w:firstRow="0" w:lastRow="0" w:firstColumn="0" w:lastColumn="0" w:noHBand="0" w:noVBand="0"/>
      </w:tblPr>
      <w:tblGrid>
        <w:gridCol w:w="8311"/>
      </w:tblGrid>
      <w:tr w:rsidR="00F6514D" w14:paraId="63D4AE26" w14:textId="77777777" w:rsidTr="00987F5C">
        <w:tc>
          <w:tcPr>
            <w:tcW w:w="8820" w:type="dxa"/>
          </w:tcPr>
          <w:p w14:paraId="11470224" w14:textId="77777777"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bdr w:val="single" w:sz="4" w:space="0" w:color="auto"/>
              </w:rPr>
              <w:sym w:font="Wingdings 3" w:char="F038"/>
            </w:r>
          </w:p>
          <w:p w14:paraId="6C29E489" w14:textId="77777777" w:rsidR="00F6514D" w:rsidRDefault="00F6514D" w:rsidP="00633B89">
            <w:pPr>
              <w:pStyle w:val="aa"/>
              <w:ind w:right="20"/>
              <w:rPr>
                <w:rFonts w:ascii="Courier New" w:hAnsi="Courier New" w:cs="Courier New"/>
              </w:rPr>
            </w:pPr>
            <w:r>
              <w:rPr>
                <w:rFonts w:ascii="Courier New" w:hAnsi="Courier New" w:cs="Courier New"/>
              </w:rPr>
              <w:t>% Ambiguous command.</w:t>
            </w:r>
          </w:p>
          <w:p w14:paraId="1E314439" w14:textId="77777777" w:rsidR="00F6514D" w:rsidRDefault="00F6514D" w:rsidP="00633B89">
            <w:pPr>
              <w:pStyle w:val="aa"/>
              <w:ind w:right="20"/>
              <w:rPr>
                <w:rFonts w:ascii="Courier New" w:hAnsi="Courier New" w:cs="Courier New"/>
              </w:rPr>
            </w:pPr>
          </w:p>
          <w:p w14:paraId="6312FA46" w14:textId="77777777" w:rsidR="00F6514D" w:rsidRDefault="00F6514D" w:rsidP="00633B89">
            <w:pPr>
              <w:pStyle w:val="aa"/>
              <w:ind w:right="20"/>
              <w:rPr>
                <w:rFonts w:ascii="Courier New" w:hAnsi="Courier New" w:cs="Courier New"/>
              </w:rPr>
            </w:pPr>
            <w:r>
              <w:rPr>
                <w:rFonts w:ascii="Courier New" w:hAnsi="Courier New" w:cs="Courier New"/>
              </w:rPr>
              <w:t xml:space="preserve">Switch# show </w:t>
            </w:r>
            <w:proofErr w:type="gramStart"/>
            <w:r>
              <w:rPr>
                <w:rFonts w:ascii="Courier New" w:hAnsi="Courier New" w:cs="Courier New"/>
              </w:rPr>
              <w:t xml:space="preserve">i </w:t>
            </w:r>
            <w:r>
              <w:rPr>
                <w:rFonts w:ascii="Courier New" w:hAnsi="Courier New" w:cs="Courier New"/>
                <w:bdr w:val="single" w:sz="4" w:space="0" w:color="auto"/>
              </w:rPr>
              <w:t>?</w:t>
            </w:r>
            <w:proofErr w:type="gramEnd"/>
          </w:p>
          <w:p w14:paraId="6A1838C7" w14:textId="77777777"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idprom        show IDPROMs for FRUs</w:t>
            </w:r>
          </w:p>
          <w:p w14:paraId="3E4712F8"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imi           Integrated Management Interface (IMI)</w:t>
            </w:r>
          </w:p>
          <w:p w14:paraId="47AF846B"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inet-service  Display enabled internet services</w:t>
            </w:r>
          </w:p>
          <w:p w14:paraId="3377CBEC"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interface     IP interface status and configuration</w:t>
            </w:r>
          </w:p>
          <w:p w14:paraId="15D6E86A" w14:textId="77777777"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ip            IP information</w:t>
            </w:r>
          </w:p>
          <w:p w14:paraId="709EEF84" w14:textId="77777777"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ipv6          Internet Protocol version 6 (IPv6)</w:t>
            </w:r>
          </w:p>
          <w:p w14:paraId="1C577FF5" w14:textId="77777777"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u w:val="single"/>
              </w:rPr>
              <w:t xml:space="preserve"> </w:t>
            </w:r>
          </w:p>
        </w:tc>
      </w:tr>
    </w:tbl>
    <w:p w14:paraId="7129C0F7" w14:textId="77777777" w:rsidR="00F6514D" w:rsidRDefault="00F6514D" w:rsidP="00633B89">
      <w:pPr>
        <w:pStyle w:val="3"/>
        <w:ind w:left="0" w:right="20"/>
      </w:pPr>
      <w:bookmarkStart w:id="146" w:name="_Toc337198276"/>
      <w:bookmarkStart w:id="147" w:name="_Toc354416061"/>
      <w:bookmarkStart w:id="148" w:name="_Toc444694883"/>
      <w:r w:rsidRPr="00D867F8">
        <w:t>Command Symbols</w:t>
      </w:r>
      <w:bookmarkEnd w:id="146"/>
      <w:bookmarkEnd w:id="147"/>
      <w:bookmarkEnd w:id="148"/>
    </w:p>
    <w:p w14:paraId="69DCC9C6" w14:textId="77777777" w:rsidR="00F6514D" w:rsidRDefault="00F6514D" w:rsidP="00633B89">
      <w:pPr>
        <w:pStyle w:val="a3"/>
        <w:ind w:left="0" w:right="20"/>
      </w:pPr>
      <w:r w:rsidRPr="002F5F3A">
        <w:t>Various symbols are used to describe the command syntax in this guide. These symbols explain how to enter the command and parameters. The following table summarizes the symbols applied to the system command syntax.</w:t>
      </w:r>
    </w:p>
    <w:p w14:paraId="5635AF7C" w14:textId="77777777" w:rsidR="00F6514D" w:rsidRDefault="00C574E7" w:rsidP="00633B89">
      <w:pPr>
        <w:pStyle w:val="afffff3"/>
        <w:ind w:left="0" w:right="20"/>
      </w:pPr>
      <w:bookmarkStart w:id="149" w:name="_Toc198525976"/>
      <w:bookmarkStart w:id="150" w:name="_Toc361679313"/>
      <w:bookmarkStart w:id="151" w:name="_Toc391575143"/>
      <w:r>
        <w:t xml:space="preserve">Table </w:t>
      </w:r>
      <w:r w:rsidR="005832B8">
        <w:fldChar w:fldCharType="begin"/>
      </w:r>
      <w:r w:rsidR="00092D8C">
        <w:instrText xml:space="preserve"> SEQ Table \* ARABIC </w:instrText>
      </w:r>
      <w:r w:rsidR="005832B8">
        <w:fldChar w:fldCharType="separate"/>
      </w:r>
      <w:r w:rsidR="003E6991">
        <w:rPr>
          <w:noProof/>
        </w:rPr>
        <w:t>1</w:t>
      </w:r>
      <w:r w:rsidR="005832B8">
        <w:rPr>
          <w:noProof/>
        </w:rPr>
        <w:fldChar w:fldCharType="end"/>
      </w:r>
      <w:r w:rsidR="00F6514D">
        <w:t xml:space="preserve"> </w:t>
      </w:r>
      <w:bookmarkEnd w:id="149"/>
      <w:bookmarkEnd w:id="150"/>
      <w:r w:rsidR="00F6514D" w:rsidRPr="002F5F3A">
        <w:t>Command Syntax Symbol</w:t>
      </w:r>
      <w:bookmarkEnd w:id="151"/>
    </w:p>
    <w:tbl>
      <w:tblPr>
        <w:tblStyle w:val="CLIWide"/>
        <w:tblW w:w="0" w:type="auto"/>
        <w:tblLook w:val="01E0" w:firstRow="1" w:lastRow="1" w:firstColumn="1" w:lastColumn="1" w:noHBand="0" w:noVBand="0"/>
      </w:tblPr>
      <w:tblGrid>
        <w:gridCol w:w="1117"/>
        <w:gridCol w:w="1170"/>
        <w:gridCol w:w="5911"/>
      </w:tblGrid>
      <w:tr w:rsidR="00F6514D" w:rsidRPr="002F5F3A"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2F5F3A" w:rsidRDefault="00F6514D" w:rsidP="00633B89">
            <w:pPr>
              <w:pStyle w:val="ab"/>
              <w:wordWrap/>
              <w:ind w:right="20"/>
              <w:rPr>
                <w:b w:val="0"/>
              </w:rPr>
            </w:pPr>
            <w:r w:rsidRPr="002F5F3A">
              <w:rPr>
                <w:b w:val="0"/>
              </w:rPr>
              <w:t>Symbol</w:t>
            </w:r>
          </w:p>
        </w:tc>
        <w:tc>
          <w:tcPr>
            <w:tcW w:w="0" w:type="auto"/>
          </w:tcPr>
          <w:p w14:paraId="0213A0FB" w14:textId="77777777" w:rsidR="00F6514D" w:rsidRPr="002F5F3A" w:rsidRDefault="00F6514D" w:rsidP="00633B89">
            <w:pPr>
              <w:pStyle w:val="ab"/>
              <w:wordWrap/>
              <w:ind w:right="20"/>
              <w:rPr>
                <w:b w:val="0"/>
              </w:rPr>
            </w:pPr>
            <w:r w:rsidRPr="002F5F3A">
              <w:rPr>
                <w:b w:val="0"/>
              </w:rPr>
              <w:t>Name</w:t>
            </w:r>
          </w:p>
        </w:tc>
        <w:tc>
          <w:tcPr>
            <w:tcW w:w="0" w:type="auto"/>
          </w:tcPr>
          <w:p w14:paraId="46135CCE" w14:textId="77777777" w:rsidR="00F6514D" w:rsidRPr="002F5F3A" w:rsidRDefault="00F6514D" w:rsidP="00633B89">
            <w:pPr>
              <w:pStyle w:val="ab"/>
              <w:wordWrap/>
              <w:ind w:right="20"/>
              <w:rPr>
                <w:b w:val="0"/>
              </w:rPr>
            </w:pPr>
            <w:r w:rsidRPr="002F5F3A">
              <w:rPr>
                <w:b w:val="0"/>
              </w:rPr>
              <w:t>Description</w:t>
            </w:r>
          </w:p>
        </w:tc>
      </w:tr>
      <w:tr w:rsidR="00F6514D" w:rsidRPr="002F5F3A" w14:paraId="3333089C" w14:textId="77777777" w:rsidTr="006177C1">
        <w:tc>
          <w:tcPr>
            <w:tcW w:w="0" w:type="auto"/>
          </w:tcPr>
          <w:p w14:paraId="6978408A" w14:textId="77777777" w:rsidR="00F6514D" w:rsidRPr="002F5F3A" w:rsidRDefault="00F6514D" w:rsidP="00633B89">
            <w:pPr>
              <w:pStyle w:val="aa"/>
              <w:ind w:right="20"/>
            </w:pPr>
            <w:r w:rsidRPr="002F5F3A">
              <w:t xml:space="preserve">&lt;&gt;: </w:t>
            </w:r>
          </w:p>
        </w:tc>
        <w:tc>
          <w:tcPr>
            <w:tcW w:w="0" w:type="auto"/>
          </w:tcPr>
          <w:p w14:paraId="4550E98A" w14:textId="77777777" w:rsidR="00F6514D" w:rsidRPr="002F5F3A" w:rsidRDefault="00F6514D" w:rsidP="00633B89">
            <w:pPr>
              <w:pStyle w:val="aa"/>
              <w:ind w:right="20"/>
            </w:pPr>
            <w:r w:rsidRPr="002F5F3A">
              <w:t>Angle brackets</w:t>
            </w:r>
          </w:p>
        </w:tc>
        <w:tc>
          <w:tcPr>
            <w:tcW w:w="0" w:type="auto"/>
          </w:tcPr>
          <w:p w14:paraId="4C1C3331" w14:textId="77777777" w:rsidR="00F6514D" w:rsidRPr="002F5F3A" w:rsidRDefault="00F6514D" w:rsidP="00633B89">
            <w:pPr>
              <w:pStyle w:val="a9"/>
              <w:numPr>
                <w:ilvl w:val="0"/>
                <w:numId w:val="10"/>
              </w:numPr>
              <w:wordWrap/>
              <w:ind w:left="0" w:right="20"/>
              <w:rPr>
                <w:kern w:val="0"/>
              </w:rPr>
            </w:pPr>
            <w:r w:rsidRPr="002F5F3A">
              <w:rPr>
                <w:rStyle w:val="Charf5"/>
              </w:rPr>
              <w:t>Enclose a variable or value in the command syntax.</w:t>
            </w:r>
            <w:r w:rsidRPr="002F5F3A">
              <w:rPr>
                <w:kern w:val="0"/>
              </w:rPr>
              <w:t xml:space="preserve"> You must specify the variable or value. </w:t>
            </w:r>
          </w:p>
          <w:p w14:paraId="70E4B364" w14:textId="77777777" w:rsidR="00F6514D" w:rsidRPr="002F5F3A" w:rsidRDefault="00F6514D" w:rsidP="00633B89">
            <w:pPr>
              <w:pStyle w:val="afffc"/>
              <w:ind w:right="20"/>
            </w:pPr>
            <w:r w:rsidRPr="002F5F3A">
              <w:rPr>
                <w:kern w:val="0"/>
              </w:rPr>
              <w:t>For example, in the syntax</w:t>
            </w:r>
          </w:p>
          <w:p w14:paraId="10C3064E" w14:textId="77777777" w:rsidR="00F6514D" w:rsidRPr="002F5F3A" w:rsidRDefault="00F6514D" w:rsidP="00633B89">
            <w:pPr>
              <w:pStyle w:val="afffc"/>
              <w:ind w:right="20"/>
            </w:pPr>
            <w:r w:rsidRPr="002F5F3A">
              <w:t xml:space="preserve">access-list &lt;1-99&gt; </w:t>
            </w:r>
            <w:r w:rsidRPr="002F5F3A">
              <w:rPr>
                <w:i/>
              </w:rPr>
              <w:t>{deny|permit}</w:t>
            </w:r>
            <w:r w:rsidRPr="002F5F3A">
              <w:t xml:space="preserve"> address</w:t>
            </w:r>
          </w:p>
          <w:p w14:paraId="24D5A54C" w14:textId="77777777" w:rsidR="00F6514D" w:rsidRPr="002F5F3A" w:rsidRDefault="00F6514D" w:rsidP="00633B89">
            <w:pPr>
              <w:pStyle w:val="a9"/>
              <w:numPr>
                <w:ilvl w:val="0"/>
                <w:numId w:val="10"/>
              </w:numPr>
              <w:wordWrap/>
              <w:spacing w:before="80" w:after="80"/>
              <w:ind w:left="0" w:right="20"/>
            </w:pPr>
            <w:r w:rsidRPr="002F5F3A">
              <w:t>You must supply standard access control list number for &lt;1-99&gt; when entering the command.</w:t>
            </w:r>
          </w:p>
        </w:tc>
      </w:tr>
      <w:tr w:rsidR="00F6514D" w:rsidRPr="002F5F3A" w14:paraId="47992F74" w14:textId="77777777" w:rsidTr="006177C1">
        <w:tc>
          <w:tcPr>
            <w:tcW w:w="0" w:type="auto"/>
          </w:tcPr>
          <w:p w14:paraId="47DE24C2" w14:textId="77777777" w:rsidR="00F6514D" w:rsidRPr="002F5F3A" w:rsidRDefault="00F6514D" w:rsidP="00633B89">
            <w:pPr>
              <w:pStyle w:val="aa"/>
              <w:ind w:right="20"/>
            </w:pPr>
            <w:r w:rsidRPr="002F5F3A">
              <w:t xml:space="preserve">{}: </w:t>
            </w:r>
          </w:p>
        </w:tc>
        <w:tc>
          <w:tcPr>
            <w:tcW w:w="0" w:type="auto"/>
          </w:tcPr>
          <w:p w14:paraId="30350962" w14:textId="77777777" w:rsidR="00F6514D" w:rsidRPr="002F5F3A" w:rsidRDefault="00F6514D" w:rsidP="00633B89">
            <w:pPr>
              <w:pStyle w:val="aa"/>
              <w:ind w:right="20"/>
            </w:pPr>
            <w:r w:rsidRPr="002F5F3A">
              <w:t>Braces</w:t>
            </w:r>
          </w:p>
        </w:tc>
        <w:tc>
          <w:tcPr>
            <w:tcW w:w="0" w:type="auto"/>
          </w:tcPr>
          <w:p w14:paraId="7DB5C572" w14:textId="77777777" w:rsidR="00F6514D" w:rsidRPr="002F5F3A" w:rsidRDefault="00F6514D" w:rsidP="00633B89">
            <w:pPr>
              <w:pStyle w:val="afffc"/>
              <w:ind w:right="20"/>
            </w:pPr>
            <w:r w:rsidRPr="002F5F3A">
              <w:t xml:space="preserve">Enclose a required value or list of parameters in the command syntax. The administrator must enter at least one necessary item among the parameter list. </w:t>
            </w:r>
          </w:p>
          <w:p w14:paraId="4164A63E" w14:textId="77777777" w:rsidR="00F6514D" w:rsidRPr="002F5F3A" w:rsidRDefault="00F6514D" w:rsidP="00633B89">
            <w:pPr>
              <w:pStyle w:val="afffc"/>
              <w:ind w:right="20"/>
            </w:pPr>
            <w:r w:rsidRPr="002F5F3A">
              <w:t>For example, in the syntax</w:t>
            </w:r>
          </w:p>
          <w:p w14:paraId="4D4A6DDE" w14:textId="77777777" w:rsidR="00F6514D" w:rsidRPr="002F5F3A" w:rsidRDefault="00F6514D" w:rsidP="00633B89">
            <w:pPr>
              <w:pStyle w:val="afffc"/>
              <w:ind w:right="20"/>
            </w:pPr>
            <w:r w:rsidRPr="002F5F3A">
              <w:t>router {</w:t>
            </w:r>
            <w:r w:rsidRPr="002F5F3A">
              <w:rPr>
                <w:i/>
                <w:iCs/>
              </w:rPr>
              <w:t>rip|ospf</w:t>
            </w:r>
            <w:r w:rsidRPr="002F5F3A">
              <w:t>}</w:t>
            </w:r>
          </w:p>
          <w:p w14:paraId="3B65B338" w14:textId="77777777" w:rsidR="00F6514D" w:rsidRPr="002F5F3A" w:rsidRDefault="00F6514D" w:rsidP="00633B89">
            <w:pPr>
              <w:pStyle w:val="a9"/>
              <w:numPr>
                <w:ilvl w:val="0"/>
                <w:numId w:val="10"/>
              </w:numPr>
              <w:wordWrap/>
              <w:spacing w:before="80" w:after="80"/>
              <w:ind w:left="0" w:right="20"/>
            </w:pPr>
            <w:r w:rsidRPr="002F5F3A">
              <w:t>You must enter one of the two parameter lists to specify the routing protocol.</w:t>
            </w:r>
          </w:p>
        </w:tc>
      </w:tr>
      <w:tr w:rsidR="00F6514D" w:rsidRPr="002F5F3A" w14:paraId="7035EDD0" w14:textId="77777777" w:rsidTr="006177C1">
        <w:tc>
          <w:tcPr>
            <w:tcW w:w="0" w:type="auto"/>
          </w:tcPr>
          <w:p w14:paraId="5ABE5340" w14:textId="77777777" w:rsidR="00F6514D" w:rsidRPr="002F5F3A" w:rsidRDefault="00F6514D" w:rsidP="00633B89">
            <w:pPr>
              <w:pStyle w:val="aa"/>
              <w:ind w:right="20"/>
            </w:pPr>
            <w:r w:rsidRPr="002F5F3A">
              <w:t xml:space="preserve">[]: </w:t>
            </w:r>
          </w:p>
        </w:tc>
        <w:tc>
          <w:tcPr>
            <w:tcW w:w="0" w:type="auto"/>
          </w:tcPr>
          <w:p w14:paraId="528C9D7C" w14:textId="77777777" w:rsidR="00F6514D" w:rsidRPr="002F5F3A" w:rsidRDefault="00F6514D" w:rsidP="00633B89">
            <w:pPr>
              <w:pStyle w:val="aa"/>
              <w:ind w:right="20"/>
            </w:pPr>
            <w:r w:rsidRPr="002F5F3A">
              <w:t xml:space="preserve">Square </w:t>
            </w:r>
            <w:r w:rsidRPr="002F5F3A">
              <w:lastRenderedPageBreak/>
              <w:t>brackets</w:t>
            </w:r>
          </w:p>
        </w:tc>
        <w:tc>
          <w:tcPr>
            <w:tcW w:w="0" w:type="auto"/>
          </w:tcPr>
          <w:p w14:paraId="778272B6" w14:textId="77777777" w:rsidR="00F6514D" w:rsidRPr="002F5F3A" w:rsidRDefault="00F6514D" w:rsidP="00633B89">
            <w:pPr>
              <w:pStyle w:val="afffc"/>
              <w:ind w:right="20"/>
            </w:pPr>
            <w:r w:rsidRPr="002F5F3A">
              <w:lastRenderedPageBreak/>
              <w:t>Enclose a required value or list of parameters in the command syntax.</w:t>
            </w:r>
          </w:p>
          <w:p w14:paraId="6277BA0F" w14:textId="77777777" w:rsidR="00F6514D" w:rsidRPr="002F5F3A" w:rsidRDefault="00F6514D" w:rsidP="00633B89">
            <w:pPr>
              <w:pStyle w:val="afffc"/>
              <w:ind w:right="20"/>
            </w:pPr>
            <w:r w:rsidRPr="002F5F3A">
              <w:lastRenderedPageBreak/>
              <w:t xml:space="preserve">The administrator can specify necessary items among the list selectively. There may be no need to specify an item. </w:t>
            </w:r>
          </w:p>
          <w:p w14:paraId="2629BABA" w14:textId="77777777" w:rsidR="00F6514D" w:rsidRPr="002F5F3A" w:rsidRDefault="00F6514D" w:rsidP="00633B89">
            <w:pPr>
              <w:pStyle w:val="afffc"/>
              <w:ind w:right="20"/>
            </w:pPr>
            <w:r w:rsidRPr="002F5F3A">
              <w:t>For example, in the syntax</w:t>
            </w:r>
          </w:p>
          <w:p w14:paraId="29ED2CEA" w14:textId="77777777" w:rsidR="00F6514D" w:rsidRPr="002F5F3A" w:rsidRDefault="00F6514D" w:rsidP="00633B89">
            <w:pPr>
              <w:pStyle w:val="afffc"/>
              <w:ind w:right="20"/>
            </w:pPr>
            <w:r w:rsidRPr="002F5F3A">
              <w:t>show interfaces [</w:t>
            </w:r>
            <w:r w:rsidRPr="002F5F3A">
              <w:rPr>
                <w:i/>
                <w:iCs/>
              </w:rPr>
              <w:t>ifname</w:t>
            </w:r>
            <w:r w:rsidRPr="002F5F3A">
              <w:t>]</w:t>
            </w:r>
          </w:p>
          <w:p w14:paraId="0AE0E175" w14:textId="77777777" w:rsidR="00F6514D" w:rsidRPr="002F5F3A" w:rsidRDefault="00F6514D" w:rsidP="00633B89">
            <w:pPr>
              <w:pStyle w:val="a9"/>
              <w:numPr>
                <w:ilvl w:val="0"/>
                <w:numId w:val="10"/>
              </w:numPr>
              <w:wordWrap/>
              <w:ind w:left="0" w:right="20"/>
            </w:pPr>
            <w:r w:rsidRPr="002F5F3A">
              <w:t>You can enter the interface name for ifname or not.</w:t>
            </w:r>
          </w:p>
        </w:tc>
      </w:tr>
      <w:tr w:rsidR="00F6514D" w:rsidRPr="002F5F3A" w14:paraId="3D58491D" w14:textId="77777777" w:rsidTr="006177C1">
        <w:tc>
          <w:tcPr>
            <w:tcW w:w="0" w:type="auto"/>
          </w:tcPr>
          <w:p w14:paraId="5FF13A20" w14:textId="77777777" w:rsidR="00F6514D" w:rsidRPr="002F5F3A" w:rsidRDefault="00F6514D" w:rsidP="00633B89">
            <w:pPr>
              <w:pStyle w:val="aa"/>
              <w:ind w:right="20"/>
            </w:pPr>
            <w:r w:rsidRPr="002F5F3A">
              <w:lastRenderedPageBreak/>
              <w:t xml:space="preserve">|: </w:t>
            </w:r>
          </w:p>
        </w:tc>
        <w:tc>
          <w:tcPr>
            <w:tcW w:w="0" w:type="auto"/>
          </w:tcPr>
          <w:p w14:paraId="444FB750" w14:textId="77777777" w:rsidR="00F6514D" w:rsidRPr="002F5F3A" w:rsidRDefault="00F6514D" w:rsidP="00633B89">
            <w:pPr>
              <w:pStyle w:val="aa"/>
              <w:ind w:right="20"/>
            </w:pPr>
            <w:r w:rsidRPr="002F5F3A">
              <w:t>Vertical bar</w:t>
            </w:r>
          </w:p>
        </w:tc>
        <w:tc>
          <w:tcPr>
            <w:tcW w:w="0" w:type="auto"/>
          </w:tcPr>
          <w:p w14:paraId="41386229" w14:textId="77777777" w:rsidR="00F6514D" w:rsidRPr="002F5F3A" w:rsidRDefault="00F6514D" w:rsidP="00633B89">
            <w:pPr>
              <w:pStyle w:val="afffc"/>
              <w:ind w:right="20"/>
            </w:pPr>
            <w:r w:rsidRPr="002F5F3A">
              <w:t>Separate mutually exclusive items in the list, one of which must be entered. For example, in the syntax</w:t>
            </w:r>
          </w:p>
          <w:p w14:paraId="2B1AA087" w14:textId="77777777" w:rsidR="00F6514D" w:rsidRPr="002F5F3A" w:rsidRDefault="00F6514D" w:rsidP="00633B89">
            <w:pPr>
              <w:pStyle w:val="afffc"/>
              <w:ind w:right="20"/>
            </w:pPr>
            <w:r w:rsidRPr="002F5F3A">
              <w:t xml:space="preserve">switch port mode </w:t>
            </w:r>
            <w:r w:rsidRPr="002F5F3A">
              <w:rPr>
                <w:i/>
              </w:rPr>
              <w:t>{access|trunk}</w:t>
            </w:r>
          </w:p>
          <w:p w14:paraId="378D2885" w14:textId="77777777" w:rsidR="00F6514D" w:rsidRPr="002F5F3A" w:rsidRDefault="00F6514D" w:rsidP="00633B89">
            <w:pPr>
              <w:pStyle w:val="a9"/>
              <w:numPr>
                <w:ilvl w:val="0"/>
                <w:numId w:val="10"/>
              </w:numPr>
              <w:wordWrap/>
              <w:ind w:left="0" w:right="20"/>
            </w:pPr>
            <w:r w:rsidRPr="002F5F3A">
              <w:t>You must specify either the access or trunk mode of the switch port in the command. Do not type the vertical bar.</w:t>
            </w:r>
          </w:p>
        </w:tc>
      </w:tr>
      <w:tr w:rsidR="00F6514D" w:rsidRPr="002F5F3A" w14:paraId="27A1A28A" w14:textId="77777777" w:rsidTr="006177C1">
        <w:tc>
          <w:tcPr>
            <w:tcW w:w="0" w:type="auto"/>
          </w:tcPr>
          <w:p w14:paraId="7EF9AC5B" w14:textId="77777777" w:rsidR="00F6514D" w:rsidRPr="002F5F3A" w:rsidRDefault="00F6514D" w:rsidP="00633B89">
            <w:pPr>
              <w:pStyle w:val="aa"/>
              <w:ind w:right="20"/>
              <w:rPr>
                <w:i/>
                <w:iCs/>
              </w:rPr>
            </w:pPr>
            <w:r w:rsidRPr="002F5F3A">
              <w:rPr>
                <w:i/>
                <w:iCs/>
              </w:rPr>
              <w:t>Italic</w:t>
            </w:r>
          </w:p>
        </w:tc>
        <w:tc>
          <w:tcPr>
            <w:tcW w:w="0" w:type="auto"/>
          </w:tcPr>
          <w:p w14:paraId="4B56228F" w14:textId="77777777" w:rsidR="00F6514D" w:rsidRPr="002F5F3A" w:rsidRDefault="00F6514D" w:rsidP="00633B89">
            <w:pPr>
              <w:pStyle w:val="aa"/>
              <w:ind w:right="20"/>
            </w:pPr>
          </w:p>
        </w:tc>
        <w:tc>
          <w:tcPr>
            <w:tcW w:w="0" w:type="auto"/>
          </w:tcPr>
          <w:p w14:paraId="42789965" w14:textId="77777777" w:rsidR="00F6514D" w:rsidRPr="002F5F3A" w:rsidRDefault="00F6514D" w:rsidP="00633B89">
            <w:pPr>
              <w:pStyle w:val="afffc"/>
              <w:ind w:right="20"/>
            </w:pPr>
            <w:r w:rsidRPr="002F5F3A">
              <w:t>Variables to enter</w:t>
            </w:r>
          </w:p>
        </w:tc>
      </w:tr>
      <w:tr w:rsidR="00F6514D" w:rsidRPr="002F5F3A" w14:paraId="1268CF7F" w14:textId="77777777" w:rsidTr="006177C1">
        <w:tc>
          <w:tcPr>
            <w:tcW w:w="0" w:type="auto"/>
          </w:tcPr>
          <w:p w14:paraId="7EE562B8" w14:textId="77777777" w:rsidR="00F6514D" w:rsidRPr="002F5F3A" w:rsidRDefault="00F6514D" w:rsidP="00633B89">
            <w:pPr>
              <w:pStyle w:val="aa"/>
              <w:ind w:right="20"/>
              <w:rPr>
                <w:b/>
                <w:bCs/>
              </w:rPr>
            </w:pPr>
            <w:r w:rsidRPr="002F5F3A">
              <w:rPr>
                <w:b/>
                <w:bCs/>
              </w:rPr>
              <w:t>Bold</w:t>
            </w:r>
          </w:p>
        </w:tc>
        <w:tc>
          <w:tcPr>
            <w:tcW w:w="0" w:type="auto"/>
          </w:tcPr>
          <w:p w14:paraId="41091DD6" w14:textId="77777777" w:rsidR="00F6514D" w:rsidRPr="002F5F3A" w:rsidRDefault="00F6514D" w:rsidP="00633B89">
            <w:pPr>
              <w:pStyle w:val="aa"/>
              <w:ind w:right="20"/>
            </w:pPr>
          </w:p>
        </w:tc>
        <w:tc>
          <w:tcPr>
            <w:tcW w:w="0" w:type="auto"/>
          </w:tcPr>
          <w:p w14:paraId="15CA714A" w14:textId="77777777" w:rsidR="00F6514D" w:rsidRPr="002F5F3A" w:rsidRDefault="00F6514D" w:rsidP="00633B89">
            <w:pPr>
              <w:pStyle w:val="afffc"/>
              <w:ind w:right="20"/>
            </w:pPr>
            <w:r w:rsidRPr="002F5F3A">
              <w:t>The command the administrator must enter</w:t>
            </w:r>
          </w:p>
        </w:tc>
      </w:tr>
      <w:tr w:rsidR="00F6514D" w:rsidRPr="002F5F3A" w14:paraId="5819CF23" w14:textId="77777777" w:rsidTr="006177C1">
        <w:tc>
          <w:tcPr>
            <w:tcW w:w="0" w:type="auto"/>
          </w:tcPr>
          <w:p w14:paraId="59ECE3AC" w14:textId="77777777" w:rsidR="00F6514D" w:rsidRPr="002F5F3A" w:rsidRDefault="00F6514D" w:rsidP="00633B89">
            <w:pPr>
              <w:pStyle w:val="aa"/>
              <w:ind w:right="20"/>
            </w:pPr>
            <w:r w:rsidRPr="002F5F3A">
              <w:t>A.B.C.D</w:t>
            </w:r>
          </w:p>
        </w:tc>
        <w:tc>
          <w:tcPr>
            <w:tcW w:w="0" w:type="auto"/>
          </w:tcPr>
          <w:p w14:paraId="6FE72196" w14:textId="77777777" w:rsidR="00F6514D" w:rsidRPr="002F5F3A" w:rsidRDefault="00F6514D" w:rsidP="00633B89">
            <w:pPr>
              <w:pStyle w:val="aa"/>
              <w:ind w:right="20"/>
            </w:pPr>
          </w:p>
        </w:tc>
        <w:tc>
          <w:tcPr>
            <w:tcW w:w="0" w:type="auto"/>
          </w:tcPr>
          <w:p w14:paraId="11006B1C" w14:textId="77777777" w:rsidR="00F6514D" w:rsidRPr="002F5F3A" w:rsidRDefault="00F6514D" w:rsidP="00633B89">
            <w:pPr>
              <w:pStyle w:val="afffc"/>
              <w:ind w:right="20"/>
            </w:pPr>
            <w:r w:rsidRPr="002F5F3A">
              <w:t>IP address or subnet mask</w:t>
            </w:r>
          </w:p>
        </w:tc>
      </w:tr>
      <w:tr w:rsidR="00F6514D" w:rsidRPr="002F5F3A" w14:paraId="03354BC1" w14:textId="77777777" w:rsidTr="006177C1">
        <w:tc>
          <w:tcPr>
            <w:tcW w:w="0" w:type="auto"/>
          </w:tcPr>
          <w:p w14:paraId="712C53DE" w14:textId="77777777" w:rsidR="00F6514D" w:rsidRPr="002F5F3A" w:rsidRDefault="00F6514D" w:rsidP="00633B89">
            <w:pPr>
              <w:pStyle w:val="aa"/>
              <w:ind w:right="20"/>
            </w:pPr>
            <w:r w:rsidRPr="002F5F3A">
              <w:t>A.B.C.D/M</w:t>
            </w:r>
          </w:p>
        </w:tc>
        <w:tc>
          <w:tcPr>
            <w:tcW w:w="0" w:type="auto"/>
          </w:tcPr>
          <w:p w14:paraId="4C9A69E7" w14:textId="77777777" w:rsidR="00F6514D" w:rsidRPr="002F5F3A" w:rsidRDefault="00F6514D" w:rsidP="00633B89">
            <w:pPr>
              <w:pStyle w:val="aa"/>
              <w:ind w:right="20"/>
            </w:pPr>
          </w:p>
        </w:tc>
        <w:tc>
          <w:tcPr>
            <w:tcW w:w="0" w:type="auto"/>
          </w:tcPr>
          <w:p w14:paraId="5ADD9F4E" w14:textId="77777777" w:rsidR="00F6514D" w:rsidRPr="002F5F3A" w:rsidRDefault="00F6514D" w:rsidP="00633B89">
            <w:pPr>
              <w:pStyle w:val="afffc"/>
              <w:ind w:right="20"/>
            </w:pPr>
            <w:r w:rsidRPr="002F5F3A">
              <w:t>IP prefix (e.g. 192.168.0.0/24)</w:t>
            </w:r>
          </w:p>
        </w:tc>
      </w:tr>
      <w:tr w:rsidR="00A21E64" w:rsidRPr="002F5F3A" w14:paraId="2A87E7B9" w14:textId="77777777" w:rsidTr="006177C1">
        <w:tc>
          <w:tcPr>
            <w:tcW w:w="0" w:type="auto"/>
          </w:tcPr>
          <w:p w14:paraId="2EA7EB7A" w14:textId="77777777" w:rsidR="00A21E64" w:rsidRPr="00A21E64" w:rsidRDefault="00A21E64" w:rsidP="00633B89">
            <w:pPr>
              <w:pStyle w:val="aa"/>
              <w:ind w:right="20"/>
              <w:rPr>
                <w:rFonts w:cs="Times New Roman"/>
                <w:iCs/>
              </w:rPr>
            </w:pPr>
            <w:r w:rsidRPr="00A21E64">
              <w:rPr>
                <w:rFonts w:hint="eastAsia"/>
                <w:iCs/>
              </w:rPr>
              <w:t>X:X::X:X/M</w:t>
            </w:r>
          </w:p>
        </w:tc>
        <w:tc>
          <w:tcPr>
            <w:tcW w:w="0" w:type="auto"/>
          </w:tcPr>
          <w:p w14:paraId="7B018248" w14:textId="77777777" w:rsidR="00A21E64" w:rsidRPr="00A21E64" w:rsidRDefault="00A21E64" w:rsidP="00633B89">
            <w:pPr>
              <w:pStyle w:val="aa"/>
              <w:ind w:right="20"/>
              <w:rPr>
                <w:rFonts w:cs="Times New Roman"/>
              </w:rPr>
            </w:pPr>
          </w:p>
        </w:tc>
        <w:tc>
          <w:tcPr>
            <w:tcW w:w="0" w:type="auto"/>
          </w:tcPr>
          <w:p w14:paraId="03F008A2" w14:textId="77777777" w:rsidR="00A21E64" w:rsidRPr="00A21E64" w:rsidRDefault="00A21E64" w:rsidP="00633B89">
            <w:pPr>
              <w:pStyle w:val="a9"/>
              <w:ind w:right="20"/>
              <w:rPr>
                <w:rFonts w:cs="Times New Roman"/>
              </w:rPr>
            </w:pPr>
            <w:r w:rsidRPr="00A21E64">
              <w:rPr>
                <w:rFonts w:cs="굴림체" w:hint="eastAsia"/>
              </w:rPr>
              <w:t>IPv6 address</w:t>
            </w:r>
          </w:p>
        </w:tc>
      </w:tr>
    </w:tbl>
    <w:p w14:paraId="3AD178E0" w14:textId="77777777" w:rsidR="00C574E7" w:rsidRDefault="00C574E7" w:rsidP="00633B89">
      <w:pPr>
        <w:pStyle w:val="3"/>
        <w:ind w:left="0" w:right="20"/>
      </w:pPr>
      <w:bookmarkStart w:id="152" w:name="_Toc337198277"/>
      <w:bookmarkStart w:id="153" w:name="_Toc354416062"/>
      <w:bookmarkStart w:id="154" w:name="_Toc444694884"/>
      <w:r w:rsidRPr="00C574E7">
        <w:t>Command</w:t>
      </w:r>
      <w:r w:rsidRPr="00D867F8">
        <w:t xml:space="preserve"> Line Editing Key and Help Function</w:t>
      </w:r>
      <w:bookmarkEnd w:id="152"/>
      <w:bookmarkEnd w:id="153"/>
      <w:bookmarkEnd w:id="154"/>
    </w:p>
    <w:p w14:paraId="11170CF5" w14:textId="77777777" w:rsidR="00F6514D" w:rsidRDefault="00F6514D" w:rsidP="00633B89">
      <w:pPr>
        <w:pStyle w:val="a3"/>
        <w:ind w:left="0" w:right="20"/>
      </w:pPr>
      <w:r w:rsidRPr="002F5F3A">
        <w:t xml:space="preserve">The CLI of </w:t>
      </w:r>
      <w:r w:rsidR="00094318">
        <w:t>C9500</w:t>
      </w:r>
      <w:r w:rsidRPr="002F5F3A">
        <w:t xml:space="preserve"> supports Emacs-like line editing commands. The following table describes the line-editing keys used in the CLI.</w:t>
      </w:r>
    </w:p>
    <w:p w14:paraId="3C58D5D7" w14:textId="77777777" w:rsidR="00F6514D" w:rsidRDefault="00C574E7" w:rsidP="00633B89">
      <w:pPr>
        <w:pStyle w:val="afffff3"/>
        <w:ind w:left="0" w:right="20"/>
      </w:pPr>
      <w:bookmarkStart w:id="155" w:name="_Toc198525977"/>
      <w:bookmarkStart w:id="156" w:name="_Toc361679314"/>
      <w:bookmarkStart w:id="157" w:name="_Toc391575144"/>
      <w:r>
        <w:t xml:space="preserve">Table </w:t>
      </w:r>
      <w:r w:rsidR="005832B8">
        <w:fldChar w:fldCharType="begin"/>
      </w:r>
      <w:r w:rsidR="00092D8C">
        <w:instrText xml:space="preserve"> SEQ Table \* ARABIC </w:instrText>
      </w:r>
      <w:r w:rsidR="005832B8">
        <w:fldChar w:fldCharType="separate"/>
      </w:r>
      <w:r w:rsidR="003E6991">
        <w:rPr>
          <w:noProof/>
        </w:rPr>
        <w:t>2</w:t>
      </w:r>
      <w:r w:rsidR="005832B8">
        <w:rPr>
          <w:noProof/>
        </w:rPr>
        <w:fldChar w:fldCharType="end"/>
      </w:r>
      <w:r w:rsidR="00F6514D">
        <w:t xml:space="preserve"> </w:t>
      </w:r>
      <w:bookmarkEnd w:id="155"/>
      <w:bookmarkEnd w:id="156"/>
      <w:r w:rsidR="00F6514D" w:rsidRPr="002F5F3A">
        <w:t>Basic Command Line Editing Command and Help</w:t>
      </w:r>
      <w:bookmarkEnd w:id="157"/>
    </w:p>
    <w:tbl>
      <w:tblPr>
        <w:tblStyle w:val="CLIWide"/>
        <w:tblW w:w="0" w:type="auto"/>
        <w:tblLook w:val="01E0" w:firstRow="1" w:lastRow="1" w:firstColumn="1" w:lastColumn="1" w:noHBand="0" w:noVBand="0"/>
      </w:tblPr>
      <w:tblGrid>
        <w:gridCol w:w="1774"/>
        <w:gridCol w:w="6424"/>
      </w:tblGrid>
      <w:tr w:rsidR="00F6514D" w:rsidRPr="002F5F3A"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2F5F3A" w:rsidRDefault="00F6514D" w:rsidP="00633B89">
            <w:pPr>
              <w:pStyle w:val="ab"/>
              <w:wordWrap/>
              <w:ind w:right="20"/>
              <w:rPr>
                <w:b w:val="0"/>
                <w:shd w:val="pct15" w:color="auto" w:fill="FFFFFF"/>
              </w:rPr>
            </w:pPr>
            <w:r w:rsidRPr="002F5F3A">
              <w:rPr>
                <w:b w:val="0"/>
              </w:rPr>
              <w:t xml:space="preserve">Command </w:t>
            </w:r>
          </w:p>
        </w:tc>
        <w:tc>
          <w:tcPr>
            <w:tcW w:w="0" w:type="auto"/>
          </w:tcPr>
          <w:p w14:paraId="0D38FE0A" w14:textId="77777777" w:rsidR="00F6514D" w:rsidRPr="002F5F3A" w:rsidRDefault="00F6514D" w:rsidP="00633B89">
            <w:pPr>
              <w:pStyle w:val="ab"/>
              <w:wordWrap/>
              <w:ind w:right="20"/>
              <w:rPr>
                <w:b w:val="0"/>
              </w:rPr>
            </w:pPr>
            <w:r w:rsidRPr="002F5F3A">
              <w:rPr>
                <w:b w:val="0"/>
              </w:rPr>
              <w:t>Description</w:t>
            </w:r>
          </w:p>
        </w:tc>
      </w:tr>
      <w:tr w:rsidR="00F6514D" w:rsidRPr="002F5F3A" w14:paraId="634739EC" w14:textId="77777777" w:rsidTr="006177C1">
        <w:tc>
          <w:tcPr>
            <w:tcW w:w="0" w:type="auto"/>
          </w:tcPr>
          <w:p w14:paraId="00564CC4" w14:textId="77777777" w:rsidR="00F6514D" w:rsidRPr="002F5F3A" w:rsidRDefault="00F6514D" w:rsidP="00633B89">
            <w:pPr>
              <w:pStyle w:val="aa"/>
              <w:ind w:right="20"/>
            </w:pPr>
            <w:r w:rsidRPr="002F5F3A">
              <w:t>[Ctrl] + [A]</w:t>
            </w:r>
          </w:p>
        </w:tc>
        <w:tc>
          <w:tcPr>
            <w:tcW w:w="0" w:type="auto"/>
          </w:tcPr>
          <w:p w14:paraId="09CB9CB3" w14:textId="77777777" w:rsidR="00F6514D" w:rsidRPr="002F5F3A" w:rsidRDefault="00F6514D" w:rsidP="00633B89">
            <w:pPr>
              <w:pStyle w:val="afffc"/>
              <w:ind w:right="20"/>
            </w:pPr>
            <w:r w:rsidRPr="002F5F3A">
              <w:t>Moves the cursor to the beginning of the line.</w:t>
            </w:r>
          </w:p>
        </w:tc>
      </w:tr>
      <w:tr w:rsidR="00F6514D" w:rsidRPr="002F5F3A" w14:paraId="7FE18E02" w14:textId="77777777" w:rsidTr="006177C1">
        <w:tc>
          <w:tcPr>
            <w:tcW w:w="0" w:type="auto"/>
          </w:tcPr>
          <w:p w14:paraId="3E85F21C" w14:textId="77777777" w:rsidR="00F6514D" w:rsidRPr="002F5F3A" w:rsidRDefault="00F6514D" w:rsidP="00633B89">
            <w:pPr>
              <w:pStyle w:val="aa"/>
              <w:ind w:right="20"/>
            </w:pPr>
            <w:r w:rsidRPr="002F5F3A">
              <w:t>[Ctrl] + [E]</w:t>
            </w:r>
          </w:p>
        </w:tc>
        <w:tc>
          <w:tcPr>
            <w:tcW w:w="0" w:type="auto"/>
          </w:tcPr>
          <w:p w14:paraId="33A5EF7E" w14:textId="77777777" w:rsidR="00F6514D" w:rsidRPr="002F5F3A" w:rsidRDefault="00F6514D" w:rsidP="00633B89">
            <w:pPr>
              <w:pStyle w:val="afffc"/>
              <w:ind w:right="20"/>
            </w:pPr>
            <w:r w:rsidRPr="002F5F3A">
              <w:t>Moves the cursor to the end of the line.</w:t>
            </w:r>
          </w:p>
        </w:tc>
      </w:tr>
      <w:tr w:rsidR="00F6514D" w:rsidRPr="002F5F3A" w14:paraId="5A09EAC9" w14:textId="77777777" w:rsidTr="006177C1">
        <w:tc>
          <w:tcPr>
            <w:tcW w:w="0" w:type="auto"/>
          </w:tcPr>
          <w:p w14:paraId="0B11EFBF" w14:textId="77777777" w:rsidR="00F6514D" w:rsidRPr="002F5F3A" w:rsidRDefault="00F6514D" w:rsidP="00633B89">
            <w:pPr>
              <w:pStyle w:val="aa"/>
              <w:ind w:right="20"/>
            </w:pPr>
            <w:r w:rsidRPr="002F5F3A">
              <w:t>[Ctrl] + [B]</w:t>
            </w:r>
          </w:p>
        </w:tc>
        <w:tc>
          <w:tcPr>
            <w:tcW w:w="0" w:type="auto"/>
          </w:tcPr>
          <w:p w14:paraId="4A27202B" w14:textId="77777777" w:rsidR="00F6514D" w:rsidRPr="00A21E64" w:rsidRDefault="00F6514D" w:rsidP="00633B89">
            <w:pPr>
              <w:pStyle w:val="afffc"/>
              <w:ind w:right="20"/>
            </w:pPr>
            <w:r w:rsidRPr="00A21E64">
              <w:t>Moves the cursor to the</w:t>
            </w:r>
            <w:r w:rsidR="007864D8" w:rsidRPr="00A21E64">
              <w:t xml:space="preserve"> left</w:t>
            </w:r>
            <w:r w:rsidRPr="00A21E64">
              <w:t xml:space="preserve"> </w:t>
            </w:r>
            <w:r w:rsidR="007864D8" w:rsidRPr="00A21E64">
              <w:t>character</w:t>
            </w:r>
            <w:r w:rsidRPr="00A21E64">
              <w:t>.</w:t>
            </w:r>
          </w:p>
        </w:tc>
      </w:tr>
      <w:tr w:rsidR="00F6514D" w:rsidRPr="002F5F3A" w14:paraId="54E63314" w14:textId="77777777" w:rsidTr="006177C1">
        <w:trPr>
          <w:trHeight w:val="275"/>
        </w:trPr>
        <w:tc>
          <w:tcPr>
            <w:tcW w:w="0" w:type="auto"/>
          </w:tcPr>
          <w:p w14:paraId="498100B4" w14:textId="77777777" w:rsidR="00F6514D" w:rsidRPr="002F5F3A" w:rsidRDefault="00F6514D" w:rsidP="00633B89">
            <w:pPr>
              <w:pStyle w:val="aa"/>
              <w:ind w:right="20"/>
            </w:pPr>
            <w:r w:rsidRPr="002F5F3A">
              <w:t>[Ctrl] + [F]</w:t>
            </w:r>
          </w:p>
        </w:tc>
        <w:tc>
          <w:tcPr>
            <w:tcW w:w="0" w:type="auto"/>
          </w:tcPr>
          <w:p w14:paraId="7504D181" w14:textId="77777777" w:rsidR="00F6514D" w:rsidRPr="00A21E64" w:rsidRDefault="00F6514D" w:rsidP="00633B89">
            <w:pPr>
              <w:pStyle w:val="afffc"/>
              <w:ind w:right="20"/>
            </w:pPr>
            <w:r w:rsidRPr="00A21E64">
              <w:t xml:space="preserve">Moves the cursor to the </w:t>
            </w:r>
            <w:r w:rsidR="007864D8" w:rsidRPr="00A21E64">
              <w:t>right</w:t>
            </w:r>
            <w:r w:rsidRPr="00A21E64">
              <w:t xml:space="preserve"> character.</w:t>
            </w:r>
          </w:p>
        </w:tc>
      </w:tr>
      <w:tr w:rsidR="00F6514D" w:rsidRPr="002F5F3A" w14:paraId="7CF48F44" w14:textId="77777777" w:rsidTr="006177C1">
        <w:trPr>
          <w:trHeight w:val="363"/>
        </w:trPr>
        <w:tc>
          <w:tcPr>
            <w:tcW w:w="0" w:type="auto"/>
          </w:tcPr>
          <w:p w14:paraId="1E4271CA" w14:textId="77777777" w:rsidR="00F6514D" w:rsidRPr="002F5F3A" w:rsidRDefault="00F6514D" w:rsidP="00633B89">
            <w:pPr>
              <w:pStyle w:val="aa"/>
              <w:ind w:right="20"/>
            </w:pPr>
            <w:r w:rsidRPr="002F5F3A">
              <w:t>Backspace</w:t>
            </w:r>
          </w:p>
        </w:tc>
        <w:tc>
          <w:tcPr>
            <w:tcW w:w="0" w:type="auto"/>
          </w:tcPr>
          <w:p w14:paraId="76141EF5" w14:textId="77777777" w:rsidR="00F6514D" w:rsidRPr="002F5F3A" w:rsidRDefault="00F6514D" w:rsidP="00633B89">
            <w:pPr>
              <w:pStyle w:val="afffc"/>
              <w:ind w:right="20"/>
            </w:pPr>
            <w:r w:rsidRPr="002F5F3A">
              <w:t>Deletes the character in front of the cursor.</w:t>
            </w:r>
          </w:p>
        </w:tc>
      </w:tr>
      <w:tr w:rsidR="00F6514D" w:rsidRPr="002F5F3A" w14:paraId="794BB9AE" w14:textId="77777777" w:rsidTr="006177C1">
        <w:trPr>
          <w:trHeight w:val="363"/>
        </w:trPr>
        <w:tc>
          <w:tcPr>
            <w:tcW w:w="0" w:type="auto"/>
          </w:tcPr>
          <w:p w14:paraId="4D29240E" w14:textId="77777777" w:rsidR="00F6514D" w:rsidRPr="002F5F3A" w:rsidRDefault="00F6514D" w:rsidP="00633B89">
            <w:pPr>
              <w:pStyle w:val="aa"/>
              <w:ind w:right="20"/>
            </w:pPr>
            <w:r w:rsidRPr="002F5F3A">
              <w:t>[Ctrl] + [K]</w:t>
            </w:r>
          </w:p>
        </w:tc>
        <w:tc>
          <w:tcPr>
            <w:tcW w:w="0" w:type="auto"/>
          </w:tcPr>
          <w:p w14:paraId="3E590CC5" w14:textId="77777777" w:rsidR="00F6514D" w:rsidRPr="002F5F3A" w:rsidRDefault="00F6514D" w:rsidP="00633B89">
            <w:pPr>
              <w:pStyle w:val="afffc"/>
              <w:ind w:right="20"/>
            </w:pPr>
            <w:r w:rsidRPr="002F5F3A">
              <w:t xml:space="preserve">Deletes all the characters from the cursor to the end of the line </w:t>
            </w:r>
          </w:p>
        </w:tc>
      </w:tr>
      <w:tr w:rsidR="00F6514D" w:rsidRPr="002F5F3A" w14:paraId="69F0CFD6" w14:textId="77777777" w:rsidTr="006177C1">
        <w:trPr>
          <w:trHeight w:val="363"/>
        </w:trPr>
        <w:tc>
          <w:tcPr>
            <w:tcW w:w="0" w:type="auto"/>
          </w:tcPr>
          <w:p w14:paraId="691F396D" w14:textId="77777777" w:rsidR="00F6514D" w:rsidRPr="002F5F3A" w:rsidRDefault="00F6514D" w:rsidP="00633B89">
            <w:pPr>
              <w:pStyle w:val="aa"/>
              <w:ind w:right="20"/>
            </w:pPr>
            <w:r w:rsidRPr="002F5F3A">
              <w:t>[Ctrl] + [U]</w:t>
            </w:r>
          </w:p>
        </w:tc>
        <w:tc>
          <w:tcPr>
            <w:tcW w:w="0" w:type="auto"/>
          </w:tcPr>
          <w:p w14:paraId="6DEAF61E" w14:textId="77777777" w:rsidR="00F6514D" w:rsidRPr="002F5F3A" w:rsidRDefault="00F6514D" w:rsidP="00633B89">
            <w:pPr>
              <w:pStyle w:val="afffc"/>
              <w:ind w:right="20"/>
            </w:pPr>
            <w:r w:rsidRPr="002F5F3A">
              <w:t>Deletes all the letters from the cursor to the beginning of the line.</w:t>
            </w:r>
          </w:p>
        </w:tc>
      </w:tr>
      <w:tr w:rsidR="00F6514D" w:rsidRPr="002F5F3A" w14:paraId="1891FF05" w14:textId="77777777" w:rsidTr="006177C1">
        <w:trPr>
          <w:trHeight w:val="363"/>
        </w:trPr>
        <w:tc>
          <w:tcPr>
            <w:tcW w:w="0" w:type="auto"/>
          </w:tcPr>
          <w:p w14:paraId="56623728" w14:textId="77777777" w:rsidR="00F6514D" w:rsidRPr="002F5F3A" w:rsidRDefault="00F6514D" w:rsidP="00633B89">
            <w:pPr>
              <w:pStyle w:val="aa"/>
              <w:ind w:right="20"/>
            </w:pPr>
            <w:r w:rsidRPr="002F5F3A">
              <w:t>Tab</w:t>
            </w:r>
          </w:p>
        </w:tc>
        <w:tc>
          <w:tcPr>
            <w:tcW w:w="0" w:type="auto"/>
          </w:tcPr>
          <w:p w14:paraId="10EAE163" w14:textId="77777777" w:rsidR="00F6514D" w:rsidRPr="002F5F3A" w:rsidRDefault="00F6514D" w:rsidP="00633B89">
            <w:pPr>
              <w:pStyle w:val="afffc"/>
              <w:ind w:right="20"/>
            </w:pPr>
            <w:r w:rsidRPr="002F5F3A">
              <w:t>If you type a part of a command and press [tab], the commands with the same prefix on the prompt will be listed.</w:t>
            </w:r>
          </w:p>
          <w:p w14:paraId="1DD53D01" w14:textId="77777777" w:rsidR="00F6514D" w:rsidRPr="002F5F3A" w:rsidRDefault="00F6514D" w:rsidP="00633B89">
            <w:pPr>
              <w:pStyle w:val="afffc"/>
              <w:ind w:right="20"/>
            </w:pPr>
            <w:r w:rsidRPr="002F5F3A">
              <w:t>If there is only one command with the prefix, the remaining part of the command is completed.</w:t>
            </w:r>
          </w:p>
        </w:tc>
      </w:tr>
      <w:tr w:rsidR="00F6514D" w:rsidRPr="002F5F3A" w14:paraId="26404776" w14:textId="77777777" w:rsidTr="006177C1">
        <w:tc>
          <w:tcPr>
            <w:tcW w:w="0" w:type="auto"/>
          </w:tcPr>
          <w:p w14:paraId="33F12A60" w14:textId="77777777" w:rsidR="00F6514D" w:rsidRPr="002F5F3A" w:rsidRDefault="00F6514D" w:rsidP="00633B89">
            <w:pPr>
              <w:pStyle w:val="aa"/>
              <w:ind w:right="20"/>
            </w:pPr>
            <w:r w:rsidRPr="002F5F3A">
              <w:t xml:space="preserve">[Ctrl] + [P] or </w:t>
            </w:r>
            <w:r w:rsidRPr="002F5F3A">
              <w:rPr>
                <w:bdr w:val="single" w:sz="4" w:space="0" w:color="auto"/>
              </w:rPr>
              <w:t>↑</w:t>
            </w:r>
          </w:p>
        </w:tc>
        <w:tc>
          <w:tcPr>
            <w:tcW w:w="0" w:type="auto"/>
          </w:tcPr>
          <w:p w14:paraId="45F36A42" w14:textId="77777777" w:rsidR="00F6514D" w:rsidRPr="002F5F3A" w:rsidRDefault="00F6514D" w:rsidP="00633B89">
            <w:pPr>
              <w:pStyle w:val="afffc"/>
              <w:ind w:right="20"/>
            </w:pPr>
            <w:r w:rsidRPr="002F5F3A">
              <w:t xml:space="preserve">Displays the history of the last 20 commands you have entered. </w:t>
            </w:r>
          </w:p>
        </w:tc>
      </w:tr>
      <w:tr w:rsidR="00F6514D" w:rsidRPr="002F5F3A" w14:paraId="7CF4B75C" w14:textId="77777777" w:rsidTr="006177C1">
        <w:tc>
          <w:tcPr>
            <w:tcW w:w="0" w:type="auto"/>
          </w:tcPr>
          <w:p w14:paraId="0B023969" w14:textId="77777777" w:rsidR="00F6514D" w:rsidRPr="002F5F3A" w:rsidRDefault="00F6514D" w:rsidP="00633B89">
            <w:pPr>
              <w:pStyle w:val="aa"/>
              <w:ind w:right="20"/>
            </w:pPr>
            <w:r w:rsidRPr="002F5F3A">
              <w:t xml:space="preserve">[Ctrl] + [N] or </w:t>
            </w:r>
            <w:r w:rsidRPr="002F5F3A">
              <w:rPr>
                <w:bdr w:val="single" w:sz="4" w:space="0" w:color="auto"/>
              </w:rPr>
              <w:t>↓</w:t>
            </w:r>
          </w:p>
        </w:tc>
        <w:tc>
          <w:tcPr>
            <w:tcW w:w="0" w:type="auto"/>
          </w:tcPr>
          <w:p w14:paraId="6F6125D1" w14:textId="77777777" w:rsidR="00F6514D" w:rsidRPr="002F5F3A" w:rsidRDefault="00F6514D" w:rsidP="00633B89">
            <w:pPr>
              <w:pStyle w:val="afffc"/>
              <w:ind w:right="20"/>
            </w:pPr>
            <w:r w:rsidRPr="002F5F3A">
              <w:t>Displays the next command.</w:t>
            </w:r>
          </w:p>
        </w:tc>
      </w:tr>
      <w:tr w:rsidR="00F6514D" w:rsidRPr="002F5F3A" w14:paraId="7685CD2F" w14:textId="77777777" w:rsidTr="006177C1">
        <w:trPr>
          <w:trHeight w:val="432"/>
        </w:trPr>
        <w:tc>
          <w:tcPr>
            <w:tcW w:w="0" w:type="auto"/>
          </w:tcPr>
          <w:p w14:paraId="532B4F1D" w14:textId="77777777" w:rsidR="00F6514D" w:rsidRPr="002F5F3A" w:rsidRDefault="00F6514D" w:rsidP="00633B89">
            <w:pPr>
              <w:pStyle w:val="aa"/>
              <w:ind w:right="20"/>
            </w:pPr>
            <w:r w:rsidRPr="002F5F3A">
              <w:t>?</w:t>
            </w:r>
          </w:p>
        </w:tc>
        <w:tc>
          <w:tcPr>
            <w:tcW w:w="0" w:type="auto"/>
          </w:tcPr>
          <w:p w14:paraId="3F86EDC4" w14:textId="77777777" w:rsidR="00F6514D" w:rsidRPr="002F5F3A" w:rsidRDefault="00F6514D" w:rsidP="00633B89">
            <w:pPr>
              <w:pStyle w:val="afffc"/>
              <w:ind w:right="20"/>
            </w:pPr>
            <w:r w:rsidRPr="002F5F3A">
              <w:t>Displays the list of the available commands on the prompt and the description on the commands.</w:t>
            </w:r>
          </w:p>
          <w:p w14:paraId="365C5710" w14:textId="77777777"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after a command, the parameters required after the command will be listed.</w:t>
            </w:r>
          </w:p>
          <w:p w14:paraId="0F84D902" w14:textId="77777777"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right after a part of a command, the commands with the same prefix will be listed.</w:t>
            </w:r>
          </w:p>
        </w:tc>
      </w:tr>
      <w:tr w:rsidR="00F6514D" w:rsidRPr="002F5F3A" w14:paraId="05EBAF90" w14:textId="77777777" w:rsidTr="006177C1">
        <w:trPr>
          <w:trHeight w:val="432"/>
        </w:trPr>
        <w:tc>
          <w:tcPr>
            <w:tcW w:w="0" w:type="auto"/>
          </w:tcPr>
          <w:p w14:paraId="061D6B67" w14:textId="77777777" w:rsidR="00F6514D" w:rsidRPr="002F5F3A" w:rsidRDefault="00F6514D" w:rsidP="00633B89">
            <w:pPr>
              <w:pStyle w:val="aa"/>
              <w:ind w:right="20"/>
            </w:pPr>
            <w:r w:rsidRPr="002F5F3A">
              <w:t>Return or Spacebar or Q</w:t>
            </w:r>
          </w:p>
        </w:tc>
        <w:tc>
          <w:tcPr>
            <w:tcW w:w="0" w:type="auto"/>
          </w:tcPr>
          <w:p w14:paraId="31AE147A" w14:textId="77777777" w:rsidR="00F6514D" w:rsidRPr="002F5F3A" w:rsidRDefault="00F6514D" w:rsidP="00633B89">
            <w:pPr>
              <w:pStyle w:val="afffc"/>
              <w:ind w:right="20"/>
            </w:pPr>
            <w:r w:rsidRPr="002F5F3A">
              <w:t>If you press [Return] in</w:t>
            </w:r>
            <w:r w:rsidR="00A21E64">
              <w:t xml:space="preserve"> </w:t>
            </w:r>
            <w:r w:rsidRPr="002F5F3A">
              <w:t>—</w:t>
            </w:r>
            <w:r w:rsidRPr="002F5F3A">
              <w:t>More --, the next one line will be displayed.</w:t>
            </w:r>
          </w:p>
          <w:p w14:paraId="7E545FC9" w14:textId="77777777" w:rsidR="00F6514D" w:rsidRPr="002F5F3A" w:rsidRDefault="00F6514D" w:rsidP="00633B89">
            <w:pPr>
              <w:pStyle w:val="afffc"/>
              <w:ind w:right="20"/>
            </w:pPr>
            <w:r w:rsidRPr="002F5F3A">
              <w:t>When you press spacebar, the next page will be displayed. Press Q to exit from the program and switch to the prompt state.</w:t>
            </w:r>
          </w:p>
        </w:tc>
      </w:tr>
    </w:tbl>
    <w:p w14:paraId="3DBADF6F" w14:textId="77777777" w:rsidR="00F6514D" w:rsidRPr="000D38A2" w:rsidRDefault="00F6514D" w:rsidP="0021019A">
      <w:pPr>
        <w:ind w:right="20"/>
        <w:rPr>
          <w:rFonts w:cs="Times New Roman"/>
        </w:rPr>
      </w:pPr>
    </w:p>
    <w:p w14:paraId="451A8109" w14:textId="77777777" w:rsidR="00F6514D" w:rsidRDefault="00F6514D" w:rsidP="0021019A">
      <w:pPr>
        <w:pStyle w:val="2"/>
        <w:ind w:right="20"/>
      </w:pPr>
      <w:bookmarkStart w:id="158" w:name="_Toc281502833"/>
      <w:bookmarkStart w:id="159" w:name="_Toc292809731"/>
      <w:bookmarkStart w:id="160" w:name="_Toc337198278"/>
      <w:bookmarkStart w:id="161" w:name="_Toc354416063"/>
      <w:bookmarkStart w:id="162" w:name="_Toc444694885"/>
      <w:r w:rsidRPr="002F5F3A">
        <w:lastRenderedPageBreak/>
        <w:t>Switch Command Mode</w:t>
      </w:r>
      <w:bookmarkEnd w:id="158"/>
      <w:bookmarkEnd w:id="159"/>
      <w:bookmarkEnd w:id="160"/>
      <w:bookmarkEnd w:id="161"/>
      <w:bookmarkEnd w:id="162"/>
    </w:p>
    <w:p w14:paraId="24D51CB3" w14:textId="77777777" w:rsidR="00F6514D" w:rsidRDefault="00094318" w:rsidP="00633B89">
      <w:pPr>
        <w:pStyle w:val="a3"/>
        <w:ind w:left="0" w:right="20"/>
      </w:pPr>
      <w:r>
        <w:t>C9500</w:t>
      </w:r>
      <w:r w:rsidR="00F6514D" w:rsidRPr="002F5F3A">
        <w:t xml:space="preserve"> provides the following various CLI (Command Line Interface) access modes, as shown in the follwing table. Various commands of each switch offer different authority to an administrator.</w:t>
      </w:r>
    </w:p>
    <w:p w14:paraId="1EBABE1F" w14:textId="77777777" w:rsidR="00F6514D" w:rsidRDefault="00C574E7" w:rsidP="00633B89">
      <w:pPr>
        <w:pStyle w:val="afffff3"/>
        <w:ind w:left="0" w:right="20"/>
      </w:pPr>
      <w:bookmarkStart w:id="163" w:name="_Toc198525978"/>
      <w:bookmarkStart w:id="164" w:name="_Toc361679315"/>
      <w:bookmarkStart w:id="165" w:name="_Toc391575145"/>
      <w:r>
        <w:t xml:space="preserve">Table </w:t>
      </w:r>
      <w:r w:rsidR="005832B8">
        <w:fldChar w:fldCharType="begin"/>
      </w:r>
      <w:r w:rsidR="00092D8C">
        <w:instrText xml:space="preserve"> SEQ Table \* ARABIC </w:instrText>
      </w:r>
      <w:r w:rsidR="005832B8">
        <w:fldChar w:fldCharType="separate"/>
      </w:r>
      <w:r w:rsidR="00FB6A4A">
        <w:rPr>
          <w:noProof/>
        </w:rPr>
        <w:t>3</w:t>
      </w:r>
      <w:r w:rsidR="005832B8">
        <w:rPr>
          <w:noProof/>
        </w:rPr>
        <w:fldChar w:fldCharType="end"/>
      </w:r>
      <w:r w:rsidR="00F6514D">
        <w:t xml:space="preserve"> </w:t>
      </w:r>
      <w:bookmarkEnd w:id="163"/>
      <w:bookmarkEnd w:id="164"/>
      <w:r w:rsidR="00F6514D" w:rsidRPr="002F5F3A">
        <w:t>Switch Command Mode</w:t>
      </w:r>
      <w:bookmarkEnd w:id="165"/>
    </w:p>
    <w:tbl>
      <w:tblPr>
        <w:tblStyle w:val="CLIWide"/>
        <w:tblW w:w="0" w:type="auto"/>
        <w:tblLook w:val="01E0" w:firstRow="1" w:lastRow="1" w:firstColumn="1" w:lastColumn="1" w:noHBand="0" w:noVBand="0"/>
      </w:tblPr>
      <w:tblGrid>
        <w:gridCol w:w="1872"/>
        <w:gridCol w:w="2132"/>
        <w:gridCol w:w="4102"/>
      </w:tblGrid>
      <w:tr w:rsidR="00F6514D" w:rsidRPr="002F5F3A"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2F5F3A" w:rsidRDefault="00F6514D" w:rsidP="00633B89">
            <w:pPr>
              <w:pStyle w:val="ab"/>
              <w:wordWrap/>
              <w:ind w:right="20"/>
              <w:rPr>
                <w:b w:val="0"/>
              </w:rPr>
            </w:pPr>
            <w:r w:rsidRPr="002F5F3A">
              <w:rPr>
                <w:b w:val="0"/>
              </w:rPr>
              <w:t>Access Mode</w:t>
            </w:r>
          </w:p>
        </w:tc>
        <w:tc>
          <w:tcPr>
            <w:tcW w:w="2132" w:type="dxa"/>
          </w:tcPr>
          <w:p w14:paraId="44150E36" w14:textId="77777777" w:rsidR="00F6514D" w:rsidRPr="002F5F3A" w:rsidRDefault="00F6514D" w:rsidP="00633B89">
            <w:pPr>
              <w:pStyle w:val="ab"/>
              <w:wordWrap/>
              <w:ind w:right="20"/>
              <w:rPr>
                <w:b w:val="0"/>
              </w:rPr>
            </w:pPr>
            <w:r w:rsidRPr="002F5F3A">
              <w:rPr>
                <w:b w:val="0"/>
              </w:rPr>
              <w:t>Prompt</w:t>
            </w:r>
          </w:p>
        </w:tc>
        <w:tc>
          <w:tcPr>
            <w:tcW w:w="4102" w:type="dxa"/>
          </w:tcPr>
          <w:p w14:paraId="76CF0F8C" w14:textId="77777777" w:rsidR="00F6514D" w:rsidRPr="002F5F3A" w:rsidRDefault="00F6514D" w:rsidP="00633B89">
            <w:pPr>
              <w:pStyle w:val="ab"/>
              <w:wordWrap/>
              <w:ind w:right="20"/>
              <w:rPr>
                <w:b w:val="0"/>
              </w:rPr>
            </w:pPr>
            <w:r w:rsidRPr="002F5F3A">
              <w:rPr>
                <w:b w:val="0"/>
              </w:rPr>
              <w:t>Description</w:t>
            </w:r>
          </w:p>
        </w:tc>
      </w:tr>
      <w:tr w:rsidR="00F6514D" w:rsidRPr="002F5F3A" w14:paraId="3E7A6EFC" w14:textId="77777777" w:rsidTr="00536429">
        <w:tc>
          <w:tcPr>
            <w:tcW w:w="1872" w:type="dxa"/>
          </w:tcPr>
          <w:p w14:paraId="55E27514" w14:textId="77777777" w:rsidR="00F6514D" w:rsidRPr="002F5F3A" w:rsidRDefault="00F6514D" w:rsidP="00633B89">
            <w:pPr>
              <w:pStyle w:val="aa"/>
              <w:ind w:right="20"/>
            </w:pPr>
            <w:r w:rsidRPr="002F5F3A">
              <w:t xml:space="preserve">User mode </w:t>
            </w:r>
          </w:p>
        </w:tc>
        <w:tc>
          <w:tcPr>
            <w:tcW w:w="2132" w:type="dxa"/>
          </w:tcPr>
          <w:p w14:paraId="6BB25E86" w14:textId="77777777" w:rsidR="00F6514D" w:rsidRPr="002F5F3A" w:rsidRDefault="00F6514D" w:rsidP="00633B89">
            <w:pPr>
              <w:pStyle w:val="aa"/>
              <w:ind w:right="20"/>
            </w:pPr>
            <w:r w:rsidRPr="002F5F3A">
              <w:t>Switch&gt;</w:t>
            </w:r>
          </w:p>
        </w:tc>
        <w:tc>
          <w:tcPr>
            <w:tcW w:w="4102" w:type="dxa"/>
          </w:tcPr>
          <w:p w14:paraId="34E13351" w14:textId="77777777" w:rsidR="00F6514D" w:rsidRPr="002F5F3A" w:rsidRDefault="00F6514D" w:rsidP="00633B89">
            <w:pPr>
              <w:pStyle w:val="afffc"/>
              <w:ind w:right="20"/>
            </w:pPr>
            <w:r w:rsidRPr="002F5F3A">
              <w:t>Displays common statistical information.</w:t>
            </w:r>
          </w:p>
        </w:tc>
      </w:tr>
      <w:tr w:rsidR="00F6514D" w:rsidRPr="002F5F3A" w14:paraId="1DA5994B" w14:textId="77777777" w:rsidTr="00536429">
        <w:tc>
          <w:tcPr>
            <w:tcW w:w="1872" w:type="dxa"/>
          </w:tcPr>
          <w:p w14:paraId="7A009B1A" w14:textId="77777777" w:rsidR="00F6514D" w:rsidRPr="002F5F3A" w:rsidRDefault="00F6514D" w:rsidP="00633B89">
            <w:pPr>
              <w:pStyle w:val="aa"/>
              <w:ind w:right="20"/>
            </w:pPr>
            <w:r w:rsidRPr="002F5F3A">
              <w:t>Privileged mode</w:t>
            </w:r>
          </w:p>
        </w:tc>
        <w:tc>
          <w:tcPr>
            <w:tcW w:w="2132" w:type="dxa"/>
          </w:tcPr>
          <w:p w14:paraId="044B2152" w14:textId="77777777" w:rsidR="00F6514D" w:rsidRPr="002F5F3A" w:rsidRDefault="00F6514D" w:rsidP="00633B89">
            <w:pPr>
              <w:pStyle w:val="aa"/>
              <w:ind w:right="20"/>
            </w:pPr>
            <w:r w:rsidRPr="002F5F3A">
              <w:t>Switch#</w:t>
            </w:r>
          </w:p>
        </w:tc>
        <w:tc>
          <w:tcPr>
            <w:tcW w:w="4102" w:type="dxa"/>
          </w:tcPr>
          <w:p w14:paraId="5149F76B" w14:textId="77777777" w:rsidR="00F6514D" w:rsidRPr="002F5F3A" w:rsidRDefault="00F6514D" w:rsidP="00633B89">
            <w:pPr>
              <w:pStyle w:val="afffc"/>
              <w:ind w:right="20"/>
            </w:pPr>
            <w:r w:rsidRPr="002F5F3A">
              <w:t>Uses the Show or Debug commands</w:t>
            </w:r>
          </w:p>
        </w:tc>
      </w:tr>
      <w:tr w:rsidR="00F6514D" w:rsidRPr="002F5F3A" w14:paraId="11B26742" w14:textId="77777777" w:rsidTr="00536429">
        <w:tc>
          <w:tcPr>
            <w:tcW w:w="1872" w:type="dxa"/>
          </w:tcPr>
          <w:p w14:paraId="74F6886B" w14:textId="77777777" w:rsidR="00F6514D" w:rsidRPr="002F5F3A" w:rsidRDefault="00F6514D" w:rsidP="00633B89">
            <w:pPr>
              <w:pStyle w:val="aa"/>
              <w:ind w:right="20"/>
            </w:pPr>
            <w:r w:rsidRPr="002F5F3A">
              <w:t>Config mode</w:t>
            </w:r>
          </w:p>
        </w:tc>
        <w:tc>
          <w:tcPr>
            <w:tcW w:w="2132" w:type="dxa"/>
          </w:tcPr>
          <w:p w14:paraId="30DC5739" w14:textId="77777777" w:rsidR="00F6514D" w:rsidRPr="002F5F3A" w:rsidRDefault="00F6514D" w:rsidP="00633B89">
            <w:pPr>
              <w:pStyle w:val="aa"/>
              <w:ind w:right="20"/>
            </w:pPr>
            <w:r w:rsidRPr="002F5F3A">
              <w:t>Switch(config) #</w:t>
            </w:r>
          </w:p>
        </w:tc>
        <w:tc>
          <w:tcPr>
            <w:tcW w:w="4102" w:type="dxa"/>
          </w:tcPr>
          <w:p w14:paraId="100B0458" w14:textId="77777777" w:rsidR="00F6514D" w:rsidRPr="002F5F3A" w:rsidRDefault="00F6514D" w:rsidP="00633B89">
            <w:pPr>
              <w:pStyle w:val="afffc"/>
              <w:ind w:right="20"/>
            </w:pPr>
            <w:r w:rsidRPr="002F5F3A">
              <w:t>Changes the scope of the switch configuration into global.</w:t>
            </w:r>
          </w:p>
        </w:tc>
      </w:tr>
      <w:tr w:rsidR="00F6514D" w:rsidRPr="002F5F3A" w14:paraId="4573C6CD" w14:textId="77777777" w:rsidTr="00536429">
        <w:tc>
          <w:tcPr>
            <w:tcW w:w="1872" w:type="dxa"/>
          </w:tcPr>
          <w:p w14:paraId="043006CD" w14:textId="77777777" w:rsidR="00F6514D" w:rsidRPr="002F5F3A" w:rsidRDefault="00F6514D" w:rsidP="00633B89">
            <w:pPr>
              <w:pStyle w:val="aa"/>
              <w:ind w:right="20"/>
            </w:pPr>
            <w:r w:rsidRPr="002F5F3A">
              <w:t>Interface mode</w:t>
            </w:r>
          </w:p>
        </w:tc>
        <w:tc>
          <w:tcPr>
            <w:tcW w:w="2132" w:type="dxa"/>
          </w:tcPr>
          <w:p w14:paraId="4181A650" w14:textId="77777777" w:rsidR="00F6514D" w:rsidRPr="002F5F3A" w:rsidRDefault="00F6514D" w:rsidP="00633B89">
            <w:pPr>
              <w:pStyle w:val="aa"/>
              <w:ind w:right="20"/>
            </w:pPr>
            <w:r w:rsidRPr="002F5F3A">
              <w:t>Switch(config-if-</w:t>
            </w:r>
            <w:r w:rsidRPr="002F5F3A">
              <w:rPr>
                <w:rFonts w:hint="eastAsia"/>
              </w:rPr>
              <w:t>Giga</w:t>
            </w:r>
            <w:r w:rsidR="00A21E64">
              <w:t>7</w:t>
            </w:r>
            <w:r w:rsidRPr="002F5F3A">
              <w:t>/1)#</w:t>
            </w:r>
          </w:p>
          <w:p w14:paraId="25D61B9D" w14:textId="77777777" w:rsidR="00F6514D" w:rsidRPr="002F5F3A" w:rsidRDefault="00F6514D" w:rsidP="00633B89">
            <w:pPr>
              <w:pStyle w:val="aa"/>
              <w:ind w:right="20"/>
            </w:pPr>
            <w:r w:rsidRPr="002F5F3A">
              <w:t>Switch(config-if-vlan1)#</w:t>
            </w:r>
          </w:p>
        </w:tc>
        <w:tc>
          <w:tcPr>
            <w:tcW w:w="4102" w:type="dxa"/>
          </w:tcPr>
          <w:p w14:paraId="21EE13A1" w14:textId="77777777" w:rsidR="00F6514D" w:rsidRPr="002F5F3A" w:rsidRDefault="00F6514D" w:rsidP="00633B89">
            <w:pPr>
              <w:pStyle w:val="afffc"/>
              <w:ind w:right="20"/>
            </w:pPr>
            <w:r w:rsidRPr="002F5F3A">
              <w:t>Changes the configuration of the switch interface.</w:t>
            </w:r>
          </w:p>
        </w:tc>
      </w:tr>
      <w:tr w:rsidR="00F6514D" w:rsidRPr="002F5F3A" w14:paraId="20CCBAE4" w14:textId="77777777" w:rsidTr="00536429">
        <w:trPr>
          <w:trHeight w:val="782"/>
        </w:trPr>
        <w:tc>
          <w:tcPr>
            <w:tcW w:w="1872" w:type="dxa"/>
          </w:tcPr>
          <w:p w14:paraId="059E92F9" w14:textId="77777777" w:rsidR="00F6514D" w:rsidRPr="002F5F3A" w:rsidRDefault="00F6514D" w:rsidP="00633B89">
            <w:pPr>
              <w:pStyle w:val="aa"/>
              <w:ind w:right="20"/>
            </w:pPr>
            <w:r w:rsidRPr="002F5F3A">
              <w:t>Router mode</w:t>
            </w:r>
          </w:p>
        </w:tc>
        <w:tc>
          <w:tcPr>
            <w:tcW w:w="2132" w:type="dxa"/>
          </w:tcPr>
          <w:p w14:paraId="2F790E89" w14:textId="77777777" w:rsidR="00F6514D" w:rsidRPr="002F5F3A" w:rsidRDefault="00F6514D" w:rsidP="00633B89">
            <w:pPr>
              <w:pStyle w:val="aa"/>
              <w:ind w:right="20"/>
            </w:pPr>
            <w:r w:rsidRPr="002F5F3A">
              <w:t>Switch(config-rip)#</w:t>
            </w:r>
          </w:p>
          <w:p w14:paraId="522F5A76" w14:textId="77777777" w:rsidR="00F6514D" w:rsidRPr="002F5F3A" w:rsidRDefault="00F6514D" w:rsidP="00633B89">
            <w:pPr>
              <w:pStyle w:val="aa"/>
              <w:ind w:right="20"/>
            </w:pPr>
            <w:r w:rsidRPr="002F5F3A">
              <w:t>Switch(config-ospf)#</w:t>
            </w:r>
          </w:p>
        </w:tc>
        <w:tc>
          <w:tcPr>
            <w:tcW w:w="4102" w:type="dxa"/>
          </w:tcPr>
          <w:p w14:paraId="7DAE3FA6" w14:textId="77777777" w:rsidR="00F6514D" w:rsidRPr="002F5F3A" w:rsidRDefault="00F6514D" w:rsidP="00633B89">
            <w:pPr>
              <w:pStyle w:val="afffc"/>
              <w:ind w:right="20"/>
            </w:pPr>
            <w:r w:rsidRPr="002F5F3A">
              <w:t>Changes the configuration of routing protocols such as RIP or OSPF.</w:t>
            </w:r>
          </w:p>
        </w:tc>
      </w:tr>
      <w:tr w:rsidR="00F6514D" w:rsidRPr="002F5F3A" w14:paraId="31287A66" w14:textId="77777777" w:rsidTr="00536429">
        <w:tc>
          <w:tcPr>
            <w:tcW w:w="1872" w:type="dxa"/>
          </w:tcPr>
          <w:p w14:paraId="692A92C5" w14:textId="77777777" w:rsidR="00F6514D" w:rsidRPr="002F5F3A" w:rsidRDefault="00F6514D" w:rsidP="00633B89">
            <w:pPr>
              <w:pStyle w:val="aa"/>
              <w:ind w:right="20"/>
            </w:pPr>
            <w:r w:rsidRPr="002F5F3A">
              <w:t>DHCP pool mode</w:t>
            </w:r>
          </w:p>
        </w:tc>
        <w:tc>
          <w:tcPr>
            <w:tcW w:w="2132" w:type="dxa"/>
          </w:tcPr>
          <w:p w14:paraId="214D7685" w14:textId="77777777" w:rsidR="00F6514D" w:rsidRPr="002F5F3A" w:rsidRDefault="00F6514D" w:rsidP="00633B89">
            <w:pPr>
              <w:pStyle w:val="aa"/>
              <w:ind w:right="20"/>
            </w:pPr>
            <w:r w:rsidRPr="002F5F3A">
              <w:t>Switch(config-dhcp)#</w:t>
            </w:r>
          </w:p>
        </w:tc>
        <w:tc>
          <w:tcPr>
            <w:tcW w:w="4102" w:type="dxa"/>
          </w:tcPr>
          <w:p w14:paraId="33C895D2" w14:textId="77777777" w:rsidR="00F6514D" w:rsidRPr="002F5F3A" w:rsidRDefault="00F6514D" w:rsidP="00633B89">
            <w:pPr>
              <w:pStyle w:val="afffc"/>
              <w:ind w:right="20"/>
            </w:pPr>
            <w:r w:rsidRPr="002F5F3A">
              <w:t>Configures the DHCP address pool.</w:t>
            </w:r>
          </w:p>
        </w:tc>
      </w:tr>
    </w:tbl>
    <w:p w14:paraId="78EC5E1D" w14:textId="77777777"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930"/>
        <w:gridCol w:w="1066"/>
        <w:gridCol w:w="6202"/>
      </w:tblGrid>
      <w:tr w:rsidR="00F6514D" w14:paraId="0114F444" w14:textId="77777777" w:rsidTr="00C574E7">
        <w:tc>
          <w:tcPr>
            <w:tcW w:w="960" w:type="dxa"/>
            <w:vAlign w:val="center"/>
          </w:tcPr>
          <w:p w14:paraId="1EE36E2E"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Default="00F6514D" w:rsidP="00633B89">
            <w:pPr>
              <w:pStyle w:val="aa"/>
              <w:ind w:right="20"/>
              <w:jc w:val="both"/>
              <w:rPr>
                <w:b/>
                <w:bCs/>
              </w:rPr>
            </w:pPr>
            <w:r>
              <w:rPr>
                <w:b/>
                <w:bCs/>
              </w:rPr>
              <w:t>Notice</w:t>
            </w:r>
          </w:p>
        </w:tc>
        <w:tc>
          <w:tcPr>
            <w:tcW w:w="6810" w:type="dxa"/>
            <w:vAlign w:val="center"/>
          </w:tcPr>
          <w:p w14:paraId="1843EE2D" w14:textId="77777777" w:rsidR="00F6514D" w:rsidRDefault="00F6514D" w:rsidP="00633B89">
            <w:pPr>
              <w:pStyle w:val="aa"/>
              <w:ind w:right="20"/>
              <w:jc w:val="both"/>
            </w:pPr>
            <w:r w:rsidRPr="002F5F3A">
              <w:rPr>
                <w:kern w:val="0"/>
              </w:rPr>
              <w:t xml:space="preserve">The command prompt uses the name of the </w:t>
            </w:r>
            <w:r w:rsidR="00094318">
              <w:rPr>
                <w:kern w:val="0"/>
              </w:rPr>
              <w:t>C9500</w:t>
            </w:r>
            <w:r w:rsidRPr="002F5F3A">
              <w:rPr>
                <w:kern w:val="0"/>
              </w:rPr>
              <w:t xml:space="preserve"> as the host name in front of character(s) of each mode. The prompt </w:t>
            </w:r>
            <w:r w:rsidRPr="002F5F3A">
              <w:rPr>
                <w:kern w:val="0"/>
              </w:rPr>
              <w:t>‘</w:t>
            </w:r>
            <w:r w:rsidRPr="002F5F3A">
              <w:rPr>
                <w:kern w:val="0"/>
              </w:rPr>
              <w:t>Switch</w:t>
            </w:r>
            <w:r w:rsidRPr="002F5F3A">
              <w:rPr>
                <w:kern w:val="0"/>
              </w:rPr>
              <w:t>’</w:t>
            </w:r>
            <w:r w:rsidRPr="002F5F3A">
              <w:rPr>
                <w:kern w:val="0"/>
              </w:rPr>
              <w:t xml:space="preserve"> will be used as common host name throughout this manual.</w:t>
            </w:r>
          </w:p>
        </w:tc>
      </w:tr>
    </w:tbl>
    <w:p w14:paraId="1BEB85DC" w14:textId="77777777" w:rsidR="00F6514D" w:rsidRDefault="00F6514D" w:rsidP="00633B89">
      <w:pPr>
        <w:pStyle w:val="a3"/>
        <w:ind w:left="0" w:right="20"/>
      </w:pPr>
      <w:r w:rsidRPr="002F5F3A">
        <w:t xml:space="preserve">When you set up the configuration of </w:t>
      </w:r>
      <w:r w:rsidR="00094318">
        <w:t>C9500</w:t>
      </w:r>
      <w:r w:rsidRPr="002F5F3A">
        <w:t>, you will face various kinds of prompts. The prompt shows the path where you are in the configuration mode. To change the configuration of the switch, you have to check prompts. Commands that are used to change command prompt mode are described in the following table:</w:t>
      </w:r>
    </w:p>
    <w:p w14:paraId="357B0265" w14:textId="77777777" w:rsidR="00F6514D" w:rsidRDefault="00C574E7" w:rsidP="00633B89">
      <w:pPr>
        <w:pStyle w:val="afffff3"/>
        <w:ind w:left="0" w:right="20"/>
      </w:pPr>
      <w:bookmarkStart w:id="166" w:name="_Toc198525979"/>
      <w:bookmarkStart w:id="167" w:name="_Toc361679316"/>
      <w:bookmarkStart w:id="168" w:name="_Toc391575146"/>
      <w:r>
        <w:t xml:space="preserve">Table </w:t>
      </w:r>
      <w:r w:rsidR="005832B8">
        <w:fldChar w:fldCharType="begin"/>
      </w:r>
      <w:r w:rsidR="00092D8C">
        <w:instrText xml:space="preserve"> SEQ Table \* ARABIC </w:instrText>
      </w:r>
      <w:r w:rsidR="005832B8">
        <w:fldChar w:fldCharType="separate"/>
      </w:r>
      <w:r w:rsidR="003E6991">
        <w:rPr>
          <w:noProof/>
        </w:rPr>
        <w:t>4</w:t>
      </w:r>
      <w:r w:rsidR="005832B8">
        <w:rPr>
          <w:noProof/>
        </w:rPr>
        <w:fldChar w:fldCharType="end"/>
      </w:r>
      <w:r w:rsidR="00F6514D">
        <w:t xml:space="preserve"> </w:t>
      </w:r>
      <w:bookmarkEnd w:id="166"/>
      <w:bookmarkEnd w:id="167"/>
      <w:r w:rsidR="00F6514D" w:rsidRPr="002F5F3A">
        <w:t>Change of Switch Command Modes</w:t>
      </w:r>
      <w:bookmarkEnd w:id="168"/>
    </w:p>
    <w:tbl>
      <w:tblPr>
        <w:tblStyle w:val="CLIWide"/>
        <w:tblW w:w="0" w:type="auto"/>
        <w:tblLook w:val="01E0" w:firstRow="1" w:lastRow="1" w:firstColumn="1" w:lastColumn="1" w:noHBand="0" w:noVBand="0"/>
      </w:tblPr>
      <w:tblGrid>
        <w:gridCol w:w="3573"/>
        <w:gridCol w:w="4533"/>
      </w:tblGrid>
      <w:tr w:rsidR="00F6514D"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2F5F3A" w:rsidRDefault="00F6514D" w:rsidP="00633B89">
            <w:pPr>
              <w:pStyle w:val="ab"/>
              <w:wordWrap/>
              <w:ind w:right="20"/>
              <w:rPr>
                <w:b w:val="0"/>
              </w:rPr>
            </w:pPr>
            <w:r w:rsidRPr="002F5F3A">
              <w:rPr>
                <w:b w:val="0"/>
              </w:rPr>
              <w:t>Command</w:t>
            </w:r>
          </w:p>
        </w:tc>
        <w:tc>
          <w:tcPr>
            <w:tcW w:w="4533" w:type="dxa"/>
          </w:tcPr>
          <w:p w14:paraId="65905A52" w14:textId="77777777" w:rsidR="00F6514D" w:rsidRPr="002F5F3A" w:rsidRDefault="00F6514D" w:rsidP="00633B89">
            <w:pPr>
              <w:pStyle w:val="ab"/>
              <w:wordWrap/>
              <w:ind w:right="20"/>
              <w:rPr>
                <w:b w:val="0"/>
              </w:rPr>
            </w:pPr>
            <w:r w:rsidRPr="002F5F3A">
              <w:rPr>
                <w:b w:val="0"/>
              </w:rPr>
              <w:t>Description</w:t>
            </w:r>
          </w:p>
        </w:tc>
      </w:tr>
      <w:tr w:rsidR="00F6514D" w14:paraId="341B4FCF" w14:textId="77777777" w:rsidTr="00536429">
        <w:tc>
          <w:tcPr>
            <w:tcW w:w="3573" w:type="dxa"/>
          </w:tcPr>
          <w:p w14:paraId="2A6B97AC" w14:textId="77777777" w:rsidR="00F6514D" w:rsidRDefault="00F6514D" w:rsidP="00633B89">
            <w:pPr>
              <w:pStyle w:val="aa"/>
              <w:ind w:right="20"/>
              <w:rPr>
                <w:rFonts w:ascii="Courier New" w:hAnsi="Courier New"/>
              </w:rPr>
            </w:pPr>
            <w:r>
              <w:rPr>
                <w:rFonts w:ascii="Courier New" w:hAnsi="Courier New"/>
              </w:rPr>
              <w:t xml:space="preserve">enable </w:t>
            </w:r>
            <w:r>
              <w:rPr>
                <w:rFonts w:ascii="Courier New" w:hAnsi="Courier New"/>
              </w:rPr>
              <w:tab/>
            </w:r>
          </w:p>
        </w:tc>
        <w:tc>
          <w:tcPr>
            <w:tcW w:w="4533" w:type="dxa"/>
          </w:tcPr>
          <w:p w14:paraId="7CA66B23" w14:textId="77777777" w:rsidR="00F6514D" w:rsidRPr="002F5F3A" w:rsidRDefault="00F6514D" w:rsidP="00633B89">
            <w:pPr>
              <w:pStyle w:val="afffc"/>
              <w:ind w:right="20"/>
            </w:pPr>
            <w:r w:rsidRPr="002F5F3A">
              <w:t>Moves from the User mode to the Privileged mode.</w:t>
            </w:r>
          </w:p>
          <w:p w14:paraId="17690CC3" w14:textId="77777777" w:rsidR="00F6514D" w:rsidRPr="002F5F3A" w:rsidRDefault="00F6514D" w:rsidP="00633B89">
            <w:pPr>
              <w:pStyle w:val="afffc"/>
              <w:ind w:right="20"/>
            </w:pPr>
            <w:r w:rsidRPr="002F5F3A">
              <w:t>Needs to enter the password of the Privileged mode.</w:t>
            </w:r>
          </w:p>
        </w:tc>
      </w:tr>
      <w:tr w:rsidR="00F6514D" w14:paraId="5BC74175" w14:textId="77777777" w:rsidTr="00536429">
        <w:tc>
          <w:tcPr>
            <w:tcW w:w="3573" w:type="dxa"/>
          </w:tcPr>
          <w:p w14:paraId="16D1902B" w14:textId="77777777" w:rsidR="00F6514D" w:rsidRDefault="00F6514D" w:rsidP="00633B89">
            <w:pPr>
              <w:pStyle w:val="aa"/>
              <w:ind w:right="20"/>
              <w:rPr>
                <w:rFonts w:ascii="Courier New" w:hAnsi="Courier New"/>
              </w:rPr>
            </w:pPr>
            <w:r>
              <w:rPr>
                <w:rFonts w:ascii="Courier New" w:hAnsi="Courier New"/>
              </w:rPr>
              <w:t xml:space="preserve">disable </w:t>
            </w:r>
          </w:p>
        </w:tc>
        <w:tc>
          <w:tcPr>
            <w:tcW w:w="4533" w:type="dxa"/>
          </w:tcPr>
          <w:p w14:paraId="00947E8B" w14:textId="77777777" w:rsidR="00F6514D" w:rsidRPr="002F5F3A" w:rsidRDefault="00F6514D" w:rsidP="00633B89">
            <w:pPr>
              <w:pStyle w:val="afffc"/>
              <w:ind w:right="20"/>
            </w:pPr>
            <w:r w:rsidRPr="002F5F3A">
              <w:t>Moves from the Privileged mode to the User mode.</w:t>
            </w:r>
          </w:p>
        </w:tc>
      </w:tr>
      <w:tr w:rsidR="00F6514D" w14:paraId="2126C3D1" w14:textId="77777777" w:rsidTr="00536429">
        <w:tc>
          <w:tcPr>
            <w:tcW w:w="3573" w:type="dxa"/>
          </w:tcPr>
          <w:p w14:paraId="062710BB" w14:textId="77777777" w:rsidR="00F6514D" w:rsidRDefault="00F6514D" w:rsidP="00633B89">
            <w:pPr>
              <w:pStyle w:val="aa"/>
              <w:ind w:right="20"/>
              <w:rPr>
                <w:rFonts w:ascii="Courier New" w:hAnsi="Courier New"/>
              </w:rPr>
            </w:pPr>
            <w:r>
              <w:rPr>
                <w:rFonts w:ascii="Courier New" w:hAnsi="Courier New"/>
              </w:rPr>
              <w:t>configure terminal</w:t>
            </w:r>
          </w:p>
        </w:tc>
        <w:tc>
          <w:tcPr>
            <w:tcW w:w="4533" w:type="dxa"/>
          </w:tcPr>
          <w:p w14:paraId="23B9921A" w14:textId="77777777" w:rsidR="00F6514D" w:rsidRPr="002F5F3A" w:rsidRDefault="00F6514D" w:rsidP="00633B89">
            <w:pPr>
              <w:pStyle w:val="afffc"/>
              <w:ind w:right="20"/>
            </w:pPr>
            <w:r w:rsidRPr="002F5F3A">
              <w:t>Moves from the Privileged mode to the Config mode.</w:t>
            </w:r>
          </w:p>
        </w:tc>
      </w:tr>
      <w:tr w:rsidR="00F6514D" w14:paraId="2B98533A" w14:textId="77777777" w:rsidTr="00536429">
        <w:tc>
          <w:tcPr>
            <w:tcW w:w="3573" w:type="dxa"/>
          </w:tcPr>
          <w:p w14:paraId="6732F0A1" w14:textId="77777777" w:rsidR="00F6514D" w:rsidRDefault="00F6514D" w:rsidP="00633B89">
            <w:pPr>
              <w:pStyle w:val="aa"/>
              <w:ind w:right="20"/>
              <w:rPr>
                <w:rFonts w:ascii="Courier New" w:hAnsi="Courier New"/>
              </w:rPr>
            </w:pPr>
            <w:r>
              <w:rPr>
                <w:rFonts w:ascii="Courier New" w:hAnsi="Courier New"/>
              </w:rPr>
              <w:t xml:space="preserve">interface </w:t>
            </w:r>
            <w:r>
              <w:rPr>
                <w:rFonts w:ascii="Courier New" w:hAnsi="Courier New"/>
                <w:i/>
                <w:iCs/>
              </w:rPr>
              <w:t>ifname</w:t>
            </w:r>
          </w:p>
        </w:tc>
        <w:tc>
          <w:tcPr>
            <w:tcW w:w="4533" w:type="dxa"/>
          </w:tcPr>
          <w:p w14:paraId="28464A2C" w14:textId="77777777" w:rsidR="00F6514D" w:rsidRPr="002F5F3A" w:rsidRDefault="00F6514D" w:rsidP="00633B89">
            <w:pPr>
              <w:pStyle w:val="afffc"/>
              <w:ind w:right="20"/>
            </w:pPr>
            <w:r w:rsidRPr="002F5F3A">
              <w:t>Moves from the Config mode to the Interface mode.</w:t>
            </w:r>
          </w:p>
        </w:tc>
      </w:tr>
      <w:tr w:rsidR="00F6514D" w14:paraId="122A351A" w14:textId="77777777" w:rsidTr="00536429">
        <w:tc>
          <w:tcPr>
            <w:tcW w:w="3573" w:type="dxa"/>
          </w:tcPr>
          <w:p w14:paraId="0DBD985D" w14:textId="77777777" w:rsidR="00F6514D" w:rsidRDefault="00F6514D" w:rsidP="00633B89">
            <w:pPr>
              <w:pStyle w:val="aa"/>
              <w:ind w:right="20"/>
              <w:rPr>
                <w:rFonts w:ascii="Courier New" w:hAnsi="Courier New"/>
              </w:rPr>
            </w:pPr>
            <w:r w:rsidRPr="00536429">
              <w:rPr>
                <w:rFonts w:ascii="Courier New" w:hAnsi="Courier New"/>
              </w:rPr>
              <w:t>router {</w:t>
            </w:r>
            <w:r w:rsidR="00226BAD" w:rsidRPr="00536429">
              <w:rPr>
                <w:rFonts w:ascii="Courier New" w:hAnsi="Courier New"/>
              </w:rPr>
              <w:t>bgp|</w:t>
            </w:r>
            <w:r w:rsidRPr="00536429">
              <w:rPr>
                <w:rFonts w:ascii="Courier New" w:hAnsi="Courier New"/>
              </w:rPr>
              <w:t>rip|ospf</w:t>
            </w:r>
            <w:r w:rsidR="00226BAD" w:rsidRPr="00536429">
              <w:rPr>
                <w:rFonts w:ascii="Courier New" w:hAnsi="Courier New"/>
              </w:rPr>
              <w:t>|isis</w:t>
            </w:r>
            <w:r w:rsidRPr="00536429">
              <w:rPr>
                <w:rFonts w:ascii="Courier New" w:hAnsi="Courier New"/>
              </w:rPr>
              <w:t>}</w:t>
            </w:r>
          </w:p>
        </w:tc>
        <w:tc>
          <w:tcPr>
            <w:tcW w:w="4533" w:type="dxa"/>
          </w:tcPr>
          <w:p w14:paraId="3D8AD56B" w14:textId="77777777" w:rsidR="00F6514D" w:rsidRPr="002F5F3A" w:rsidRDefault="00F6514D" w:rsidP="00633B89">
            <w:pPr>
              <w:pStyle w:val="afffc"/>
              <w:ind w:right="20"/>
            </w:pPr>
            <w:r w:rsidRPr="002F5F3A">
              <w:t>Moves from the Config mode to the Router mode.</w:t>
            </w:r>
          </w:p>
        </w:tc>
      </w:tr>
      <w:tr w:rsidR="00F6514D" w14:paraId="09C7A6C5" w14:textId="77777777" w:rsidTr="00536429">
        <w:tc>
          <w:tcPr>
            <w:tcW w:w="3573" w:type="dxa"/>
          </w:tcPr>
          <w:p w14:paraId="7843E801" w14:textId="77777777" w:rsidR="00F6514D" w:rsidRDefault="00F6514D" w:rsidP="00633B89">
            <w:pPr>
              <w:pStyle w:val="aa"/>
              <w:ind w:right="20"/>
              <w:rPr>
                <w:rFonts w:ascii="Courier New" w:hAnsi="Courier New"/>
              </w:rPr>
            </w:pPr>
            <w:r>
              <w:rPr>
                <w:rFonts w:ascii="Courier New" w:hAnsi="Courier New" w:hint="eastAsia"/>
              </w:rPr>
              <w:t>pon</w:t>
            </w:r>
          </w:p>
        </w:tc>
        <w:tc>
          <w:tcPr>
            <w:tcW w:w="4533" w:type="dxa"/>
          </w:tcPr>
          <w:p w14:paraId="60286C17" w14:textId="77777777" w:rsidR="00F6514D" w:rsidRDefault="00F6514D" w:rsidP="00633B89">
            <w:pPr>
              <w:pStyle w:val="a9"/>
              <w:ind w:right="20"/>
              <w:rPr>
                <w:rFonts w:cs="굴림체"/>
              </w:rPr>
            </w:pPr>
            <w:r w:rsidRPr="002F5F3A">
              <w:t xml:space="preserve">Moves from the Config mode to </w:t>
            </w:r>
            <w:r>
              <w:rPr>
                <w:rFonts w:hint="eastAsia"/>
              </w:rPr>
              <w:t>PON</w:t>
            </w:r>
            <w:r>
              <w:t xml:space="preserve"> </w:t>
            </w:r>
            <w:r>
              <w:rPr>
                <w:rFonts w:cs="굴림체" w:hint="eastAsia"/>
              </w:rPr>
              <w:t>m</w:t>
            </w:r>
            <w:r>
              <w:rPr>
                <w:rFonts w:cs="굴림체"/>
              </w:rPr>
              <w:t>ode.</w:t>
            </w:r>
          </w:p>
        </w:tc>
      </w:tr>
      <w:tr w:rsidR="00F6514D" w14:paraId="444FC74E" w14:textId="77777777" w:rsidTr="00536429">
        <w:tc>
          <w:tcPr>
            <w:tcW w:w="3573" w:type="dxa"/>
          </w:tcPr>
          <w:p w14:paraId="4B558312" w14:textId="77777777" w:rsidR="00F6514D" w:rsidRPr="00536429" w:rsidRDefault="00F6514D" w:rsidP="00633B89">
            <w:pPr>
              <w:pStyle w:val="aa"/>
              <w:ind w:right="20"/>
              <w:rPr>
                <w:rFonts w:ascii="Courier New" w:hAnsi="Courier New"/>
                <w:i/>
                <w:iCs/>
              </w:rPr>
            </w:pPr>
            <w:r>
              <w:rPr>
                <w:rFonts w:ascii="Courier New" w:hAnsi="Courier New"/>
              </w:rPr>
              <w:t xml:space="preserve">ip dhcp pool </w:t>
            </w:r>
            <w:r>
              <w:rPr>
                <w:rFonts w:ascii="Courier New" w:hAnsi="Courier New"/>
                <w:i/>
                <w:iCs/>
              </w:rPr>
              <w:t>name</w:t>
            </w:r>
          </w:p>
        </w:tc>
        <w:tc>
          <w:tcPr>
            <w:tcW w:w="4533" w:type="dxa"/>
          </w:tcPr>
          <w:p w14:paraId="2A922986" w14:textId="77777777" w:rsidR="00F6514D" w:rsidRDefault="00F6514D" w:rsidP="00633B89">
            <w:pPr>
              <w:pStyle w:val="a9"/>
              <w:ind w:right="20"/>
              <w:rPr>
                <w:rFonts w:cs="Times New Roman"/>
              </w:rPr>
            </w:pPr>
            <w:r w:rsidRPr="002F5F3A">
              <w:t>Moves from the Config mode to the DHCP Pool mode</w:t>
            </w:r>
            <w:r>
              <w:t>.</w:t>
            </w:r>
          </w:p>
        </w:tc>
      </w:tr>
      <w:tr w:rsidR="00F6514D" w14:paraId="02043427" w14:textId="77777777" w:rsidTr="00536429">
        <w:tc>
          <w:tcPr>
            <w:tcW w:w="3573" w:type="dxa"/>
          </w:tcPr>
          <w:p w14:paraId="439DDC12" w14:textId="77777777" w:rsidR="00F6514D" w:rsidRDefault="00F6514D" w:rsidP="00633B89">
            <w:pPr>
              <w:pStyle w:val="aa"/>
              <w:ind w:right="20"/>
              <w:rPr>
                <w:rFonts w:ascii="Courier New" w:hAnsi="Courier New"/>
              </w:rPr>
            </w:pPr>
            <w:r>
              <w:rPr>
                <w:rFonts w:ascii="Courier New" w:hAnsi="Courier New"/>
              </w:rPr>
              <w:t xml:space="preserve">exit </w:t>
            </w:r>
          </w:p>
        </w:tc>
        <w:tc>
          <w:tcPr>
            <w:tcW w:w="4533" w:type="dxa"/>
          </w:tcPr>
          <w:p w14:paraId="1A106520" w14:textId="77777777" w:rsidR="00F6514D" w:rsidRPr="002F5F3A" w:rsidRDefault="00F6514D" w:rsidP="00633B89">
            <w:pPr>
              <w:pStyle w:val="afffc"/>
              <w:ind w:right="20"/>
            </w:pPr>
            <w:r w:rsidRPr="002F5F3A">
              <w:t>Moves back to the previous mode.</w:t>
            </w:r>
          </w:p>
        </w:tc>
      </w:tr>
      <w:tr w:rsidR="00F6514D" w14:paraId="5EB9F025" w14:textId="77777777" w:rsidTr="00536429">
        <w:tc>
          <w:tcPr>
            <w:tcW w:w="3573" w:type="dxa"/>
          </w:tcPr>
          <w:p w14:paraId="76516021" w14:textId="77777777" w:rsidR="00F6514D" w:rsidRDefault="00F6514D" w:rsidP="00633B89">
            <w:pPr>
              <w:pStyle w:val="aa"/>
              <w:ind w:right="20"/>
              <w:rPr>
                <w:rFonts w:ascii="Courier New" w:hAnsi="Courier New"/>
              </w:rPr>
            </w:pPr>
            <w:r>
              <w:rPr>
                <w:rFonts w:ascii="Courier New" w:hAnsi="Courier New"/>
              </w:rPr>
              <w:t>end</w:t>
            </w:r>
          </w:p>
        </w:tc>
        <w:tc>
          <w:tcPr>
            <w:tcW w:w="4533" w:type="dxa"/>
          </w:tcPr>
          <w:p w14:paraId="2AE1D963" w14:textId="77777777" w:rsidR="00F6514D" w:rsidRPr="002F5F3A" w:rsidRDefault="00F6514D" w:rsidP="00633B89">
            <w:pPr>
              <w:pStyle w:val="afffc"/>
              <w:ind w:right="20"/>
            </w:pPr>
            <w:r w:rsidRPr="002F5F3A">
              <w:t>Moves from any mode to the Privileged mode.</w:t>
            </w:r>
          </w:p>
          <w:p w14:paraId="355D7E10" w14:textId="77777777" w:rsidR="00F6514D" w:rsidRPr="002F5F3A" w:rsidRDefault="00F6514D" w:rsidP="00633B89">
            <w:pPr>
              <w:pStyle w:val="afffc"/>
              <w:ind w:right="20"/>
            </w:pPr>
            <w:r w:rsidRPr="002F5F3A">
              <w:t>Do not move from the User mode.</w:t>
            </w:r>
          </w:p>
        </w:tc>
      </w:tr>
    </w:tbl>
    <w:p w14:paraId="1E3EAE75" w14:textId="77777777" w:rsidR="00F6514D" w:rsidRDefault="00F6514D" w:rsidP="00633B89">
      <w:pPr>
        <w:ind w:right="20"/>
        <w:rPr>
          <w:rFonts w:cs="Times New Roman"/>
        </w:rPr>
      </w:pPr>
    </w:p>
    <w:p w14:paraId="65B7915F" w14:textId="77777777" w:rsidR="00F6514D" w:rsidRDefault="00F6514D" w:rsidP="00633B89">
      <w:pPr>
        <w:ind w:right="20"/>
        <w:rPr>
          <w:rFonts w:cs="Times New Roman"/>
        </w:rPr>
      </w:pPr>
    </w:p>
    <w:p w14:paraId="4E50E5AB" w14:textId="77777777" w:rsidR="00F6514D" w:rsidRDefault="00094318" w:rsidP="0021019A">
      <w:pPr>
        <w:pStyle w:val="2"/>
        <w:ind w:right="20"/>
      </w:pPr>
      <w:bookmarkStart w:id="169" w:name="_Toc198525948"/>
      <w:bookmarkStart w:id="170" w:name="_Toc363228245"/>
      <w:bookmarkStart w:id="171" w:name="_Toc444694886"/>
      <w:r>
        <w:lastRenderedPageBreak/>
        <w:t>C9500</w:t>
      </w:r>
      <w:r w:rsidR="00F6514D">
        <w:t xml:space="preserve"> Series </w:t>
      </w:r>
      <w:bookmarkEnd w:id="169"/>
      <w:bookmarkEnd w:id="170"/>
      <w:r w:rsidR="00F6514D">
        <w:rPr>
          <w:rFonts w:hint="eastAsia"/>
        </w:rPr>
        <w:t>s</w:t>
      </w:r>
      <w:r w:rsidR="00F6514D">
        <w:t>tartup</w:t>
      </w:r>
      <w:bookmarkEnd w:id="171"/>
    </w:p>
    <w:p w14:paraId="1087AA24" w14:textId="77777777" w:rsidR="00F6514D" w:rsidRDefault="00F6514D" w:rsidP="00633B89">
      <w:pPr>
        <w:pStyle w:val="a3"/>
        <w:ind w:left="0" w:right="20"/>
      </w:pPr>
      <w:r w:rsidRPr="002F5F3A">
        <w:t xml:space="preserve">When starting up the switch for the first time, </w:t>
      </w:r>
      <w:r w:rsidR="00094318">
        <w:t>C9500</w:t>
      </w:r>
      <w:r w:rsidRPr="002F5F3A">
        <w:t xml:space="preserve"> performs a self test and starts the system</w:t>
      </w:r>
      <w:r w:rsidR="0035342E">
        <w:t xml:space="preserve"> loading</w:t>
      </w:r>
      <w:r w:rsidR="0035342E" w:rsidRPr="002F5F3A">
        <w:t xml:space="preserve"> the</w:t>
      </w:r>
      <w:r w:rsidR="0035342E">
        <w:t xml:space="preserve"> OS image from the flash memory.</w:t>
      </w:r>
      <w:r w:rsidRPr="002F5F3A">
        <w:t xml:space="preserve"> When the system is </w:t>
      </w:r>
      <w:r w:rsidR="0035342E">
        <w:t xml:space="preserve">finished </w:t>
      </w:r>
      <w:r w:rsidRPr="002F5F3A">
        <w:t>boot</w:t>
      </w:r>
      <w:r w:rsidR="0035342E">
        <w:t>ing</w:t>
      </w:r>
      <w:r w:rsidRPr="002F5F3A">
        <w:t xml:space="preserve">, </w:t>
      </w:r>
      <w:r w:rsidR="0035342E">
        <w:t>it</w:t>
      </w:r>
      <w:r w:rsidRPr="002F5F3A">
        <w:t xml:space="preserve"> loads the previous configuration (startup-config) </w:t>
      </w:r>
      <w:r w:rsidR="0035342E">
        <w:t>which has been stored</w:t>
      </w:r>
      <w:r w:rsidRPr="002F5F3A">
        <w:t xml:space="preserve"> in the flash memory.</w:t>
      </w:r>
    </w:p>
    <w:tbl>
      <w:tblPr>
        <w:tblStyle w:val="NOTICE"/>
        <w:tblW w:w="0" w:type="auto"/>
        <w:tblLook w:val="0000" w:firstRow="0" w:lastRow="0" w:firstColumn="0" w:lastColumn="0" w:noHBand="0" w:noVBand="0"/>
      </w:tblPr>
      <w:tblGrid>
        <w:gridCol w:w="930"/>
        <w:gridCol w:w="1066"/>
        <w:gridCol w:w="6202"/>
      </w:tblGrid>
      <w:tr w:rsidR="00F6514D" w14:paraId="55B69A79" w14:textId="77777777" w:rsidTr="00C574E7">
        <w:tc>
          <w:tcPr>
            <w:tcW w:w="960" w:type="dxa"/>
            <w:vAlign w:val="center"/>
          </w:tcPr>
          <w:p w14:paraId="3F96D276" w14:textId="77777777"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Default="00F6514D" w:rsidP="00633B89">
            <w:pPr>
              <w:pStyle w:val="aa"/>
              <w:ind w:right="20"/>
              <w:jc w:val="both"/>
              <w:rPr>
                <w:b/>
                <w:bCs/>
              </w:rPr>
            </w:pPr>
            <w:r>
              <w:rPr>
                <w:b/>
                <w:bCs/>
              </w:rPr>
              <w:t>Notice</w:t>
            </w:r>
          </w:p>
        </w:tc>
        <w:tc>
          <w:tcPr>
            <w:tcW w:w="6810" w:type="dxa"/>
            <w:vAlign w:val="center"/>
          </w:tcPr>
          <w:p w14:paraId="72DE502C" w14:textId="77777777" w:rsidR="00F6514D" w:rsidRDefault="00F6514D" w:rsidP="00633B89">
            <w:pPr>
              <w:pStyle w:val="aa"/>
              <w:ind w:right="20"/>
              <w:jc w:val="both"/>
            </w:pPr>
            <w:r w:rsidRPr="002F5F3A">
              <w:t xml:space="preserve">For the purpose of system reliability, </w:t>
            </w:r>
            <w:r w:rsidR="00094318">
              <w:t>C9500</w:t>
            </w:r>
            <w:r w:rsidRPr="002F5F3A">
              <w:t xml:space="preserve"> manages two OS images including Primary and Secondary. The Primary OS image can be loaded by the default settings. The system administrator can change the configuration in either switch boot mode or privileged mode.</w:t>
            </w:r>
          </w:p>
        </w:tc>
      </w:tr>
    </w:tbl>
    <w:p w14:paraId="595102C6" w14:textId="77777777" w:rsidR="00F6514D" w:rsidRDefault="00F6514D" w:rsidP="0021019A">
      <w:pPr>
        <w:pStyle w:val="2"/>
        <w:ind w:right="20"/>
      </w:pPr>
      <w:bookmarkStart w:id="172" w:name="_Toc444694887"/>
      <w:r w:rsidRPr="00C574E7">
        <w:rPr>
          <w:rFonts w:hint="eastAsia"/>
        </w:rPr>
        <w:lastRenderedPageBreak/>
        <w:t>U</w:t>
      </w:r>
      <w:r w:rsidRPr="00C574E7">
        <w:t>ser</w:t>
      </w:r>
      <w:r>
        <w:t xml:space="preserve"> Interface</w:t>
      </w:r>
      <w:bookmarkEnd w:id="172"/>
    </w:p>
    <w:p w14:paraId="13E45893" w14:textId="77777777" w:rsidR="00F6514D" w:rsidRDefault="00F6514D" w:rsidP="00633B89">
      <w:pPr>
        <w:pStyle w:val="a3"/>
        <w:ind w:left="0" w:right="20"/>
      </w:pPr>
      <w:r w:rsidRPr="002F5F3A">
        <w:t xml:space="preserve">Network administrators can access the </w:t>
      </w:r>
      <w:r w:rsidRPr="002F5F3A">
        <w:rPr>
          <w:rFonts w:hint="eastAsia"/>
        </w:rPr>
        <w:t>OLT</w:t>
      </w:r>
      <w:r w:rsidRPr="002F5F3A">
        <w:t xml:space="preserve"> for configuration setting, configuration verification, and switch status management</w:t>
      </w:r>
      <w:r w:rsidR="003246AA">
        <w:t>,</w:t>
      </w:r>
      <w:r w:rsidRPr="002F5F3A">
        <w:t xml:space="preserve"> etc. The simplest way to access the switch is by local OAM terminal connected to </w:t>
      </w:r>
      <w:r w:rsidR="009C1975">
        <w:t>a</w:t>
      </w:r>
      <w:r w:rsidRPr="002F5F3A">
        <w:t xml:space="preserve"> separate console port that </w:t>
      </w:r>
      <w:r w:rsidR="00094318">
        <w:t>C9500</w:t>
      </w:r>
      <w:r w:rsidRPr="002F5F3A">
        <w:t xml:space="preserve"> offers (</w:t>
      </w:r>
      <w:r w:rsidRPr="00035AA5">
        <w:t>Out-of-band management</w:t>
      </w:r>
      <w:r w:rsidRPr="002F5F3A">
        <w:t>).</w:t>
      </w:r>
    </w:p>
    <w:p w14:paraId="3A26AF6F" w14:textId="77777777" w:rsidR="00F6514D" w:rsidRDefault="00F6514D" w:rsidP="00633B89">
      <w:pPr>
        <w:pStyle w:val="a3"/>
        <w:ind w:left="0" w:right="20"/>
      </w:pPr>
      <w:r w:rsidRPr="002F5F3A">
        <w:t>Another way to access the switch is to use a Telnet program from a remote site. The switch does not support a separate port for the Telnet connection. Therefore, access must take place through the service port (</w:t>
      </w:r>
      <w:r w:rsidRPr="00035AA5">
        <w:t>In-band management</w:t>
      </w:r>
      <w:r w:rsidRPr="002F5F3A">
        <w:t>).</w:t>
      </w:r>
    </w:p>
    <w:p w14:paraId="7924F95B" w14:textId="77777777" w:rsidR="00F6514D" w:rsidRPr="002F5F3A" w:rsidRDefault="00F6514D" w:rsidP="00633B89">
      <w:pPr>
        <w:pStyle w:val="a3"/>
        <w:ind w:left="0" w:right="20"/>
      </w:pPr>
      <w:r w:rsidRPr="002F5F3A">
        <w:t xml:space="preserve">The system administrator can use the following methods to manage </w:t>
      </w:r>
      <w:r w:rsidR="00094318">
        <w:t>C9500</w:t>
      </w:r>
      <w:r w:rsidRPr="002F5F3A">
        <w:t>.</w:t>
      </w:r>
    </w:p>
    <w:p w14:paraId="1A7F1591" w14:textId="77777777" w:rsidR="00F6514D" w:rsidRPr="002F5F3A" w:rsidRDefault="00F6514D" w:rsidP="00633B89">
      <w:pPr>
        <w:pStyle w:val="Randomlist"/>
        <w:tabs>
          <w:tab w:val="clear" w:pos="3968"/>
          <w:tab w:val="num" w:pos="1980"/>
          <w:tab w:val="num" w:pos="3320"/>
        </w:tabs>
        <w:ind w:left="0" w:right="20" w:hanging="403"/>
      </w:pPr>
      <w:r w:rsidRPr="002F5F3A">
        <w:t>Access the CLI by connecting a local terminal to the switch console port</w:t>
      </w:r>
      <w:r>
        <w:t>.</w:t>
      </w:r>
    </w:p>
    <w:p w14:paraId="186B18BF" w14:textId="77777777" w:rsidR="00F6514D" w:rsidRDefault="00F6514D" w:rsidP="00633B89">
      <w:pPr>
        <w:pStyle w:val="Randomlist"/>
        <w:tabs>
          <w:tab w:val="clear" w:pos="3968"/>
          <w:tab w:val="num" w:pos="1980"/>
          <w:tab w:val="num" w:pos="3320"/>
        </w:tabs>
        <w:ind w:left="0" w:right="20" w:hanging="403"/>
      </w:pPr>
      <w:r w:rsidRPr="002F5F3A">
        <w:t>Access the CLI over a TCP/IP network through Telnet connection</w:t>
      </w:r>
      <w:r>
        <w:t>.</w:t>
      </w:r>
    </w:p>
    <w:p w14:paraId="5FA10C49" w14:textId="77777777" w:rsidR="00F6514D" w:rsidRPr="00035AA5" w:rsidRDefault="00F6514D" w:rsidP="00633B89">
      <w:pPr>
        <w:pStyle w:val="Randomlist"/>
        <w:tabs>
          <w:tab w:val="clear" w:pos="3968"/>
          <w:tab w:val="num" w:pos="1980"/>
          <w:tab w:val="num" w:pos="3320"/>
        </w:tabs>
        <w:ind w:left="0" w:right="20" w:hanging="403"/>
      </w:pPr>
      <w:r w:rsidRPr="002F5F3A">
        <w:t xml:space="preserve">Access the CLI over a TCP/IP network through </w:t>
      </w:r>
      <w:r>
        <w:t>SSH</w:t>
      </w:r>
      <w:r w:rsidRPr="002F5F3A">
        <w:t xml:space="preserve"> connection</w:t>
      </w:r>
      <w:r>
        <w:t>.</w:t>
      </w:r>
    </w:p>
    <w:p w14:paraId="40612F80" w14:textId="77777777" w:rsidR="00F6514D" w:rsidRPr="002F5F3A" w:rsidRDefault="00F6514D" w:rsidP="00633B89">
      <w:pPr>
        <w:pStyle w:val="Randomlist"/>
        <w:tabs>
          <w:tab w:val="clear" w:pos="3968"/>
          <w:tab w:val="num" w:pos="1980"/>
          <w:tab w:val="num" w:pos="3320"/>
        </w:tabs>
        <w:ind w:left="0" w:right="20" w:hanging="403"/>
      </w:pPr>
      <w:r w:rsidRPr="002F5F3A">
        <w:t>Use SNMP network manager over a network running the IP protocol.</w:t>
      </w:r>
    </w:p>
    <w:p w14:paraId="6B681950" w14:textId="77777777" w:rsidR="00F6514D" w:rsidRDefault="00094318" w:rsidP="00633B89">
      <w:pPr>
        <w:pStyle w:val="a3"/>
        <w:ind w:left="0" w:right="20"/>
      </w:pPr>
      <w:r>
        <w:t>C9500</w:t>
      </w:r>
      <w:r w:rsidR="00F6514D" w:rsidRPr="002F5F3A">
        <w:t xml:space="preserve"> support</w:t>
      </w:r>
      <w:r w:rsidR="00145D5D">
        <w:t>s</w:t>
      </w:r>
      <w:r w:rsidR="00F6514D" w:rsidRPr="002F5F3A">
        <w:t xml:space="preserve"> </w:t>
      </w:r>
      <w:r w:rsidR="00145D5D">
        <w:t>m</w:t>
      </w:r>
      <w:r w:rsidR="00F6514D" w:rsidRPr="002F5F3A">
        <w:t>ultiple user sessions concurrently, as follows:</w:t>
      </w:r>
    </w:p>
    <w:p w14:paraId="13A00DC6" w14:textId="77777777" w:rsidR="00F6514D" w:rsidRDefault="00F6514D" w:rsidP="00633B89">
      <w:pPr>
        <w:pStyle w:val="Randomlist"/>
        <w:tabs>
          <w:tab w:val="clear" w:pos="3968"/>
          <w:tab w:val="num" w:pos="1980"/>
          <w:tab w:val="num" w:pos="3320"/>
        </w:tabs>
        <w:ind w:left="0" w:right="20" w:hanging="403"/>
      </w:pPr>
      <w:r w:rsidRPr="002F5F3A">
        <w:t xml:space="preserve">1 console session </w:t>
      </w:r>
    </w:p>
    <w:p w14:paraId="7E3D1435" w14:textId="77777777" w:rsidR="00F6514D" w:rsidRPr="00035AA5" w:rsidRDefault="00017E7F" w:rsidP="00633B89">
      <w:pPr>
        <w:pStyle w:val="Randomlist"/>
        <w:tabs>
          <w:tab w:val="clear" w:pos="3968"/>
          <w:tab w:val="num" w:pos="1980"/>
          <w:tab w:val="num" w:pos="3320"/>
        </w:tabs>
        <w:ind w:left="0" w:right="20" w:hanging="403"/>
      </w:pPr>
      <w:r>
        <w:t>Up to 16</w:t>
      </w:r>
      <w:r w:rsidR="00F6514D" w:rsidRPr="002F5F3A">
        <w:t xml:space="preserve"> Telnet </w:t>
      </w:r>
      <w:r w:rsidR="00F6514D">
        <w:t xml:space="preserve">or SSH </w:t>
      </w:r>
      <w:r w:rsidR="00F6514D" w:rsidRPr="002F5F3A">
        <w:t>sessions</w:t>
      </w:r>
    </w:p>
    <w:p w14:paraId="083D26B3" w14:textId="77777777" w:rsidR="00F6514D" w:rsidRDefault="00F6514D" w:rsidP="00633B89">
      <w:pPr>
        <w:pStyle w:val="3"/>
        <w:ind w:left="0" w:right="20"/>
      </w:pPr>
      <w:bookmarkStart w:id="173" w:name="_Toc281502836"/>
      <w:bookmarkStart w:id="174" w:name="_Toc292809734"/>
      <w:bookmarkStart w:id="175" w:name="_Toc337198281"/>
      <w:bookmarkStart w:id="176" w:name="_Toc354416066"/>
      <w:bookmarkStart w:id="177" w:name="_Toc444694888"/>
      <w:r w:rsidRPr="00D867F8">
        <w:t xml:space="preserve">Connection through </w:t>
      </w:r>
      <w:r w:rsidRPr="00C574E7">
        <w:t>Console</w:t>
      </w:r>
      <w:bookmarkEnd w:id="173"/>
      <w:bookmarkEnd w:id="174"/>
      <w:r w:rsidRPr="00D867F8">
        <w:t xml:space="preserve"> Port</w:t>
      </w:r>
      <w:bookmarkEnd w:id="175"/>
      <w:bookmarkEnd w:id="176"/>
      <w:bookmarkEnd w:id="177"/>
    </w:p>
    <w:p w14:paraId="2D0254CE" w14:textId="77777777" w:rsidR="00F6514D" w:rsidRDefault="00F6514D" w:rsidP="00633B89">
      <w:pPr>
        <w:pStyle w:val="a3"/>
        <w:ind w:left="0" w:right="20"/>
      </w:pPr>
      <w:r w:rsidRPr="002F5F3A">
        <w:t xml:space="preserve">The command-line interface built into the system is accessible by RJ-45 type Ethernet port console. OAM terminal (or workstation with terminal-emulation software) must support 9-pin, RS-232 DB9 port. Console port is located </w:t>
      </w:r>
      <w:r w:rsidR="003571FE">
        <w:t>on</w:t>
      </w:r>
      <w:r w:rsidRPr="002F5F3A">
        <w:t xml:space="preserve"> the </w:t>
      </w:r>
      <w:r w:rsidR="003571FE">
        <w:t>front</w:t>
      </w:r>
      <w:r w:rsidRPr="002F5F3A">
        <w:t xml:space="preserve"> of </w:t>
      </w:r>
      <w:r w:rsidR="00094318">
        <w:t>C9500</w:t>
      </w:r>
      <w:r w:rsidRPr="002F5F3A">
        <w:t xml:space="preserve"> </w:t>
      </w:r>
      <w:r w:rsidRPr="007460E0">
        <w:t xml:space="preserve">SGIM </w:t>
      </w:r>
      <w:r w:rsidRPr="002F5F3A">
        <w:t>(Switching, Gigabit Ethernet I/O &amp; Management Module).</w:t>
      </w:r>
    </w:p>
    <w:p w14:paraId="4D7C2A04" w14:textId="77777777" w:rsidR="00F6514D" w:rsidRDefault="00F6514D" w:rsidP="00633B89">
      <w:pPr>
        <w:pStyle w:val="a3"/>
        <w:ind w:left="0" w:right="20"/>
      </w:pPr>
      <w:r w:rsidRPr="002F5F3A">
        <w:t xml:space="preserve">Connect the terminal to the console port provided by </w:t>
      </w:r>
      <w:r w:rsidR="00094318">
        <w:t>C9500</w:t>
      </w:r>
      <w:r w:rsidRPr="002F5F3A">
        <w:t>, as shown in the following figure. Once a connection is established, you will see the switch prompt and you can log in.</w:t>
      </w:r>
    </w:p>
    <w:p w14:paraId="2F64CAB9" w14:textId="77777777" w:rsidR="00C574E7" w:rsidRDefault="004F5D20" w:rsidP="00633B89">
      <w:pPr>
        <w:ind w:leftChars="945" w:left="1701" w:right="20"/>
      </w:pPr>
      <w:r>
        <w:rPr>
          <w:rFonts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xmlns:w15="http://schemas.microsoft.com/office/word/2012/wordml">
            <w:pict>
              <v:group w14:anchorId="4F664A48"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XetC/AAAA2wAAAA8AAABkcnMvZG93bnJldi54bWxET02LwjAQvQv+hzDC3jTVwyLVKCIIoojY&#10;VfQ4NGNbbSa1ibX+e3MQ9vh439N5a0rRUO0KywqGgwgEcWp1wZmC49+qPwbhPLLG0jIpeJOD+azb&#10;mWKs7YsP1CQ+EyGEXYwKcu+rWEqX5mTQDWxFHLirrQ36AOtM6hpfIdyUchRFv9JgwaEhx4qWOaX3&#10;5GkU7G775nyhR3baDfm9qZrkur0USv302sUEhKfW/4u/7rVWMA7rw5fwA+Ts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l3rQvwAAANsAAAAPAAAAAAAAAAAAAAAAAJ8CAABk&#10;cnMvZG93bnJldi54bWxQSwUGAAAAAAQABAD3AAAAiwMAAAAA&#10;">
                  <v:imagedata r:id="rId16"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8" w:name="_Toc391575457"/>
    <w:p w14:paraId="48C1EAEE" w14:textId="77777777" w:rsidR="00F6514D" w:rsidRPr="00C574E7" w:rsidRDefault="004F5D20" w:rsidP="00633B89">
      <w:pPr>
        <w:pStyle w:val="afffff3"/>
        <w:ind w:left="0" w:right="20"/>
        <w:rPr>
          <w:rFonts w:cs="Times New Roman"/>
        </w:rPr>
      </w:pPr>
      <w:r>
        <w:rPr>
          <w:noProof/>
        </w:rPr>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2813234" id="직사각형 135" o:spid="_x0000_s1026" style="position:absolute;left:0;text-align:left;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Pr>
          <w:rFonts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D52C4A" w:rsidRDefault="00D52C4A"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D52C4A" w:rsidRDefault="00D52C4A" w:rsidP="00F6514D">
                      <w:pPr>
                        <w:pStyle w:val="aff3"/>
                        <w:ind w:left="3780"/>
                        <w:jc w:val="center"/>
                      </w:pPr>
                      <w:r>
                        <w:rPr>
                          <w:rFonts w:hint="eastAsia"/>
                        </w:rPr>
                        <w:t>Console Terminal</w:t>
                      </w:r>
                    </w:p>
                  </w:txbxContent>
                </v:textbox>
              </v:shape>
            </w:pict>
          </mc:Fallback>
        </mc:AlternateContent>
      </w:r>
      <w:bookmarkStart w:id="179" w:name="_Ref529108396"/>
      <w:r>
        <w:rPr>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BB105D0" id="직사각형 71" o:spid="_x0000_s1026" style="position:absolute;left:0;text-align:left;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Pr>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9763FEB" id="직사각형 70" o:spid="_x0000_s1026" style="position:absolute;left:0;text-align:left;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0" w:name="_Toc198525994"/>
      <w:bookmarkStart w:id="181" w:name="_Toc361679425"/>
      <w:bookmarkEnd w:id="179"/>
      <w:r w:rsidR="00C574E7">
        <w:t xml:space="preserve">Figure </w:t>
      </w:r>
      <w:r w:rsidR="005832B8">
        <w:fldChar w:fldCharType="begin"/>
      </w:r>
      <w:r w:rsidR="00092D8C">
        <w:instrText xml:space="preserve"> SEQ Figure \* ARABIC </w:instrText>
      </w:r>
      <w:r w:rsidR="005832B8">
        <w:fldChar w:fldCharType="separate"/>
      </w:r>
      <w:r w:rsidR="006C3661">
        <w:rPr>
          <w:noProof/>
        </w:rPr>
        <w:t>1</w:t>
      </w:r>
      <w:r w:rsidR="005832B8">
        <w:rPr>
          <w:noProof/>
        </w:rPr>
        <w:fldChar w:fldCharType="end"/>
      </w:r>
      <w:r w:rsidR="00F6514D">
        <w:t xml:space="preserve"> </w:t>
      </w:r>
      <w:bookmarkEnd w:id="180"/>
      <w:bookmarkEnd w:id="181"/>
      <w:r w:rsidR="00F6514D" w:rsidRPr="002F5F3A">
        <w:t xml:space="preserve">Connection of </w:t>
      </w:r>
      <w:r w:rsidR="00094318">
        <w:t>C9500</w:t>
      </w:r>
      <w:r w:rsidR="00F6514D" w:rsidRPr="002F5F3A">
        <w:t xml:space="preserve"> and OAM Terminal</w:t>
      </w:r>
      <w:bookmarkEnd w:id="178"/>
    </w:p>
    <w:tbl>
      <w:tblPr>
        <w:tblStyle w:val="NOTICE"/>
        <w:tblW w:w="0" w:type="auto"/>
        <w:tblLook w:val="0000" w:firstRow="0" w:lastRow="0" w:firstColumn="0" w:lastColumn="0" w:noHBand="0" w:noVBand="0"/>
      </w:tblPr>
      <w:tblGrid>
        <w:gridCol w:w="930"/>
        <w:gridCol w:w="1066"/>
        <w:gridCol w:w="6202"/>
      </w:tblGrid>
      <w:tr w:rsidR="00F6514D" w14:paraId="58F39EAE" w14:textId="77777777" w:rsidTr="00C574E7">
        <w:tc>
          <w:tcPr>
            <w:tcW w:w="960" w:type="dxa"/>
            <w:vAlign w:val="center"/>
          </w:tcPr>
          <w:p w14:paraId="525E907D" w14:textId="77777777" w:rsidR="00F6514D" w:rsidRDefault="00F6514D" w:rsidP="00633B89">
            <w:pPr>
              <w:pStyle w:val="aa"/>
              <w:spacing w:after="120"/>
              <w:ind w:right="20"/>
              <w:jc w:val="both"/>
              <w:rPr>
                <w:rFonts w:cs="Times New Roman"/>
                <w:i/>
                <w:iCs/>
              </w:rPr>
            </w:pPr>
            <w:r>
              <w:rPr>
                <w:rFonts w:cs="Times New Roman" w:hint="eastAsia"/>
                <w:i/>
                <w:iCs/>
                <w:noProof/>
              </w:rPr>
              <w:lastRenderedPageBreak/>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Default="00F6514D" w:rsidP="00633B89">
            <w:pPr>
              <w:pStyle w:val="aa"/>
              <w:ind w:right="20"/>
              <w:jc w:val="both"/>
              <w:rPr>
                <w:b/>
                <w:bCs/>
              </w:rPr>
            </w:pPr>
            <w:r>
              <w:rPr>
                <w:b/>
                <w:bCs/>
              </w:rPr>
              <w:t>Notice</w:t>
            </w:r>
          </w:p>
        </w:tc>
        <w:tc>
          <w:tcPr>
            <w:tcW w:w="6810" w:type="dxa"/>
            <w:vAlign w:val="center"/>
          </w:tcPr>
          <w:p w14:paraId="150E1977" w14:textId="77777777" w:rsidR="00F6514D" w:rsidRDefault="00F6514D" w:rsidP="00633B89">
            <w:pPr>
              <w:pStyle w:val="aa"/>
              <w:ind w:right="20"/>
              <w:jc w:val="both"/>
            </w:pPr>
            <w:r w:rsidRPr="002F5F3A">
              <w:rPr>
                <w:iCs/>
              </w:rPr>
              <w:t xml:space="preserve">For the information on the terminal configuration and console port pinouts, refer to the </w:t>
            </w:r>
            <w:r w:rsidR="00094318">
              <w:rPr>
                <w:iCs/>
              </w:rPr>
              <w:t>C9500</w:t>
            </w:r>
            <w:r w:rsidRPr="002F5F3A">
              <w:rPr>
                <w:iCs/>
              </w:rPr>
              <w:t xml:space="preserve"> Hardware Installation Guide.</w:t>
            </w:r>
          </w:p>
        </w:tc>
      </w:tr>
    </w:tbl>
    <w:p w14:paraId="151B58BF" w14:textId="77777777" w:rsidR="00F6514D" w:rsidRDefault="00F6514D" w:rsidP="00633B89">
      <w:pPr>
        <w:pStyle w:val="3"/>
        <w:ind w:left="0" w:right="20"/>
      </w:pPr>
      <w:bookmarkStart w:id="182" w:name="_Toc281502837"/>
      <w:bookmarkStart w:id="183" w:name="_Toc292809735"/>
      <w:bookmarkStart w:id="184" w:name="_Toc337198282"/>
      <w:bookmarkStart w:id="185" w:name="_Toc354416067"/>
      <w:bookmarkStart w:id="186" w:name="_Toc444694889"/>
      <w:r w:rsidRPr="00D867F8">
        <w:t xml:space="preserve">Connection </w:t>
      </w:r>
      <w:r w:rsidRPr="00C574E7">
        <w:t>through</w:t>
      </w:r>
      <w:r w:rsidRPr="00D867F8">
        <w:t xml:space="preserve"> </w:t>
      </w:r>
      <w:bookmarkEnd w:id="182"/>
      <w:bookmarkEnd w:id="183"/>
      <w:bookmarkEnd w:id="184"/>
      <w:r w:rsidRPr="00D867F8">
        <w:t>Telnet</w:t>
      </w:r>
      <w:bookmarkEnd w:id="185"/>
      <w:bookmarkEnd w:id="186"/>
    </w:p>
    <w:p w14:paraId="55286191" w14:textId="77777777" w:rsidR="00F6514D" w:rsidRDefault="00F6514D" w:rsidP="00633B89">
      <w:pPr>
        <w:pStyle w:val="a3"/>
        <w:ind w:left="0" w:right="20"/>
      </w:pPr>
      <w:r w:rsidRPr="002F5F3A">
        <w:t xml:space="preserve">You can connect to </w:t>
      </w:r>
      <w:r w:rsidR="00094318">
        <w:t>C9500</w:t>
      </w:r>
      <w:r w:rsidRPr="002F5F3A">
        <w:t xml:space="preserve"> at a workstation with Telnet or TCP/IP. In order to use Telnet you must setup an ID and password first, and your switch must have at least one IP address.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F6514D" w:rsidRPr="002F5F3A" w14:paraId="22F6D244" w14:textId="77777777" w:rsidTr="00C574E7">
        <w:trPr>
          <w:trHeight w:val="217"/>
        </w:trPr>
        <w:tc>
          <w:tcPr>
            <w:tcW w:w="8322" w:type="dxa"/>
            <w:shd w:val="clear" w:color="auto" w:fill="auto"/>
          </w:tcPr>
          <w:p w14:paraId="0933CAC6" w14:textId="77777777" w:rsidR="00F6514D" w:rsidRPr="002F5F3A" w:rsidRDefault="00F6514D" w:rsidP="00633B89">
            <w:pPr>
              <w:ind w:right="20"/>
            </w:pPr>
            <w:r w:rsidRPr="002F5F3A">
              <w:t>Telnet [&lt;ipaddress&gt; | &lt;hostname&gt;] {&lt;port_number&gt;}</w:t>
            </w:r>
          </w:p>
        </w:tc>
      </w:tr>
    </w:tbl>
    <w:p w14:paraId="71ED475A" w14:textId="77777777" w:rsidR="00F6514D" w:rsidRDefault="00F6514D" w:rsidP="00633B89">
      <w:pPr>
        <w:pStyle w:val="a3"/>
        <w:ind w:left="0" w:right="20"/>
      </w:pPr>
      <w:r w:rsidRPr="002F5F3A">
        <w:t xml:space="preserve">After the Telnet connection is successfully completed, a prompt for user password will be displayed. When you type in the Telnet user password, you will enter into </w:t>
      </w:r>
      <w:r w:rsidRPr="00D9041B">
        <w:t>User mode</w:t>
      </w:r>
      <w:r w:rsidRPr="002F5F3A">
        <w:t xml:space="preserve"> of the switch. </w:t>
      </w:r>
    </w:p>
    <w:p w14:paraId="36D740EE" w14:textId="77777777" w:rsidR="003E6CFF" w:rsidRDefault="00F6514D" w:rsidP="00633B89">
      <w:pPr>
        <w:pStyle w:val="a3"/>
        <w:ind w:left="0" w:right="20"/>
      </w:pPr>
      <w:r w:rsidRPr="002F5F3A">
        <w:t>For security purposes, you can use access list to restrict the Telnet connection.</w:t>
      </w:r>
      <w:r>
        <w:t xml:space="preserve"> For this refer to chapter &lt;</w:t>
      </w:r>
      <w:r w:rsidR="00DF48A5">
        <w:fldChar w:fldCharType="begin"/>
      </w:r>
      <w:r w:rsidR="00DF48A5">
        <w:instrText xml:space="preserve"> REF _Ref529104681 \h  \* MERGEFORMAT </w:instrText>
      </w:r>
      <w:r w:rsidR="00DF48A5">
        <w:fldChar w:fldCharType="separate"/>
      </w:r>
      <w:r>
        <w:t>ACL(Access Control List</w:t>
      </w:r>
      <w:r w:rsidR="00DF48A5">
        <w:fldChar w:fldCharType="end"/>
      </w:r>
      <w:r>
        <w:t xml:space="preserve">&gt; in this manual. </w:t>
      </w:r>
    </w:p>
    <w:p w14:paraId="7AE2C067" w14:textId="77777777" w:rsidR="00F6514D" w:rsidRDefault="00F6514D" w:rsidP="00633B89">
      <w:pPr>
        <w:pStyle w:val="3"/>
        <w:ind w:left="0" w:right="20"/>
      </w:pPr>
      <w:bookmarkStart w:id="187" w:name="_Toc444694890"/>
      <w:bookmarkStart w:id="188" w:name="_Toc363228249"/>
      <w:r w:rsidRPr="00D867F8">
        <w:t xml:space="preserve">Connection through </w:t>
      </w:r>
      <w:r>
        <w:rPr>
          <w:rFonts w:hint="eastAsia"/>
        </w:rPr>
        <w:t>SSH</w:t>
      </w:r>
      <w:bookmarkEnd w:id="187"/>
      <w:r>
        <w:rPr>
          <w:rFonts w:hint="eastAsia"/>
        </w:rPr>
        <w:t xml:space="preserve"> </w:t>
      </w:r>
      <w:bookmarkEnd w:id="188"/>
    </w:p>
    <w:p w14:paraId="67FC165E" w14:textId="77777777" w:rsidR="00F6514D" w:rsidRDefault="00B543FC" w:rsidP="00633B89">
      <w:pPr>
        <w:pStyle w:val="a3"/>
        <w:ind w:left="0" w:right="20"/>
      </w:pPr>
      <w:r w:rsidRPr="008A5D92">
        <w:t xml:space="preserve">System operators can access to </w:t>
      </w:r>
      <w:r w:rsidR="00094318">
        <w:t>C9500</w:t>
      </w:r>
      <w:r w:rsidRPr="008A5D92">
        <w:t xml:space="preserve"> via a workstation which has TCP / IP and SSH. For SSH to be used, the operator should set </w:t>
      </w:r>
      <w:r w:rsidR="00F5519B">
        <w:t xml:space="preserve">an </w:t>
      </w:r>
      <w:r w:rsidRPr="008A5D92">
        <w:t xml:space="preserve">ID and password, </w:t>
      </w:r>
      <w:r w:rsidR="008A5D92" w:rsidRPr="008A5D92">
        <w:t>and the</w:t>
      </w:r>
      <w:r w:rsidRPr="008A5D92">
        <w:t xml:space="preserve"> switch must have </w:t>
      </w:r>
      <w:r w:rsidR="008A5D92" w:rsidRPr="008A5D92">
        <w:t>more than one</w:t>
      </w:r>
      <w:r w:rsidRPr="008A5D92">
        <w:t xml:space="preserve"> IP address. </w:t>
      </w:r>
    </w:p>
    <w:p w14:paraId="4CF3042A" w14:textId="77777777" w:rsidR="00F6514D" w:rsidRDefault="00F6514D" w:rsidP="00E20826">
      <w:pPr>
        <w:pStyle w:val="ac"/>
      </w:pPr>
      <w:r>
        <w:rPr>
          <w:rFonts w:hint="eastAsia"/>
        </w:rPr>
        <w:t xml:space="preserve">ssh </w:t>
      </w:r>
      <w:r>
        <w:t xml:space="preserve"> </w:t>
      </w:r>
      <w:r>
        <w:rPr>
          <w:rFonts w:hint="eastAsia"/>
        </w:rPr>
        <w:t>{</w:t>
      </w:r>
      <w:r>
        <w:t>&lt;ipaddress&gt; | &lt;hostname&gt;</w:t>
      </w:r>
      <w:r>
        <w:rPr>
          <w:rFonts w:hint="eastAsia"/>
        </w:rPr>
        <w:t>}</w:t>
      </w:r>
      <w:r>
        <w:t xml:space="preserve"> </w:t>
      </w:r>
    </w:p>
    <w:p w14:paraId="21F3AE4E" w14:textId="77777777" w:rsidR="008A5D92" w:rsidRPr="008A5D92" w:rsidRDefault="008A5D92" w:rsidP="00633B89">
      <w:pPr>
        <w:pStyle w:val="a3"/>
        <w:ind w:left="0" w:right="20"/>
      </w:pPr>
      <w:r w:rsidRPr="008A5D92">
        <w:t xml:space="preserve">When SSH connection is successfully established, the prompt for entering </w:t>
      </w:r>
      <w:r w:rsidR="00712AAC">
        <w:t xml:space="preserve">a </w:t>
      </w:r>
      <w:r w:rsidRPr="008A5D92">
        <w:t>password is shown on screen. Once you enter the password, the switch gets in User mode.</w:t>
      </w:r>
      <w:r w:rsidRPr="008A5D92">
        <w:br/>
      </w:r>
      <w:r w:rsidRPr="008A5D92">
        <w:br/>
        <w:t>In addition, for the sake of system security the users who access via SSH can be limited by using of Access Control List. Refer to the section &lt;ACL(Access Control List)&gt;.</w:t>
      </w:r>
    </w:p>
    <w:p w14:paraId="1C72A128" w14:textId="77777777" w:rsidR="00F6514D" w:rsidRPr="006177C1" w:rsidRDefault="008A5D92" w:rsidP="00633B89">
      <w:pPr>
        <w:pStyle w:val="a3"/>
        <w:ind w:left="0" w:right="20"/>
      </w:pPr>
      <w:r w:rsidRPr="008A5D92">
        <w:t>SSH should be enabled at the equipment.</w:t>
      </w:r>
    </w:p>
    <w:tbl>
      <w:tblPr>
        <w:tblStyle w:val="48"/>
        <w:tblW w:w="0" w:type="auto"/>
        <w:tblLook w:val="04A0" w:firstRow="1" w:lastRow="0" w:firstColumn="1" w:lastColumn="0" w:noHBand="0" w:noVBand="1"/>
      </w:tblPr>
      <w:tblGrid>
        <w:gridCol w:w="8219"/>
      </w:tblGrid>
      <w:tr w:rsidR="00C574E7" w14:paraId="50826A78" w14:textId="77777777" w:rsidTr="008A5D92">
        <w:tc>
          <w:tcPr>
            <w:tcW w:w="8219" w:type="dxa"/>
          </w:tcPr>
          <w:p w14:paraId="749D458F" w14:textId="77777777" w:rsidR="00C574E7" w:rsidRPr="00C574E7" w:rsidRDefault="00C574E7" w:rsidP="00633B89">
            <w:pPr>
              <w:ind w:right="20"/>
              <w:rPr>
                <w:rFonts w:ascii="Courier New" w:hAnsi="Courier New" w:cs="Courier New"/>
              </w:rPr>
            </w:pPr>
            <w:r w:rsidRPr="00B47E43">
              <w:rPr>
                <w:rFonts w:ascii="Courier New" w:hAnsi="Courier New" w:cs="Courier New"/>
              </w:rPr>
              <w:t>Switch(config)#</w:t>
            </w:r>
            <w:r w:rsidRPr="00B47E43">
              <w:rPr>
                <w:rFonts w:ascii="Courier New" w:hAnsi="Courier New" w:cs="Courier New"/>
                <w:b/>
              </w:rPr>
              <w:t>service ssh</w:t>
            </w:r>
          </w:p>
        </w:tc>
      </w:tr>
    </w:tbl>
    <w:p w14:paraId="363B709C" w14:textId="77777777" w:rsidR="00F6514D" w:rsidRDefault="00F6514D" w:rsidP="00633B89">
      <w:pPr>
        <w:pStyle w:val="3"/>
        <w:ind w:left="0" w:right="20"/>
      </w:pPr>
      <w:bookmarkStart w:id="189" w:name="_Toc198525952"/>
      <w:bookmarkStart w:id="190" w:name="_Toc363228250"/>
      <w:bookmarkStart w:id="191" w:name="_Toc444694891"/>
      <w:r w:rsidRPr="00C574E7">
        <w:t>Connection</w:t>
      </w:r>
      <w:r w:rsidRPr="00D867F8">
        <w:t xml:space="preserve"> through </w:t>
      </w:r>
      <w:r>
        <w:t>SNMP Network Manager</w:t>
      </w:r>
      <w:bookmarkEnd w:id="189"/>
      <w:bookmarkEnd w:id="190"/>
      <w:bookmarkEnd w:id="191"/>
    </w:p>
    <w:p w14:paraId="215BE38B" w14:textId="77777777" w:rsidR="00F6514D" w:rsidRDefault="00F6514D" w:rsidP="00633B89">
      <w:pPr>
        <w:pStyle w:val="a3"/>
        <w:ind w:left="0" w:right="20"/>
      </w:pPr>
      <w:r w:rsidRPr="002F5F3A">
        <w:t xml:space="preserve">Any network manager running the Simple Network Management Protocol (SNMP) can manage the </w:t>
      </w:r>
      <w:r w:rsidR="00094318">
        <w:t>C9500</w:t>
      </w:r>
      <w:r w:rsidR="00AE1AF1">
        <w:rPr>
          <w:rFonts w:hint="eastAsia"/>
        </w:rPr>
        <w:t>.</w:t>
      </w:r>
    </w:p>
    <w:tbl>
      <w:tblPr>
        <w:tblStyle w:val="NOTICE"/>
        <w:tblW w:w="0" w:type="auto"/>
        <w:tblLook w:val="0000" w:firstRow="0" w:lastRow="0" w:firstColumn="0" w:lastColumn="0" w:noHBand="0" w:noVBand="0"/>
      </w:tblPr>
      <w:tblGrid>
        <w:gridCol w:w="878"/>
        <w:gridCol w:w="1069"/>
        <w:gridCol w:w="6251"/>
      </w:tblGrid>
      <w:tr w:rsidR="00F6514D" w14:paraId="492B3B55" w14:textId="77777777" w:rsidTr="00C574E7">
        <w:tc>
          <w:tcPr>
            <w:tcW w:w="900" w:type="dxa"/>
            <w:vAlign w:val="center"/>
          </w:tcPr>
          <w:p w14:paraId="5D35214A" w14:textId="77777777" w:rsidR="00F6514D" w:rsidRDefault="00F6514D" w:rsidP="00633B89">
            <w:pPr>
              <w:pStyle w:val="aa"/>
              <w:spacing w:after="120"/>
              <w:ind w:right="20"/>
              <w:jc w:val="both"/>
              <w:rPr>
                <w:rFonts w:cs="Times New Roman"/>
              </w:rPr>
            </w:pPr>
            <w:r>
              <w:rPr>
                <w:rFonts w:cs="Times New Roman" w:hint="eastAsia"/>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Default="00F6514D" w:rsidP="00633B89">
            <w:pPr>
              <w:pStyle w:val="aa"/>
              <w:ind w:right="20"/>
              <w:jc w:val="both"/>
              <w:rPr>
                <w:b/>
                <w:bCs/>
              </w:rPr>
            </w:pPr>
            <w:r>
              <w:rPr>
                <w:b/>
                <w:bCs/>
              </w:rPr>
              <w:t>Notice</w:t>
            </w:r>
          </w:p>
        </w:tc>
        <w:tc>
          <w:tcPr>
            <w:tcW w:w="6800" w:type="dxa"/>
            <w:vAlign w:val="center"/>
          </w:tcPr>
          <w:p w14:paraId="076F054E" w14:textId="77777777" w:rsidR="00F6514D" w:rsidRDefault="00F6514D" w:rsidP="00633B89">
            <w:pPr>
              <w:pStyle w:val="aa"/>
              <w:ind w:right="20"/>
              <w:jc w:val="both"/>
            </w:pPr>
            <w:r w:rsidRPr="002F5F3A">
              <w:t xml:space="preserve">For more information </w:t>
            </w:r>
            <w:r w:rsidR="006F498C">
              <w:t>refer to</w:t>
            </w:r>
            <w:r w:rsidRPr="002F5F3A">
              <w:t xml:space="preserve"> </w:t>
            </w:r>
            <w:r w:rsidR="005832B8">
              <w:fldChar w:fldCharType="begin"/>
            </w:r>
            <w:r w:rsidR="006F498C">
              <w:instrText xml:space="preserve"> REF _Ref390849378 \h </w:instrText>
            </w:r>
            <w:r w:rsidR="005832B8">
              <w:fldChar w:fldCharType="separate"/>
            </w:r>
            <w:r w:rsidR="006F498C">
              <w:t>SNMP</w:t>
            </w:r>
            <w:r w:rsidR="006F498C">
              <w:rPr>
                <w:rFonts w:hint="eastAsia"/>
              </w:rPr>
              <w:t xml:space="preserve"> </w:t>
            </w:r>
            <w:r w:rsidR="006F498C">
              <w:t>(Simple Network Management Protocol)</w:t>
            </w:r>
            <w:r w:rsidR="005832B8">
              <w:fldChar w:fldCharType="end"/>
            </w:r>
            <w:r w:rsidR="005832B8">
              <w:fldChar w:fldCharType="begin"/>
            </w:r>
            <w:r w:rsidR="006F498C">
              <w:instrText xml:space="preserve"> REF _Ref390849381 \h </w:instrText>
            </w:r>
            <w:r w:rsidR="005832B8">
              <w:fldChar w:fldCharType="end"/>
            </w:r>
            <w:r w:rsidRPr="002F5F3A">
              <w:t xml:space="preserve"> Network Manager.</w:t>
            </w:r>
          </w:p>
        </w:tc>
      </w:tr>
    </w:tbl>
    <w:p w14:paraId="1A8FF5FC" w14:textId="77777777" w:rsidR="00F6514D" w:rsidRDefault="00F6514D" w:rsidP="00633B89">
      <w:pPr>
        <w:ind w:right="20"/>
        <w:rPr>
          <w:rFonts w:cs="Times New Roman"/>
        </w:rPr>
      </w:pPr>
    </w:p>
    <w:p w14:paraId="1FDC90AD" w14:textId="77777777" w:rsidR="00F6514D" w:rsidRPr="006F498C" w:rsidRDefault="00F6514D" w:rsidP="00633B89">
      <w:pPr>
        <w:ind w:right="20"/>
        <w:rPr>
          <w:rFonts w:cs="Times New Roman"/>
        </w:rPr>
      </w:pPr>
    </w:p>
    <w:p w14:paraId="6BA7054D" w14:textId="77777777" w:rsidR="00F6514D" w:rsidRDefault="00F6514D" w:rsidP="0021019A">
      <w:pPr>
        <w:pStyle w:val="2"/>
        <w:ind w:right="20"/>
      </w:pPr>
      <w:bookmarkStart w:id="192" w:name="_Toc281502839"/>
      <w:bookmarkStart w:id="193" w:name="_Toc292809737"/>
      <w:bookmarkStart w:id="194" w:name="_Toc337198284"/>
      <w:bookmarkStart w:id="195" w:name="_Toc354416069"/>
      <w:bookmarkStart w:id="196" w:name="_Toc444694892"/>
      <w:r w:rsidRPr="002F5F3A">
        <w:lastRenderedPageBreak/>
        <w:t>User Management</w:t>
      </w:r>
      <w:bookmarkEnd w:id="192"/>
      <w:bookmarkEnd w:id="193"/>
      <w:bookmarkEnd w:id="194"/>
      <w:bookmarkEnd w:id="195"/>
      <w:bookmarkEnd w:id="196"/>
    </w:p>
    <w:p w14:paraId="01834D9E" w14:textId="77777777" w:rsidR="00F6514D" w:rsidRDefault="00F6514D" w:rsidP="0033415C">
      <w:pPr>
        <w:pStyle w:val="3"/>
        <w:ind w:left="0" w:right="20"/>
      </w:pPr>
      <w:bookmarkStart w:id="197" w:name="_사용자_추가_및_삭제"/>
      <w:bookmarkStart w:id="198" w:name="_Toc281502840"/>
      <w:bookmarkStart w:id="199" w:name="_Toc292809738"/>
      <w:bookmarkStart w:id="200" w:name="_Toc337198285"/>
      <w:bookmarkStart w:id="201" w:name="_Toc354416070"/>
      <w:bookmarkStart w:id="202" w:name="_Ref364436196"/>
      <w:bookmarkStart w:id="203" w:name="_Toc444694893"/>
      <w:bookmarkEnd w:id="197"/>
      <w:r w:rsidRPr="00D867F8">
        <w:t>Add/Delete User</w:t>
      </w:r>
      <w:bookmarkEnd w:id="198"/>
      <w:bookmarkEnd w:id="199"/>
      <w:bookmarkEnd w:id="200"/>
      <w:bookmarkEnd w:id="201"/>
      <w:bookmarkEnd w:id="202"/>
      <w:bookmarkEnd w:id="203"/>
    </w:p>
    <w:p w14:paraId="25455694" w14:textId="77777777" w:rsidR="00BB0F90" w:rsidRPr="002F5F3A" w:rsidRDefault="00BB0F90" w:rsidP="0033415C">
      <w:pPr>
        <w:pStyle w:val="a3"/>
        <w:ind w:left="0" w:right="20"/>
        <w:rPr>
          <w:rFonts w:cs="Arial"/>
        </w:rPr>
      </w:pPr>
      <w:bookmarkStart w:id="204" w:name="_Toc198525980"/>
      <w:bookmarkStart w:id="205" w:name="_Toc361679317"/>
      <w:r w:rsidRPr="002F5F3A">
        <w:rPr>
          <w:rFonts w:cs="Arial"/>
        </w:rPr>
        <w:t xml:space="preserve">A system manager can connect to the system using a console port or Telnet to configure or manage </w:t>
      </w:r>
      <w:r w:rsidR="00094318">
        <w:rPr>
          <w:rFonts w:cs="Arial"/>
        </w:rPr>
        <w:t>C9500</w:t>
      </w:r>
      <w:r w:rsidRPr="002F5F3A">
        <w:rPr>
          <w:rFonts w:cs="Arial"/>
        </w:rPr>
        <w:t>. You can manage users connected to the system by configuring ID and password, and give different authorities using the privilege level.</w:t>
      </w:r>
    </w:p>
    <w:p w14:paraId="70173DBC" w14:textId="77777777" w:rsidR="00BB0F90" w:rsidRPr="002F5F3A" w:rsidRDefault="00BB0F90" w:rsidP="0033415C">
      <w:pPr>
        <w:pStyle w:val="a3"/>
        <w:ind w:left="0" w:right="20"/>
        <w:rPr>
          <w:rFonts w:cs="Arial"/>
        </w:rPr>
      </w:pPr>
      <w:r w:rsidRPr="002F5F3A">
        <w:rPr>
          <w:rFonts w:cs="Arial"/>
        </w:rPr>
        <w:t xml:space="preserve">A new user has a privilege level set as 1 and can enter the privileged mode. If you execute </w:t>
      </w:r>
      <w:r w:rsidRPr="002F5F3A">
        <w:rPr>
          <w:rFonts w:cs="Arial"/>
        </w:rPr>
        <w:t>“</w:t>
      </w:r>
      <w:r w:rsidRPr="002F5F3A">
        <w:rPr>
          <w:rFonts w:cs="Arial"/>
        </w:rPr>
        <w:t>enable</w:t>
      </w:r>
      <w:r w:rsidRPr="002F5F3A">
        <w:rPr>
          <w:rFonts w:cs="Arial"/>
        </w:rPr>
        <w:t>”</w:t>
      </w:r>
      <w:r w:rsidRPr="002F5F3A">
        <w:rPr>
          <w:rFonts w:cs="Arial"/>
        </w:rPr>
        <w:t xml:space="preserve"> command in user mode, you can enter privileged mode.</w:t>
      </w:r>
    </w:p>
    <w:p w14:paraId="46A85610" w14:textId="77777777" w:rsidR="00BB0F90" w:rsidRPr="002F5F3A" w:rsidRDefault="00BB0F90" w:rsidP="0033415C">
      <w:pPr>
        <w:pStyle w:val="a3"/>
        <w:ind w:left="0" w:right="20"/>
        <w:rPr>
          <w:rFonts w:cs="Arial"/>
        </w:rPr>
      </w:pPr>
      <w:r w:rsidRPr="002F5F3A">
        <w:rPr>
          <w:rFonts w:cs="Arial"/>
        </w:rPr>
        <w:t xml:space="preserve">The following list describes privilege levels: </w:t>
      </w:r>
    </w:p>
    <w:p w14:paraId="42FA7050" w14:textId="77777777" w:rsidR="00BB0F90" w:rsidRPr="002F5F3A" w:rsidRDefault="00BB0F90" w:rsidP="0033415C">
      <w:pPr>
        <w:pStyle w:val="Randomlist"/>
        <w:tabs>
          <w:tab w:val="clear" w:pos="3968"/>
          <w:tab w:val="num" w:pos="1980"/>
        </w:tabs>
        <w:spacing w:before="0"/>
        <w:ind w:leftChars="854" w:left="1980" w:right="20" w:hangingChars="246" w:hanging="443"/>
      </w:pPr>
      <w:r w:rsidRPr="002F5F3A">
        <w:t>Privilege level 0 is non-privileged status.</w:t>
      </w:r>
    </w:p>
    <w:p w14:paraId="1CB3985D" w14:textId="77777777"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1-14 can execute user mode commands. </w:t>
      </w:r>
    </w:p>
    <w:p w14:paraId="30E8DF75" w14:textId="77777777"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15 can execute privilege mode commands. </w:t>
      </w:r>
    </w:p>
    <w:p w14:paraId="70D163C4" w14:textId="77777777" w:rsidR="00F6514D" w:rsidRDefault="00626757" w:rsidP="0033415C">
      <w:pPr>
        <w:pStyle w:val="afffff3"/>
        <w:ind w:left="0" w:right="20"/>
      </w:pPr>
      <w:bookmarkStart w:id="206" w:name="_Toc391575147"/>
      <w:r>
        <w:t xml:space="preserve">Table </w:t>
      </w:r>
      <w:r w:rsidR="005832B8">
        <w:fldChar w:fldCharType="begin"/>
      </w:r>
      <w:r w:rsidR="00092D8C">
        <w:instrText xml:space="preserve"> SEQ Table \* ARABIC </w:instrText>
      </w:r>
      <w:r w:rsidR="005832B8">
        <w:fldChar w:fldCharType="separate"/>
      </w:r>
      <w:r w:rsidR="003E6991">
        <w:rPr>
          <w:noProof/>
        </w:rPr>
        <w:t>5</w:t>
      </w:r>
      <w:r w:rsidR="005832B8">
        <w:rPr>
          <w:noProof/>
        </w:rPr>
        <w:fldChar w:fldCharType="end"/>
      </w:r>
      <w:r w:rsidR="00F6514D">
        <w:t xml:space="preserve"> </w:t>
      </w:r>
      <w:bookmarkEnd w:id="204"/>
      <w:bookmarkEnd w:id="205"/>
      <w:r w:rsidR="00DE26C9" w:rsidRPr="002F5F3A">
        <w:t>Commands for User Registration, Deletion, and management</w:t>
      </w:r>
      <w:bookmarkEnd w:id="206"/>
      <w:r w:rsidR="00BB0F90">
        <w:t xml:space="preserve"> </w:t>
      </w:r>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2F5F3A" w14:paraId="752332AE" w14:textId="77777777" w:rsidTr="00BB0F90">
        <w:tc>
          <w:tcPr>
            <w:tcW w:w="3866" w:type="dxa"/>
            <w:shd w:val="clear" w:color="auto" w:fill="E6E6E6"/>
            <w:vAlign w:val="center"/>
          </w:tcPr>
          <w:p w14:paraId="2BED555C" w14:textId="77777777" w:rsidR="00BB0F90" w:rsidRPr="002F5F3A" w:rsidRDefault="00BB0F90" w:rsidP="0033415C">
            <w:pPr>
              <w:pStyle w:val="ab"/>
              <w:wordWrap/>
              <w:ind w:right="20"/>
              <w:rPr>
                <w:b w:val="0"/>
              </w:rPr>
            </w:pPr>
            <w:r w:rsidRPr="002F5F3A">
              <w:rPr>
                <w:b w:val="0"/>
              </w:rPr>
              <w:t>Command</w:t>
            </w:r>
          </w:p>
        </w:tc>
        <w:tc>
          <w:tcPr>
            <w:tcW w:w="3428" w:type="dxa"/>
            <w:shd w:val="clear" w:color="auto" w:fill="E6E6E6"/>
            <w:vAlign w:val="center"/>
          </w:tcPr>
          <w:p w14:paraId="4AF06757" w14:textId="77777777" w:rsidR="00BB0F90" w:rsidRPr="002F5F3A" w:rsidRDefault="00BB0F90" w:rsidP="0033415C">
            <w:pPr>
              <w:pStyle w:val="ab"/>
              <w:wordWrap/>
              <w:ind w:right="20"/>
              <w:rPr>
                <w:b w:val="0"/>
              </w:rPr>
            </w:pPr>
            <w:r w:rsidRPr="002F5F3A">
              <w:rPr>
                <w:b w:val="0"/>
              </w:rPr>
              <w:t>Description</w:t>
            </w:r>
          </w:p>
        </w:tc>
        <w:tc>
          <w:tcPr>
            <w:tcW w:w="939" w:type="dxa"/>
            <w:shd w:val="clear" w:color="auto" w:fill="E6E6E6"/>
            <w:vAlign w:val="center"/>
          </w:tcPr>
          <w:p w14:paraId="03B941EF" w14:textId="77777777" w:rsidR="00BB0F90" w:rsidRPr="002F5F3A" w:rsidRDefault="00BB0F90" w:rsidP="0033415C">
            <w:pPr>
              <w:pStyle w:val="ab"/>
              <w:wordWrap/>
              <w:ind w:right="20"/>
              <w:rPr>
                <w:b w:val="0"/>
              </w:rPr>
            </w:pPr>
            <w:r w:rsidRPr="002F5F3A">
              <w:rPr>
                <w:b w:val="0"/>
              </w:rPr>
              <w:t>Mode</w:t>
            </w:r>
          </w:p>
        </w:tc>
      </w:tr>
      <w:tr w:rsidR="00BB0F90" w:rsidRPr="002F5F3A" w14:paraId="4BEECFA4" w14:textId="77777777" w:rsidTr="00BB0F90">
        <w:tc>
          <w:tcPr>
            <w:tcW w:w="3866" w:type="dxa"/>
            <w:vAlign w:val="center"/>
          </w:tcPr>
          <w:p w14:paraId="625C3AA4" w14:textId="77777777" w:rsidR="00BB0F90" w:rsidRPr="002F5F3A" w:rsidRDefault="00BB0F90" w:rsidP="0033415C">
            <w:pPr>
              <w:pStyle w:val="aa"/>
              <w:ind w:right="20"/>
              <w:rPr>
                <w:i/>
                <w:iCs/>
              </w:rPr>
            </w:pPr>
            <w:r w:rsidRPr="002F5F3A">
              <w:t xml:space="preserve">username </w:t>
            </w:r>
            <w:r w:rsidRPr="002F5F3A">
              <w:rPr>
                <w:i/>
                <w:iCs/>
              </w:rPr>
              <w:t xml:space="preserve">name </w:t>
            </w:r>
          </w:p>
          <w:p w14:paraId="0742821E" w14:textId="77777777" w:rsidR="00BB0F90" w:rsidRPr="002F5F3A" w:rsidRDefault="00BB0F90" w:rsidP="0033415C">
            <w:pPr>
              <w:pStyle w:val="aa"/>
              <w:ind w:right="20"/>
            </w:pPr>
            <w:r w:rsidRPr="002F5F3A">
              <w:t>{</w:t>
            </w:r>
            <w:r w:rsidRPr="003B6011">
              <w:t xml:space="preserve"> </w:t>
            </w:r>
            <w:r>
              <w:t>nopassword</w:t>
            </w:r>
            <w:r w:rsidRPr="002F5F3A">
              <w:t xml:space="preserve">|password </w:t>
            </w:r>
            <w:r w:rsidRPr="002F5F3A">
              <w:rPr>
                <w:iCs/>
              </w:rPr>
              <w:t xml:space="preserve"> [0|7]</w:t>
            </w:r>
            <w:r w:rsidRPr="002F5F3A">
              <w:rPr>
                <w:i/>
                <w:iCs/>
              </w:rPr>
              <w:t xml:space="preserve"> password</w:t>
            </w:r>
            <w:r w:rsidRPr="002F5F3A">
              <w:rPr>
                <w:iCs/>
              </w:rPr>
              <w:t xml:space="preserve">|secret [0|5] </w:t>
            </w:r>
            <w:r w:rsidRPr="002F5F3A">
              <w:rPr>
                <w:i/>
                <w:iCs/>
              </w:rPr>
              <w:t>password</w:t>
            </w:r>
            <w:r w:rsidRPr="002F5F3A">
              <w:rPr>
                <w:iCs/>
              </w:rPr>
              <w:t>}</w:t>
            </w:r>
          </w:p>
        </w:tc>
        <w:tc>
          <w:tcPr>
            <w:tcW w:w="3428" w:type="dxa"/>
            <w:vAlign w:val="center"/>
          </w:tcPr>
          <w:p w14:paraId="1D8678E4" w14:textId="77777777" w:rsidR="00BB0F90" w:rsidRPr="002F5F3A" w:rsidRDefault="00BB0F90" w:rsidP="0033415C">
            <w:pPr>
              <w:pStyle w:val="afffc"/>
              <w:numPr>
                <w:ilvl w:val="0"/>
                <w:numId w:val="33"/>
              </w:numPr>
              <w:ind w:left="0" w:right="20" w:hanging="284"/>
              <w:jc w:val="both"/>
            </w:pPr>
            <w:r w:rsidRPr="002F5F3A">
              <w:t xml:space="preserve">Registers </w:t>
            </w:r>
            <w:r>
              <w:t xml:space="preserve">a </w:t>
            </w:r>
            <w:r w:rsidRPr="002F5F3A">
              <w:t>user</w:t>
            </w:r>
            <w:r>
              <w:t>.</w:t>
            </w:r>
            <w:r w:rsidRPr="002F5F3A">
              <w:t xml:space="preserve"> </w:t>
            </w:r>
          </w:p>
          <w:p w14:paraId="4AD87AF3" w14:textId="77777777" w:rsidR="00BB0F90" w:rsidRDefault="00BB0F90" w:rsidP="0033415C">
            <w:pPr>
              <w:pStyle w:val="a9"/>
              <w:numPr>
                <w:ilvl w:val="0"/>
                <w:numId w:val="33"/>
              </w:numPr>
              <w:wordWrap/>
              <w:ind w:left="0" w:right="20" w:hanging="284"/>
              <w:rPr>
                <w:b/>
              </w:rPr>
            </w:pPr>
            <w:proofErr w:type="gramStart"/>
            <w:r>
              <w:rPr>
                <w:b/>
              </w:rPr>
              <w:t>nop</w:t>
            </w:r>
            <w:r w:rsidRPr="002F5F3A">
              <w:rPr>
                <w:b/>
              </w:rPr>
              <w:t>assword</w:t>
            </w:r>
            <w:proofErr w:type="gramEnd"/>
            <w:r w:rsidRPr="002F5F3A">
              <w:rPr>
                <w:rStyle w:val="Charf5"/>
              </w:rPr>
              <w:t xml:space="preserve">: </w:t>
            </w:r>
            <w:r>
              <w:rPr>
                <w:rStyle w:val="Charf5"/>
              </w:rPr>
              <w:t>Password is not required w</w:t>
            </w:r>
            <w:r w:rsidRPr="002F5F3A">
              <w:rPr>
                <w:rStyle w:val="Charf5"/>
              </w:rPr>
              <w:t>hen you log in</w:t>
            </w:r>
            <w:r>
              <w:rPr>
                <w:rStyle w:val="Charf5"/>
              </w:rPr>
              <w:t>.</w:t>
            </w:r>
          </w:p>
          <w:p w14:paraId="6DF197FD" w14:textId="77777777" w:rsidR="00BB0F90" w:rsidRPr="002F5F3A" w:rsidRDefault="00BB0F90" w:rsidP="0033415C">
            <w:pPr>
              <w:pStyle w:val="a9"/>
              <w:numPr>
                <w:ilvl w:val="0"/>
                <w:numId w:val="33"/>
              </w:numPr>
              <w:wordWrap/>
              <w:ind w:left="0" w:right="20" w:hanging="284"/>
              <w:rPr>
                <w:rStyle w:val="Charf5"/>
              </w:rPr>
            </w:pPr>
            <w:r w:rsidRPr="002F5F3A">
              <w:rPr>
                <w:b/>
              </w:rPr>
              <w:t>Password or secret</w:t>
            </w:r>
            <w:r w:rsidRPr="002F5F3A">
              <w:rPr>
                <w:rStyle w:val="Charf5"/>
              </w:rPr>
              <w:t xml:space="preserve">: When you log in the system, the system prompts for this. The password and secret value are as follows: </w:t>
            </w:r>
          </w:p>
          <w:p w14:paraId="6860AB56" w14:textId="77777777" w:rsidR="00BB0F90" w:rsidRPr="002F5F3A" w:rsidRDefault="00BB0F90" w:rsidP="0033415C">
            <w:pPr>
              <w:pStyle w:val="a9"/>
              <w:numPr>
                <w:ilvl w:val="0"/>
                <w:numId w:val="34"/>
              </w:numPr>
              <w:wordWrap/>
              <w:ind w:left="0" w:right="20"/>
            </w:pPr>
            <w:r w:rsidRPr="002F5F3A">
              <w:t>0 – No encryption.</w:t>
            </w:r>
          </w:p>
          <w:p w14:paraId="5F99E7C5" w14:textId="77777777" w:rsidR="00BB0F90" w:rsidRPr="002F5F3A" w:rsidRDefault="00BB0F90" w:rsidP="0033415C">
            <w:pPr>
              <w:pStyle w:val="a9"/>
              <w:numPr>
                <w:ilvl w:val="0"/>
                <w:numId w:val="34"/>
              </w:numPr>
              <w:wordWrap/>
              <w:ind w:left="0" w:right="20"/>
            </w:pPr>
            <w:r w:rsidRPr="002F5F3A">
              <w:t xml:space="preserve">5 – MD5 encryption. </w:t>
            </w:r>
          </w:p>
          <w:p w14:paraId="2E5D4F21" w14:textId="77777777" w:rsidR="00BB0F90" w:rsidRPr="002F5F3A" w:rsidRDefault="00BB0F90" w:rsidP="0033415C">
            <w:pPr>
              <w:pStyle w:val="a9"/>
              <w:numPr>
                <w:ilvl w:val="0"/>
                <w:numId w:val="34"/>
              </w:numPr>
              <w:wordWrap/>
              <w:ind w:left="0" w:right="20"/>
            </w:pPr>
            <w:r w:rsidRPr="002F5F3A">
              <w:t>7 – DES encryption.</w:t>
            </w:r>
          </w:p>
        </w:tc>
        <w:tc>
          <w:tcPr>
            <w:tcW w:w="939" w:type="dxa"/>
            <w:vAlign w:val="center"/>
          </w:tcPr>
          <w:p w14:paraId="4CB1614E" w14:textId="77777777" w:rsidR="00BB0F90" w:rsidRPr="002F5F3A" w:rsidRDefault="00BB0F90" w:rsidP="0033415C">
            <w:pPr>
              <w:pStyle w:val="aa"/>
              <w:ind w:right="20"/>
            </w:pPr>
            <w:r w:rsidRPr="002F5F3A">
              <w:t>Config</w:t>
            </w:r>
          </w:p>
        </w:tc>
      </w:tr>
      <w:tr w:rsidR="00BB0F90" w:rsidRPr="002F5F3A" w14:paraId="4668EE18" w14:textId="77777777" w:rsidTr="00BB0F90">
        <w:tc>
          <w:tcPr>
            <w:tcW w:w="3866" w:type="dxa"/>
            <w:vAlign w:val="center"/>
          </w:tcPr>
          <w:p w14:paraId="23A0AC68" w14:textId="77777777" w:rsidR="00BB0F90" w:rsidRPr="002F5F3A" w:rsidRDefault="00BB0F90" w:rsidP="0033415C">
            <w:pPr>
              <w:pStyle w:val="aa"/>
              <w:ind w:right="20"/>
            </w:pPr>
            <w:r w:rsidRPr="002F5F3A">
              <w:t xml:space="preserve">no username </w:t>
            </w:r>
            <w:r w:rsidRPr="002F5F3A">
              <w:rPr>
                <w:i/>
                <w:iCs/>
              </w:rPr>
              <w:t>name</w:t>
            </w:r>
          </w:p>
        </w:tc>
        <w:tc>
          <w:tcPr>
            <w:tcW w:w="3428" w:type="dxa"/>
            <w:vAlign w:val="center"/>
          </w:tcPr>
          <w:p w14:paraId="6602E5D9" w14:textId="77777777" w:rsidR="00BB0F90" w:rsidRPr="002F5F3A" w:rsidRDefault="00BB0F90" w:rsidP="0033415C">
            <w:pPr>
              <w:pStyle w:val="afffc"/>
              <w:numPr>
                <w:ilvl w:val="0"/>
                <w:numId w:val="33"/>
              </w:numPr>
              <w:ind w:left="0" w:right="20" w:hanging="284"/>
              <w:jc w:val="both"/>
            </w:pPr>
            <w:r w:rsidRPr="002F5F3A">
              <w:t>Deletes a user.</w:t>
            </w:r>
          </w:p>
          <w:p w14:paraId="1838AE65" w14:textId="77777777" w:rsidR="00BB0F90" w:rsidRPr="002F5F3A" w:rsidRDefault="00BB0F90" w:rsidP="0033415C">
            <w:pPr>
              <w:pStyle w:val="afffc"/>
              <w:numPr>
                <w:ilvl w:val="0"/>
                <w:numId w:val="33"/>
              </w:numPr>
              <w:ind w:left="0" w:right="20" w:hanging="284"/>
              <w:jc w:val="both"/>
            </w:pPr>
            <w:r w:rsidRPr="002F5F3A">
              <w:t>In case that user is root, the password is changed as default value.</w:t>
            </w:r>
          </w:p>
        </w:tc>
        <w:tc>
          <w:tcPr>
            <w:tcW w:w="939" w:type="dxa"/>
            <w:vAlign w:val="center"/>
          </w:tcPr>
          <w:p w14:paraId="51871622" w14:textId="77777777" w:rsidR="00BB0F90" w:rsidRPr="002F5F3A" w:rsidRDefault="00BB0F90" w:rsidP="0033415C">
            <w:pPr>
              <w:pStyle w:val="aa"/>
              <w:ind w:right="20"/>
            </w:pPr>
            <w:r w:rsidRPr="002F5F3A">
              <w:t>Config</w:t>
            </w:r>
          </w:p>
        </w:tc>
      </w:tr>
      <w:tr w:rsidR="00BB0F90" w:rsidRPr="002F5F3A" w14:paraId="51AC8F5E" w14:textId="77777777" w:rsidTr="00BB0F90">
        <w:tc>
          <w:tcPr>
            <w:tcW w:w="3866" w:type="dxa"/>
            <w:vAlign w:val="center"/>
          </w:tcPr>
          <w:p w14:paraId="4282DD18" w14:textId="77777777" w:rsidR="00BB0F90" w:rsidRPr="002F5F3A" w:rsidRDefault="00BB0F90" w:rsidP="0033415C">
            <w:pPr>
              <w:pStyle w:val="aa"/>
              <w:ind w:right="20"/>
            </w:pPr>
            <w:r w:rsidRPr="002F5F3A">
              <w:t xml:space="preserve">username </w:t>
            </w:r>
            <w:r w:rsidRPr="002F5F3A">
              <w:rPr>
                <w:i/>
                <w:iCs/>
              </w:rPr>
              <w:t xml:space="preserve">name </w:t>
            </w:r>
            <w:r w:rsidRPr="002F5F3A">
              <w:t>privilege &lt;0-15&gt;</w:t>
            </w:r>
          </w:p>
        </w:tc>
        <w:tc>
          <w:tcPr>
            <w:tcW w:w="3428" w:type="dxa"/>
            <w:vAlign w:val="center"/>
          </w:tcPr>
          <w:p w14:paraId="3168BB69" w14:textId="77777777" w:rsidR="00BB0F90" w:rsidRPr="002F5F3A" w:rsidRDefault="00BB0F90" w:rsidP="0033415C">
            <w:pPr>
              <w:pStyle w:val="afffc"/>
              <w:numPr>
                <w:ilvl w:val="0"/>
                <w:numId w:val="33"/>
              </w:numPr>
              <w:ind w:left="0" w:right="20" w:hanging="284"/>
              <w:jc w:val="both"/>
            </w:pPr>
            <w:r w:rsidRPr="002F5F3A">
              <w:t>Changes a user</w:t>
            </w:r>
            <w:r w:rsidRPr="002F5F3A">
              <w:t>’</w:t>
            </w:r>
            <w:r w:rsidRPr="002F5F3A">
              <w:t>s privilege level.</w:t>
            </w:r>
          </w:p>
        </w:tc>
        <w:tc>
          <w:tcPr>
            <w:tcW w:w="939" w:type="dxa"/>
            <w:vAlign w:val="center"/>
          </w:tcPr>
          <w:p w14:paraId="19EA6EE2" w14:textId="77777777" w:rsidR="00BB0F90" w:rsidRPr="002F5F3A" w:rsidRDefault="00BB0F90" w:rsidP="0033415C">
            <w:pPr>
              <w:pStyle w:val="aa"/>
              <w:ind w:right="20"/>
            </w:pPr>
            <w:r w:rsidRPr="002F5F3A">
              <w:t>Config</w:t>
            </w:r>
          </w:p>
        </w:tc>
      </w:tr>
      <w:tr w:rsidR="00BB0F90" w:rsidRPr="002F5F3A" w14:paraId="342695C3" w14:textId="77777777" w:rsidTr="00BB0F90">
        <w:tc>
          <w:tcPr>
            <w:tcW w:w="3866" w:type="dxa"/>
            <w:vAlign w:val="center"/>
          </w:tcPr>
          <w:p w14:paraId="6404FCFC" w14:textId="77777777" w:rsidR="00BB0F90" w:rsidRPr="002F5F3A" w:rsidRDefault="00BB0F90" w:rsidP="0033415C">
            <w:pPr>
              <w:pStyle w:val="aa"/>
              <w:ind w:right="20"/>
              <w:rPr>
                <w:i/>
                <w:iCs/>
              </w:rPr>
            </w:pPr>
            <w:r w:rsidRPr="002F5F3A">
              <w:t xml:space="preserve">username </w:t>
            </w:r>
            <w:r w:rsidRPr="002F5F3A">
              <w:rPr>
                <w:i/>
                <w:iCs/>
              </w:rPr>
              <w:t xml:space="preserve">name </w:t>
            </w:r>
          </w:p>
          <w:p w14:paraId="2E6A48B5" w14:textId="77777777" w:rsidR="00BB0F90" w:rsidRPr="002F5F3A" w:rsidRDefault="00BB0F90" w:rsidP="0033415C">
            <w:pPr>
              <w:pStyle w:val="aa"/>
              <w:ind w:right="20"/>
            </w:pPr>
            <w:r w:rsidRPr="002F5F3A">
              <w:t xml:space="preserve">access-class </w:t>
            </w:r>
            <w:r w:rsidRPr="002F5F3A">
              <w:rPr>
                <w:i/>
                <w:iCs/>
              </w:rPr>
              <w:t>&lt;1-99&gt;</w:t>
            </w:r>
          </w:p>
        </w:tc>
        <w:tc>
          <w:tcPr>
            <w:tcW w:w="3428" w:type="dxa"/>
            <w:vAlign w:val="center"/>
          </w:tcPr>
          <w:p w14:paraId="3E741694" w14:textId="77777777" w:rsidR="00BB0F90" w:rsidRPr="002F5F3A" w:rsidRDefault="00BB0F90" w:rsidP="0033415C">
            <w:pPr>
              <w:pStyle w:val="afffc"/>
              <w:numPr>
                <w:ilvl w:val="0"/>
                <w:numId w:val="33"/>
              </w:numPr>
              <w:ind w:left="0" w:right="20" w:hanging="284"/>
              <w:jc w:val="both"/>
            </w:pPr>
            <w:r w:rsidRPr="002F5F3A">
              <w:t>Enables access-list.</w:t>
            </w:r>
          </w:p>
          <w:p w14:paraId="069308E8" w14:textId="77777777" w:rsidR="00BB0F90" w:rsidRPr="002F5F3A" w:rsidRDefault="00BB0F90" w:rsidP="0033415C">
            <w:pPr>
              <w:pStyle w:val="afffc"/>
              <w:numPr>
                <w:ilvl w:val="0"/>
                <w:numId w:val="33"/>
              </w:numPr>
              <w:ind w:left="0" w:right="20" w:hanging="284"/>
              <w:jc w:val="both"/>
            </w:pPr>
            <w:r w:rsidRPr="002F5F3A">
              <w:t>&lt;1-99&gt; : IP standard access list</w:t>
            </w:r>
          </w:p>
        </w:tc>
        <w:tc>
          <w:tcPr>
            <w:tcW w:w="939" w:type="dxa"/>
            <w:vAlign w:val="center"/>
          </w:tcPr>
          <w:p w14:paraId="51C9574A" w14:textId="77777777" w:rsidR="00BB0F90" w:rsidRPr="002F5F3A" w:rsidRDefault="00BB0F90" w:rsidP="0033415C">
            <w:pPr>
              <w:pStyle w:val="aa"/>
              <w:ind w:right="20"/>
            </w:pPr>
            <w:r w:rsidRPr="002F5F3A">
              <w:t>Config</w:t>
            </w:r>
          </w:p>
        </w:tc>
      </w:tr>
      <w:tr w:rsidR="00BB0F90" w:rsidRPr="002F5F3A" w14:paraId="59D48B2D" w14:textId="77777777" w:rsidTr="00BB0F90">
        <w:tc>
          <w:tcPr>
            <w:tcW w:w="3866" w:type="dxa"/>
            <w:vAlign w:val="center"/>
          </w:tcPr>
          <w:p w14:paraId="474C388D" w14:textId="77777777" w:rsidR="00BB0F90" w:rsidRPr="002F5F3A" w:rsidRDefault="00BB0F90" w:rsidP="0033415C">
            <w:pPr>
              <w:pStyle w:val="aa"/>
              <w:ind w:right="20"/>
              <w:rPr>
                <w:i/>
                <w:iCs/>
              </w:rPr>
            </w:pPr>
            <w:r w:rsidRPr="002F5F3A">
              <w:t xml:space="preserve">no username </w:t>
            </w:r>
            <w:r w:rsidRPr="002F5F3A">
              <w:rPr>
                <w:i/>
                <w:iCs/>
              </w:rPr>
              <w:t xml:space="preserve">name </w:t>
            </w:r>
            <w:r w:rsidRPr="002F5F3A">
              <w:t xml:space="preserve">access-class </w:t>
            </w:r>
          </w:p>
        </w:tc>
        <w:tc>
          <w:tcPr>
            <w:tcW w:w="3428" w:type="dxa"/>
            <w:vAlign w:val="center"/>
          </w:tcPr>
          <w:p w14:paraId="5222437A" w14:textId="77777777" w:rsidR="00BB0F90" w:rsidRPr="002F5F3A" w:rsidRDefault="00BB0F90" w:rsidP="0033415C">
            <w:pPr>
              <w:pStyle w:val="afffc"/>
              <w:numPr>
                <w:ilvl w:val="0"/>
                <w:numId w:val="33"/>
              </w:numPr>
              <w:ind w:left="0" w:right="20" w:hanging="284"/>
              <w:jc w:val="both"/>
            </w:pPr>
            <w:r w:rsidRPr="002F5F3A">
              <w:t>Disable access-list.</w:t>
            </w:r>
          </w:p>
        </w:tc>
        <w:tc>
          <w:tcPr>
            <w:tcW w:w="939" w:type="dxa"/>
            <w:vAlign w:val="center"/>
          </w:tcPr>
          <w:p w14:paraId="07837963" w14:textId="77777777" w:rsidR="00BB0F90" w:rsidRPr="002F5F3A" w:rsidRDefault="00BB0F90" w:rsidP="0033415C">
            <w:pPr>
              <w:pStyle w:val="aa"/>
              <w:ind w:right="20"/>
            </w:pPr>
            <w:r w:rsidRPr="002F5F3A">
              <w:t>Config</w:t>
            </w:r>
          </w:p>
        </w:tc>
      </w:tr>
      <w:tr w:rsidR="00BB0F90" w:rsidRPr="002F5F3A" w14:paraId="7B1E04AD" w14:textId="77777777" w:rsidTr="00BB0F90">
        <w:tc>
          <w:tcPr>
            <w:tcW w:w="3866" w:type="dxa"/>
            <w:vAlign w:val="center"/>
          </w:tcPr>
          <w:p w14:paraId="49EC30BD" w14:textId="77777777" w:rsidR="00BB0F90" w:rsidRPr="002F5F3A" w:rsidRDefault="00BB0F90" w:rsidP="0033415C">
            <w:pPr>
              <w:pStyle w:val="aa"/>
              <w:ind w:right="20"/>
            </w:pPr>
            <w:r w:rsidRPr="002F5F3A">
              <w:t xml:space="preserve">username </w:t>
            </w:r>
            <w:r w:rsidRPr="002F5F3A">
              <w:rPr>
                <w:i/>
                <w:iCs/>
              </w:rPr>
              <w:t>name</w:t>
            </w:r>
            <w:r w:rsidRPr="002F5F3A">
              <w:t xml:space="preserve"> user-maxlinks </w:t>
            </w:r>
            <w:r w:rsidRPr="002F5F3A">
              <w:rPr>
                <w:i/>
                <w:iCs/>
              </w:rPr>
              <w:t>value</w:t>
            </w:r>
          </w:p>
        </w:tc>
        <w:tc>
          <w:tcPr>
            <w:tcW w:w="3428" w:type="dxa"/>
            <w:vAlign w:val="center"/>
          </w:tcPr>
          <w:p w14:paraId="05169203" w14:textId="77777777" w:rsidR="00BB0F90" w:rsidRPr="002F5F3A" w:rsidRDefault="00BB0F90" w:rsidP="0033415C">
            <w:pPr>
              <w:pStyle w:val="afffc"/>
              <w:numPr>
                <w:ilvl w:val="0"/>
                <w:numId w:val="33"/>
              </w:numPr>
              <w:ind w:left="0" w:right="20" w:hanging="284"/>
              <w:jc w:val="both"/>
            </w:pPr>
            <w:r w:rsidRPr="002F5F3A">
              <w:t xml:space="preserve">Sets maximum session numbers </w:t>
            </w:r>
          </w:p>
        </w:tc>
        <w:tc>
          <w:tcPr>
            <w:tcW w:w="939" w:type="dxa"/>
            <w:vAlign w:val="center"/>
          </w:tcPr>
          <w:p w14:paraId="4DEC3E47" w14:textId="77777777" w:rsidR="00BB0F90" w:rsidRPr="002F5F3A" w:rsidRDefault="00BB0F90" w:rsidP="0033415C">
            <w:pPr>
              <w:pStyle w:val="aa"/>
              <w:ind w:right="20"/>
            </w:pPr>
            <w:r w:rsidRPr="002F5F3A">
              <w:t>Config</w:t>
            </w:r>
          </w:p>
        </w:tc>
      </w:tr>
      <w:tr w:rsidR="00BB0F90" w:rsidRPr="002F5F3A" w14:paraId="7283F2BE" w14:textId="77777777" w:rsidTr="00BB0F90">
        <w:tc>
          <w:tcPr>
            <w:tcW w:w="3866" w:type="dxa"/>
            <w:vAlign w:val="center"/>
          </w:tcPr>
          <w:p w14:paraId="49A66DB6" w14:textId="77777777" w:rsidR="00BB0F90" w:rsidRPr="002F5F3A" w:rsidRDefault="00BB0F90" w:rsidP="0033415C">
            <w:pPr>
              <w:pStyle w:val="aa"/>
              <w:ind w:right="20"/>
            </w:pPr>
            <w:r w:rsidRPr="002F5F3A">
              <w:t xml:space="preserve">no username </w:t>
            </w:r>
            <w:r w:rsidRPr="002F5F3A">
              <w:rPr>
                <w:i/>
                <w:iCs/>
              </w:rPr>
              <w:t>name</w:t>
            </w:r>
            <w:r w:rsidRPr="002F5F3A">
              <w:t xml:space="preserve"> user-maxlinks </w:t>
            </w:r>
            <w:r w:rsidRPr="002F5F3A">
              <w:rPr>
                <w:i/>
                <w:iCs/>
              </w:rPr>
              <w:t>value</w:t>
            </w:r>
          </w:p>
        </w:tc>
        <w:tc>
          <w:tcPr>
            <w:tcW w:w="3428" w:type="dxa"/>
            <w:vAlign w:val="center"/>
          </w:tcPr>
          <w:p w14:paraId="10CBCB8B" w14:textId="77777777" w:rsidR="00BB0F90" w:rsidRPr="002F5F3A" w:rsidRDefault="00BB0F90" w:rsidP="0033415C">
            <w:pPr>
              <w:pStyle w:val="afffc"/>
              <w:numPr>
                <w:ilvl w:val="0"/>
                <w:numId w:val="33"/>
              </w:numPr>
              <w:ind w:left="0" w:right="20" w:hanging="284"/>
              <w:jc w:val="both"/>
            </w:pPr>
            <w:r w:rsidRPr="002F5F3A">
              <w:t>Changes maximum session number as default value.</w:t>
            </w:r>
          </w:p>
          <w:p w14:paraId="754C409A" w14:textId="77777777" w:rsidR="00BB0F90" w:rsidRPr="002F5F3A" w:rsidRDefault="00BB0F90" w:rsidP="0033415C">
            <w:pPr>
              <w:pStyle w:val="afffc"/>
              <w:numPr>
                <w:ilvl w:val="0"/>
                <w:numId w:val="33"/>
              </w:numPr>
              <w:ind w:left="0" w:right="20" w:hanging="284"/>
              <w:jc w:val="both"/>
            </w:pPr>
            <w:r w:rsidRPr="002F5F3A">
              <w:t>Default: 32</w:t>
            </w:r>
          </w:p>
        </w:tc>
        <w:tc>
          <w:tcPr>
            <w:tcW w:w="939" w:type="dxa"/>
            <w:vAlign w:val="center"/>
          </w:tcPr>
          <w:p w14:paraId="09573B20" w14:textId="77777777" w:rsidR="00BB0F90" w:rsidRPr="002F5F3A" w:rsidRDefault="00BB0F90" w:rsidP="0033415C">
            <w:pPr>
              <w:pStyle w:val="aa"/>
              <w:ind w:right="20"/>
            </w:pPr>
            <w:r w:rsidRPr="002F5F3A">
              <w:t>Config</w:t>
            </w:r>
          </w:p>
        </w:tc>
      </w:tr>
      <w:tr w:rsidR="00BB0F90" w:rsidRPr="002F5F3A" w14:paraId="0E0A50CF" w14:textId="77777777" w:rsidTr="00BB0F90">
        <w:tc>
          <w:tcPr>
            <w:tcW w:w="3866" w:type="dxa"/>
            <w:vAlign w:val="center"/>
          </w:tcPr>
          <w:p w14:paraId="4B046519" w14:textId="77777777" w:rsidR="00BB0F90" w:rsidRPr="002F5F3A" w:rsidRDefault="00BB0F90" w:rsidP="0033415C">
            <w:pPr>
              <w:pStyle w:val="aa"/>
              <w:ind w:right="20"/>
            </w:pPr>
            <w:r w:rsidRPr="002F5F3A">
              <w:t xml:space="preserve">username </w:t>
            </w:r>
            <w:r w:rsidRPr="002F5F3A">
              <w:rPr>
                <w:i/>
                <w:iCs/>
              </w:rPr>
              <w:t>name</w:t>
            </w:r>
            <w:r w:rsidRPr="002F5F3A">
              <w:t xml:space="preserve"> unlimited-session-ip </w:t>
            </w:r>
            <w:r w:rsidRPr="002F5F3A">
              <w:rPr>
                <w:i/>
              </w:rPr>
              <w:t>A.B.C.D</w:t>
            </w:r>
          </w:p>
        </w:tc>
        <w:tc>
          <w:tcPr>
            <w:tcW w:w="3428" w:type="dxa"/>
            <w:vAlign w:val="center"/>
          </w:tcPr>
          <w:p w14:paraId="02A75683" w14:textId="77777777" w:rsidR="00BB0F90" w:rsidRPr="002F5F3A" w:rsidRDefault="00BB0F90" w:rsidP="0033415C">
            <w:pPr>
              <w:pStyle w:val="afffc"/>
              <w:numPr>
                <w:ilvl w:val="0"/>
                <w:numId w:val="33"/>
              </w:numPr>
              <w:ind w:left="0" w:right="20" w:hanging="284"/>
              <w:jc w:val="both"/>
            </w:pPr>
            <w:r w:rsidRPr="002F5F3A">
              <w:t>Enables unlimited session ip as user name.</w:t>
            </w:r>
          </w:p>
        </w:tc>
        <w:tc>
          <w:tcPr>
            <w:tcW w:w="939" w:type="dxa"/>
            <w:vAlign w:val="center"/>
          </w:tcPr>
          <w:p w14:paraId="68AE9EAD" w14:textId="77777777" w:rsidR="00BB0F90" w:rsidRPr="002F5F3A" w:rsidRDefault="00BB0F90" w:rsidP="0033415C">
            <w:pPr>
              <w:pStyle w:val="aa"/>
              <w:ind w:right="20"/>
            </w:pPr>
            <w:r w:rsidRPr="002F5F3A">
              <w:t>Config</w:t>
            </w:r>
          </w:p>
        </w:tc>
      </w:tr>
      <w:tr w:rsidR="00BB0F90" w:rsidRPr="002F5F3A" w14:paraId="0BF7487E" w14:textId="77777777" w:rsidTr="00BB0F90">
        <w:tc>
          <w:tcPr>
            <w:tcW w:w="3866" w:type="dxa"/>
            <w:vAlign w:val="center"/>
          </w:tcPr>
          <w:p w14:paraId="3CCAC647" w14:textId="77777777" w:rsidR="00BB0F90" w:rsidRPr="002F5F3A" w:rsidRDefault="00BB0F90" w:rsidP="0033415C">
            <w:pPr>
              <w:pStyle w:val="aa"/>
              <w:ind w:right="20"/>
            </w:pPr>
            <w:r w:rsidRPr="002F5F3A">
              <w:t xml:space="preserve">no username </w:t>
            </w:r>
            <w:r w:rsidRPr="002F5F3A">
              <w:rPr>
                <w:i/>
                <w:iCs/>
              </w:rPr>
              <w:t>name</w:t>
            </w:r>
            <w:r w:rsidRPr="002F5F3A">
              <w:t xml:space="preserve"> unlimited-session-ip</w:t>
            </w:r>
          </w:p>
        </w:tc>
        <w:tc>
          <w:tcPr>
            <w:tcW w:w="3428" w:type="dxa"/>
            <w:vAlign w:val="center"/>
          </w:tcPr>
          <w:p w14:paraId="4A256AA8" w14:textId="77777777" w:rsidR="00BB0F90" w:rsidRPr="002F5F3A" w:rsidRDefault="00BB0F90" w:rsidP="0033415C">
            <w:pPr>
              <w:pStyle w:val="afffc"/>
              <w:numPr>
                <w:ilvl w:val="0"/>
                <w:numId w:val="33"/>
              </w:numPr>
              <w:ind w:left="0" w:right="20" w:hanging="284"/>
              <w:jc w:val="both"/>
            </w:pPr>
            <w:r w:rsidRPr="002F5F3A">
              <w:t>Disables unlimited session ip as user name.</w:t>
            </w:r>
          </w:p>
        </w:tc>
        <w:tc>
          <w:tcPr>
            <w:tcW w:w="939" w:type="dxa"/>
            <w:vAlign w:val="center"/>
          </w:tcPr>
          <w:p w14:paraId="18799935" w14:textId="77777777" w:rsidR="00BB0F90" w:rsidRPr="002F5F3A" w:rsidRDefault="00BB0F90" w:rsidP="0033415C">
            <w:pPr>
              <w:pStyle w:val="aa"/>
              <w:ind w:right="20"/>
            </w:pPr>
            <w:r w:rsidRPr="002F5F3A">
              <w:t>Config</w:t>
            </w:r>
          </w:p>
        </w:tc>
      </w:tr>
    </w:tbl>
    <w:p w14:paraId="28A4D321" w14:textId="77777777" w:rsidR="00F6514D" w:rsidRDefault="00BB0F90" w:rsidP="0033415C">
      <w:pPr>
        <w:pStyle w:val="4"/>
        <w:ind w:left="0" w:right="20"/>
      </w:pPr>
      <w:r>
        <w:rPr>
          <w:rFonts w:hint="eastAsia"/>
        </w:rPr>
        <w:t xml:space="preserve">Adding </w:t>
      </w:r>
      <w:r w:rsidR="00D82DF6">
        <w:rPr>
          <w:rFonts w:hint="eastAsia"/>
        </w:rPr>
        <w:t>user</w:t>
      </w:r>
    </w:p>
    <w:p w14:paraId="56446C28" w14:textId="77777777" w:rsidR="00BB0F90" w:rsidRPr="002F5F3A" w:rsidRDefault="00BB0F90" w:rsidP="0033415C">
      <w:pPr>
        <w:pStyle w:val="a3"/>
        <w:ind w:left="0" w:right="20"/>
        <w:rPr>
          <w:rFonts w:cs="Arial"/>
        </w:rPr>
      </w:pPr>
      <w:r w:rsidRPr="002F5F3A">
        <w:rPr>
          <w:rFonts w:cs="Arial"/>
        </w:rPr>
        <w:t>The following example shows how to set user name, password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BB0F90" w:rsidRPr="002F5F3A" w14:paraId="68290B6C" w14:textId="77777777" w:rsidTr="00BB0F90">
        <w:tc>
          <w:tcPr>
            <w:tcW w:w="8322" w:type="dxa"/>
            <w:shd w:val="clear" w:color="auto" w:fill="auto"/>
          </w:tcPr>
          <w:p w14:paraId="19F62C33" w14:textId="77777777" w:rsidR="00BB0F90" w:rsidRPr="002F5F3A" w:rsidRDefault="00BB0F90" w:rsidP="0033415C">
            <w:pPr>
              <w:pStyle w:val="aa"/>
              <w:ind w:right="20"/>
              <w:rPr>
                <w:b/>
                <w:kern w:val="0"/>
              </w:rPr>
            </w:pPr>
            <w:r w:rsidRPr="002F5F3A">
              <w:lastRenderedPageBreak/>
              <w:t>Switch</w:t>
            </w:r>
            <w:r w:rsidRPr="002F5F3A">
              <w:rPr>
                <w:kern w:val="0"/>
              </w:rPr>
              <w:t xml:space="preserve"># </w:t>
            </w:r>
            <w:r w:rsidRPr="002F5F3A">
              <w:rPr>
                <w:b/>
                <w:bCs/>
                <w:kern w:val="0"/>
              </w:rPr>
              <w:t>configure terminal</w:t>
            </w:r>
          </w:p>
          <w:p w14:paraId="140A6910" w14:textId="77777777"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testuser2 password testpw</w:t>
            </w:r>
          </w:p>
          <w:p w14:paraId="6E6D37B1" w14:textId="77777777"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testuser3 privilege 15 password testpw</w:t>
            </w:r>
          </w:p>
          <w:p w14:paraId="6EFE79EF" w14:textId="77777777" w:rsidR="00BB0F90" w:rsidRPr="002F5F3A" w:rsidRDefault="00BB0F90" w:rsidP="0033415C">
            <w:pPr>
              <w:pStyle w:val="aa"/>
              <w:ind w:right="20"/>
            </w:pPr>
            <w:r w:rsidRPr="002F5F3A">
              <w:t xml:space="preserve">Switch(config)# </w:t>
            </w:r>
            <w:r w:rsidRPr="002F5F3A">
              <w:rPr>
                <w:b/>
                <w:bCs/>
              </w:rPr>
              <w:t>end</w:t>
            </w:r>
          </w:p>
          <w:p w14:paraId="3398B0BF" w14:textId="77777777" w:rsidR="00BB0F90" w:rsidRPr="002F5F3A" w:rsidRDefault="00BB0F90" w:rsidP="0033415C">
            <w:pPr>
              <w:pStyle w:val="aa"/>
              <w:ind w:right="20"/>
            </w:pPr>
            <w:r w:rsidRPr="002F5F3A">
              <w:t xml:space="preserve">Switch # </w:t>
            </w:r>
            <w:r w:rsidRPr="002F5F3A">
              <w:rPr>
                <w:b/>
                <w:bCs/>
              </w:rPr>
              <w:t>show running-config</w:t>
            </w:r>
          </w:p>
          <w:p w14:paraId="03C17106" w14:textId="77777777" w:rsidR="00BB0F90" w:rsidRPr="002F5F3A" w:rsidRDefault="00BB0F90" w:rsidP="0033415C">
            <w:pPr>
              <w:pStyle w:val="aa"/>
              <w:ind w:right="20"/>
              <w:rPr>
                <w:kern w:val="0"/>
              </w:rPr>
            </w:pPr>
            <w:r w:rsidRPr="002F5F3A">
              <w:t>!</w:t>
            </w:r>
          </w:p>
          <w:p w14:paraId="2F199A4B" w14:textId="77777777" w:rsidR="00BB0F90" w:rsidRPr="002F5F3A" w:rsidRDefault="00BB0F90" w:rsidP="0033415C">
            <w:pPr>
              <w:pStyle w:val="aa"/>
              <w:ind w:right="20"/>
              <w:rPr>
                <w:kern w:val="0"/>
              </w:rPr>
            </w:pPr>
            <w:r w:rsidRPr="002F5F3A">
              <w:rPr>
                <w:kern w:val="0"/>
              </w:rPr>
              <w:t>username testuser2 password 0 testpw</w:t>
            </w:r>
            <w:r w:rsidRPr="002F5F3A">
              <w:rPr>
                <w:kern w:val="0"/>
              </w:rPr>
              <w:br/>
              <w:t xml:space="preserve">username </w:t>
            </w:r>
            <w:r w:rsidRPr="002F5F3A">
              <w:rPr>
                <w:b/>
                <w:bCs/>
                <w:kern w:val="0"/>
              </w:rPr>
              <w:t xml:space="preserve">testuser3 </w:t>
            </w:r>
            <w:r w:rsidRPr="002F5F3A">
              <w:rPr>
                <w:kern w:val="0"/>
              </w:rPr>
              <w:t xml:space="preserve">privilege 15 password 0 </w:t>
            </w:r>
            <w:r w:rsidRPr="002F5F3A">
              <w:rPr>
                <w:b/>
                <w:bCs/>
                <w:kern w:val="0"/>
              </w:rPr>
              <w:t>testpw</w:t>
            </w:r>
          </w:p>
          <w:p w14:paraId="0441020C" w14:textId="77777777" w:rsidR="00BB0F90" w:rsidRPr="002F5F3A" w:rsidRDefault="00BB0F90" w:rsidP="0033415C">
            <w:pPr>
              <w:pStyle w:val="aa"/>
              <w:ind w:right="20"/>
            </w:pPr>
            <w:r w:rsidRPr="002F5F3A">
              <w:t>!</w:t>
            </w:r>
          </w:p>
          <w:p w14:paraId="4CF82ED2" w14:textId="77777777" w:rsidR="00BB0F90" w:rsidRPr="002F5F3A" w:rsidRDefault="00BB0F90" w:rsidP="0033415C">
            <w:pPr>
              <w:pStyle w:val="aa"/>
              <w:ind w:right="20"/>
            </w:pPr>
            <w:r w:rsidRPr="002F5F3A">
              <w:t>Switch#</w:t>
            </w:r>
          </w:p>
        </w:tc>
      </w:tr>
    </w:tbl>
    <w:p w14:paraId="09A825F9" w14:textId="77777777" w:rsidR="00BB0F90" w:rsidRPr="002F5F3A" w:rsidRDefault="00BB0F90" w:rsidP="0033415C">
      <w:pPr>
        <w:pStyle w:val="a3"/>
        <w:ind w:left="0" w:right="20"/>
        <w:rPr>
          <w:rFonts w:cs="Arial"/>
        </w:rPr>
      </w:pPr>
      <w:r w:rsidRPr="002F5F3A">
        <w:rPr>
          <w:rFonts w:cs="Arial"/>
        </w:rPr>
        <w:t xml:space="preserve">The following shows an example where </w:t>
      </w:r>
      <w:r w:rsidRPr="002F5F3A">
        <w:rPr>
          <w:rFonts w:cs="Arial"/>
        </w:rPr>
        <w:t>‘</w:t>
      </w:r>
      <w:r w:rsidRPr="002F5F3A">
        <w:rPr>
          <w:rFonts w:cs="Arial"/>
        </w:rPr>
        <w:t>testuser3</w:t>
      </w:r>
      <w:r w:rsidRPr="002F5F3A">
        <w:rPr>
          <w:rFonts w:cs="Arial"/>
        </w:rPr>
        <w:t>’</w:t>
      </w:r>
      <w:r w:rsidRPr="002F5F3A">
        <w:rPr>
          <w:rFonts w:cs="Arial"/>
        </w:rPr>
        <w:t>, privilege level 15, logs into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BB0F90" w:rsidRPr="002F5F3A" w14:paraId="5C54E2E4" w14:textId="77777777" w:rsidTr="00BB0F90">
        <w:tc>
          <w:tcPr>
            <w:tcW w:w="8820" w:type="dxa"/>
            <w:shd w:val="clear" w:color="auto" w:fill="auto"/>
          </w:tcPr>
          <w:p w14:paraId="12C57EFA" w14:textId="77777777" w:rsidR="00BB0F90" w:rsidRPr="002F5F3A" w:rsidRDefault="00BB0F90" w:rsidP="0033415C">
            <w:pPr>
              <w:pStyle w:val="aa"/>
              <w:ind w:right="20"/>
            </w:pPr>
            <w:r>
              <w:t>CommScope</w:t>
            </w:r>
            <w:r w:rsidRPr="002F5F3A">
              <w:t xml:space="preserve"> L3 Switch</w:t>
            </w:r>
          </w:p>
          <w:p w14:paraId="3DA4F52B" w14:textId="77777777" w:rsidR="00BB0F90" w:rsidRPr="002F5F3A" w:rsidRDefault="00BB0F90" w:rsidP="0033415C">
            <w:pPr>
              <w:pStyle w:val="aa"/>
              <w:ind w:right="20"/>
            </w:pPr>
          </w:p>
          <w:p w14:paraId="7C5E3CDF" w14:textId="77777777" w:rsidR="00BB0F90" w:rsidRPr="002F5F3A" w:rsidRDefault="00BB0F90" w:rsidP="0033415C">
            <w:pPr>
              <w:pStyle w:val="aa"/>
              <w:ind w:right="20"/>
            </w:pPr>
            <w:r w:rsidRPr="002F5F3A">
              <w:t xml:space="preserve">Switch login: </w:t>
            </w:r>
            <w:r w:rsidRPr="002F5F3A">
              <w:rPr>
                <w:b/>
                <w:bCs/>
                <w:i/>
                <w:kern w:val="0"/>
              </w:rPr>
              <w:t>testuser3</w:t>
            </w:r>
          </w:p>
          <w:p w14:paraId="46523770" w14:textId="77777777" w:rsidR="00BB0F90" w:rsidRPr="002F5F3A" w:rsidRDefault="00BB0F90" w:rsidP="0033415C">
            <w:pPr>
              <w:pStyle w:val="aa"/>
              <w:ind w:right="20"/>
            </w:pPr>
            <w:r w:rsidRPr="002F5F3A">
              <w:t xml:space="preserve">Password: </w:t>
            </w:r>
            <w:r w:rsidRPr="002F5F3A">
              <w:rPr>
                <w:b/>
                <w:bCs/>
                <w:i/>
                <w:kern w:val="0"/>
              </w:rPr>
              <w:t>testuser3</w:t>
            </w:r>
          </w:p>
          <w:p w14:paraId="5B25AA6A" w14:textId="77777777" w:rsidR="00BB0F90" w:rsidRPr="002F5F3A" w:rsidRDefault="00BB0F90" w:rsidP="0033415C">
            <w:pPr>
              <w:pStyle w:val="aa"/>
              <w:ind w:right="20"/>
            </w:pPr>
          </w:p>
          <w:p w14:paraId="4F077F78" w14:textId="77777777" w:rsidR="00BB0F90" w:rsidRPr="002F5F3A" w:rsidRDefault="00BB0F90" w:rsidP="0033415C">
            <w:pPr>
              <w:pStyle w:val="aa"/>
              <w:ind w:right="20"/>
            </w:pPr>
            <w:r w:rsidRPr="002F5F3A">
              <w:t>Hello.</w:t>
            </w:r>
          </w:p>
          <w:p w14:paraId="6DB20C10" w14:textId="77777777" w:rsidR="00BB0F90" w:rsidRPr="002F5F3A" w:rsidRDefault="00BB0F90" w:rsidP="0033415C">
            <w:pPr>
              <w:pStyle w:val="aa"/>
              <w:ind w:right="20"/>
            </w:pPr>
          </w:p>
          <w:p w14:paraId="6285AA1C" w14:textId="77777777" w:rsidR="00BB0F90" w:rsidRPr="002F5F3A" w:rsidRDefault="00BB0F90" w:rsidP="0033415C">
            <w:pPr>
              <w:pStyle w:val="aa"/>
              <w:ind w:right="20"/>
            </w:pPr>
            <w:r w:rsidRPr="002F5F3A">
              <w:t>Switch&gt; enable</w:t>
            </w:r>
          </w:p>
          <w:p w14:paraId="3CDBEE61" w14:textId="77777777" w:rsidR="00BB0F90" w:rsidRPr="002F5F3A" w:rsidRDefault="00BB0F90" w:rsidP="0033415C">
            <w:pPr>
              <w:pStyle w:val="aa"/>
              <w:ind w:right="20"/>
            </w:pPr>
            <w:r w:rsidRPr="002F5F3A">
              <w:t>Switch#</w:t>
            </w:r>
          </w:p>
        </w:tc>
      </w:tr>
    </w:tbl>
    <w:p w14:paraId="3F9134FF" w14:textId="77777777" w:rsidR="00BB0F90" w:rsidRPr="002F5F3A" w:rsidRDefault="00BB0F90" w:rsidP="0033415C">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9"/>
        <w:gridCol w:w="1069"/>
        <w:gridCol w:w="6250"/>
      </w:tblGrid>
      <w:tr w:rsidR="00BB0F90" w:rsidRPr="002F5F3A" w14:paraId="533FD96A" w14:textId="77777777" w:rsidTr="00BB0F90">
        <w:tc>
          <w:tcPr>
            <w:tcW w:w="900" w:type="dxa"/>
          </w:tcPr>
          <w:p w14:paraId="40AAF141" w14:textId="77777777" w:rsidR="00BB0F90" w:rsidRPr="002F5F3A" w:rsidRDefault="00BB0F90" w:rsidP="0033415C">
            <w:pPr>
              <w:pStyle w:val="aa"/>
              <w:spacing w:after="120"/>
              <w:ind w:right="20"/>
              <w:jc w:val="both"/>
            </w:pPr>
            <w:r w:rsidRPr="002F5F3A">
              <w:rPr>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2F5F3A" w:rsidRDefault="00BB0F90" w:rsidP="0033415C">
            <w:pPr>
              <w:pStyle w:val="aa"/>
              <w:ind w:right="20"/>
              <w:jc w:val="both"/>
              <w:rPr>
                <w:b/>
                <w:bCs/>
              </w:rPr>
            </w:pPr>
            <w:r w:rsidRPr="002F5F3A">
              <w:rPr>
                <w:b/>
                <w:bCs/>
              </w:rPr>
              <w:t>Notice</w:t>
            </w:r>
          </w:p>
        </w:tc>
        <w:tc>
          <w:tcPr>
            <w:tcW w:w="6800" w:type="dxa"/>
          </w:tcPr>
          <w:p w14:paraId="15BEC95E" w14:textId="77777777" w:rsidR="00BB0F90" w:rsidRPr="002F5F3A" w:rsidRDefault="00BB0F90" w:rsidP="0033415C">
            <w:pPr>
              <w:pStyle w:val="aa"/>
              <w:ind w:right="20"/>
            </w:pPr>
            <w:r w:rsidRPr="002F5F3A">
              <w:t xml:space="preserve">After you set AAA authorization exec command, in the case that your level is more than the privilege level 15, you can enter the privileged mode directly. </w:t>
            </w:r>
          </w:p>
        </w:tc>
      </w:tr>
    </w:tbl>
    <w:p w14:paraId="53848F2C" w14:textId="77777777" w:rsidR="00BB0F90" w:rsidRPr="00BB0F90" w:rsidRDefault="00BB0F90" w:rsidP="0033415C">
      <w:pPr>
        <w:ind w:right="20"/>
      </w:pPr>
    </w:p>
    <w:p w14:paraId="1F7578C2" w14:textId="77777777" w:rsidR="00F6514D" w:rsidRDefault="00C16CC9" w:rsidP="0033415C">
      <w:pPr>
        <w:pStyle w:val="3"/>
        <w:ind w:left="0" w:right="20"/>
      </w:pPr>
      <w:bookmarkStart w:id="207" w:name="_Toc444694894"/>
      <w:r w:rsidRPr="009115B5">
        <w:rPr>
          <w:rFonts w:hint="eastAsia"/>
        </w:rPr>
        <w:t>Password</w:t>
      </w:r>
      <w:r>
        <w:rPr>
          <w:rFonts w:hint="eastAsia"/>
        </w:rPr>
        <w:t xml:space="preserve"> Setting</w:t>
      </w:r>
      <w:bookmarkEnd w:id="207"/>
    </w:p>
    <w:p w14:paraId="78A661EC" w14:textId="77777777" w:rsidR="00C570C2" w:rsidRPr="002F5F3A" w:rsidRDefault="00094318" w:rsidP="0033415C">
      <w:pPr>
        <w:pStyle w:val="a3"/>
        <w:ind w:left="0" w:right="20"/>
        <w:rPr>
          <w:rFonts w:cs="Arial"/>
        </w:rPr>
      </w:pPr>
      <w:bookmarkStart w:id="208" w:name="_Toc281502938"/>
      <w:bookmarkStart w:id="209" w:name="_Toc292810179"/>
      <w:bookmarkStart w:id="210" w:name="_Toc363228255"/>
      <w:r>
        <w:rPr>
          <w:rFonts w:cs="Arial"/>
        </w:rPr>
        <w:t>C9500</w:t>
      </w:r>
      <w:r w:rsidR="00C570C2" w:rsidRPr="002F5F3A">
        <w:rPr>
          <w:rFonts w:cs="Arial"/>
        </w:rPr>
        <w:t xml:space="preserve"> is able to configure user password and enable password for system security. </w:t>
      </w:r>
    </w:p>
    <w:p w14:paraId="22078476" w14:textId="77777777" w:rsidR="00C570C2" w:rsidRPr="002F5F3A" w:rsidRDefault="00C570C2" w:rsidP="0033415C">
      <w:pPr>
        <w:pStyle w:val="a3"/>
        <w:ind w:left="0" w:right="20"/>
        <w:rPr>
          <w:rFonts w:cs="Arial"/>
        </w:rPr>
      </w:pPr>
      <w:r w:rsidRPr="002F5F3A">
        <w:rPr>
          <w:rFonts w:cs="Arial"/>
        </w:rPr>
        <w:t xml:space="preserve">For security purposes </w:t>
      </w:r>
      <w:r w:rsidR="00094318">
        <w:rPr>
          <w:rFonts w:cs="Arial"/>
        </w:rPr>
        <w:t>C9500</w:t>
      </w:r>
      <w:r w:rsidRPr="002F5F3A">
        <w:rPr>
          <w:rFonts w:cs="Arial"/>
        </w:rPr>
        <w:t xml:space="preserve"> allows to setup user password and enable password.</w:t>
      </w:r>
    </w:p>
    <w:p w14:paraId="157161BC" w14:textId="77777777" w:rsidR="00C570C2" w:rsidRPr="002F5F3A" w:rsidRDefault="00C570C2" w:rsidP="0033415C">
      <w:pPr>
        <w:pStyle w:val="4"/>
        <w:ind w:left="0" w:right="20"/>
        <w:rPr>
          <w:szCs w:val="18"/>
        </w:rPr>
      </w:pPr>
      <w:bookmarkStart w:id="211" w:name="_Toc337198288"/>
      <w:r w:rsidRPr="002F5F3A">
        <w:rPr>
          <w:szCs w:val="18"/>
        </w:rPr>
        <w:t>Enable password</w:t>
      </w:r>
      <w:bookmarkEnd w:id="211"/>
      <w:r w:rsidRPr="002F5F3A">
        <w:rPr>
          <w:szCs w:val="18"/>
        </w:rPr>
        <w:t xml:space="preserve"> </w:t>
      </w:r>
    </w:p>
    <w:p w14:paraId="39BF2BFC" w14:textId="77777777" w:rsidR="00C570C2" w:rsidRPr="002F5F3A" w:rsidRDefault="00C570C2" w:rsidP="0033415C">
      <w:pPr>
        <w:pStyle w:val="Randomlist"/>
        <w:tabs>
          <w:tab w:val="clear" w:pos="3968"/>
          <w:tab w:val="num" w:pos="1980"/>
        </w:tabs>
        <w:spacing w:before="0"/>
        <w:ind w:leftChars="854" w:left="1980" w:right="20" w:hangingChars="246" w:hanging="443"/>
      </w:pPr>
      <w:r w:rsidRPr="002F5F3A">
        <w:t>Used for security in privileged mode.</w:t>
      </w:r>
    </w:p>
    <w:p w14:paraId="76072F58" w14:textId="77777777" w:rsidR="00C570C2" w:rsidRPr="002F5F3A" w:rsidRDefault="00C570C2" w:rsidP="0033415C">
      <w:pPr>
        <w:pStyle w:val="4"/>
        <w:ind w:left="0" w:right="20"/>
        <w:rPr>
          <w:szCs w:val="18"/>
        </w:rPr>
      </w:pPr>
      <w:bookmarkStart w:id="212" w:name="_Toc337198289"/>
      <w:r w:rsidRPr="002F5F3A">
        <w:rPr>
          <w:szCs w:val="18"/>
        </w:rPr>
        <w:t>User password</w:t>
      </w:r>
      <w:bookmarkEnd w:id="212"/>
      <w:r w:rsidRPr="002F5F3A">
        <w:rPr>
          <w:szCs w:val="18"/>
        </w:rPr>
        <w:t xml:space="preserve"> </w:t>
      </w:r>
    </w:p>
    <w:p w14:paraId="0CB04A25" w14:textId="77777777" w:rsidR="00C570C2" w:rsidRPr="002F5F3A" w:rsidRDefault="00C570C2" w:rsidP="0033415C">
      <w:pPr>
        <w:pStyle w:val="Randomlist"/>
        <w:tabs>
          <w:tab w:val="clear" w:pos="3968"/>
          <w:tab w:val="num" w:pos="1980"/>
        </w:tabs>
        <w:spacing w:before="0"/>
        <w:ind w:leftChars="854" w:left="1980" w:right="20" w:hangingChars="246" w:hanging="443"/>
      </w:pPr>
      <w:r w:rsidRPr="002F5F3A">
        <w:t>Used by the user to access the switch through Telnet in the user mode.</w:t>
      </w:r>
    </w:p>
    <w:p w14:paraId="621914A1" w14:textId="77777777" w:rsidR="00C570C2" w:rsidRPr="002F5F3A" w:rsidRDefault="00C570C2" w:rsidP="0033415C">
      <w:pPr>
        <w:pStyle w:val="a3"/>
        <w:ind w:left="0" w:right="20"/>
        <w:rPr>
          <w:rFonts w:cs="Arial"/>
        </w:rPr>
      </w:pPr>
      <w:r w:rsidRPr="002F5F3A">
        <w:rPr>
          <w:rFonts w:cs="Arial"/>
        </w:rPr>
        <w:t>The following table describes the commands related to enable password setting.</w:t>
      </w:r>
    </w:p>
    <w:p w14:paraId="77393E40" w14:textId="77777777" w:rsidR="00C570C2" w:rsidRPr="002F5F3A" w:rsidRDefault="00125B19" w:rsidP="0033415C">
      <w:pPr>
        <w:pStyle w:val="affff4"/>
        <w:wordWrap/>
        <w:ind w:left="0" w:right="20"/>
      </w:pPr>
      <w:bookmarkStart w:id="213" w:name="_Toc348626290"/>
      <w:bookmarkStart w:id="214" w:name="_Toc391575148"/>
      <w:r>
        <w:t xml:space="preserve">Table </w:t>
      </w:r>
      <w:r w:rsidR="005832B8">
        <w:fldChar w:fldCharType="begin"/>
      </w:r>
      <w:r>
        <w:instrText xml:space="preserve"> SEQ Table \* ARABIC </w:instrText>
      </w:r>
      <w:r w:rsidR="005832B8">
        <w:fldChar w:fldCharType="separate"/>
      </w:r>
      <w:r>
        <w:rPr>
          <w:noProof/>
        </w:rPr>
        <w:t>6</w:t>
      </w:r>
      <w:r w:rsidR="005832B8">
        <w:rPr>
          <w:noProof/>
        </w:rPr>
        <w:fldChar w:fldCharType="end"/>
      </w:r>
      <w:r>
        <w:t xml:space="preserve"> </w:t>
      </w:r>
      <w:r w:rsidR="00C570C2" w:rsidRPr="002F5F3A">
        <w:t>Commands for Enable Password Setting</w:t>
      </w:r>
      <w:bookmarkEnd w:id="208"/>
      <w:bookmarkEnd w:id="209"/>
      <w:bookmarkEnd w:id="213"/>
      <w:bookmarkEnd w:id="214"/>
      <w:r w:rsidR="00C570C2" w:rsidRPr="002F5F3A">
        <w:t xml:space="preserve"> </w:t>
      </w:r>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2F5F3A" w14:paraId="3A498FCC" w14:textId="77777777" w:rsidTr="00BF42F2">
        <w:tc>
          <w:tcPr>
            <w:tcW w:w="2863" w:type="dxa"/>
            <w:shd w:val="clear" w:color="auto" w:fill="E6E6E6"/>
            <w:vAlign w:val="center"/>
          </w:tcPr>
          <w:p w14:paraId="6A160E51" w14:textId="77777777" w:rsidR="00C570C2" w:rsidRPr="002F5F3A" w:rsidRDefault="00C570C2" w:rsidP="0033415C">
            <w:pPr>
              <w:pStyle w:val="ab"/>
              <w:wordWrap/>
              <w:ind w:right="20"/>
              <w:rPr>
                <w:b w:val="0"/>
              </w:rPr>
            </w:pPr>
            <w:r w:rsidRPr="002F5F3A">
              <w:rPr>
                <w:b w:val="0"/>
              </w:rPr>
              <w:t>Command</w:t>
            </w:r>
          </w:p>
        </w:tc>
        <w:tc>
          <w:tcPr>
            <w:tcW w:w="4345" w:type="dxa"/>
            <w:shd w:val="clear" w:color="auto" w:fill="E6E6E6"/>
            <w:vAlign w:val="center"/>
          </w:tcPr>
          <w:p w14:paraId="6B301702" w14:textId="77777777" w:rsidR="00C570C2" w:rsidRPr="002F5F3A" w:rsidRDefault="00C570C2" w:rsidP="0033415C">
            <w:pPr>
              <w:pStyle w:val="ab"/>
              <w:wordWrap/>
              <w:ind w:right="20"/>
              <w:rPr>
                <w:b w:val="0"/>
              </w:rPr>
            </w:pPr>
            <w:r w:rsidRPr="002F5F3A">
              <w:rPr>
                <w:b w:val="0"/>
              </w:rPr>
              <w:t>Description</w:t>
            </w:r>
          </w:p>
        </w:tc>
        <w:tc>
          <w:tcPr>
            <w:tcW w:w="1011" w:type="dxa"/>
            <w:shd w:val="clear" w:color="auto" w:fill="E6E6E6"/>
            <w:vAlign w:val="center"/>
          </w:tcPr>
          <w:p w14:paraId="2EEFA2E9" w14:textId="77777777" w:rsidR="00C570C2" w:rsidRPr="002F5F3A" w:rsidRDefault="00C570C2" w:rsidP="0033415C">
            <w:pPr>
              <w:pStyle w:val="ab"/>
              <w:wordWrap/>
              <w:ind w:right="20"/>
              <w:rPr>
                <w:b w:val="0"/>
              </w:rPr>
            </w:pPr>
            <w:r w:rsidRPr="002F5F3A">
              <w:rPr>
                <w:b w:val="0"/>
              </w:rPr>
              <w:t>Mode</w:t>
            </w:r>
          </w:p>
        </w:tc>
      </w:tr>
      <w:tr w:rsidR="00C570C2" w:rsidRPr="002F5F3A" w14:paraId="0698F3D2" w14:textId="77777777" w:rsidTr="00BF42F2">
        <w:tc>
          <w:tcPr>
            <w:tcW w:w="2863" w:type="dxa"/>
            <w:vAlign w:val="center"/>
          </w:tcPr>
          <w:p w14:paraId="331E6611" w14:textId="77777777" w:rsidR="00226BAD" w:rsidRPr="00536429" w:rsidRDefault="00226BAD" w:rsidP="0033415C">
            <w:pPr>
              <w:pStyle w:val="aa"/>
              <w:ind w:rightChars="10" w:right="18"/>
              <w:jc w:val="both"/>
            </w:pPr>
            <w:r w:rsidRPr="00536429">
              <w:t xml:space="preserve">enable password </w:t>
            </w:r>
            <w:r w:rsidRPr="00536429">
              <w:rPr>
                <w:iCs/>
              </w:rPr>
              <w:t xml:space="preserve"> [0|7]</w:t>
            </w:r>
            <w:r w:rsidRPr="00536429">
              <w:rPr>
                <w:i/>
                <w:iCs/>
              </w:rPr>
              <w:t xml:space="preserve"> password</w:t>
            </w:r>
          </w:p>
          <w:p w14:paraId="303E75AA" w14:textId="77777777" w:rsidR="00C570C2" w:rsidRPr="00536429" w:rsidRDefault="00C570C2" w:rsidP="0033415C">
            <w:pPr>
              <w:pStyle w:val="aa"/>
              <w:ind w:right="20" w:firstLineChars="50" w:firstLine="90"/>
              <w:jc w:val="both"/>
            </w:pPr>
          </w:p>
        </w:tc>
        <w:tc>
          <w:tcPr>
            <w:tcW w:w="4345" w:type="dxa"/>
            <w:vAlign w:val="center"/>
          </w:tcPr>
          <w:p w14:paraId="6734CC47" w14:textId="77777777" w:rsidR="00C570C2" w:rsidRPr="00536429" w:rsidRDefault="00C570C2" w:rsidP="0033415C">
            <w:pPr>
              <w:pStyle w:val="a9"/>
              <w:numPr>
                <w:ilvl w:val="0"/>
                <w:numId w:val="35"/>
              </w:numPr>
              <w:wordWrap/>
              <w:ind w:left="0" w:right="20" w:hanging="283"/>
              <w:jc w:val="both"/>
            </w:pPr>
            <w:r w:rsidRPr="00536429">
              <w:t>Sets the password to access the privileged mode.</w:t>
            </w:r>
          </w:p>
          <w:p w14:paraId="6F8DB19B" w14:textId="77777777" w:rsidR="00C570C2" w:rsidRPr="00536429" w:rsidRDefault="00C570C2" w:rsidP="0033415C">
            <w:pPr>
              <w:pStyle w:val="a9"/>
              <w:numPr>
                <w:ilvl w:val="0"/>
                <w:numId w:val="35"/>
              </w:numPr>
              <w:wordWrap/>
              <w:ind w:left="0" w:right="20" w:hanging="283"/>
              <w:rPr>
                <w:rStyle w:val="Charf5"/>
              </w:rPr>
            </w:pPr>
            <w:r w:rsidRPr="00536429">
              <w:rPr>
                <w:rStyle w:val="Charf5"/>
              </w:rPr>
              <w:t xml:space="preserve">When </w:t>
            </w:r>
            <w:r w:rsidR="00226BAD" w:rsidRPr="00536429">
              <w:rPr>
                <w:rStyle w:val="Charf5"/>
              </w:rPr>
              <w:t>you enter the privileged mode, y</w:t>
            </w:r>
            <w:r w:rsidRPr="00536429">
              <w:rPr>
                <w:rStyle w:val="Charf5"/>
              </w:rPr>
              <w:t xml:space="preserve">ou need to enter </w:t>
            </w:r>
            <w:r w:rsidR="00226BAD" w:rsidRPr="00536429">
              <w:rPr>
                <w:rStyle w:val="Charf5"/>
              </w:rPr>
              <w:t>t</w:t>
            </w:r>
            <w:r w:rsidRPr="00536429">
              <w:rPr>
                <w:rStyle w:val="Charf5"/>
              </w:rPr>
              <w:t xml:space="preserve">he password </w:t>
            </w:r>
            <w:r w:rsidR="00226BAD" w:rsidRPr="00536429">
              <w:rPr>
                <w:rStyle w:val="Charf5"/>
              </w:rPr>
              <w:t>which</w:t>
            </w:r>
            <w:r w:rsidRPr="00536429">
              <w:rPr>
                <w:rStyle w:val="Charf5"/>
              </w:rPr>
              <w:t xml:space="preserve"> differ</w:t>
            </w:r>
            <w:r w:rsidR="00226BAD" w:rsidRPr="00536429">
              <w:rPr>
                <w:rStyle w:val="Charf5"/>
              </w:rPr>
              <w:t>s</w:t>
            </w:r>
            <w:r w:rsidRPr="00536429">
              <w:rPr>
                <w:rStyle w:val="Charf5"/>
              </w:rPr>
              <w:t xml:space="preserve"> according </w:t>
            </w:r>
            <w:proofErr w:type="gramStart"/>
            <w:r w:rsidRPr="00536429">
              <w:rPr>
                <w:rStyle w:val="Charf5"/>
              </w:rPr>
              <w:t xml:space="preserve">to </w:t>
            </w:r>
            <w:r w:rsidR="00226BAD" w:rsidRPr="00536429">
              <w:rPr>
                <w:rStyle w:val="Charf5"/>
              </w:rPr>
              <w:t xml:space="preserve"> encryption</w:t>
            </w:r>
            <w:proofErr w:type="gramEnd"/>
            <w:r w:rsidRPr="00536429">
              <w:rPr>
                <w:rStyle w:val="Charf5"/>
              </w:rPr>
              <w:t xml:space="preserve"> </w:t>
            </w:r>
            <w:r w:rsidR="00226BAD" w:rsidRPr="00536429">
              <w:rPr>
                <w:rStyle w:val="Charf5"/>
              </w:rPr>
              <w:t>method.</w:t>
            </w:r>
          </w:p>
          <w:p w14:paraId="29E38424" w14:textId="77777777" w:rsidR="00C570C2" w:rsidRPr="00536429" w:rsidRDefault="00C570C2" w:rsidP="0033415C">
            <w:pPr>
              <w:pStyle w:val="a9"/>
              <w:numPr>
                <w:ilvl w:val="0"/>
                <w:numId w:val="36"/>
              </w:numPr>
              <w:wordWrap/>
              <w:ind w:left="0" w:right="20"/>
            </w:pPr>
            <w:r w:rsidRPr="00536429">
              <w:t>0 –</w:t>
            </w:r>
            <w:r w:rsidR="00226BAD" w:rsidRPr="00536429">
              <w:t xml:space="preserve"> No </w:t>
            </w:r>
            <w:r w:rsidRPr="00536429">
              <w:t>Encryption.</w:t>
            </w:r>
          </w:p>
          <w:p w14:paraId="1851243C" w14:textId="77777777" w:rsidR="00C570C2" w:rsidRPr="00536429" w:rsidRDefault="00C570C2" w:rsidP="0033415C">
            <w:pPr>
              <w:pStyle w:val="a9"/>
              <w:numPr>
                <w:ilvl w:val="0"/>
                <w:numId w:val="36"/>
              </w:numPr>
              <w:wordWrap/>
              <w:ind w:left="0" w:right="20"/>
              <w:jc w:val="both"/>
            </w:pPr>
            <w:r w:rsidRPr="00536429">
              <w:lastRenderedPageBreak/>
              <w:t>7 – DES Encryption</w:t>
            </w:r>
          </w:p>
        </w:tc>
        <w:tc>
          <w:tcPr>
            <w:tcW w:w="1011" w:type="dxa"/>
            <w:vAlign w:val="center"/>
          </w:tcPr>
          <w:p w14:paraId="7BE7CC63" w14:textId="77777777" w:rsidR="00C570C2" w:rsidRPr="00536429" w:rsidRDefault="00C570C2" w:rsidP="0033415C">
            <w:pPr>
              <w:pStyle w:val="aa"/>
              <w:ind w:right="20"/>
              <w:jc w:val="both"/>
            </w:pPr>
            <w:r w:rsidRPr="00536429">
              <w:lastRenderedPageBreak/>
              <w:t>Config</w:t>
            </w:r>
          </w:p>
        </w:tc>
      </w:tr>
      <w:tr w:rsidR="00226BAD" w:rsidRPr="002F5F3A" w14:paraId="01713C9A" w14:textId="77777777" w:rsidTr="00BF42F2">
        <w:tc>
          <w:tcPr>
            <w:tcW w:w="2863" w:type="dxa"/>
            <w:vAlign w:val="center"/>
          </w:tcPr>
          <w:p w14:paraId="34CE6A86" w14:textId="77777777" w:rsidR="00226BAD" w:rsidRPr="00536429" w:rsidRDefault="00226BAD" w:rsidP="0033415C">
            <w:pPr>
              <w:pStyle w:val="aa"/>
              <w:ind w:right="20"/>
              <w:jc w:val="both"/>
            </w:pPr>
            <w:r w:rsidRPr="00536429">
              <w:lastRenderedPageBreak/>
              <w:t xml:space="preserve">enable </w:t>
            </w:r>
            <w:r w:rsidRPr="00536429">
              <w:rPr>
                <w:iCs/>
              </w:rPr>
              <w:t xml:space="preserve">secret [0|5] </w:t>
            </w:r>
            <w:r w:rsidRPr="00536429">
              <w:rPr>
                <w:i/>
                <w:iCs/>
              </w:rPr>
              <w:t>password</w:t>
            </w:r>
          </w:p>
        </w:tc>
        <w:tc>
          <w:tcPr>
            <w:tcW w:w="4345" w:type="dxa"/>
            <w:vAlign w:val="center"/>
          </w:tcPr>
          <w:p w14:paraId="6DD96919" w14:textId="77777777" w:rsidR="00226BAD" w:rsidRPr="00536429" w:rsidRDefault="00226BAD" w:rsidP="0033415C">
            <w:pPr>
              <w:pStyle w:val="a9"/>
              <w:numPr>
                <w:ilvl w:val="0"/>
                <w:numId w:val="35"/>
              </w:numPr>
              <w:wordWrap/>
              <w:ind w:left="0" w:right="20" w:hanging="283"/>
              <w:jc w:val="both"/>
            </w:pPr>
            <w:r w:rsidRPr="00536429">
              <w:t>Sets the password to access the privileged mode.</w:t>
            </w:r>
          </w:p>
          <w:p w14:paraId="48A1DCCB" w14:textId="77777777" w:rsidR="00226BAD" w:rsidRPr="00536429" w:rsidRDefault="00226BAD" w:rsidP="0033415C">
            <w:pPr>
              <w:pStyle w:val="a9"/>
              <w:numPr>
                <w:ilvl w:val="0"/>
                <w:numId w:val="35"/>
              </w:numPr>
              <w:wordWrap/>
              <w:ind w:left="0" w:right="20" w:hanging="283"/>
              <w:rPr>
                <w:rStyle w:val="Charf5"/>
              </w:rPr>
            </w:pPr>
            <w:r w:rsidRPr="00536429">
              <w:rPr>
                <w:rStyle w:val="Charf5"/>
              </w:rPr>
              <w:t xml:space="preserve">When you enter the privileged mode, you need to enter the password which differs according </w:t>
            </w:r>
            <w:proofErr w:type="gramStart"/>
            <w:r w:rsidRPr="00536429">
              <w:rPr>
                <w:rStyle w:val="Charf5"/>
              </w:rPr>
              <w:t>to  encryption</w:t>
            </w:r>
            <w:proofErr w:type="gramEnd"/>
            <w:r w:rsidRPr="00536429">
              <w:rPr>
                <w:rStyle w:val="Charf5"/>
              </w:rPr>
              <w:t xml:space="preserve"> method.</w:t>
            </w:r>
          </w:p>
          <w:p w14:paraId="04A02334" w14:textId="77777777" w:rsidR="00226BAD" w:rsidRPr="00536429" w:rsidRDefault="00226BAD" w:rsidP="0033415C">
            <w:pPr>
              <w:pStyle w:val="a9"/>
              <w:numPr>
                <w:ilvl w:val="0"/>
                <w:numId w:val="36"/>
              </w:numPr>
              <w:wordWrap/>
              <w:ind w:left="0" w:right="20"/>
            </w:pPr>
            <w:r w:rsidRPr="00536429">
              <w:t>0 – No Encryption.</w:t>
            </w:r>
          </w:p>
          <w:p w14:paraId="0E7331FF" w14:textId="77777777" w:rsidR="00226BAD" w:rsidRPr="00536429" w:rsidRDefault="00226BAD" w:rsidP="0033415C">
            <w:pPr>
              <w:pStyle w:val="a9"/>
              <w:numPr>
                <w:ilvl w:val="0"/>
                <w:numId w:val="36"/>
              </w:numPr>
              <w:wordWrap/>
              <w:ind w:left="0" w:right="20"/>
            </w:pPr>
            <w:r w:rsidRPr="00536429">
              <w:t>5 – MD5 Encryption</w:t>
            </w:r>
          </w:p>
        </w:tc>
        <w:tc>
          <w:tcPr>
            <w:tcW w:w="1011" w:type="dxa"/>
            <w:vAlign w:val="center"/>
          </w:tcPr>
          <w:p w14:paraId="7451CEA3" w14:textId="77777777" w:rsidR="00226BAD" w:rsidRPr="00536429" w:rsidRDefault="00226BAD" w:rsidP="0033415C">
            <w:pPr>
              <w:pStyle w:val="aa"/>
              <w:ind w:right="20"/>
              <w:jc w:val="both"/>
            </w:pPr>
            <w:r w:rsidRPr="00536429">
              <w:t>Config</w:t>
            </w:r>
          </w:p>
        </w:tc>
      </w:tr>
      <w:tr w:rsidR="00C570C2" w:rsidRPr="002F5F3A" w14:paraId="315A838F" w14:textId="77777777" w:rsidTr="00BF42F2">
        <w:tc>
          <w:tcPr>
            <w:tcW w:w="2863" w:type="dxa"/>
            <w:vAlign w:val="center"/>
          </w:tcPr>
          <w:p w14:paraId="702E9D4F" w14:textId="77777777" w:rsidR="00C570C2" w:rsidRPr="00536429" w:rsidRDefault="00C570C2" w:rsidP="0033415C">
            <w:pPr>
              <w:pStyle w:val="aa"/>
              <w:ind w:right="20"/>
              <w:jc w:val="both"/>
            </w:pPr>
            <w:r w:rsidRPr="00536429">
              <w:t>no enable password</w:t>
            </w:r>
          </w:p>
        </w:tc>
        <w:tc>
          <w:tcPr>
            <w:tcW w:w="4345" w:type="dxa"/>
            <w:vAlign w:val="center"/>
          </w:tcPr>
          <w:p w14:paraId="4755D6D6" w14:textId="77777777" w:rsidR="00C570C2" w:rsidRPr="00536429" w:rsidRDefault="00C570C2" w:rsidP="0033415C">
            <w:pPr>
              <w:pStyle w:val="a9"/>
              <w:numPr>
                <w:ilvl w:val="0"/>
                <w:numId w:val="35"/>
              </w:numPr>
              <w:wordWrap/>
              <w:ind w:left="0" w:right="20" w:hanging="283"/>
              <w:jc w:val="both"/>
            </w:pPr>
            <w:r w:rsidRPr="00536429">
              <w:t xml:space="preserve">Disables the password configuration to enter the privileged mode. </w:t>
            </w:r>
          </w:p>
        </w:tc>
        <w:tc>
          <w:tcPr>
            <w:tcW w:w="1011" w:type="dxa"/>
            <w:vAlign w:val="center"/>
          </w:tcPr>
          <w:p w14:paraId="431FADC7" w14:textId="77777777" w:rsidR="00C570C2" w:rsidRPr="00536429" w:rsidRDefault="00C570C2" w:rsidP="0033415C">
            <w:pPr>
              <w:pStyle w:val="aa"/>
              <w:ind w:right="20"/>
              <w:jc w:val="both"/>
            </w:pPr>
            <w:r w:rsidRPr="00536429">
              <w:t>Config</w:t>
            </w:r>
          </w:p>
        </w:tc>
      </w:tr>
    </w:tbl>
    <w:p w14:paraId="7875DDBC" w14:textId="77777777" w:rsidR="00F622D1" w:rsidRPr="002F5F3A" w:rsidRDefault="00F622D1" w:rsidP="0033415C">
      <w:pPr>
        <w:pStyle w:val="4"/>
        <w:ind w:left="0" w:right="20"/>
        <w:rPr>
          <w:szCs w:val="18"/>
        </w:rPr>
      </w:pPr>
      <w:bookmarkStart w:id="215" w:name="_Toc337198290"/>
      <w:bookmarkStart w:id="216" w:name="_Toc363228256"/>
      <w:bookmarkEnd w:id="210"/>
      <w:r w:rsidRPr="002F5F3A">
        <w:rPr>
          <w:szCs w:val="18"/>
        </w:rPr>
        <w:t>Setting Enable password</w:t>
      </w:r>
      <w:bookmarkEnd w:id="215"/>
    </w:p>
    <w:p w14:paraId="5CC87EDD" w14:textId="77777777" w:rsidR="00F622D1" w:rsidRPr="002F5F3A" w:rsidRDefault="00F622D1" w:rsidP="0033415C">
      <w:pPr>
        <w:pStyle w:val="a3"/>
        <w:ind w:left="0" w:right="20"/>
        <w:rPr>
          <w:rFonts w:cs="Arial"/>
        </w:rPr>
      </w:pPr>
      <w:r w:rsidRPr="002F5F3A">
        <w:rPr>
          <w:rFonts w:cs="Arial"/>
        </w:rPr>
        <w:t xml:space="preserve">The following example shows how to enable a password for access to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F622D1" w:rsidRPr="002F5F3A" w14:paraId="2A1CDEA8" w14:textId="77777777" w:rsidTr="00BF42F2">
        <w:tc>
          <w:tcPr>
            <w:tcW w:w="8820" w:type="dxa"/>
            <w:shd w:val="clear" w:color="auto" w:fill="auto"/>
          </w:tcPr>
          <w:p w14:paraId="12B7D102" w14:textId="77777777" w:rsidR="00F622D1" w:rsidRPr="002F5F3A" w:rsidRDefault="00F622D1" w:rsidP="0033415C">
            <w:pPr>
              <w:pStyle w:val="aa"/>
              <w:ind w:right="20"/>
            </w:pPr>
            <w:r w:rsidRPr="002F5F3A">
              <w:t xml:space="preserve">Switch# </w:t>
            </w:r>
            <w:r w:rsidRPr="002F5F3A">
              <w:rPr>
                <w:b/>
                <w:bCs/>
              </w:rPr>
              <w:t>configure terminal</w:t>
            </w:r>
            <w:r w:rsidRPr="002F5F3A">
              <w:t xml:space="preserve"> </w:t>
            </w:r>
          </w:p>
          <w:p w14:paraId="30DA02B5" w14:textId="77777777" w:rsidR="00F622D1" w:rsidRPr="002F5F3A" w:rsidRDefault="00F622D1" w:rsidP="0033415C">
            <w:pPr>
              <w:pStyle w:val="aa"/>
              <w:ind w:right="20"/>
            </w:pPr>
            <w:r w:rsidRPr="002F5F3A">
              <w:t xml:space="preserve">Switch(config)# </w:t>
            </w:r>
            <w:r w:rsidRPr="002F5F3A">
              <w:rPr>
                <w:b/>
                <w:bCs/>
              </w:rPr>
              <w:t>enable password testpw</w:t>
            </w:r>
          </w:p>
          <w:p w14:paraId="36A6B072" w14:textId="77777777" w:rsidR="00F622D1" w:rsidRPr="002F5F3A" w:rsidRDefault="00F622D1" w:rsidP="0033415C">
            <w:pPr>
              <w:pStyle w:val="aa"/>
              <w:ind w:right="20"/>
            </w:pPr>
            <w:r w:rsidRPr="002F5F3A">
              <w:t xml:space="preserve">Switch(config)# </w:t>
            </w:r>
            <w:r w:rsidRPr="002F5F3A">
              <w:rPr>
                <w:b/>
                <w:bCs/>
              </w:rPr>
              <w:t>end</w:t>
            </w:r>
          </w:p>
          <w:p w14:paraId="33CBE553" w14:textId="77777777" w:rsidR="00F622D1" w:rsidRPr="002F5F3A" w:rsidRDefault="00F622D1" w:rsidP="0033415C">
            <w:pPr>
              <w:pStyle w:val="aa"/>
              <w:ind w:right="20"/>
            </w:pPr>
            <w:r w:rsidRPr="002F5F3A">
              <w:t xml:space="preserve">Switch# </w:t>
            </w:r>
            <w:r w:rsidRPr="002F5F3A">
              <w:rPr>
                <w:b/>
                <w:bCs/>
              </w:rPr>
              <w:t>show running-config</w:t>
            </w:r>
          </w:p>
          <w:p w14:paraId="302967D0" w14:textId="77777777" w:rsidR="00F622D1" w:rsidRPr="002F5F3A" w:rsidRDefault="00F622D1" w:rsidP="0033415C">
            <w:pPr>
              <w:pStyle w:val="aa"/>
              <w:ind w:right="20"/>
            </w:pPr>
            <w:r w:rsidRPr="002F5F3A">
              <w:t>!</w:t>
            </w:r>
          </w:p>
          <w:p w14:paraId="3F80550E" w14:textId="77777777" w:rsidR="00F622D1" w:rsidRPr="002F5F3A" w:rsidRDefault="00F622D1" w:rsidP="0033415C">
            <w:pPr>
              <w:pStyle w:val="aa"/>
              <w:ind w:right="20"/>
            </w:pPr>
            <w:r w:rsidRPr="002F5F3A">
              <w:t xml:space="preserve">enable password 0 </w:t>
            </w:r>
            <w:r w:rsidRPr="002F5F3A">
              <w:rPr>
                <w:bCs/>
              </w:rPr>
              <w:t>testpw</w:t>
            </w:r>
          </w:p>
          <w:p w14:paraId="394BC04B" w14:textId="77777777" w:rsidR="00F622D1" w:rsidRPr="002F5F3A" w:rsidRDefault="00F622D1" w:rsidP="0033415C">
            <w:pPr>
              <w:wordWrap/>
              <w:ind w:right="20"/>
            </w:pPr>
            <w:r w:rsidRPr="002F5F3A">
              <w:t>!</w:t>
            </w:r>
          </w:p>
        </w:tc>
      </w:tr>
    </w:tbl>
    <w:p w14:paraId="30968B9A" w14:textId="77777777" w:rsidR="00F622D1" w:rsidRPr="002F5F3A" w:rsidRDefault="00F622D1" w:rsidP="0033415C">
      <w:pPr>
        <w:pStyle w:val="a3"/>
        <w:ind w:left="0" w:right="20"/>
        <w:rPr>
          <w:rFonts w:cs="Arial"/>
        </w:rPr>
      </w:pPr>
      <w:r w:rsidRPr="002F5F3A">
        <w:rPr>
          <w:rFonts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F622D1" w:rsidRPr="002F5F3A" w14:paraId="7812166E" w14:textId="77777777" w:rsidTr="00BF42F2">
        <w:tc>
          <w:tcPr>
            <w:tcW w:w="8820" w:type="dxa"/>
            <w:shd w:val="clear" w:color="auto" w:fill="auto"/>
          </w:tcPr>
          <w:p w14:paraId="1A76721B" w14:textId="77777777" w:rsidR="00F622D1" w:rsidRPr="002F5F3A" w:rsidRDefault="00F622D1" w:rsidP="0033415C">
            <w:pPr>
              <w:pStyle w:val="aa"/>
              <w:ind w:right="20"/>
            </w:pPr>
            <w:r w:rsidRPr="002F5F3A">
              <w:t>Switch</w:t>
            </w:r>
          </w:p>
          <w:p w14:paraId="4D044382" w14:textId="77777777" w:rsidR="00F622D1" w:rsidRPr="002F5F3A" w:rsidRDefault="00F622D1" w:rsidP="0033415C">
            <w:pPr>
              <w:pStyle w:val="aa"/>
              <w:ind w:right="20"/>
            </w:pPr>
            <w:r w:rsidRPr="002F5F3A">
              <w:t>Switch login: root</w:t>
            </w:r>
          </w:p>
          <w:p w14:paraId="379EB9EE" w14:textId="77777777" w:rsidR="00F622D1" w:rsidRPr="002F5F3A" w:rsidRDefault="00F622D1" w:rsidP="0033415C">
            <w:pPr>
              <w:pStyle w:val="aa"/>
              <w:ind w:right="20"/>
            </w:pPr>
            <w:r w:rsidRPr="002F5F3A">
              <w:t xml:space="preserve">Password: </w:t>
            </w:r>
          </w:p>
          <w:p w14:paraId="5F4FA1EC" w14:textId="77777777" w:rsidR="00F622D1" w:rsidRPr="002F5F3A" w:rsidRDefault="00F622D1" w:rsidP="0033415C">
            <w:pPr>
              <w:pStyle w:val="aa"/>
              <w:ind w:right="20"/>
            </w:pPr>
            <w:r w:rsidRPr="002F5F3A">
              <w:t>Hello.</w:t>
            </w:r>
          </w:p>
          <w:p w14:paraId="0D03B8FF" w14:textId="77777777" w:rsidR="00F622D1" w:rsidRPr="002F5F3A" w:rsidRDefault="00F622D1" w:rsidP="0033415C">
            <w:pPr>
              <w:pStyle w:val="aa"/>
              <w:ind w:right="20"/>
            </w:pPr>
            <w:r w:rsidRPr="002F5F3A">
              <w:t xml:space="preserve">Switch&gt;enable </w:t>
            </w:r>
          </w:p>
          <w:p w14:paraId="62DCD571" w14:textId="77777777" w:rsidR="00F622D1" w:rsidRPr="002F5F3A" w:rsidRDefault="00F622D1" w:rsidP="0033415C">
            <w:pPr>
              <w:pStyle w:val="aa"/>
              <w:ind w:right="20"/>
            </w:pPr>
            <w:r w:rsidRPr="002F5F3A">
              <w:t xml:space="preserve">Password: </w:t>
            </w:r>
            <w:r w:rsidRPr="002F5F3A">
              <w:rPr>
                <w:i/>
              </w:rPr>
              <w:t>testpw</w:t>
            </w:r>
          </w:p>
          <w:p w14:paraId="4CF542D7" w14:textId="77777777" w:rsidR="00F622D1" w:rsidRPr="002F5F3A" w:rsidRDefault="00F622D1" w:rsidP="0033415C">
            <w:pPr>
              <w:pStyle w:val="aa"/>
              <w:ind w:right="20"/>
            </w:pPr>
            <w:r w:rsidRPr="002F5F3A">
              <w:t>Switch#</w:t>
            </w:r>
          </w:p>
        </w:tc>
      </w:tr>
    </w:tbl>
    <w:p w14:paraId="68F3827A" w14:textId="77777777" w:rsidR="00F622D1" w:rsidRPr="002F5F3A" w:rsidRDefault="00F622D1" w:rsidP="0033415C">
      <w:pPr>
        <w:pStyle w:val="a3"/>
        <w:ind w:left="0" w:right="20"/>
        <w:rPr>
          <w:rFonts w:cs="Arial"/>
        </w:rPr>
      </w:pPr>
      <w:r w:rsidRPr="002F5F3A">
        <w:rPr>
          <w:rFonts w:cs="Arial"/>
        </w:rPr>
        <w:t xml:space="preserve">As in the examples above, anybody can see passwords with </w:t>
      </w:r>
      <w:r w:rsidRPr="002F5F3A">
        <w:rPr>
          <w:rFonts w:cs="Arial"/>
          <w:b/>
        </w:rPr>
        <w:t>show running-config</w:t>
      </w:r>
      <w:r w:rsidRPr="002F5F3A">
        <w:rPr>
          <w:rFonts w:cs="Arial"/>
        </w:rPr>
        <w:t xml:space="preserve"> command after the password setting. For security purposes, the system supports an encryption mode setting.</w:t>
      </w:r>
    </w:p>
    <w:p w14:paraId="60E180B9" w14:textId="77777777" w:rsidR="00F622D1" w:rsidRPr="002F5F3A" w:rsidRDefault="00125B19" w:rsidP="0033415C">
      <w:pPr>
        <w:pStyle w:val="affff4"/>
        <w:wordWrap/>
        <w:ind w:left="0" w:right="20"/>
      </w:pPr>
      <w:bookmarkStart w:id="217" w:name="_Toc281502939"/>
      <w:bookmarkStart w:id="218" w:name="_Toc292810180"/>
      <w:bookmarkStart w:id="219" w:name="_Toc348626291"/>
      <w:bookmarkStart w:id="220" w:name="_Toc391575149"/>
      <w:r>
        <w:t xml:space="preserve">Table </w:t>
      </w:r>
      <w:r w:rsidR="005832B8">
        <w:fldChar w:fldCharType="begin"/>
      </w:r>
      <w:r>
        <w:instrText xml:space="preserve"> SEQ Table \* ARABIC </w:instrText>
      </w:r>
      <w:r w:rsidR="005832B8">
        <w:fldChar w:fldCharType="separate"/>
      </w:r>
      <w:r>
        <w:rPr>
          <w:noProof/>
        </w:rPr>
        <w:t>7</w:t>
      </w:r>
      <w:r w:rsidR="005832B8">
        <w:rPr>
          <w:noProof/>
        </w:rPr>
        <w:fldChar w:fldCharType="end"/>
      </w:r>
      <w:r>
        <w:t xml:space="preserve"> </w:t>
      </w:r>
      <w:r w:rsidR="00F622D1" w:rsidRPr="002F5F3A">
        <w:t>Commands for Setting Password Encryption Mode</w:t>
      </w:r>
      <w:bookmarkEnd w:id="217"/>
      <w:bookmarkEnd w:id="218"/>
      <w:bookmarkEnd w:id="219"/>
      <w:bookmarkEnd w:id="220"/>
      <w:r w:rsidR="00F622D1" w:rsidRPr="002F5F3A">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8"/>
        <w:gridCol w:w="3601"/>
        <w:gridCol w:w="1014"/>
      </w:tblGrid>
      <w:tr w:rsidR="00F622D1" w:rsidRPr="002F5F3A" w14:paraId="789F973D" w14:textId="77777777" w:rsidTr="00BF42F2">
        <w:trPr>
          <w:trHeight w:val="318"/>
        </w:trPr>
        <w:tc>
          <w:tcPr>
            <w:tcW w:w="0" w:type="auto"/>
            <w:shd w:val="clear" w:color="auto" w:fill="E6E6E6"/>
            <w:vAlign w:val="center"/>
          </w:tcPr>
          <w:p w14:paraId="46142375" w14:textId="77777777" w:rsidR="00F622D1" w:rsidRPr="002F5F3A" w:rsidRDefault="00F622D1" w:rsidP="0033415C">
            <w:pPr>
              <w:pStyle w:val="ab"/>
              <w:wordWrap/>
              <w:ind w:right="20"/>
              <w:rPr>
                <w:b w:val="0"/>
              </w:rPr>
            </w:pPr>
            <w:r w:rsidRPr="002F5F3A">
              <w:rPr>
                <w:b w:val="0"/>
              </w:rPr>
              <w:t>Command</w:t>
            </w:r>
          </w:p>
        </w:tc>
        <w:tc>
          <w:tcPr>
            <w:tcW w:w="0" w:type="auto"/>
            <w:shd w:val="clear" w:color="auto" w:fill="E6E6E6"/>
            <w:vAlign w:val="center"/>
          </w:tcPr>
          <w:p w14:paraId="0DA108B6" w14:textId="77777777" w:rsidR="00F622D1" w:rsidRPr="002F5F3A" w:rsidRDefault="00F622D1" w:rsidP="0033415C">
            <w:pPr>
              <w:pStyle w:val="ab"/>
              <w:wordWrap/>
              <w:ind w:right="20"/>
              <w:rPr>
                <w:b w:val="0"/>
              </w:rPr>
            </w:pPr>
            <w:r w:rsidRPr="002F5F3A">
              <w:rPr>
                <w:b w:val="0"/>
              </w:rPr>
              <w:t>Description</w:t>
            </w:r>
          </w:p>
        </w:tc>
        <w:tc>
          <w:tcPr>
            <w:tcW w:w="0" w:type="auto"/>
            <w:shd w:val="clear" w:color="auto" w:fill="E6E6E6"/>
            <w:vAlign w:val="center"/>
          </w:tcPr>
          <w:p w14:paraId="75D7F359" w14:textId="77777777" w:rsidR="00F622D1" w:rsidRPr="002F5F3A" w:rsidRDefault="00F622D1" w:rsidP="0033415C">
            <w:pPr>
              <w:pStyle w:val="ab"/>
              <w:wordWrap/>
              <w:ind w:right="20"/>
              <w:rPr>
                <w:b w:val="0"/>
              </w:rPr>
            </w:pPr>
            <w:r w:rsidRPr="002F5F3A">
              <w:rPr>
                <w:b w:val="0"/>
              </w:rPr>
              <w:t>Mode</w:t>
            </w:r>
          </w:p>
        </w:tc>
      </w:tr>
      <w:tr w:rsidR="00F622D1" w:rsidRPr="002F5F3A" w14:paraId="657219A4" w14:textId="77777777" w:rsidTr="00BF42F2">
        <w:trPr>
          <w:trHeight w:val="318"/>
        </w:trPr>
        <w:tc>
          <w:tcPr>
            <w:tcW w:w="0" w:type="auto"/>
            <w:vAlign w:val="center"/>
          </w:tcPr>
          <w:p w14:paraId="1D79ED62" w14:textId="77777777" w:rsidR="00F622D1" w:rsidRPr="002F5F3A" w:rsidRDefault="00F622D1" w:rsidP="0033415C">
            <w:pPr>
              <w:pStyle w:val="aa"/>
              <w:ind w:right="20"/>
              <w:jc w:val="both"/>
            </w:pPr>
            <w:r w:rsidRPr="002F5F3A">
              <w:t>service password-encryption</w:t>
            </w:r>
          </w:p>
        </w:tc>
        <w:tc>
          <w:tcPr>
            <w:tcW w:w="0" w:type="auto"/>
            <w:vAlign w:val="center"/>
          </w:tcPr>
          <w:p w14:paraId="69948391" w14:textId="77777777" w:rsidR="00F622D1" w:rsidRPr="002F5F3A" w:rsidRDefault="00F622D1" w:rsidP="0033415C">
            <w:pPr>
              <w:pStyle w:val="a9"/>
              <w:wordWrap/>
              <w:ind w:right="20"/>
              <w:jc w:val="both"/>
            </w:pPr>
            <w:r w:rsidRPr="002F5F3A">
              <w:t>Enables password-encryption.</w:t>
            </w:r>
          </w:p>
        </w:tc>
        <w:tc>
          <w:tcPr>
            <w:tcW w:w="0" w:type="auto"/>
            <w:vAlign w:val="center"/>
          </w:tcPr>
          <w:p w14:paraId="01885002" w14:textId="77777777" w:rsidR="00F622D1" w:rsidRPr="002F5F3A" w:rsidRDefault="00F622D1" w:rsidP="0033415C">
            <w:pPr>
              <w:pStyle w:val="aa"/>
              <w:ind w:right="20"/>
              <w:jc w:val="both"/>
            </w:pPr>
            <w:r w:rsidRPr="002F5F3A">
              <w:t>Config</w:t>
            </w:r>
          </w:p>
        </w:tc>
      </w:tr>
      <w:tr w:rsidR="00F622D1" w:rsidRPr="002F5F3A" w14:paraId="02B7BEEC" w14:textId="77777777" w:rsidTr="00BF42F2">
        <w:trPr>
          <w:trHeight w:val="318"/>
        </w:trPr>
        <w:tc>
          <w:tcPr>
            <w:tcW w:w="0" w:type="auto"/>
            <w:vAlign w:val="center"/>
          </w:tcPr>
          <w:p w14:paraId="654E9C44" w14:textId="77777777" w:rsidR="00F622D1" w:rsidRPr="002F5F3A" w:rsidRDefault="00F622D1" w:rsidP="0033415C">
            <w:pPr>
              <w:pStyle w:val="aa"/>
              <w:ind w:right="20"/>
              <w:jc w:val="both"/>
            </w:pPr>
            <w:r w:rsidRPr="002F5F3A">
              <w:t>no service password-encryption</w:t>
            </w:r>
          </w:p>
        </w:tc>
        <w:tc>
          <w:tcPr>
            <w:tcW w:w="0" w:type="auto"/>
            <w:vAlign w:val="center"/>
          </w:tcPr>
          <w:p w14:paraId="13CDD364" w14:textId="77777777" w:rsidR="00F622D1" w:rsidRPr="002F5F3A" w:rsidRDefault="00F622D1" w:rsidP="0033415C">
            <w:pPr>
              <w:pStyle w:val="a9"/>
              <w:wordWrap/>
              <w:ind w:right="20"/>
              <w:jc w:val="both"/>
            </w:pPr>
            <w:r w:rsidRPr="002F5F3A">
              <w:t>Disables password-encryption.</w:t>
            </w:r>
          </w:p>
        </w:tc>
        <w:tc>
          <w:tcPr>
            <w:tcW w:w="0" w:type="auto"/>
            <w:vAlign w:val="center"/>
          </w:tcPr>
          <w:p w14:paraId="5A337260" w14:textId="77777777" w:rsidR="00F622D1" w:rsidRPr="002F5F3A" w:rsidRDefault="00F622D1" w:rsidP="0033415C">
            <w:pPr>
              <w:pStyle w:val="aa"/>
              <w:ind w:right="20"/>
              <w:jc w:val="both"/>
            </w:pPr>
            <w:r w:rsidRPr="002F5F3A">
              <w:t>Config</w:t>
            </w:r>
          </w:p>
        </w:tc>
      </w:tr>
    </w:tbl>
    <w:p w14:paraId="5E240261" w14:textId="77777777" w:rsidR="00F622D1" w:rsidRPr="002F5F3A" w:rsidRDefault="00F622D1" w:rsidP="0033415C">
      <w:pPr>
        <w:wordWrap/>
        <w:spacing w:after="120"/>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1"/>
        <w:gridCol w:w="1066"/>
        <w:gridCol w:w="6201"/>
      </w:tblGrid>
      <w:tr w:rsidR="00F622D1" w:rsidRPr="002F5F3A" w14:paraId="1EA917A4" w14:textId="77777777" w:rsidTr="00BF42F2">
        <w:tc>
          <w:tcPr>
            <w:tcW w:w="960" w:type="dxa"/>
          </w:tcPr>
          <w:p w14:paraId="267C283F" w14:textId="77777777" w:rsidR="00F622D1" w:rsidRPr="002F5F3A" w:rsidRDefault="00F622D1" w:rsidP="0033415C">
            <w:pPr>
              <w:pStyle w:val="aa"/>
              <w:spacing w:after="120"/>
              <w:ind w:right="20"/>
              <w:jc w:val="both"/>
            </w:pPr>
            <w:r w:rsidRPr="002F5F3A">
              <w:rPr>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2F5F3A" w:rsidRDefault="00F622D1" w:rsidP="0033415C">
            <w:pPr>
              <w:pStyle w:val="aa"/>
              <w:ind w:right="20"/>
              <w:jc w:val="both"/>
              <w:rPr>
                <w:b/>
                <w:bCs/>
              </w:rPr>
            </w:pPr>
            <w:r w:rsidRPr="002F5F3A">
              <w:rPr>
                <w:b/>
                <w:bCs/>
              </w:rPr>
              <w:t>Notice</w:t>
            </w:r>
          </w:p>
        </w:tc>
        <w:tc>
          <w:tcPr>
            <w:tcW w:w="6800" w:type="dxa"/>
          </w:tcPr>
          <w:p w14:paraId="77193F94" w14:textId="77777777" w:rsidR="00F622D1" w:rsidRPr="002F5F3A" w:rsidRDefault="00F622D1" w:rsidP="0033415C">
            <w:pPr>
              <w:pStyle w:val="aa"/>
              <w:ind w:right="20" w:hanging="1"/>
            </w:pPr>
            <w:r w:rsidRPr="002F5F3A">
              <w:t xml:space="preserve">You can not decrypt with </w:t>
            </w:r>
            <w:r w:rsidRPr="002F5F3A">
              <w:t>“</w:t>
            </w:r>
            <w:r w:rsidRPr="002F5F3A">
              <w:rPr>
                <w:b/>
              </w:rPr>
              <w:t>no service password-encryption</w:t>
            </w:r>
            <w:r w:rsidRPr="002F5F3A">
              <w:t>”</w:t>
            </w:r>
            <w:r w:rsidRPr="002F5F3A">
              <w:t xml:space="preserve"> command. This command is only to disable the encryption-password service. </w:t>
            </w:r>
          </w:p>
        </w:tc>
      </w:tr>
    </w:tbl>
    <w:p w14:paraId="57FCA041" w14:textId="77777777" w:rsidR="00F6514D" w:rsidRDefault="00C91B33" w:rsidP="0033415C">
      <w:pPr>
        <w:pStyle w:val="4"/>
        <w:ind w:left="0" w:right="20"/>
      </w:pPr>
      <w:r w:rsidRPr="00C91B33">
        <w:rPr>
          <w:rFonts w:hint="eastAsia"/>
        </w:rPr>
        <w:t>Password</w:t>
      </w:r>
      <w:r w:rsidR="00F6514D">
        <w:t xml:space="preserve"> </w:t>
      </w:r>
      <w:r>
        <w:rPr>
          <w:rFonts w:hint="eastAsia"/>
        </w:rPr>
        <w:t>E</w:t>
      </w:r>
      <w:r w:rsidR="00F6514D" w:rsidRPr="00C91B33">
        <w:t>ncryption</w:t>
      </w:r>
      <w:bookmarkEnd w:id="216"/>
      <w:r>
        <w:rPr>
          <w:rFonts w:hint="eastAsia"/>
        </w:rPr>
        <w:t xml:space="preserve"> Mode Setting</w:t>
      </w:r>
    </w:p>
    <w:p w14:paraId="119CC7DD" w14:textId="77777777" w:rsidR="00F6514D" w:rsidRDefault="00C21333" w:rsidP="0033415C">
      <w:pPr>
        <w:pStyle w:val="a3"/>
        <w:ind w:left="0" w:right="20"/>
      </w:pPr>
      <w:r w:rsidRPr="00C21333">
        <w:rPr>
          <w:rFonts w:hint="eastAsia"/>
        </w:rPr>
        <w:lastRenderedPageBreak/>
        <w:t>As seen above the assigned password is visible</w:t>
      </w:r>
      <w:r w:rsidRPr="00C21333">
        <w:t>. Anyone can retrieve it</w:t>
      </w:r>
      <w:r w:rsidRPr="00C21333">
        <w:rPr>
          <w:rFonts w:hint="eastAsia"/>
        </w:rPr>
        <w:t xml:space="preserve"> by a command, like </w:t>
      </w:r>
      <w:r w:rsidR="00F6514D" w:rsidRPr="00C21333">
        <w:t>show running-config</w:t>
      </w:r>
      <w:r w:rsidRPr="00C21333">
        <w:t xml:space="preserve">. To prevent this </w:t>
      </w:r>
      <w:r w:rsidR="00094318">
        <w:t>C9500</w:t>
      </w:r>
      <w:r w:rsidR="00F6514D">
        <w:t xml:space="preserve"> Series </w:t>
      </w:r>
      <w:r w:rsidRPr="00C21333">
        <w:rPr>
          <w:rFonts w:hint="eastAsia"/>
        </w:rPr>
        <w:t>p</w:t>
      </w:r>
      <w:r w:rsidRPr="00C21333">
        <w:t>rovides</w:t>
      </w:r>
      <w:r w:rsidR="00F6514D">
        <w:t xml:space="preserve"> encryption</w:t>
      </w:r>
      <w:r w:rsidRPr="00C21333">
        <w:rPr>
          <w:rFonts w:hint="eastAsia"/>
        </w:rPr>
        <w:t xml:space="preserve"> capability while </w:t>
      </w:r>
      <w:r w:rsidRPr="00C21333">
        <w:t>assigning</w:t>
      </w:r>
      <w:r w:rsidRPr="00C21333">
        <w:rPr>
          <w:rFonts w:hint="eastAsia"/>
        </w:rPr>
        <w:t xml:space="preserve"> </w:t>
      </w:r>
      <w:r w:rsidRPr="00C21333">
        <w:t>the passwords</w:t>
      </w:r>
      <w:r w:rsidR="00F6514D">
        <w:t>.</w:t>
      </w:r>
    </w:p>
    <w:p w14:paraId="46AC327D" w14:textId="77777777" w:rsidR="00F6514D" w:rsidRDefault="00F6514D" w:rsidP="0033415C">
      <w:pPr>
        <w:ind w:right="20"/>
      </w:pPr>
    </w:p>
    <w:tbl>
      <w:tblPr>
        <w:tblStyle w:val="48"/>
        <w:tblW w:w="0" w:type="auto"/>
        <w:tblLook w:val="0000" w:firstRow="0" w:lastRow="0" w:firstColumn="0" w:lastColumn="0" w:noHBand="0" w:noVBand="0"/>
      </w:tblPr>
      <w:tblGrid>
        <w:gridCol w:w="8311"/>
      </w:tblGrid>
      <w:tr w:rsidR="00F6514D" w14:paraId="5710BFCB" w14:textId="77777777" w:rsidTr="00712039">
        <w:tc>
          <w:tcPr>
            <w:tcW w:w="8820" w:type="dxa"/>
          </w:tcPr>
          <w:p w14:paraId="5719D102" w14:textId="77777777"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configure terminal</w:t>
            </w:r>
          </w:p>
          <w:p w14:paraId="14740D46" w14:textId="77777777"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service password-encryption</w:t>
            </w:r>
          </w:p>
          <w:p w14:paraId="432DFE36" w14:textId="77777777"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end</w:t>
            </w:r>
          </w:p>
          <w:p w14:paraId="567E37E8" w14:textId="77777777"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running-config</w:t>
            </w:r>
          </w:p>
          <w:p w14:paraId="43339466" w14:textId="77777777" w:rsidR="00F6514D" w:rsidRDefault="00F6514D" w:rsidP="0033415C">
            <w:pPr>
              <w:pStyle w:val="aa"/>
              <w:ind w:right="20"/>
              <w:rPr>
                <w:rFonts w:ascii="Courier New" w:hAnsi="Courier New" w:cs="Courier New"/>
              </w:rPr>
            </w:pPr>
            <w:r>
              <w:rPr>
                <w:rFonts w:ascii="Courier New" w:hAnsi="Courier New" w:cs="Courier New"/>
              </w:rPr>
              <w:t>!</w:t>
            </w:r>
          </w:p>
          <w:p w14:paraId="2CD0F415" w14:textId="77777777" w:rsidR="00F6514D" w:rsidRDefault="00F6514D" w:rsidP="0033415C">
            <w:pPr>
              <w:pStyle w:val="aa"/>
              <w:ind w:right="20"/>
              <w:rPr>
                <w:rFonts w:ascii="Courier New" w:hAnsi="Courier New" w:cs="Courier New"/>
              </w:rPr>
            </w:pPr>
            <w:r>
              <w:rPr>
                <w:rFonts w:ascii="Courier New" w:hAnsi="Courier New" w:cs="Courier New"/>
              </w:rPr>
              <w:t>enable password 7 xxEp88GxHJIgc</w:t>
            </w:r>
          </w:p>
          <w:p w14:paraId="67309A1A" w14:textId="77777777" w:rsidR="00F6514D" w:rsidRDefault="00F6514D" w:rsidP="0033415C">
            <w:pPr>
              <w:pStyle w:val="aa"/>
              <w:ind w:right="20"/>
              <w:rPr>
                <w:rFonts w:ascii="Courier New" w:hAnsi="Courier New" w:cs="Courier New"/>
              </w:rPr>
            </w:pPr>
            <w:r>
              <w:rPr>
                <w:rFonts w:ascii="Courier New" w:hAnsi="Courier New" w:cs="Courier New"/>
              </w:rPr>
              <w:t>username lns nopassword</w:t>
            </w:r>
          </w:p>
          <w:p w14:paraId="4E94B46E" w14:textId="77777777" w:rsidR="00F6514D" w:rsidRDefault="00F6514D" w:rsidP="0033415C">
            <w:pPr>
              <w:pStyle w:val="aa"/>
              <w:ind w:right="20"/>
              <w:rPr>
                <w:rFonts w:ascii="Courier New" w:hAnsi="Courier New" w:cs="Courier New"/>
              </w:rPr>
            </w:pPr>
            <w:r>
              <w:rPr>
                <w:rFonts w:ascii="Courier New" w:hAnsi="Courier New" w:cs="Courier New"/>
              </w:rPr>
              <w:t>username test password 7 XX1LtbDbOY4/E</w:t>
            </w:r>
          </w:p>
          <w:p w14:paraId="39DAC9C3" w14:textId="77777777" w:rsidR="00F6514D" w:rsidRDefault="00F6514D" w:rsidP="0033415C">
            <w:pPr>
              <w:pStyle w:val="aa"/>
              <w:ind w:right="20"/>
              <w:rPr>
                <w:rFonts w:ascii="Courier New" w:hAnsi="Courier New" w:cs="Courier New"/>
              </w:rPr>
            </w:pPr>
            <w:r>
              <w:rPr>
                <w:rFonts w:ascii="Courier New" w:hAnsi="Courier New" w:cs="Courier New"/>
              </w:rPr>
              <w:t>username admin privilege 15 password 7 xxiz1FI3TBLPs</w:t>
            </w:r>
          </w:p>
          <w:p w14:paraId="197B039A" w14:textId="77777777" w:rsidR="00F6514D" w:rsidRDefault="00F6514D" w:rsidP="0033415C">
            <w:pPr>
              <w:pStyle w:val="aa"/>
              <w:ind w:right="20"/>
              <w:rPr>
                <w:rFonts w:ascii="Courier New" w:hAnsi="Courier New" w:cs="Courier New"/>
              </w:rPr>
            </w:pPr>
            <w:r>
              <w:rPr>
                <w:rFonts w:ascii="Courier New" w:hAnsi="Courier New" w:cs="Courier New"/>
              </w:rPr>
              <w:t>!</w:t>
            </w:r>
          </w:p>
          <w:p w14:paraId="1F45E28B" w14:textId="77777777" w:rsidR="00F6514D" w:rsidRDefault="00F6514D" w:rsidP="0033415C">
            <w:pPr>
              <w:pStyle w:val="aa"/>
              <w:ind w:right="20"/>
              <w:rPr>
                <w:rFonts w:ascii="Courier New" w:hAnsi="Courier New" w:cs="Courier New"/>
              </w:rPr>
            </w:pPr>
            <w:r>
              <w:rPr>
                <w:rFonts w:ascii="Courier New" w:hAnsi="Courier New" w:cs="Courier New"/>
              </w:rPr>
              <w:t>Switch#</w:t>
            </w:r>
          </w:p>
        </w:tc>
      </w:tr>
    </w:tbl>
    <w:p w14:paraId="389AABA8" w14:textId="77777777" w:rsidR="00F6514D" w:rsidRDefault="00F6514D" w:rsidP="0033415C">
      <w:pPr>
        <w:ind w:right="20"/>
        <w:rPr>
          <w:rFonts w:cs="Times New Roman"/>
        </w:rPr>
      </w:pPr>
    </w:p>
    <w:p w14:paraId="20B82EDD" w14:textId="77777777" w:rsidR="008C0781" w:rsidRPr="008C0781" w:rsidRDefault="00F622D1" w:rsidP="0021019A">
      <w:pPr>
        <w:pStyle w:val="2"/>
        <w:ind w:right="20"/>
        <w:rPr>
          <w:color w:val="777777"/>
          <w:sz w:val="20"/>
        </w:rPr>
      </w:pPr>
      <w:bookmarkStart w:id="221" w:name="_스위치에_login시_인증"/>
      <w:bookmarkStart w:id="222" w:name="_Toc281502842"/>
      <w:bookmarkStart w:id="223" w:name="_Toc292809740"/>
      <w:bookmarkStart w:id="224" w:name="_Toc337198292"/>
      <w:bookmarkStart w:id="225" w:name="_Toc348625836"/>
      <w:bookmarkStart w:id="226" w:name="_Toc444694895"/>
      <w:bookmarkStart w:id="227" w:name="_Toc198525957"/>
      <w:bookmarkStart w:id="228" w:name="_Toc363228258"/>
      <w:bookmarkEnd w:id="221"/>
      <w:r w:rsidRPr="002F5F3A">
        <w:lastRenderedPageBreak/>
        <w:t>AAA (Authentication Authorization Accounting)</w:t>
      </w:r>
      <w:bookmarkEnd w:id="222"/>
      <w:bookmarkEnd w:id="223"/>
      <w:bookmarkEnd w:id="224"/>
      <w:bookmarkEnd w:id="225"/>
      <w:bookmarkEnd w:id="226"/>
    </w:p>
    <w:p w14:paraId="54EA9E2A" w14:textId="77777777" w:rsidR="00DA0040" w:rsidRPr="002F5F3A" w:rsidRDefault="00DA0040" w:rsidP="00657E9B">
      <w:pPr>
        <w:pStyle w:val="a3"/>
        <w:ind w:left="0" w:right="20"/>
        <w:rPr>
          <w:rFonts w:cs="Arial"/>
        </w:rPr>
      </w:pPr>
      <w:bookmarkStart w:id="229" w:name="_Toc281502843"/>
      <w:bookmarkStart w:id="230" w:name="_Toc292809741"/>
      <w:bookmarkEnd w:id="227"/>
      <w:bookmarkEnd w:id="228"/>
      <w:r w:rsidRPr="002F5F3A">
        <w:rPr>
          <w:rFonts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D867F8" w:rsidRDefault="00DA0040" w:rsidP="00657E9B">
      <w:pPr>
        <w:pStyle w:val="3"/>
        <w:ind w:left="0" w:right="20"/>
      </w:pPr>
      <w:bookmarkStart w:id="231" w:name="_Toc337198293"/>
      <w:bookmarkStart w:id="232" w:name="_Toc348625837"/>
      <w:bookmarkStart w:id="233" w:name="_Toc444694896"/>
      <w:r w:rsidRPr="00D867F8">
        <w:t>Authentication</w:t>
      </w:r>
      <w:bookmarkEnd w:id="229"/>
      <w:bookmarkEnd w:id="230"/>
      <w:bookmarkEnd w:id="231"/>
      <w:bookmarkEnd w:id="232"/>
      <w:bookmarkEnd w:id="233"/>
    </w:p>
    <w:p w14:paraId="0DEEC94A" w14:textId="77777777" w:rsidR="00DA0040" w:rsidRPr="002F5F3A" w:rsidRDefault="00DA0040" w:rsidP="00657E9B">
      <w:pPr>
        <w:pStyle w:val="a3"/>
        <w:ind w:left="0" w:right="20"/>
        <w:rPr>
          <w:rFonts w:cs="Arial"/>
        </w:rPr>
      </w:pPr>
      <w:r w:rsidRPr="002F5F3A">
        <w:rPr>
          <w:rFonts w:cs="Arial"/>
        </w:rPr>
        <w:t>Three ways of user authentication are as follows:</w:t>
      </w:r>
    </w:p>
    <w:p w14:paraId="1CACE70A"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Local</w:t>
      </w:r>
    </w:p>
    <w:p w14:paraId="3028253A"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RADIUS</w:t>
      </w:r>
    </w:p>
    <w:p w14:paraId="0F28FD90"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TACACS+</w:t>
      </w:r>
    </w:p>
    <w:p w14:paraId="32942879" w14:textId="77777777" w:rsidR="00DA0040" w:rsidRPr="002F5F3A" w:rsidRDefault="00DA0040" w:rsidP="00657E9B">
      <w:pPr>
        <w:pStyle w:val="a3"/>
        <w:ind w:left="0" w:right="20"/>
        <w:rPr>
          <w:rFonts w:cs="Arial"/>
        </w:rPr>
      </w:pPr>
      <w:bookmarkStart w:id="234" w:name="_Toc281502844"/>
      <w:bookmarkStart w:id="235" w:name="_Toc292809742"/>
      <w:r w:rsidRPr="002F5F3A">
        <w:rPr>
          <w:rFonts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Pr>
          <w:rFonts w:cs="Arial"/>
        </w:rPr>
        <w:t xml:space="preserve">the </w:t>
      </w:r>
      <w:r w:rsidRPr="002F5F3A">
        <w:rPr>
          <w:rFonts w:cs="Arial"/>
        </w:rPr>
        <w:t>user who want</w:t>
      </w:r>
      <w:r w:rsidR="000B0601">
        <w:rPr>
          <w:rFonts w:cs="Arial"/>
        </w:rPr>
        <w:t>s</w:t>
      </w:r>
      <w:r w:rsidRPr="002F5F3A">
        <w:rPr>
          <w:rFonts w:cs="Arial"/>
        </w:rPr>
        <w:t xml:space="preserve"> to log in or enter privileged mode does not exist, the system attempts authentication with the next set. </w:t>
      </w:r>
    </w:p>
    <w:p w14:paraId="78E17568" w14:textId="77777777" w:rsidR="00DA0040" w:rsidRPr="002F5F3A" w:rsidRDefault="00DA0040" w:rsidP="00657E9B">
      <w:pPr>
        <w:pStyle w:val="a3"/>
        <w:ind w:left="0" w:right="20"/>
        <w:rPr>
          <w:rFonts w:cs="Arial"/>
        </w:rPr>
      </w:pPr>
      <w:r w:rsidRPr="002F5F3A">
        <w:rPr>
          <w:rFonts w:cs="Arial"/>
        </w:rPr>
        <w:t xml:space="preserve">Local authentication is always enabled. In case that you do not specify </w:t>
      </w:r>
      <w:r w:rsidR="000B0601">
        <w:rPr>
          <w:rFonts w:cs="Arial"/>
        </w:rPr>
        <w:t xml:space="preserve">an </w:t>
      </w:r>
      <w:r w:rsidRPr="002F5F3A">
        <w:rPr>
          <w:rFonts w:cs="Arial"/>
        </w:rPr>
        <w:t xml:space="preserve">authentication setting, the sytem </w:t>
      </w:r>
      <w:r w:rsidR="000B0601">
        <w:rPr>
          <w:rFonts w:cs="Arial"/>
        </w:rPr>
        <w:t>defaults to</w:t>
      </w:r>
      <w:r w:rsidRPr="002F5F3A">
        <w:rPr>
          <w:rFonts w:cs="Arial"/>
        </w:rPr>
        <w:t xml:space="preserve"> user authentication with Local authentication.</w:t>
      </w:r>
    </w:p>
    <w:p w14:paraId="7C62139C" w14:textId="77777777" w:rsidR="00DA0040" w:rsidRPr="00D867F8" w:rsidRDefault="00DA0040" w:rsidP="00657E9B">
      <w:pPr>
        <w:pStyle w:val="3"/>
        <w:ind w:left="0" w:right="20"/>
      </w:pPr>
      <w:bookmarkStart w:id="236" w:name="_Toc337198294"/>
      <w:bookmarkStart w:id="237" w:name="_Toc348625838"/>
      <w:bookmarkStart w:id="238" w:name="_Toc444694897"/>
      <w:r w:rsidRPr="00D867F8">
        <w:t>User Authentication</w:t>
      </w:r>
      <w:bookmarkEnd w:id="234"/>
      <w:bookmarkEnd w:id="235"/>
      <w:bookmarkEnd w:id="236"/>
      <w:bookmarkEnd w:id="237"/>
      <w:bookmarkEnd w:id="238"/>
    </w:p>
    <w:p w14:paraId="59973930" w14:textId="77777777" w:rsidR="00DA0040" w:rsidRPr="002F5F3A" w:rsidRDefault="00DA0040" w:rsidP="00657E9B">
      <w:pPr>
        <w:pStyle w:val="a3"/>
        <w:ind w:left="0" w:right="20"/>
        <w:rPr>
          <w:rFonts w:cs="Arial"/>
        </w:rPr>
      </w:pPr>
      <w:r w:rsidRPr="002F5F3A">
        <w:rPr>
          <w:rFonts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12"/>
        <w:gridCol w:w="4942"/>
        <w:gridCol w:w="757"/>
      </w:tblGrid>
      <w:tr w:rsidR="00BE56C4" w:rsidRPr="002F5F3A" w14:paraId="7EE88886" w14:textId="77777777" w:rsidTr="00BF42F2">
        <w:trPr>
          <w:trHeight w:val="287"/>
        </w:trPr>
        <w:tc>
          <w:tcPr>
            <w:tcW w:w="0" w:type="auto"/>
            <w:shd w:val="clear" w:color="auto" w:fill="E6E6E6"/>
            <w:vAlign w:val="center"/>
          </w:tcPr>
          <w:p w14:paraId="1979C779"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6FE6290C"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6BC1A51F" w14:textId="77777777" w:rsidR="00DA0040" w:rsidRPr="002F5F3A" w:rsidRDefault="00DA0040" w:rsidP="00657E9B">
            <w:pPr>
              <w:pStyle w:val="ab"/>
              <w:wordWrap/>
              <w:ind w:right="20"/>
              <w:rPr>
                <w:b w:val="0"/>
              </w:rPr>
            </w:pPr>
            <w:r w:rsidRPr="002F5F3A">
              <w:rPr>
                <w:b w:val="0"/>
              </w:rPr>
              <w:t>Mode</w:t>
            </w:r>
          </w:p>
        </w:tc>
      </w:tr>
      <w:tr w:rsidR="00BE56C4" w:rsidRPr="002F5F3A" w14:paraId="14B13026" w14:textId="77777777" w:rsidTr="00BF42F2">
        <w:trPr>
          <w:trHeight w:val="862"/>
        </w:trPr>
        <w:tc>
          <w:tcPr>
            <w:tcW w:w="0" w:type="auto"/>
            <w:vAlign w:val="center"/>
          </w:tcPr>
          <w:p w14:paraId="39CA7D08" w14:textId="77777777" w:rsidR="00DA0040" w:rsidRPr="002F5F3A" w:rsidRDefault="009D7771" w:rsidP="00657E9B">
            <w:pPr>
              <w:pStyle w:val="aa"/>
              <w:ind w:right="20"/>
            </w:pPr>
            <w:r w:rsidRPr="003B6011">
              <w:t xml:space="preserve">aaa </w:t>
            </w:r>
            <w:r w:rsidR="00DA0040" w:rsidRPr="002F5F3A">
              <w:t>authentication login default {local|radius|tacacs+}</w:t>
            </w:r>
          </w:p>
        </w:tc>
        <w:tc>
          <w:tcPr>
            <w:tcW w:w="0" w:type="auto"/>
            <w:vAlign w:val="center"/>
          </w:tcPr>
          <w:p w14:paraId="282B7B97" w14:textId="77777777" w:rsidR="00DA0040" w:rsidRPr="002F5F3A" w:rsidRDefault="00DA0040" w:rsidP="00657E9B">
            <w:pPr>
              <w:pStyle w:val="afffc"/>
              <w:ind w:right="20"/>
              <w:jc w:val="both"/>
            </w:pPr>
            <w:r w:rsidRPr="002F5F3A">
              <w:t>Chooses the authentication system (local, radius, and tacacs+).</w:t>
            </w:r>
          </w:p>
          <w:p w14:paraId="273127F9" w14:textId="77777777" w:rsidR="00DA0040" w:rsidRPr="002F5F3A" w:rsidRDefault="00DA0040" w:rsidP="00657E9B">
            <w:pPr>
              <w:pStyle w:val="a9"/>
              <w:wordWrap/>
              <w:ind w:right="20"/>
            </w:pPr>
            <w:r w:rsidRPr="002F5F3A">
              <w:t>Various authentication methods are possible.</w:t>
            </w:r>
          </w:p>
        </w:tc>
        <w:tc>
          <w:tcPr>
            <w:tcW w:w="0" w:type="auto"/>
            <w:vAlign w:val="center"/>
          </w:tcPr>
          <w:p w14:paraId="23D74650" w14:textId="77777777" w:rsidR="00DA0040" w:rsidRPr="002F5F3A" w:rsidRDefault="00DA0040" w:rsidP="00657E9B">
            <w:pPr>
              <w:pStyle w:val="aa"/>
              <w:ind w:right="20"/>
            </w:pPr>
            <w:r w:rsidRPr="002F5F3A">
              <w:t>Config</w:t>
            </w:r>
          </w:p>
        </w:tc>
      </w:tr>
      <w:tr w:rsidR="00BE56C4" w:rsidRPr="002F5F3A" w14:paraId="596DFDC6" w14:textId="77777777" w:rsidTr="00BF42F2">
        <w:trPr>
          <w:trHeight w:val="574"/>
        </w:trPr>
        <w:tc>
          <w:tcPr>
            <w:tcW w:w="0" w:type="auto"/>
            <w:vAlign w:val="center"/>
          </w:tcPr>
          <w:p w14:paraId="6C90E769"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default</w:t>
            </w:r>
          </w:p>
        </w:tc>
        <w:tc>
          <w:tcPr>
            <w:tcW w:w="0" w:type="auto"/>
            <w:vAlign w:val="center"/>
          </w:tcPr>
          <w:p w14:paraId="0E0A9D89" w14:textId="77777777" w:rsidR="00DA0040" w:rsidRPr="002F5F3A" w:rsidRDefault="00DA0040" w:rsidP="00657E9B">
            <w:pPr>
              <w:pStyle w:val="afffc"/>
              <w:ind w:right="20"/>
              <w:jc w:val="both"/>
            </w:pPr>
            <w:r w:rsidRPr="002F5F3A">
              <w:t xml:space="preserve">Backs to default about authentication login. </w:t>
            </w:r>
          </w:p>
          <w:p w14:paraId="484A43F2" w14:textId="77777777" w:rsidR="00DA0040" w:rsidRPr="002F5F3A" w:rsidRDefault="00DA0040" w:rsidP="00657E9B">
            <w:pPr>
              <w:pStyle w:val="a9"/>
              <w:tabs>
                <w:tab w:val="num" w:pos="360"/>
              </w:tabs>
              <w:wordWrap/>
              <w:ind w:right="20" w:hanging="284"/>
            </w:pPr>
            <w:r w:rsidRPr="002F5F3A">
              <w:t>Default: Local</w:t>
            </w:r>
          </w:p>
        </w:tc>
        <w:tc>
          <w:tcPr>
            <w:tcW w:w="0" w:type="auto"/>
            <w:vAlign w:val="center"/>
          </w:tcPr>
          <w:p w14:paraId="641D7713" w14:textId="77777777" w:rsidR="00DA0040" w:rsidRPr="002F5F3A" w:rsidRDefault="00DA0040" w:rsidP="00657E9B">
            <w:pPr>
              <w:pStyle w:val="aa"/>
              <w:ind w:right="20"/>
            </w:pPr>
            <w:r w:rsidRPr="002F5F3A">
              <w:t>Config</w:t>
            </w:r>
          </w:p>
        </w:tc>
      </w:tr>
      <w:tr w:rsidR="00BE56C4" w:rsidRPr="002F5F3A" w14:paraId="4EF1C1BA" w14:textId="77777777" w:rsidTr="00BF42F2">
        <w:trPr>
          <w:trHeight w:val="862"/>
        </w:trPr>
        <w:tc>
          <w:tcPr>
            <w:tcW w:w="0" w:type="auto"/>
            <w:vAlign w:val="center"/>
          </w:tcPr>
          <w:p w14:paraId="6BAD8804" w14:textId="77777777" w:rsidR="00DA0040" w:rsidRPr="002F5F3A" w:rsidRDefault="009D7771" w:rsidP="00657E9B">
            <w:pPr>
              <w:pStyle w:val="aa"/>
              <w:ind w:right="20"/>
            </w:pPr>
            <w:r w:rsidRPr="003B6011">
              <w:t xml:space="preserve">aaa </w:t>
            </w:r>
            <w:r w:rsidR="00DA0040" w:rsidRPr="002F5F3A">
              <w:t xml:space="preserve">authentication login template-user </w:t>
            </w:r>
            <w:r w:rsidR="00DA0040" w:rsidRPr="002F5F3A">
              <w:rPr>
                <w:i/>
                <w:iCs/>
              </w:rPr>
              <w:t>name</w:t>
            </w:r>
          </w:p>
        </w:tc>
        <w:tc>
          <w:tcPr>
            <w:tcW w:w="0" w:type="auto"/>
            <w:vAlign w:val="center"/>
          </w:tcPr>
          <w:p w14:paraId="7B4801A7" w14:textId="77777777" w:rsidR="00DA0040" w:rsidRPr="002F5F3A" w:rsidRDefault="00DA0040" w:rsidP="00657E9B">
            <w:pPr>
              <w:pStyle w:val="a9"/>
              <w:wordWrap/>
              <w:ind w:right="20"/>
            </w:pPr>
            <w:r w:rsidRPr="002F5F3A">
              <w:t>User authenticated by RADIUS or TACACS+ can not login without local account. The user should set up account to use.</w:t>
            </w:r>
          </w:p>
        </w:tc>
        <w:tc>
          <w:tcPr>
            <w:tcW w:w="0" w:type="auto"/>
            <w:vAlign w:val="center"/>
          </w:tcPr>
          <w:p w14:paraId="14745BC8" w14:textId="77777777" w:rsidR="00DA0040" w:rsidRPr="002F5F3A" w:rsidRDefault="00DA0040" w:rsidP="00657E9B">
            <w:pPr>
              <w:pStyle w:val="aa"/>
              <w:ind w:right="20"/>
            </w:pPr>
            <w:r w:rsidRPr="002F5F3A">
              <w:t>Config</w:t>
            </w:r>
          </w:p>
        </w:tc>
      </w:tr>
      <w:tr w:rsidR="00BE56C4" w:rsidRPr="002F5F3A" w14:paraId="4282CBED" w14:textId="77777777" w:rsidTr="00BF42F2">
        <w:trPr>
          <w:trHeight w:val="574"/>
        </w:trPr>
        <w:tc>
          <w:tcPr>
            <w:tcW w:w="0" w:type="auto"/>
            <w:vAlign w:val="center"/>
          </w:tcPr>
          <w:p w14:paraId="2BA1CDA5"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template-user</w:t>
            </w:r>
          </w:p>
        </w:tc>
        <w:tc>
          <w:tcPr>
            <w:tcW w:w="0" w:type="auto"/>
            <w:vAlign w:val="center"/>
          </w:tcPr>
          <w:p w14:paraId="795AFAF2" w14:textId="77777777" w:rsidR="00DA0040" w:rsidRPr="002F5F3A" w:rsidRDefault="00DA0040" w:rsidP="00657E9B">
            <w:pPr>
              <w:pStyle w:val="a9"/>
              <w:wordWrap/>
              <w:ind w:right="20"/>
            </w:pPr>
            <w:r w:rsidRPr="002F5F3A">
              <w:t>Clears the account of users without an account</w:t>
            </w:r>
          </w:p>
        </w:tc>
        <w:tc>
          <w:tcPr>
            <w:tcW w:w="0" w:type="auto"/>
            <w:vAlign w:val="center"/>
          </w:tcPr>
          <w:p w14:paraId="325A051C" w14:textId="77777777" w:rsidR="00DA0040" w:rsidRPr="002F5F3A" w:rsidRDefault="00DA0040" w:rsidP="00657E9B">
            <w:pPr>
              <w:pStyle w:val="aa"/>
              <w:ind w:right="20"/>
            </w:pPr>
            <w:r w:rsidRPr="002F5F3A">
              <w:t>Config</w:t>
            </w:r>
          </w:p>
        </w:tc>
      </w:tr>
      <w:tr w:rsidR="00BE56C4" w:rsidRPr="002F5F3A" w14:paraId="0AC72E1E" w14:textId="77777777" w:rsidTr="00BF42F2">
        <w:trPr>
          <w:trHeight w:val="1149"/>
        </w:trPr>
        <w:tc>
          <w:tcPr>
            <w:tcW w:w="0" w:type="auto"/>
            <w:vAlign w:val="center"/>
          </w:tcPr>
          <w:p w14:paraId="2ED62B40" w14:textId="77777777" w:rsidR="00DA0040" w:rsidRPr="002F5F3A" w:rsidRDefault="009D7771" w:rsidP="00657E9B">
            <w:pPr>
              <w:pStyle w:val="aa"/>
              <w:ind w:right="20"/>
            </w:pPr>
            <w:r w:rsidRPr="003B6011">
              <w:t xml:space="preserve">aaa </w:t>
            </w:r>
            <w:r w:rsidR="00DA0040" w:rsidRPr="002F5F3A">
              <w:t>authentication login authen-type (chap|pap)</w:t>
            </w:r>
          </w:p>
        </w:tc>
        <w:tc>
          <w:tcPr>
            <w:tcW w:w="0" w:type="auto"/>
            <w:vAlign w:val="center"/>
          </w:tcPr>
          <w:p w14:paraId="6945FC28" w14:textId="77777777" w:rsidR="00DA0040" w:rsidRPr="002F5F3A" w:rsidRDefault="00DA0040" w:rsidP="00657E9B">
            <w:pPr>
              <w:pStyle w:val="afffc"/>
              <w:ind w:right="20"/>
              <w:jc w:val="both"/>
            </w:pPr>
            <w:r w:rsidRPr="002F5F3A">
              <w:t>In the case of authentication with TACACS+, it sends an authentication message by the chap or par methods.</w:t>
            </w:r>
          </w:p>
          <w:p w14:paraId="3CE7766E" w14:textId="77777777" w:rsidR="00DA0040" w:rsidRPr="002F5F3A" w:rsidRDefault="00DA0040" w:rsidP="00657E9B">
            <w:pPr>
              <w:pStyle w:val="a9"/>
              <w:tabs>
                <w:tab w:val="num" w:pos="360"/>
              </w:tabs>
              <w:wordWrap/>
              <w:ind w:right="20" w:hanging="284"/>
            </w:pPr>
            <w:r w:rsidRPr="002F5F3A">
              <w:t>Default: Ascii</w:t>
            </w:r>
          </w:p>
        </w:tc>
        <w:tc>
          <w:tcPr>
            <w:tcW w:w="0" w:type="auto"/>
            <w:vAlign w:val="center"/>
          </w:tcPr>
          <w:p w14:paraId="16B72305" w14:textId="77777777" w:rsidR="00DA0040" w:rsidRPr="002F5F3A" w:rsidRDefault="00DA0040" w:rsidP="00657E9B">
            <w:pPr>
              <w:pStyle w:val="aa"/>
              <w:ind w:right="20"/>
            </w:pPr>
            <w:r w:rsidRPr="002F5F3A">
              <w:t>Config</w:t>
            </w:r>
          </w:p>
        </w:tc>
      </w:tr>
      <w:tr w:rsidR="00BE56C4" w:rsidRPr="002F5F3A" w14:paraId="57DCEABF" w14:textId="77777777" w:rsidTr="00BF42F2">
        <w:trPr>
          <w:trHeight w:val="589"/>
        </w:trPr>
        <w:tc>
          <w:tcPr>
            <w:tcW w:w="0" w:type="auto"/>
            <w:vAlign w:val="center"/>
          </w:tcPr>
          <w:p w14:paraId="1640EA53" w14:textId="77777777" w:rsidR="00DA0040" w:rsidRPr="002F5F3A" w:rsidRDefault="00DA0040" w:rsidP="00657E9B">
            <w:pPr>
              <w:pStyle w:val="aa"/>
              <w:ind w:right="20"/>
            </w:pPr>
            <w:r w:rsidRPr="002F5F3A">
              <w:t xml:space="preserve">no </w:t>
            </w:r>
            <w:r w:rsidR="009D7771" w:rsidRPr="003B6011">
              <w:t xml:space="preserve">aaa </w:t>
            </w:r>
            <w:r w:rsidRPr="002F5F3A">
              <w:t>authentication login authen-type</w:t>
            </w:r>
          </w:p>
        </w:tc>
        <w:tc>
          <w:tcPr>
            <w:tcW w:w="0" w:type="auto"/>
            <w:vAlign w:val="center"/>
          </w:tcPr>
          <w:p w14:paraId="536A392F" w14:textId="77777777" w:rsidR="00DA0040" w:rsidRPr="002F5F3A" w:rsidRDefault="00DA0040" w:rsidP="00657E9B">
            <w:pPr>
              <w:pStyle w:val="a9"/>
              <w:tabs>
                <w:tab w:val="clear" w:pos="284"/>
                <w:tab w:val="left" w:pos="0"/>
              </w:tabs>
              <w:wordWrap/>
              <w:ind w:right="20"/>
            </w:pPr>
            <w:r w:rsidRPr="002F5F3A">
              <w:t>Clears the account of users without account</w:t>
            </w:r>
          </w:p>
        </w:tc>
        <w:tc>
          <w:tcPr>
            <w:tcW w:w="0" w:type="auto"/>
            <w:vAlign w:val="center"/>
          </w:tcPr>
          <w:p w14:paraId="2D20A168" w14:textId="77777777" w:rsidR="00DA0040" w:rsidRPr="002F5F3A" w:rsidRDefault="00DA0040" w:rsidP="00657E9B">
            <w:pPr>
              <w:pStyle w:val="aa"/>
              <w:ind w:right="20"/>
            </w:pPr>
            <w:r w:rsidRPr="002F5F3A">
              <w:t>Config</w:t>
            </w:r>
          </w:p>
        </w:tc>
      </w:tr>
      <w:tr w:rsidR="00BE56C4" w:rsidRPr="002F5F3A" w14:paraId="13BD3F8C" w14:textId="77777777" w:rsidTr="00BF42F2">
        <w:trPr>
          <w:trHeight w:val="589"/>
        </w:trPr>
        <w:tc>
          <w:tcPr>
            <w:tcW w:w="0" w:type="auto"/>
            <w:vAlign w:val="center"/>
          </w:tcPr>
          <w:p w14:paraId="512684AA" w14:textId="77777777" w:rsidR="00364260" w:rsidRPr="002F5F3A" w:rsidRDefault="00364260" w:rsidP="00657E9B">
            <w:pPr>
              <w:pStyle w:val="aa"/>
              <w:ind w:right="20"/>
            </w:pPr>
            <w:r w:rsidRPr="00364260">
              <w:t>aaa authentication login console</w:t>
            </w:r>
          </w:p>
        </w:tc>
        <w:tc>
          <w:tcPr>
            <w:tcW w:w="0" w:type="auto"/>
            <w:vAlign w:val="center"/>
          </w:tcPr>
          <w:p w14:paraId="4DBC6172" w14:textId="7203C5C4" w:rsidR="00364260" w:rsidRDefault="00BE56C4" w:rsidP="00657E9B">
            <w:pPr>
              <w:pStyle w:val="a9"/>
              <w:tabs>
                <w:tab w:val="clear" w:pos="284"/>
                <w:tab w:val="left" w:pos="0"/>
              </w:tabs>
              <w:wordWrap/>
              <w:ind w:right="20"/>
            </w:pPr>
            <w:r>
              <w:t>Applies</w:t>
            </w:r>
            <w:r w:rsidR="00942DF2">
              <w:t xml:space="preserve"> RADIUS or TACACS+ authentication </w:t>
            </w:r>
            <w:r>
              <w:t>to</w:t>
            </w:r>
            <w:r w:rsidR="00942DF2">
              <w:t xml:space="preserve"> the console</w:t>
            </w:r>
          </w:p>
          <w:p w14:paraId="4EF33DA3" w14:textId="74EF24C9" w:rsidR="00364260" w:rsidRPr="002F5F3A" w:rsidRDefault="00364260" w:rsidP="001F4044">
            <w:pPr>
              <w:pStyle w:val="a9"/>
              <w:tabs>
                <w:tab w:val="clear" w:pos="284"/>
                <w:tab w:val="left" w:pos="0"/>
              </w:tabs>
              <w:wordWrap/>
              <w:ind w:right="20"/>
            </w:pPr>
            <w:r>
              <w:rPr>
                <w:rFonts w:hint="eastAsia"/>
              </w:rPr>
              <w:lastRenderedPageBreak/>
              <w:t>(</w:t>
            </w:r>
            <w:r w:rsidR="00942DF2">
              <w:t>By default, local authentication is applied to the console</w:t>
            </w:r>
            <w:r w:rsidR="00BE56C4">
              <w:t>. This configuration applies RADIUS or TACACS+ authentication first, and then applies local authentication (if RADIUS or TACACS+ authentication fails.).)</w:t>
            </w:r>
            <w:r w:rsidR="00942DF2">
              <w:t xml:space="preserve"> </w:t>
            </w:r>
          </w:p>
        </w:tc>
        <w:tc>
          <w:tcPr>
            <w:tcW w:w="0" w:type="auto"/>
            <w:vAlign w:val="center"/>
          </w:tcPr>
          <w:p w14:paraId="64906D48" w14:textId="77777777" w:rsidR="00364260" w:rsidRPr="002F5F3A" w:rsidRDefault="00364260" w:rsidP="00657E9B">
            <w:pPr>
              <w:pStyle w:val="aa"/>
              <w:ind w:right="20"/>
            </w:pPr>
            <w:r>
              <w:rPr>
                <w:rFonts w:hint="eastAsia"/>
              </w:rPr>
              <w:lastRenderedPageBreak/>
              <w:t>config</w:t>
            </w:r>
          </w:p>
        </w:tc>
      </w:tr>
      <w:tr w:rsidR="00BE56C4" w:rsidRPr="002F5F3A" w14:paraId="4A1A4E6D" w14:textId="77777777" w:rsidTr="00BF42F2">
        <w:trPr>
          <w:trHeight w:val="589"/>
        </w:trPr>
        <w:tc>
          <w:tcPr>
            <w:tcW w:w="0" w:type="auto"/>
            <w:vAlign w:val="center"/>
          </w:tcPr>
          <w:p w14:paraId="5E3B8FE9" w14:textId="77777777" w:rsidR="00364260" w:rsidRPr="00364260" w:rsidRDefault="00364260" w:rsidP="00364260">
            <w:pPr>
              <w:pStyle w:val="aa"/>
              <w:ind w:right="20"/>
            </w:pPr>
            <w:r>
              <w:lastRenderedPageBreak/>
              <w:t>no</w:t>
            </w:r>
            <w:r w:rsidRPr="00364260">
              <w:t xml:space="preserve"> aaa authentication login console</w:t>
            </w:r>
          </w:p>
        </w:tc>
        <w:tc>
          <w:tcPr>
            <w:tcW w:w="0" w:type="auto"/>
            <w:vAlign w:val="center"/>
          </w:tcPr>
          <w:p w14:paraId="2E0CC45F" w14:textId="15F0CEA7" w:rsidR="00364260" w:rsidRPr="002F5F3A" w:rsidRDefault="00BE56C4" w:rsidP="00657E9B">
            <w:pPr>
              <w:pStyle w:val="a9"/>
              <w:tabs>
                <w:tab w:val="clear" w:pos="284"/>
                <w:tab w:val="left" w:pos="0"/>
              </w:tabs>
              <w:wordWrap/>
              <w:ind w:right="20"/>
            </w:pPr>
            <w:r>
              <w:t>Disables RADIUS or TACACS+ authentication.</w:t>
            </w:r>
          </w:p>
        </w:tc>
        <w:tc>
          <w:tcPr>
            <w:tcW w:w="0" w:type="auto"/>
            <w:vAlign w:val="center"/>
          </w:tcPr>
          <w:p w14:paraId="3AD64B7A" w14:textId="77777777" w:rsidR="00364260" w:rsidRPr="002F5F3A" w:rsidRDefault="00364260" w:rsidP="00657E9B">
            <w:pPr>
              <w:pStyle w:val="aa"/>
              <w:ind w:right="20"/>
            </w:pPr>
          </w:p>
        </w:tc>
      </w:tr>
    </w:tbl>
    <w:p w14:paraId="6E3F93E5" w14:textId="77777777" w:rsidR="00DA0040" w:rsidRPr="002F5F3A" w:rsidRDefault="00DA0040" w:rsidP="00657E9B">
      <w:pPr>
        <w:wordWrap/>
        <w:spacing w:after="120"/>
        <w:ind w:right="20"/>
      </w:pPr>
    </w:p>
    <w:p w14:paraId="1819B267" w14:textId="77777777" w:rsidR="00DA0040" w:rsidRPr="00D867F8" w:rsidRDefault="00DA0040" w:rsidP="00657E9B">
      <w:pPr>
        <w:pStyle w:val="3"/>
        <w:ind w:left="0" w:right="20"/>
      </w:pPr>
      <w:r w:rsidRPr="00D867F8">
        <w:br w:type="page"/>
      </w:r>
      <w:bookmarkStart w:id="239" w:name="_Toc337198295"/>
      <w:bookmarkStart w:id="240" w:name="_Toc348625839"/>
      <w:bookmarkStart w:id="241" w:name="_Toc444694898"/>
      <w:r w:rsidRPr="00D867F8">
        <w:lastRenderedPageBreak/>
        <w:t>Setting User Authentication</w:t>
      </w:r>
      <w:bookmarkEnd w:id="239"/>
      <w:bookmarkEnd w:id="240"/>
      <w:bookmarkEnd w:id="241"/>
    </w:p>
    <w:p w14:paraId="2CDDD6C9" w14:textId="77777777" w:rsidR="00DA0040" w:rsidRPr="002F5F3A" w:rsidRDefault="00DA0040" w:rsidP="00657E9B">
      <w:pPr>
        <w:pStyle w:val="a3"/>
        <w:ind w:left="0" w:right="20"/>
        <w:rPr>
          <w:rFonts w:cs="Arial"/>
        </w:rPr>
      </w:pPr>
      <w:r w:rsidRPr="002F5F3A">
        <w:rPr>
          <w:rFonts w:cs="Arial"/>
        </w:rPr>
        <w:t>Three ways of user authentication are as following:</w:t>
      </w:r>
    </w:p>
    <w:p w14:paraId="5585ADCB"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Check access with user ID and password</w:t>
      </w:r>
    </w:p>
    <w:p w14:paraId="0469173F"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Use a RADIUS server</w:t>
      </w:r>
    </w:p>
    <w:p w14:paraId="4EAD7ED6" w14:textId="77777777" w:rsidR="00DA0040" w:rsidRPr="002F5F3A" w:rsidRDefault="00DA0040" w:rsidP="00657E9B">
      <w:pPr>
        <w:pStyle w:val="Randomlist"/>
        <w:tabs>
          <w:tab w:val="clear" w:pos="3968"/>
          <w:tab w:val="num" w:pos="1980"/>
        </w:tabs>
        <w:spacing w:before="0"/>
        <w:ind w:leftChars="854" w:left="1980" w:right="20" w:hangingChars="246" w:hanging="443"/>
      </w:pPr>
      <w:r w:rsidRPr="002F5F3A">
        <w:t>Use a TACACS+ server</w:t>
      </w:r>
    </w:p>
    <w:p w14:paraId="70E7C55C" w14:textId="77777777" w:rsidR="00DA0040" w:rsidRPr="002F5F3A" w:rsidRDefault="00DA0040" w:rsidP="00657E9B">
      <w:pPr>
        <w:pStyle w:val="a3"/>
        <w:ind w:left="0" w:right="20"/>
        <w:rPr>
          <w:rFonts w:cs="Arial"/>
        </w:rPr>
      </w:pPr>
      <w:r w:rsidRPr="002F5F3A">
        <w:rPr>
          <w:rFonts w:cs="Arial"/>
        </w:rPr>
        <w:t xml:space="preserve">When using more than one method, you authenticate based on the authentication priority. If authentication is successful, </w:t>
      </w:r>
      <w:r w:rsidR="000B0601">
        <w:rPr>
          <w:rFonts w:cs="Arial"/>
        </w:rPr>
        <w:t xml:space="preserve">allow </w:t>
      </w:r>
      <w:r w:rsidRPr="002F5F3A">
        <w:rPr>
          <w:rFonts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429867A7" w14:textId="77777777" w:rsidTr="00BF42F2">
        <w:tc>
          <w:tcPr>
            <w:tcW w:w="8820" w:type="dxa"/>
            <w:shd w:val="clear" w:color="auto" w:fill="auto"/>
          </w:tcPr>
          <w:p w14:paraId="068B50AA" w14:textId="77777777" w:rsidR="00DA0040" w:rsidRPr="002F5F3A" w:rsidRDefault="00DA0040" w:rsidP="00657E9B">
            <w:pPr>
              <w:pStyle w:val="aa"/>
              <w:ind w:right="20"/>
              <w:rPr>
                <w:bCs/>
              </w:rPr>
            </w:pPr>
            <w:r w:rsidRPr="002F5F3A">
              <w:t xml:space="preserve">Switch# </w:t>
            </w:r>
            <w:r w:rsidRPr="002F5F3A">
              <w:rPr>
                <w:b/>
                <w:bCs/>
              </w:rPr>
              <w:t>configure terminal</w:t>
            </w:r>
          </w:p>
          <w:p w14:paraId="29A22F26" w14:textId="77777777" w:rsidR="00DA0040" w:rsidRPr="002F5F3A" w:rsidRDefault="00DA0040" w:rsidP="00657E9B">
            <w:pPr>
              <w:pStyle w:val="aa"/>
              <w:ind w:right="20"/>
              <w:jc w:val="both"/>
            </w:pPr>
            <w:r w:rsidRPr="002F5F3A">
              <w:t xml:space="preserve">Switch(config)# </w:t>
            </w:r>
            <w:r w:rsidR="00017E7F">
              <w:rPr>
                <w:b/>
              </w:rPr>
              <w:t>aaa</w:t>
            </w:r>
            <w:r w:rsidRPr="002F5F3A">
              <w:rPr>
                <w:b/>
              </w:rPr>
              <w:t xml:space="preserve"> authentication login default tacacs+ radius</w:t>
            </w:r>
          </w:p>
          <w:p w14:paraId="4DF790C8" w14:textId="77777777" w:rsidR="00DA0040" w:rsidRPr="002F5F3A" w:rsidRDefault="00DA0040" w:rsidP="00657E9B">
            <w:pPr>
              <w:pStyle w:val="aa"/>
              <w:ind w:right="20"/>
              <w:jc w:val="both"/>
              <w:rPr>
                <w:bCs/>
              </w:rPr>
            </w:pPr>
            <w:r w:rsidRPr="002F5F3A">
              <w:t xml:space="preserve">Switch(config)# </w:t>
            </w:r>
            <w:r w:rsidRPr="002F5F3A">
              <w:rPr>
                <w:b/>
                <w:bCs/>
              </w:rPr>
              <w:t>end</w:t>
            </w:r>
          </w:p>
          <w:p w14:paraId="2D7A298A" w14:textId="77777777" w:rsidR="00DA0040" w:rsidRPr="002F5F3A" w:rsidRDefault="00DA0040" w:rsidP="00657E9B">
            <w:pPr>
              <w:pStyle w:val="aa"/>
              <w:ind w:right="20"/>
              <w:jc w:val="both"/>
            </w:pPr>
            <w:r w:rsidRPr="002F5F3A">
              <w:t>Switch#</w:t>
            </w:r>
          </w:p>
        </w:tc>
      </w:tr>
    </w:tbl>
    <w:p w14:paraId="6BCD474F" w14:textId="77777777" w:rsidR="00DA0040" w:rsidRPr="002F5F3A" w:rsidRDefault="00DA0040" w:rsidP="00657E9B">
      <w:pPr>
        <w:pStyle w:val="4"/>
        <w:ind w:left="0" w:right="20"/>
        <w:rPr>
          <w:szCs w:val="18"/>
        </w:rPr>
      </w:pPr>
      <w:bookmarkStart w:id="242" w:name="_Toc281502845"/>
      <w:bookmarkStart w:id="243" w:name="_Toc292809743"/>
      <w:bookmarkStart w:id="244" w:name="_Toc337198296"/>
      <w:r w:rsidRPr="002F5F3A">
        <w:rPr>
          <w:szCs w:val="18"/>
        </w:rPr>
        <w:t>Enable Password Authentication</w:t>
      </w:r>
      <w:bookmarkEnd w:id="242"/>
      <w:bookmarkEnd w:id="243"/>
      <w:bookmarkEnd w:id="244"/>
    </w:p>
    <w:p w14:paraId="3D359324" w14:textId="77777777" w:rsidR="00DA0040" w:rsidRPr="002F5F3A" w:rsidRDefault="00DA0040" w:rsidP="00657E9B">
      <w:pPr>
        <w:pStyle w:val="a3"/>
        <w:ind w:left="0" w:right="20"/>
        <w:rPr>
          <w:rFonts w:cs="Arial"/>
        </w:rPr>
      </w:pPr>
      <w:r w:rsidRPr="002F5F3A">
        <w:rPr>
          <w:rFonts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2F5F3A" w:rsidRDefault="00DA0040" w:rsidP="00657E9B">
      <w:pPr>
        <w:pStyle w:val="a3"/>
        <w:ind w:left="0" w:right="20"/>
        <w:rPr>
          <w:rFonts w:cs="Arial"/>
        </w:rPr>
      </w:pPr>
      <w:r w:rsidRPr="002F5F3A">
        <w:rPr>
          <w:rFonts w:cs="Arial"/>
        </w:rPr>
        <w:t xml:space="preserve">It can also perform authentication via RADIUS or TACACS+. When you do not set </w:t>
      </w:r>
      <w:r w:rsidR="002A5372">
        <w:rPr>
          <w:rFonts w:cs="Arial"/>
        </w:rPr>
        <w:t xml:space="preserve">a </w:t>
      </w:r>
      <w:r w:rsidRPr="002F5F3A">
        <w:rPr>
          <w:rFonts w:cs="Arial"/>
        </w:rPr>
        <w:t xml:space="preserve">password to the local system, the authentication method always succeeds. So you must enable </w:t>
      </w:r>
      <w:r w:rsidR="002A5372">
        <w:rPr>
          <w:rFonts w:cs="Arial"/>
        </w:rPr>
        <w:t xml:space="preserve">a </w:t>
      </w:r>
      <w:r w:rsidRPr="002F5F3A">
        <w:rPr>
          <w:rFonts w:cs="Arial"/>
        </w:rPr>
        <w:t xml:space="preserve">password to perform authentication with privileged mode. </w:t>
      </w:r>
    </w:p>
    <w:p w14:paraId="6FA77986" w14:textId="77777777" w:rsidR="00DA0040" w:rsidRPr="002F5F3A" w:rsidRDefault="00125B19" w:rsidP="00657E9B">
      <w:pPr>
        <w:pStyle w:val="affff4"/>
        <w:wordWrap/>
        <w:ind w:left="0" w:right="20"/>
      </w:pPr>
      <w:bookmarkStart w:id="245" w:name="_Toc281502941"/>
      <w:bookmarkStart w:id="246" w:name="_Toc292810182"/>
      <w:bookmarkStart w:id="247" w:name="_Toc294705571"/>
      <w:bookmarkStart w:id="248" w:name="_Toc348626292"/>
      <w:bookmarkStart w:id="249" w:name="_Toc391575150"/>
      <w:r>
        <w:t xml:space="preserve">Table </w:t>
      </w:r>
      <w:r w:rsidR="005832B8">
        <w:fldChar w:fldCharType="begin"/>
      </w:r>
      <w:r>
        <w:instrText xml:space="preserve"> SEQ Table \* ARABIC </w:instrText>
      </w:r>
      <w:r w:rsidR="005832B8">
        <w:fldChar w:fldCharType="separate"/>
      </w:r>
      <w:r>
        <w:rPr>
          <w:noProof/>
        </w:rPr>
        <w:t>8</w:t>
      </w:r>
      <w:r w:rsidR="005832B8">
        <w:rPr>
          <w:noProof/>
        </w:rPr>
        <w:fldChar w:fldCharType="end"/>
      </w:r>
      <w:r>
        <w:t xml:space="preserve"> </w:t>
      </w:r>
      <w:r w:rsidR="00DA0040" w:rsidRPr="002F5F3A">
        <w:t>Commands for Setting User Authentication of Privileged Mode</w:t>
      </w:r>
      <w:bookmarkEnd w:id="245"/>
      <w:bookmarkEnd w:id="246"/>
      <w:bookmarkEnd w:id="247"/>
      <w:bookmarkEnd w:id="248"/>
      <w:bookmarkEnd w:id="2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40"/>
        <w:gridCol w:w="3101"/>
        <w:gridCol w:w="757"/>
      </w:tblGrid>
      <w:tr w:rsidR="00DA0040" w:rsidRPr="002F5F3A" w14:paraId="32B99915" w14:textId="77777777" w:rsidTr="00BF42F2">
        <w:tc>
          <w:tcPr>
            <w:tcW w:w="0" w:type="auto"/>
            <w:shd w:val="clear" w:color="auto" w:fill="E6E6E6"/>
            <w:vAlign w:val="center"/>
          </w:tcPr>
          <w:p w14:paraId="06EDF8F4"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2745213"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37D8DE6" w14:textId="77777777" w:rsidR="00DA0040" w:rsidRPr="002F5F3A" w:rsidRDefault="00DA0040" w:rsidP="00657E9B">
            <w:pPr>
              <w:pStyle w:val="ab"/>
              <w:wordWrap/>
              <w:ind w:right="20"/>
              <w:rPr>
                <w:b w:val="0"/>
              </w:rPr>
            </w:pPr>
            <w:r w:rsidRPr="002F5F3A">
              <w:rPr>
                <w:b w:val="0"/>
              </w:rPr>
              <w:t>Mode</w:t>
            </w:r>
          </w:p>
        </w:tc>
      </w:tr>
      <w:tr w:rsidR="00DA0040" w:rsidRPr="002F5F3A" w14:paraId="3E0E22AE" w14:textId="77777777" w:rsidTr="00BF42F2">
        <w:tc>
          <w:tcPr>
            <w:tcW w:w="0" w:type="auto"/>
            <w:vAlign w:val="center"/>
          </w:tcPr>
          <w:p w14:paraId="15327D18" w14:textId="77777777" w:rsidR="00DA0040" w:rsidRPr="002F5F3A" w:rsidRDefault="00017E7F" w:rsidP="00657E9B">
            <w:pPr>
              <w:pStyle w:val="aa"/>
              <w:ind w:right="20"/>
            </w:pPr>
            <w:r>
              <w:t>aaa</w:t>
            </w:r>
            <w:r w:rsidR="00DA0040" w:rsidRPr="002F5F3A">
              <w:t xml:space="preserve"> authentication enable default </w:t>
            </w:r>
            <w:r w:rsidR="00DA0040" w:rsidRPr="002F5F3A">
              <w:rPr>
                <w:i/>
              </w:rPr>
              <w:t>{enable|radius|tacacs+}</w:t>
            </w:r>
          </w:p>
        </w:tc>
        <w:tc>
          <w:tcPr>
            <w:tcW w:w="0" w:type="auto"/>
            <w:vAlign w:val="center"/>
          </w:tcPr>
          <w:p w14:paraId="4CF5B99D" w14:textId="77777777" w:rsidR="00DA0040" w:rsidRPr="002F5F3A" w:rsidRDefault="00DA0040" w:rsidP="00657E9B">
            <w:pPr>
              <w:pStyle w:val="afffc"/>
              <w:ind w:right="20"/>
              <w:jc w:val="both"/>
            </w:pPr>
            <w:r w:rsidRPr="002F5F3A">
              <w:t>Authenticates about enable password.</w:t>
            </w:r>
          </w:p>
        </w:tc>
        <w:tc>
          <w:tcPr>
            <w:tcW w:w="0" w:type="auto"/>
            <w:vAlign w:val="center"/>
          </w:tcPr>
          <w:p w14:paraId="09DEA936" w14:textId="77777777" w:rsidR="00DA0040" w:rsidRPr="002F5F3A" w:rsidRDefault="00DA0040" w:rsidP="00657E9B">
            <w:pPr>
              <w:pStyle w:val="aa"/>
              <w:ind w:right="20"/>
            </w:pPr>
            <w:r w:rsidRPr="002F5F3A">
              <w:t>Config</w:t>
            </w:r>
          </w:p>
        </w:tc>
      </w:tr>
      <w:tr w:rsidR="00DA0040" w:rsidRPr="002F5F3A" w14:paraId="649F52F8" w14:textId="77777777" w:rsidTr="00BF42F2">
        <w:tc>
          <w:tcPr>
            <w:tcW w:w="0" w:type="auto"/>
            <w:vAlign w:val="center"/>
          </w:tcPr>
          <w:p w14:paraId="3F55518A" w14:textId="77777777" w:rsidR="00DA0040" w:rsidRPr="002F5F3A" w:rsidRDefault="00DA0040" w:rsidP="00657E9B">
            <w:pPr>
              <w:pStyle w:val="aa"/>
              <w:ind w:right="20"/>
            </w:pPr>
            <w:r w:rsidRPr="002F5F3A">
              <w:t xml:space="preserve">no </w:t>
            </w:r>
            <w:r w:rsidR="00017E7F">
              <w:t>aaa</w:t>
            </w:r>
            <w:r w:rsidRPr="002F5F3A">
              <w:t xml:space="preserve"> authentication enable default</w:t>
            </w:r>
          </w:p>
        </w:tc>
        <w:tc>
          <w:tcPr>
            <w:tcW w:w="0" w:type="auto"/>
            <w:vAlign w:val="center"/>
          </w:tcPr>
          <w:p w14:paraId="4725FD4A" w14:textId="77777777" w:rsidR="00DA0040" w:rsidRPr="002F5F3A" w:rsidRDefault="00DA0040" w:rsidP="00657E9B">
            <w:pPr>
              <w:pStyle w:val="afffc"/>
              <w:ind w:right="20"/>
              <w:jc w:val="both"/>
            </w:pPr>
            <w:r w:rsidRPr="002F5F3A">
              <w:t>Backs to default.</w:t>
            </w:r>
          </w:p>
          <w:p w14:paraId="1772D7C7" w14:textId="77777777" w:rsidR="00DA0040" w:rsidRPr="002F5F3A" w:rsidRDefault="00DA0040" w:rsidP="00657E9B">
            <w:pPr>
              <w:pStyle w:val="afffc"/>
              <w:ind w:right="20"/>
              <w:jc w:val="both"/>
            </w:pPr>
            <w:r w:rsidRPr="002F5F3A">
              <w:t>Default: enable password(Local system)</w:t>
            </w:r>
          </w:p>
        </w:tc>
        <w:tc>
          <w:tcPr>
            <w:tcW w:w="0" w:type="auto"/>
            <w:vAlign w:val="center"/>
          </w:tcPr>
          <w:p w14:paraId="2BCCA33E" w14:textId="77777777" w:rsidR="00DA0040" w:rsidRPr="002F5F3A" w:rsidRDefault="00DA0040" w:rsidP="00657E9B">
            <w:pPr>
              <w:pStyle w:val="aa"/>
              <w:ind w:right="20"/>
            </w:pPr>
            <w:r w:rsidRPr="002F5F3A">
              <w:t>Config</w:t>
            </w:r>
          </w:p>
        </w:tc>
      </w:tr>
    </w:tbl>
    <w:p w14:paraId="4F3EDEF1" w14:textId="77777777" w:rsidR="00DA0040" w:rsidRPr="002F5F3A" w:rsidRDefault="00DA0040" w:rsidP="00657E9B">
      <w:pPr>
        <w:pStyle w:val="4"/>
        <w:ind w:left="0" w:right="20"/>
        <w:rPr>
          <w:szCs w:val="18"/>
        </w:rPr>
      </w:pPr>
      <w:bookmarkStart w:id="250" w:name="_Toc337198297"/>
      <w:r w:rsidRPr="002F5F3A">
        <w:rPr>
          <w:szCs w:val="18"/>
        </w:rPr>
        <w:t>Setting User Authentication of Privileged Mode</w:t>
      </w:r>
      <w:bookmarkEnd w:id="250"/>
    </w:p>
    <w:p w14:paraId="39FB9E24" w14:textId="77777777" w:rsidR="00DA0040" w:rsidRPr="002F5F3A" w:rsidRDefault="00DA0040" w:rsidP="00657E9B">
      <w:pPr>
        <w:pStyle w:val="a3"/>
        <w:ind w:left="0" w:right="20"/>
        <w:rPr>
          <w:rFonts w:cs="Arial"/>
        </w:rPr>
      </w:pPr>
      <w:r w:rsidRPr="002F5F3A">
        <w:rPr>
          <w:rFonts w:cs="Arial"/>
        </w:rPr>
        <w:t xml:space="preserve">If the user enters privileged mode, the system attempts authentication to the TACACS+ server </w:t>
      </w:r>
      <w:r w:rsidR="00720F33">
        <w:rPr>
          <w:rFonts w:cs="Arial"/>
        </w:rPr>
        <w:t xml:space="preserve">with the </w:t>
      </w:r>
      <w:r w:rsidRPr="002F5F3A">
        <w:rPr>
          <w:rFonts w:cs="Arial"/>
        </w:rPr>
        <w:t xml:space="preserve">password enabled. If the system does not receive a response from TACACS+, it attempts authentication to the RADIUS server. In the same way, if the system dose not receive </w:t>
      </w:r>
      <w:r w:rsidR="00B461FD">
        <w:rPr>
          <w:rFonts w:cs="Arial"/>
        </w:rPr>
        <w:t xml:space="preserve">a </w:t>
      </w:r>
      <w:r w:rsidRPr="002F5F3A">
        <w:rPr>
          <w:rFonts w:cs="Arial"/>
        </w:rPr>
        <w:t xml:space="preserve">response from </w:t>
      </w:r>
      <w:r w:rsidR="00B461FD">
        <w:rPr>
          <w:rFonts w:cs="Arial"/>
        </w:rPr>
        <w:t xml:space="preserve">the </w:t>
      </w:r>
      <w:r w:rsidRPr="002F5F3A">
        <w:rPr>
          <w:rFonts w:cs="Arial"/>
        </w:rPr>
        <w:t>RADIUS server, it tr</w:t>
      </w:r>
      <w:r w:rsidR="00720F33">
        <w:rPr>
          <w:rFonts w:cs="Arial"/>
        </w:rPr>
        <w:t>ies</w:t>
      </w:r>
      <w:r w:rsidRPr="002F5F3A">
        <w:rPr>
          <w:rFonts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04D8B7A7" w14:textId="77777777" w:rsidTr="00BF42F2">
        <w:tc>
          <w:tcPr>
            <w:tcW w:w="8820" w:type="dxa"/>
            <w:shd w:val="clear" w:color="auto" w:fill="auto"/>
          </w:tcPr>
          <w:p w14:paraId="04EE95B6" w14:textId="77777777" w:rsidR="00DA0040" w:rsidRPr="002F5F3A" w:rsidRDefault="00DA0040" w:rsidP="00657E9B">
            <w:pPr>
              <w:pStyle w:val="aa"/>
              <w:ind w:right="20"/>
              <w:rPr>
                <w:b/>
                <w:bCs/>
              </w:rPr>
            </w:pPr>
            <w:r w:rsidRPr="002F5F3A">
              <w:t xml:space="preserve">Switch# </w:t>
            </w:r>
            <w:r w:rsidRPr="002F5F3A">
              <w:rPr>
                <w:b/>
                <w:bCs/>
              </w:rPr>
              <w:t>configure terminal</w:t>
            </w:r>
          </w:p>
          <w:p w14:paraId="4FF2174C" w14:textId="77777777" w:rsidR="00DA0040" w:rsidRPr="002F5F3A" w:rsidRDefault="00DA0040" w:rsidP="00657E9B">
            <w:pPr>
              <w:pStyle w:val="aa"/>
              <w:ind w:right="20"/>
              <w:jc w:val="both"/>
            </w:pPr>
            <w:r w:rsidRPr="002F5F3A">
              <w:t xml:space="preserve">Switch(config)# </w:t>
            </w:r>
            <w:r w:rsidR="00017E7F">
              <w:rPr>
                <w:rFonts w:hint="eastAsia"/>
                <w:b/>
              </w:rPr>
              <w:t>aaa</w:t>
            </w:r>
            <w:r w:rsidRPr="002F5F3A">
              <w:rPr>
                <w:b/>
              </w:rPr>
              <w:t xml:space="preserve"> authentication enable default tacacs+ radius</w:t>
            </w:r>
          </w:p>
          <w:p w14:paraId="15749095" w14:textId="77777777" w:rsidR="00DA0040" w:rsidRPr="002F5F3A" w:rsidRDefault="00DA0040" w:rsidP="00657E9B">
            <w:pPr>
              <w:pStyle w:val="aa"/>
              <w:ind w:right="20"/>
              <w:jc w:val="both"/>
            </w:pPr>
            <w:r w:rsidRPr="002F5F3A">
              <w:t xml:space="preserve">Switch(config)# </w:t>
            </w:r>
            <w:r w:rsidRPr="002F5F3A">
              <w:rPr>
                <w:b/>
                <w:bCs/>
              </w:rPr>
              <w:t>end</w:t>
            </w:r>
          </w:p>
          <w:p w14:paraId="33DB7308" w14:textId="77777777" w:rsidR="00DA0040" w:rsidRPr="002F5F3A" w:rsidRDefault="00DA0040" w:rsidP="00657E9B">
            <w:pPr>
              <w:wordWrap/>
              <w:ind w:right="20"/>
            </w:pPr>
            <w:r w:rsidRPr="002F5F3A">
              <w:t>Switch#</w:t>
            </w:r>
          </w:p>
        </w:tc>
      </w:tr>
    </w:tbl>
    <w:p w14:paraId="090A288F" w14:textId="77777777" w:rsidR="00DA0040" w:rsidRPr="00D867F8" w:rsidRDefault="00DA0040" w:rsidP="00657E9B">
      <w:pPr>
        <w:pStyle w:val="3"/>
        <w:ind w:left="0" w:right="20"/>
      </w:pPr>
      <w:bookmarkStart w:id="251" w:name="_Toc281502846"/>
      <w:bookmarkStart w:id="252" w:name="_Toc292809744"/>
      <w:bookmarkStart w:id="253" w:name="_Toc337198298"/>
      <w:bookmarkStart w:id="254" w:name="_Toc348625840"/>
      <w:bookmarkStart w:id="255" w:name="_Toc444694899"/>
      <w:r w:rsidRPr="00D867F8">
        <w:t>Authorization</w:t>
      </w:r>
      <w:bookmarkEnd w:id="251"/>
      <w:bookmarkEnd w:id="252"/>
      <w:bookmarkEnd w:id="253"/>
      <w:bookmarkEnd w:id="254"/>
      <w:bookmarkEnd w:id="255"/>
    </w:p>
    <w:p w14:paraId="65C2B3D7" w14:textId="77777777" w:rsidR="00DA0040" w:rsidRPr="002F5F3A" w:rsidRDefault="00DA0040" w:rsidP="00657E9B">
      <w:pPr>
        <w:pStyle w:val="a3"/>
        <w:ind w:left="0" w:right="20"/>
        <w:rPr>
          <w:rFonts w:cs="Arial"/>
        </w:rPr>
      </w:pPr>
      <w:r w:rsidRPr="002F5F3A">
        <w:rPr>
          <w:rFonts w:cs="Arial"/>
        </w:rPr>
        <w:t>The system checks the authorization level using the system resources via privilege level. When you execute EXEC shell, it compares the user</w:t>
      </w:r>
      <w:r w:rsidRPr="002F5F3A">
        <w:rPr>
          <w:rFonts w:cs="Arial"/>
        </w:rPr>
        <w:t>’</w:t>
      </w:r>
      <w:r w:rsidRPr="002F5F3A">
        <w:rPr>
          <w:rFonts w:cs="Arial"/>
        </w:rPr>
        <w:t>s privilege level with the user</w:t>
      </w:r>
      <w:r w:rsidRPr="002F5F3A">
        <w:rPr>
          <w:rFonts w:cs="Arial"/>
        </w:rPr>
        <w:t>’</w:t>
      </w:r>
      <w:r w:rsidRPr="002F5F3A">
        <w:rPr>
          <w:rFonts w:cs="Arial"/>
        </w:rPr>
        <w:t xml:space="preserve">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Pr>
          <w:rFonts w:cs="Arial"/>
        </w:rPr>
        <w:t>Also, w</w:t>
      </w:r>
      <w:r w:rsidRPr="002F5F3A">
        <w:rPr>
          <w:rFonts w:cs="Arial"/>
        </w:rPr>
        <w:t xml:space="preserve">hen you execute </w:t>
      </w:r>
      <w:r w:rsidR="00220354">
        <w:rPr>
          <w:rFonts w:cs="Arial"/>
        </w:rPr>
        <w:t xml:space="preserve">a </w:t>
      </w:r>
      <w:r w:rsidRPr="002F5F3A">
        <w:rPr>
          <w:rFonts w:cs="Arial"/>
        </w:rPr>
        <w:t>specific command, the sysem compares the privilege level of each command with the privilege level set. Then the system can check the executive authorization of relevant command</w:t>
      </w:r>
      <w:r w:rsidR="00220354">
        <w:rPr>
          <w:rFonts w:cs="Arial"/>
        </w:rPr>
        <w:t>s</w:t>
      </w:r>
      <w:r w:rsidRPr="002F5F3A">
        <w:rPr>
          <w:rFonts w:cs="Arial"/>
        </w:rPr>
        <w:t xml:space="preserve"> via the local system or remote server (TACACS+). </w:t>
      </w:r>
    </w:p>
    <w:p w14:paraId="797A1A4A" w14:textId="77777777" w:rsidR="00DA0040" w:rsidRPr="002F5F3A" w:rsidRDefault="00DA0040" w:rsidP="00657E9B">
      <w:pPr>
        <w:pStyle w:val="a3"/>
        <w:ind w:left="0" w:right="20"/>
        <w:rPr>
          <w:rFonts w:cs="Arial"/>
        </w:rPr>
      </w:pPr>
      <w:r w:rsidRPr="002F5F3A">
        <w:rPr>
          <w:rFonts w:cs="Arial"/>
        </w:rPr>
        <w:t xml:space="preserve">In the case that the system does not receive the result from the authorization server or else fails to connect with the authorization server, you must always add the method of authorization verification from the local system. In the case of </w:t>
      </w:r>
      <w:r w:rsidR="006144BB">
        <w:rPr>
          <w:rFonts w:cs="Arial"/>
        </w:rPr>
        <w:lastRenderedPageBreak/>
        <w:t xml:space="preserve">failing </w:t>
      </w:r>
      <w:r w:rsidRPr="002F5F3A">
        <w:rPr>
          <w:rFonts w:cs="Arial"/>
        </w:rPr>
        <w:t xml:space="preserve">authoriztion verification with the local system, </w:t>
      </w:r>
      <w:r w:rsidR="006144BB">
        <w:rPr>
          <w:rFonts w:cs="Arial"/>
        </w:rPr>
        <w:t xml:space="preserve">changes will need to be made </w:t>
      </w:r>
      <w:r w:rsidRPr="002F5F3A">
        <w:rPr>
          <w:rFonts w:cs="Arial"/>
        </w:rPr>
        <w:t>via the settings console. The user who logs in the system via the console does not need to have authorization checked.</w:t>
      </w:r>
    </w:p>
    <w:p w14:paraId="5C4F8B42" w14:textId="77777777" w:rsidR="00DA0040" w:rsidRPr="002F5F3A" w:rsidRDefault="00DA0040" w:rsidP="00657E9B">
      <w:pPr>
        <w:pStyle w:val="4"/>
        <w:ind w:left="0" w:right="20"/>
        <w:rPr>
          <w:szCs w:val="18"/>
        </w:rPr>
      </w:pPr>
      <w:bookmarkStart w:id="256" w:name="_Toc281502847"/>
      <w:bookmarkStart w:id="257" w:name="_Toc292809745"/>
      <w:bookmarkStart w:id="258" w:name="_Toc337198299"/>
      <w:r w:rsidRPr="002F5F3A">
        <w:rPr>
          <w:szCs w:val="18"/>
        </w:rPr>
        <w:t>Authorization for EXEC Activation</w:t>
      </w:r>
      <w:bookmarkEnd w:id="256"/>
      <w:bookmarkEnd w:id="257"/>
      <w:bookmarkEnd w:id="258"/>
    </w:p>
    <w:p w14:paraId="729E3EE9" w14:textId="77777777" w:rsidR="00DA0040" w:rsidRPr="002F5F3A" w:rsidRDefault="00DA0040" w:rsidP="00657E9B">
      <w:pPr>
        <w:pStyle w:val="a3"/>
        <w:ind w:left="0" w:right="20"/>
        <w:rPr>
          <w:rFonts w:cs="Arial"/>
        </w:rPr>
      </w:pPr>
      <w:r w:rsidRPr="002F5F3A">
        <w:rPr>
          <w:rFonts w:cs="Arial"/>
        </w:rPr>
        <w:t xml:space="preserve">When you enter the privileged mode, the EXEC shell executed is </w:t>
      </w:r>
      <w:r w:rsidR="00970EC1">
        <w:rPr>
          <w:rFonts w:cs="Arial"/>
        </w:rPr>
        <w:t xml:space="preserve">the </w:t>
      </w:r>
      <w:r w:rsidRPr="002F5F3A">
        <w:rPr>
          <w:rFonts w:cs="Arial"/>
        </w:rPr>
        <w:t>user definition shell. The authorization that can execute the EXEC shell makes sure that the user</w:t>
      </w:r>
      <w:r w:rsidRPr="002F5F3A">
        <w:rPr>
          <w:rFonts w:cs="Arial"/>
        </w:rPr>
        <w:t>’</w:t>
      </w:r>
      <w:r w:rsidRPr="002F5F3A">
        <w:rPr>
          <w:rFonts w:cs="Arial"/>
        </w:rPr>
        <w:t>s privilege level is registered with the system. In the case that the system makes sure the user</w:t>
      </w:r>
      <w:r w:rsidRPr="002F5F3A">
        <w:rPr>
          <w:rFonts w:cs="Arial"/>
        </w:rPr>
        <w:t>’</w:t>
      </w:r>
      <w:r w:rsidRPr="002F5F3A">
        <w:rPr>
          <w:rFonts w:cs="Arial"/>
        </w:rPr>
        <w:t>s EXEC shell execution authorization is with a RADIUS or TACACS+ server, you must set the user</w:t>
      </w:r>
      <w:r w:rsidRPr="002F5F3A">
        <w:rPr>
          <w:rFonts w:cs="Arial"/>
        </w:rPr>
        <w:t>’</w:t>
      </w:r>
      <w:r w:rsidRPr="002F5F3A">
        <w:rPr>
          <w:rFonts w:cs="Arial"/>
        </w:rPr>
        <w:t xml:space="preserve">s privilege information for checking authorization to the relevant server.   </w:t>
      </w:r>
    </w:p>
    <w:p w14:paraId="3BE06BFA" w14:textId="77777777" w:rsidR="00DA0040" w:rsidRPr="002F5F3A" w:rsidRDefault="00125B19" w:rsidP="00657E9B">
      <w:pPr>
        <w:pStyle w:val="affff4"/>
        <w:wordWrap/>
        <w:ind w:left="0" w:right="20"/>
      </w:pPr>
      <w:bookmarkStart w:id="259" w:name="_Toc281502942"/>
      <w:bookmarkStart w:id="260" w:name="_Toc292810183"/>
      <w:bookmarkStart w:id="261" w:name="_Toc294705572"/>
      <w:bookmarkStart w:id="262" w:name="_Toc348626293"/>
      <w:bookmarkStart w:id="263" w:name="_Toc391575151"/>
      <w:r>
        <w:t xml:space="preserve">Table </w:t>
      </w:r>
      <w:r w:rsidR="005832B8">
        <w:fldChar w:fldCharType="begin"/>
      </w:r>
      <w:r>
        <w:instrText xml:space="preserve"> SEQ Table \* ARABIC </w:instrText>
      </w:r>
      <w:r w:rsidR="005832B8">
        <w:fldChar w:fldCharType="separate"/>
      </w:r>
      <w:r>
        <w:rPr>
          <w:noProof/>
        </w:rPr>
        <w:t>9</w:t>
      </w:r>
      <w:r w:rsidR="005832B8">
        <w:rPr>
          <w:noProof/>
        </w:rPr>
        <w:fldChar w:fldCharType="end"/>
      </w:r>
      <w:r>
        <w:t xml:space="preserve"> </w:t>
      </w:r>
      <w:r w:rsidR="00DA0040" w:rsidRPr="002F5F3A">
        <w:t>Commands for Setting EXEC Shell Authorization</w:t>
      </w:r>
      <w:bookmarkEnd w:id="259"/>
      <w:bookmarkEnd w:id="260"/>
      <w:bookmarkEnd w:id="261"/>
      <w:bookmarkEnd w:id="262"/>
      <w:bookmarkEnd w:id="263"/>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00"/>
        <w:gridCol w:w="4041"/>
        <w:gridCol w:w="757"/>
      </w:tblGrid>
      <w:tr w:rsidR="00DA0040" w:rsidRPr="002F5F3A" w14:paraId="0759B05C" w14:textId="77777777" w:rsidTr="00BF42F2">
        <w:tc>
          <w:tcPr>
            <w:tcW w:w="0" w:type="auto"/>
            <w:shd w:val="clear" w:color="auto" w:fill="E6E6E6"/>
            <w:vAlign w:val="center"/>
          </w:tcPr>
          <w:p w14:paraId="2B9B2F10"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B69391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0EC06E71" w14:textId="77777777" w:rsidR="00DA0040" w:rsidRPr="002F5F3A" w:rsidRDefault="00DA0040" w:rsidP="00657E9B">
            <w:pPr>
              <w:pStyle w:val="ab"/>
              <w:wordWrap/>
              <w:ind w:right="20"/>
              <w:rPr>
                <w:b w:val="0"/>
              </w:rPr>
            </w:pPr>
            <w:r w:rsidRPr="002F5F3A">
              <w:rPr>
                <w:b w:val="0"/>
              </w:rPr>
              <w:t>Mode</w:t>
            </w:r>
          </w:p>
        </w:tc>
      </w:tr>
      <w:tr w:rsidR="00DA0040" w:rsidRPr="002F5F3A" w14:paraId="6503AD40" w14:textId="77777777" w:rsidTr="00BF42F2">
        <w:tc>
          <w:tcPr>
            <w:tcW w:w="0" w:type="auto"/>
            <w:vAlign w:val="center"/>
          </w:tcPr>
          <w:p w14:paraId="16CF5B98" w14:textId="77777777" w:rsidR="00DA0040" w:rsidRPr="002F5F3A" w:rsidRDefault="00D37C30" w:rsidP="00657E9B">
            <w:pPr>
              <w:pStyle w:val="aa"/>
              <w:ind w:right="20"/>
            </w:pPr>
            <w:r>
              <w:t>aaa</w:t>
            </w:r>
            <w:r w:rsidR="00DA0040" w:rsidRPr="002F5F3A">
              <w:t xml:space="preserve"> authorization exec default [local|</w:t>
            </w:r>
            <w:r w:rsidR="00DA0040" w:rsidRPr="002F5F3A">
              <w:rPr>
                <w:i/>
              </w:rPr>
              <w:t>radius</w:t>
            </w:r>
            <w:r w:rsidR="00DA0040" w:rsidRPr="002F5F3A">
              <w:t>|</w:t>
            </w:r>
            <w:r w:rsidR="00DA0040" w:rsidRPr="002F5F3A">
              <w:rPr>
                <w:i/>
              </w:rPr>
              <w:t>tacacs+</w:t>
            </w:r>
            <w:r w:rsidR="00DA0040" w:rsidRPr="002F5F3A">
              <w:t>]</w:t>
            </w:r>
          </w:p>
        </w:tc>
        <w:tc>
          <w:tcPr>
            <w:tcW w:w="0" w:type="auto"/>
            <w:vAlign w:val="center"/>
          </w:tcPr>
          <w:p w14:paraId="2BF9831A" w14:textId="77777777" w:rsidR="00DA0040" w:rsidRPr="002F5F3A" w:rsidRDefault="00DA0040" w:rsidP="00657E9B">
            <w:pPr>
              <w:pStyle w:val="afffc"/>
              <w:ind w:right="20"/>
              <w:jc w:val="both"/>
            </w:pPr>
            <w:r w:rsidRPr="002F5F3A">
              <w:t>Checks authorization to execute EXEC shell with user</w:t>
            </w:r>
            <w:r w:rsidRPr="002F5F3A">
              <w:t>’</w:t>
            </w:r>
            <w:r w:rsidRPr="002F5F3A">
              <w:t>s privilege level.</w:t>
            </w:r>
          </w:p>
        </w:tc>
        <w:tc>
          <w:tcPr>
            <w:tcW w:w="0" w:type="auto"/>
            <w:vAlign w:val="center"/>
          </w:tcPr>
          <w:p w14:paraId="1E274EB8" w14:textId="77777777" w:rsidR="00DA0040" w:rsidRPr="002F5F3A" w:rsidRDefault="00DA0040" w:rsidP="00657E9B">
            <w:pPr>
              <w:pStyle w:val="aa"/>
              <w:ind w:right="20"/>
            </w:pPr>
            <w:r w:rsidRPr="002F5F3A">
              <w:t>Config</w:t>
            </w:r>
          </w:p>
        </w:tc>
      </w:tr>
      <w:tr w:rsidR="00DA0040" w:rsidRPr="002F5F3A" w14:paraId="496A0D09" w14:textId="77777777" w:rsidTr="00BF42F2">
        <w:tc>
          <w:tcPr>
            <w:tcW w:w="0" w:type="auto"/>
            <w:vAlign w:val="center"/>
          </w:tcPr>
          <w:p w14:paraId="591A6A3B" w14:textId="77777777" w:rsidR="00DA0040" w:rsidRPr="002F5F3A" w:rsidRDefault="00DA0040" w:rsidP="00657E9B">
            <w:pPr>
              <w:pStyle w:val="aa"/>
              <w:ind w:right="20"/>
            </w:pPr>
            <w:r w:rsidRPr="002F5F3A">
              <w:t xml:space="preserve">no </w:t>
            </w:r>
            <w:r w:rsidR="00D37C30">
              <w:t>aaa</w:t>
            </w:r>
            <w:r w:rsidRPr="002F5F3A">
              <w:t xml:space="preserve"> authorization exec default</w:t>
            </w:r>
          </w:p>
        </w:tc>
        <w:tc>
          <w:tcPr>
            <w:tcW w:w="0" w:type="auto"/>
            <w:vAlign w:val="center"/>
          </w:tcPr>
          <w:p w14:paraId="656A4E8B" w14:textId="77777777" w:rsidR="00DA0040" w:rsidRPr="002F5F3A" w:rsidRDefault="00DA0040" w:rsidP="00657E9B">
            <w:pPr>
              <w:pStyle w:val="afffc"/>
              <w:ind w:right="20"/>
              <w:jc w:val="both"/>
            </w:pPr>
            <w:r w:rsidRPr="002F5F3A">
              <w:t>Does not check authorization to execute EXEC shell.</w:t>
            </w:r>
          </w:p>
        </w:tc>
        <w:tc>
          <w:tcPr>
            <w:tcW w:w="0" w:type="auto"/>
            <w:vAlign w:val="center"/>
          </w:tcPr>
          <w:p w14:paraId="3A542707" w14:textId="77777777" w:rsidR="00DA0040" w:rsidRPr="002F5F3A" w:rsidRDefault="00DA0040" w:rsidP="00657E9B">
            <w:pPr>
              <w:pStyle w:val="aa"/>
              <w:ind w:right="20"/>
            </w:pPr>
            <w:r w:rsidRPr="002F5F3A">
              <w:t>Config</w:t>
            </w:r>
          </w:p>
        </w:tc>
      </w:tr>
    </w:tbl>
    <w:p w14:paraId="0482F5C7" w14:textId="77777777" w:rsidR="00DA0040" w:rsidRPr="002F5F3A" w:rsidRDefault="00DA0040" w:rsidP="00657E9B">
      <w:pPr>
        <w:pStyle w:val="4"/>
        <w:ind w:left="0" w:right="20"/>
        <w:rPr>
          <w:szCs w:val="18"/>
        </w:rPr>
      </w:pPr>
      <w:bookmarkStart w:id="264" w:name="_Toc337198300"/>
      <w:r w:rsidRPr="002F5F3A">
        <w:rPr>
          <w:szCs w:val="18"/>
        </w:rPr>
        <w:t>Checking EXEC shell Execution Autorization with TACACS+ Server</w:t>
      </w:r>
      <w:bookmarkEnd w:id="264"/>
    </w:p>
    <w:p w14:paraId="2F1B8F29" w14:textId="77777777" w:rsidR="00DA0040" w:rsidRPr="002F5F3A" w:rsidRDefault="00DA0040" w:rsidP="00657E9B">
      <w:pPr>
        <w:pStyle w:val="a3"/>
        <w:ind w:left="0" w:right="20"/>
        <w:rPr>
          <w:rFonts w:cs="Arial"/>
        </w:rPr>
      </w:pPr>
      <w:r w:rsidRPr="002F5F3A">
        <w:rPr>
          <w:rFonts w:cs="Arial"/>
        </w:rPr>
        <w:t>When you execute EXEC shell, the system checks authorization by referring to the user</w:t>
      </w:r>
      <w:r w:rsidRPr="002F5F3A">
        <w:rPr>
          <w:rFonts w:cs="Arial"/>
        </w:rPr>
        <w:t>’</w:t>
      </w:r>
      <w:r w:rsidRPr="002F5F3A">
        <w:rPr>
          <w:rFonts w:cs="Arial"/>
        </w:rPr>
        <w:t>s privilege level setting to TACACS+. F</w:t>
      </w:r>
      <w:r w:rsidR="0011648E">
        <w:rPr>
          <w:rFonts w:cs="Arial"/>
        </w:rPr>
        <w:t>u</w:t>
      </w:r>
      <w:r w:rsidRPr="002F5F3A">
        <w:rPr>
          <w:rFonts w:cs="Arial"/>
        </w:rPr>
        <w:t xml:space="preserve">rthermore, in the case that the system does not receive a result from the TACACS+ server, the system can check authorization from the local system. </w:t>
      </w:r>
    </w:p>
    <w:p w14:paraId="4F4FF6C1" w14:textId="77777777" w:rsidR="00DA0040" w:rsidRPr="002F5F3A" w:rsidRDefault="00DA0040" w:rsidP="00657E9B">
      <w:pPr>
        <w:pStyle w:val="a3"/>
        <w:ind w:left="0" w:right="20"/>
        <w:rPr>
          <w:rFonts w:cs="Arial"/>
        </w:rPr>
      </w:pPr>
      <w:r w:rsidRPr="002F5F3A">
        <w:rPr>
          <w:rFonts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7C7052C8" w14:textId="77777777" w:rsidTr="00BF42F2">
        <w:trPr>
          <w:trHeight w:val="881"/>
        </w:trPr>
        <w:tc>
          <w:tcPr>
            <w:tcW w:w="8322" w:type="dxa"/>
            <w:shd w:val="clear" w:color="auto" w:fill="auto"/>
          </w:tcPr>
          <w:p w14:paraId="49BA224E" w14:textId="77777777" w:rsidR="00DA0040" w:rsidRPr="002F5F3A" w:rsidRDefault="00DA0040" w:rsidP="00657E9B">
            <w:pPr>
              <w:pStyle w:val="aa"/>
              <w:ind w:right="20"/>
              <w:rPr>
                <w:bCs/>
              </w:rPr>
            </w:pPr>
            <w:r w:rsidRPr="002F5F3A">
              <w:t xml:space="preserve">Switch# </w:t>
            </w:r>
            <w:r w:rsidRPr="002F5F3A">
              <w:rPr>
                <w:b/>
                <w:bCs/>
              </w:rPr>
              <w:t>configure terminal</w:t>
            </w:r>
          </w:p>
          <w:p w14:paraId="04C2DC29" w14:textId="77777777" w:rsidR="00DA0040" w:rsidRPr="002F5F3A" w:rsidRDefault="00DA0040" w:rsidP="00657E9B">
            <w:pPr>
              <w:wordWrap/>
              <w:ind w:right="20"/>
            </w:pPr>
            <w:r w:rsidRPr="002F5F3A">
              <w:t xml:space="preserve">Switch(config)# </w:t>
            </w:r>
            <w:r w:rsidR="00D37C30">
              <w:rPr>
                <w:b/>
              </w:rPr>
              <w:t>aaa</w:t>
            </w:r>
            <w:r w:rsidRPr="002F5F3A">
              <w:rPr>
                <w:b/>
              </w:rPr>
              <w:t xml:space="preserve"> authorization exec default tacacs+</w:t>
            </w:r>
            <w:r w:rsidRPr="002F5F3A">
              <w:t xml:space="preserve"> local</w:t>
            </w:r>
          </w:p>
          <w:p w14:paraId="4284D1DC" w14:textId="77777777" w:rsidR="00DA0040" w:rsidRPr="002F5F3A" w:rsidRDefault="00DA0040" w:rsidP="00657E9B">
            <w:pPr>
              <w:pStyle w:val="aa"/>
              <w:ind w:right="20"/>
              <w:jc w:val="both"/>
            </w:pPr>
            <w:r w:rsidRPr="002F5F3A">
              <w:t>Switch(config)#</w:t>
            </w:r>
          </w:p>
          <w:p w14:paraId="7C73AAE7" w14:textId="77777777" w:rsidR="00DA0040" w:rsidRPr="002F5F3A" w:rsidRDefault="00DA0040" w:rsidP="00657E9B">
            <w:pPr>
              <w:pStyle w:val="aa"/>
              <w:ind w:right="20"/>
              <w:jc w:val="both"/>
            </w:pPr>
            <w:r w:rsidRPr="002F5F3A">
              <w:t>Switch# exit</w:t>
            </w:r>
          </w:p>
        </w:tc>
      </w:tr>
    </w:tbl>
    <w:p w14:paraId="7C24AE06" w14:textId="77777777" w:rsidR="00DA0040" w:rsidRPr="002F5F3A" w:rsidRDefault="00DA0040" w:rsidP="00657E9B">
      <w:pPr>
        <w:pStyle w:val="a3"/>
        <w:ind w:left="0" w:right="20"/>
        <w:rPr>
          <w:rFonts w:cs="Arial"/>
        </w:rPr>
      </w:pPr>
      <w:bookmarkStart w:id="265" w:name="_Toc281502848"/>
      <w:bookmarkStart w:id="266" w:name="_Toc292809746"/>
      <w:r w:rsidRPr="002F5F3A">
        <w:rPr>
          <w:rFonts w:cs="Arial"/>
        </w:rPr>
        <w:t xml:space="preserve">In the case that </w:t>
      </w:r>
      <w:r w:rsidRPr="002F5F3A">
        <w:rPr>
          <w:rFonts w:cs="Arial"/>
        </w:rPr>
        <w:t>‘</w:t>
      </w:r>
      <w:r w:rsidRPr="002F5F3A">
        <w:rPr>
          <w:rFonts w:cs="Arial"/>
        </w:rPr>
        <w:t>testuser1</w:t>
      </w:r>
      <w:r w:rsidRPr="002F5F3A">
        <w:rPr>
          <w:rFonts w:cs="Arial"/>
        </w:rPr>
        <w:t>’</w:t>
      </w:r>
      <w:r w:rsidRPr="002F5F3A">
        <w:rPr>
          <w:rFonts w:cs="Arial"/>
        </w:rPr>
        <w:t xml:space="preserve">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02E66A43" w14:textId="77777777" w:rsidTr="00BF42F2">
        <w:trPr>
          <w:trHeight w:val="956"/>
        </w:trPr>
        <w:tc>
          <w:tcPr>
            <w:tcW w:w="8322" w:type="dxa"/>
            <w:shd w:val="clear" w:color="auto" w:fill="auto"/>
          </w:tcPr>
          <w:p w14:paraId="263527A0" w14:textId="77777777" w:rsidR="00DA0040" w:rsidRPr="002F5F3A" w:rsidRDefault="00017E7F" w:rsidP="00657E9B">
            <w:pPr>
              <w:pStyle w:val="aa"/>
              <w:ind w:right="20"/>
            </w:pPr>
            <w:r>
              <w:t>username</w:t>
            </w:r>
            <w:r w:rsidR="00DA0040" w:rsidRPr="002F5F3A">
              <w:t xml:space="preserve">: </w:t>
            </w:r>
            <w:r w:rsidR="00DA0040" w:rsidRPr="002F5F3A">
              <w:rPr>
                <w:i/>
              </w:rPr>
              <w:t>testuser1</w:t>
            </w:r>
          </w:p>
          <w:p w14:paraId="603DD9F3" w14:textId="77777777" w:rsidR="00DA0040" w:rsidRPr="002F5F3A" w:rsidRDefault="00DA0040" w:rsidP="00657E9B">
            <w:pPr>
              <w:pStyle w:val="aa"/>
              <w:ind w:right="20"/>
            </w:pPr>
            <w:r w:rsidRPr="002F5F3A">
              <w:t xml:space="preserve">Password: </w:t>
            </w:r>
            <w:r w:rsidRPr="002F5F3A">
              <w:rPr>
                <w:i/>
              </w:rPr>
              <w:t>testuser1</w:t>
            </w:r>
          </w:p>
          <w:p w14:paraId="3FDF1B4A" w14:textId="77777777" w:rsidR="00DA0040" w:rsidRPr="002F5F3A" w:rsidRDefault="00DA0040" w:rsidP="00657E9B">
            <w:pPr>
              <w:pStyle w:val="aa"/>
              <w:ind w:right="20"/>
            </w:pPr>
            <w:r w:rsidRPr="002F5F3A">
              <w:t>Hello.</w:t>
            </w:r>
          </w:p>
          <w:p w14:paraId="6D26C1D1" w14:textId="77777777" w:rsidR="00DA0040" w:rsidRPr="002F5F3A" w:rsidRDefault="00DA0040" w:rsidP="00657E9B">
            <w:pPr>
              <w:wordWrap/>
              <w:ind w:right="20"/>
            </w:pPr>
            <w:r w:rsidRPr="002F5F3A">
              <w:t>Switch#</w:t>
            </w:r>
          </w:p>
        </w:tc>
      </w:tr>
    </w:tbl>
    <w:p w14:paraId="5C873F37" w14:textId="77777777" w:rsidR="00DA0040" w:rsidRPr="002F5F3A" w:rsidRDefault="00DA0040" w:rsidP="00657E9B">
      <w:pPr>
        <w:pStyle w:val="4"/>
        <w:ind w:left="0" w:right="20"/>
        <w:rPr>
          <w:szCs w:val="18"/>
        </w:rPr>
      </w:pPr>
      <w:bookmarkStart w:id="267" w:name="_Toc337198301"/>
      <w:r w:rsidRPr="002F5F3A">
        <w:rPr>
          <w:szCs w:val="18"/>
        </w:rPr>
        <w:t>Authorization of Command Execution</w:t>
      </w:r>
      <w:bookmarkEnd w:id="265"/>
      <w:bookmarkEnd w:id="266"/>
      <w:bookmarkEnd w:id="267"/>
      <w:r w:rsidRPr="002F5F3A">
        <w:rPr>
          <w:szCs w:val="18"/>
        </w:rPr>
        <w:t xml:space="preserve"> </w:t>
      </w:r>
    </w:p>
    <w:p w14:paraId="4B9107A2" w14:textId="77777777" w:rsidR="00DA0040" w:rsidRPr="002F5F3A" w:rsidRDefault="00DA0040" w:rsidP="00657E9B">
      <w:pPr>
        <w:pStyle w:val="a3"/>
        <w:ind w:left="0" w:right="20"/>
        <w:rPr>
          <w:rFonts w:cs="Arial"/>
          <w:lang w:val="en-GB"/>
        </w:rPr>
      </w:pPr>
      <w:r w:rsidRPr="002F5F3A">
        <w:rPr>
          <w:rFonts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Default="00DA0040" w:rsidP="00657E9B">
      <w:pPr>
        <w:pStyle w:val="a3"/>
        <w:ind w:left="0" w:right="20"/>
        <w:rPr>
          <w:rFonts w:cs="Arial"/>
          <w:lang w:val="en-GB"/>
        </w:rPr>
      </w:pPr>
      <w:r w:rsidRPr="002F5F3A">
        <w:rPr>
          <w:rFonts w:cs="Arial"/>
          <w:lang w:val="fr-FR"/>
        </w:rPr>
        <w:t xml:space="preserve">You can set the command group for checking autorization with designating privilege level that </w:t>
      </w:r>
      <w:r w:rsidR="00753840">
        <w:rPr>
          <w:rFonts w:cs="Arial"/>
          <w:lang w:val="fr-FR"/>
        </w:rPr>
        <w:t xml:space="preserve">the </w:t>
      </w:r>
      <w:r w:rsidRPr="002F5F3A">
        <w:rPr>
          <w:rFonts w:cs="Arial"/>
          <w:lang w:val="fr-FR"/>
        </w:rPr>
        <w:t xml:space="preserve">command is executed. </w:t>
      </w:r>
      <w:r w:rsidRPr="002F5F3A">
        <w:rPr>
          <w:rFonts w:cs="Arial"/>
          <w:lang w:val="en-GB"/>
        </w:rPr>
        <w:t xml:space="preserve">The system can check the executable autorization from the local system or TACACS+ server </w:t>
      </w:r>
      <w:r w:rsidR="00753840">
        <w:rPr>
          <w:rFonts w:cs="Arial"/>
          <w:lang w:val="en-GB"/>
        </w:rPr>
        <w:t>to verify if</w:t>
      </w:r>
      <w:r w:rsidRPr="002F5F3A">
        <w:rPr>
          <w:rFonts w:cs="Arial"/>
          <w:lang w:val="en-GB"/>
        </w:rPr>
        <w:t xml:space="preserve"> the command has the relevant privilege level.   </w:t>
      </w:r>
    </w:p>
    <w:p w14:paraId="1CFFB95C" w14:textId="77777777" w:rsidR="0011648E" w:rsidRDefault="0011648E" w:rsidP="00657E9B">
      <w:pPr>
        <w:pStyle w:val="a3"/>
        <w:ind w:left="0" w:right="20"/>
        <w:rPr>
          <w:rFonts w:cs="Arial"/>
          <w:lang w:val="en-GB"/>
        </w:rPr>
      </w:pPr>
    </w:p>
    <w:p w14:paraId="1976C0D0" w14:textId="77777777" w:rsidR="00201921" w:rsidRDefault="00201921" w:rsidP="00657E9B">
      <w:pPr>
        <w:pStyle w:val="a3"/>
        <w:ind w:left="0" w:right="20"/>
        <w:rPr>
          <w:rFonts w:cs="Arial"/>
          <w:lang w:val="en-GB"/>
        </w:rPr>
      </w:pPr>
    </w:p>
    <w:p w14:paraId="7BCF9C7D" w14:textId="77777777" w:rsidR="0011648E" w:rsidRPr="002F5F3A" w:rsidRDefault="0011648E" w:rsidP="00657E9B">
      <w:pPr>
        <w:pStyle w:val="a3"/>
        <w:ind w:left="0" w:right="20"/>
        <w:rPr>
          <w:rFonts w:cs="Arial"/>
          <w:lang w:val="en-GB"/>
        </w:rPr>
      </w:pPr>
    </w:p>
    <w:p w14:paraId="66B358B3" w14:textId="77777777" w:rsidR="00DA0040" w:rsidRPr="002F5F3A" w:rsidRDefault="00125B19" w:rsidP="00657E9B">
      <w:pPr>
        <w:pStyle w:val="affff4"/>
        <w:wordWrap/>
        <w:ind w:left="0" w:right="20"/>
      </w:pPr>
      <w:bookmarkStart w:id="268" w:name="_Toc348626294"/>
      <w:bookmarkStart w:id="269" w:name="_Toc391575152"/>
      <w:bookmarkStart w:id="270" w:name="_Toc281502943"/>
      <w:bookmarkStart w:id="271" w:name="_Toc292810184"/>
      <w:bookmarkStart w:id="272" w:name="_Toc294705573"/>
      <w:r>
        <w:t xml:space="preserve">Table </w:t>
      </w:r>
      <w:r w:rsidR="005832B8">
        <w:fldChar w:fldCharType="begin"/>
      </w:r>
      <w:r>
        <w:instrText xml:space="preserve"> SEQ Table \* ARABIC </w:instrText>
      </w:r>
      <w:r w:rsidR="005832B8">
        <w:fldChar w:fldCharType="separate"/>
      </w:r>
      <w:r>
        <w:rPr>
          <w:noProof/>
        </w:rPr>
        <w:t>10</w:t>
      </w:r>
      <w:r w:rsidR="005832B8">
        <w:rPr>
          <w:noProof/>
        </w:rPr>
        <w:fldChar w:fldCharType="end"/>
      </w:r>
      <w:r w:rsidR="00DA0040" w:rsidRPr="002F5F3A">
        <w:t xml:space="preserve"> Authorization of Command Execution</w:t>
      </w:r>
      <w:bookmarkEnd w:id="268"/>
      <w:bookmarkEnd w:id="269"/>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6"/>
        <w:gridCol w:w="4575"/>
        <w:gridCol w:w="757"/>
      </w:tblGrid>
      <w:tr w:rsidR="00DA0040" w:rsidRPr="002F5F3A" w14:paraId="7A94A671" w14:textId="77777777" w:rsidTr="00BF42F2">
        <w:tc>
          <w:tcPr>
            <w:tcW w:w="0" w:type="auto"/>
            <w:shd w:val="clear" w:color="auto" w:fill="E6E6E6"/>
            <w:vAlign w:val="center"/>
          </w:tcPr>
          <w:bookmarkEnd w:id="270"/>
          <w:bookmarkEnd w:id="271"/>
          <w:bookmarkEnd w:id="272"/>
          <w:p w14:paraId="095EBD72"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12967FE8"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32B59151" w14:textId="77777777" w:rsidR="00DA0040" w:rsidRPr="002F5F3A" w:rsidRDefault="00DA0040" w:rsidP="00657E9B">
            <w:pPr>
              <w:pStyle w:val="ab"/>
              <w:wordWrap/>
              <w:ind w:right="20"/>
              <w:rPr>
                <w:b w:val="0"/>
              </w:rPr>
            </w:pPr>
            <w:r w:rsidRPr="002F5F3A">
              <w:rPr>
                <w:b w:val="0"/>
              </w:rPr>
              <w:t>Mode</w:t>
            </w:r>
          </w:p>
        </w:tc>
      </w:tr>
      <w:tr w:rsidR="00DA0040" w:rsidRPr="002F5F3A" w14:paraId="1B2C81EF" w14:textId="77777777" w:rsidTr="00BF42F2">
        <w:tc>
          <w:tcPr>
            <w:tcW w:w="0" w:type="auto"/>
            <w:vAlign w:val="center"/>
          </w:tcPr>
          <w:p w14:paraId="33C22AF9" w14:textId="77777777" w:rsidR="00DA0040" w:rsidRPr="002F5F3A" w:rsidRDefault="00DA0040" w:rsidP="00657E9B">
            <w:pPr>
              <w:pStyle w:val="aa"/>
              <w:ind w:right="20"/>
            </w:pPr>
            <w:r w:rsidRPr="002F5F3A">
              <w:t xml:space="preserve">aaa authorization commands &lt;0-15&gt; default </w:t>
            </w:r>
            <w:r w:rsidRPr="002F5F3A">
              <w:rPr>
                <w:rFonts w:hint="eastAsia"/>
              </w:rPr>
              <w:t>(</w:t>
            </w:r>
            <w:r w:rsidRPr="002F5F3A">
              <w:t>tacacs+</w:t>
            </w:r>
            <w:r w:rsidRPr="002F5F3A">
              <w:rPr>
                <w:rFonts w:hint="eastAsia"/>
              </w:rPr>
              <w:t>|local)</w:t>
            </w:r>
          </w:p>
        </w:tc>
        <w:tc>
          <w:tcPr>
            <w:tcW w:w="0" w:type="auto"/>
            <w:vAlign w:val="center"/>
          </w:tcPr>
          <w:p w14:paraId="3AF757EB" w14:textId="77777777" w:rsidR="00DA0040" w:rsidRPr="002F5F3A" w:rsidRDefault="00DA0040" w:rsidP="00657E9B">
            <w:pPr>
              <w:pStyle w:val="afffc"/>
              <w:ind w:right="20"/>
              <w:jc w:val="both"/>
              <w:rPr>
                <w:b/>
                <w:bCs/>
              </w:rPr>
            </w:pPr>
            <w:r w:rsidRPr="002F5F3A">
              <w:t>Sets to do checking authorization to execute command in privilege level with the local system or TACACS+ server.</w:t>
            </w:r>
          </w:p>
          <w:p w14:paraId="3DF49475" w14:textId="77777777" w:rsidR="00DA0040" w:rsidRPr="002F5F3A" w:rsidRDefault="00DA0040" w:rsidP="00657E9B">
            <w:pPr>
              <w:pStyle w:val="afffc"/>
              <w:ind w:right="20"/>
              <w:jc w:val="both"/>
              <w:rPr>
                <w:b/>
                <w:bCs/>
              </w:rPr>
            </w:pPr>
            <w:r w:rsidRPr="002F5F3A">
              <w:rPr>
                <w:lang w:val="fr-FR"/>
              </w:rPr>
              <w:t xml:space="preserve">&lt;0-15&gt;: privilege level </w:t>
            </w:r>
          </w:p>
        </w:tc>
        <w:tc>
          <w:tcPr>
            <w:tcW w:w="0" w:type="auto"/>
            <w:vAlign w:val="center"/>
          </w:tcPr>
          <w:p w14:paraId="6AF02E48" w14:textId="77777777" w:rsidR="00DA0040" w:rsidRPr="002F5F3A" w:rsidRDefault="00DA0040" w:rsidP="00657E9B">
            <w:pPr>
              <w:pStyle w:val="aa"/>
              <w:ind w:right="20"/>
            </w:pPr>
            <w:r w:rsidRPr="002F5F3A">
              <w:t>Config</w:t>
            </w:r>
          </w:p>
        </w:tc>
      </w:tr>
      <w:tr w:rsidR="00DA0040" w:rsidRPr="002F5F3A" w14:paraId="3EBDD736" w14:textId="77777777" w:rsidTr="00BF42F2">
        <w:tc>
          <w:tcPr>
            <w:tcW w:w="0" w:type="auto"/>
            <w:vAlign w:val="center"/>
          </w:tcPr>
          <w:p w14:paraId="15817861" w14:textId="77777777" w:rsidR="00DA0040" w:rsidRPr="002F5F3A" w:rsidRDefault="00DA0040" w:rsidP="00657E9B">
            <w:pPr>
              <w:pStyle w:val="aa"/>
              <w:ind w:right="20"/>
            </w:pPr>
            <w:r w:rsidRPr="002F5F3A">
              <w:t xml:space="preserve">no </w:t>
            </w:r>
            <w:r w:rsidR="00D37C30">
              <w:t>aaa</w:t>
            </w:r>
            <w:r w:rsidRPr="002F5F3A">
              <w:t xml:space="preserve"> authorization commands &lt;0-15&gt; default</w:t>
            </w:r>
          </w:p>
        </w:tc>
        <w:tc>
          <w:tcPr>
            <w:tcW w:w="0" w:type="auto"/>
            <w:vAlign w:val="center"/>
          </w:tcPr>
          <w:p w14:paraId="22F3F0D0" w14:textId="77777777" w:rsidR="00DA0040" w:rsidRPr="002F5F3A" w:rsidRDefault="00DA0040" w:rsidP="00657E9B">
            <w:pPr>
              <w:pStyle w:val="afffc"/>
              <w:ind w:right="20"/>
              <w:jc w:val="both"/>
              <w:rPr>
                <w:b/>
                <w:bCs/>
              </w:rPr>
            </w:pPr>
            <w:r w:rsidRPr="002F5F3A">
              <w:t>Sets to do not check for authorization to execute the command at the privilege level.</w:t>
            </w:r>
          </w:p>
          <w:p w14:paraId="036A31A9" w14:textId="77777777" w:rsidR="00DA0040" w:rsidRPr="002F5F3A" w:rsidRDefault="00DA0040" w:rsidP="00657E9B">
            <w:pPr>
              <w:pStyle w:val="afffc"/>
              <w:ind w:right="20"/>
              <w:jc w:val="both"/>
              <w:rPr>
                <w:b/>
                <w:bCs/>
              </w:rPr>
            </w:pPr>
            <w:r w:rsidRPr="002F5F3A">
              <w:rPr>
                <w:lang w:val="fr-FR"/>
              </w:rPr>
              <w:t>&lt;0-15&gt;: privilege level</w:t>
            </w:r>
          </w:p>
        </w:tc>
        <w:tc>
          <w:tcPr>
            <w:tcW w:w="0" w:type="auto"/>
            <w:vAlign w:val="center"/>
          </w:tcPr>
          <w:p w14:paraId="1BFFC88F" w14:textId="77777777" w:rsidR="00DA0040" w:rsidRPr="002F5F3A" w:rsidRDefault="00DA0040" w:rsidP="00657E9B">
            <w:pPr>
              <w:pStyle w:val="aa"/>
              <w:ind w:right="20"/>
            </w:pPr>
            <w:r w:rsidRPr="002F5F3A">
              <w:t>Config</w:t>
            </w:r>
          </w:p>
        </w:tc>
      </w:tr>
    </w:tbl>
    <w:p w14:paraId="13F6147A" w14:textId="77777777" w:rsidR="00DA0040" w:rsidRPr="002F5F3A" w:rsidRDefault="00DA0040" w:rsidP="00657E9B">
      <w:pPr>
        <w:pStyle w:val="4"/>
        <w:ind w:left="0" w:right="20"/>
        <w:rPr>
          <w:szCs w:val="18"/>
        </w:rPr>
      </w:pPr>
      <w:bookmarkStart w:id="273" w:name="_Toc337198302"/>
      <w:r w:rsidRPr="002F5F3A">
        <w:rPr>
          <w:szCs w:val="18"/>
        </w:rPr>
        <w:t>Checking Command Execution Authorization with TACACS+ Server</w:t>
      </w:r>
      <w:bookmarkEnd w:id="273"/>
    </w:p>
    <w:p w14:paraId="627C4856" w14:textId="77777777" w:rsidR="00DA0040" w:rsidRPr="002F5F3A" w:rsidRDefault="00DA0040" w:rsidP="00657E9B">
      <w:pPr>
        <w:pStyle w:val="a3"/>
        <w:ind w:left="0" w:right="20"/>
        <w:rPr>
          <w:rFonts w:cs="Arial"/>
        </w:rPr>
      </w:pPr>
      <w:r w:rsidRPr="002F5F3A">
        <w:rPr>
          <w:rFonts w:cs="Arial"/>
        </w:rPr>
        <w:t xml:space="preserve">The following example shows how to check the authorization of command execution using a TACACS+ server when the interface command is executed in config mode. When there is a failure to connect to the TACACS+ server, the command execution authorization is checked by the local server. Set the interface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privilege config level 2 interface command. </w:t>
      </w:r>
    </w:p>
    <w:p w14:paraId="54EFF80A" w14:textId="77777777" w:rsidR="00DA0040" w:rsidRPr="002F5F3A" w:rsidRDefault="00DA0040" w:rsidP="00657E9B">
      <w:pPr>
        <w:pStyle w:val="a3"/>
        <w:ind w:left="0" w:right="20"/>
        <w:rPr>
          <w:rFonts w:cs="Arial"/>
        </w:rPr>
      </w:pPr>
      <w:r w:rsidRPr="002F5F3A">
        <w:rPr>
          <w:rFonts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498D38BB" w14:textId="77777777" w:rsidTr="00BF42F2">
        <w:tc>
          <w:tcPr>
            <w:tcW w:w="8820" w:type="dxa"/>
            <w:shd w:val="clear" w:color="auto" w:fill="auto"/>
          </w:tcPr>
          <w:p w14:paraId="150B6796" w14:textId="77777777" w:rsidR="00DA0040" w:rsidRPr="002F5F3A" w:rsidRDefault="00DA0040" w:rsidP="00657E9B">
            <w:pPr>
              <w:pStyle w:val="aa"/>
              <w:ind w:right="20"/>
              <w:rPr>
                <w:bCs/>
              </w:rPr>
            </w:pPr>
            <w:r w:rsidRPr="002F5F3A">
              <w:t xml:space="preserve">Switch# </w:t>
            </w:r>
            <w:r w:rsidRPr="002F5F3A">
              <w:rPr>
                <w:b/>
                <w:bCs/>
              </w:rPr>
              <w:t>configure terminal</w:t>
            </w:r>
          </w:p>
          <w:p w14:paraId="719191B2" w14:textId="77777777" w:rsidR="00DA0040" w:rsidRPr="002F5F3A" w:rsidRDefault="00DA0040" w:rsidP="00657E9B">
            <w:pPr>
              <w:pStyle w:val="aa"/>
              <w:ind w:right="20"/>
              <w:rPr>
                <w:bCs/>
              </w:rPr>
            </w:pPr>
            <w:r w:rsidRPr="002F5F3A">
              <w:t xml:space="preserve">Switch(config)# </w:t>
            </w:r>
            <w:r w:rsidRPr="002F5F3A">
              <w:rPr>
                <w:b/>
                <w:bCs/>
              </w:rPr>
              <w:t>privilege config level 2 interface</w:t>
            </w:r>
          </w:p>
          <w:p w14:paraId="788F604F" w14:textId="77777777" w:rsidR="00DA0040" w:rsidRPr="002F5F3A" w:rsidRDefault="00DA0040" w:rsidP="00657E9B">
            <w:pPr>
              <w:pStyle w:val="aa"/>
              <w:ind w:right="20"/>
              <w:rPr>
                <w:bCs/>
              </w:rPr>
            </w:pPr>
            <w:r w:rsidRPr="002F5F3A">
              <w:t xml:space="preserve">Switch(config)# </w:t>
            </w:r>
            <w:r w:rsidR="00D37C30">
              <w:rPr>
                <w:b/>
              </w:rPr>
              <w:t>aaa</w:t>
            </w:r>
            <w:r w:rsidRPr="002F5F3A">
              <w:rPr>
                <w:b/>
              </w:rPr>
              <w:t xml:space="preserve"> </w:t>
            </w:r>
            <w:r w:rsidRPr="002F5F3A">
              <w:rPr>
                <w:b/>
                <w:bCs/>
              </w:rPr>
              <w:t>authorization commands 2 default tacacs+ local</w:t>
            </w:r>
          </w:p>
          <w:p w14:paraId="2F6EA046" w14:textId="77777777" w:rsidR="00DA0040" w:rsidRPr="002F5F3A" w:rsidRDefault="00DA0040" w:rsidP="00657E9B">
            <w:pPr>
              <w:pStyle w:val="aa"/>
              <w:ind w:right="20"/>
              <w:jc w:val="both"/>
              <w:rPr>
                <w:bCs/>
              </w:rPr>
            </w:pPr>
            <w:r w:rsidRPr="002F5F3A">
              <w:t xml:space="preserve">Switch(config)# </w:t>
            </w:r>
            <w:r w:rsidRPr="002F5F3A">
              <w:rPr>
                <w:b/>
                <w:bCs/>
              </w:rPr>
              <w:t>end</w:t>
            </w:r>
          </w:p>
          <w:p w14:paraId="420774B9" w14:textId="77777777" w:rsidR="00DA0040" w:rsidRPr="002F5F3A" w:rsidRDefault="00DA0040" w:rsidP="00657E9B">
            <w:pPr>
              <w:pStyle w:val="aa"/>
              <w:ind w:right="20"/>
              <w:jc w:val="both"/>
            </w:pPr>
            <w:r w:rsidRPr="002F5F3A">
              <w:t>Switch#</w:t>
            </w:r>
          </w:p>
          <w:p w14:paraId="3315A823" w14:textId="77777777" w:rsidR="00DA0040" w:rsidRPr="002F5F3A" w:rsidRDefault="00DA0040" w:rsidP="00657E9B">
            <w:pPr>
              <w:pStyle w:val="aa"/>
              <w:ind w:right="20"/>
            </w:pPr>
            <w:r w:rsidRPr="002F5F3A">
              <w:t xml:space="preserve">Switch# </w:t>
            </w:r>
            <w:r w:rsidRPr="002F5F3A">
              <w:rPr>
                <w:b/>
              </w:rPr>
              <w:t>show command privilege</w:t>
            </w:r>
            <w:r w:rsidRPr="002F5F3A">
              <w:t xml:space="preserve"> </w:t>
            </w:r>
          </w:p>
          <w:p w14:paraId="60E012C4" w14:textId="77777777" w:rsidR="00DA0040" w:rsidRPr="002F5F3A" w:rsidRDefault="00DA0040" w:rsidP="00657E9B">
            <w:pPr>
              <w:pStyle w:val="aa"/>
              <w:ind w:right="20"/>
            </w:pPr>
            <w:r w:rsidRPr="002F5F3A">
              <w:t>COMMAND-MODE        LEVEL   Command</w:t>
            </w:r>
          </w:p>
          <w:p w14:paraId="0F3CD10F" w14:textId="77777777" w:rsidR="00DA0040" w:rsidRPr="002F5F3A" w:rsidRDefault="00DA0040" w:rsidP="00657E9B">
            <w:pPr>
              <w:pStyle w:val="aa"/>
              <w:ind w:right="20"/>
            </w:pPr>
            <w:r w:rsidRPr="002F5F3A">
              <w:t>===========================================</w:t>
            </w:r>
          </w:p>
          <w:p w14:paraId="2B2CD67C" w14:textId="77777777" w:rsidR="00DA0040" w:rsidRPr="002F5F3A" w:rsidRDefault="00DA0040" w:rsidP="00657E9B">
            <w:pPr>
              <w:pStyle w:val="aa"/>
              <w:ind w:right="20"/>
            </w:pPr>
            <w:r w:rsidRPr="002F5F3A">
              <w:t>config              2       interface</w:t>
            </w:r>
          </w:p>
          <w:p w14:paraId="722D2910" w14:textId="77777777" w:rsidR="00DA0040" w:rsidRPr="002F5F3A" w:rsidRDefault="00DA0040" w:rsidP="00657E9B">
            <w:pPr>
              <w:wordWrap/>
              <w:ind w:right="20"/>
            </w:pPr>
            <w:r w:rsidRPr="002F5F3A">
              <w:t>Switch#</w:t>
            </w:r>
          </w:p>
        </w:tc>
      </w:tr>
    </w:tbl>
    <w:p w14:paraId="49C649C1" w14:textId="77777777" w:rsidR="00DA0040" w:rsidRPr="002F5F3A" w:rsidRDefault="00DA0040" w:rsidP="00657E9B">
      <w:pPr>
        <w:pStyle w:val="a3"/>
        <w:ind w:left="0" w:right="20"/>
        <w:rPr>
          <w:rFonts w:cs="Arial"/>
        </w:rPr>
      </w:pPr>
      <w:r w:rsidRPr="002F5F3A">
        <w:rPr>
          <w:rFonts w:cs="Arial"/>
        </w:rPr>
        <w:t xml:space="preserve">When you execute </w:t>
      </w:r>
      <w:r w:rsidR="00EE7FC6">
        <w:rPr>
          <w:rFonts w:cs="Arial"/>
        </w:rPr>
        <w:t xml:space="preserve">the </w:t>
      </w:r>
      <w:r w:rsidRPr="002F5F3A">
        <w:rPr>
          <w:rFonts w:cs="Arial"/>
        </w:rPr>
        <w:t>interface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3E2269E8" w14:textId="77777777" w:rsidTr="00BF42F2">
        <w:tc>
          <w:tcPr>
            <w:tcW w:w="8820" w:type="dxa"/>
            <w:shd w:val="clear" w:color="auto" w:fill="auto"/>
          </w:tcPr>
          <w:p w14:paraId="57085990" w14:textId="77777777" w:rsidR="00DA0040" w:rsidRPr="002F5F3A" w:rsidRDefault="00DA0040" w:rsidP="00657E9B">
            <w:pPr>
              <w:wordWrap/>
              <w:ind w:right="20"/>
            </w:pPr>
            <w:r w:rsidRPr="002F5F3A">
              <w:t>Switch (config)# interface VLAN 1</w:t>
            </w:r>
          </w:p>
          <w:p w14:paraId="7660CB17" w14:textId="77777777" w:rsidR="00DA0040" w:rsidRPr="002F5F3A" w:rsidRDefault="00DA0040" w:rsidP="00657E9B">
            <w:pPr>
              <w:wordWrap/>
              <w:ind w:right="20"/>
            </w:pPr>
            <w:r w:rsidRPr="002F5F3A">
              <w:t>% Command authorization failed</w:t>
            </w:r>
          </w:p>
          <w:p w14:paraId="7A5C3321" w14:textId="77777777" w:rsidR="00DA0040" w:rsidRPr="002F5F3A" w:rsidRDefault="00DA0040" w:rsidP="00657E9B">
            <w:pPr>
              <w:wordWrap/>
              <w:ind w:right="20"/>
            </w:pPr>
            <w:r w:rsidRPr="002F5F3A">
              <w:t>Switch (config)#</w:t>
            </w:r>
          </w:p>
        </w:tc>
      </w:tr>
    </w:tbl>
    <w:p w14:paraId="4945B8EE" w14:textId="77777777" w:rsidR="00DA0040" w:rsidRPr="00D867F8" w:rsidRDefault="00DA0040" w:rsidP="00657E9B">
      <w:pPr>
        <w:pStyle w:val="3"/>
        <w:ind w:left="0" w:right="20"/>
      </w:pPr>
      <w:bookmarkStart w:id="274" w:name="_Toc281502849"/>
      <w:bookmarkStart w:id="275" w:name="_Toc292809747"/>
      <w:bookmarkStart w:id="276" w:name="_Toc337198303"/>
      <w:bookmarkStart w:id="277" w:name="_Toc348625841"/>
      <w:bookmarkStart w:id="278" w:name="_Toc444694900"/>
      <w:r w:rsidRPr="00D867F8">
        <w:t>Accounting</w:t>
      </w:r>
      <w:bookmarkEnd w:id="274"/>
      <w:bookmarkEnd w:id="275"/>
      <w:bookmarkEnd w:id="276"/>
      <w:bookmarkEnd w:id="277"/>
      <w:bookmarkEnd w:id="278"/>
    </w:p>
    <w:p w14:paraId="12D45F86" w14:textId="77777777" w:rsidR="00DA0040" w:rsidRPr="002F5F3A" w:rsidRDefault="00DA0040" w:rsidP="00657E9B">
      <w:pPr>
        <w:pStyle w:val="a3"/>
        <w:ind w:left="0" w:right="20"/>
        <w:rPr>
          <w:rFonts w:cs="Arial"/>
        </w:rPr>
      </w:pPr>
      <w:r w:rsidRPr="002F5F3A">
        <w:rPr>
          <w:rFonts w:cs="Arial"/>
        </w:rPr>
        <w:t>The system can manage session access history and command execution history via the AAA accounting.</w:t>
      </w:r>
    </w:p>
    <w:p w14:paraId="78616215" w14:textId="77777777" w:rsidR="00DA0040" w:rsidRPr="00D867F8" w:rsidRDefault="00DA0040" w:rsidP="00657E9B">
      <w:pPr>
        <w:pStyle w:val="3"/>
        <w:ind w:left="0" w:right="20"/>
      </w:pPr>
      <w:bookmarkStart w:id="279" w:name="_Toc337198304"/>
      <w:bookmarkStart w:id="280" w:name="_Toc348625842"/>
      <w:bookmarkStart w:id="281" w:name="_Toc444694901"/>
      <w:bookmarkStart w:id="282" w:name="_Toc281502850"/>
      <w:bookmarkStart w:id="283" w:name="_Toc292809748"/>
      <w:r w:rsidRPr="00D867F8">
        <w:t>Session Access Management</w:t>
      </w:r>
      <w:bookmarkEnd w:id="279"/>
      <w:bookmarkEnd w:id="280"/>
      <w:bookmarkEnd w:id="281"/>
      <w:r w:rsidRPr="00D867F8">
        <w:t xml:space="preserve"> </w:t>
      </w:r>
      <w:bookmarkEnd w:id="282"/>
      <w:bookmarkEnd w:id="283"/>
    </w:p>
    <w:p w14:paraId="4AFCA7A1" w14:textId="77777777" w:rsidR="00DA0040" w:rsidRPr="002F5F3A" w:rsidRDefault="00DA0040" w:rsidP="00657E9B">
      <w:pPr>
        <w:pStyle w:val="a3"/>
        <w:ind w:left="0" w:right="20"/>
        <w:rPr>
          <w:rFonts w:cs="Arial"/>
        </w:rPr>
      </w:pPr>
      <w:r w:rsidRPr="002F5F3A">
        <w:rPr>
          <w:rFonts w:cs="Arial"/>
        </w:rPr>
        <w:t xml:space="preserve">You can record the system access history to the TACACS+ server with the following command: </w:t>
      </w:r>
    </w:p>
    <w:p w14:paraId="59B7A9D2" w14:textId="77777777" w:rsidR="00DA0040" w:rsidRPr="002F5F3A" w:rsidRDefault="00125B19" w:rsidP="00657E9B">
      <w:pPr>
        <w:pStyle w:val="affff4"/>
        <w:wordWrap/>
        <w:ind w:left="0" w:right="20"/>
      </w:pPr>
      <w:bookmarkStart w:id="284" w:name="_Toc348626295"/>
      <w:bookmarkStart w:id="285" w:name="_Toc391575153"/>
      <w:bookmarkStart w:id="286" w:name="_Toc281502944"/>
      <w:bookmarkStart w:id="287" w:name="_Toc292810185"/>
      <w:bookmarkStart w:id="288" w:name="_Toc294705574"/>
      <w:r>
        <w:t xml:space="preserve">Table </w:t>
      </w:r>
      <w:r w:rsidR="005832B8">
        <w:fldChar w:fldCharType="begin"/>
      </w:r>
      <w:r>
        <w:instrText xml:space="preserve"> SEQ Table \* ARABIC </w:instrText>
      </w:r>
      <w:r w:rsidR="005832B8">
        <w:fldChar w:fldCharType="separate"/>
      </w:r>
      <w:r>
        <w:rPr>
          <w:noProof/>
        </w:rPr>
        <w:t>11</w:t>
      </w:r>
      <w:r w:rsidR="005832B8">
        <w:rPr>
          <w:noProof/>
        </w:rPr>
        <w:fldChar w:fldCharType="end"/>
      </w:r>
      <w:r>
        <w:t xml:space="preserve"> </w:t>
      </w:r>
      <w:r w:rsidR="00DA0040" w:rsidRPr="002F5F3A">
        <w:t>Session Access Management</w:t>
      </w:r>
      <w:bookmarkEnd w:id="284"/>
      <w:bookmarkEnd w:id="285"/>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0"/>
        <w:gridCol w:w="3731"/>
        <w:gridCol w:w="757"/>
      </w:tblGrid>
      <w:tr w:rsidR="00DA0040" w:rsidRPr="002F5F3A" w14:paraId="04FC6E4A" w14:textId="77777777" w:rsidTr="00BF42F2">
        <w:tc>
          <w:tcPr>
            <w:tcW w:w="0" w:type="auto"/>
            <w:shd w:val="clear" w:color="auto" w:fill="E6E6E6"/>
            <w:vAlign w:val="center"/>
          </w:tcPr>
          <w:bookmarkEnd w:id="286"/>
          <w:bookmarkEnd w:id="287"/>
          <w:bookmarkEnd w:id="288"/>
          <w:p w14:paraId="75FAD16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32413145"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0A0BE27C" w14:textId="77777777" w:rsidR="00DA0040" w:rsidRPr="002F5F3A" w:rsidRDefault="00DA0040" w:rsidP="00657E9B">
            <w:pPr>
              <w:pStyle w:val="ab"/>
              <w:wordWrap/>
              <w:ind w:right="20"/>
              <w:rPr>
                <w:b w:val="0"/>
              </w:rPr>
            </w:pPr>
            <w:r w:rsidRPr="002F5F3A">
              <w:rPr>
                <w:b w:val="0"/>
              </w:rPr>
              <w:t>Mode</w:t>
            </w:r>
          </w:p>
        </w:tc>
      </w:tr>
      <w:tr w:rsidR="00DA0040" w:rsidRPr="002F5F3A" w14:paraId="2BDD5FA8" w14:textId="77777777" w:rsidTr="00BF42F2">
        <w:tc>
          <w:tcPr>
            <w:tcW w:w="0" w:type="auto"/>
            <w:vAlign w:val="center"/>
          </w:tcPr>
          <w:p w14:paraId="631FCC0C" w14:textId="77777777" w:rsidR="00DA0040" w:rsidRPr="002F5F3A" w:rsidRDefault="00D37C30" w:rsidP="00657E9B">
            <w:pPr>
              <w:pStyle w:val="aa"/>
              <w:ind w:right="20"/>
            </w:pPr>
            <w:r>
              <w:lastRenderedPageBreak/>
              <w:t>aaa</w:t>
            </w:r>
            <w:r w:rsidR="00DA0040" w:rsidRPr="002F5F3A">
              <w:t xml:space="preserve"> accounting exec default (start-stop|stop-only) tacacs+</w:t>
            </w:r>
          </w:p>
        </w:tc>
        <w:tc>
          <w:tcPr>
            <w:tcW w:w="0" w:type="auto"/>
            <w:vAlign w:val="center"/>
          </w:tcPr>
          <w:p w14:paraId="55E3C6EB" w14:textId="77777777" w:rsidR="00DA0040" w:rsidRPr="002F5F3A" w:rsidRDefault="00DA0040" w:rsidP="00657E9B">
            <w:pPr>
              <w:pStyle w:val="afffc"/>
              <w:ind w:right="20"/>
              <w:jc w:val="both"/>
            </w:pPr>
            <w:r w:rsidRPr="002F5F3A">
              <w:t>Sends system access history to TACACS+ server.</w:t>
            </w:r>
          </w:p>
          <w:p w14:paraId="1E53080E" w14:textId="77777777" w:rsidR="00DA0040" w:rsidRPr="002F5F3A" w:rsidRDefault="00DA0040" w:rsidP="00657E9B">
            <w:pPr>
              <w:pStyle w:val="a9"/>
              <w:tabs>
                <w:tab w:val="num" w:pos="360"/>
              </w:tabs>
              <w:wordWrap/>
              <w:spacing w:line="240" w:lineRule="auto"/>
              <w:ind w:right="20" w:hanging="284"/>
            </w:pPr>
            <w:r w:rsidRPr="002F5F3A">
              <w:t>start-stop: Records start-stop log</w:t>
            </w:r>
          </w:p>
          <w:p w14:paraId="7268BD07" w14:textId="77777777" w:rsidR="00DA0040" w:rsidRPr="002F5F3A" w:rsidRDefault="00DA0040" w:rsidP="00657E9B">
            <w:pPr>
              <w:pStyle w:val="a9"/>
              <w:tabs>
                <w:tab w:val="num" w:pos="360"/>
              </w:tabs>
              <w:wordWrap/>
              <w:spacing w:line="240" w:lineRule="auto"/>
              <w:ind w:right="20" w:hanging="284"/>
            </w:pPr>
            <w:r w:rsidRPr="002F5F3A">
              <w:t>stop-only: Only records stop log</w:t>
            </w:r>
          </w:p>
        </w:tc>
        <w:tc>
          <w:tcPr>
            <w:tcW w:w="0" w:type="auto"/>
            <w:vAlign w:val="center"/>
          </w:tcPr>
          <w:p w14:paraId="37289B5F" w14:textId="77777777" w:rsidR="00DA0040" w:rsidRPr="002F5F3A" w:rsidRDefault="00DA0040" w:rsidP="00657E9B">
            <w:pPr>
              <w:pStyle w:val="aa"/>
              <w:ind w:right="20"/>
            </w:pPr>
            <w:r w:rsidRPr="002F5F3A">
              <w:t>Config</w:t>
            </w:r>
          </w:p>
        </w:tc>
      </w:tr>
      <w:tr w:rsidR="00DA0040" w:rsidRPr="002F5F3A" w14:paraId="545B5321" w14:textId="77777777" w:rsidTr="00BF42F2">
        <w:tc>
          <w:tcPr>
            <w:tcW w:w="0" w:type="auto"/>
            <w:vAlign w:val="center"/>
          </w:tcPr>
          <w:p w14:paraId="66AB8932" w14:textId="77777777" w:rsidR="00DA0040" w:rsidRPr="002F5F3A" w:rsidRDefault="00DA0040" w:rsidP="00657E9B">
            <w:pPr>
              <w:pStyle w:val="aa"/>
              <w:ind w:right="20"/>
            </w:pPr>
            <w:r w:rsidRPr="002F5F3A">
              <w:t xml:space="preserve">no </w:t>
            </w:r>
            <w:r w:rsidR="00D37C30">
              <w:t>aaa</w:t>
            </w:r>
            <w:r w:rsidRPr="002F5F3A">
              <w:t xml:space="preserve"> accounting exec default</w:t>
            </w:r>
          </w:p>
        </w:tc>
        <w:tc>
          <w:tcPr>
            <w:tcW w:w="0" w:type="auto"/>
            <w:vAlign w:val="center"/>
          </w:tcPr>
          <w:p w14:paraId="5DBB22D9" w14:textId="77777777" w:rsidR="00DA0040" w:rsidRPr="002F5F3A" w:rsidRDefault="00DA0040" w:rsidP="00657E9B">
            <w:pPr>
              <w:pStyle w:val="afffc"/>
              <w:ind w:right="20"/>
              <w:jc w:val="both"/>
            </w:pPr>
            <w:r w:rsidRPr="002F5F3A">
              <w:t>Does not send system access history to TACACS+ server.</w:t>
            </w:r>
          </w:p>
        </w:tc>
        <w:tc>
          <w:tcPr>
            <w:tcW w:w="0" w:type="auto"/>
            <w:vAlign w:val="center"/>
          </w:tcPr>
          <w:p w14:paraId="6F34B6F2" w14:textId="77777777" w:rsidR="00DA0040" w:rsidRPr="002F5F3A" w:rsidRDefault="00DA0040" w:rsidP="00657E9B">
            <w:pPr>
              <w:pStyle w:val="aa"/>
              <w:ind w:right="20"/>
            </w:pPr>
            <w:r w:rsidRPr="002F5F3A">
              <w:t>Config</w:t>
            </w:r>
          </w:p>
        </w:tc>
      </w:tr>
    </w:tbl>
    <w:p w14:paraId="4E910483" w14:textId="77777777" w:rsidR="00DA0040" w:rsidRPr="002F5F3A" w:rsidRDefault="00DA0040" w:rsidP="00657E9B">
      <w:pPr>
        <w:pStyle w:val="a3"/>
        <w:ind w:left="0" w:right="20"/>
        <w:rPr>
          <w:rFonts w:cs="Arial"/>
        </w:rPr>
      </w:pPr>
      <w:r w:rsidRPr="002F5F3A">
        <w:rPr>
          <w:rFonts w:cs="Arial"/>
        </w:rPr>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3BCD8998" w14:textId="77777777" w:rsidTr="00BF42F2">
        <w:trPr>
          <w:trHeight w:val="90"/>
        </w:trPr>
        <w:tc>
          <w:tcPr>
            <w:tcW w:w="8820" w:type="dxa"/>
            <w:shd w:val="clear" w:color="auto" w:fill="auto"/>
          </w:tcPr>
          <w:p w14:paraId="2C66E22B" w14:textId="77777777" w:rsidR="00DA0040" w:rsidRPr="002F5F3A" w:rsidRDefault="00DA0040" w:rsidP="00657E9B">
            <w:pPr>
              <w:pStyle w:val="aa"/>
              <w:ind w:right="20"/>
              <w:rPr>
                <w:b/>
                <w:bCs/>
              </w:rPr>
            </w:pPr>
            <w:r w:rsidRPr="002F5F3A">
              <w:t xml:space="preserve">Switch# </w:t>
            </w:r>
            <w:r w:rsidRPr="002F5F3A">
              <w:rPr>
                <w:bCs/>
              </w:rPr>
              <w:t>configure terminal</w:t>
            </w:r>
          </w:p>
          <w:p w14:paraId="01FF5787" w14:textId="77777777" w:rsidR="00DA0040" w:rsidRPr="002F5F3A" w:rsidRDefault="00DA0040" w:rsidP="00657E9B">
            <w:pPr>
              <w:pStyle w:val="aa"/>
              <w:ind w:right="20"/>
              <w:jc w:val="both"/>
            </w:pPr>
            <w:r w:rsidRPr="002F5F3A">
              <w:t xml:space="preserve">Switch(config)# </w:t>
            </w:r>
            <w:r w:rsidR="00D37C30">
              <w:rPr>
                <w:b/>
              </w:rPr>
              <w:t>aaa</w:t>
            </w:r>
            <w:r w:rsidRPr="002F5F3A">
              <w:rPr>
                <w:b/>
              </w:rPr>
              <w:t xml:space="preserve"> </w:t>
            </w:r>
            <w:r w:rsidRPr="002F5F3A">
              <w:rPr>
                <w:b/>
                <w:bCs/>
              </w:rPr>
              <w:t>accounting exec default start-stop tacacs+</w:t>
            </w:r>
          </w:p>
        </w:tc>
      </w:tr>
    </w:tbl>
    <w:p w14:paraId="572464DC" w14:textId="77777777" w:rsidR="00DA0040" w:rsidRPr="002F5F3A" w:rsidRDefault="00DA0040" w:rsidP="00657E9B">
      <w:pPr>
        <w:pStyle w:val="4"/>
        <w:ind w:left="0" w:right="20"/>
        <w:rPr>
          <w:szCs w:val="18"/>
        </w:rPr>
      </w:pPr>
      <w:bookmarkStart w:id="289" w:name="_Toc337198305"/>
      <w:bookmarkStart w:id="290" w:name="_Toc281502851"/>
      <w:bookmarkStart w:id="291" w:name="_Toc292809749"/>
      <w:r w:rsidRPr="002F5F3A">
        <w:rPr>
          <w:szCs w:val="18"/>
        </w:rPr>
        <w:t>Managing Command Execution History</w:t>
      </w:r>
      <w:bookmarkEnd w:id="289"/>
    </w:p>
    <w:p w14:paraId="2A3E3832" w14:textId="77777777" w:rsidR="00DA0040" w:rsidRPr="002F5F3A" w:rsidRDefault="00DA0040" w:rsidP="00657E9B">
      <w:pPr>
        <w:pStyle w:val="a3"/>
        <w:ind w:left="0" w:right="20"/>
        <w:rPr>
          <w:rFonts w:cs="Arial"/>
        </w:rPr>
      </w:pPr>
      <w:r w:rsidRPr="002F5F3A">
        <w:rPr>
          <w:rFonts w:cs="Arial"/>
        </w:rPr>
        <w:t xml:space="preserve">When you execute </w:t>
      </w:r>
      <w:r w:rsidR="00530B89">
        <w:rPr>
          <w:rFonts w:cs="Arial"/>
        </w:rPr>
        <w:t xml:space="preserve">a </w:t>
      </w:r>
      <w:r w:rsidRPr="002F5F3A">
        <w:rPr>
          <w:rFonts w:cs="Arial"/>
        </w:rPr>
        <w:t xml:space="preserve">specific command, you can manage execution history with TACACS+ server. </w:t>
      </w:r>
    </w:p>
    <w:p w14:paraId="2FFE9BB3" w14:textId="77777777" w:rsidR="00DA0040" w:rsidRPr="002F5F3A" w:rsidRDefault="00DA0040" w:rsidP="00657E9B">
      <w:pPr>
        <w:pStyle w:val="a3"/>
        <w:ind w:left="0" w:right="20"/>
        <w:rPr>
          <w:rFonts w:cs="Arial"/>
        </w:rPr>
      </w:pPr>
      <w:r w:rsidRPr="002F5F3A">
        <w:rPr>
          <w:rFonts w:cs="Arial"/>
        </w:rPr>
        <w:t>In other words, each command has a privilege level, and you can change the settings as necessary.</w:t>
      </w:r>
    </w:p>
    <w:p w14:paraId="55A7EB15" w14:textId="77777777" w:rsidR="00DA0040" w:rsidRPr="002F5F3A" w:rsidRDefault="00125B19" w:rsidP="00657E9B">
      <w:pPr>
        <w:pStyle w:val="affff4"/>
        <w:wordWrap/>
        <w:ind w:left="0" w:right="20"/>
      </w:pPr>
      <w:bookmarkStart w:id="292" w:name="_Toc348626296"/>
      <w:bookmarkStart w:id="293" w:name="_Toc391575154"/>
      <w:bookmarkStart w:id="294" w:name="_Toc281502945"/>
      <w:bookmarkStart w:id="295" w:name="_Toc292810186"/>
      <w:bookmarkStart w:id="296" w:name="_Toc294705575"/>
      <w:r>
        <w:t xml:space="preserve">Table </w:t>
      </w:r>
      <w:r w:rsidR="005832B8">
        <w:fldChar w:fldCharType="begin"/>
      </w:r>
      <w:r>
        <w:instrText xml:space="preserve"> SEQ Table \* ARABIC </w:instrText>
      </w:r>
      <w:r w:rsidR="005832B8">
        <w:fldChar w:fldCharType="separate"/>
      </w:r>
      <w:r>
        <w:rPr>
          <w:noProof/>
        </w:rPr>
        <w:t>12</w:t>
      </w:r>
      <w:r w:rsidR="005832B8">
        <w:rPr>
          <w:noProof/>
        </w:rPr>
        <w:fldChar w:fldCharType="end"/>
      </w:r>
      <w:r w:rsidR="00DA0040" w:rsidRPr="002F5F3A">
        <w:t xml:space="preserve"> Managing Command Execution History</w:t>
      </w:r>
      <w:bookmarkEnd w:id="292"/>
      <w:bookmarkEnd w:id="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21"/>
        <w:gridCol w:w="4820"/>
        <w:gridCol w:w="757"/>
      </w:tblGrid>
      <w:tr w:rsidR="00DA0040" w:rsidRPr="002F5F3A" w14:paraId="12D2CE4A" w14:textId="77777777" w:rsidTr="00BF42F2">
        <w:tc>
          <w:tcPr>
            <w:tcW w:w="0" w:type="auto"/>
            <w:shd w:val="clear" w:color="auto" w:fill="E6E6E6"/>
            <w:vAlign w:val="center"/>
          </w:tcPr>
          <w:bookmarkEnd w:id="294"/>
          <w:bookmarkEnd w:id="295"/>
          <w:bookmarkEnd w:id="296"/>
          <w:p w14:paraId="25F2624B"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5EB18CAB"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5C6E6984" w14:textId="77777777" w:rsidR="00DA0040" w:rsidRPr="002F5F3A" w:rsidRDefault="00DA0040" w:rsidP="00657E9B">
            <w:pPr>
              <w:pStyle w:val="ab"/>
              <w:wordWrap/>
              <w:ind w:right="20"/>
              <w:rPr>
                <w:b w:val="0"/>
              </w:rPr>
            </w:pPr>
            <w:r w:rsidRPr="002F5F3A">
              <w:rPr>
                <w:b w:val="0"/>
              </w:rPr>
              <w:t>Mode</w:t>
            </w:r>
          </w:p>
        </w:tc>
      </w:tr>
      <w:tr w:rsidR="00DA0040" w:rsidRPr="002F5F3A" w14:paraId="637F7183" w14:textId="77777777" w:rsidTr="00BF42F2">
        <w:tc>
          <w:tcPr>
            <w:tcW w:w="0" w:type="auto"/>
            <w:vAlign w:val="center"/>
          </w:tcPr>
          <w:p w14:paraId="3C409E7C" w14:textId="77777777" w:rsidR="00DA0040" w:rsidRPr="002F5F3A" w:rsidRDefault="00D37C30" w:rsidP="00657E9B">
            <w:pPr>
              <w:pStyle w:val="aa"/>
              <w:ind w:right="20"/>
            </w:pPr>
            <w:r>
              <w:t>aaa</w:t>
            </w:r>
            <w:r w:rsidR="00DA0040" w:rsidRPr="002F5F3A">
              <w:t xml:space="preserve"> accounting commands </w:t>
            </w:r>
          </w:p>
          <w:p w14:paraId="160CDE54" w14:textId="77777777" w:rsidR="00DA0040" w:rsidRPr="002F5F3A" w:rsidRDefault="00DA0040" w:rsidP="00657E9B">
            <w:pPr>
              <w:pStyle w:val="aa"/>
              <w:ind w:right="20"/>
            </w:pPr>
            <w:r w:rsidRPr="002F5F3A">
              <w:t>&lt;0-15&gt; default tacacs+</w:t>
            </w:r>
          </w:p>
        </w:tc>
        <w:tc>
          <w:tcPr>
            <w:tcW w:w="0" w:type="auto"/>
            <w:vAlign w:val="center"/>
          </w:tcPr>
          <w:p w14:paraId="06BA09D8" w14:textId="77777777" w:rsidR="00DA0040" w:rsidRPr="002F5F3A" w:rsidRDefault="00DA0040" w:rsidP="00657E9B">
            <w:pPr>
              <w:pStyle w:val="afffc"/>
              <w:ind w:right="20"/>
              <w:jc w:val="both"/>
            </w:pPr>
            <w:r w:rsidRPr="002F5F3A">
              <w:t>Records command execution history having relevant privilege level to TACACS+ server.</w:t>
            </w:r>
          </w:p>
          <w:p w14:paraId="2A186854" w14:textId="77777777" w:rsidR="00DA0040" w:rsidRPr="002F5F3A" w:rsidRDefault="00DA0040" w:rsidP="00657E9B">
            <w:pPr>
              <w:pStyle w:val="afffc"/>
              <w:ind w:right="20"/>
              <w:jc w:val="both"/>
            </w:pPr>
            <w:r w:rsidRPr="002F5F3A">
              <w:rPr>
                <w:lang w:val="fr-FR"/>
              </w:rPr>
              <w:t>&lt;0-15&gt;: privilege level.</w:t>
            </w:r>
          </w:p>
        </w:tc>
        <w:tc>
          <w:tcPr>
            <w:tcW w:w="0" w:type="auto"/>
            <w:vAlign w:val="center"/>
          </w:tcPr>
          <w:p w14:paraId="05673596" w14:textId="77777777" w:rsidR="00DA0040" w:rsidRPr="002F5F3A" w:rsidRDefault="00DA0040" w:rsidP="00657E9B">
            <w:pPr>
              <w:pStyle w:val="aa"/>
              <w:ind w:right="20"/>
            </w:pPr>
            <w:r w:rsidRPr="002F5F3A">
              <w:t>Config</w:t>
            </w:r>
          </w:p>
        </w:tc>
      </w:tr>
      <w:tr w:rsidR="00DA0040" w:rsidRPr="002F5F3A" w14:paraId="11F8B36C" w14:textId="77777777" w:rsidTr="00BF42F2">
        <w:tc>
          <w:tcPr>
            <w:tcW w:w="0" w:type="auto"/>
            <w:vAlign w:val="center"/>
          </w:tcPr>
          <w:p w14:paraId="2B32AD5F" w14:textId="77777777" w:rsidR="00DA0040" w:rsidRPr="002F5F3A" w:rsidRDefault="00DA0040" w:rsidP="00657E9B">
            <w:pPr>
              <w:pStyle w:val="aa"/>
              <w:ind w:right="20"/>
            </w:pPr>
            <w:r w:rsidRPr="002F5F3A">
              <w:t xml:space="preserve">no </w:t>
            </w:r>
            <w:r w:rsidR="00D37C30">
              <w:t>aaa</w:t>
            </w:r>
            <w:r w:rsidRPr="002F5F3A">
              <w:t xml:space="preserve"> accounting commands &lt;0-15&gt; default</w:t>
            </w:r>
          </w:p>
        </w:tc>
        <w:tc>
          <w:tcPr>
            <w:tcW w:w="0" w:type="auto"/>
            <w:vAlign w:val="center"/>
          </w:tcPr>
          <w:p w14:paraId="5231D5E0" w14:textId="77777777" w:rsidR="00DA0040" w:rsidRPr="002F5F3A" w:rsidRDefault="00DA0040" w:rsidP="00657E9B">
            <w:pPr>
              <w:pStyle w:val="afffc"/>
              <w:ind w:right="20"/>
              <w:jc w:val="both"/>
            </w:pPr>
            <w:r w:rsidRPr="002F5F3A">
              <w:t>Does not record command execution history having relevant privilege level to TACACS+ server.</w:t>
            </w:r>
          </w:p>
          <w:p w14:paraId="5CE6CD56" w14:textId="77777777" w:rsidR="00DA0040" w:rsidRPr="002F5F3A" w:rsidRDefault="00DA0040" w:rsidP="00657E9B">
            <w:pPr>
              <w:pStyle w:val="afffc"/>
              <w:ind w:right="20"/>
              <w:jc w:val="both"/>
            </w:pPr>
            <w:r w:rsidRPr="002F5F3A">
              <w:rPr>
                <w:lang w:val="fr-FR"/>
              </w:rPr>
              <w:t>&lt;0-15&gt;: privilege level.</w:t>
            </w:r>
          </w:p>
        </w:tc>
        <w:tc>
          <w:tcPr>
            <w:tcW w:w="0" w:type="auto"/>
            <w:vAlign w:val="center"/>
          </w:tcPr>
          <w:p w14:paraId="1D6049B7" w14:textId="77777777" w:rsidR="00DA0040" w:rsidRPr="002F5F3A" w:rsidRDefault="00DA0040" w:rsidP="00657E9B">
            <w:pPr>
              <w:pStyle w:val="aa"/>
              <w:ind w:right="20"/>
            </w:pPr>
            <w:r w:rsidRPr="002F5F3A">
              <w:t>Config</w:t>
            </w:r>
          </w:p>
        </w:tc>
      </w:tr>
    </w:tbl>
    <w:p w14:paraId="0D07E3B8" w14:textId="77777777" w:rsidR="00DA0040" w:rsidRPr="002F5F3A" w:rsidRDefault="00DA0040" w:rsidP="00657E9B">
      <w:pPr>
        <w:pStyle w:val="4"/>
        <w:ind w:left="0" w:right="20"/>
        <w:rPr>
          <w:szCs w:val="18"/>
        </w:rPr>
      </w:pPr>
      <w:bookmarkStart w:id="297" w:name="_Toc337198306"/>
      <w:r w:rsidRPr="002F5F3A">
        <w:rPr>
          <w:szCs w:val="18"/>
        </w:rPr>
        <w:t xml:space="preserve">Command Execution Status </w:t>
      </w:r>
      <w:bookmarkEnd w:id="290"/>
      <w:bookmarkEnd w:id="291"/>
      <w:r w:rsidRPr="002F5F3A">
        <w:rPr>
          <w:szCs w:val="18"/>
        </w:rPr>
        <w:t>Management</w:t>
      </w:r>
      <w:bookmarkEnd w:id="297"/>
    </w:p>
    <w:p w14:paraId="02B7C724" w14:textId="77777777" w:rsidR="00DA0040" w:rsidRPr="002F5F3A" w:rsidRDefault="00DA0040" w:rsidP="00657E9B">
      <w:pPr>
        <w:pStyle w:val="a3"/>
        <w:ind w:left="0" w:right="20"/>
        <w:rPr>
          <w:rFonts w:cs="Arial"/>
          <w:bCs/>
        </w:rPr>
      </w:pPr>
      <w:r w:rsidRPr="002F5F3A">
        <w:rPr>
          <w:rFonts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69B332D8" w14:textId="77777777" w:rsidTr="00BF42F2">
        <w:tc>
          <w:tcPr>
            <w:tcW w:w="8820" w:type="dxa"/>
            <w:shd w:val="clear" w:color="auto" w:fill="auto"/>
          </w:tcPr>
          <w:p w14:paraId="5F5F5385" w14:textId="77777777" w:rsidR="00DA0040" w:rsidRPr="002F5F3A" w:rsidRDefault="00DA0040" w:rsidP="00657E9B">
            <w:pPr>
              <w:pStyle w:val="aa"/>
              <w:ind w:right="20"/>
              <w:rPr>
                <w:bCs/>
              </w:rPr>
            </w:pPr>
            <w:r w:rsidRPr="002F5F3A">
              <w:t xml:space="preserve">Switch# </w:t>
            </w:r>
            <w:r w:rsidRPr="002F5F3A">
              <w:rPr>
                <w:b/>
                <w:bCs/>
              </w:rPr>
              <w:t>configure terminal</w:t>
            </w:r>
          </w:p>
          <w:p w14:paraId="6713EBEF" w14:textId="77777777" w:rsidR="00DA0040" w:rsidRPr="002F5F3A" w:rsidRDefault="00DA0040" w:rsidP="00657E9B">
            <w:pPr>
              <w:pStyle w:val="aa"/>
              <w:ind w:right="20"/>
              <w:rPr>
                <w:bCs/>
              </w:rPr>
            </w:pPr>
            <w:r w:rsidRPr="002F5F3A">
              <w:t xml:space="preserve">Switch(config)# </w:t>
            </w:r>
            <w:r w:rsidRPr="002F5F3A">
              <w:rPr>
                <w:b/>
                <w:bCs/>
              </w:rPr>
              <w:t>privilege exec level 15 show</w:t>
            </w:r>
          </w:p>
          <w:p w14:paraId="024F1FC5" w14:textId="77777777" w:rsidR="00DA0040" w:rsidRPr="002F5F3A" w:rsidRDefault="00DA0040" w:rsidP="00657E9B">
            <w:pPr>
              <w:pStyle w:val="aa"/>
              <w:ind w:right="20"/>
            </w:pPr>
            <w:r w:rsidRPr="002F5F3A">
              <w:t xml:space="preserve">Switch(config)# </w:t>
            </w:r>
            <w:r w:rsidR="00D37C30">
              <w:rPr>
                <w:b/>
              </w:rPr>
              <w:t>aaa</w:t>
            </w:r>
            <w:r w:rsidRPr="002F5F3A">
              <w:rPr>
                <w:b/>
              </w:rPr>
              <w:t xml:space="preserve"> accounting commands 15 default tacacs+</w:t>
            </w:r>
          </w:p>
          <w:p w14:paraId="30828A48" w14:textId="77777777" w:rsidR="00DA0040" w:rsidRPr="002F5F3A" w:rsidRDefault="00DA0040" w:rsidP="00657E9B">
            <w:pPr>
              <w:pStyle w:val="aa"/>
              <w:ind w:right="20"/>
              <w:jc w:val="both"/>
              <w:rPr>
                <w:bCs/>
              </w:rPr>
            </w:pPr>
            <w:r w:rsidRPr="002F5F3A">
              <w:t>Switch(config)#</w:t>
            </w:r>
            <w:r w:rsidRPr="002F5F3A">
              <w:rPr>
                <w:b/>
              </w:rPr>
              <w:t xml:space="preserve"> </w:t>
            </w:r>
            <w:r w:rsidRPr="002F5F3A">
              <w:rPr>
                <w:b/>
                <w:bCs/>
              </w:rPr>
              <w:t>end</w:t>
            </w:r>
          </w:p>
          <w:p w14:paraId="1AFFAB1A" w14:textId="77777777" w:rsidR="00DA0040" w:rsidRPr="002F5F3A" w:rsidRDefault="00DA0040" w:rsidP="00657E9B">
            <w:pPr>
              <w:pStyle w:val="aa"/>
              <w:ind w:right="20"/>
              <w:jc w:val="both"/>
            </w:pPr>
            <w:r w:rsidRPr="002F5F3A">
              <w:t>Switch#</w:t>
            </w:r>
          </w:p>
          <w:p w14:paraId="5D53BEBD" w14:textId="77777777" w:rsidR="00DA0040" w:rsidRPr="002F5F3A" w:rsidRDefault="00DA0040" w:rsidP="00657E9B">
            <w:pPr>
              <w:pStyle w:val="aa"/>
              <w:ind w:right="20"/>
            </w:pPr>
            <w:r w:rsidRPr="002F5F3A">
              <w:t xml:space="preserve">Switch# </w:t>
            </w:r>
            <w:r w:rsidRPr="002F5F3A">
              <w:rPr>
                <w:b/>
              </w:rPr>
              <w:t>show command privilege</w:t>
            </w:r>
            <w:r w:rsidRPr="002F5F3A">
              <w:t xml:space="preserve"> </w:t>
            </w:r>
          </w:p>
          <w:p w14:paraId="70C93EA3" w14:textId="77777777" w:rsidR="00DA0040" w:rsidRPr="002F5F3A" w:rsidRDefault="00DA0040" w:rsidP="00657E9B">
            <w:pPr>
              <w:pStyle w:val="aa"/>
              <w:ind w:right="20"/>
            </w:pPr>
            <w:r w:rsidRPr="002F5F3A">
              <w:t>COMMAND-MODE        LEVEL   Command</w:t>
            </w:r>
          </w:p>
          <w:p w14:paraId="7374D538" w14:textId="77777777" w:rsidR="00DA0040" w:rsidRPr="002F5F3A" w:rsidRDefault="00DA0040" w:rsidP="00657E9B">
            <w:pPr>
              <w:pStyle w:val="aa"/>
              <w:ind w:right="20"/>
            </w:pPr>
            <w:r w:rsidRPr="002F5F3A">
              <w:t>===========================================</w:t>
            </w:r>
          </w:p>
          <w:p w14:paraId="6424B5A9" w14:textId="77777777" w:rsidR="00DA0040" w:rsidRPr="002F5F3A" w:rsidRDefault="00DA0040" w:rsidP="00657E9B">
            <w:pPr>
              <w:pStyle w:val="aa"/>
              <w:ind w:right="20"/>
            </w:pPr>
            <w:r w:rsidRPr="002F5F3A">
              <w:t>config              15      show</w:t>
            </w:r>
          </w:p>
          <w:p w14:paraId="6F59F905" w14:textId="77777777" w:rsidR="00DA0040" w:rsidRPr="002F5F3A" w:rsidRDefault="00DA0040" w:rsidP="00657E9B">
            <w:pPr>
              <w:pStyle w:val="aa"/>
              <w:ind w:right="20"/>
            </w:pPr>
            <w:r w:rsidRPr="002F5F3A">
              <w:t>Switch#</w:t>
            </w:r>
          </w:p>
        </w:tc>
      </w:tr>
    </w:tbl>
    <w:p w14:paraId="1AB27664" w14:textId="77777777" w:rsidR="00DA0040" w:rsidRPr="00D867F8" w:rsidRDefault="00DA0040" w:rsidP="00657E9B">
      <w:pPr>
        <w:pStyle w:val="3"/>
        <w:ind w:left="0" w:right="20"/>
      </w:pPr>
      <w:bookmarkStart w:id="298" w:name="_Toc281502852"/>
      <w:bookmarkStart w:id="299" w:name="_Toc294707346"/>
      <w:bookmarkStart w:id="300" w:name="_Toc337198307"/>
      <w:bookmarkStart w:id="301" w:name="_Toc348625843"/>
      <w:bookmarkStart w:id="302" w:name="_Toc444694902"/>
      <w:r w:rsidRPr="00D867F8">
        <w:t>Privilege level</w:t>
      </w:r>
      <w:bookmarkEnd w:id="298"/>
      <w:r w:rsidRPr="00D867F8">
        <w:t xml:space="preserve"> Configuration</w:t>
      </w:r>
      <w:bookmarkEnd w:id="299"/>
      <w:bookmarkEnd w:id="300"/>
      <w:bookmarkEnd w:id="301"/>
      <w:bookmarkEnd w:id="302"/>
    </w:p>
    <w:p w14:paraId="4B749FB6" w14:textId="77777777" w:rsidR="00DA0040" w:rsidRPr="002F5F3A" w:rsidRDefault="00DA0040" w:rsidP="00657E9B">
      <w:pPr>
        <w:pStyle w:val="a3"/>
        <w:ind w:left="0" w:right="20"/>
        <w:rPr>
          <w:rFonts w:cs="Arial"/>
        </w:rPr>
      </w:pPr>
      <w:r w:rsidRPr="002F5F3A">
        <w:rPr>
          <w:rFonts w:cs="Arial"/>
        </w:rPr>
        <w:t>The system is able to perform authorization and accounting functions for specific commands via the privilege level. In the case that you do not set the privilege level a</w:t>
      </w:r>
      <w:r w:rsidR="00124EAD">
        <w:rPr>
          <w:rFonts w:cs="Arial"/>
        </w:rPr>
        <w:t xml:space="preserve">round a </w:t>
      </w:r>
      <w:r w:rsidRPr="002F5F3A">
        <w:rPr>
          <w:rFonts w:cs="Arial"/>
        </w:rPr>
        <w:t>specific command, each command refers to the executed mode of the privilege level.</w:t>
      </w:r>
    </w:p>
    <w:p w14:paraId="541FEA99" w14:textId="77777777" w:rsidR="00DA0040" w:rsidRPr="002F5F3A" w:rsidRDefault="00125B19" w:rsidP="00657E9B">
      <w:pPr>
        <w:pStyle w:val="affff4"/>
        <w:wordWrap/>
        <w:ind w:left="0" w:right="20"/>
      </w:pPr>
      <w:bookmarkStart w:id="303" w:name="_Toc348626297"/>
      <w:bookmarkStart w:id="304" w:name="_Toc391575155"/>
      <w:r>
        <w:t xml:space="preserve">Table </w:t>
      </w:r>
      <w:r w:rsidR="005832B8">
        <w:fldChar w:fldCharType="begin"/>
      </w:r>
      <w:r>
        <w:instrText xml:space="preserve"> SEQ Table \* ARABIC </w:instrText>
      </w:r>
      <w:r w:rsidR="005832B8">
        <w:fldChar w:fldCharType="separate"/>
      </w:r>
      <w:r>
        <w:rPr>
          <w:noProof/>
        </w:rPr>
        <w:t>13</w:t>
      </w:r>
      <w:r w:rsidR="005832B8">
        <w:rPr>
          <w:noProof/>
        </w:rPr>
        <w:fldChar w:fldCharType="end"/>
      </w:r>
      <w:r>
        <w:t xml:space="preserve"> </w:t>
      </w:r>
      <w:r w:rsidR="00DA0040" w:rsidRPr="002F5F3A">
        <w:t>Privilege level Configuration</w:t>
      </w:r>
      <w:bookmarkEnd w:id="303"/>
      <w:bookmarkEnd w:id="30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38"/>
        <w:gridCol w:w="4433"/>
        <w:gridCol w:w="1027"/>
      </w:tblGrid>
      <w:tr w:rsidR="00DA0040" w:rsidRPr="002F5F3A" w14:paraId="17E2FB82" w14:textId="77777777" w:rsidTr="00BF42F2">
        <w:tc>
          <w:tcPr>
            <w:tcW w:w="0" w:type="auto"/>
            <w:shd w:val="clear" w:color="auto" w:fill="E6E6E6"/>
            <w:vAlign w:val="center"/>
          </w:tcPr>
          <w:p w14:paraId="6777D57C"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B45D115"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40730711" w14:textId="77777777" w:rsidR="00DA0040" w:rsidRPr="002F5F3A" w:rsidRDefault="00DA0040" w:rsidP="00657E9B">
            <w:pPr>
              <w:pStyle w:val="ab"/>
              <w:wordWrap/>
              <w:ind w:right="20"/>
              <w:rPr>
                <w:b w:val="0"/>
              </w:rPr>
            </w:pPr>
            <w:r w:rsidRPr="002F5F3A">
              <w:rPr>
                <w:b w:val="0"/>
              </w:rPr>
              <w:t>Mode</w:t>
            </w:r>
          </w:p>
        </w:tc>
      </w:tr>
      <w:tr w:rsidR="00DA0040" w:rsidRPr="002F5F3A" w14:paraId="7E5F067F" w14:textId="77777777" w:rsidTr="00BF42F2">
        <w:tc>
          <w:tcPr>
            <w:tcW w:w="0" w:type="auto"/>
            <w:vAlign w:val="center"/>
          </w:tcPr>
          <w:p w14:paraId="79D76604" w14:textId="77777777" w:rsidR="00DA0040" w:rsidRPr="002F5F3A" w:rsidRDefault="00DA0040" w:rsidP="00657E9B">
            <w:pPr>
              <w:pStyle w:val="aa"/>
              <w:ind w:right="20"/>
              <w:rPr>
                <w:lang w:val="fr-FR"/>
              </w:rPr>
            </w:pPr>
            <w:r w:rsidRPr="002F5F3A">
              <w:rPr>
                <w:lang w:val="fr-FR"/>
              </w:rPr>
              <w:t xml:space="preserve">privilege </w:t>
            </w:r>
            <w:r w:rsidRPr="002F5F3A">
              <w:rPr>
                <w:i/>
                <w:lang w:val="fr-FR"/>
              </w:rPr>
              <w:t>node</w:t>
            </w:r>
            <w:r w:rsidRPr="002F5F3A">
              <w:rPr>
                <w:lang w:val="fr-FR"/>
              </w:rPr>
              <w:t xml:space="preserve"> level &lt;0-15&gt; </w:t>
            </w:r>
            <w:r w:rsidRPr="002F5F3A">
              <w:rPr>
                <w:i/>
                <w:lang w:val="fr-FR"/>
              </w:rPr>
              <w:lastRenderedPageBreak/>
              <w:t>command</w:t>
            </w:r>
          </w:p>
        </w:tc>
        <w:tc>
          <w:tcPr>
            <w:tcW w:w="0" w:type="auto"/>
            <w:vAlign w:val="center"/>
          </w:tcPr>
          <w:p w14:paraId="5771A5B5" w14:textId="77777777" w:rsidR="00DA0040" w:rsidRPr="002F5F3A" w:rsidRDefault="00DA0040" w:rsidP="00657E9B">
            <w:pPr>
              <w:pStyle w:val="afffc"/>
              <w:ind w:right="20"/>
              <w:jc w:val="both"/>
              <w:rPr>
                <w:b/>
                <w:bCs/>
                <w:lang w:val="fr-FR"/>
              </w:rPr>
            </w:pPr>
            <w:r w:rsidRPr="002F5F3A">
              <w:rPr>
                <w:lang w:val="fr-FR"/>
              </w:rPr>
              <w:lastRenderedPageBreak/>
              <w:t>Assigns privilege level about specfic command.</w:t>
            </w:r>
          </w:p>
          <w:p w14:paraId="3DEEED24" w14:textId="77777777" w:rsidR="00DA0040" w:rsidRPr="002F5F3A" w:rsidRDefault="00DA0040" w:rsidP="00657E9B">
            <w:pPr>
              <w:pStyle w:val="afffc"/>
              <w:ind w:right="20"/>
              <w:jc w:val="both"/>
              <w:rPr>
                <w:b/>
                <w:bCs/>
                <w:lang w:val="fr-FR"/>
              </w:rPr>
            </w:pPr>
            <w:r w:rsidRPr="002F5F3A">
              <w:rPr>
                <w:lang w:val="fr-FR"/>
              </w:rPr>
              <w:lastRenderedPageBreak/>
              <w:t>&lt;0-15&gt;: privilege level</w:t>
            </w:r>
          </w:p>
        </w:tc>
        <w:tc>
          <w:tcPr>
            <w:tcW w:w="0" w:type="auto"/>
            <w:vAlign w:val="center"/>
          </w:tcPr>
          <w:p w14:paraId="120C567F" w14:textId="77777777" w:rsidR="00DA0040" w:rsidRPr="002F5F3A" w:rsidRDefault="00DA0040" w:rsidP="00657E9B">
            <w:pPr>
              <w:pStyle w:val="aa"/>
              <w:ind w:right="20"/>
              <w:rPr>
                <w:lang w:val="fr-FR"/>
              </w:rPr>
            </w:pPr>
            <w:r w:rsidRPr="002F5F3A">
              <w:rPr>
                <w:lang w:val="fr-FR"/>
              </w:rPr>
              <w:lastRenderedPageBreak/>
              <w:t>Config</w:t>
            </w:r>
          </w:p>
        </w:tc>
      </w:tr>
      <w:tr w:rsidR="00DA0040" w:rsidRPr="002F5F3A" w14:paraId="37ACC1E2" w14:textId="77777777" w:rsidTr="00BF42F2">
        <w:tc>
          <w:tcPr>
            <w:tcW w:w="0" w:type="auto"/>
            <w:vAlign w:val="center"/>
          </w:tcPr>
          <w:p w14:paraId="1E893777" w14:textId="77777777" w:rsidR="00DA0040" w:rsidRPr="002F5F3A" w:rsidRDefault="00DA0040" w:rsidP="00657E9B">
            <w:pPr>
              <w:pStyle w:val="aa"/>
              <w:ind w:right="20"/>
              <w:rPr>
                <w:lang w:val="fr-FR"/>
              </w:rPr>
            </w:pPr>
            <w:r w:rsidRPr="002F5F3A">
              <w:rPr>
                <w:lang w:val="fr-FR"/>
              </w:rPr>
              <w:lastRenderedPageBreak/>
              <w:t xml:space="preserve">no privilege </w:t>
            </w:r>
            <w:r w:rsidRPr="002F5F3A">
              <w:rPr>
                <w:i/>
                <w:lang w:val="fr-FR"/>
              </w:rPr>
              <w:t>node</w:t>
            </w:r>
            <w:r w:rsidRPr="002F5F3A">
              <w:rPr>
                <w:lang w:val="fr-FR"/>
              </w:rPr>
              <w:t xml:space="preserve"> level </w:t>
            </w:r>
          </w:p>
          <w:p w14:paraId="1121977E" w14:textId="77777777" w:rsidR="00DA0040" w:rsidRPr="002F5F3A" w:rsidRDefault="00DA0040" w:rsidP="00657E9B">
            <w:pPr>
              <w:pStyle w:val="aa"/>
              <w:ind w:right="20"/>
              <w:rPr>
                <w:lang w:val="fr-FR"/>
              </w:rPr>
            </w:pPr>
            <w:r w:rsidRPr="002F5F3A">
              <w:rPr>
                <w:lang w:val="fr-FR"/>
              </w:rPr>
              <w:t xml:space="preserve">&lt;0-15&gt; </w:t>
            </w:r>
            <w:r w:rsidRPr="002F5F3A">
              <w:rPr>
                <w:i/>
                <w:lang w:val="fr-FR"/>
              </w:rPr>
              <w:t>command</w:t>
            </w:r>
          </w:p>
        </w:tc>
        <w:tc>
          <w:tcPr>
            <w:tcW w:w="0" w:type="auto"/>
            <w:vAlign w:val="center"/>
          </w:tcPr>
          <w:p w14:paraId="50BD6648" w14:textId="77777777" w:rsidR="00DA0040" w:rsidRPr="002F5F3A" w:rsidRDefault="00DA0040" w:rsidP="00657E9B">
            <w:pPr>
              <w:pStyle w:val="afffc"/>
              <w:ind w:right="20"/>
              <w:jc w:val="both"/>
              <w:rPr>
                <w:b/>
                <w:bCs/>
                <w:lang w:val="fr-FR"/>
              </w:rPr>
            </w:pPr>
            <w:r w:rsidRPr="002F5F3A">
              <w:rPr>
                <w:lang w:val="fr-FR"/>
              </w:rPr>
              <w:t>Changes privilege level to default value about specific command.</w:t>
            </w:r>
          </w:p>
          <w:p w14:paraId="0D09CA20" w14:textId="77777777" w:rsidR="00DA0040" w:rsidRPr="002F5F3A" w:rsidRDefault="00DA0040" w:rsidP="00657E9B">
            <w:pPr>
              <w:pStyle w:val="afffc"/>
              <w:ind w:right="20"/>
              <w:jc w:val="both"/>
              <w:rPr>
                <w:b/>
                <w:bCs/>
                <w:lang w:val="fr-FR"/>
              </w:rPr>
            </w:pPr>
            <w:r w:rsidRPr="002F5F3A">
              <w:rPr>
                <w:lang w:val="fr-FR"/>
              </w:rPr>
              <w:t>Default: privilege level of command execution mode.</w:t>
            </w:r>
          </w:p>
        </w:tc>
        <w:tc>
          <w:tcPr>
            <w:tcW w:w="0" w:type="auto"/>
            <w:vAlign w:val="center"/>
          </w:tcPr>
          <w:p w14:paraId="4B9BEBAA" w14:textId="77777777" w:rsidR="00DA0040" w:rsidRPr="002F5F3A" w:rsidRDefault="00DA0040" w:rsidP="00657E9B">
            <w:pPr>
              <w:pStyle w:val="aa"/>
              <w:ind w:right="20"/>
              <w:rPr>
                <w:lang w:val="fr-FR"/>
              </w:rPr>
            </w:pPr>
            <w:r w:rsidRPr="002F5F3A">
              <w:rPr>
                <w:lang w:val="fr-FR"/>
              </w:rPr>
              <w:t>Config</w:t>
            </w:r>
          </w:p>
        </w:tc>
      </w:tr>
      <w:tr w:rsidR="00DA0040" w:rsidRPr="002F5F3A" w14:paraId="4FFC2BC1" w14:textId="77777777" w:rsidTr="00BF42F2">
        <w:trPr>
          <w:trHeight w:val="85"/>
        </w:trPr>
        <w:tc>
          <w:tcPr>
            <w:tcW w:w="0" w:type="auto"/>
            <w:vAlign w:val="center"/>
          </w:tcPr>
          <w:p w14:paraId="7996CEDE" w14:textId="77777777" w:rsidR="00DA0040" w:rsidRPr="002F5F3A" w:rsidRDefault="00DA0040" w:rsidP="00657E9B">
            <w:pPr>
              <w:pStyle w:val="aa"/>
              <w:ind w:right="20"/>
              <w:rPr>
                <w:lang w:val="fr-FR"/>
              </w:rPr>
            </w:pPr>
            <w:r w:rsidRPr="002F5F3A">
              <w:rPr>
                <w:lang w:val="fr-FR"/>
              </w:rPr>
              <w:t>show command privilege</w:t>
            </w:r>
          </w:p>
        </w:tc>
        <w:tc>
          <w:tcPr>
            <w:tcW w:w="0" w:type="auto"/>
            <w:vAlign w:val="center"/>
          </w:tcPr>
          <w:p w14:paraId="298B1DB3" w14:textId="77777777" w:rsidR="00DA0040" w:rsidRPr="002F5F3A" w:rsidRDefault="00DA0040" w:rsidP="00657E9B">
            <w:pPr>
              <w:pStyle w:val="afffc"/>
              <w:ind w:right="20"/>
              <w:jc w:val="both"/>
              <w:rPr>
                <w:b/>
                <w:lang w:val="fr-FR"/>
              </w:rPr>
            </w:pPr>
            <w:r w:rsidRPr="002F5F3A">
              <w:rPr>
                <w:lang w:val="fr-FR"/>
              </w:rPr>
              <w:t>Shows the current information.</w:t>
            </w:r>
          </w:p>
        </w:tc>
        <w:tc>
          <w:tcPr>
            <w:tcW w:w="0" w:type="auto"/>
            <w:vAlign w:val="center"/>
          </w:tcPr>
          <w:p w14:paraId="58FF2A07" w14:textId="77777777" w:rsidR="00DA0040" w:rsidRPr="002F5F3A" w:rsidRDefault="00DA0040" w:rsidP="00657E9B">
            <w:pPr>
              <w:pStyle w:val="aa"/>
              <w:ind w:right="20"/>
              <w:rPr>
                <w:lang w:val="fr-FR"/>
              </w:rPr>
            </w:pPr>
            <w:r w:rsidRPr="002F5F3A">
              <w:t>Privileged</w:t>
            </w:r>
          </w:p>
        </w:tc>
      </w:tr>
    </w:tbl>
    <w:p w14:paraId="18276375" w14:textId="77777777" w:rsidR="00F6514D" w:rsidRDefault="00C91B33" w:rsidP="0021019A">
      <w:pPr>
        <w:pStyle w:val="2"/>
        <w:ind w:right="20"/>
      </w:pPr>
      <w:bookmarkStart w:id="305" w:name="_Toc444694903"/>
      <w:r>
        <w:rPr>
          <w:rFonts w:hint="eastAsia"/>
        </w:rPr>
        <w:lastRenderedPageBreak/>
        <w:t>Server Configuration</w:t>
      </w:r>
      <w:bookmarkEnd w:id="305"/>
    </w:p>
    <w:p w14:paraId="3A1F38E6" w14:textId="77777777" w:rsidR="00DA0040" w:rsidRPr="002F5F3A" w:rsidRDefault="00034020" w:rsidP="00657E9B">
      <w:pPr>
        <w:pStyle w:val="a3"/>
        <w:ind w:left="0" w:right="20"/>
        <w:rPr>
          <w:rFonts w:cs="Arial"/>
        </w:rPr>
      </w:pPr>
      <w:r>
        <w:rPr>
          <w:rFonts w:cs="Arial"/>
        </w:rPr>
        <w:t xml:space="preserve">The </w:t>
      </w:r>
      <w:r w:rsidR="00094318">
        <w:rPr>
          <w:rFonts w:cs="Arial"/>
        </w:rPr>
        <w:t>C9500</w:t>
      </w:r>
      <w:r w:rsidR="00DA0040" w:rsidRPr="002F5F3A">
        <w:rPr>
          <w:rFonts w:cs="Arial"/>
        </w:rPr>
        <w:t xml:space="preserve"> provide</w:t>
      </w:r>
      <w:r>
        <w:rPr>
          <w:rFonts w:cs="Arial"/>
        </w:rPr>
        <w:t>s</w:t>
      </w:r>
      <w:r w:rsidR="00DA0040" w:rsidRPr="002F5F3A">
        <w:rPr>
          <w:rFonts w:cs="Arial"/>
        </w:rPr>
        <w:t xml:space="preserve"> features such as authentication through remote server, authorization, and account management to control the RADIUS or TACACS+ server. The following are the various configurations of the RADIUS and TACAS+ servers.</w:t>
      </w:r>
    </w:p>
    <w:p w14:paraId="5AD6AEA3" w14:textId="77777777" w:rsidR="00DA0040" w:rsidRPr="00D867F8" w:rsidRDefault="00DA0040" w:rsidP="00657E9B">
      <w:pPr>
        <w:pStyle w:val="3"/>
        <w:ind w:left="0" w:right="20"/>
      </w:pPr>
      <w:bookmarkStart w:id="306" w:name="_Toc337198309"/>
      <w:bookmarkStart w:id="307" w:name="_Toc348625845"/>
      <w:bookmarkStart w:id="308" w:name="_Toc444694904"/>
      <w:r w:rsidRPr="00D867F8">
        <w:t>RADIUS Server Configuration</w:t>
      </w:r>
      <w:bookmarkEnd w:id="306"/>
      <w:bookmarkEnd w:id="307"/>
      <w:bookmarkEnd w:id="308"/>
    </w:p>
    <w:p w14:paraId="78F6904F" w14:textId="77777777" w:rsidR="00DA0040" w:rsidRPr="002F5F3A" w:rsidRDefault="00125B19" w:rsidP="00657E9B">
      <w:pPr>
        <w:pStyle w:val="affff4"/>
        <w:wordWrap/>
        <w:ind w:left="0" w:right="20"/>
        <w:rPr>
          <w:lang w:val="fr-FR"/>
        </w:rPr>
      </w:pPr>
      <w:bookmarkStart w:id="309" w:name="_Toc281502947"/>
      <w:bookmarkStart w:id="310" w:name="_Toc294705577"/>
      <w:bookmarkStart w:id="311" w:name="_Toc348626298"/>
      <w:bookmarkStart w:id="312" w:name="_Toc391575156"/>
      <w:r>
        <w:t xml:space="preserve">Table </w:t>
      </w:r>
      <w:r w:rsidR="005832B8">
        <w:fldChar w:fldCharType="begin"/>
      </w:r>
      <w:r>
        <w:instrText xml:space="preserve"> SEQ Table \* ARABIC </w:instrText>
      </w:r>
      <w:r w:rsidR="005832B8">
        <w:fldChar w:fldCharType="separate"/>
      </w:r>
      <w:r>
        <w:rPr>
          <w:noProof/>
        </w:rPr>
        <w:t>14</w:t>
      </w:r>
      <w:r w:rsidR="005832B8">
        <w:rPr>
          <w:noProof/>
        </w:rPr>
        <w:fldChar w:fldCharType="end"/>
      </w:r>
      <w:r>
        <w:t xml:space="preserve"> </w:t>
      </w:r>
      <w:r w:rsidR="00DA0040" w:rsidRPr="002F5F3A">
        <w:rPr>
          <w:lang w:val="fr-FR"/>
        </w:rPr>
        <w:t>RADIUS Server Configuration Commands</w:t>
      </w:r>
      <w:bookmarkEnd w:id="309"/>
      <w:bookmarkEnd w:id="310"/>
      <w:bookmarkEnd w:id="311"/>
      <w:bookmarkEnd w:id="3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03"/>
        <w:gridCol w:w="4138"/>
        <w:gridCol w:w="757"/>
      </w:tblGrid>
      <w:tr w:rsidR="00DA0040" w:rsidRPr="002F5F3A" w14:paraId="1C5FA8DA" w14:textId="77777777" w:rsidTr="00BF42F2">
        <w:tc>
          <w:tcPr>
            <w:tcW w:w="0" w:type="auto"/>
            <w:shd w:val="clear" w:color="auto" w:fill="E6E6E6"/>
            <w:vAlign w:val="center"/>
          </w:tcPr>
          <w:p w14:paraId="260B1286"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11D260D8"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4EDA00DB" w14:textId="77777777" w:rsidR="00DA0040" w:rsidRPr="002F5F3A" w:rsidRDefault="00DA0040" w:rsidP="00657E9B">
            <w:pPr>
              <w:pStyle w:val="ab"/>
              <w:wordWrap/>
              <w:ind w:right="20"/>
              <w:rPr>
                <w:b w:val="0"/>
              </w:rPr>
            </w:pPr>
            <w:r w:rsidRPr="002F5F3A">
              <w:rPr>
                <w:b w:val="0"/>
              </w:rPr>
              <w:t>Mode</w:t>
            </w:r>
          </w:p>
        </w:tc>
      </w:tr>
      <w:tr w:rsidR="00DA0040" w:rsidRPr="002F5F3A" w14:paraId="4416F321" w14:textId="77777777" w:rsidTr="00BF42F2">
        <w:tc>
          <w:tcPr>
            <w:tcW w:w="0" w:type="auto"/>
            <w:vAlign w:val="center"/>
          </w:tcPr>
          <w:p w14:paraId="1CDD7E20" w14:textId="77777777" w:rsidR="00DA0040" w:rsidRPr="002F5F3A" w:rsidRDefault="00DA0040" w:rsidP="00657E9B">
            <w:pPr>
              <w:pStyle w:val="aa"/>
              <w:ind w:right="20"/>
            </w:pPr>
            <w:r w:rsidRPr="002F5F3A">
              <w:t>radius-server host (</w:t>
            </w:r>
            <w:r w:rsidRPr="002F5F3A">
              <w:rPr>
                <w:i/>
              </w:rPr>
              <w:t>A.B.C.D/X:X::X:X)</w:t>
            </w:r>
            <w:r w:rsidRPr="002F5F3A">
              <w:t xml:space="preserve"> [key </w:t>
            </w:r>
            <w:r w:rsidRPr="002F5F3A">
              <w:rPr>
                <w:iCs/>
              </w:rPr>
              <w:t>[0|7]</w:t>
            </w:r>
            <w:r w:rsidRPr="002F5F3A">
              <w:rPr>
                <w:i/>
                <w:iCs/>
              </w:rPr>
              <w:t xml:space="preserve"> key-string</w:t>
            </w:r>
            <w:r w:rsidRPr="002F5F3A">
              <w:rPr>
                <w:iCs/>
              </w:rPr>
              <w:t>]</w:t>
            </w:r>
          </w:p>
        </w:tc>
        <w:tc>
          <w:tcPr>
            <w:tcW w:w="0" w:type="auto"/>
            <w:vAlign w:val="center"/>
          </w:tcPr>
          <w:p w14:paraId="783C5DAD" w14:textId="77777777" w:rsidR="00DA0040" w:rsidRPr="002F5F3A" w:rsidRDefault="00DA0040" w:rsidP="00657E9B">
            <w:pPr>
              <w:pStyle w:val="afffc"/>
              <w:ind w:right="20"/>
              <w:jc w:val="both"/>
            </w:pPr>
            <w:r w:rsidRPr="002F5F3A">
              <w:t>Sets RADIUS server.</w:t>
            </w:r>
          </w:p>
          <w:p w14:paraId="3EE29DB3"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16C8AC94" w14:textId="77777777" w:rsidR="00DA0040" w:rsidRPr="002F5F3A" w:rsidRDefault="00DA0040" w:rsidP="00657E9B">
            <w:pPr>
              <w:pStyle w:val="a9"/>
              <w:wordWrap/>
              <w:spacing w:line="240" w:lineRule="auto"/>
              <w:ind w:right="20"/>
            </w:pPr>
            <w:r w:rsidRPr="002F5F3A">
              <w:t xml:space="preserve">X:X::X:X : </w:t>
            </w:r>
            <w:r w:rsidRPr="002F5F3A">
              <w:rPr>
                <w:rFonts w:eastAsia="Times New Roman"/>
              </w:rPr>
              <w:t xml:space="preserve">RADIUS server IPv6 </w:t>
            </w:r>
            <w:r w:rsidRPr="002F5F3A">
              <w:t>address</w:t>
            </w:r>
          </w:p>
          <w:p w14:paraId="2B91675C" w14:textId="77777777" w:rsidR="00DA0040" w:rsidRPr="002F5F3A" w:rsidRDefault="00DA0040" w:rsidP="00657E9B">
            <w:pPr>
              <w:pStyle w:val="a9"/>
              <w:tabs>
                <w:tab w:val="num" w:pos="360"/>
              </w:tabs>
              <w:wordWrap/>
              <w:spacing w:line="240" w:lineRule="auto"/>
              <w:ind w:right="20" w:hanging="284"/>
            </w:pPr>
            <w:proofErr w:type="gramStart"/>
            <w:r w:rsidRPr="002F5F3A">
              <w:t>key</w:t>
            </w:r>
            <w:proofErr w:type="gramEnd"/>
            <w:r w:rsidRPr="002F5F3A">
              <w:t>: Sets encryption key.</w:t>
            </w:r>
          </w:p>
          <w:p w14:paraId="0436F3BE" w14:textId="77777777" w:rsidR="00DA0040" w:rsidRPr="002F5F3A" w:rsidRDefault="00DA0040" w:rsidP="0086443A">
            <w:pPr>
              <w:pStyle w:val="a9"/>
              <w:wordWrap/>
              <w:spacing w:line="240" w:lineRule="auto"/>
              <w:ind w:leftChars="140" w:left="271" w:right="20" w:hanging="19"/>
            </w:pPr>
            <w:r w:rsidRPr="002F5F3A">
              <w:t>0 – Does not encryption</w:t>
            </w:r>
          </w:p>
          <w:p w14:paraId="4B315FCB" w14:textId="77777777" w:rsidR="00DA0040" w:rsidRPr="002F5F3A" w:rsidRDefault="00DA0040" w:rsidP="0086443A">
            <w:pPr>
              <w:pStyle w:val="a9"/>
              <w:wordWrap/>
              <w:spacing w:line="240" w:lineRule="auto"/>
              <w:ind w:leftChars="140" w:left="252" w:right="20"/>
            </w:pPr>
            <w:r w:rsidRPr="002F5F3A">
              <w:t>7 – DES encryption</w:t>
            </w:r>
          </w:p>
        </w:tc>
        <w:tc>
          <w:tcPr>
            <w:tcW w:w="0" w:type="auto"/>
            <w:vAlign w:val="center"/>
          </w:tcPr>
          <w:p w14:paraId="4034C92F" w14:textId="77777777" w:rsidR="00DA0040" w:rsidRPr="002F5F3A" w:rsidRDefault="00DA0040" w:rsidP="00657E9B">
            <w:pPr>
              <w:pStyle w:val="aa"/>
              <w:ind w:right="20"/>
            </w:pPr>
            <w:r w:rsidRPr="002F5F3A">
              <w:t>Config</w:t>
            </w:r>
          </w:p>
        </w:tc>
      </w:tr>
      <w:tr w:rsidR="00DA0040" w:rsidRPr="002F5F3A" w14:paraId="11AE12D7" w14:textId="77777777" w:rsidTr="00BF42F2">
        <w:tc>
          <w:tcPr>
            <w:tcW w:w="0" w:type="auto"/>
            <w:vAlign w:val="center"/>
          </w:tcPr>
          <w:p w14:paraId="3F7A17C6" w14:textId="77777777" w:rsidR="00DA0040" w:rsidRPr="002F5F3A" w:rsidRDefault="00DA0040" w:rsidP="00657E9B">
            <w:pPr>
              <w:pStyle w:val="aa"/>
              <w:ind w:right="20"/>
            </w:pPr>
            <w:r w:rsidRPr="002F5F3A">
              <w:t>no radius-server host (</w:t>
            </w:r>
            <w:r w:rsidRPr="002F5F3A">
              <w:rPr>
                <w:i/>
              </w:rPr>
              <w:t>A.B.C.D/X:X::X:X)</w:t>
            </w:r>
          </w:p>
        </w:tc>
        <w:tc>
          <w:tcPr>
            <w:tcW w:w="0" w:type="auto"/>
            <w:vAlign w:val="center"/>
          </w:tcPr>
          <w:p w14:paraId="49EED827" w14:textId="77777777" w:rsidR="00DA0040" w:rsidRPr="002F5F3A" w:rsidRDefault="00DA0040" w:rsidP="00657E9B">
            <w:pPr>
              <w:pStyle w:val="afffc"/>
              <w:ind w:right="20"/>
              <w:jc w:val="both"/>
            </w:pPr>
            <w:r w:rsidRPr="002F5F3A">
              <w:t xml:space="preserve">Deletes the set RADIUS server. </w:t>
            </w:r>
          </w:p>
          <w:p w14:paraId="6AE7261C"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40ADE720" w14:textId="77777777"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14:paraId="6A888047" w14:textId="77777777" w:rsidR="00DA0040" w:rsidRPr="002F5F3A" w:rsidRDefault="00DA0040" w:rsidP="00657E9B">
            <w:pPr>
              <w:pStyle w:val="aa"/>
              <w:ind w:right="20"/>
            </w:pPr>
            <w:r w:rsidRPr="002F5F3A">
              <w:t>Config</w:t>
            </w:r>
          </w:p>
        </w:tc>
      </w:tr>
      <w:tr w:rsidR="00DA0040" w:rsidRPr="002F5F3A" w14:paraId="3F1B7323" w14:textId="77777777" w:rsidTr="00BF42F2">
        <w:tc>
          <w:tcPr>
            <w:tcW w:w="0" w:type="auto"/>
            <w:vAlign w:val="center"/>
          </w:tcPr>
          <w:p w14:paraId="5E157CEC" w14:textId="77777777" w:rsidR="00DA0040" w:rsidRPr="002F5F3A" w:rsidRDefault="00DA0040" w:rsidP="00657E9B">
            <w:pPr>
              <w:pStyle w:val="aa"/>
              <w:ind w:right="20"/>
              <w:rPr>
                <w:lang w:val="fr-FR"/>
              </w:rPr>
            </w:pPr>
            <w:r w:rsidRPr="002F5F3A">
              <w:rPr>
                <w:lang w:val="fr-FR"/>
              </w:rPr>
              <w:t xml:space="preserve">radius-server host </w:t>
            </w:r>
            <w:r w:rsidRPr="002F5F3A">
              <w:t>(</w:t>
            </w:r>
            <w:r w:rsidRPr="002F5F3A">
              <w:rPr>
                <w:i/>
              </w:rPr>
              <w:t>A.B.C.D/X:X::X:X)</w:t>
            </w:r>
            <w:r w:rsidRPr="002F5F3A">
              <w:t xml:space="preserve"> </w:t>
            </w:r>
            <w:r w:rsidRPr="002F5F3A">
              <w:rPr>
                <w:lang w:val="fr-FR"/>
              </w:rPr>
              <w:t xml:space="preserve">[auth-port </w:t>
            </w:r>
            <w:r w:rsidRPr="002F5F3A">
              <w:rPr>
                <w:i/>
                <w:lang w:val="fr-FR"/>
              </w:rPr>
              <w:t>PORT</w:t>
            </w:r>
            <w:r w:rsidRPr="002F5F3A">
              <w:rPr>
                <w:lang w:val="fr-FR"/>
              </w:rPr>
              <w:t>]</w:t>
            </w:r>
          </w:p>
        </w:tc>
        <w:tc>
          <w:tcPr>
            <w:tcW w:w="0" w:type="auto"/>
            <w:vAlign w:val="center"/>
          </w:tcPr>
          <w:p w14:paraId="79665A20" w14:textId="77777777" w:rsidR="00DA0040" w:rsidRPr="002F5F3A" w:rsidRDefault="00DA0040" w:rsidP="00657E9B">
            <w:pPr>
              <w:pStyle w:val="afffc"/>
              <w:ind w:right="20"/>
              <w:jc w:val="both"/>
            </w:pPr>
            <w:r w:rsidRPr="002F5F3A">
              <w:t>Sets RADIUS server and auth-port for using to server.</w:t>
            </w:r>
          </w:p>
          <w:p w14:paraId="669C6925"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RADIUS server address</w:t>
            </w:r>
          </w:p>
          <w:p w14:paraId="197AA376" w14:textId="77777777"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14:paraId="10DD9261" w14:textId="77777777" w:rsidR="00DA0040" w:rsidRPr="002F5F3A" w:rsidRDefault="00DA0040" w:rsidP="00657E9B">
            <w:pPr>
              <w:pStyle w:val="a9"/>
              <w:tabs>
                <w:tab w:val="num" w:pos="360"/>
              </w:tabs>
              <w:wordWrap/>
              <w:spacing w:line="240" w:lineRule="auto"/>
              <w:ind w:right="20" w:hanging="284"/>
            </w:pPr>
            <w:r w:rsidRPr="002F5F3A">
              <w:rPr>
                <w:i/>
              </w:rPr>
              <w:t>PORT</w:t>
            </w:r>
            <w:r w:rsidRPr="002F5F3A">
              <w:rPr>
                <w:rStyle w:val="Charf5"/>
              </w:rPr>
              <w:t>: auth-port number</w:t>
            </w:r>
          </w:p>
        </w:tc>
        <w:tc>
          <w:tcPr>
            <w:tcW w:w="0" w:type="auto"/>
            <w:vAlign w:val="center"/>
          </w:tcPr>
          <w:p w14:paraId="1F4542AC" w14:textId="77777777" w:rsidR="00DA0040" w:rsidRPr="002F5F3A" w:rsidRDefault="00DA0040" w:rsidP="00657E9B">
            <w:pPr>
              <w:pStyle w:val="aa"/>
              <w:ind w:right="20"/>
            </w:pPr>
            <w:r w:rsidRPr="002F5F3A">
              <w:t>Config</w:t>
            </w:r>
          </w:p>
        </w:tc>
      </w:tr>
      <w:tr w:rsidR="00DA0040" w:rsidRPr="002F5F3A" w14:paraId="1DBE17C7" w14:textId="77777777" w:rsidTr="00BF42F2">
        <w:tc>
          <w:tcPr>
            <w:tcW w:w="0" w:type="auto"/>
            <w:vAlign w:val="center"/>
          </w:tcPr>
          <w:p w14:paraId="1B1CD777" w14:textId="77777777" w:rsidR="00DA0040" w:rsidRPr="002F5F3A" w:rsidRDefault="00DA0040" w:rsidP="00657E9B">
            <w:pPr>
              <w:pStyle w:val="aa"/>
              <w:ind w:right="20"/>
            </w:pPr>
            <w:r w:rsidRPr="002F5F3A">
              <w:t>no radius-server host (</w:t>
            </w:r>
            <w:r w:rsidRPr="002F5F3A">
              <w:rPr>
                <w:i/>
              </w:rPr>
              <w:t>A.B.C.D/X:X::X:X)</w:t>
            </w:r>
            <w:r w:rsidRPr="002F5F3A">
              <w:t xml:space="preserve"> auth-port </w:t>
            </w:r>
            <w:r w:rsidRPr="002F5F3A">
              <w:rPr>
                <w:i/>
              </w:rPr>
              <w:t>PORT</w:t>
            </w:r>
          </w:p>
        </w:tc>
        <w:tc>
          <w:tcPr>
            <w:tcW w:w="0" w:type="auto"/>
            <w:vAlign w:val="center"/>
          </w:tcPr>
          <w:p w14:paraId="3C82AA3A" w14:textId="77777777" w:rsidR="00DA0040" w:rsidRPr="002F5F3A" w:rsidRDefault="00DA0040" w:rsidP="00657E9B">
            <w:pPr>
              <w:pStyle w:val="afffc"/>
              <w:ind w:right="20"/>
              <w:jc w:val="both"/>
            </w:pPr>
            <w:r w:rsidRPr="002F5F3A">
              <w:t>Sets auth-port for using to server with default value.</w:t>
            </w:r>
          </w:p>
          <w:p w14:paraId="7BC93D2C" w14:textId="77777777" w:rsidR="00DA0040" w:rsidRPr="002F5F3A" w:rsidRDefault="00DA0040" w:rsidP="00657E9B">
            <w:pPr>
              <w:pStyle w:val="a9"/>
              <w:tabs>
                <w:tab w:val="num" w:pos="360"/>
              </w:tabs>
              <w:wordWrap/>
              <w:spacing w:line="240" w:lineRule="auto"/>
              <w:ind w:right="20" w:hanging="284"/>
            </w:pPr>
            <w:r w:rsidRPr="002F5F3A">
              <w:t>Default: 1812</w:t>
            </w:r>
          </w:p>
        </w:tc>
        <w:tc>
          <w:tcPr>
            <w:tcW w:w="0" w:type="auto"/>
            <w:vAlign w:val="center"/>
          </w:tcPr>
          <w:p w14:paraId="723CB379" w14:textId="77777777" w:rsidR="00DA0040" w:rsidRPr="002F5F3A" w:rsidRDefault="00DA0040" w:rsidP="00657E9B">
            <w:pPr>
              <w:pStyle w:val="aa"/>
              <w:ind w:right="20"/>
            </w:pPr>
            <w:r w:rsidRPr="002F5F3A">
              <w:t>Config</w:t>
            </w:r>
          </w:p>
        </w:tc>
      </w:tr>
      <w:tr w:rsidR="00DA0040" w:rsidRPr="002F5F3A" w14:paraId="7E4C8AC3" w14:textId="77777777" w:rsidTr="00BF42F2">
        <w:tc>
          <w:tcPr>
            <w:tcW w:w="0" w:type="auto"/>
            <w:vAlign w:val="center"/>
          </w:tcPr>
          <w:p w14:paraId="20A2F9A6" w14:textId="77777777" w:rsidR="00DA0040" w:rsidRPr="002F5F3A" w:rsidRDefault="00DA0040" w:rsidP="00657E9B">
            <w:pPr>
              <w:pStyle w:val="aa"/>
              <w:ind w:right="20"/>
            </w:pPr>
            <w:r w:rsidRPr="002F5F3A">
              <w:t xml:space="preserve">radius-server key </w:t>
            </w:r>
            <w:r w:rsidRPr="002F5F3A">
              <w:rPr>
                <w:iCs/>
              </w:rPr>
              <w:t>[0|7]</w:t>
            </w:r>
            <w:r w:rsidRPr="002F5F3A">
              <w:rPr>
                <w:i/>
                <w:iCs/>
              </w:rPr>
              <w:t xml:space="preserve"> key-string</w:t>
            </w:r>
          </w:p>
        </w:tc>
        <w:tc>
          <w:tcPr>
            <w:tcW w:w="0" w:type="auto"/>
            <w:vAlign w:val="center"/>
          </w:tcPr>
          <w:p w14:paraId="27500C4E" w14:textId="77777777" w:rsidR="00DA0040" w:rsidRPr="002F5F3A" w:rsidRDefault="00DA0040" w:rsidP="00657E9B">
            <w:pPr>
              <w:pStyle w:val="afffc"/>
              <w:ind w:right="20"/>
              <w:jc w:val="both"/>
            </w:pPr>
            <w:r w:rsidRPr="002F5F3A">
              <w:t>Sets common encryption key for using when the system connects to RADIUS server.</w:t>
            </w:r>
          </w:p>
        </w:tc>
        <w:tc>
          <w:tcPr>
            <w:tcW w:w="0" w:type="auto"/>
            <w:vAlign w:val="center"/>
          </w:tcPr>
          <w:p w14:paraId="44F4CC40" w14:textId="77777777" w:rsidR="00DA0040" w:rsidRPr="002F5F3A" w:rsidRDefault="00DA0040" w:rsidP="00657E9B">
            <w:pPr>
              <w:pStyle w:val="aa"/>
              <w:ind w:right="20"/>
            </w:pPr>
            <w:r w:rsidRPr="002F5F3A">
              <w:t>Config</w:t>
            </w:r>
          </w:p>
        </w:tc>
      </w:tr>
      <w:tr w:rsidR="00DA0040" w:rsidRPr="002F5F3A" w14:paraId="00C414EE" w14:textId="77777777" w:rsidTr="00BF42F2">
        <w:tc>
          <w:tcPr>
            <w:tcW w:w="0" w:type="auto"/>
            <w:vAlign w:val="center"/>
          </w:tcPr>
          <w:p w14:paraId="59746109" w14:textId="77777777" w:rsidR="00DA0040" w:rsidRPr="002F5F3A" w:rsidRDefault="00DA0040" w:rsidP="00657E9B">
            <w:pPr>
              <w:pStyle w:val="aa"/>
              <w:ind w:right="20"/>
            </w:pPr>
            <w:r w:rsidRPr="002F5F3A">
              <w:t>no radius-server key</w:t>
            </w:r>
          </w:p>
        </w:tc>
        <w:tc>
          <w:tcPr>
            <w:tcW w:w="0" w:type="auto"/>
            <w:vAlign w:val="center"/>
          </w:tcPr>
          <w:p w14:paraId="60BB7C65" w14:textId="77777777" w:rsidR="00DA0040" w:rsidRPr="002F5F3A" w:rsidRDefault="00DA0040" w:rsidP="00657E9B">
            <w:pPr>
              <w:pStyle w:val="afffc"/>
              <w:ind w:right="20"/>
              <w:jc w:val="both"/>
            </w:pPr>
            <w:r w:rsidRPr="002F5F3A">
              <w:t>Deletes common encryption key.</w:t>
            </w:r>
          </w:p>
        </w:tc>
        <w:tc>
          <w:tcPr>
            <w:tcW w:w="0" w:type="auto"/>
            <w:vAlign w:val="center"/>
          </w:tcPr>
          <w:p w14:paraId="13A01EA3" w14:textId="77777777" w:rsidR="00DA0040" w:rsidRPr="002F5F3A" w:rsidRDefault="00DA0040" w:rsidP="00657E9B">
            <w:pPr>
              <w:pStyle w:val="aa"/>
              <w:ind w:right="20"/>
            </w:pPr>
            <w:r w:rsidRPr="002F5F3A">
              <w:t>Config</w:t>
            </w:r>
          </w:p>
        </w:tc>
      </w:tr>
      <w:tr w:rsidR="00DA0040" w:rsidRPr="002F5F3A" w14:paraId="0598C805" w14:textId="77777777" w:rsidTr="00BF42F2">
        <w:tc>
          <w:tcPr>
            <w:tcW w:w="0" w:type="auto"/>
            <w:vAlign w:val="center"/>
          </w:tcPr>
          <w:p w14:paraId="7D63AD66" w14:textId="77777777" w:rsidR="00DA0040" w:rsidRPr="002F5F3A" w:rsidRDefault="00DA0040" w:rsidP="00657E9B">
            <w:pPr>
              <w:pStyle w:val="aa"/>
              <w:ind w:right="20"/>
            </w:pPr>
            <w:r w:rsidRPr="002F5F3A">
              <w:t xml:space="preserve">radius-server retransmit </w:t>
            </w:r>
            <w:r w:rsidRPr="002F5F3A">
              <w:rPr>
                <w:i/>
              </w:rPr>
              <w:t>count</w:t>
            </w:r>
          </w:p>
        </w:tc>
        <w:tc>
          <w:tcPr>
            <w:tcW w:w="0" w:type="auto"/>
            <w:vAlign w:val="center"/>
          </w:tcPr>
          <w:p w14:paraId="74001212" w14:textId="77777777" w:rsidR="00DA0040" w:rsidRPr="002F5F3A" w:rsidRDefault="00DA0040" w:rsidP="00657E9B">
            <w:pPr>
              <w:pStyle w:val="afffc"/>
              <w:ind w:right="20"/>
              <w:jc w:val="both"/>
            </w:pPr>
            <w:r w:rsidRPr="002F5F3A">
              <w:t>Sets count retransmitting AAA information to RADIUS server.</w:t>
            </w:r>
          </w:p>
          <w:p w14:paraId="41C23732" w14:textId="77777777" w:rsidR="00DA0040" w:rsidRPr="002F5F3A" w:rsidRDefault="00DA0040" w:rsidP="00657E9B">
            <w:pPr>
              <w:pStyle w:val="a9"/>
              <w:tabs>
                <w:tab w:val="num" w:pos="360"/>
              </w:tabs>
              <w:wordWrap/>
              <w:spacing w:line="240" w:lineRule="auto"/>
              <w:ind w:right="20" w:hanging="284"/>
            </w:pPr>
            <w:proofErr w:type="gramStart"/>
            <w:r w:rsidRPr="002F5F3A">
              <w:rPr>
                <w:i/>
              </w:rPr>
              <w:t>count</w:t>
            </w:r>
            <w:proofErr w:type="gramEnd"/>
            <w:r w:rsidRPr="002F5F3A">
              <w:rPr>
                <w:rStyle w:val="Charf5"/>
              </w:rPr>
              <w:t>: Sets count number.</w:t>
            </w:r>
          </w:p>
        </w:tc>
        <w:tc>
          <w:tcPr>
            <w:tcW w:w="0" w:type="auto"/>
            <w:vAlign w:val="center"/>
          </w:tcPr>
          <w:p w14:paraId="52CC6057" w14:textId="77777777" w:rsidR="00DA0040" w:rsidRPr="002F5F3A" w:rsidRDefault="00DA0040" w:rsidP="00657E9B">
            <w:pPr>
              <w:pStyle w:val="aa"/>
              <w:ind w:right="20"/>
            </w:pPr>
            <w:r w:rsidRPr="002F5F3A">
              <w:t>Config</w:t>
            </w:r>
          </w:p>
        </w:tc>
      </w:tr>
      <w:tr w:rsidR="00DA0040" w:rsidRPr="002F5F3A" w14:paraId="452A8ED7" w14:textId="77777777" w:rsidTr="00BF42F2">
        <w:tc>
          <w:tcPr>
            <w:tcW w:w="0" w:type="auto"/>
            <w:vAlign w:val="center"/>
          </w:tcPr>
          <w:p w14:paraId="513E1632" w14:textId="77777777" w:rsidR="00DA0040" w:rsidRPr="002F5F3A" w:rsidRDefault="00DA0040" w:rsidP="00657E9B">
            <w:pPr>
              <w:pStyle w:val="aa"/>
              <w:ind w:right="20"/>
            </w:pPr>
            <w:r w:rsidRPr="002F5F3A">
              <w:t>no radius-server retransmit</w:t>
            </w:r>
          </w:p>
        </w:tc>
        <w:tc>
          <w:tcPr>
            <w:tcW w:w="0" w:type="auto"/>
            <w:vAlign w:val="center"/>
          </w:tcPr>
          <w:p w14:paraId="55E666B6" w14:textId="77777777" w:rsidR="00DA0040" w:rsidRPr="002F5F3A" w:rsidRDefault="00DA0040" w:rsidP="00657E9B">
            <w:pPr>
              <w:pStyle w:val="afffc"/>
              <w:ind w:right="20"/>
              <w:jc w:val="both"/>
            </w:pPr>
            <w:r w:rsidRPr="002F5F3A">
              <w:t>Sets retransmitting number with default value.</w:t>
            </w:r>
          </w:p>
          <w:p w14:paraId="02FF3933" w14:textId="77777777" w:rsidR="00DA0040" w:rsidRPr="002F5F3A" w:rsidRDefault="00DA0040" w:rsidP="00657E9B">
            <w:pPr>
              <w:pStyle w:val="a9"/>
              <w:tabs>
                <w:tab w:val="num" w:pos="360"/>
              </w:tabs>
              <w:wordWrap/>
              <w:spacing w:line="240" w:lineRule="auto"/>
              <w:ind w:right="20" w:hanging="284"/>
            </w:pPr>
            <w:r w:rsidRPr="002F5F3A">
              <w:t>Default: 3 times</w:t>
            </w:r>
          </w:p>
        </w:tc>
        <w:tc>
          <w:tcPr>
            <w:tcW w:w="0" w:type="auto"/>
            <w:vAlign w:val="center"/>
          </w:tcPr>
          <w:p w14:paraId="14420E48" w14:textId="77777777" w:rsidR="00DA0040" w:rsidRPr="002F5F3A" w:rsidRDefault="00DA0040" w:rsidP="00657E9B">
            <w:pPr>
              <w:pStyle w:val="aa"/>
              <w:ind w:right="20"/>
            </w:pPr>
            <w:r w:rsidRPr="002F5F3A">
              <w:t>Config</w:t>
            </w:r>
          </w:p>
        </w:tc>
      </w:tr>
      <w:tr w:rsidR="00DA0040" w:rsidRPr="002F5F3A" w14:paraId="7D9F263F" w14:textId="77777777" w:rsidTr="00BF42F2">
        <w:tc>
          <w:tcPr>
            <w:tcW w:w="0" w:type="auto"/>
            <w:vAlign w:val="center"/>
          </w:tcPr>
          <w:p w14:paraId="0CB69ECF" w14:textId="77777777" w:rsidR="00DA0040" w:rsidRPr="002F5F3A" w:rsidRDefault="00DA0040" w:rsidP="00657E9B">
            <w:pPr>
              <w:pStyle w:val="aa"/>
              <w:ind w:right="20"/>
            </w:pPr>
            <w:r w:rsidRPr="002F5F3A">
              <w:t xml:space="preserve">radius-server timeout </w:t>
            </w:r>
            <w:r w:rsidRPr="002F5F3A">
              <w:rPr>
                <w:i/>
              </w:rPr>
              <w:t>seconds</w:t>
            </w:r>
          </w:p>
        </w:tc>
        <w:tc>
          <w:tcPr>
            <w:tcW w:w="0" w:type="auto"/>
            <w:vAlign w:val="center"/>
          </w:tcPr>
          <w:p w14:paraId="54F7105D" w14:textId="77777777" w:rsidR="00DA0040" w:rsidRPr="002F5F3A" w:rsidRDefault="00DA0040" w:rsidP="00657E9B">
            <w:pPr>
              <w:pStyle w:val="afffc"/>
              <w:ind w:right="20"/>
              <w:jc w:val="both"/>
            </w:pPr>
            <w:r w:rsidRPr="002F5F3A">
              <w:t>Sets timeout from RADIUS server.</w:t>
            </w:r>
          </w:p>
          <w:p w14:paraId="253B9D39" w14:textId="77777777"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f5"/>
              </w:rPr>
              <w:t>: Timeout setting with second</w:t>
            </w:r>
          </w:p>
        </w:tc>
        <w:tc>
          <w:tcPr>
            <w:tcW w:w="0" w:type="auto"/>
            <w:vAlign w:val="center"/>
          </w:tcPr>
          <w:p w14:paraId="7B0B5A96" w14:textId="77777777" w:rsidR="00DA0040" w:rsidRPr="002F5F3A" w:rsidRDefault="00DA0040" w:rsidP="00657E9B">
            <w:pPr>
              <w:pStyle w:val="aa"/>
              <w:ind w:right="20"/>
            </w:pPr>
            <w:r w:rsidRPr="002F5F3A">
              <w:t>Config</w:t>
            </w:r>
          </w:p>
        </w:tc>
      </w:tr>
      <w:tr w:rsidR="00DA0040" w:rsidRPr="002F5F3A" w14:paraId="5919BB69" w14:textId="77777777" w:rsidTr="00BF42F2">
        <w:tc>
          <w:tcPr>
            <w:tcW w:w="0" w:type="auto"/>
            <w:vAlign w:val="center"/>
          </w:tcPr>
          <w:p w14:paraId="5D8B4588" w14:textId="77777777" w:rsidR="00DA0040" w:rsidRPr="002F5F3A" w:rsidRDefault="00DA0040" w:rsidP="00657E9B">
            <w:pPr>
              <w:pStyle w:val="aa"/>
              <w:ind w:right="20"/>
            </w:pPr>
            <w:r w:rsidRPr="002F5F3A">
              <w:t>no radius-server timeout</w:t>
            </w:r>
          </w:p>
        </w:tc>
        <w:tc>
          <w:tcPr>
            <w:tcW w:w="0" w:type="auto"/>
            <w:vAlign w:val="center"/>
          </w:tcPr>
          <w:p w14:paraId="42F75BFB" w14:textId="77777777" w:rsidR="00DA0040" w:rsidRPr="002F5F3A" w:rsidRDefault="00DA0040" w:rsidP="00657E9B">
            <w:pPr>
              <w:pStyle w:val="afffc"/>
              <w:ind w:right="20"/>
              <w:jc w:val="both"/>
            </w:pPr>
            <w:r w:rsidRPr="002F5F3A">
              <w:t xml:space="preserve">Sets timeout with default value. </w:t>
            </w:r>
          </w:p>
          <w:p w14:paraId="26908367" w14:textId="77777777"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14:paraId="110DCA62" w14:textId="77777777" w:rsidR="00DA0040" w:rsidRPr="002F5F3A" w:rsidRDefault="00DA0040" w:rsidP="00657E9B">
            <w:pPr>
              <w:pStyle w:val="aa"/>
              <w:ind w:right="20"/>
            </w:pPr>
            <w:r w:rsidRPr="002F5F3A">
              <w:t>Config</w:t>
            </w:r>
          </w:p>
        </w:tc>
      </w:tr>
      <w:tr w:rsidR="00DA0040" w:rsidRPr="002F5F3A" w14:paraId="530261BD" w14:textId="77777777" w:rsidTr="00BF42F2">
        <w:tc>
          <w:tcPr>
            <w:tcW w:w="0" w:type="auto"/>
            <w:vAlign w:val="center"/>
          </w:tcPr>
          <w:p w14:paraId="4B37929F" w14:textId="77777777" w:rsidR="00DA0040" w:rsidRPr="002F5F3A" w:rsidRDefault="00DA0040" w:rsidP="00657E9B">
            <w:pPr>
              <w:pStyle w:val="aa"/>
              <w:ind w:right="20"/>
            </w:pPr>
            <w:r w:rsidRPr="002F5F3A">
              <w:t xml:space="preserve">ip radius source-interface </w:t>
            </w:r>
            <w:r w:rsidRPr="002F5F3A">
              <w:rPr>
                <w:i/>
              </w:rPr>
              <w:t>ifname</w:t>
            </w:r>
          </w:p>
        </w:tc>
        <w:tc>
          <w:tcPr>
            <w:tcW w:w="0" w:type="auto"/>
            <w:vAlign w:val="center"/>
          </w:tcPr>
          <w:p w14:paraId="2E00B1AF" w14:textId="77777777" w:rsidR="00DA0040" w:rsidRPr="002F5F3A" w:rsidRDefault="00DA0040" w:rsidP="00657E9B">
            <w:pPr>
              <w:pStyle w:val="afffc"/>
              <w:ind w:right="20"/>
              <w:jc w:val="both"/>
            </w:pPr>
            <w:r w:rsidRPr="002F5F3A">
              <w:t>Sets source IP address of information for sending to RADIUS server.</w:t>
            </w:r>
          </w:p>
          <w:p w14:paraId="6BAD4AD5" w14:textId="77777777"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f5"/>
              </w:rPr>
              <w:t>: interface name information</w:t>
            </w:r>
          </w:p>
        </w:tc>
        <w:tc>
          <w:tcPr>
            <w:tcW w:w="0" w:type="auto"/>
            <w:vAlign w:val="center"/>
          </w:tcPr>
          <w:p w14:paraId="721CB96C" w14:textId="77777777" w:rsidR="00DA0040" w:rsidRPr="002F5F3A" w:rsidRDefault="00DA0040" w:rsidP="00657E9B">
            <w:pPr>
              <w:pStyle w:val="aa"/>
              <w:ind w:right="20"/>
            </w:pPr>
            <w:r w:rsidRPr="002F5F3A">
              <w:t>Config</w:t>
            </w:r>
          </w:p>
        </w:tc>
      </w:tr>
      <w:tr w:rsidR="00DA0040" w:rsidRPr="002F5F3A" w14:paraId="365F650E" w14:textId="77777777" w:rsidTr="00BF42F2">
        <w:tc>
          <w:tcPr>
            <w:tcW w:w="0" w:type="auto"/>
            <w:vAlign w:val="center"/>
          </w:tcPr>
          <w:p w14:paraId="1D6C7318" w14:textId="77777777" w:rsidR="00DA0040" w:rsidRPr="002F5F3A" w:rsidRDefault="00DA0040" w:rsidP="00657E9B">
            <w:pPr>
              <w:pStyle w:val="aa"/>
              <w:ind w:right="20"/>
            </w:pPr>
            <w:r w:rsidRPr="002F5F3A">
              <w:t>no ip radius source-interface</w:t>
            </w:r>
          </w:p>
        </w:tc>
        <w:tc>
          <w:tcPr>
            <w:tcW w:w="0" w:type="auto"/>
            <w:vAlign w:val="center"/>
          </w:tcPr>
          <w:p w14:paraId="6488149E" w14:textId="77777777" w:rsidR="00DA0040" w:rsidRPr="002F5F3A" w:rsidRDefault="00DA0040" w:rsidP="00657E9B">
            <w:pPr>
              <w:pStyle w:val="afffc"/>
              <w:ind w:right="20"/>
              <w:jc w:val="both"/>
            </w:pPr>
            <w:r w:rsidRPr="002F5F3A">
              <w:t>Disables the set source IP address.</w:t>
            </w:r>
          </w:p>
        </w:tc>
        <w:tc>
          <w:tcPr>
            <w:tcW w:w="0" w:type="auto"/>
            <w:vAlign w:val="center"/>
          </w:tcPr>
          <w:p w14:paraId="538BD461" w14:textId="77777777" w:rsidR="00DA0040" w:rsidRPr="002F5F3A" w:rsidRDefault="00DA0040" w:rsidP="00657E9B">
            <w:pPr>
              <w:pStyle w:val="aa"/>
              <w:ind w:right="20"/>
            </w:pPr>
            <w:r w:rsidRPr="002F5F3A">
              <w:t>Config</w:t>
            </w:r>
          </w:p>
        </w:tc>
      </w:tr>
    </w:tbl>
    <w:p w14:paraId="04B49F6F" w14:textId="77777777" w:rsidR="00DA0040" w:rsidRPr="002F5F3A" w:rsidRDefault="00DA0040" w:rsidP="00657E9B">
      <w:pPr>
        <w:pStyle w:val="a3"/>
        <w:ind w:left="0" w:right="20"/>
        <w:rPr>
          <w:rFonts w:cs="Arial"/>
        </w:rPr>
      </w:pPr>
      <w:r w:rsidRPr="002F5F3A">
        <w:rPr>
          <w:rFonts w:cs="Arial"/>
        </w:rPr>
        <w:t>The following example shows how to set some RADIUS server and common secret key</w:t>
      </w:r>
      <w:r w:rsidR="00034020">
        <w:rPr>
          <w:rFonts w:cs="Arial"/>
        </w:rPr>
        <w:t>s</w:t>
      </w:r>
      <w:r w:rsidRPr="002F5F3A">
        <w:rPr>
          <w:rFonts w:cs="Arial"/>
        </w:rPr>
        <w:t xml:space="preserve"> with test 123. It sends AAA information to server. If the system does not receive </w:t>
      </w:r>
      <w:r w:rsidR="00034020">
        <w:rPr>
          <w:rFonts w:cs="Arial"/>
        </w:rPr>
        <w:t xml:space="preserve">a </w:t>
      </w:r>
      <w:r w:rsidRPr="002F5F3A">
        <w:rPr>
          <w:rFonts w:cs="Arial"/>
        </w:rPr>
        <w:t xml:space="preserve">response, </w:t>
      </w:r>
      <w:r w:rsidR="00034020">
        <w:rPr>
          <w:rFonts w:cs="Arial"/>
        </w:rPr>
        <w:t>the system</w:t>
      </w:r>
      <w:r w:rsidRPr="002F5F3A">
        <w:rPr>
          <w:rFonts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17EBE646" w14:textId="77777777" w:rsidTr="00BF42F2">
        <w:tc>
          <w:tcPr>
            <w:tcW w:w="8820" w:type="dxa"/>
            <w:shd w:val="clear" w:color="auto" w:fill="auto"/>
          </w:tcPr>
          <w:p w14:paraId="20551488" w14:textId="77777777" w:rsidR="00DA0040" w:rsidRPr="002F5F3A" w:rsidRDefault="00DA0040" w:rsidP="00657E9B">
            <w:pPr>
              <w:pStyle w:val="aa"/>
              <w:ind w:right="20"/>
            </w:pPr>
            <w:r w:rsidRPr="002F5F3A">
              <w:t xml:space="preserve">Switch# </w:t>
            </w:r>
            <w:r w:rsidRPr="002F5F3A">
              <w:rPr>
                <w:b/>
                <w:bCs/>
              </w:rPr>
              <w:t>configure terminal</w:t>
            </w:r>
          </w:p>
          <w:p w14:paraId="7B016983" w14:textId="77777777" w:rsidR="00DA0040" w:rsidRPr="002F5F3A" w:rsidRDefault="00DA0040" w:rsidP="00657E9B">
            <w:pPr>
              <w:pStyle w:val="aa"/>
              <w:ind w:right="20"/>
            </w:pPr>
            <w:r w:rsidRPr="002F5F3A">
              <w:t xml:space="preserve">Switch(config)# </w:t>
            </w:r>
            <w:r w:rsidRPr="002F5F3A">
              <w:rPr>
                <w:b/>
                <w:bCs/>
              </w:rPr>
              <w:t>radius-server host 192.168.0.1</w:t>
            </w:r>
          </w:p>
          <w:p w14:paraId="0039CB11" w14:textId="77777777" w:rsidR="00DA0040" w:rsidRPr="002F5F3A" w:rsidRDefault="00DA0040" w:rsidP="00657E9B">
            <w:pPr>
              <w:pStyle w:val="aa"/>
              <w:ind w:right="20"/>
            </w:pPr>
            <w:r w:rsidRPr="002F5F3A">
              <w:lastRenderedPageBreak/>
              <w:t xml:space="preserve">Switch(config)# </w:t>
            </w:r>
            <w:r w:rsidRPr="002F5F3A">
              <w:rPr>
                <w:b/>
                <w:bCs/>
              </w:rPr>
              <w:t>radius-server key test123</w:t>
            </w:r>
          </w:p>
          <w:p w14:paraId="4430040C" w14:textId="77777777" w:rsidR="00DA0040" w:rsidRPr="002F5F3A" w:rsidRDefault="00DA0040" w:rsidP="00657E9B">
            <w:pPr>
              <w:pStyle w:val="aa"/>
              <w:ind w:right="20"/>
            </w:pPr>
            <w:r w:rsidRPr="002F5F3A">
              <w:t xml:space="preserve">Switch(config)# </w:t>
            </w:r>
            <w:r w:rsidRPr="002F5F3A">
              <w:rPr>
                <w:b/>
                <w:bCs/>
              </w:rPr>
              <w:t>radius-server host 192.168.0.2 key lns</w:t>
            </w:r>
          </w:p>
          <w:p w14:paraId="01181509" w14:textId="77777777" w:rsidR="00DA0040" w:rsidRPr="002F5F3A" w:rsidRDefault="00DA0040" w:rsidP="00657E9B">
            <w:pPr>
              <w:pStyle w:val="aa"/>
              <w:ind w:right="20"/>
            </w:pPr>
            <w:r w:rsidRPr="002F5F3A">
              <w:t xml:space="preserve">Switch(config)# </w:t>
            </w:r>
            <w:r w:rsidRPr="002F5F3A">
              <w:rPr>
                <w:b/>
                <w:bCs/>
              </w:rPr>
              <w:t>radius-server host 192.168.0.2 auth-port 3000</w:t>
            </w:r>
          </w:p>
          <w:p w14:paraId="13EB9F83" w14:textId="77777777" w:rsidR="00DA0040" w:rsidRPr="002F5F3A" w:rsidRDefault="00DA0040" w:rsidP="00657E9B">
            <w:pPr>
              <w:pStyle w:val="aa"/>
              <w:ind w:right="20"/>
            </w:pPr>
            <w:r w:rsidRPr="002F5F3A">
              <w:t xml:space="preserve">Switch(config)# </w:t>
            </w:r>
            <w:r w:rsidRPr="002F5F3A">
              <w:rPr>
                <w:b/>
                <w:bCs/>
              </w:rPr>
              <w:t>end</w:t>
            </w:r>
          </w:p>
          <w:p w14:paraId="515322A2" w14:textId="77777777" w:rsidR="00DA0040" w:rsidRPr="002F5F3A" w:rsidRDefault="00DA0040" w:rsidP="00657E9B">
            <w:pPr>
              <w:pStyle w:val="aa"/>
              <w:ind w:right="20"/>
            </w:pPr>
            <w:r w:rsidRPr="002F5F3A">
              <w:t xml:space="preserve">Switch# </w:t>
            </w:r>
            <w:r w:rsidRPr="002F5F3A">
              <w:rPr>
                <w:b/>
                <w:bCs/>
              </w:rPr>
              <w:t>show running-config</w:t>
            </w:r>
          </w:p>
          <w:p w14:paraId="7D646F1C" w14:textId="77777777" w:rsidR="00DA0040" w:rsidRPr="002F5F3A" w:rsidRDefault="00DA0040" w:rsidP="00657E9B">
            <w:pPr>
              <w:pStyle w:val="aa"/>
              <w:ind w:right="20"/>
            </w:pPr>
            <w:r w:rsidRPr="002F5F3A">
              <w:t>!</w:t>
            </w:r>
          </w:p>
          <w:p w14:paraId="11078DFE" w14:textId="77777777" w:rsidR="00DA0040" w:rsidRPr="002F5F3A" w:rsidRDefault="00DA0040" w:rsidP="00657E9B">
            <w:pPr>
              <w:pStyle w:val="aa"/>
              <w:ind w:right="20"/>
            </w:pPr>
            <w:r w:rsidRPr="002F5F3A">
              <w:t>radius-server key test123</w:t>
            </w:r>
          </w:p>
          <w:p w14:paraId="69DF16D2" w14:textId="77777777" w:rsidR="00DA0040" w:rsidRPr="002F5F3A" w:rsidRDefault="00DA0040" w:rsidP="00657E9B">
            <w:pPr>
              <w:pStyle w:val="aa"/>
              <w:ind w:right="20"/>
            </w:pPr>
            <w:r w:rsidRPr="002F5F3A">
              <w:t>radius-server host 192.168.0.1</w:t>
            </w:r>
          </w:p>
          <w:p w14:paraId="2E7B766B" w14:textId="77777777" w:rsidR="00DA0040" w:rsidRPr="002F5F3A" w:rsidRDefault="00DA0040" w:rsidP="00657E9B">
            <w:pPr>
              <w:pStyle w:val="aa"/>
              <w:ind w:right="20"/>
            </w:pPr>
            <w:r w:rsidRPr="002F5F3A">
              <w:t>radius-server host 192.168.0.2 key lns</w:t>
            </w:r>
          </w:p>
          <w:p w14:paraId="517AB193" w14:textId="77777777" w:rsidR="00DA0040" w:rsidRPr="002F5F3A" w:rsidRDefault="00DA0040" w:rsidP="00657E9B">
            <w:pPr>
              <w:pStyle w:val="aa"/>
              <w:ind w:right="20"/>
            </w:pPr>
            <w:r w:rsidRPr="002F5F3A">
              <w:t>radius-server host 192.168.0.3 auth-port 3000</w:t>
            </w:r>
          </w:p>
          <w:p w14:paraId="6AFB31E9" w14:textId="77777777" w:rsidR="00DA0040" w:rsidRPr="002F5F3A" w:rsidRDefault="00DA0040" w:rsidP="00657E9B">
            <w:pPr>
              <w:pStyle w:val="aa"/>
              <w:ind w:right="20"/>
            </w:pPr>
            <w:r w:rsidRPr="002F5F3A">
              <w:t>!</w:t>
            </w:r>
          </w:p>
          <w:p w14:paraId="41B6ABDC" w14:textId="77777777" w:rsidR="00DA0040" w:rsidRPr="002F5F3A" w:rsidRDefault="00DA0040" w:rsidP="00657E9B">
            <w:pPr>
              <w:pStyle w:val="aa"/>
              <w:ind w:right="20"/>
            </w:pPr>
            <w:r w:rsidRPr="002F5F3A">
              <w:t>Switch#</w:t>
            </w:r>
          </w:p>
        </w:tc>
      </w:tr>
    </w:tbl>
    <w:p w14:paraId="4FEDCC9E" w14:textId="77777777" w:rsidR="00DA0040" w:rsidRPr="00D867F8" w:rsidRDefault="00DA0040" w:rsidP="00657E9B">
      <w:pPr>
        <w:pStyle w:val="3"/>
        <w:ind w:left="0" w:right="20"/>
      </w:pPr>
      <w:bookmarkStart w:id="313" w:name="_Toc281502855"/>
      <w:bookmarkStart w:id="314" w:name="_Toc337198310"/>
      <w:bookmarkStart w:id="315" w:name="_Toc348625846"/>
      <w:bookmarkStart w:id="316" w:name="_Toc444694905"/>
      <w:r w:rsidRPr="00D867F8">
        <w:lastRenderedPageBreak/>
        <w:t xml:space="preserve">TACACS+ Server </w:t>
      </w:r>
      <w:bookmarkEnd w:id="313"/>
      <w:r w:rsidRPr="00D867F8">
        <w:t>Configuration</w:t>
      </w:r>
      <w:bookmarkEnd w:id="314"/>
      <w:bookmarkEnd w:id="315"/>
      <w:bookmarkEnd w:id="316"/>
    </w:p>
    <w:p w14:paraId="70CFA449" w14:textId="77777777" w:rsidR="00DA0040" w:rsidRPr="002F5F3A" w:rsidRDefault="00DA0040" w:rsidP="00657E9B">
      <w:pPr>
        <w:pStyle w:val="a3"/>
        <w:ind w:left="0" w:right="20"/>
        <w:rPr>
          <w:rFonts w:cs="Arial"/>
          <w:kern w:val="0"/>
        </w:rPr>
      </w:pPr>
      <w:r w:rsidRPr="002F5F3A">
        <w:rPr>
          <w:rFonts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2F5F3A" w:rsidRDefault="00125B19" w:rsidP="00657E9B">
      <w:pPr>
        <w:pStyle w:val="affff4"/>
        <w:wordWrap/>
        <w:ind w:left="0" w:right="20"/>
      </w:pPr>
      <w:bookmarkStart w:id="317" w:name="_Toc281502948"/>
      <w:bookmarkStart w:id="318" w:name="_Toc294705578"/>
      <w:bookmarkStart w:id="319" w:name="_Toc348626299"/>
      <w:bookmarkStart w:id="320" w:name="_Toc391575157"/>
      <w:r>
        <w:t xml:space="preserve">Table </w:t>
      </w:r>
      <w:r w:rsidR="005832B8">
        <w:fldChar w:fldCharType="begin"/>
      </w:r>
      <w:r>
        <w:instrText xml:space="preserve"> SEQ Table \* ARABIC </w:instrText>
      </w:r>
      <w:r w:rsidR="005832B8">
        <w:fldChar w:fldCharType="separate"/>
      </w:r>
      <w:r>
        <w:rPr>
          <w:noProof/>
        </w:rPr>
        <w:t>15</w:t>
      </w:r>
      <w:r w:rsidR="005832B8">
        <w:rPr>
          <w:noProof/>
        </w:rPr>
        <w:fldChar w:fldCharType="end"/>
      </w:r>
      <w:r>
        <w:t xml:space="preserve"> </w:t>
      </w:r>
      <w:r w:rsidR="00DA0040" w:rsidRPr="002F5F3A">
        <w:t xml:space="preserve">TACACS+ Server </w:t>
      </w:r>
      <w:bookmarkEnd w:id="317"/>
      <w:r w:rsidR="00DA0040" w:rsidRPr="002F5F3A">
        <w:t>Commands</w:t>
      </w:r>
      <w:bookmarkEnd w:id="318"/>
      <w:bookmarkEnd w:id="319"/>
      <w:bookmarkEnd w:id="3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26"/>
        <w:gridCol w:w="3815"/>
        <w:gridCol w:w="757"/>
      </w:tblGrid>
      <w:tr w:rsidR="00DA0040" w:rsidRPr="002F5F3A" w14:paraId="2F84892B" w14:textId="77777777" w:rsidTr="00BF42F2">
        <w:tc>
          <w:tcPr>
            <w:tcW w:w="0" w:type="auto"/>
            <w:shd w:val="clear" w:color="auto" w:fill="E6E6E6"/>
            <w:vAlign w:val="center"/>
          </w:tcPr>
          <w:p w14:paraId="37BC8B3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573676A1"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5F71E5AA" w14:textId="77777777" w:rsidR="00DA0040" w:rsidRPr="002F5F3A" w:rsidRDefault="00DA0040" w:rsidP="00657E9B">
            <w:pPr>
              <w:pStyle w:val="ab"/>
              <w:wordWrap/>
              <w:ind w:right="20"/>
              <w:rPr>
                <w:b w:val="0"/>
              </w:rPr>
            </w:pPr>
            <w:r w:rsidRPr="002F5F3A">
              <w:rPr>
                <w:b w:val="0"/>
              </w:rPr>
              <w:t>Mode</w:t>
            </w:r>
          </w:p>
        </w:tc>
      </w:tr>
      <w:tr w:rsidR="00DA0040" w:rsidRPr="002F5F3A" w14:paraId="14EF1DF8" w14:textId="77777777" w:rsidTr="00BF42F2">
        <w:tc>
          <w:tcPr>
            <w:tcW w:w="0" w:type="auto"/>
            <w:vAlign w:val="center"/>
          </w:tcPr>
          <w:p w14:paraId="0A8F0B5E" w14:textId="77777777" w:rsidR="00DA0040" w:rsidRPr="002F5F3A" w:rsidRDefault="00DA0040" w:rsidP="00657E9B">
            <w:pPr>
              <w:pStyle w:val="aa"/>
              <w:ind w:rightChars="10" w:right="18"/>
              <w:rPr>
                <w:i/>
              </w:rPr>
            </w:pPr>
            <w:r w:rsidRPr="002F5F3A">
              <w:t>tacacs-server host (</w:t>
            </w:r>
            <w:r w:rsidRPr="002F5F3A">
              <w:rPr>
                <w:i/>
              </w:rPr>
              <w:t>A.B.C.D/X:X::X:X)</w:t>
            </w:r>
          </w:p>
          <w:p w14:paraId="2CB3D956" w14:textId="77777777" w:rsidR="00DA0040" w:rsidRPr="002F5F3A" w:rsidRDefault="00DA0040" w:rsidP="00657E9B">
            <w:pPr>
              <w:pStyle w:val="aa"/>
              <w:ind w:right="20"/>
              <w:rPr>
                <w:iCs/>
              </w:rPr>
            </w:pPr>
            <w:r w:rsidRPr="002F5F3A">
              <w:t xml:space="preserve">key </w:t>
            </w:r>
            <w:r w:rsidRPr="002F5F3A">
              <w:rPr>
                <w:iCs/>
              </w:rPr>
              <w:t>[0|7]</w:t>
            </w:r>
            <w:r w:rsidRPr="002F5F3A">
              <w:rPr>
                <w:i/>
                <w:iCs/>
              </w:rPr>
              <w:t xml:space="preserve"> key-string</w:t>
            </w:r>
          </w:p>
        </w:tc>
        <w:tc>
          <w:tcPr>
            <w:tcW w:w="0" w:type="auto"/>
            <w:vAlign w:val="center"/>
          </w:tcPr>
          <w:p w14:paraId="0AA576F6" w14:textId="77777777" w:rsidR="00DA0040" w:rsidRPr="002F5F3A" w:rsidRDefault="00DA0040" w:rsidP="00657E9B">
            <w:pPr>
              <w:pStyle w:val="afffc"/>
              <w:ind w:right="20"/>
              <w:jc w:val="both"/>
            </w:pPr>
            <w:r w:rsidRPr="002F5F3A">
              <w:t>Sets TACACS+ server.</w:t>
            </w:r>
          </w:p>
          <w:p w14:paraId="08D1701F"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TACACS+ server address</w:t>
            </w:r>
          </w:p>
          <w:p w14:paraId="65C703F1" w14:textId="77777777"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14:paraId="1EEF149C" w14:textId="77777777" w:rsidR="00DA0040" w:rsidRPr="002F5F3A" w:rsidRDefault="00DA0040" w:rsidP="00657E9B">
            <w:pPr>
              <w:pStyle w:val="a9"/>
              <w:tabs>
                <w:tab w:val="num" w:pos="360"/>
              </w:tabs>
              <w:wordWrap/>
              <w:spacing w:line="240" w:lineRule="auto"/>
              <w:ind w:right="20" w:hanging="284"/>
            </w:pPr>
            <w:r w:rsidRPr="002F5F3A">
              <w:t>Key: Sets security key.</w:t>
            </w:r>
          </w:p>
          <w:p w14:paraId="54F67944" w14:textId="77777777" w:rsidR="00DA0040" w:rsidRPr="002F5F3A" w:rsidRDefault="00DA0040" w:rsidP="00657E9B">
            <w:pPr>
              <w:pStyle w:val="a9"/>
              <w:wordWrap/>
              <w:spacing w:line="240" w:lineRule="auto"/>
              <w:ind w:leftChars="140" w:left="271" w:right="20" w:hanging="19"/>
            </w:pPr>
            <w:r w:rsidRPr="002F5F3A">
              <w:t>0 – None Encryption</w:t>
            </w:r>
          </w:p>
          <w:p w14:paraId="0E970251" w14:textId="77777777" w:rsidR="00DA0040" w:rsidRPr="002F5F3A" w:rsidRDefault="00DA0040" w:rsidP="00657E9B">
            <w:pPr>
              <w:pStyle w:val="a9"/>
              <w:wordWrap/>
              <w:spacing w:line="240" w:lineRule="auto"/>
              <w:ind w:leftChars="140" w:left="271" w:right="20" w:hanging="19"/>
            </w:pPr>
            <w:r w:rsidRPr="002F5F3A">
              <w:t>7 – DES Encryption</w:t>
            </w:r>
          </w:p>
        </w:tc>
        <w:tc>
          <w:tcPr>
            <w:tcW w:w="0" w:type="auto"/>
            <w:vAlign w:val="center"/>
          </w:tcPr>
          <w:p w14:paraId="5240A462" w14:textId="77777777" w:rsidR="00DA0040" w:rsidRPr="002F5F3A" w:rsidRDefault="00DA0040" w:rsidP="00657E9B">
            <w:pPr>
              <w:pStyle w:val="aa"/>
              <w:ind w:right="20"/>
            </w:pPr>
            <w:r w:rsidRPr="002F5F3A">
              <w:t>Config</w:t>
            </w:r>
          </w:p>
        </w:tc>
      </w:tr>
      <w:tr w:rsidR="00DA0040" w:rsidRPr="002F5F3A" w14:paraId="22A56341" w14:textId="77777777" w:rsidTr="00BF42F2">
        <w:tc>
          <w:tcPr>
            <w:tcW w:w="0" w:type="auto"/>
            <w:vAlign w:val="center"/>
          </w:tcPr>
          <w:p w14:paraId="345D68D2" w14:textId="77777777" w:rsidR="00DA0040" w:rsidRPr="002F5F3A" w:rsidRDefault="00DA0040" w:rsidP="00657E9B">
            <w:pPr>
              <w:pStyle w:val="aa"/>
              <w:ind w:right="20"/>
            </w:pPr>
            <w:r w:rsidRPr="002F5F3A">
              <w:t>no tacacs-server host (</w:t>
            </w:r>
            <w:r w:rsidRPr="002F5F3A">
              <w:rPr>
                <w:i/>
              </w:rPr>
              <w:t>A.B.C.D/X:X::X:X)</w:t>
            </w:r>
          </w:p>
        </w:tc>
        <w:tc>
          <w:tcPr>
            <w:tcW w:w="0" w:type="auto"/>
            <w:vAlign w:val="center"/>
          </w:tcPr>
          <w:p w14:paraId="7E8AFCD4" w14:textId="77777777" w:rsidR="00DA0040" w:rsidRPr="002F5F3A" w:rsidRDefault="00DA0040" w:rsidP="00657E9B">
            <w:pPr>
              <w:pStyle w:val="afffc"/>
              <w:ind w:right="20"/>
              <w:jc w:val="both"/>
            </w:pPr>
            <w:r w:rsidRPr="002F5F3A">
              <w:t>Deletes tacacs+ server setting.</w:t>
            </w:r>
          </w:p>
          <w:p w14:paraId="3512483A" w14:textId="77777777" w:rsidR="00DA0040" w:rsidRPr="002F5F3A" w:rsidRDefault="00DA0040" w:rsidP="00657E9B">
            <w:pPr>
              <w:pStyle w:val="a9"/>
              <w:tabs>
                <w:tab w:val="num" w:pos="360"/>
              </w:tabs>
              <w:wordWrap/>
              <w:spacing w:line="240" w:lineRule="auto"/>
              <w:ind w:right="20" w:hanging="284"/>
              <w:rPr>
                <w:rStyle w:val="Charf5"/>
              </w:rPr>
            </w:pPr>
            <w:r w:rsidRPr="002F5F3A">
              <w:rPr>
                <w:i/>
              </w:rPr>
              <w:t>A.B.C.D</w:t>
            </w:r>
            <w:r w:rsidRPr="002F5F3A">
              <w:rPr>
                <w:rStyle w:val="Charf5"/>
              </w:rPr>
              <w:t>: TACACS+ server address</w:t>
            </w:r>
          </w:p>
          <w:p w14:paraId="1969B29D" w14:textId="77777777"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14:paraId="06F5E6D6" w14:textId="77777777" w:rsidR="00DA0040" w:rsidRPr="002F5F3A" w:rsidRDefault="00DA0040" w:rsidP="00657E9B">
            <w:pPr>
              <w:pStyle w:val="aa"/>
              <w:ind w:right="20"/>
            </w:pPr>
            <w:r w:rsidRPr="002F5F3A">
              <w:t>Config</w:t>
            </w:r>
          </w:p>
        </w:tc>
      </w:tr>
      <w:tr w:rsidR="00DA0040" w:rsidRPr="002F5F3A" w14:paraId="2718CD92" w14:textId="77777777" w:rsidTr="00BF42F2">
        <w:tc>
          <w:tcPr>
            <w:tcW w:w="0" w:type="auto"/>
            <w:vAlign w:val="center"/>
          </w:tcPr>
          <w:p w14:paraId="3DDD8157" w14:textId="77777777" w:rsidR="00DA0040" w:rsidRPr="002F5F3A" w:rsidRDefault="00DA0040" w:rsidP="00657E9B">
            <w:pPr>
              <w:pStyle w:val="aa"/>
              <w:ind w:right="20"/>
            </w:pPr>
            <w:r w:rsidRPr="002F5F3A">
              <w:t>tacacs-server host (</w:t>
            </w:r>
            <w:r w:rsidRPr="002F5F3A">
              <w:rPr>
                <w:i/>
              </w:rPr>
              <w:t>A.B.C.D/X:X::X:X)</w:t>
            </w:r>
            <w:r w:rsidRPr="002F5F3A">
              <w:t xml:space="preserve">  </w:t>
            </w:r>
            <w:r w:rsidRPr="002F5F3A">
              <w:rPr>
                <w:iCs/>
              </w:rPr>
              <w:t xml:space="preserve">timeout </w:t>
            </w:r>
            <w:r w:rsidRPr="002F5F3A">
              <w:rPr>
                <w:i/>
                <w:iCs/>
              </w:rPr>
              <w:t>seconds</w:t>
            </w:r>
          </w:p>
        </w:tc>
        <w:tc>
          <w:tcPr>
            <w:tcW w:w="0" w:type="auto"/>
            <w:vAlign w:val="center"/>
          </w:tcPr>
          <w:p w14:paraId="75B7C071" w14:textId="77777777" w:rsidR="00DA0040" w:rsidRPr="002F5F3A" w:rsidRDefault="00DA0040" w:rsidP="00657E9B">
            <w:pPr>
              <w:pStyle w:val="afffc"/>
              <w:ind w:right="20"/>
              <w:jc w:val="both"/>
            </w:pPr>
            <w:r w:rsidRPr="002F5F3A">
              <w:t xml:space="preserve">Sets timeout vaule with TACACS+ server. </w:t>
            </w:r>
          </w:p>
          <w:p w14:paraId="255EA716" w14:textId="77777777"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f5"/>
              </w:rPr>
              <w:t>: Timeout value</w:t>
            </w:r>
          </w:p>
        </w:tc>
        <w:tc>
          <w:tcPr>
            <w:tcW w:w="0" w:type="auto"/>
            <w:vAlign w:val="center"/>
          </w:tcPr>
          <w:p w14:paraId="3B3CD088" w14:textId="77777777" w:rsidR="00DA0040" w:rsidRPr="002F5F3A" w:rsidRDefault="00DA0040" w:rsidP="00657E9B">
            <w:pPr>
              <w:pStyle w:val="aa"/>
              <w:ind w:right="20"/>
            </w:pPr>
            <w:r w:rsidRPr="002F5F3A">
              <w:t>Config</w:t>
            </w:r>
          </w:p>
        </w:tc>
      </w:tr>
      <w:tr w:rsidR="00DA0040" w:rsidRPr="002F5F3A" w14:paraId="2CC67C6E" w14:textId="77777777" w:rsidTr="00BF42F2">
        <w:tc>
          <w:tcPr>
            <w:tcW w:w="0" w:type="auto"/>
            <w:vAlign w:val="center"/>
          </w:tcPr>
          <w:p w14:paraId="7D931D8C" w14:textId="77777777" w:rsidR="00DA0040" w:rsidRPr="002F5F3A" w:rsidRDefault="00DA0040" w:rsidP="00657E9B">
            <w:pPr>
              <w:pStyle w:val="aa"/>
              <w:ind w:right="20"/>
            </w:pPr>
            <w:r w:rsidRPr="002F5F3A">
              <w:t>tacacs-server host (</w:t>
            </w:r>
            <w:r w:rsidRPr="002F5F3A">
              <w:rPr>
                <w:i/>
              </w:rPr>
              <w:t>A.B.C.D/X:X::X:X)</w:t>
            </w:r>
            <w:r w:rsidRPr="002F5F3A">
              <w:t xml:space="preserve">  timeout</w:t>
            </w:r>
          </w:p>
        </w:tc>
        <w:tc>
          <w:tcPr>
            <w:tcW w:w="0" w:type="auto"/>
            <w:vAlign w:val="center"/>
          </w:tcPr>
          <w:p w14:paraId="0FE176F4" w14:textId="77777777" w:rsidR="00DA0040" w:rsidRPr="002F5F3A" w:rsidRDefault="00DA0040" w:rsidP="00657E9B">
            <w:pPr>
              <w:pStyle w:val="afffc"/>
              <w:ind w:right="20"/>
              <w:jc w:val="both"/>
            </w:pPr>
            <w:r w:rsidRPr="002F5F3A">
              <w:t xml:space="preserve">Sets default timeout </w:t>
            </w:r>
          </w:p>
          <w:p w14:paraId="579D221E" w14:textId="77777777"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14:paraId="4232AA92" w14:textId="77777777" w:rsidR="00DA0040" w:rsidRPr="002F5F3A" w:rsidRDefault="00DA0040" w:rsidP="00657E9B">
            <w:pPr>
              <w:pStyle w:val="aa"/>
              <w:ind w:right="20"/>
            </w:pPr>
            <w:r w:rsidRPr="002F5F3A">
              <w:t>Config</w:t>
            </w:r>
          </w:p>
        </w:tc>
      </w:tr>
      <w:tr w:rsidR="00DA0040" w:rsidRPr="002F5F3A" w14:paraId="645B52DE" w14:textId="77777777" w:rsidTr="00BF42F2">
        <w:tc>
          <w:tcPr>
            <w:tcW w:w="0" w:type="auto"/>
            <w:vAlign w:val="center"/>
          </w:tcPr>
          <w:p w14:paraId="55A0562F" w14:textId="77777777" w:rsidR="00DA0040" w:rsidRPr="002F5F3A" w:rsidRDefault="00DA0040" w:rsidP="00657E9B">
            <w:pPr>
              <w:pStyle w:val="aa"/>
              <w:ind w:right="20"/>
            </w:pPr>
            <w:r w:rsidRPr="002F5F3A">
              <w:t xml:space="preserve">ip tacacs source-interface </w:t>
            </w:r>
            <w:r w:rsidRPr="002F5F3A">
              <w:rPr>
                <w:i/>
              </w:rPr>
              <w:t>ifname</w:t>
            </w:r>
          </w:p>
        </w:tc>
        <w:tc>
          <w:tcPr>
            <w:tcW w:w="0" w:type="auto"/>
            <w:vAlign w:val="center"/>
          </w:tcPr>
          <w:p w14:paraId="03173B32" w14:textId="77777777" w:rsidR="00DA0040" w:rsidRPr="002F5F3A" w:rsidRDefault="00DA0040" w:rsidP="00657E9B">
            <w:pPr>
              <w:pStyle w:val="afffc"/>
              <w:ind w:right="20"/>
              <w:jc w:val="both"/>
            </w:pPr>
            <w:r w:rsidRPr="002F5F3A">
              <w:t>Sets source IP address of information sent to TACACS+ server.</w:t>
            </w:r>
          </w:p>
          <w:p w14:paraId="2D4692C8" w14:textId="77777777"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f5"/>
              </w:rPr>
              <w:t xml:space="preserve">: Interface name </w:t>
            </w:r>
          </w:p>
        </w:tc>
        <w:tc>
          <w:tcPr>
            <w:tcW w:w="0" w:type="auto"/>
            <w:vAlign w:val="center"/>
          </w:tcPr>
          <w:p w14:paraId="0779BD2E" w14:textId="77777777" w:rsidR="00DA0040" w:rsidRPr="002F5F3A" w:rsidRDefault="00DA0040" w:rsidP="00657E9B">
            <w:pPr>
              <w:pStyle w:val="aa"/>
              <w:ind w:right="20"/>
            </w:pPr>
            <w:r w:rsidRPr="002F5F3A">
              <w:t>Config</w:t>
            </w:r>
          </w:p>
        </w:tc>
      </w:tr>
      <w:tr w:rsidR="00DA0040" w:rsidRPr="002F5F3A" w14:paraId="205561F8" w14:textId="77777777" w:rsidTr="00BF42F2">
        <w:tc>
          <w:tcPr>
            <w:tcW w:w="0" w:type="auto"/>
            <w:vAlign w:val="center"/>
          </w:tcPr>
          <w:p w14:paraId="1E870197" w14:textId="77777777" w:rsidR="00DA0040" w:rsidRPr="002F5F3A" w:rsidRDefault="00DA0040" w:rsidP="00657E9B">
            <w:pPr>
              <w:pStyle w:val="aa"/>
              <w:ind w:right="20"/>
            </w:pPr>
            <w:r w:rsidRPr="002F5F3A">
              <w:t>no ip tacacs source-interface</w:t>
            </w:r>
          </w:p>
        </w:tc>
        <w:tc>
          <w:tcPr>
            <w:tcW w:w="0" w:type="auto"/>
            <w:vAlign w:val="center"/>
          </w:tcPr>
          <w:p w14:paraId="3C54C9C2" w14:textId="77777777" w:rsidR="00DA0040" w:rsidRPr="002F5F3A" w:rsidRDefault="00DA0040" w:rsidP="00657E9B">
            <w:pPr>
              <w:pStyle w:val="afffc"/>
              <w:ind w:right="20"/>
              <w:jc w:val="both"/>
            </w:pPr>
            <w:r w:rsidRPr="002F5F3A">
              <w:t>Remove source IP address.</w:t>
            </w:r>
          </w:p>
        </w:tc>
        <w:tc>
          <w:tcPr>
            <w:tcW w:w="0" w:type="auto"/>
            <w:vAlign w:val="center"/>
          </w:tcPr>
          <w:p w14:paraId="1BCCF165" w14:textId="77777777" w:rsidR="00DA0040" w:rsidRPr="002F5F3A" w:rsidRDefault="00DA0040" w:rsidP="00657E9B">
            <w:pPr>
              <w:pStyle w:val="aa"/>
              <w:ind w:right="20"/>
            </w:pPr>
            <w:r w:rsidRPr="002F5F3A">
              <w:t>Config</w:t>
            </w:r>
          </w:p>
        </w:tc>
      </w:tr>
    </w:tbl>
    <w:p w14:paraId="069C3C5E" w14:textId="77777777" w:rsidR="00DA0040" w:rsidRPr="002F5F3A" w:rsidRDefault="00DA0040" w:rsidP="00657E9B">
      <w:pPr>
        <w:pStyle w:val="a3"/>
        <w:ind w:left="0" w:right="20"/>
        <w:rPr>
          <w:rFonts w:cs="Arial"/>
        </w:rPr>
      </w:pPr>
      <w:r w:rsidRPr="002F5F3A">
        <w:rPr>
          <w:rFonts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04D51A4E" w14:textId="77777777" w:rsidTr="00BF42F2">
        <w:tc>
          <w:tcPr>
            <w:tcW w:w="8820" w:type="dxa"/>
            <w:shd w:val="clear" w:color="auto" w:fill="auto"/>
          </w:tcPr>
          <w:p w14:paraId="32C48A63" w14:textId="77777777" w:rsidR="00DA0040" w:rsidRPr="002F5F3A" w:rsidRDefault="00DA0040" w:rsidP="00657E9B">
            <w:pPr>
              <w:pStyle w:val="aa"/>
              <w:ind w:right="20"/>
            </w:pPr>
            <w:r w:rsidRPr="002F5F3A">
              <w:t xml:space="preserve">Switch# </w:t>
            </w:r>
            <w:r w:rsidRPr="002F5F3A">
              <w:rPr>
                <w:b/>
                <w:bCs/>
              </w:rPr>
              <w:t>configure terminal</w:t>
            </w:r>
          </w:p>
          <w:p w14:paraId="38FDC032" w14:textId="77777777" w:rsidR="00DA0040" w:rsidRPr="002F5F3A" w:rsidRDefault="00DA0040" w:rsidP="00657E9B">
            <w:pPr>
              <w:pStyle w:val="aa"/>
              <w:ind w:right="20"/>
            </w:pPr>
            <w:r w:rsidRPr="002F5F3A">
              <w:t xml:space="preserve">Switch(config)# </w:t>
            </w:r>
            <w:r w:rsidRPr="002F5F3A">
              <w:rPr>
                <w:b/>
                <w:bCs/>
              </w:rPr>
              <w:t>tacacs-server host 192.168.0.1 key lns</w:t>
            </w:r>
          </w:p>
          <w:p w14:paraId="79C31BE5" w14:textId="77777777" w:rsidR="00DA0040" w:rsidRPr="002F5F3A" w:rsidRDefault="00DA0040" w:rsidP="00657E9B">
            <w:pPr>
              <w:pStyle w:val="aa"/>
              <w:ind w:right="20"/>
            </w:pPr>
            <w:r w:rsidRPr="002F5F3A">
              <w:t xml:space="preserve">Switch(config)# </w:t>
            </w:r>
            <w:r w:rsidRPr="002F5F3A">
              <w:rPr>
                <w:b/>
                <w:bCs/>
              </w:rPr>
              <w:t>tacacs-server host 192.168.0.2 key test123</w:t>
            </w:r>
          </w:p>
          <w:p w14:paraId="4D12294F" w14:textId="77777777" w:rsidR="00DA0040" w:rsidRPr="002F5F3A" w:rsidRDefault="00DA0040" w:rsidP="00657E9B">
            <w:pPr>
              <w:pStyle w:val="aa"/>
              <w:ind w:right="20"/>
            </w:pPr>
            <w:r w:rsidRPr="002F5F3A">
              <w:t>Switch(config)#</w:t>
            </w:r>
            <w:r w:rsidRPr="002F5F3A">
              <w:rPr>
                <w:b/>
              </w:rPr>
              <w:t xml:space="preserve"> </w:t>
            </w:r>
            <w:r w:rsidRPr="002F5F3A">
              <w:rPr>
                <w:b/>
                <w:bCs/>
              </w:rPr>
              <w:t>end</w:t>
            </w:r>
          </w:p>
          <w:p w14:paraId="4CC7A51F" w14:textId="77777777" w:rsidR="00DA0040" w:rsidRPr="002F5F3A" w:rsidRDefault="00DA0040" w:rsidP="00657E9B">
            <w:pPr>
              <w:pStyle w:val="aa"/>
              <w:ind w:right="20"/>
            </w:pPr>
            <w:r w:rsidRPr="002F5F3A">
              <w:t xml:space="preserve">Switch# </w:t>
            </w:r>
            <w:r w:rsidRPr="002F5F3A">
              <w:rPr>
                <w:b/>
                <w:bCs/>
              </w:rPr>
              <w:t>show running-config</w:t>
            </w:r>
          </w:p>
          <w:p w14:paraId="221685E8" w14:textId="77777777" w:rsidR="00DA0040" w:rsidRPr="002F5F3A" w:rsidRDefault="00DA0040" w:rsidP="00657E9B">
            <w:pPr>
              <w:pStyle w:val="aa"/>
              <w:ind w:right="20"/>
            </w:pPr>
            <w:r w:rsidRPr="002F5F3A">
              <w:t>tacacs-server host 192.168.0.1 key lns</w:t>
            </w:r>
          </w:p>
          <w:p w14:paraId="551BE17B" w14:textId="77777777" w:rsidR="00DA0040" w:rsidRPr="002F5F3A" w:rsidRDefault="00DA0040" w:rsidP="00657E9B">
            <w:pPr>
              <w:pStyle w:val="aa"/>
              <w:ind w:right="20"/>
            </w:pPr>
            <w:r w:rsidRPr="002F5F3A">
              <w:t>tacacs-server host 192.168.0.2 key test123</w:t>
            </w:r>
          </w:p>
          <w:p w14:paraId="29A62179" w14:textId="77777777" w:rsidR="00DA0040" w:rsidRPr="002F5F3A" w:rsidRDefault="00DA0040" w:rsidP="00657E9B">
            <w:pPr>
              <w:pStyle w:val="aa"/>
              <w:ind w:right="20"/>
            </w:pPr>
            <w:r w:rsidRPr="002F5F3A">
              <w:t>!</w:t>
            </w:r>
          </w:p>
          <w:p w14:paraId="655EE71C" w14:textId="77777777" w:rsidR="00DA0040" w:rsidRPr="002F5F3A" w:rsidRDefault="00DA0040" w:rsidP="00657E9B">
            <w:pPr>
              <w:pStyle w:val="aa"/>
              <w:ind w:right="20"/>
            </w:pPr>
            <w:r w:rsidRPr="002F5F3A">
              <w:t>Switch#</w:t>
            </w:r>
          </w:p>
        </w:tc>
      </w:tr>
    </w:tbl>
    <w:p w14:paraId="7E5EE2D9" w14:textId="77777777" w:rsidR="00F6514D" w:rsidRDefault="00F6514D" w:rsidP="0021019A">
      <w:pPr>
        <w:ind w:right="20"/>
        <w:rPr>
          <w:rFonts w:cs="Times New Roman"/>
          <w:b/>
          <w:bCs/>
        </w:rPr>
      </w:pPr>
    </w:p>
    <w:p w14:paraId="193187BC" w14:textId="77777777" w:rsidR="00F6514D" w:rsidRDefault="00C91B33" w:rsidP="0021019A">
      <w:pPr>
        <w:pStyle w:val="2"/>
        <w:ind w:right="20"/>
      </w:pPr>
      <w:bookmarkStart w:id="321" w:name="_Toc444694906"/>
      <w:bookmarkStart w:id="322" w:name="_Toc198525962"/>
      <w:bookmarkStart w:id="323" w:name="_Toc363228269"/>
      <w:r>
        <w:rPr>
          <w:rFonts w:hint="eastAsia"/>
        </w:rPr>
        <w:lastRenderedPageBreak/>
        <w:t xml:space="preserve">Setting </w:t>
      </w:r>
      <w:r w:rsidR="00F6514D">
        <w:t>Hostname</w:t>
      </w:r>
      <w:bookmarkEnd w:id="321"/>
      <w:r w:rsidR="00F6514D">
        <w:t xml:space="preserve"> </w:t>
      </w:r>
      <w:bookmarkEnd w:id="322"/>
      <w:bookmarkEnd w:id="323"/>
    </w:p>
    <w:p w14:paraId="1C30F62A" w14:textId="77777777" w:rsidR="00A573BE" w:rsidRPr="008F67D1" w:rsidRDefault="00A573BE" w:rsidP="00657E9B">
      <w:pPr>
        <w:pStyle w:val="a3"/>
        <w:ind w:left="0" w:right="20"/>
        <w:rPr>
          <w:rFonts w:cs="Arial"/>
        </w:rPr>
      </w:pPr>
      <w:r w:rsidRPr="008F67D1">
        <w:rPr>
          <w:rFonts w:cs="Arial"/>
        </w:rPr>
        <w:t xml:space="preserve">Hostname can be used to identify systems during the operation, and the prompt of the </w:t>
      </w:r>
      <w:r w:rsidRPr="00263A58">
        <w:rPr>
          <w:rFonts w:cs="Arial"/>
          <w:b/>
        </w:rPr>
        <w:t xml:space="preserve">console/Telnet </w:t>
      </w:r>
      <w:r w:rsidRPr="008F67D1">
        <w:rPr>
          <w:rFonts w:cs="Arial"/>
        </w:rPr>
        <w:t xml:space="preserve">screen consists of the combination of hostname and current command mode. In </w:t>
      </w:r>
      <w:r w:rsidR="00094318">
        <w:rPr>
          <w:rFonts w:cs="Arial"/>
        </w:rPr>
        <w:t>C9500</w:t>
      </w:r>
      <w:r w:rsidRPr="008F67D1">
        <w:rPr>
          <w:rFonts w:cs="Arial"/>
        </w:rPr>
        <w:t xml:space="preserve">, the system model name is the </w:t>
      </w:r>
      <w:r w:rsidRPr="00263A58">
        <w:rPr>
          <w:rFonts w:cs="Arial"/>
          <w:b/>
        </w:rPr>
        <w:t>default</w:t>
      </w:r>
      <w:r w:rsidRPr="008F67D1">
        <w:rPr>
          <w:rFonts w:cs="Arial"/>
        </w:rPr>
        <w:t xml:space="preserve"> hostname and the administrator can change the default hostname to a new hostname.</w:t>
      </w:r>
    </w:p>
    <w:p w14:paraId="1D606BF2" w14:textId="77777777" w:rsidR="00F6514D" w:rsidRDefault="00125B19" w:rsidP="00657E9B">
      <w:pPr>
        <w:pStyle w:val="afffff3"/>
        <w:ind w:left="0" w:right="20"/>
      </w:pPr>
      <w:bookmarkStart w:id="324" w:name="_Toc198525991"/>
      <w:bookmarkStart w:id="325" w:name="_Toc361679328"/>
      <w:bookmarkStart w:id="326" w:name="_Toc391575158"/>
      <w:r>
        <w:t xml:space="preserve">Table </w:t>
      </w:r>
      <w:r w:rsidR="005832B8">
        <w:fldChar w:fldCharType="begin"/>
      </w:r>
      <w:r>
        <w:instrText xml:space="preserve"> SEQ Table \* ARABIC </w:instrText>
      </w:r>
      <w:r w:rsidR="005832B8">
        <w:fldChar w:fldCharType="separate"/>
      </w:r>
      <w:r>
        <w:rPr>
          <w:noProof/>
        </w:rPr>
        <w:t>16</w:t>
      </w:r>
      <w:r w:rsidR="005832B8">
        <w:rPr>
          <w:noProof/>
        </w:rPr>
        <w:fldChar w:fldCharType="end"/>
      </w:r>
      <w:r>
        <w:t xml:space="preserve"> </w:t>
      </w:r>
      <w:r w:rsidR="00F6514D">
        <w:t xml:space="preserve">Hostname </w:t>
      </w:r>
      <w:bookmarkEnd w:id="324"/>
      <w:bookmarkEnd w:id="325"/>
      <w:r w:rsidR="00CD6C86">
        <w:rPr>
          <w:rFonts w:hint="eastAsia"/>
        </w:rPr>
        <w:t>s</w:t>
      </w:r>
      <w:r w:rsidR="00CD6C86">
        <w:t>etting command</w:t>
      </w:r>
      <w:bookmarkEnd w:id="326"/>
    </w:p>
    <w:tbl>
      <w:tblPr>
        <w:tblStyle w:val="CLIWide"/>
        <w:tblW w:w="7900" w:type="dxa"/>
        <w:tblLook w:val="01E0" w:firstRow="1" w:lastRow="1" w:firstColumn="1" w:lastColumn="1" w:noHBand="0" w:noVBand="0"/>
      </w:tblPr>
      <w:tblGrid>
        <w:gridCol w:w="2500"/>
        <w:gridCol w:w="3960"/>
        <w:gridCol w:w="1440"/>
      </w:tblGrid>
      <w:tr w:rsidR="00F6514D"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Default="0024068D" w:rsidP="00657E9B">
            <w:pPr>
              <w:pStyle w:val="ab"/>
              <w:ind w:right="20"/>
              <w:rPr>
                <w:rFonts w:cs="Times New Roman"/>
              </w:rPr>
            </w:pPr>
            <w:r>
              <w:rPr>
                <w:rFonts w:cs="굴림체" w:hint="eastAsia"/>
              </w:rPr>
              <w:t>Command</w:t>
            </w:r>
          </w:p>
        </w:tc>
        <w:tc>
          <w:tcPr>
            <w:tcW w:w="3960" w:type="dxa"/>
          </w:tcPr>
          <w:p w14:paraId="590E2049" w14:textId="77777777" w:rsidR="00F6514D" w:rsidRDefault="0024068D" w:rsidP="00657E9B">
            <w:pPr>
              <w:pStyle w:val="ab"/>
              <w:ind w:right="20"/>
              <w:rPr>
                <w:rFonts w:cs="Times New Roman"/>
              </w:rPr>
            </w:pPr>
            <w:r>
              <w:rPr>
                <w:rFonts w:cs="굴림체" w:hint="eastAsia"/>
              </w:rPr>
              <w:t>Description</w:t>
            </w:r>
          </w:p>
        </w:tc>
        <w:tc>
          <w:tcPr>
            <w:tcW w:w="1440" w:type="dxa"/>
          </w:tcPr>
          <w:p w14:paraId="0DF98470" w14:textId="77777777" w:rsidR="00F6514D" w:rsidRDefault="0024068D" w:rsidP="00657E9B">
            <w:pPr>
              <w:pStyle w:val="ab"/>
              <w:ind w:right="20"/>
              <w:rPr>
                <w:rFonts w:cs="Times New Roman"/>
              </w:rPr>
            </w:pPr>
            <w:r>
              <w:rPr>
                <w:rFonts w:cs="굴림체" w:hint="eastAsia"/>
              </w:rPr>
              <w:t>Mode</w:t>
            </w:r>
          </w:p>
        </w:tc>
      </w:tr>
      <w:tr w:rsidR="00F6514D" w14:paraId="08E9FB3C" w14:textId="77777777" w:rsidTr="00C91B33">
        <w:tc>
          <w:tcPr>
            <w:tcW w:w="2500" w:type="dxa"/>
          </w:tcPr>
          <w:p w14:paraId="008AED10" w14:textId="77777777" w:rsidR="00F6514D" w:rsidRPr="00A573BE" w:rsidRDefault="00F6514D" w:rsidP="00657E9B">
            <w:pPr>
              <w:pStyle w:val="aa"/>
              <w:ind w:right="20"/>
            </w:pPr>
            <w:r w:rsidRPr="00A573BE">
              <w:t xml:space="preserve">hostname </w:t>
            </w:r>
            <w:r w:rsidRPr="00A573BE">
              <w:rPr>
                <w:i/>
                <w:iCs/>
              </w:rPr>
              <w:t>string</w:t>
            </w:r>
          </w:p>
        </w:tc>
        <w:tc>
          <w:tcPr>
            <w:tcW w:w="3960" w:type="dxa"/>
          </w:tcPr>
          <w:p w14:paraId="6CB535F5" w14:textId="77777777" w:rsidR="00F6514D" w:rsidRPr="00A573BE" w:rsidRDefault="00A573BE" w:rsidP="00657E9B">
            <w:pPr>
              <w:pStyle w:val="a9"/>
              <w:numPr>
                <w:ilvl w:val="0"/>
                <w:numId w:val="10"/>
              </w:numPr>
              <w:ind w:left="0" w:right="20"/>
            </w:pPr>
            <w:r w:rsidRPr="00A573BE">
              <w:t>Changes hostname</w:t>
            </w:r>
          </w:p>
        </w:tc>
        <w:tc>
          <w:tcPr>
            <w:tcW w:w="1440" w:type="dxa"/>
          </w:tcPr>
          <w:p w14:paraId="7EE3EC37" w14:textId="77777777" w:rsidR="00F6514D" w:rsidRPr="00A573BE" w:rsidRDefault="00F6514D" w:rsidP="00657E9B">
            <w:pPr>
              <w:pStyle w:val="aa"/>
              <w:ind w:right="20"/>
            </w:pPr>
            <w:r w:rsidRPr="00A573BE">
              <w:t>Config</w:t>
            </w:r>
          </w:p>
        </w:tc>
      </w:tr>
      <w:tr w:rsidR="00F6514D" w14:paraId="307A8F70" w14:textId="77777777" w:rsidTr="00C91B33">
        <w:tc>
          <w:tcPr>
            <w:tcW w:w="2500" w:type="dxa"/>
          </w:tcPr>
          <w:p w14:paraId="1357ED03" w14:textId="77777777" w:rsidR="00F6514D" w:rsidRPr="00A573BE" w:rsidRDefault="00F6514D" w:rsidP="00657E9B">
            <w:pPr>
              <w:pStyle w:val="aa"/>
              <w:ind w:right="20"/>
            </w:pPr>
            <w:r w:rsidRPr="00A573BE">
              <w:t>no hostname</w:t>
            </w:r>
          </w:p>
        </w:tc>
        <w:tc>
          <w:tcPr>
            <w:tcW w:w="3960" w:type="dxa"/>
          </w:tcPr>
          <w:p w14:paraId="2F2C591E" w14:textId="77777777" w:rsidR="00F6514D" w:rsidRPr="00A573BE" w:rsidRDefault="00A573BE" w:rsidP="00657E9B">
            <w:pPr>
              <w:pStyle w:val="a9"/>
              <w:numPr>
                <w:ilvl w:val="0"/>
                <w:numId w:val="10"/>
              </w:numPr>
              <w:ind w:left="0" w:right="20"/>
            </w:pPr>
            <w:r w:rsidRPr="00A573BE">
              <w:t>Changes hostname with default name</w:t>
            </w:r>
          </w:p>
        </w:tc>
        <w:tc>
          <w:tcPr>
            <w:tcW w:w="1440" w:type="dxa"/>
          </w:tcPr>
          <w:p w14:paraId="5363A33F" w14:textId="77777777" w:rsidR="00F6514D" w:rsidRPr="00A573BE" w:rsidRDefault="00F6514D" w:rsidP="00657E9B">
            <w:pPr>
              <w:pStyle w:val="aa"/>
              <w:ind w:right="20"/>
            </w:pPr>
            <w:r w:rsidRPr="00A573BE">
              <w:t>Config</w:t>
            </w:r>
          </w:p>
        </w:tc>
      </w:tr>
    </w:tbl>
    <w:p w14:paraId="68DD9693" w14:textId="77777777" w:rsidR="00F6514D" w:rsidRPr="00A573BE" w:rsidRDefault="00A573BE" w:rsidP="00657E9B">
      <w:pPr>
        <w:pStyle w:val="a3"/>
        <w:ind w:left="0" w:right="20"/>
        <w:rPr>
          <w:rFonts w:cs="Arial"/>
        </w:rPr>
      </w:pPr>
      <w:r w:rsidRPr="008F67D1">
        <w:rPr>
          <w:rFonts w:cs="Arial"/>
        </w:rPr>
        <w:t>The following example shows how to set or change the hostname.</w:t>
      </w:r>
    </w:p>
    <w:tbl>
      <w:tblPr>
        <w:tblStyle w:val="48"/>
        <w:tblW w:w="0" w:type="auto"/>
        <w:tblLook w:val="0000" w:firstRow="0" w:lastRow="0" w:firstColumn="0" w:lastColumn="0" w:noHBand="0" w:noVBand="0"/>
      </w:tblPr>
      <w:tblGrid>
        <w:gridCol w:w="8311"/>
      </w:tblGrid>
      <w:tr w:rsidR="00F6514D" w:rsidRPr="009D7771" w14:paraId="1AF73411" w14:textId="77777777" w:rsidTr="00712039">
        <w:tc>
          <w:tcPr>
            <w:tcW w:w="8820" w:type="dxa"/>
          </w:tcPr>
          <w:p w14:paraId="17E66BE8" w14:textId="77777777"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w:t>
            </w:r>
            <w:r w:rsidRPr="009D7771">
              <w:rPr>
                <w:rFonts w:ascii="Courier New" w:hAnsi="Courier New" w:cs="Courier New"/>
                <w:b/>
                <w:bCs/>
              </w:rPr>
              <w:t>configure terminal</w:t>
            </w:r>
          </w:p>
          <w:p w14:paraId="7DC66956" w14:textId="77777777" w:rsidR="009D7771" w:rsidRPr="009D7771" w:rsidRDefault="009D7771" w:rsidP="00657E9B">
            <w:pPr>
              <w:pStyle w:val="aa"/>
              <w:ind w:rightChars="10" w:right="18"/>
              <w:rPr>
                <w:rFonts w:ascii="Courier New" w:hAnsi="Courier New" w:cs="Courier New"/>
              </w:rPr>
            </w:pPr>
            <w:r w:rsidRPr="009D7771">
              <w:rPr>
                <w:rFonts w:ascii="Courier New" w:hAnsi="Courier New" w:cs="Courier New"/>
              </w:rPr>
              <w:t xml:space="preserve">Switch(config)# </w:t>
            </w:r>
            <w:r w:rsidRPr="009D7771">
              <w:rPr>
                <w:rFonts w:ascii="Courier New" w:hAnsi="Courier New" w:cs="Courier New"/>
                <w:b/>
                <w:bCs/>
              </w:rPr>
              <w:t xml:space="preserve">hostname </w:t>
            </w:r>
            <w:r w:rsidR="00094318">
              <w:rPr>
                <w:rFonts w:ascii="Courier New" w:hAnsi="Courier New" w:cs="Courier New"/>
                <w:b/>
                <w:bCs/>
              </w:rPr>
              <w:t>C9500</w:t>
            </w:r>
            <w:r w:rsidRPr="009D7771">
              <w:rPr>
                <w:rFonts w:ascii="Courier New" w:hAnsi="Courier New" w:cs="Courier New"/>
                <w:b/>
                <w:bCs/>
              </w:rPr>
              <w:t xml:space="preserve"> </w:t>
            </w:r>
          </w:p>
          <w:p w14:paraId="3FC40213" w14:textId="77777777"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(config)# </w:t>
            </w:r>
            <w:r w:rsidR="009D7771" w:rsidRPr="009D7771">
              <w:rPr>
                <w:rFonts w:ascii="Courier New" w:hAnsi="Courier New" w:cs="Courier New"/>
                <w:b/>
                <w:bCs/>
                <w:lang w:val="es-ES"/>
              </w:rPr>
              <w:t>end</w:t>
            </w:r>
          </w:p>
          <w:p w14:paraId="5D907A3A" w14:textId="77777777"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w:t>
            </w:r>
          </w:p>
          <w:p w14:paraId="0AADEF6C" w14:textId="77777777" w:rsidR="009D7771" w:rsidRPr="009D7771" w:rsidRDefault="00094318" w:rsidP="00657E9B">
            <w:pPr>
              <w:pStyle w:val="aa"/>
              <w:ind w:rightChars="10" w:right="18"/>
              <w:rPr>
                <w:rFonts w:ascii="Courier New" w:hAnsi="Courier New" w:cs="Courier New"/>
                <w:bCs/>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w:t>
            </w:r>
            <w:r w:rsidR="009D7771" w:rsidRPr="009D7771">
              <w:rPr>
                <w:rFonts w:ascii="Courier New" w:hAnsi="Courier New" w:cs="Courier New"/>
                <w:b/>
                <w:bCs/>
                <w:lang w:val="es-ES"/>
              </w:rPr>
              <w:t>configure terminal</w:t>
            </w:r>
          </w:p>
          <w:p w14:paraId="4DC6A85F" w14:textId="77777777" w:rsidR="009D7771" w:rsidRPr="009D7771" w:rsidRDefault="00094318" w:rsidP="00657E9B">
            <w:pPr>
              <w:pStyle w:val="aa"/>
              <w:ind w:rightChars="10" w:right="18"/>
              <w:rPr>
                <w:rFonts w:ascii="Courier New" w:hAnsi="Courier New" w:cs="Courier New"/>
                <w:bCs/>
              </w:rPr>
            </w:pPr>
            <w:r>
              <w:rPr>
                <w:rFonts w:ascii="Courier New" w:hAnsi="Courier New" w:cs="Courier New"/>
                <w:bCs/>
              </w:rPr>
              <w:t>C9500</w:t>
            </w:r>
            <w:r w:rsidR="009D7771" w:rsidRPr="009D7771">
              <w:rPr>
                <w:rFonts w:ascii="Courier New" w:hAnsi="Courier New" w:cs="Courier New"/>
                <w:bCs/>
              </w:rPr>
              <w:t xml:space="preserve"> </w:t>
            </w:r>
            <w:r w:rsidR="009D7771" w:rsidRPr="009D7771">
              <w:rPr>
                <w:rFonts w:ascii="Courier New" w:hAnsi="Courier New" w:cs="Courier New"/>
              </w:rPr>
              <w:t xml:space="preserve"> (config)#</w:t>
            </w:r>
            <w:r w:rsidR="009D7771" w:rsidRPr="009D7771">
              <w:rPr>
                <w:rFonts w:ascii="Courier New" w:hAnsi="Courier New" w:cs="Courier New"/>
                <w:bCs/>
              </w:rPr>
              <w:t xml:space="preserve"> </w:t>
            </w:r>
            <w:r w:rsidR="009D7771" w:rsidRPr="009D7771">
              <w:rPr>
                <w:rFonts w:ascii="Courier New" w:hAnsi="Courier New" w:cs="Courier New"/>
                <w:b/>
                <w:bCs/>
              </w:rPr>
              <w:t>no hostname</w:t>
            </w:r>
          </w:p>
          <w:p w14:paraId="59362FCF" w14:textId="77777777"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Switch(config)#</w:t>
            </w:r>
            <w:r w:rsidRPr="009D7771">
              <w:rPr>
                <w:rFonts w:ascii="Courier New" w:hAnsi="Courier New" w:cs="Courier New"/>
                <w:bCs/>
              </w:rPr>
              <w:t xml:space="preserve"> </w:t>
            </w:r>
            <w:r w:rsidRPr="009D7771">
              <w:rPr>
                <w:rFonts w:ascii="Courier New" w:hAnsi="Courier New" w:cs="Courier New"/>
                <w:b/>
                <w:bCs/>
              </w:rPr>
              <w:t>end</w:t>
            </w:r>
          </w:p>
          <w:p w14:paraId="0ED4F63D" w14:textId="77777777" w:rsidR="00F6514D" w:rsidRPr="009D7771" w:rsidRDefault="009D7771" w:rsidP="00657E9B">
            <w:pPr>
              <w:ind w:right="20"/>
              <w:rPr>
                <w:rFonts w:ascii="Courier New" w:hAnsi="Courier New" w:cs="Courier New"/>
              </w:rPr>
            </w:pPr>
            <w:r w:rsidRPr="009D7771">
              <w:rPr>
                <w:rFonts w:ascii="Courier New" w:hAnsi="Courier New" w:cs="Courier New"/>
              </w:rPr>
              <w:t>Switch(config)#</w:t>
            </w:r>
          </w:p>
        </w:tc>
      </w:tr>
    </w:tbl>
    <w:p w14:paraId="1895229B" w14:textId="77777777" w:rsidR="00F6514D" w:rsidRDefault="00F6514D" w:rsidP="00657E9B">
      <w:pPr>
        <w:ind w:right="20"/>
        <w:rPr>
          <w:rFonts w:cs="Times New Roman"/>
        </w:rPr>
      </w:pPr>
    </w:p>
    <w:p w14:paraId="2C5D5127" w14:textId="77777777" w:rsidR="009D7771" w:rsidRPr="00536429" w:rsidRDefault="00094318" w:rsidP="0086443A">
      <w:pPr>
        <w:ind w:leftChars="1000" w:left="1800" w:right="20"/>
        <w:rPr>
          <w:rFonts w:cs="Times New Roman"/>
          <w:b/>
        </w:rPr>
      </w:pPr>
      <w:r w:rsidRPr="00536429">
        <w:rPr>
          <w:rFonts w:cs="Times New Roman" w:hint="eastAsia"/>
          <w:b/>
        </w:rPr>
        <w:t>SCM</w:t>
      </w:r>
      <w:r w:rsidR="008F6FCD" w:rsidRPr="00536429">
        <w:rPr>
          <w:rFonts w:cs="Times New Roman" w:hint="eastAsia"/>
          <w:b/>
        </w:rPr>
        <w:t xml:space="preserve"> information in prompt </w:t>
      </w:r>
    </w:p>
    <w:p w14:paraId="12FF0B87" w14:textId="77777777" w:rsidR="008F6FCD" w:rsidRPr="00536429" w:rsidRDefault="008F6FCD" w:rsidP="0086443A">
      <w:pPr>
        <w:ind w:leftChars="1000" w:left="1800" w:right="20"/>
        <w:rPr>
          <w:rFonts w:ascii="Arial" w:eastAsia="맑은 고딕"/>
          <w:noProof/>
        </w:rPr>
      </w:pPr>
      <w:r w:rsidRPr="00536429">
        <w:rPr>
          <w:rFonts w:ascii="Arial" w:eastAsia="맑은 고딕"/>
          <w:noProof/>
        </w:rPr>
        <w:t>The control unit</w:t>
      </w:r>
      <w:r w:rsidR="00F1404A" w:rsidRPr="00536429">
        <w:rPr>
          <w:rFonts w:ascii="Arial" w:eastAsia="맑은 고딕"/>
          <w:noProof/>
        </w:rPr>
        <w:t xml:space="preserve"> of </w:t>
      </w:r>
      <w:r w:rsidR="005D5D1E">
        <w:rPr>
          <w:rFonts w:ascii="Arial" w:eastAsia="맑은 고딕"/>
          <w:noProof/>
        </w:rPr>
        <w:t xml:space="preserve">the </w:t>
      </w:r>
      <w:r w:rsidR="00094318" w:rsidRPr="00536429">
        <w:rPr>
          <w:rFonts w:ascii="Arial" w:eastAsia="맑은 고딕"/>
          <w:noProof/>
        </w:rPr>
        <w:t>C9500</w:t>
      </w:r>
      <w:r w:rsidR="00F1404A" w:rsidRPr="00536429">
        <w:rPr>
          <w:rFonts w:ascii="Arial" w:eastAsia="맑은 고딕"/>
          <w:noProof/>
        </w:rPr>
        <w:t xml:space="preserve"> is implemented to be redundant</w:t>
      </w:r>
      <w:r w:rsidR="005D5D1E">
        <w:rPr>
          <w:rFonts w:ascii="Arial" w:eastAsia="맑은 고딕"/>
          <w:noProof/>
        </w:rPr>
        <w:t>,</w:t>
      </w:r>
      <w:r w:rsidR="00F1404A" w:rsidRPr="00536429">
        <w:rPr>
          <w:rFonts w:ascii="Arial" w:eastAsia="맑은 고딕"/>
          <w:noProof/>
        </w:rPr>
        <w:t xml:space="preserve"> which means it has two </w:t>
      </w:r>
      <w:r w:rsidR="00094318" w:rsidRPr="00536429">
        <w:rPr>
          <w:rFonts w:ascii="Arial" w:eastAsia="맑은 고딕"/>
          <w:noProof/>
        </w:rPr>
        <w:t>SCM</w:t>
      </w:r>
      <w:r w:rsidR="00F1404A" w:rsidRPr="00536429">
        <w:rPr>
          <w:rFonts w:ascii="Arial" w:eastAsia="맑은 고딕"/>
          <w:noProof/>
        </w:rPr>
        <w:t xml:space="preserve"> cards in a system. The currently active </w:t>
      </w:r>
      <w:r w:rsidR="00094318" w:rsidRPr="00536429">
        <w:rPr>
          <w:rFonts w:ascii="Arial" w:eastAsia="맑은 고딕"/>
          <w:noProof/>
        </w:rPr>
        <w:t>SCM</w:t>
      </w:r>
      <w:r w:rsidR="00F1404A" w:rsidRPr="00536429">
        <w:rPr>
          <w:rFonts w:ascii="Arial" w:eastAsia="맑은 고딕"/>
          <w:noProof/>
        </w:rPr>
        <w:t xml:space="preserve"> is indicated in a prompt string. The acronym which represents the operation status (i.e. </w:t>
      </w:r>
      <w:r w:rsidR="00F1404A" w:rsidRPr="00536429">
        <w:rPr>
          <w:rFonts w:ascii="Arial" w:eastAsia="맑은 고딕" w:hint="eastAsia"/>
          <w:noProof/>
        </w:rPr>
        <w:t>A</w:t>
      </w:r>
      <w:r w:rsidR="00F1404A" w:rsidRPr="00536429">
        <w:rPr>
          <w:rFonts w:ascii="Arial" w:eastAsia="맑은 고딕"/>
          <w:noProof/>
        </w:rPr>
        <w:t>ctive</w:t>
      </w:r>
      <w:r w:rsidR="00F1404A" w:rsidRPr="00536429">
        <w:rPr>
          <w:rFonts w:ascii="Arial" w:eastAsia="맑은 고딕" w:hint="eastAsia"/>
          <w:noProof/>
        </w:rPr>
        <w:t xml:space="preserve"> or </w:t>
      </w:r>
      <w:r w:rsidR="00F1404A" w:rsidRPr="00536429">
        <w:rPr>
          <w:rFonts w:ascii="Arial" w:eastAsia="맑은 고딕"/>
          <w:noProof/>
        </w:rPr>
        <w:t xml:space="preserve">Standby) and position of </w:t>
      </w:r>
      <w:r w:rsidR="00094318" w:rsidRPr="00536429">
        <w:rPr>
          <w:rFonts w:ascii="Arial" w:eastAsia="맑은 고딕"/>
          <w:noProof/>
        </w:rPr>
        <w:t>SCM</w:t>
      </w:r>
      <w:r w:rsidR="00F1404A" w:rsidRPr="00536429">
        <w:rPr>
          <w:rFonts w:ascii="Arial" w:eastAsia="맑은 고딕"/>
          <w:noProof/>
        </w:rPr>
        <w:t xml:space="preserve"> (i.e. </w:t>
      </w:r>
      <w:r w:rsidR="00F1404A" w:rsidRPr="00536429">
        <w:rPr>
          <w:rFonts w:ascii="Arial" w:eastAsia="맑은 고딕" w:hint="eastAsia"/>
          <w:noProof/>
        </w:rPr>
        <w:t xml:space="preserve">Left or </w:t>
      </w:r>
      <w:r w:rsidR="00F1404A" w:rsidRPr="00536429">
        <w:rPr>
          <w:rFonts w:ascii="Arial" w:eastAsia="맑은 고딕"/>
          <w:noProof/>
        </w:rPr>
        <w:t>Right</w:t>
      </w:r>
      <w:r w:rsidR="00F1404A" w:rsidRPr="00536429">
        <w:rPr>
          <w:rFonts w:ascii="Arial" w:eastAsia="맑은 고딕" w:hint="eastAsia"/>
          <w:noProof/>
        </w:rPr>
        <w:t>)</w:t>
      </w:r>
      <w:r w:rsidR="00F1404A" w:rsidRPr="00536429">
        <w:rPr>
          <w:rFonts w:ascii="Arial" w:eastAsia="맑은 고딕"/>
          <w:noProof/>
        </w:rPr>
        <w:t xml:space="preserve"> is present next to</w:t>
      </w:r>
      <w:r w:rsidR="005D5D1E">
        <w:rPr>
          <w:rFonts w:ascii="Arial" w:eastAsia="맑은 고딕"/>
          <w:noProof/>
        </w:rPr>
        <w:t xml:space="preserve"> the</w:t>
      </w:r>
      <w:r w:rsidR="00F1404A" w:rsidRPr="00536429">
        <w:rPr>
          <w:rFonts w:ascii="Arial" w:eastAsia="맑은 고딕"/>
          <w:noProof/>
        </w:rPr>
        <w:t xml:space="preserve"> hostname information in a prompt string. </w:t>
      </w:r>
    </w:p>
    <w:p w14:paraId="5D6A0306" w14:textId="77777777" w:rsidR="009D7771" w:rsidRPr="00536429" w:rsidRDefault="009D7771" w:rsidP="0086443A">
      <w:pPr>
        <w:ind w:leftChars="1000" w:left="1800" w:right="20"/>
        <w:rPr>
          <w:rFonts w:cs="Times New Roman"/>
        </w:rPr>
      </w:pPr>
    </w:p>
    <w:tbl>
      <w:tblPr>
        <w:tblStyle w:val="af9"/>
        <w:tblW w:w="0" w:type="auto"/>
        <w:tblInd w:w="1800" w:type="dxa"/>
        <w:tblLook w:val="04A0" w:firstRow="1" w:lastRow="0" w:firstColumn="1" w:lastColumn="0" w:noHBand="0" w:noVBand="1"/>
      </w:tblPr>
      <w:tblGrid>
        <w:gridCol w:w="1886"/>
        <w:gridCol w:w="4777"/>
      </w:tblGrid>
      <w:tr w:rsidR="009D7771" w:rsidRPr="00536429" w14:paraId="1DFBB165" w14:textId="77777777" w:rsidTr="009D7771">
        <w:tc>
          <w:tcPr>
            <w:tcW w:w="1886" w:type="dxa"/>
            <w:tcBorders>
              <w:bottom w:val="double" w:sz="4" w:space="0" w:color="auto"/>
            </w:tcBorders>
          </w:tcPr>
          <w:p w14:paraId="4702D3DF" w14:textId="77777777" w:rsidR="009D7771" w:rsidRPr="00536429" w:rsidRDefault="00F1404A" w:rsidP="00657E9B">
            <w:pPr>
              <w:ind w:right="20"/>
              <w:jc w:val="center"/>
              <w:rPr>
                <w:rFonts w:cs="Times New Roman"/>
                <w:b/>
              </w:rPr>
            </w:pPr>
            <w:r w:rsidRPr="00536429">
              <w:rPr>
                <w:rFonts w:cs="Times New Roman"/>
                <w:b/>
              </w:rPr>
              <w:t>Acronym</w:t>
            </w:r>
          </w:p>
        </w:tc>
        <w:tc>
          <w:tcPr>
            <w:tcW w:w="4777" w:type="dxa"/>
            <w:tcBorders>
              <w:bottom w:val="double" w:sz="4" w:space="0" w:color="auto"/>
            </w:tcBorders>
          </w:tcPr>
          <w:p w14:paraId="5286F1EB" w14:textId="77777777" w:rsidR="009D7771" w:rsidRPr="00536429" w:rsidRDefault="00F1404A" w:rsidP="00657E9B">
            <w:pPr>
              <w:ind w:right="20"/>
              <w:jc w:val="center"/>
              <w:rPr>
                <w:rFonts w:cs="Times New Roman"/>
                <w:b/>
              </w:rPr>
            </w:pPr>
            <w:r w:rsidRPr="00536429">
              <w:rPr>
                <w:rFonts w:cs="Times New Roman" w:hint="eastAsia"/>
                <w:b/>
              </w:rPr>
              <w:t>M</w:t>
            </w:r>
            <w:r w:rsidRPr="00536429">
              <w:rPr>
                <w:rFonts w:cs="Times New Roman"/>
                <w:b/>
              </w:rPr>
              <w:t>eaning</w:t>
            </w:r>
          </w:p>
        </w:tc>
      </w:tr>
      <w:tr w:rsidR="009D7771" w:rsidRPr="00536429" w14:paraId="3A83B690" w14:textId="77777777" w:rsidTr="009D7771">
        <w:tc>
          <w:tcPr>
            <w:tcW w:w="1886" w:type="dxa"/>
            <w:tcBorders>
              <w:top w:val="double" w:sz="4" w:space="0" w:color="auto"/>
            </w:tcBorders>
          </w:tcPr>
          <w:p w14:paraId="5BD12E2E" w14:textId="77777777" w:rsidR="009D7771" w:rsidRPr="00536429" w:rsidRDefault="009D7771" w:rsidP="00657E9B">
            <w:pPr>
              <w:ind w:right="20"/>
              <w:jc w:val="center"/>
              <w:rPr>
                <w:rFonts w:cs="Times New Roman"/>
              </w:rPr>
            </w:pPr>
            <w:r w:rsidRPr="00536429">
              <w:rPr>
                <w:rFonts w:cs="Times New Roman"/>
              </w:rPr>
              <w:t>[A/L]</w:t>
            </w:r>
          </w:p>
        </w:tc>
        <w:tc>
          <w:tcPr>
            <w:tcW w:w="4777" w:type="dxa"/>
            <w:tcBorders>
              <w:top w:val="double" w:sz="4" w:space="0" w:color="auto"/>
            </w:tcBorders>
          </w:tcPr>
          <w:p w14:paraId="02E58749"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active status</w:t>
            </w:r>
          </w:p>
        </w:tc>
      </w:tr>
      <w:tr w:rsidR="009D7771" w:rsidRPr="00536429" w14:paraId="5C31FB5B" w14:textId="77777777" w:rsidTr="009D7771">
        <w:tc>
          <w:tcPr>
            <w:tcW w:w="1886" w:type="dxa"/>
          </w:tcPr>
          <w:p w14:paraId="69FF913F" w14:textId="77777777" w:rsidR="009D7771" w:rsidRPr="00536429" w:rsidRDefault="009D7771" w:rsidP="00657E9B">
            <w:pPr>
              <w:ind w:right="20"/>
              <w:jc w:val="center"/>
              <w:rPr>
                <w:rFonts w:cs="Times New Roman"/>
              </w:rPr>
            </w:pPr>
            <w:r w:rsidRPr="00536429">
              <w:rPr>
                <w:rFonts w:cs="Times New Roman"/>
              </w:rPr>
              <w:t>[A/R]</w:t>
            </w:r>
          </w:p>
        </w:tc>
        <w:tc>
          <w:tcPr>
            <w:tcW w:w="4777" w:type="dxa"/>
          </w:tcPr>
          <w:p w14:paraId="0C74140D"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active status</w:t>
            </w:r>
          </w:p>
        </w:tc>
      </w:tr>
      <w:tr w:rsidR="009D7771" w:rsidRPr="00536429" w14:paraId="016B6509" w14:textId="77777777" w:rsidTr="009D7771">
        <w:tc>
          <w:tcPr>
            <w:tcW w:w="1886" w:type="dxa"/>
          </w:tcPr>
          <w:p w14:paraId="0484BA96" w14:textId="77777777" w:rsidR="009D7771" w:rsidRPr="00536429" w:rsidRDefault="009D7771" w:rsidP="00657E9B">
            <w:pPr>
              <w:ind w:right="20"/>
              <w:jc w:val="center"/>
              <w:rPr>
                <w:rFonts w:cs="Times New Roman"/>
              </w:rPr>
            </w:pPr>
            <w:r w:rsidRPr="00536429">
              <w:rPr>
                <w:rFonts w:cs="Times New Roman"/>
              </w:rPr>
              <w:t>[S/L]</w:t>
            </w:r>
          </w:p>
        </w:tc>
        <w:tc>
          <w:tcPr>
            <w:tcW w:w="4777" w:type="dxa"/>
          </w:tcPr>
          <w:p w14:paraId="72F6CEE0"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standby status</w:t>
            </w:r>
          </w:p>
        </w:tc>
      </w:tr>
      <w:tr w:rsidR="009D7771" w:rsidRPr="00536429" w14:paraId="1351AFFE" w14:textId="77777777" w:rsidTr="009D7771">
        <w:tc>
          <w:tcPr>
            <w:tcW w:w="1886" w:type="dxa"/>
          </w:tcPr>
          <w:p w14:paraId="100FAEEA" w14:textId="77777777" w:rsidR="009D7771" w:rsidRPr="00536429" w:rsidRDefault="009D7771" w:rsidP="00657E9B">
            <w:pPr>
              <w:ind w:right="20"/>
              <w:jc w:val="center"/>
              <w:rPr>
                <w:rFonts w:cs="Times New Roman"/>
              </w:rPr>
            </w:pPr>
            <w:r w:rsidRPr="00536429">
              <w:rPr>
                <w:rFonts w:cs="Times New Roman"/>
              </w:rPr>
              <w:t>[S/R]</w:t>
            </w:r>
          </w:p>
        </w:tc>
        <w:tc>
          <w:tcPr>
            <w:tcW w:w="4777" w:type="dxa"/>
          </w:tcPr>
          <w:p w14:paraId="44B5F3AB" w14:textId="77777777"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standby status</w:t>
            </w:r>
          </w:p>
        </w:tc>
      </w:tr>
    </w:tbl>
    <w:p w14:paraId="3FD95C5E" w14:textId="77777777" w:rsidR="009D7771" w:rsidRPr="00536429" w:rsidRDefault="009D7771" w:rsidP="0086443A">
      <w:pPr>
        <w:wordWrap/>
        <w:ind w:leftChars="1000" w:left="1800" w:rightChars="10" w:right="18"/>
      </w:pPr>
    </w:p>
    <w:p w14:paraId="10B96BBA" w14:textId="77777777" w:rsidR="009D7771" w:rsidRPr="00536429" w:rsidRDefault="00F1404A" w:rsidP="0086443A">
      <w:pPr>
        <w:wordWrap/>
        <w:ind w:leftChars="1000" w:left="1800" w:rightChars="10" w:right="18"/>
        <w:rPr>
          <w:rFonts w:cs="Times New Roman"/>
        </w:rPr>
      </w:pPr>
      <w:r w:rsidRPr="00536429">
        <w:rPr>
          <w:rFonts w:cs="Times New Roman"/>
        </w:rPr>
        <w:t>The prompts look like the following example</w:t>
      </w:r>
      <w:r w:rsidR="005D5D1E">
        <w:rPr>
          <w:rFonts w:cs="Times New Roman"/>
        </w:rPr>
        <w:t>s</w:t>
      </w:r>
      <w:r w:rsidRPr="00536429">
        <w:rPr>
          <w:rFonts w:cs="Times New Roman"/>
        </w:rPr>
        <w:t xml:space="preserve">. </w:t>
      </w:r>
    </w:p>
    <w:tbl>
      <w:tblPr>
        <w:tblStyle w:val="48"/>
        <w:tblW w:w="0" w:type="auto"/>
        <w:tblLook w:val="0000" w:firstRow="0" w:lastRow="0" w:firstColumn="0" w:lastColumn="0" w:noHBand="0" w:noVBand="0"/>
      </w:tblPr>
      <w:tblGrid>
        <w:gridCol w:w="8219"/>
      </w:tblGrid>
      <w:tr w:rsidR="00F1404A" w:rsidRPr="00536429" w14:paraId="6C66D00D" w14:textId="77777777" w:rsidTr="00F1404A">
        <w:tc>
          <w:tcPr>
            <w:tcW w:w="8219" w:type="dxa"/>
          </w:tcPr>
          <w:p w14:paraId="34666F6D"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w:t>
            </w:r>
          </w:p>
          <w:p w14:paraId="58CD6C8E"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Switch[A/L]&gt;enable</w:t>
            </w:r>
          </w:p>
          <w:p w14:paraId="5BCA7A1F"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Switch[A/L]#configure terminal </w:t>
            </w:r>
          </w:p>
          <w:p w14:paraId="01BBDEBE"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Enter configuration commands, one per line.  End with CNTL/Z.</w:t>
            </w:r>
          </w:p>
          <w:p w14:paraId="1F5CCC95"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Switch[A/L](config)#telnet scu2</w:t>
            </w:r>
          </w:p>
          <w:p w14:paraId="4621346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telnet scu2</w:t>
            </w:r>
          </w:p>
          <w:p w14:paraId="02E3BD05" w14:textId="77777777" w:rsidR="00F1404A" w:rsidRPr="00536429" w:rsidRDefault="00F1404A" w:rsidP="00657E9B">
            <w:pPr>
              <w:wordWrap/>
              <w:ind w:rightChars="10" w:right="18"/>
              <w:jc w:val="left"/>
              <w:rPr>
                <w:rFonts w:ascii="Courier New" w:hAnsi="Courier New" w:cs="Courier New"/>
              </w:rPr>
            </w:pPr>
          </w:p>
          <w:p w14:paraId="75D71060"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Trying 169.254.253.2...</w:t>
            </w:r>
          </w:p>
          <w:p w14:paraId="569C2F7B" w14:textId="77777777" w:rsidR="00356F2D" w:rsidRDefault="00F1404A" w:rsidP="00657E9B">
            <w:pPr>
              <w:wordWrap/>
              <w:ind w:rightChars="10" w:right="18"/>
              <w:jc w:val="left"/>
              <w:rPr>
                <w:rFonts w:ascii="Courier New" w:eastAsia="Arial Unicode MS" w:hAnsi="Courier New" w:cs="Courier New"/>
                <w:b/>
                <w:i/>
                <w:sz w:val="40"/>
                <w:szCs w:val="40"/>
              </w:rPr>
            </w:pPr>
            <w:r w:rsidRPr="00536429">
              <w:rPr>
                <w:rFonts w:ascii="Courier New" w:hAnsi="Courier New" w:cs="Courier New"/>
              </w:rPr>
              <w:t>Connected to scu2.</w:t>
            </w:r>
          </w:p>
          <w:p w14:paraId="40D67526"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lastRenderedPageBreak/>
              <w:t>Escape character is '^]'.</w:t>
            </w:r>
          </w:p>
          <w:p w14:paraId="7E59091E" w14:textId="77777777" w:rsidR="00F1404A" w:rsidRPr="00536429" w:rsidRDefault="00F1404A" w:rsidP="00657E9B">
            <w:pPr>
              <w:wordWrap/>
              <w:ind w:rightChars="10" w:right="18"/>
              <w:jc w:val="left"/>
              <w:rPr>
                <w:rFonts w:ascii="Courier New" w:hAnsi="Courier New" w:cs="Courier New"/>
              </w:rPr>
            </w:pPr>
          </w:p>
          <w:p w14:paraId="38BFCDB1"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 login: root</w:t>
            </w:r>
          </w:p>
          <w:p w14:paraId="3142DAA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Password: </w:t>
            </w:r>
          </w:p>
          <w:p w14:paraId="6CCA8929" w14:textId="77777777" w:rsidR="00F1404A" w:rsidRPr="00536429" w:rsidRDefault="00F1404A" w:rsidP="00657E9B">
            <w:pPr>
              <w:wordWrap/>
              <w:ind w:rightChars="10" w:right="18"/>
              <w:jc w:val="left"/>
              <w:rPr>
                <w:rFonts w:ascii="Courier New" w:hAnsi="Courier New" w:cs="Courier New"/>
              </w:rPr>
            </w:pPr>
          </w:p>
          <w:p w14:paraId="30FCE3F4"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Hello.</w:t>
            </w:r>
          </w:p>
          <w:p w14:paraId="70C1DD6E" w14:textId="77777777" w:rsidR="00F1404A" w:rsidRPr="00536429" w:rsidRDefault="00F1404A" w:rsidP="00657E9B">
            <w:pPr>
              <w:wordWrap/>
              <w:ind w:rightChars="10" w:right="18"/>
              <w:jc w:val="left"/>
              <w:rPr>
                <w:rFonts w:ascii="Courier New" w:hAnsi="Courier New" w:cs="Courier New"/>
              </w:rPr>
            </w:pPr>
          </w:p>
          <w:p w14:paraId="5858C456" w14:textId="77777777"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Switch[S/R]&gt;</w:t>
            </w:r>
          </w:p>
          <w:p w14:paraId="60710F5A" w14:textId="77777777" w:rsidR="00F1404A" w:rsidRPr="00536429" w:rsidRDefault="00F1404A" w:rsidP="00657E9B">
            <w:pPr>
              <w:ind w:right="20"/>
              <w:rPr>
                <w:rFonts w:ascii="Courier New" w:hAnsi="Courier New" w:cs="Courier New"/>
              </w:rPr>
            </w:pPr>
          </w:p>
        </w:tc>
      </w:tr>
    </w:tbl>
    <w:p w14:paraId="3F487331" w14:textId="77777777" w:rsidR="009D7771" w:rsidRPr="00536429" w:rsidRDefault="009D7771" w:rsidP="00657E9B">
      <w:pPr>
        <w:wordWrap/>
        <w:ind w:rightChars="10" w:right="18"/>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21"/>
        <w:gridCol w:w="940"/>
        <w:gridCol w:w="5808"/>
      </w:tblGrid>
      <w:tr w:rsidR="009D7771" w:rsidRPr="00536429"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536429" w:rsidRDefault="009D7771" w:rsidP="00657E9B">
            <w:pPr>
              <w:pStyle w:val="aa"/>
              <w:spacing w:after="120"/>
              <w:ind w:rightChars="10" w:right="18"/>
              <w:jc w:val="center"/>
            </w:pPr>
            <w:r w:rsidRPr="00536429">
              <w:rPr>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536429" w:rsidRDefault="009D7771" w:rsidP="00657E9B">
            <w:pPr>
              <w:pStyle w:val="aa"/>
              <w:ind w:rightChars="10" w:right="18"/>
              <w:jc w:val="center"/>
              <w:rPr>
                <w:b/>
                <w:bCs/>
              </w:rPr>
            </w:pPr>
            <w:r w:rsidRPr="00536429">
              <w:rPr>
                <w:b/>
                <w:bCs/>
              </w:rPr>
              <w:t>Notice</w:t>
            </w:r>
          </w:p>
        </w:tc>
        <w:tc>
          <w:tcPr>
            <w:tcW w:w="3838" w:type="pct"/>
            <w:tcBorders>
              <w:top w:val="single" w:sz="12" w:space="0" w:color="0000FF"/>
              <w:left w:val="nil"/>
              <w:bottom w:val="single" w:sz="12" w:space="0" w:color="0000FF"/>
              <w:right w:val="nil"/>
            </w:tcBorders>
            <w:vAlign w:val="center"/>
          </w:tcPr>
          <w:p w14:paraId="77E49189" w14:textId="77777777" w:rsidR="009D7771" w:rsidRPr="00536429" w:rsidRDefault="00AF469F" w:rsidP="00657E9B">
            <w:pPr>
              <w:wordWrap/>
              <w:ind w:rightChars="10" w:right="18"/>
            </w:pPr>
            <w:r w:rsidRPr="00536429">
              <w:t xml:space="preserve">Not all the examples in ths manual </w:t>
            </w:r>
            <w:r w:rsidR="007A0428">
              <w:t xml:space="preserve">have </w:t>
            </w:r>
            <w:r w:rsidRPr="00536429">
              <w:t>applied t</w:t>
            </w:r>
            <w:r w:rsidR="00F1404A" w:rsidRPr="00536429">
              <w:rPr>
                <w:rFonts w:hint="eastAsia"/>
              </w:rPr>
              <w:t xml:space="preserve">his prompt </w:t>
            </w:r>
            <w:r w:rsidR="00F1404A" w:rsidRPr="00536429">
              <w:t>generation</w:t>
            </w:r>
            <w:r w:rsidR="00F1404A" w:rsidRPr="00536429">
              <w:rPr>
                <w:rFonts w:hint="eastAsia"/>
              </w:rPr>
              <w:t xml:space="preserve"> </w:t>
            </w:r>
            <w:r w:rsidR="00F1404A" w:rsidRPr="00536429">
              <w:t>rule</w:t>
            </w:r>
            <w:r w:rsidRPr="00536429">
              <w:t>.</w:t>
            </w:r>
          </w:p>
        </w:tc>
      </w:tr>
    </w:tbl>
    <w:p w14:paraId="00772B96" w14:textId="77777777" w:rsidR="009D7771" w:rsidRPr="00536429" w:rsidRDefault="009D7771" w:rsidP="00C91FCA">
      <w:pPr>
        <w:wordWrap/>
        <w:ind w:leftChars="1000" w:left="1800" w:rightChars="10" w:right="18"/>
      </w:pPr>
    </w:p>
    <w:p w14:paraId="76CFC399" w14:textId="77777777" w:rsidR="009D7771" w:rsidRPr="003B6011" w:rsidRDefault="009D7771" w:rsidP="00C91FCA">
      <w:pPr>
        <w:wordWrap/>
        <w:ind w:rightChars="10" w:right="18"/>
      </w:pPr>
    </w:p>
    <w:p w14:paraId="1B8FC7EF" w14:textId="77777777" w:rsidR="007F470A" w:rsidRDefault="007F470A" w:rsidP="0021019A">
      <w:pPr>
        <w:ind w:right="20"/>
        <w:rPr>
          <w:rFonts w:cs="Times New Roman"/>
        </w:rPr>
      </w:pPr>
    </w:p>
    <w:p w14:paraId="75F5EADF" w14:textId="77777777" w:rsidR="00356F2D" w:rsidRDefault="00356F2D">
      <w:pPr>
        <w:rPr>
          <w:rFonts w:cs="Times New Roman"/>
        </w:rPr>
      </w:pPr>
    </w:p>
    <w:p w14:paraId="76405F0D" w14:textId="77777777" w:rsidR="007F470A" w:rsidRDefault="007F470A" w:rsidP="007F470A">
      <w:pPr>
        <w:rPr>
          <w:rFonts w:cs="Times New Roman"/>
        </w:rPr>
      </w:pPr>
    </w:p>
    <w:p w14:paraId="1E8B613F" w14:textId="77777777" w:rsidR="00356F2D" w:rsidRDefault="007F470A">
      <w:pPr>
        <w:tabs>
          <w:tab w:val="left" w:pos="3802"/>
        </w:tabs>
        <w:rPr>
          <w:rFonts w:cs="Times New Roman"/>
        </w:rPr>
      </w:pPr>
      <w:r>
        <w:rPr>
          <w:rFonts w:cs="Times New Roman"/>
        </w:rPr>
        <w:tab/>
      </w:r>
    </w:p>
    <w:p w14:paraId="641E7A89" w14:textId="77777777" w:rsidR="00F6514D" w:rsidRDefault="00F6514D" w:rsidP="0021019A">
      <w:pPr>
        <w:pStyle w:val="2"/>
        <w:ind w:right="20"/>
      </w:pPr>
      <w:bookmarkStart w:id="327" w:name="_Ref529105114"/>
      <w:bookmarkStart w:id="328" w:name="_Ref529105118"/>
      <w:bookmarkStart w:id="329" w:name="_Toc198525963"/>
      <w:bookmarkStart w:id="330" w:name="_Toc363228270"/>
      <w:bookmarkStart w:id="331" w:name="_Ref390849378"/>
      <w:bookmarkStart w:id="332" w:name="_Ref390849381"/>
      <w:bookmarkStart w:id="333" w:name="_Toc444694907"/>
      <w:r>
        <w:lastRenderedPageBreak/>
        <w:t>SNMP</w:t>
      </w:r>
      <w:bookmarkEnd w:id="327"/>
      <w:bookmarkEnd w:id="328"/>
      <w:r w:rsidR="00A573BE">
        <w:rPr>
          <w:rFonts w:hint="eastAsia"/>
        </w:rPr>
        <w:t xml:space="preserve"> </w:t>
      </w:r>
      <w:r>
        <w:t>(Simple Network Management Protocol)</w:t>
      </w:r>
      <w:bookmarkEnd w:id="329"/>
      <w:bookmarkEnd w:id="330"/>
      <w:bookmarkEnd w:id="331"/>
      <w:bookmarkEnd w:id="332"/>
      <w:bookmarkEnd w:id="333"/>
    </w:p>
    <w:p w14:paraId="004FD302" w14:textId="77777777" w:rsidR="00DA0040" w:rsidRPr="002F5F3A" w:rsidRDefault="00DA0040" w:rsidP="00657E9B">
      <w:pPr>
        <w:pStyle w:val="a3"/>
        <w:ind w:left="0" w:right="20"/>
        <w:rPr>
          <w:rFonts w:cs="Arial"/>
        </w:rPr>
      </w:pPr>
      <w:r w:rsidRPr="002F5F3A">
        <w:rPr>
          <w:rFonts w:cs="Arial"/>
        </w:rPr>
        <w:t xml:space="preserve">SNMP network manager can manage the switch that provides </w:t>
      </w:r>
      <w:r w:rsidR="005D5D1E">
        <w:rPr>
          <w:rFonts w:cs="Arial"/>
        </w:rPr>
        <w:t xml:space="preserve">the </w:t>
      </w:r>
      <w:r w:rsidRPr="002F5F3A">
        <w:rPr>
          <w:rFonts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D867F8" w:rsidRDefault="00DA0040" w:rsidP="00657E9B">
      <w:pPr>
        <w:pStyle w:val="3"/>
        <w:ind w:left="0" w:right="20"/>
      </w:pPr>
      <w:bookmarkStart w:id="334" w:name="_Toc281502858"/>
      <w:bookmarkStart w:id="335" w:name="_Toc337198313"/>
      <w:bookmarkStart w:id="336" w:name="_Toc348625849"/>
      <w:bookmarkStart w:id="337" w:name="_Toc444694908"/>
      <w:r w:rsidRPr="00D867F8">
        <w:t>SNMP Configuration</w:t>
      </w:r>
      <w:bookmarkEnd w:id="334"/>
      <w:bookmarkEnd w:id="335"/>
      <w:bookmarkEnd w:id="336"/>
      <w:bookmarkEnd w:id="337"/>
    </w:p>
    <w:p w14:paraId="76A60E8B" w14:textId="77777777" w:rsidR="00DA0040" w:rsidRPr="002F5F3A" w:rsidRDefault="00DA0040" w:rsidP="00657E9B">
      <w:pPr>
        <w:pStyle w:val="a3"/>
        <w:ind w:left="0" w:right="20"/>
        <w:rPr>
          <w:rFonts w:cs="Arial"/>
        </w:rPr>
      </w:pPr>
      <w:r w:rsidRPr="002F5F3A">
        <w:rPr>
          <w:rFonts w:cs="Arial"/>
        </w:rPr>
        <w:t>The following commands are for setting the SNMP configuration.</w:t>
      </w:r>
    </w:p>
    <w:p w14:paraId="5B88F0F9" w14:textId="77777777" w:rsidR="00DA0040" w:rsidRPr="002F5F3A" w:rsidRDefault="00125B19" w:rsidP="00657E9B">
      <w:pPr>
        <w:pStyle w:val="affff4"/>
        <w:wordWrap/>
        <w:ind w:left="0" w:right="20"/>
      </w:pPr>
      <w:bookmarkStart w:id="338" w:name="_Toc281502950"/>
      <w:bookmarkStart w:id="339" w:name="_Toc294705580"/>
      <w:bookmarkStart w:id="340" w:name="_Toc348626301"/>
      <w:bookmarkStart w:id="341" w:name="_Toc391575159"/>
      <w:r>
        <w:t xml:space="preserve">Table </w:t>
      </w:r>
      <w:r w:rsidR="005832B8">
        <w:fldChar w:fldCharType="begin"/>
      </w:r>
      <w:r>
        <w:instrText xml:space="preserve"> SEQ Table \* ARABIC </w:instrText>
      </w:r>
      <w:r w:rsidR="005832B8">
        <w:fldChar w:fldCharType="separate"/>
      </w:r>
      <w:r w:rsidR="00264652">
        <w:rPr>
          <w:noProof/>
        </w:rPr>
        <w:t>17</w:t>
      </w:r>
      <w:r w:rsidR="005832B8">
        <w:rPr>
          <w:noProof/>
        </w:rPr>
        <w:fldChar w:fldCharType="end"/>
      </w:r>
      <w:r>
        <w:t xml:space="preserve"> </w:t>
      </w:r>
      <w:r w:rsidR="00DA0040" w:rsidRPr="002F5F3A">
        <w:t>Commands for Setting SNMP Configuration</w:t>
      </w:r>
      <w:bookmarkEnd w:id="338"/>
      <w:bookmarkEnd w:id="339"/>
      <w:bookmarkEnd w:id="340"/>
      <w:bookmarkEnd w:id="3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49"/>
        <w:gridCol w:w="5092"/>
        <w:gridCol w:w="757"/>
      </w:tblGrid>
      <w:tr w:rsidR="00DA0040" w:rsidRPr="002F5F3A" w14:paraId="755B791C" w14:textId="77777777" w:rsidTr="00BF42F2">
        <w:tc>
          <w:tcPr>
            <w:tcW w:w="0" w:type="auto"/>
            <w:shd w:val="clear" w:color="auto" w:fill="E6E6E6"/>
            <w:vAlign w:val="center"/>
          </w:tcPr>
          <w:p w14:paraId="2F9163E3"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77B1D6B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C87808C" w14:textId="77777777" w:rsidR="00DA0040" w:rsidRPr="002F5F3A" w:rsidRDefault="00DA0040" w:rsidP="00657E9B">
            <w:pPr>
              <w:pStyle w:val="ab"/>
              <w:wordWrap/>
              <w:ind w:right="20"/>
              <w:rPr>
                <w:b w:val="0"/>
              </w:rPr>
            </w:pPr>
            <w:r w:rsidRPr="002F5F3A">
              <w:rPr>
                <w:b w:val="0"/>
              </w:rPr>
              <w:t>Mode</w:t>
            </w:r>
          </w:p>
        </w:tc>
      </w:tr>
      <w:tr w:rsidR="00DA0040" w:rsidRPr="002F5F3A" w14:paraId="6DC41142" w14:textId="77777777" w:rsidTr="00BF42F2">
        <w:tc>
          <w:tcPr>
            <w:tcW w:w="0" w:type="auto"/>
            <w:vAlign w:val="center"/>
          </w:tcPr>
          <w:p w14:paraId="514229EC" w14:textId="77777777" w:rsidR="00DA0040" w:rsidRPr="002F5F3A" w:rsidRDefault="00DA0040" w:rsidP="00657E9B">
            <w:pPr>
              <w:pStyle w:val="aa"/>
              <w:ind w:right="20"/>
            </w:pPr>
            <w:r w:rsidRPr="002F5F3A">
              <w:t xml:space="preserve">snmp-server contact </w:t>
            </w:r>
            <w:r w:rsidRPr="002F5F3A">
              <w:rPr>
                <w:i/>
                <w:iCs/>
              </w:rPr>
              <w:t>string</w:t>
            </w:r>
          </w:p>
        </w:tc>
        <w:tc>
          <w:tcPr>
            <w:tcW w:w="0" w:type="auto"/>
            <w:vAlign w:val="center"/>
          </w:tcPr>
          <w:p w14:paraId="724F1B39" w14:textId="77777777" w:rsidR="00DA0040" w:rsidRPr="002F5F3A" w:rsidRDefault="00DA0040" w:rsidP="00657E9B">
            <w:pPr>
              <w:pStyle w:val="afffc"/>
              <w:ind w:right="20"/>
              <w:jc w:val="both"/>
            </w:pPr>
            <w:r w:rsidRPr="002F5F3A">
              <w:t xml:space="preserve">Enters the information of system manager </w:t>
            </w:r>
          </w:p>
        </w:tc>
        <w:tc>
          <w:tcPr>
            <w:tcW w:w="0" w:type="auto"/>
            <w:vAlign w:val="center"/>
          </w:tcPr>
          <w:p w14:paraId="5FD44767" w14:textId="77777777" w:rsidR="00DA0040" w:rsidRPr="002F5F3A" w:rsidRDefault="00DA0040" w:rsidP="00657E9B">
            <w:pPr>
              <w:pStyle w:val="aa"/>
              <w:ind w:right="20"/>
            </w:pPr>
            <w:r w:rsidRPr="002F5F3A">
              <w:t>Config</w:t>
            </w:r>
          </w:p>
        </w:tc>
      </w:tr>
      <w:tr w:rsidR="00DA0040" w:rsidRPr="002F5F3A" w14:paraId="4E3A93C0" w14:textId="77777777" w:rsidTr="00BF42F2">
        <w:tc>
          <w:tcPr>
            <w:tcW w:w="0" w:type="auto"/>
            <w:vAlign w:val="center"/>
          </w:tcPr>
          <w:p w14:paraId="15D6FED3" w14:textId="77777777" w:rsidR="00DA0040" w:rsidRPr="002F5F3A" w:rsidRDefault="00DA0040" w:rsidP="00657E9B">
            <w:pPr>
              <w:pStyle w:val="aa"/>
              <w:ind w:right="20"/>
            </w:pPr>
            <w:r w:rsidRPr="002F5F3A">
              <w:t>no snmp-server contact</w:t>
            </w:r>
          </w:p>
        </w:tc>
        <w:tc>
          <w:tcPr>
            <w:tcW w:w="0" w:type="auto"/>
            <w:vAlign w:val="center"/>
          </w:tcPr>
          <w:p w14:paraId="73FAA337" w14:textId="77777777" w:rsidR="00DA0040" w:rsidRPr="002F5F3A" w:rsidRDefault="00DA0040" w:rsidP="00657E9B">
            <w:pPr>
              <w:pStyle w:val="afffc"/>
              <w:ind w:right="20"/>
              <w:jc w:val="both"/>
            </w:pPr>
            <w:r w:rsidRPr="002F5F3A">
              <w:t>Deletes the information of system manager</w:t>
            </w:r>
          </w:p>
        </w:tc>
        <w:tc>
          <w:tcPr>
            <w:tcW w:w="0" w:type="auto"/>
            <w:vAlign w:val="center"/>
          </w:tcPr>
          <w:p w14:paraId="71546884" w14:textId="77777777" w:rsidR="00DA0040" w:rsidRPr="002F5F3A" w:rsidRDefault="00DA0040" w:rsidP="00657E9B">
            <w:pPr>
              <w:pStyle w:val="aa"/>
              <w:ind w:right="20"/>
            </w:pPr>
            <w:r w:rsidRPr="002F5F3A">
              <w:t>Config</w:t>
            </w:r>
          </w:p>
        </w:tc>
      </w:tr>
      <w:tr w:rsidR="00DA0040" w:rsidRPr="002F5F3A" w14:paraId="2898C946" w14:textId="77777777" w:rsidTr="00BF42F2">
        <w:trPr>
          <w:trHeight w:val="225"/>
        </w:trPr>
        <w:tc>
          <w:tcPr>
            <w:tcW w:w="0" w:type="auto"/>
            <w:vAlign w:val="center"/>
          </w:tcPr>
          <w:p w14:paraId="38431A12" w14:textId="77777777" w:rsidR="00DA0040" w:rsidRPr="002F5F3A" w:rsidRDefault="00DA0040" w:rsidP="00657E9B">
            <w:pPr>
              <w:pStyle w:val="aa"/>
              <w:ind w:right="20"/>
            </w:pPr>
            <w:r w:rsidRPr="002F5F3A">
              <w:t xml:space="preserve">snmp-server location </w:t>
            </w:r>
            <w:r w:rsidRPr="002F5F3A">
              <w:rPr>
                <w:i/>
                <w:iCs/>
              </w:rPr>
              <w:t>string</w:t>
            </w:r>
          </w:p>
        </w:tc>
        <w:tc>
          <w:tcPr>
            <w:tcW w:w="0" w:type="auto"/>
            <w:vAlign w:val="center"/>
          </w:tcPr>
          <w:p w14:paraId="014BFEE8" w14:textId="77777777" w:rsidR="00DA0040" w:rsidRPr="002F5F3A" w:rsidRDefault="00DA0040" w:rsidP="00657E9B">
            <w:pPr>
              <w:pStyle w:val="afffc"/>
              <w:ind w:right="20"/>
              <w:jc w:val="both"/>
            </w:pPr>
            <w:r w:rsidRPr="002F5F3A">
              <w:t>Enters the location information where switch is installed.</w:t>
            </w:r>
          </w:p>
        </w:tc>
        <w:tc>
          <w:tcPr>
            <w:tcW w:w="0" w:type="auto"/>
            <w:vAlign w:val="center"/>
          </w:tcPr>
          <w:p w14:paraId="5B7EC001" w14:textId="77777777" w:rsidR="00DA0040" w:rsidRPr="002F5F3A" w:rsidRDefault="00DA0040" w:rsidP="00657E9B">
            <w:pPr>
              <w:pStyle w:val="aa"/>
              <w:ind w:right="20"/>
            </w:pPr>
            <w:r w:rsidRPr="002F5F3A">
              <w:t>Config</w:t>
            </w:r>
          </w:p>
        </w:tc>
      </w:tr>
      <w:tr w:rsidR="00DA0040" w:rsidRPr="002F5F3A" w14:paraId="557FDFD2" w14:textId="77777777" w:rsidTr="00BF42F2">
        <w:trPr>
          <w:trHeight w:val="225"/>
        </w:trPr>
        <w:tc>
          <w:tcPr>
            <w:tcW w:w="0" w:type="auto"/>
            <w:vAlign w:val="center"/>
          </w:tcPr>
          <w:p w14:paraId="086E3862" w14:textId="77777777" w:rsidR="00DA0040" w:rsidRPr="002F5F3A" w:rsidRDefault="00DA0040" w:rsidP="00657E9B">
            <w:pPr>
              <w:pStyle w:val="aa"/>
              <w:ind w:right="20"/>
            </w:pPr>
            <w:r w:rsidRPr="002F5F3A">
              <w:t>no snmp-server location</w:t>
            </w:r>
          </w:p>
        </w:tc>
        <w:tc>
          <w:tcPr>
            <w:tcW w:w="0" w:type="auto"/>
            <w:vAlign w:val="center"/>
          </w:tcPr>
          <w:p w14:paraId="0775B2B0" w14:textId="77777777" w:rsidR="00DA0040" w:rsidRPr="002F5F3A" w:rsidRDefault="00DA0040" w:rsidP="00657E9B">
            <w:pPr>
              <w:pStyle w:val="afffc"/>
              <w:ind w:right="20"/>
              <w:jc w:val="both"/>
            </w:pPr>
            <w:r w:rsidRPr="002F5F3A">
              <w:t>Deletes Input the location information where switch is installed.</w:t>
            </w:r>
          </w:p>
        </w:tc>
        <w:tc>
          <w:tcPr>
            <w:tcW w:w="0" w:type="auto"/>
            <w:vAlign w:val="center"/>
          </w:tcPr>
          <w:p w14:paraId="4954CE6C" w14:textId="77777777" w:rsidR="00DA0040" w:rsidRPr="002F5F3A" w:rsidRDefault="00DA0040" w:rsidP="00657E9B">
            <w:pPr>
              <w:pStyle w:val="aa"/>
              <w:ind w:right="20"/>
            </w:pPr>
            <w:r w:rsidRPr="002F5F3A">
              <w:t>Config</w:t>
            </w:r>
          </w:p>
        </w:tc>
      </w:tr>
    </w:tbl>
    <w:p w14:paraId="25BA6C48" w14:textId="77777777" w:rsidR="00DA0040" w:rsidRPr="002F5F3A" w:rsidRDefault="00DA0040" w:rsidP="00657E9B">
      <w:pPr>
        <w:pStyle w:val="a3"/>
        <w:ind w:left="0" w:right="20"/>
        <w:rPr>
          <w:rFonts w:cs="Arial"/>
        </w:rPr>
      </w:pPr>
      <w:r w:rsidRPr="002F5F3A">
        <w:rPr>
          <w:rFonts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5547CD26" w14:textId="77777777" w:rsidTr="00BF42F2">
        <w:tc>
          <w:tcPr>
            <w:tcW w:w="8820" w:type="dxa"/>
            <w:shd w:val="clear" w:color="auto" w:fill="auto"/>
          </w:tcPr>
          <w:p w14:paraId="7BD8DCB2" w14:textId="77777777" w:rsidR="00DA0040" w:rsidRPr="002F5F3A" w:rsidRDefault="00DA0040" w:rsidP="00657E9B">
            <w:pPr>
              <w:pStyle w:val="aa"/>
              <w:ind w:right="20"/>
              <w:rPr>
                <w:bCs/>
              </w:rPr>
            </w:pPr>
            <w:r w:rsidRPr="002F5F3A">
              <w:t xml:space="preserve">Switch# </w:t>
            </w:r>
            <w:r w:rsidRPr="002F5F3A">
              <w:rPr>
                <w:b/>
                <w:bCs/>
              </w:rPr>
              <w:t>configure terminal</w:t>
            </w:r>
          </w:p>
          <w:p w14:paraId="49979100" w14:textId="77777777" w:rsidR="00DA0040" w:rsidRPr="002F5F3A" w:rsidRDefault="00DA0040" w:rsidP="00657E9B">
            <w:pPr>
              <w:pStyle w:val="aa"/>
              <w:ind w:right="20"/>
            </w:pPr>
            <w:proofErr w:type="gramStart"/>
            <w:r w:rsidRPr="002F5F3A">
              <w:t>Switch(</w:t>
            </w:r>
            <w:proofErr w:type="gramEnd"/>
            <w:r w:rsidRPr="002F5F3A">
              <w:t xml:space="preserve">config)# </w:t>
            </w:r>
            <w:r w:rsidRPr="002F5F3A">
              <w:rPr>
                <w:b/>
                <w:bCs/>
              </w:rPr>
              <w:t xml:space="preserve">snmp-server contact </w:t>
            </w:r>
            <w:r w:rsidRPr="002F5F3A">
              <w:rPr>
                <w:b/>
                <w:bCs/>
              </w:rPr>
              <w:t>“</w:t>
            </w:r>
            <w:r w:rsidRPr="002F5F3A">
              <w:rPr>
                <w:b/>
                <w:bCs/>
              </w:rPr>
              <w:t xml:space="preserve">gil-dong hong. </w:t>
            </w:r>
            <w:hyperlink r:id="rId17" w:history="1">
              <w:r w:rsidRPr="002F5F3A">
                <w:rPr>
                  <w:b/>
                  <w:bCs/>
                </w:rPr>
                <w:t>hong@</w:t>
              </w:r>
              <w:r>
                <w:rPr>
                  <w:b/>
                  <w:bCs/>
                </w:rPr>
                <w:t>CommScope</w:t>
              </w:r>
              <w:r w:rsidRPr="002F5F3A">
                <w:rPr>
                  <w:b/>
                  <w:bCs/>
                </w:rPr>
                <w:t>.com</w:t>
              </w:r>
            </w:hyperlink>
            <w:r w:rsidRPr="002F5F3A">
              <w:rPr>
                <w:b/>
                <w:bCs/>
              </w:rPr>
              <w:t>”</w:t>
            </w:r>
          </w:p>
          <w:p w14:paraId="56A27C0C" w14:textId="77777777" w:rsidR="00DA0040" w:rsidRPr="002F5F3A" w:rsidRDefault="00DA0040" w:rsidP="00657E9B">
            <w:pPr>
              <w:pStyle w:val="aa"/>
              <w:ind w:right="20"/>
            </w:pPr>
            <w:r w:rsidRPr="002F5F3A">
              <w:t xml:space="preserve">Switch(config)# </w:t>
            </w:r>
            <w:r w:rsidRPr="002F5F3A">
              <w:rPr>
                <w:b/>
                <w:bCs/>
              </w:rPr>
              <w:t>end</w:t>
            </w:r>
          </w:p>
          <w:p w14:paraId="327DCA67" w14:textId="77777777" w:rsidR="00DA0040" w:rsidRPr="002F5F3A" w:rsidRDefault="00DA0040" w:rsidP="00657E9B">
            <w:pPr>
              <w:pStyle w:val="aa"/>
              <w:ind w:right="20"/>
              <w:rPr>
                <w:bCs/>
              </w:rPr>
            </w:pPr>
            <w:r w:rsidRPr="002F5F3A">
              <w:t xml:space="preserve">Switch# </w:t>
            </w:r>
            <w:r w:rsidRPr="002F5F3A">
              <w:rPr>
                <w:b/>
                <w:bCs/>
              </w:rPr>
              <w:t>show running-config</w:t>
            </w:r>
          </w:p>
          <w:p w14:paraId="1ECA966E" w14:textId="77777777" w:rsidR="00DA0040" w:rsidRPr="002F5F3A" w:rsidRDefault="00DA0040" w:rsidP="00657E9B">
            <w:pPr>
              <w:pStyle w:val="aa"/>
              <w:ind w:right="20"/>
            </w:pPr>
            <w:r w:rsidRPr="002F5F3A">
              <w:t>!</w:t>
            </w:r>
          </w:p>
          <w:p w14:paraId="5CF9B899" w14:textId="77777777" w:rsidR="00DA0040" w:rsidRPr="002F5F3A" w:rsidRDefault="00DA0040" w:rsidP="00657E9B">
            <w:pPr>
              <w:wordWrap/>
              <w:ind w:right="20"/>
            </w:pPr>
            <w:proofErr w:type="gramStart"/>
            <w:r w:rsidRPr="002F5F3A">
              <w:t>snmp-server</w:t>
            </w:r>
            <w:proofErr w:type="gramEnd"/>
            <w:r w:rsidRPr="002F5F3A">
              <w:t xml:space="preserve"> contact “gil-dong hong. </w:t>
            </w:r>
            <w:hyperlink r:id="rId18" w:history="1">
              <w:r w:rsidRPr="002F5F3A">
                <w:t>hong@</w:t>
              </w:r>
              <w:r>
                <w:t>CommScope</w:t>
              </w:r>
              <w:r w:rsidRPr="002F5F3A">
                <w:t>.com</w:t>
              </w:r>
            </w:hyperlink>
            <w:r w:rsidRPr="002F5F3A">
              <w:t>”</w:t>
            </w:r>
          </w:p>
          <w:p w14:paraId="732BC016" w14:textId="77777777" w:rsidR="00DA0040" w:rsidRPr="002F5F3A" w:rsidRDefault="00DA0040" w:rsidP="00657E9B">
            <w:pPr>
              <w:wordWrap/>
              <w:ind w:right="20"/>
            </w:pPr>
            <w:r w:rsidRPr="002F5F3A">
              <w:t>!</w:t>
            </w:r>
          </w:p>
          <w:p w14:paraId="70750B84" w14:textId="77777777" w:rsidR="00DA0040" w:rsidRPr="002F5F3A" w:rsidRDefault="00DA0040" w:rsidP="00657E9B">
            <w:pPr>
              <w:wordWrap/>
              <w:ind w:right="20"/>
            </w:pPr>
            <w:r w:rsidRPr="002F5F3A">
              <w:t>Switch#</w:t>
            </w:r>
          </w:p>
        </w:tc>
      </w:tr>
    </w:tbl>
    <w:p w14:paraId="3E9610EF" w14:textId="77777777" w:rsidR="00DA0040" w:rsidRPr="002F5F3A" w:rsidRDefault="00DA0040" w:rsidP="00657E9B">
      <w:pPr>
        <w:pStyle w:val="a3"/>
        <w:ind w:left="0" w:right="20"/>
        <w:rPr>
          <w:rFonts w:cs="Arial"/>
        </w:rPr>
      </w:pPr>
      <w:r w:rsidRPr="002F5F3A">
        <w:rPr>
          <w:rFonts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3B6A4673" w14:textId="77777777" w:rsidTr="00BF42F2">
        <w:tc>
          <w:tcPr>
            <w:tcW w:w="8820" w:type="dxa"/>
            <w:shd w:val="clear" w:color="auto" w:fill="auto"/>
          </w:tcPr>
          <w:p w14:paraId="1E146A68" w14:textId="77777777" w:rsidR="00DA0040" w:rsidRPr="002F5F3A" w:rsidRDefault="00DA0040" w:rsidP="00657E9B">
            <w:pPr>
              <w:pStyle w:val="aa"/>
              <w:ind w:right="20"/>
              <w:rPr>
                <w:bCs/>
              </w:rPr>
            </w:pPr>
            <w:r w:rsidRPr="002F5F3A">
              <w:t xml:space="preserve">Switch# </w:t>
            </w:r>
            <w:r w:rsidRPr="002F5F3A">
              <w:rPr>
                <w:b/>
                <w:bCs/>
              </w:rPr>
              <w:t>configure terminal</w:t>
            </w:r>
          </w:p>
          <w:p w14:paraId="1042D97F" w14:textId="77777777" w:rsidR="00DA0040" w:rsidRPr="002F5F3A" w:rsidRDefault="00DA0040" w:rsidP="00657E9B">
            <w:pPr>
              <w:pStyle w:val="aa"/>
              <w:ind w:right="20"/>
            </w:pPr>
            <w:proofErr w:type="gramStart"/>
            <w:r w:rsidRPr="002F5F3A">
              <w:t>Switch(</w:t>
            </w:r>
            <w:proofErr w:type="gramEnd"/>
            <w:r w:rsidRPr="002F5F3A">
              <w:t xml:space="preserve">config)# </w:t>
            </w:r>
            <w:r w:rsidRPr="002F5F3A">
              <w:rPr>
                <w:b/>
                <w:bCs/>
              </w:rPr>
              <w:t xml:space="preserve">snmp-server location </w:t>
            </w:r>
            <w:r w:rsidRPr="002F5F3A">
              <w:rPr>
                <w:b/>
                <w:bCs/>
              </w:rPr>
              <w:t>“</w:t>
            </w:r>
            <w:r w:rsidRPr="002F5F3A">
              <w:rPr>
                <w:b/>
                <w:bCs/>
              </w:rPr>
              <w:t>Wonhyoro-3Ga, Yongsan-gu, Seoul.</w:t>
            </w:r>
            <w:r w:rsidRPr="002F5F3A">
              <w:rPr>
                <w:b/>
                <w:bCs/>
              </w:rPr>
              <w:t>”</w:t>
            </w:r>
          </w:p>
          <w:p w14:paraId="6F9E9C13" w14:textId="77777777" w:rsidR="00DA0040" w:rsidRPr="002F5F3A" w:rsidRDefault="00DA0040" w:rsidP="00657E9B">
            <w:pPr>
              <w:pStyle w:val="aa"/>
              <w:ind w:right="20"/>
            </w:pPr>
            <w:r w:rsidRPr="002F5F3A">
              <w:t xml:space="preserve">Switch(config)# </w:t>
            </w:r>
            <w:r w:rsidRPr="002F5F3A">
              <w:rPr>
                <w:b/>
                <w:bCs/>
              </w:rPr>
              <w:t>end</w:t>
            </w:r>
          </w:p>
          <w:p w14:paraId="32D674EC" w14:textId="77777777" w:rsidR="00DA0040" w:rsidRPr="002F5F3A" w:rsidRDefault="00DA0040" w:rsidP="00657E9B">
            <w:pPr>
              <w:pStyle w:val="aa"/>
              <w:ind w:right="20"/>
              <w:rPr>
                <w:bCs/>
              </w:rPr>
            </w:pPr>
            <w:r w:rsidRPr="002F5F3A">
              <w:t xml:space="preserve">Switch# </w:t>
            </w:r>
            <w:r w:rsidRPr="002F5F3A">
              <w:rPr>
                <w:b/>
                <w:bCs/>
              </w:rPr>
              <w:t>show running-config</w:t>
            </w:r>
          </w:p>
          <w:p w14:paraId="68504A7D" w14:textId="77777777" w:rsidR="00DA0040" w:rsidRPr="002F5F3A" w:rsidRDefault="00DA0040" w:rsidP="00657E9B">
            <w:pPr>
              <w:pStyle w:val="aa"/>
              <w:ind w:right="20"/>
            </w:pPr>
            <w:r w:rsidRPr="002F5F3A">
              <w:t>!</w:t>
            </w:r>
          </w:p>
          <w:p w14:paraId="6B46858F" w14:textId="77777777" w:rsidR="00DA0040" w:rsidRPr="002F5F3A" w:rsidRDefault="00DA0040" w:rsidP="00657E9B">
            <w:pPr>
              <w:pStyle w:val="aa"/>
              <w:ind w:right="20"/>
            </w:pPr>
            <w:proofErr w:type="gramStart"/>
            <w:r w:rsidRPr="002F5F3A">
              <w:t>snmp-server</w:t>
            </w:r>
            <w:proofErr w:type="gramEnd"/>
            <w:r w:rsidRPr="002F5F3A">
              <w:t xml:space="preserve"> location </w:t>
            </w:r>
            <w:r w:rsidRPr="002F5F3A">
              <w:t>“</w:t>
            </w:r>
            <w:r w:rsidRPr="002F5F3A">
              <w:t>Wonhyoro-3Ga, Yongsan-gu, Seoul.</w:t>
            </w:r>
            <w:r w:rsidRPr="002F5F3A">
              <w:t>”</w:t>
            </w:r>
          </w:p>
          <w:p w14:paraId="0B7EAB39" w14:textId="77777777" w:rsidR="00DA0040" w:rsidRPr="002F5F3A" w:rsidRDefault="00DA0040" w:rsidP="00657E9B">
            <w:pPr>
              <w:wordWrap/>
              <w:ind w:right="20"/>
            </w:pPr>
            <w:r w:rsidRPr="002F5F3A">
              <w:t>!</w:t>
            </w:r>
          </w:p>
          <w:p w14:paraId="157B6F51" w14:textId="77777777" w:rsidR="00DA0040" w:rsidRPr="002F5F3A" w:rsidRDefault="00DA0040" w:rsidP="00657E9B">
            <w:pPr>
              <w:wordWrap/>
              <w:ind w:right="20"/>
            </w:pPr>
            <w:r w:rsidRPr="002F5F3A">
              <w:t>Switch#</w:t>
            </w:r>
          </w:p>
        </w:tc>
      </w:tr>
    </w:tbl>
    <w:p w14:paraId="771D8350" w14:textId="77777777" w:rsidR="00DA0040" w:rsidRPr="00D867F8" w:rsidRDefault="00DA0040" w:rsidP="00657E9B">
      <w:pPr>
        <w:pStyle w:val="3"/>
        <w:ind w:left="0" w:right="20"/>
      </w:pPr>
      <w:bookmarkStart w:id="342" w:name="_Toc281502859"/>
      <w:bookmarkStart w:id="343" w:name="_Toc337198314"/>
      <w:bookmarkStart w:id="344" w:name="_Toc348625850"/>
      <w:bookmarkStart w:id="345" w:name="_Toc444694909"/>
      <w:r w:rsidRPr="00D867F8">
        <w:t>SNMP Community</w:t>
      </w:r>
      <w:bookmarkEnd w:id="342"/>
      <w:bookmarkEnd w:id="343"/>
      <w:bookmarkEnd w:id="344"/>
      <w:bookmarkEnd w:id="345"/>
      <w:r w:rsidRPr="00D867F8">
        <w:t xml:space="preserve"> </w:t>
      </w:r>
    </w:p>
    <w:p w14:paraId="42439696" w14:textId="77777777" w:rsidR="00DA0040" w:rsidRPr="002F5F3A" w:rsidRDefault="00DA0040" w:rsidP="00657E9B">
      <w:pPr>
        <w:pStyle w:val="a3"/>
        <w:ind w:left="0" w:right="20"/>
        <w:rPr>
          <w:rFonts w:cs="Arial"/>
          <w:kern w:val="0"/>
        </w:rPr>
      </w:pPr>
      <w:r w:rsidRPr="002F5F3A">
        <w:rPr>
          <w:rFonts w:cs="Arial"/>
          <w:kern w:val="0"/>
        </w:rPr>
        <w:t xml:space="preserve">Network Operator can access the SNMP agent and read or write MIB information. When connecting to the SNMP agent, the network manager is authenticated as a community. There are two types of community strings on </w:t>
      </w:r>
      <w:r w:rsidR="005D5D1E">
        <w:rPr>
          <w:rFonts w:cs="Arial"/>
          <w:kern w:val="0"/>
        </w:rPr>
        <w:t xml:space="preserve">the </w:t>
      </w:r>
      <w:r w:rsidR="00094318">
        <w:rPr>
          <w:rFonts w:cs="Arial"/>
          <w:kern w:val="0"/>
        </w:rPr>
        <w:t>C9500</w:t>
      </w:r>
      <w:r w:rsidRPr="002F5F3A">
        <w:rPr>
          <w:rFonts w:cs="Arial"/>
          <w:kern w:val="0"/>
        </w:rPr>
        <w:t>.</w:t>
      </w:r>
    </w:p>
    <w:p w14:paraId="35F4E284" w14:textId="77777777" w:rsidR="00DA0040" w:rsidRPr="002F5F3A" w:rsidRDefault="00DA0040" w:rsidP="00657E9B">
      <w:pPr>
        <w:pStyle w:val="4"/>
        <w:ind w:left="0" w:right="20"/>
        <w:rPr>
          <w:szCs w:val="18"/>
        </w:rPr>
      </w:pPr>
      <w:bookmarkStart w:id="346" w:name="_Toc337198315"/>
      <w:r w:rsidRPr="002F5F3A">
        <w:rPr>
          <w:szCs w:val="18"/>
        </w:rPr>
        <w:t>Read-only community</w:t>
      </w:r>
      <w:bookmarkEnd w:id="346"/>
    </w:p>
    <w:p w14:paraId="0EA2BC9F" w14:textId="77777777"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lastRenderedPageBreak/>
        <w:t>Access to the system in read-only mode</w:t>
      </w:r>
    </w:p>
    <w:p w14:paraId="142ACB00" w14:textId="77777777" w:rsidR="00DA0040" w:rsidRPr="002F5F3A" w:rsidRDefault="00DA0040" w:rsidP="00657E9B">
      <w:pPr>
        <w:pStyle w:val="4"/>
        <w:ind w:left="0" w:right="20"/>
        <w:rPr>
          <w:szCs w:val="18"/>
        </w:rPr>
      </w:pPr>
      <w:bookmarkStart w:id="347" w:name="_Toc337198316"/>
      <w:r w:rsidRPr="002F5F3A">
        <w:rPr>
          <w:szCs w:val="18"/>
        </w:rPr>
        <w:t>Read-write community</w:t>
      </w:r>
      <w:bookmarkEnd w:id="347"/>
      <w:r w:rsidRPr="002F5F3A">
        <w:rPr>
          <w:szCs w:val="18"/>
        </w:rPr>
        <w:t xml:space="preserve"> </w:t>
      </w:r>
    </w:p>
    <w:p w14:paraId="48BA6B0F" w14:textId="77777777"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 and write mode</w:t>
      </w:r>
    </w:p>
    <w:p w14:paraId="32A9F0CC" w14:textId="77777777" w:rsidR="00DA0040" w:rsidRPr="002F5F3A" w:rsidRDefault="00125B19" w:rsidP="00657E9B">
      <w:pPr>
        <w:pStyle w:val="affff4"/>
        <w:wordWrap/>
        <w:ind w:left="0" w:right="20"/>
      </w:pPr>
      <w:bookmarkStart w:id="348" w:name="_Toc281502951"/>
      <w:bookmarkStart w:id="349" w:name="_Toc294705581"/>
      <w:bookmarkStart w:id="350" w:name="_Toc348626302"/>
      <w:bookmarkStart w:id="351" w:name="_Toc391575160"/>
      <w:r>
        <w:t xml:space="preserve">Table </w:t>
      </w:r>
      <w:r w:rsidR="005832B8">
        <w:fldChar w:fldCharType="begin"/>
      </w:r>
      <w:r>
        <w:instrText xml:space="preserve"> SEQ Table \* ARABIC </w:instrText>
      </w:r>
      <w:r w:rsidR="005832B8">
        <w:fldChar w:fldCharType="separate"/>
      </w:r>
      <w:r w:rsidR="00264652">
        <w:rPr>
          <w:noProof/>
        </w:rPr>
        <w:t>18</w:t>
      </w:r>
      <w:r w:rsidR="005832B8">
        <w:rPr>
          <w:noProof/>
        </w:rPr>
        <w:fldChar w:fldCharType="end"/>
      </w:r>
      <w:r>
        <w:t xml:space="preserve"> </w:t>
      </w:r>
      <w:r w:rsidR="00DA0040" w:rsidRPr="002F5F3A">
        <w:t>Setting SNMP Community</w:t>
      </w:r>
      <w:bookmarkEnd w:id="348"/>
      <w:bookmarkEnd w:id="349"/>
      <w:bookmarkEnd w:id="350"/>
      <w:bookmarkEnd w:id="351"/>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49"/>
        <w:gridCol w:w="4792"/>
        <w:gridCol w:w="757"/>
      </w:tblGrid>
      <w:tr w:rsidR="00DA0040" w:rsidRPr="002F5F3A" w14:paraId="6769A836" w14:textId="77777777" w:rsidTr="00BF42F2">
        <w:tc>
          <w:tcPr>
            <w:tcW w:w="0" w:type="auto"/>
            <w:shd w:val="clear" w:color="auto" w:fill="E6E6E6"/>
            <w:vAlign w:val="center"/>
          </w:tcPr>
          <w:p w14:paraId="3C878D7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374BC3E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70A790C4" w14:textId="77777777" w:rsidR="00DA0040" w:rsidRPr="002F5F3A" w:rsidRDefault="00DA0040" w:rsidP="00657E9B">
            <w:pPr>
              <w:pStyle w:val="ab"/>
              <w:wordWrap/>
              <w:ind w:right="20"/>
              <w:rPr>
                <w:b w:val="0"/>
              </w:rPr>
            </w:pPr>
            <w:r w:rsidRPr="002F5F3A">
              <w:rPr>
                <w:b w:val="0"/>
              </w:rPr>
              <w:t>Mode</w:t>
            </w:r>
          </w:p>
        </w:tc>
      </w:tr>
      <w:tr w:rsidR="00DA0040" w:rsidRPr="002F5F3A" w14:paraId="31A282D7" w14:textId="77777777" w:rsidTr="00BF42F2">
        <w:tc>
          <w:tcPr>
            <w:tcW w:w="0" w:type="auto"/>
            <w:vAlign w:val="center"/>
          </w:tcPr>
          <w:p w14:paraId="5B6706F1" w14:textId="77777777" w:rsidR="00DA0040" w:rsidRPr="002F5F3A" w:rsidRDefault="00DA0040" w:rsidP="00657E9B">
            <w:pPr>
              <w:pStyle w:val="aa"/>
              <w:ind w:right="20"/>
              <w:rPr>
                <w:kern w:val="0"/>
              </w:rPr>
            </w:pPr>
            <w:r w:rsidRPr="002F5F3A">
              <w:rPr>
                <w:kern w:val="0"/>
              </w:rPr>
              <w:t xml:space="preserve">snmp-server community </w:t>
            </w:r>
            <w:r w:rsidRPr="002F5F3A">
              <w:rPr>
                <w:i/>
                <w:iCs/>
                <w:kern w:val="0"/>
              </w:rPr>
              <w:t xml:space="preserve">string </w:t>
            </w:r>
            <w:r w:rsidRPr="002F5F3A">
              <w:rPr>
                <w:kern w:val="0"/>
              </w:rPr>
              <w:t>[</w:t>
            </w:r>
            <w:r w:rsidRPr="002F5F3A">
              <w:rPr>
                <w:i/>
                <w:kern w:val="0"/>
              </w:rPr>
              <w:t>access-type</w:t>
            </w:r>
            <w:r w:rsidRPr="002F5F3A">
              <w:rPr>
                <w:kern w:val="0"/>
              </w:rPr>
              <w:t>|</w:t>
            </w:r>
          </w:p>
          <w:p w14:paraId="1A8237E6" w14:textId="77777777" w:rsidR="00DA0040" w:rsidRPr="002F5F3A" w:rsidRDefault="00DA0040" w:rsidP="00657E9B">
            <w:pPr>
              <w:pStyle w:val="aa"/>
              <w:ind w:right="20" w:firstLineChars="50" w:firstLine="90"/>
              <w:rPr>
                <w:kern w:val="0"/>
              </w:rPr>
            </w:pPr>
            <w:r w:rsidRPr="002F5F3A">
              <w:rPr>
                <w:kern w:val="0"/>
              </w:rPr>
              <w:t xml:space="preserve">view </w:t>
            </w:r>
            <w:r w:rsidRPr="002F5F3A">
              <w:rPr>
                <w:i/>
                <w:kern w:val="0"/>
              </w:rPr>
              <w:t>view-name</w:t>
            </w:r>
            <w:r w:rsidRPr="002F5F3A">
              <w:rPr>
                <w:kern w:val="0"/>
              </w:rPr>
              <w:t>|</w:t>
            </w:r>
          </w:p>
          <w:p w14:paraId="10A73F0F" w14:textId="77777777" w:rsidR="00DA0040" w:rsidRPr="002F5F3A" w:rsidRDefault="00DA0040" w:rsidP="00657E9B">
            <w:pPr>
              <w:pStyle w:val="aa"/>
              <w:ind w:right="20" w:firstLineChars="50" w:firstLine="90"/>
              <w:rPr>
                <w:kern w:val="0"/>
              </w:rPr>
            </w:pPr>
            <w:r w:rsidRPr="002F5F3A">
              <w:rPr>
                <w:kern w:val="0"/>
              </w:rPr>
              <w:t>&lt;1-99&gt;]</w:t>
            </w:r>
          </w:p>
        </w:tc>
        <w:tc>
          <w:tcPr>
            <w:tcW w:w="0" w:type="auto"/>
            <w:vAlign w:val="center"/>
          </w:tcPr>
          <w:p w14:paraId="7B2AE761" w14:textId="77777777" w:rsidR="00DA0040" w:rsidRPr="002F5F3A" w:rsidRDefault="00DA0040" w:rsidP="00657E9B">
            <w:pPr>
              <w:pStyle w:val="a9"/>
              <w:wordWrap/>
              <w:spacing w:line="240" w:lineRule="auto"/>
              <w:ind w:right="20"/>
              <w:rPr>
                <w:kern w:val="0"/>
                <w:lang w:val="da-DK"/>
              </w:rPr>
            </w:pPr>
            <w:r w:rsidRPr="002F5F3A">
              <w:rPr>
                <w:kern w:val="0"/>
                <w:lang w:val="da-DK"/>
              </w:rPr>
              <w:t>Set the SNMP community</w:t>
            </w:r>
          </w:p>
          <w:p w14:paraId="37FB78A3" w14:textId="77777777" w:rsidR="00DA0040" w:rsidRPr="002F5F3A" w:rsidRDefault="00DA0040" w:rsidP="00657E9B">
            <w:pPr>
              <w:pStyle w:val="a9"/>
              <w:tabs>
                <w:tab w:val="num" w:pos="360"/>
              </w:tabs>
              <w:wordWrap/>
              <w:spacing w:line="240" w:lineRule="auto"/>
              <w:ind w:right="20" w:hanging="284"/>
              <w:rPr>
                <w:kern w:val="0"/>
                <w:lang w:val="da-DK"/>
              </w:rPr>
            </w:pPr>
            <w:r w:rsidRPr="002F5F3A">
              <w:rPr>
                <w:kern w:val="0"/>
                <w:lang w:val="da-DK"/>
              </w:rPr>
              <w:t>access-type: SNMP Agent access type</w:t>
            </w:r>
          </w:p>
          <w:p w14:paraId="454FDD8E" w14:textId="77777777" w:rsidR="00DA0040" w:rsidRPr="002F5F3A" w:rsidRDefault="00DA0040" w:rsidP="00657E9B">
            <w:pPr>
              <w:pStyle w:val="a9"/>
              <w:wordWrap/>
              <w:spacing w:line="240" w:lineRule="auto"/>
              <w:ind w:right="20"/>
              <w:rPr>
                <w:kern w:val="0"/>
                <w:lang w:val="da-DK"/>
              </w:rPr>
            </w:pPr>
            <w:r w:rsidRPr="002F5F3A">
              <w:rPr>
                <w:kern w:val="0"/>
                <w:lang w:val="da-DK"/>
              </w:rPr>
              <w:t>ro: read only</w:t>
            </w:r>
          </w:p>
          <w:p w14:paraId="23F37059" w14:textId="77777777" w:rsidR="00DA0040" w:rsidRPr="002F5F3A" w:rsidRDefault="00DA0040" w:rsidP="00657E9B">
            <w:pPr>
              <w:pStyle w:val="a9"/>
              <w:wordWrap/>
              <w:spacing w:line="240" w:lineRule="auto"/>
              <w:ind w:right="20"/>
              <w:rPr>
                <w:kern w:val="0"/>
                <w:lang w:val="da-DK"/>
              </w:rPr>
            </w:pPr>
            <w:r w:rsidRPr="002F5F3A">
              <w:rPr>
                <w:kern w:val="0"/>
                <w:lang w:val="da-DK"/>
              </w:rPr>
              <w:t>rw: read write</w:t>
            </w:r>
          </w:p>
          <w:p w14:paraId="4D29BF0D" w14:textId="77777777" w:rsidR="00DA0040" w:rsidRPr="002F5F3A" w:rsidRDefault="00DA0040" w:rsidP="00657E9B">
            <w:pPr>
              <w:pStyle w:val="a9"/>
              <w:tabs>
                <w:tab w:val="num" w:pos="360"/>
              </w:tabs>
              <w:wordWrap/>
              <w:spacing w:line="240" w:lineRule="auto"/>
              <w:ind w:right="20" w:hanging="284"/>
              <w:rPr>
                <w:lang w:val="da-DK"/>
              </w:rPr>
            </w:pPr>
            <w:r w:rsidRPr="002F5F3A">
              <w:rPr>
                <w:lang w:val="da-DK"/>
              </w:rPr>
              <w:t>View: designates MIB access scope, the detail information refers to snmp-server view setting.</w:t>
            </w:r>
          </w:p>
          <w:p w14:paraId="559342D1" w14:textId="77777777" w:rsidR="00DA0040" w:rsidRPr="002F5F3A" w:rsidRDefault="00DA0040" w:rsidP="00657E9B">
            <w:pPr>
              <w:pStyle w:val="a9"/>
              <w:tabs>
                <w:tab w:val="num" w:pos="360"/>
              </w:tabs>
              <w:wordWrap/>
              <w:spacing w:line="240" w:lineRule="auto"/>
              <w:ind w:right="20" w:hanging="284"/>
              <w:rPr>
                <w:lang w:val="da-DK"/>
              </w:rPr>
            </w:pPr>
            <w:r w:rsidRPr="002F5F3A">
              <w:rPr>
                <w:lang w:val="da-DK"/>
              </w:rPr>
              <w:t xml:space="preserve">&lt;1-99&gt;: Applys access-list about access host. </w:t>
            </w:r>
          </w:p>
        </w:tc>
        <w:tc>
          <w:tcPr>
            <w:tcW w:w="0" w:type="auto"/>
            <w:vAlign w:val="center"/>
          </w:tcPr>
          <w:p w14:paraId="0D7737C0" w14:textId="77777777" w:rsidR="00DA0040" w:rsidRPr="002F5F3A" w:rsidRDefault="00DA0040" w:rsidP="00657E9B">
            <w:pPr>
              <w:pStyle w:val="aa"/>
              <w:ind w:right="20"/>
              <w:rPr>
                <w:lang w:val="da-DK"/>
              </w:rPr>
            </w:pPr>
            <w:r w:rsidRPr="002F5F3A">
              <w:rPr>
                <w:kern w:val="0"/>
                <w:lang w:val="da-DK"/>
              </w:rPr>
              <w:t>Config</w:t>
            </w:r>
          </w:p>
        </w:tc>
      </w:tr>
      <w:tr w:rsidR="00DA0040" w:rsidRPr="002F5F3A" w14:paraId="237C9501" w14:textId="77777777" w:rsidTr="00BF42F2">
        <w:trPr>
          <w:trHeight w:val="225"/>
        </w:trPr>
        <w:tc>
          <w:tcPr>
            <w:tcW w:w="0" w:type="auto"/>
            <w:vAlign w:val="center"/>
          </w:tcPr>
          <w:p w14:paraId="42822D86" w14:textId="77777777" w:rsidR="00DA0040" w:rsidRPr="002F5F3A" w:rsidRDefault="00DA0040" w:rsidP="00657E9B">
            <w:pPr>
              <w:pStyle w:val="aa"/>
              <w:ind w:right="20"/>
            </w:pPr>
            <w:r w:rsidRPr="002F5F3A">
              <w:rPr>
                <w:kern w:val="0"/>
              </w:rPr>
              <w:t xml:space="preserve">no snmp-server community </w:t>
            </w:r>
            <w:r w:rsidRPr="002F5F3A">
              <w:rPr>
                <w:i/>
                <w:iCs/>
                <w:kern w:val="0"/>
              </w:rPr>
              <w:t>string</w:t>
            </w:r>
          </w:p>
        </w:tc>
        <w:tc>
          <w:tcPr>
            <w:tcW w:w="0" w:type="auto"/>
            <w:vAlign w:val="center"/>
          </w:tcPr>
          <w:p w14:paraId="17194918" w14:textId="77777777" w:rsidR="00DA0040" w:rsidRPr="002F5F3A" w:rsidRDefault="00DA0040" w:rsidP="00657E9B">
            <w:pPr>
              <w:pStyle w:val="a9"/>
              <w:wordWrap/>
              <w:ind w:right="20"/>
              <w:rPr>
                <w:lang w:val="da-DK"/>
              </w:rPr>
            </w:pPr>
            <w:r w:rsidRPr="002F5F3A">
              <w:rPr>
                <w:kern w:val="0"/>
                <w:lang w:val="da-DK"/>
              </w:rPr>
              <w:t>Deletes SNMP community.</w:t>
            </w:r>
          </w:p>
        </w:tc>
        <w:tc>
          <w:tcPr>
            <w:tcW w:w="0" w:type="auto"/>
            <w:vAlign w:val="center"/>
          </w:tcPr>
          <w:p w14:paraId="4015E846" w14:textId="77777777" w:rsidR="00DA0040" w:rsidRPr="002F5F3A" w:rsidRDefault="00DA0040" w:rsidP="00657E9B">
            <w:pPr>
              <w:pStyle w:val="aa"/>
              <w:ind w:right="20"/>
              <w:rPr>
                <w:lang w:val="da-DK"/>
              </w:rPr>
            </w:pPr>
            <w:r w:rsidRPr="002F5F3A">
              <w:rPr>
                <w:kern w:val="0"/>
                <w:lang w:val="da-DK"/>
              </w:rPr>
              <w:t>Config</w:t>
            </w:r>
          </w:p>
        </w:tc>
      </w:tr>
    </w:tbl>
    <w:p w14:paraId="7D6D1D74" w14:textId="77777777" w:rsidR="00DA0040" w:rsidRPr="002F5F3A" w:rsidRDefault="00DA0040" w:rsidP="00657E9B">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testcom</w:t>
      </w:r>
      <w:r w:rsidRPr="002F5F3A">
        <w:rPr>
          <w:rFonts w:cs="Arial"/>
        </w:rPr>
        <w:t>’</w:t>
      </w:r>
      <w:r w:rsidRPr="002F5F3A">
        <w:rPr>
          <w:rFonts w:cs="Arial"/>
        </w:rPr>
        <w:t xml:space="preserve">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1F6C7B4C" w14:textId="77777777" w:rsidTr="00BF42F2">
        <w:tc>
          <w:tcPr>
            <w:tcW w:w="8820" w:type="dxa"/>
            <w:shd w:val="clear" w:color="auto" w:fill="auto"/>
          </w:tcPr>
          <w:p w14:paraId="5E0FE007" w14:textId="77777777" w:rsidR="00DA0040" w:rsidRPr="002F5F3A" w:rsidRDefault="00DA0040" w:rsidP="00657E9B">
            <w:pPr>
              <w:pStyle w:val="aa"/>
              <w:ind w:right="20"/>
              <w:rPr>
                <w:kern w:val="0"/>
              </w:rPr>
            </w:pPr>
            <w:r w:rsidRPr="002F5F3A">
              <w:t xml:space="preserve">Switch# </w:t>
            </w:r>
            <w:r w:rsidRPr="002F5F3A">
              <w:rPr>
                <w:b/>
                <w:bCs/>
              </w:rPr>
              <w:t>configure terminal</w:t>
            </w:r>
          </w:p>
          <w:p w14:paraId="2212542C" w14:textId="77777777" w:rsidR="00DA0040" w:rsidRPr="002F5F3A" w:rsidRDefault="00DA0040" w:rsidP="00657E9B">
            <w:pPr>
              <w:wordWrap/>
              <w:ind w:right="20"/>
              <w:rPr>
                <w:bCs/>
                <w:kern w:val="0"/>
              </w:rPr>
            </w:pPr>
            <w:r w:rsidRPr="002F5F3A">
              <w:t>Switch</w:t>
            </w:r>
            <w:r w:rsidRPr="002F5F3A">
              <w:rPr>
                <w:kern w:val="0"/>
              </w:rPr>
              <w:t xml:space="preserve">(config)# </w:t>
            </w:r>
            <w:r w:rsidRPr="002F5F3A">
              <w:rPr>
                <w:b/>
                <w:bCs/>
                <w:kern w:val="0"/>
              </w:rPr>
              <w:t xml:space="preserve">snmp-server community </w:t>
            </w:r>
            <w:r w:rsidRPr="002F5F3A">
              <w:rPr>
                <w:b/>
                <w:kern w:val="0"/>
              </w:rPr>
              <w:t xml:space="preserve">testcom </w:t>
            </w:r>
            <w:r w:rsidRPr="002F5F3A">
              <w:rPr>
                <w:b/>
                <w:bCs/>
                <w:kern w:val="0"/>
              </w:rPr>
              <w:t>rw 99</w:t>
            </w:r>
          </w:p>
          <w:p w14:paraId="3433D77A"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43DE45B4" w14:textId="77777777" w:rsidR="00DA0040" w:rsidRPr="002F5F3A" w:rsidRDefault="00DA0040" w:rsidP="00657E9B">
            <w:pPr>
              <w:pStyle w:val="aa"/>
              <w:ind w:right="20"/>
              <w:rPr>
                <w:kern w:val="0"/>
              </w:rPr>
            </w:pPr>
            <w:r w:rsidRPr="002F5F3A">
              <w:t>Switch</w:t>
            </w:r>
            <w:r w:rsidRPr="002F5F3A">
              <w:rPr>
                <w:kern w:val="0"/>
              </w:rPr>
              <w:t xml:space="preserve"># </w:t>
            </w:r>
            <w:r w:rsidRPr="002F5F3A">
              <w:rPr>
                <w:b/>
                <w:bCs/>
                <w:kern w:val="0"/>
              </w:rPr>
              <w:t>show running-config</w:t>
            </w:r>
          </w:p>
          <w:p w14:paraId="4124D0D3" w14:textId="77777777" w:rsidR="00DA0040" w:rsidRPr="002F5F3A" w:rsidRDefault="00DA0040" w:rsidP="00657E9B">
            <w:pPr>
              <w:pStyle w:val="aa"/>
              <w:ind w:right="20"/>
              <w:rPr>
                <w:kern w:val="0"/>
              </w:rPr>
            </w:pPr>
            <w:r w:rsidRPr="002F5F3A">
              <w:rPr>
                <w:kern w:val="0"/>
              </w:rPr>
              <w:t>!</w:t>
            </w:r>
          </w:p>
          <w:p w14:paraId="3C6BFE9A" w14:textId="77777777" w:rsidR="00DA0040" w:rsidRPr="002F5F3A" w:rsidRDefault="00DA0040" w:rsidP="00657E9B">
            <w:pPr>
              <w:pStyle w:val="aa"/>
              <w:ind w:right="20"/>
              <w:rPr>
                <w:kern w:val="0"/>
              </w:rPr>
            </w:pPr>
            <w:r w:rsidRPr="002F5F3A">
              <w:rPr>
                <w:kern w:val="0"/>
              </w:rPr>
              <w:t>snmp-server community testcom rw access-class 99</w:t>
            </w:r>
          </w:p>
          <w:p w14:paraId="16132C85" w14:textId="77777777" w:rsidR="00DA0040" w:rsidRPr="002F5F3A" w:rsidRDefault="00DA0040" w:rsidP="00657E9B">
            <w:pPr>
              <w:pStyle w:val="aa"/>
              <w:tabs>
                <w:tab w:val="left" w:pos="6000"/>
              </w:tabs>
              <w:ind w:right="20"/>
              <w:rPr>
                <w:kern w:val="0"/>
              </w:rPr>
            </w:pPr>
            <w:r w:rsidRPr="002F5F3A">
              <w:rPr>
                <w:kern w:val="0"/>
              </w:rPr>
              <w:t>!</w:t>
            </w:r>
          </w:p>
          <w:p w14:paraId="789FA43C" w14:textId="77777777" w:rsidR="00DA0040" w:rsidRPr="002F5F3A" w:rsidRDefault="00DA0040" w:rsidP="00657E9B">
            <w:pPr>
              <w:pStyle w:val="aa"/>
              <w:ind w:right="20"/>
            </w:pPr>
            <w:r w:rsidRPr="002F5F3A">
              <w:t>Switch</w:t>
            </w:r>
            <w:r w:rsidRPr="002F5F3A">
              <w:rPr>
                <w:kern w:val="0"/>
              </w:rPr>
              <w:t>#</w:t>
            </w:r>
          </w:p>
        </w:tc>
      </w:tr>
    </w:tbl>
    <w:p w14:paraId="1FC2E2DC" w14:textId="77777777" w:rsidR="00DA0040" w:rsidRPr="00D867F8" w:rsidRDefault="00DA0040" w:rsidP="00657E9B">
      <w:pPr>
        <w:pStyle w:val="3"/>
        <w:ind w:left="0" w:right="20"/>
      </w:pPr>
      <w:bookmarkStart w:id="352" w:name="_Toc281502860"/>
      <w:bookmarkStart w:id="353" w:name="_Toc337198317"/>
      <w:bookmarkStart w:id="354" w:name="_Toc348625851"/>
      <w:bookmarkStart w:id="355" w:name="_Toc444694910"/>
      <w:r w:rsidRPr="00D867F8">
        <w:t>SNMP Trap host</w:t>
      </w:r>
      <w:bookmarkEnd w:id="352"/>
      <w:bookmarkEnd w:id="353"/>
      <w:bookmarkEnd w:id="354"/>
      <w:bookmarkEnd w:id="355"/>
      <w:r w:rsidRPr="00D867F8">
        <w:t xml:space="preserve"> </w:t>
      </w:r>
    </w:p>
    <w:p w14:paraId="1285DA02" w14:textId="77777777" w:rsidR="00DA0040" w:rsidRPr="002F5F3A" w:rsidRDefault="00DA0040" w:rsidP="00657E9B">
      <w:pPr>
        <w:pStyle w:val="a3"/>
        <w:ind w:left="0" w:right="20"/>
        <w:rPr>
          <w:rFonts w:cs="Arial"/>
        </w:rPr>
      </w:pPr>
      <w:r w:rsidRPr="002F5F3A">
        <w:rPr>
          <w:rFonts w:cs="Arial"/>
        </w:rPr>
        <w:t>The system can provide the event like system running error or system status change to a network manager with a setting trap. The system provides the following trap version. In other words, if you can not set trap command or trap host, the trap does not occur.</w:t>
      </w:r>
    </w:p>
    <w:p w14:paraId="3409282A" w14:textId="77777777" w:rsidR="00DA0040" w:rsidRPr="002F5F3A" w:rsidRDefault="00DA0040" w:rsidP="006441DE">
      <w:pPr>
        <w:pStyle w:val="4"/>
        <w:ind w:left="0" w:right="20"/>
        <w:rPr>
          <w:szCs w:val="18"/>
        </w:rPr>
      </w:pPr>
      <w:bookmarkStart w:id="356" w:name="_Toc337198318"/>
      <w:r w:rsidRPr="002F5F3A">
        <w:rPr>
          <w:szCs w:val="18"/>
        </w:rPr>
        <w:t>SNMPv1 Trap</w:t>
      </w:r>
      <w:bookmarkEnd w:id="356"/>
    </w:p>
    <w:p w14:paraId="5E5697E4" w14:textId="77777777" w:rsidR="00DA0040" w:rsidRPr="002F5F3A" w:rsidRDefault="00DA0040" w:rsidP="006441DE">
      <w:pPr>
        <w:pStyle w:val="4"/>
        <w:ind w:left="0" w:right="20"/>
        <w:rPr>
          <w:szCs w:val="18"/>
        </w:rPr>
      </w:pPr>
      <w:bookmarkStart w:id="357" w:name="_Toc337198319"/>
      <w:r w:rsidRPr="002F5F3A">
        <w:rPr>
          <w:szCs w:val="18"/>
        </w:rPr>
        <w:t>SNMPv2c Trap</w:t>
      </w:r>
      <w:bookmarkEnd w:id="357"/>
      <w:r w:rsidRPr="002F5F3A">
        <w:rPr>
          <w:szCs w:val="18"/>
        </w:rPr>
        <w:t xml:space="preserve"> </w:t>
      </w:r>
    </w:p>
    <w:p w14:paraId="3B0DEE5B" w14:textId="77777777" w:rsidR="00DA0040" w:rsidRPr="002F5F3A" w:rsidRDefault="00DA0040" w:rsidP="006441DE">
      <w:pPr>
        <w:pStyle w:val="Randomlist"/>
        <w:tabs>
          <w:tab w:val="clear" w:pos="3968"/>
          <w:tab w:val="num" w:pos="1980"/>
        </w:tabs>
        <w:spacing w:before="0"/>
        <w:ind w:leftChars="854" w:left="1980" w:right="20" w:hangingChars="246" w:hanging="443"/>
      </w:pPr>
      <w:r w:rsidRPr="002F5F3A">
        <w:t>Basic trap version</w:t>
      </w:r>
    </w:p>
    <w:p w14:paraId="207DDB73" w14:textId="77777777" w:rsidR="00DA0040" w:rsidRPr="002F5F3A" w:rsidRDefault="00DA0040" w:rsidP="006441DE">
      <w:pPr>
        <w:pStyle w:val="4"/>
        <w:ind w:left="0" w:right="20"/>
        <w:rPr>
          <w:szCs w:val="18"/>
        </w:rPr>
      </w:pPr>
      <w:bookmarkStart w:id="358" w:name="_Toc337198320"/>
      <w:r w:rsidRPr="002F5F3A">
        <w:rPr>
          <w:szCs w:val="18"/>
        </w:rPr>
        <w:t>SNMPv3 Trap</w:t>
      </w:r>
      <w:bookmarkEnd w:id="358"/>
    </w:p>
    <w:p w14:paraId="17587BB5" w14:textId="77777777" w:rsidR="00DA0040" w:rsidRPr="002F5F3A" w:rsidRDefault="00DA0040" w:rsidP="006441DE">
      <w:pPr>
        <w:pStyle w:val="Randomlist"/>
        <w:tabs>
          <w:tab w:val="clear" w:pos="3968"/>
          <w:tab w:val="num" w:pos="1980"/>
        </w:tabs>
        <w:spacing w:before="0"/>
        <w:ind w:leftChars="854" w:left="1980" w:right="20" w:hangingChars="246" w:hanging="443"/>
      </w:pPr>
      <w:r w:rsidRPr="002F5F3A">
        <w:t xml:space="preserve">Supports authentication and encrption function, you can set security model. </w:t>
      </w:r>
    </w:p>
    <w:p w14:paraId="388E99AF" w14:textId="77777777" w:rsidR="00DA0040" w:rsidRPr="002F5F3A" w:rsidRDefault="00DA0040" w:rsidP="00657E9B">
      <w:pPr>
        <w:pStyle w:val="Orderlist"/>
        <w:numPr>
          <w:ilvl w:val="0"/>
          <w:numId w:val="39"/>
        </w:numPr>
        <w:spacing w:before="0"/>
        <w:ind w:left="0" w:right="20"/>
      </w:pPr>
      <w:proofErr w:type="gramStart"/>
      <w:r w:rsidRPr="002F5F3A">
        <w:t>noAuth</w:t>
      </w:r>
      <w:proofErr w:type="gramEnd"/>
      <w:r w:rsidRPr="002F5F3A">
        <w:t>: does not authentication and encryption.</w:t>
      </w:r>
    </w:p>
    <w:p w14:paraId="51AA9AA0" w14:textId="77777777" w:rsidR="00DA0040" w:rsidRPr="002F5F3A" w:rsidRDefault="00DA0040" w:rsidP="00657E9B">
      <w:pPr>
        <w:pStyle w:val="Orderlist"/>
        <w:numPr>
          <w:ilvl w:val="0"/>
          <w:numId w:val="39"/>
        </w:numPr>
        <w:spacing w:before="0"/>
        <w:ind w:left="0" w:right="20"/>
      </w:pPr>
      <w:r w:rsidRPr="002F5F3A">
        <w:t>Auth: does authentication.</w:t>
      </w:r>
    </w:p>
    <w:p w14:paraId="18FAD3FA" w14:textId="77777777" w:rsidR="00DA0040" w:rsidRPr="002F5F3A" w:rsidRDefault="00DA0040" w:rsidP="00657E9B">
      <w:pPr>
        <w:pStyle w:val="Orderlist"/>
        <w:numPr>
          <w:ilvl w:val="0"/>
          <w:numId w:val="39"/>
        </w:numPr>
        <w:spacing w:before="0"/>
        <w:ind w:left="0" w:right="20"/>
      </w:pPr>
      <w:r w:rsidRPr="002F5F3A">
        <w:t>Priv: does authentication and encpyption.</w:t>
      </w:r>
    </w:p>
    <w:p w14:paraId="69A2EE37" w14:textId="77777777" w:rsidR="00DA0040" w:rsidRPr="002F5F3A" w:rsidRDefault="00DA0040" w:rsidP="00657E9B">
      <w:pPr>
        <w:pStyle w:val="affff4"/>
        <w:wordWrap/>
        <w:ind w:left="0" w:right="20"/>
      </w:pPr>
      <w:bookmarkStart w:id="359" w:name="_Toc281502952"/>
      <w:bookmarkStart w:id="360" w:name="_Toc294705582"/>
      <w:r w:rsidRPr="002F5F3A">
        <w:br w:type="page"/>
      </w:r>
      <w:bookmarkStart w:id="361" w:name="_Toc348626303"/>
      <w:bookmarkStart w:id="362" w:name="_Toc391575161"/>
      <w:r w:rsidR="00264652">
        <w:lastRenderedPageBreak/>
        <w:t xml:space="preserve">Table </w:t>
      </w:r>
      <w:r w:rsidR="005832B8">
        <w:fldChar w:fldCharType="begin"/>
      </w:r>
      <w:r w:rsidR="00264652">
        <w:instrText xml:space="preserve"> SEQ Table \* ARABIC </w:instrText>
      </w:r>
      <w:r w:rsidR="005832B8">
        <w:fldChar w:fldCharType="separate"/>
      </w:r>
      <w:r w:rsidR="00264652">
        <w:rPr>
          <w:noProof/>
        </w:rPr>
        <w:t>19</w:t>
      </w:r>
      <w:r w:rsidR="005832B8">
        <w:rPr>
          <w:noProof/>
        </w:rPr>
        <w:fldChar w:fldCharType="end"/>
      </w:r>
      <w:r w:rsidR="00264652">
        <w:t xml:space="preserve"> </w:t>
      </w:r>
      <w:r w:rsidRPr="002F5F3A">
        <w:t>Commands for Setting SNMP Trap Host</w:t>
      </w:r>
      <w:bookmarkEnd w:id="359"/>
      <w:bookmarkEnd w:id="360"/>
      <w:bookmarkEnd w:id="361"/>
      <w:bookmarkEnd w:id="36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26"/>
        <w:gridCol w:w="4615"/>
        <w:gridCol w:w="757"/>
      </w:tblGrid>
      <w:tr w:rsidR="00DA0040" w:rsidRPr="002F5F3A" w14:paraId="4E7B7E2D" w14:textId="77777777" w:rsidTr="00BF42F2">
        <w:tc>
          <w:tcPr>
            <w:tcW w:w="0" w:type="auto"/>
            <w:shd w:val="clear" w:color="auto" w:fill="E6E6E6"/>
            <w:vAlign w:val="center"/>
          </w:tcPr>
          <w:p w14:paraId="2A99B05D"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650FA757"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2493A05B" w14:textId="77777777" w:rsidR="00DA0040" w:rsidRPr="002F5F3A" w:rsidRDefault="00DA0040" w:rsidP="00657E9B">
            <w:pPr>
              <w:pStyle w:val="ab"/>
              <w:wordWrap/>
              <w:ind w:right="20"/>
              <w:rPr>
                <w:b w:val="0"/>
              </w:rPr>
            </w:pPr>
            <w:r w:rsidRPr="002F5F3A">
              <w:rPr>
                <w:b w:val="0"/>
              </w:rPr>
              <w:t>Mode</w:t>
            </w:r>
          </w:p>
        </w:tc>
      </w:tr>
      <w:tr w:rsidR="00DA0040" w:rsidRPr="002F5F3A" w14:paraId="7F48EEF1" w14:textId="77777777" w:rsidTr="00BF42F2">
        <w:tc>
          <w:tcPr>
            <w:tcW w:w="0" w:type="auto"/>
            <w:vAlign w:val="center"/>
          </w:tcPr>
          <w:p w14:paraId="72A46A3F" w14:textId="77777777" w:rsidR="00DA0040" w:rsidRPr="002F5F3A" w:rsidRDefault="00DA0040" w:rsidP="006441DE">
            <w:pPr>
              <w:pStyle w:val="aa"/>
              <w:ind w:right="20"/>
              <w:rPr>
                <w:kern w:val="0"/>
              </w:rPr>
            </w:pPr>
            <w:r w:rsidRPr="002F5F3A">
              <w:rPr>
                <w:kern w:val="0"/>
              </w:rPr>
              <w:t xml:space="preserve">snmp-server trap-host </w:t>
            </w:r>
            <w:r w:rsidRPr="002F5F3A">
              <w:rPr>
                <w:i/>
                <w:iCs/>
                <w:kern w:val="0"/>
              </w:rPr>
              <w:t>A.B.C.D</w:t>
            </w:r>
          </w:p>
          <w:p w14:paraId="288CF44A" w14:textId="77777777"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14:paraId="42848908" w14:textId="77777777" w:rsidR="00DA0040" w:rsidRPr="002F5F3A" w:rsidRDefault="00DA0040" w:rsidP="006441DE">
            <w:pPr>
              <w:pStyle w:val="aa"/>
              <w:ind w:right="20"/>
            </w:pPr>
            <w:r w:rsidRPr="002F5F3A">
              <w:rPr>
                <w:i/>
                <w:iCs/>
                <w:kern w:val="0"/>
              </w:rPr>
              <w:t>community-string</w:t>
            </w:r>
          </w:p>
        </w:tc>
        <w:tc>
          <w:tcPr>
            <w:tcW w:w="0" w:type="auto"/>
            <w:vAlign w:val="center"/>
          </w:tcPr>
          <w:p w14:paraId="7189E30D" w14:textId="77777777" w:rsidR="00DA0040" w:rsidRPr="002F5F3A" w:rsidRDefault="00DA0040" w:rsidP="006441DE">
            <w:pPr>
              <w:pStyle w:val="a9"/>
              <w:wordWrap/>
              <w:spacing w:line="240" w:lineRule="auto"/>
              <w:ind w:right="20"/>
              <w:rPr>
                <w:rStyle w:val="Charf5"/>
              </w:rPr>
            </w:pPr>
            <w:r w:rsidRPr="002F5F3A">
              <w:rPr>
                <w:kern w:val="0"/>
              </w:rPr>
              <w:t>Sets the host for sending trap.</w:t>
            </w:r>
          </w:p>
          <w:p w14:paraId="51D8602F" w14:textId="77777777" w:rsidR="00DA0040" w:rsidRPr="002F5F3A" w:rsidRDefault="00DA0040" w:rsidP="006441DE">
            <w:pPr>
              <w:pStyle w:val="a9"/>
              <w:tabs>
                <w:tab w:val="num" w:pos="360"/>
              </w:tabs>
              <w:wordWrap/>
              <w:spacing w:line="240" w:lineRule="auto"/>
              <w:ind w:right="20" w:hanging="284"/>
              <w:rPr>
                <w:rStyle w:val="Charf5"/>
              </w:rPr>
            </w:pPr>
            <w:r w:rsidRPr="002F5F3A">
              <w:rPr>
                <w:i/>
              </w:rPr>
              <w:t>A.B.C.D</w:t>
            </w:r>
            <w:r w:rsidRPr="002F5F3A">
              <w:rPr>
                <w:rStyle w:val="Charf5"/>
              </w:rPr>
              <w:t>: trap host address</w:t>
            </w:r>
          </w:p>
          <w:p w14:paraId="74EECBA7" w14:textId="77777777" w:rsidR="00DA0040" w:rsidRPr="002F5F3A" w:rsidRDefault="00DA0040" w:rsidP="006441DE">
            <w:pPr>
              <w:pStyle w:val="a9"/>
              <w:tabs>
                <w:tab w:val="num" w:pos="360"/>
              </w:tabs>
              <w:wordWrap/>
              <w:spacing w:line="240" w:lineRule="auto"/>
              <w:ind w:right="20" w:hanging="284"/>
            </w:pPr>
            <w:r w:rsidRPr="002F5F3A">
              <w:t>version: trap version (Default: 2c)</w:t>
            </w:r>
          </w:p>
          <w:p w14:paraId="0807CB0B" w14:textId="77777777" w:rsidR="00DA0040" w:rsidRPr="002F5F3A" w:rsidRDefault="00DA0040" w:rsidP="006441DE">
            <w:pPr>
              <w:wordWrap/>
              <w:spacing w:line="240" w:lineRule="auto"/>
              <w:ind w:right="20"/>
            </w:pPr>
            <w:proofErr w:type="gramStart"/>
            <w:r w:rsidRPr="002F5F3A">
              <w:rPr>
                <w:i/>
              </w:rPr>
              <w:t>sec-level</w:t>
            </w:r>
            <w:proofErr w:type="gramEnd"/>
            <w:r w:rsidRPr="002F5F3A">
              <w:rPr>
                <w:i/>
              </w:rPr>
              <w:t>:</w:t>
            </w:r>
            <w:r w:rsidRPr="002F5F3A">
              <w:t xml:space="preserve"> In the case of trap version , sets security model.</w:t>
            </w:r>
          </w:p>
          <w:p w14:paraId="2E0524C3" w14:textId="77777777" w:rsidR="00DA0040" w:rsidRPr="002F5F3A" w:rsidRDefault="00DA0040" w:rsidP="006441DE">
            <w:pPr>
              <w:wordWrap/>
              <w:spacing w:line="240" w:lineRule="auto"/>
              <w:ind w:right="20"/>
              <w:jc w:val="left"/>
            </w:pPr>
            <w:r w:rsidRPr="002F5F3A">
              <w:rPr>
                <w:i/>
              </w:rPr>
              <w:t>community-string</w:t>
            </w:r>
            <w:r w:rsidRPr="002F5F3A">
              <w:t>: community configuration</w:t>
            </w:r>
          </w:p>
        </w:tc>
        <w:tc>
          <w:tcPr>
            <w:tcW w:w="0" w:type="auto"/>
            <w:vAlign w:val="center"/>
          </w:tcPr>
          <w:p w14:paraId="1660166C" w14:textId="77777777" w:rsidR="00DA0040" w:rsidRPr="002F5F3A" w:rsidRDefault="00DA0040" w:rsidP="006441DE">
            <w:pPr>
              <w:pStyle w:val="aa"/>
              <w:ind w:right="20"/>
            </w:pPr>
            <w:r w:rsidRPr="002F5F3A">
              <w:rPr>
                <w:kern w:val="0"/>
              </w:rPr>
              <w:t>Config</w:t>
            </w:r>
          </w:p>
        </w:tc>
      </w:tr>
      <w:tr w:rsidR="00DA0040" w:rsidRPr="002F5F3A" w14:paraId="707C573C" w14:textId="77777777" w:rsidTr="00BF42F2">
        <w:tc>
          <w:tcPr>
            <w:tcW w:w="0" w:type="auto"/>
            <w:vAlign w:val="center"/>
          </w:tcPr>
          <w:p w14:paraId="2C039F38" w14:textId="77777777" w:rsidR="00DA0040" w:rsidRPr="002F5F3A" w:rsidRDefault="00DA0040" w:rsidP="006441DE">
            <w:pPr>
              <w:pStyle w:val="aa"/>
              <w:ind w:right="20"/>
              <w:rPr>
                <w:kern w:val="0"/>
              </w:rPr>
            </w:pPr>
            <w:r w:rsidRPr="002F5F3A">
              <w:rPr>
                <w:kern w:val="0"/>
              </w:rPr>
              <w:t xml:space="preserve">no snmp-server trap-host </w:t>
            </w:r>
            <w:r w:rsidRPr="002F5F3A">
              <w:rPr>
                <w:i/>
                <w:iCs/>
                <w:kern w:val="0"/>
              </w:rPr>
              <w:t>A.B.C.D</w:t>
            </w:r>
          </w:p>
          <w:p w14:paraId="21FFF100" w14:textId="77777777"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14:paraId="72CD55AD" w14:textId="77777777" w:rsidR="00DA0040" w:rsidRPr="002F5F3A" w:rsidRDefault="00DA0040" w:rsidP="006441DE">
            <w:pPr>
              <w:pStyle w:val="aa"/>
              <w:ind w:right="20"/>
            </w:pPr>
            <w:r w:rsidRPr="002F5F3A">
              <w:rPr>
                <w:i/>
                <w:iCs/>
                <w:kern w:val="0"/>
              </w:rPr>
              <w:t>community-string</w:t>
            </w:r>
          </w:p>
        </w:tc>
        <w:tc>
          <w:tcPr>
            <w:tcW w:w="0" w:type="auto"/>
            <w:vAlign w:val="center"/>
          </w:tcPr>
          <w:p w14:paraId="4A5CD565" w14:textId="77777777" w:rsidR="00DA0040" w:rsidRPr="002F5F3A" w:rsidRDefault="00DA0040" w:rsidP="006441DE">
            <w:pPr>
              <w:pStyle w:val="a9"/>
              <w:wordWrap/>
              <w:spacing w:line="240" w:lineRule="auto"/>
              <w:ind w:right="20"/>
            </w:pPr>
            <w:r w:rsidRPr="002F5F3A">
              <w:rPr>
                <w:kern w:val="0"/>
              </w:rPr>
              <w:t xml:space="preserve">Deletes trap host </w:t>
            </w:r>
          </w:p>
        </w:tc>
        <w:tc>
          <w:tcPr>
            <w:tcW w:w="0" w:type="auto"/>
            <w:vAlign w:val="center"/>
          </w:tcPr>
          <w:p w14:paraId="66734DCB" w14:textId="77777777" w:rsidR="00DA0040" w:rsidRPr="002F5F3A" w:rsidRDefault="00DA0040" w:rsidP="006441DE">
            <w:pPr>
              <w:pStyle w:val="aa"/>
              <w:ind w:right="20"/>
            </w:pPr>
            <w:r w:rsidRPr="002F5F3A">
              <w:rPr>
                <w:kern w:val="0"/>
              </w:rPr>
              <w:t>Config</w:t>
            </w:r>
          </w:p>
        </w:tc>
      </w:tr>
      <w:tr w:rsidR="00DA0040" w:rsidRPr="002F5F3A" w14:paraId="5E5ADF06" w14:textId="77777777" w:rsidTr="00BF42F2">
        <w:tc>
          <w:tcPr>
            <w:tcW w:w="0" w:type="auto"/>
            <w:vAlign w:val="center"/>
          </w:tcPr>
          <w:p w14:paraId="6D2B879D" w14:textId="77777777" w:rsidR="00DA0040" w:rsidRPr="002F5F3A" w:rsidRDefault="00DA0040" w:rsidP="006441DE">
            <w:pPr>
              <w:wordWrap/>
              <w:spacing w:line="240" w:lineRule="auto"/>
              <w:ind w:right="20"/>
              <w:rPr>
                <w:kern w:val="0"/>
              </w:rPr>
            </w:pPr>
            <w:r w:rsidRPr="002F5F3A">
              <w:rPr>
                <w:kern w:val="0"/>
              </w:rPr>
              <w:t>snmp-server trap-source</w:t>
            </w:r>
          </w:p>
          <w:p w14:paraId="39FE84C0" w14:textId="77777777" w:rsidR="00DA0040" w:rsidRPr="002F5F3A" w:rsidRDefault="00DA0040" w:rsidP="006441DE">
            <w:pPr>
              <w:wordWrap/>
              <w:spacing w:line="240" w:lineRule="auto"/>
              <w:ind w:right="20"/>
              <w:rPr>
                <w:kern w:val="0"/>
              </w:rPr>
            </w:pPr>
            <w:r w:rsidRPr="002F5F3A">
              <w:rPr>
                <w:i/>
                <w:kern w:val="0"/>
              </w:rPr>
              <w:t>ifname</w:t>
            </w:r>
          </w:p>
        </w:tc>
        <w:tc>
          <w:tcPr>
            <w:tcW w:w="0" w:type="auto"/>
            <w:vAlign w:val="center"/>
          </w:tcPr>
          <w:p w14:paraId="7437972F" w14:textId="77777777" w:rsidR="00DA0040" w:rsidRPr="002F5F3A" w:rsidRDefault="00DA0040" w:rsidP="006441DE">
            <w:pPr>
              <w:pStyle w:val="a9"/>
              <w:wordWrap/>
              <w:spacing w:line="240" w:lineRule="auto"/>
              <w:ind w:right="20"/>
              <w:rPr>
                <w:kern w:val="0"/>
              </w:rPr>
            </w:pPr>
            <w:r w:rsidRPr="002F5F3A">
              <w:rPr>
                <w:kern w:val="0"/>
              </w:rPr>
              <w:t>Sets source IP address of trap for sending.</w:t>
            </w:r>
          </w:p>
          <w:p w14:paraId="13AFD353" w14:textId="77777777" w:rsidR="00DA0040" w:rsidRPr="002F5F3A" w:rsidRDefault="00DA0040" w:rsidP="006441DE">
            <w:pPr>
              <w:pStyle w:val="a9"/>
              <w:tabs>
                <w:tab w:val="num" w:pos="360"/>
              </w:tabs>
              <w:wordWrap/>
              <w:spacing w:line="240" w:lineRule="auto"/>
              <w:ind w:right="20" w:hanging="284"/>
              <w:rPr>
                <w:kern w:val="0"/>
              </w:rPr>
            </w:pPr>
            <w:r w:rsidRPr="002F5F3A">
              <w:rPr>
                <w:i/>
                <w:kern w:val="0"/>
              </w:rPr>
              <w:t>ifname</w:t>
            </w:r>
            <w:r w:rsidRPr="002F5F3A">
              <w:rPr>
                <w:kern w:val="0"/>
              </w:rPr>
              <w:t>: interface name</w:t>
            </w:r>
          </w:p>
        </w:tc>
        <w:tc>
          <w:tcPr>
            <w:tcW w:w="0" w:type="auto"/>
            <w:vAlign w:val="center"/>
          </w:tcPr>
          <w:p w14:paraId="5B4AC455" w14:textId="77777777" w:rsidR="00DA0040" w:rsidRPr="002F5F3A" w:rsidRDefault="00DA0040" w:rsidP="006441DE">
            <w:pPr>
              <w:wordWrap/>
              <w:spacing w:line="240" w:lineRule="auto"/>
              <w:ind w:right="20"/>
              <w:rPr>
                <w:kern w:val="0"/>
              </w:rPr>
            </w:pPr>
            <w:r w:rsidRPr="002F5F3A">
              <w:rPr>
                <w:kern w:val="0"/>
              </w:rPr>
              <w:t>Config</w:t>
            </w:r>
          </w:p>
        </w:tc>
      </w:tr>
      <w:tr w:rsidR="00DA0040" w:rsidRPr="002F5F3A" w14:paraId="2747D3EB" w14:textId="77777777" w:rsidTr="00BF42F2">
        <w:trPr>
          <w:trHeight w:val="225"/>
        </w:trPr>
        <w:tc>
          <w:tcPr>
            <w:tcW w:w="0" w:type="auto"/>
            <w:vAlign w:val="center"/>
          </w:tcPr>
          <w:p w14:paraId="5F2AC377" w14:textId="77777777" w:rsidR="00DA0040" w:rsidRPr="002F5F3A" w:rsidRDefault="00DA0040" w:rsidP="006441DE">
            <w:pPr>
              <w:wordWrap/>
              <w:spacing w:line="240" w:lineRule="auto"/>
              <w:ind w:right="20"/>
              <w:rPr>
                <w:kern w:val="0"/>
              </w:rPr>
            </w:pPr>
            <w:r w:rsidRPr="002F5F3A">
              <w:rPr>
                <w:kern w:val="0"/>
              </w:rPr>
              <w:t>no snmp-server trap-source</w:t>
            </w:r>
          </w:p>
        </w:tc>
        <w:tc>
          <w:tcPr>
            <w:tcW w:w="0" w:type="auto"/>
            <w:vAlign w:val="center"/>
          </w:tcPr>
          <w:p w14:paraId="0699A7B7" w14:textId="77777777" w:rsidR="00DA0040" w:rsidRPr="002F5F3A" w:rsidRDefault="00DA0040" w:rsidP="006441DE">
            <w:pPr>
              <w:pStyle w:val="afffc"/>
              <w:ind w:right="20"/>
              <w:jc w:val="both"/>
              <w:rPr>
                <w:kern w:val="0"/>
              </w:rPr>
            </w:pPr>
            <w:r w:rsidRPr="002F5F3A">
              <w:t>Removes source IP address</w:t>
            </w:r>
          </w:p>
        </w:tc>
        <w:tc>
          <w:tcPr>
            <w:tcW w:w="0" w:type="auto"/>
            <w:vAlign w:val="center"/>
          </w:tcPr>
          <w:p w14:paraId="4FC3D825" w14:textId="77777777" w:rsidR="00DA0040" w:rsidRPr="002F5F3A" w:rsidRDefault="00DA0040" w:rsidP="006441DE">
            <w:pPr>
              <w:wordWrap/>
              <w:spacing w:line="240" w:lineRule="auto"/>
              <w:ind w:right="20"/>
              <w:rPr>
                <w:kern w:val="0"/>
              </w:rPr>
            </w:pPr>
            <w:r w:rsidRPr="002F5F3A">
              <w:rPr>
                <w:kern w:val="0"/>
              </w:rPr>
              <w:t>Config</w:t>
            </w:r>
          </w:p>
        </w:tc>
      </w:tr>
    </w:tbl>
    <w:p w14:paraId="099994FF" w14:textId="77777777" w:rsidR="00DA0040" w:rsidRPr="002F5F3A" w:rsidRDefault="00264652" w:rsidP="00657E9B">
      <w:pPr>
        <w:pStyle w:val="affff4"/>
        <w:wordWrap/>
        <w:ind w:left="0" w:right="20"/>
      </w:pPr>
      <w:bookmarkStart w:id="363" w:name="_Toc281502953"/>
      <w:bookmarkStart w:id="364" w:name="_Toc294705583"/>
      <w:bookmarkStart w:id="365" w:name="_Toc348626304"/>
      <w:bookmarkStart w:id="366" w:name="_Toc391575162"/>
      <w:r>
        <w:t xml:space="preserve">Table </w:t>
      </w:r>
      <w:r w:rsidR="005832B8">
        <w:fldChar w:fldCharType="begin"/>
      </w:r>
      <w:r>
        <w:instrText xml:space="preserve"> SEQ Table \* ARABIC </w:instrText>
      </w:r>
      <w:r w:rsidR="005832B8">
        <w:fldChar w:fldCharType="separate"/>
      </w:r>
      <w:r>
        <w:rPr>
          <w:noProof/>
        </w:rPr>
        <w:t>20</w:t>
      </w:r>
      <w:r w:rsidR="005832B8">
        <w:rPr>
          <w:noProof/>
        </w:rPr>
        <w:fldChar w:fldCharType="end"/>
      </w:r>
      <w:r>
        <w:t xml:space="preserve"> </w:t>
      </w:r>
      <w:r w:rsidR="00DA0040" w:rsidRPr="002F5F3A">
        <w:t>Commands for Setting Enable Basic SNMP Trap</w:t>
      </w:r>
      <w:bookmarkEnd w:id="363"/>
      <w:bookmarkEnd w:id="364"/>
      <w:bookmarkEnd w:id="365"/>
      <w:bookmarkEnd w:id="3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927"/>
        <w:gridCol w:w="757"/>
      </w:tblGrid>
      <w:tr w:rsidR="00DA0040" w:rsidRPr="002F5F3A" w14:paraId="5666055B" w14:textId="77777777" w:rsidTr="006441DE">
        <w:tc>
          <w:tcPr>
            <w:tcW w:w="3514" w:type="dxa"/>
            <w:shd w:val="clear" w:color="auto" w:fill="E6E6E6"/>
            <w:vAlign w:val="center"/>
          </w:tcPr>
          <w:p w14:paraId="63F5BE12" w14:textId="77777777" w:rsidR="00DA0040" w:rsidRPr="002F5F3A" w:rsidRDefault="00DA0040" w:rsidP="00657E9B">
            <w:pPr>
              <w:pStyle w:val="ab"/>
              <w:wordWrap/>
              <w:ind w:right="20"/>
              <w:rPr>
                <w:b w:val="0"/>
              </w:rPr>
            </w:pPr>
            <w:r w:rsidRPr="002F5F3A">
              <w:rPr>
                <w:b w:val="0"/>
              </w:rPr>
              <w:t>Command</w:t>
            </w:r>
          </w:p>
        </w:tc>
        <w:tc>
          <w:tcPr>
            <w:tcW w:w="3927" w:type="dxa"/>
            <w:shd w:val="clear" w:color="auto" w:fill="E6E6E6"/>
            <w:vAlign w:val="center"/>
          </w:tcPr>
          <w:p w14:paraId="6589A4A9"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6C7EC55A" w14:textId="77777777" w:rsidR="00DA0040" w:rsidRPr="002F5F3A" w:rsidRDefault="00DA0040" w:rsidP="00657E9B">
            <w:pPr>
              <w:pStyle w:val="ab"/>
              <w:wordWrap/>
              <w:ind w:right="20"/>
              <w:rPr>
                <w:b w:val="0"/>
              </w:rPr>
            </w:pPr>
            <w:r w:rsidRPr="002F5F3A">
              <w:rPr>
                <w:b w:val="0"/>
              </w:rPr>
              <w:t>Mode</w:t>
            </w:r>
          </w:p>
        </w:tc>
      </w:tr>
      <w:tr w:rsidR="00DA0040" w:rsidRPr="002F5F3A" w14:paraId="6D76C71E" w14:textId="77777777" w:rsidTr="006441DE">
        <w:tc>
          <w:tcPr>
            <w:tcW w:w="3514" w:type="dxa"/>
            <w:vAlign w:val="center"/>
          </w:tcPr>
          <w:p w14:paraId="22E8510C" w14:textId="77777777" w:rsidR="00DA0040" w:rsidRPr="002F5F3A" w:rsidRDefault="00DA0040" w:rsidP="00657E9B">
            <w:pPr>
              <w:pStyle w:val="aa"/>
              <w:ind w:right="20"/>
              <w:rPr>
                <w:kern w:val="0"/>
                <w:lang w:val="sv-SE"/>
              </w:rPr>
            </w:pPr>
            <w:r w:rsidRPr="002F5F3A">
              <w:rPr>
                <w:kern w:val="0"/>
                <w:lang w:val="sv-SE"/>
              </w:rPr>
              <w:t xml:space="preserve">snmp-server enable traps </w:t>
            </w:r>
          </w:p>
          <w:p w14:paraId="4579FCCB" w14:textId="77777777" w:rsidR="00DA0040" w:rsidRPr="002F5F3A" w:rsidRDefault="00DA0040" w:rsidP="00657E9B">
            <w:pPr>
              <w:pStyle w:val="aa"/>
              <w:ind w:right="20"/>
              <w:rPr>
                <w:kern w:val="0"/>
                <w:lang w:val="sv-SE"/>
              </w:rPr>
            </w:pPr>
            <w:r w:rsidRPr="002F5F3A">
              <w:rPr>
                <w:kern w:val="0"/>
                <w:lang w:val="sv-SE"/>
              </w:rPr>
              <w:t>alarm [fallingAlarm|</w:t>
            </w:r>
            <w:r w:rsidRPr="002F5F3A">
              <w:rPr>
                <w:lang w:val="sv-SE"/>
              </w:rPr>
              <w:t xml:space="preserve"> </w:t>
            </w:r>
            <w:r w:rsidRPr="002F5F3A">
              <w:rPr>
                <w:kern w:val="0"/>
                <w:lang w:val="sv-SE"/>
              </w:rPr>
              <w:t xml:space="preserve">risingAlarm] </w:t>
            </w:r>
          </w:p>
        </w:tc>
        <w:tc>
          <w:tcPr>
            <w:tcW w:w="3927" w:type="dxa"/>
            <w:vAlign w:val="center"/>
          </w:tcPr>
          <w:p w14:paraId="73E3E3DD" w14:textId="77777777" w:rsidR="00DA0040" w:rsidRPr="002F5F3A" w:rsidRDefault="00DA0040" w:rsidP="00657E9B">
            <w:pPr>
              <w:pStyle w:val="a9"/>
              <w:wordWrap/>
              <w:spacing w:line="240" w:lineRule="auto"/>
              <w:ind w:right="20"/>
              <w:rPr>
                <w:kern w:val="0"/>
              </w:rPr>
            </w:pPr>
            <w:r w:rsidRPr="002F5F3A">
              <w:rPr>
                <w:kern w:val="0"/>
              </w:rPr>
              <w:t>Enables trap for sending RMON alar.</w:t>
            </w:r>
          </w:p>
        </w:tc>
        <w:tc>
          <w:tcPr>
            <w:tcW w:w="0" w:type="auto"/>
            <w:vAlign w:val="center"/>
          </w:tcPr>
          <w:p w14:paraId="08A9999D" w14:textId="77777777" w:rsidR="00DA0040" w:rsidRPr="002F5F3A" w:rsidRDefault="00DA0040" w:rsidP="00657E9B">
            <w:pPr>
              <w:pStyle w:val="aa"/>
              <w:ind w:right="20"/>
              <w:rPr>
                <w:kern w:val="0"/>
              </w:rPr>
            </w:pPr>
            <w:r w:rsidRPr="002F5F3A">
              <w:rPr>
                <w:kern w:val="0"/>
              </w:rPr>
              <w:t>Config</w:t>
            </w:r>
          </w:p>
        </w:tc>
      </w:tr>
      <w:tr w:rsidR="00DA0040" w:rsidRPr="002F5F3A" w14:paraId="1E5CDC51" w14:textId="77777777" w:rsidTr="006441DE">
        <w:tc>
          <w:tcPr>
            <w:tcW w:w="3514" w:type="dxa"/>
            <w:vAlign w:val="center"/>
          </w:tcPr>
          <w:p w14:paraId="00C1B4C0" w14:textId="77777777" w:rsidR="00DA0040" w:rsidRPr="002F5F3A" w:rsidRDefault="00DA0040" w:rsidP="00657E9B">
            <w:pPr>
              <w:pStyle w:val="aa"/>
              <w:ind w:right="20"/>
              <w:rPr>
                <w:kern w:val="0"/>
              </w:rPr>
            </w:pPr>
            <w:r w:rsidRPr="002F5F3A">
              <w:rPr>
                <w:kern w:val="0"/>
              </w:rPr>
              <w:t xml:space="preserve">no snmp-server enable traps </w:t>
            </w:r>
          </w:p>
          <w:p w14:paraId="223FDE21" w14:textId="77777777" w:rsidR="00DA0040" w:rsidRPr="002F5F3A" w:rsidRDefault="00DA0040" w:rsidP="00657E9B">
            <w:pPr>
              <w:pStyle w:val="aa"/>
              <w:ind w:right="20"/>
              <w:rPr>
                <w:kern w:val="0"/>
              </w:rPr>
            </w:pPr>
            <w:r w:rsidRPr="002F5F3A">
              <w:rPr>
                <w:kern w:val="0"/>
              </w:rPr>
              <w:t>alarm [fallingAlarm|</w:t>
            </w:r>
            <w:r w:rsidRPr="002F5F3A">
              <w:t xml:space="preserve"> </w:t>
            </w:r>
            <w:r w:rsidRPr="002F5F3A">
              <w:rPr>
                <w:kern w:val="0"/>
              </w:rPr>
              <w:t xml:space="preserve">risingAlarm] </w:t>
            </w:r>
          </w:p>
        </w:tc>
        <w:tc>
          <w:tcPr>
            <w:tcW w:w="3927" w:type="dxa"/>
            <w:vAlign w:val="center"/>
          </w:tcPr>
          <w:p w14:paraId="07394A32" w14:textId="77777777" w:rsidR="00DA0040" w:rsidRPr="002F5F3A" w:rsidRDefault="00DA0040" w:rsidP="00657E9B">
            <w:pPr>
              <w:pStyle w:val="a9"/>
              <w:wordWrap/>
              <w:spacing w:line="240" w:lineRule="auto"/>
              <w:ind w:right="20"/>
              <w:rPr>
                <w:kern w:val="0"/>
              </w:rPr>
            </w:pPr>
            <w:r w:rsidRPr="002F5F3A">
              <w:rPr>
                <w:kern w:val="0"/>
              </w:rPr>
              <w:t>Disables trap for sending RMON alarm.</w:t>
            </w:r>
          </w:p>
        </w:tc>
        <w:tc>
          <w:tcPr>
            <w:tcW w:w="0" w:type="auto"/>
            <w:vAlign w:val="center"/>
          </w:tcPr>
          <w:p w14:paraId="3BE0139A" w14:textId="77777777" w:rsidR="00DA0040" w:rsidRPr="002F5F3A" w:rsidRDefault="00DA0040" w:rsidP="00657E9B">
            <w:pPr>
              <w:pStyle w:val="aa"/>
              <w:ind w:right="20"/>
              <w:rPr>
                <w:kern w:val="0"/>
              </w:rPr>
            </w:pPr>
            <w:r w:rsidRPr="002F5F3A">
              <w:rPr>
                <w:kern w:val="0"/>
              </w:rPr>
              <w:t>Config</w:t>
            </w:r>
          </w:p>
        </w:tc>
      </w:tr>
      <w:tr w:rsidR="00DA0040" w:rsidRPr="002F5F3A" w14:paraId="2649D164" w14:textId="77777777" w:rsidTr="006441DE">
        <w:tc>
          <w:tcPr>
            <w:tcW w:w="3514" w:type="dxa"/>
            <w:vAlign w:val="center"/>
          </w:tcPr>
          <w:p w14:paraId="6B7CD7A8" w14:textId="77777777" w:rsidR="00DA0040" w:rsidRPr="002F5F3A" w:rsidRDefault="00DA0040" w:rsidP="00657E9B">
            <w:pPr>
              <w:pStyle w:val="aa"/>
              <w:ind w:right="20"/>
              <w:rPr>
                <w:kern w:val="0"/>
              </w:rPr>
            </w:pPr>
            <w:r w:rsidRPr="002F5F3A">
              <w:rPr>
                <w:kern w:val="0"/>
              </w:rPr>
              <w:t>snmp-server enable traps envmon [ext-supply|fan|supply|</w:t>
            </w:r>
          </w:p>
          <w:p w14:paraId="2F6A25C5" w14:textId="77777777" w:rsidR="00DA0040" w:rsidRPr="002F5F3A" w:rsidRDefault="00DA0040" w:rsidP="00657E9B">
            <w:pPr>
              <w:pStyle w:val="aa"/>
              <w:ind w:right="20"/>
              <w:rPr>
                <w:kern w:val="0"/>
              </w:rPr>
            </w:pPr>
            <w:r w:rsidRPr="002F5F3A">
              <w:rPr>
                <w:kern w:val="0"/>
              </w:rPr>
              <w:t>temperature]</w:t>
            </w:r>
          </w:p>
        </w:tc>
        <w:tc>
          <w:tcPr>
            <w:tcW w:w="3927" w:type="dxa"/>
            <w:vAlign w:val="center"/>
          </w:tcPr>
          <w:p w14:paraId="1637B309" w14:textId="77777777" w:rsidR="00DA0040" w:rsidRPr="002F5F3A" w:rsidRDefault="00DA0040" w:rsidP="00657E9B">
            <w:pPr>
              <w:pStyle w:val="a9"/>
              <w:wordWrap/>
              <w:spacing w:line="240" w:lineRule="auto"/>
              <w:ind w:right="20"/>
              <w:rPr>
                <w:kern w:val="0"/>
              </w:rPr>
            </w:pPr>
            <w:r w:rsidRPr="002F5F3A">
              <w:rPr>
                <w:kern w:val="0"/>
              </w:rPr>
              <w:t>Enables trap for sending system environment (fan, power, etc) information.</w:t>
            </w:r>
          </w:p>
        </w:tc>
        <w:tc>
          <w:tcPr>
            <w:tcW w:w="0" w:type="auto"/>
            <w:vAlign w:val="center"/>
          </w:tcPr>
          <w:p w14:paraId="71DC2A25" w14:textId="77777777" w:rsidR="00DA0040" w:rsidRPr="002F5F3A" w:rsidRDefault="00DA0040" w:rsidP="00657E9B">
            <w:pPr>
              <w:pStyle w:val="aa"/>
              <w:ind w:right="20"/>
              <w:rPr>
                <w:kern w:val="0"/>
              </w:rPr>
            </w:pPr>
            <w:r w:rsidRPr="002F5F3A">
              <w:rPr>
                <w:kern w:val="0"/>
              </w:rPr>
              <w:t>Config</w:t>
            </w:r>
          </w:p>
        </w:tc>
      </w:tr>
      <w:tr w:rsidR="00DA0040" w:rsidRPr="002F5F3A" w14:paraId="58746B73" w14:textId="77777777" w:rsidTr="006441DE">
        <w:tc>
          <w:tcPr>
            <w:tcW w:w="3514" w:type="dxa"/>
            <w:vAlign w:val="center"/>
          </w:tcPr>
          <w:p w14:paraId="78F2BE38" w14:textId="77777777" w:rsidR="00DA0040" w:rsidRPr="002F5F3A" w:rsidRDefault="00DA0040" w:rsidP="00657E9B">
            <w:pPr>
              <w:pStyle w:val="aa"/>
              <w:ind w:right="20"/>
              <w:rPr>
                <w:kern w:val="0"/>
              </w:rPr>
            </w:pPr>
            <w:r w:rsidRPr="002F5F3A">
              <w:rPr>
                <w:kern w:val="0"/>
              </w:rPr>
              <w:t>no snmp-server enable traps envmon [ext-supply|fan|supply|</w:t>
            </w:r>
          </w:p>
          <w:p w14:paraId="137862D5" w14:textId="77777777" w:rsidR="00DA0040" w:rsidRPr="002F5F3A" w:rsidRDefault="00DA0040" w:rsidP="00657E9B">
            <w:pPr>
              <w:pStyle w:val="aa"/>
              <w:ind w:right="20"/>
              <w:rPr>
                <w:kern w:val="0"/>
              </w:rPr>
            </w:pPr>
            <w:r w:rsidRPr="002F5F3A">
              <w:rPr>
                <w:kern w:val="0"/>
              </w:rPr>
              <w:t>temperature]</w:t>
            </w:r>
          </w:p>
        </w:tc>
        <w:tc>
          <w:tcPr>
            <w:tcW w:w="3927" w:type="dxa"/>
            <w:vAlign w:val="center"/>
          </w:tcPr>
          <w:p w14:paraId="0C743BDB" w14:textId="77777777" w:rsidR="00DA0040" w:rsidRPr="002F5F3A" w:rsidRDefault="00DA0040" w:rsidP="00657E9B">
            <w:pPr>
              <w:pStyle w:val="a9"/>
              <w:wordWrap/>
              <w:spacing w:line="240" w:lineRule="auto"/>
              <w:ind w:right="20"/>
              <w:rPr>
                <w:kern w:val="0"/>
              </w:rPr>
            </w:pPr>
            <w:r w:rsidRPr="002F5F3A">
              <w:rPr>
                <w:kern w:val="0"/>
              </w:rPr>
              <w:t>Disables trap for sending system environment (fan, power, etc) information.</w:t>
            </w:r>
          </w:p>
        </w:tc>
        <w:tc>
          <w:tcPr>
            <w:tcW w:w="0" w:type="auto"/>
            <w:vAlign w:val="center"/>
          </w:tcPr>
          <w:p w14:paraId="6228F60E" w14:textId="77777777" w:rsidR="00DA0040" w:rsidRPr="002F5F3A" w:rsidRDefault="00DA0040" w:rsidP="00657E9B">
            <w:pPr>
              <w:pStyle w:val="aa"/>
              <w:ind w:right="20"/>
              <w:rPr>
                <w:kern w:val="0"/>
              </w:rPr>
            </w:pPr>
            <w:r w:rsidRPr="002F5F3A">
              <w:rPr>
                <w:kern w:val="0"/>
              </w:rPr>
              <w:t>Config</w:t>
            </w:r>
          </w:p>
        </w:tc>
      </w:tr>
      <w:tr w:rsidR="00DA0040" w:rsidRPr="002F5F3A" w14:paraId="1A638BD0" w14:textId="77777777" w:rsidTr="006441DE">
        <w:tc>
          <w:tcPr>
            <w:tcW w:w="3514" w:type="dxa"/>
            <w:vAlign w:val="center"/>
          </w:tcPr>
          <w:p w14:paraId="054AF7FE" w14:textId="77777777" w:rsidR="00DA0040" w:rsidRPr="002F5F3A" w:rsidRDefault="00DA0040" w:rsidP="00657E9B">
            <w:pPr>
              <w:pStyle w:val="aa"/>
              <w:ind w:right="20"/>
              <w:rPr>
                <w:kern w:val="0"/>
              </w:rPr>
            </w:pPr>
            <w:r w:rsidRPr="002F5F3A">
              <w:rPr>
                <w:kern w:val="0"/>
              </w:rPr>
              <w:t>snmp-server enable traps fru-ctrl</w:t>
            </w:r>
          </w:p>
        </w:tc>
        <w:tc>
          <w:tcPr>
            <w:tcW w:w="3927" w:type="dxa"/>
            <w:vAlign w:val="center"/>
          </w:tcPr>
          <w:p w14:paraId="28187D41" w14:textId="77777777" w:rsidR="00DA0040" w:rsidRPr="002F5F3A" w:rsidRDefault="00DA0040" w:rsidP="00657E9B">
            <w:pPr>
              <w:pStyle w:val="a9"/>
              <w:wordWrap/>
              <w:spacing w:line="240" w:lineRule="auto"/>
              <w:ind w:right="20"/>
              <w:rPr>
                <w:kern w:val="0"/>
              </w:rPr>
            </w:pPr>
            <w:r w:rsidRPr="002F5F3A">
              <w:rPr>
                <w:kern w:val="0"/>
              </w:rPr>
              <w:t>Enables trap for sending module, slot status information.</w:t>
            </w:r>
          </w:p>
        </w:tc>
        <w:tc>
          <w:tcPr>
            <w:tcW w:w="0" w:type="auto"/>
            <w:vAlign w:val="center"/>
          </w:tcPr>
          <w:p w14:paraId="4E89E002" w14:textId="77777777" w:rsidR="00DA0040" w:rsidRPr="002F5F3A" w:rsidRDefault="00DA0040" w:rsidP="00657E9B">
            <w:pPr>
              <w:pStyle w:val="aa"/>
              <w:ind w:right="20"/>
              <w:rPr>
                <w:kern w:val="0"/>
              </w:rPr>
            </w:pPr>
            <w:r w:rsidRPr="002F5F3A">
              <w:rPr>
                <w:kern w:val="0"/>
              </w:rPr>
              <w:t>Config</w:t>
            </w:r>
          </w:p>
        </w:tc>
      </w:tr>
      <w:tr w:rsidR="00DA0040" w:rsidRPr="002F5F3A" w14:paraId="395745C7" w14:textId="77777777" w:rsidTr="006441DE">
        <w:tc>
          <w:tcPr>
            <w:tcW w:w="3514" w:type="dxa"/>
            <w:vAlign w:val="center"/>
          </w:tcPr>
          <w:p w14:paraId="77F7714B" w14:textId="77777777" w:rsidR="00DA0040" w:rsidRPr="002F5F3A" w:rsidRDefault="00DA0040" w:rsidP="00657E9B">
            <w:pPr>
              <w:pStyle w:val="aa"/>
              <w:ind w:right="20"/>
              <w:rPr>
                <w:kern w:val="0"/>
              </w:rPr>
            </w:pPr>
            <w:r w:rsidRPr="002F5F3A">
              <w:rPr>
                <w:kern w:val="0"/>
              </w:rPr>
              <w:t>no snmp-server enable traps fru-ctrl</w:t>
            </w:r>
          </w:p>
        </w:tc>
        <w:tc>
          <w:tcPr>
            <w:tcW w:w="3927" w:type="dxa"/>
            <w:vAlign w:val="center"/>
          </w:tcPr>
          <w:p w14:paraId="6AC23611" w14:textId="77777777" w:rsidR="00DA0040" w:rsidRPr="002F5F3A" w:rsidRDefault="00DA0040" w:rsidP="00657E9B">
            <w:pPr>
              <w:pStyle w:val="a9"/>
              <w:wordWrap/>
              <w:spacing w:line="240" w:lineRule="auto"/>
              <w:ind w:right="20"/>
              <w:rPr>
                <w:kern w:val="0"/>
              </w:rPr>
            </w:pPr>
            <w:r w:rsidRPr="002F5F3A">
              <w:rPr>
                <w:kern w:val="0"/>
              </w:rPr>
              <w:t>Disables trap for sending module, slot status information.</w:t>
            </w:r>
          </w:p>
        </w:tc>
        <w:tc>
          <w:tcPr>
            <w:tcW w:w="0" w:type="auto"/>
            <w:vAlign w:val="center"/>
          </w:tcPr>
          <w:p w14:paraId="37A112B4" w14:textId="77777777" w:rsidR="00DA0040" w:rsidRPr="002F5F3A" w:rsidRDefault="00DA0040" w:rsidP="00657E9B">
            <w:pPr>
              <w:pStyle w:val="aa"/>
              <w:ind w:right="20"/>
              <w:rPr>
                <w:kern w:val="0"/>
              </w:rPr>
            </w:pPr>
            <w:r w:rsidRPr="002F5F3A">
              <w:rPr>
                <w:kern w:val="0"/>
              </w:rPr>
              <w:t>Config</w:t>
            </w:r>
          </w:p>
        </w:tc>
      </w:tr>
      <w:tr w:rsidR="00DA0040" w:rsidRPr="002F5F3A" w14:paraId="6FC6CAE8" w14:textId="77777777" w:rsidTr="006441DE">
        <w:tc>
          <w:tcPr>
            <w:tcW w:w="3514" w:type="dxa"/>
            <w:vAlign w:val="center"/>
          </w:tcPr>
          <w:p w14:paraId="641CBA95" w14:textId="77777777" w:rsidR="00DA0040" w:rsidRPr="002F5F3A" w:rsidRDefault="00DA0040" w:rsidP="00657E9B">
            <w:pPr>
              <w:pStyle w:val="aa"/>
              <w:ind w:right="20"/>
              <w:rPr>
                <w:kern w:val="0"/>
              </w:rPr>
            </w:pPr>
            <w:r w:rsidRPr="002F5F3A">
              <w:rPr>
                <w:kern w:val="0"/>
              </w:rPr>
              <w:t xml:space="preserve">snmp-server enable traps </w:t>
            </w:r>
          </w:p>
          <w:p w14:paraId="3D2ED76C" w14:textId="77777777" w:rsidR="00DA0040" w:rsidRPr="002F5F3A" w:rsidRDefault="00DA0040" w:rsidP="00657E9B">
            <w:pPr>
              <w:pStyle w:val="aa"/>
              <w:ind w:right="20"/>
              <w:rPr>
                <w:kern w:val="0"/>
              </w:rPr>
            </w:pPr>
            <w:r w:rsidRPr="002F5F3A">
              <w:rPr>
                <w:kern w:val="0"/>
              </w:rPr>
              <w:t>interface</w:t>
            </w:r>
          </w:p>
        </w:tc>
        <w:tc>
          <w:tcPr>
            <w:tcW w:w="3927" w:type="dxa"/>
            <w:vAlign w:val="center"/>
          </w:tcPr>
          <w:p w14:paraId="490B1649" w14:textId="77777777" w:rsidR="00DA0040" w:rsidRPr="002F5F3A" w:rsidRDefault="00DA0040" w:rsidP="00657E9B">
            <w:pPr>
              <w:pStyle w:val="a9"/>
              <w:wordWrap/>
              <w:spacing w:line="240" w:lineRule="auto"/>
              <w:ind w:right="20"/>
              <w:rPr>
                <w:kern w:val="0"/>
              </w:rPr>
            </w:pPr>
            <w:r w:rsidRPr="002F5F3A">
              <w:rPr>
                <w:kern w:val="0"/>
              </w:rPr>
              <w:t>Enables trap for sending interface information.</w:t>
            </w:r>
          </w:p>
        </w:tc>
        <w:tc>
          <w:tcPr>
            <w:tcW w:w="0" w:type="auto"/>
            <w:vAlign w:val="center"/>
          </w:tcPr>
          <w:p w14:paraId="4962D65F" w14:textId="77777777" w:rsidR="00DA0040" w:rsidRPr="002F5F3A" w:rsidRDefault="00DA0040" w:rsidP="00657E9B">
            <w:pPr>
              <w:pStyle w:val="aa"/>
              <w:ind w:right="20"/>
              <w:rPr>
                <w:kern w:val="0"/>
              </w:rPr>
            </w:pPr>
            <w:r w:rsidRPr="002F5F3A">
              <w:rPr>
                <w:kern w:val="0"/>
              </w:rPr>
              <w:t>Config</w:t>
            </w:r>
          </w:p>
        </w:tc>
      </w:tr>
      <w:tr w:rsidR="00DA0040" w:rsidRPr="002F5F3A" w14:paraId="6937B630" w14:textId="77777777" w:rsidTr="006441DE">
        <w:tc>
          <w:tcPr>
            <w:tcW w:w="3514" w:type="dxa"/>
            <w:vAlign w:val="center"/>
          </w:tcPr>
          <w:p w14:paraId="386322AA" w14:textId="77777777" w:rsidR="00DA0040" w:rsidRPr="002F5F3A" w:rsidRDefault="00DA0040" w:rsidP="00657E9B">
            <w:pPr>
              <w:pStyle w:val="aa"/>
              <w:ind w:right="20"/>
              <w:rPr>
                <w:kern w:val="0"/>
              </w:rPr>
            </w:pPr>
            <w:r w:rsidRPr="002F5F3A">
              <w:rPr>
                <w:kern w:val="0"/>
              </w:rPr>
              <w:t xml:space="preserve">no snmp-server enable traps </w:t>
            </w:r>
          </w:p>
          <w:p w14:paraId="4E359B50" w14:textId="77777777" w:rsidR="00DA0040" w:rsidRPr="002F5F3A" w:rsidRDefault="00DA0040" w:rsidP="00657E9B">
            <w:pPr>
              <w:pStyle w:val="aa"/>
              <w:ind w:right="20"/>
              <w:rPr>
                <w:kern w:val="0"/>
              </w:rPr>
            </w:pPr>
            <w:r w:rsidRPr="002F5F3A">
              <w:rPr>
                <w:kern w:val="0"/>
              </w:rPr>
              <w:t>interface</w:t>
            </w:r>
          </w:p>
        </w:tc>
        <w:tc>
          <w:tcPr>
            <w:tcW w:w="3927" w:type="dxa"/>
            <w:vAlign w:val="center"/>
          </w:tcPr>
          <w:p w14:paraId="799437CE" w14:textId="77777777" w:rsidR="00DA0040" w:rsidRPr="002F5F3A" w:rsidRDefault="00DA0040" w:rsidP="00657E9B">
            <w:pPr>
              <w:pStyle w:val="a9"/>
              <w:wordWrap/>
              <w:spacing w:line="240" w:lineRule="auto"/>
              <w:ind w:right="20"/>
              <w:rPr>
                <w:kern w:val="0"/>
              </w:rPr>
            </w:pPr>
            <w:r w:rsidRPr="002F5F3A">
              <w:rPr>
                <w:kern w:val="0"/>
              </w:rPr>
              <w:t>Disables trap for sending interface information.</w:t>
            </w:r>
          </w:p>
        </w:tc>
        <w:tc>
          <w:tcPr>
            <w:tcW w:w="0" w:type="auto"/>
            <w:vAlign w:val="center"/>
          </w:tcPr>
          <w:p w14:paraId="462DE1AE" w14:textId="77777777" w:rsidR="00DA0040" w:rsidRPr="002F5F3A" w:rsidRDefault="00DA0040" w:rsidP="00657E9B">
            <w:pPr>
              <w:pStyle w:val="aa"/>
              <w:ind w:right="20"/>
              <w:rPr>
                <w:kern w:val="0"/>
              </w:rPr>
            </w:pPr>
            <w:r w:rsidRPr="002F5F3A">
              <w:rPr>
                <w:kern w:val="0"/>
              </w:rPr>
              <w:t>Config</w:t>
            </w:r>
          </w:p>
        </w:tc>
      </w:tr>
      <w:tr w:rsidR="00DA0040" w:rsidRPr="002F5F3A" w14:paraId="595805A0" w14:textId="77777777" w:rsidTr="006441DE">
        <w:tc>
          <w:tcPr>
            <w:tcW w:w="3514" w:type="dxa"/>
            <w:vAlign w:val="center"/>
          </w:tcPr>
          <w:p w14:paraId="19553172" w14:textId="77777777" w:rsidR="00DA0040" w:rsidRPr="002F5F3A" w:rsidRDefault="00DA0040" w:rsidP="00657E9B">
            <w:pPr>
              <w:pStyle w:val="aa"/>
              <w:ind w:right="20"/>
              <w:rPr>
                <w:kern w:val="0"/>
              </w:rPr>
            </w:pPr>
            <w:r w:rsidRPr="002F5F3A">
              <w:rPr>
                <w:kern w:val="0"/>
              </w:rPr>
              <w:t>snmp-server enable traps resource [cpu-load-monitor|</w:t>
            </w:r>
          </w:p>
          <w:p w14:paraId="7456AC5E" w14:textId="77777777" w:rsidR="00DA0040" w:rsidRPr="002F5F3A" w:rsidRDefault="00DA0040" w:rsidP="00657E9B">
            <w:pPr>
              <w:pStyle w:val="aa"/>
              <w:ind w:right="20"/>
              <w:rPr>
                <w:kern w:val="0"/>
              </w:rPr>
            </w:pPr>
            <w:r w:rsidRPr="002F5F3A">
              <w:rPr>
                <w:kern w:val="0"/>
              </w:rPr>
              <w:t>memory-free-monitor]</w:t>
            </w:r>
          </w:p>
        </w:tc>
        <w:tc>
          <w:tcPr>
            <w:tcW w:w="3927" w:type="dxa"/>
            <w:vAlign w:val="center"/>
          </w:tcPr>
          <w:p w14:paraId="3C1F76B4" w14:textId="77777777" w:rsidR="00DA0040" w:rsidRPr="002F5F3A" w:rsidRDefault="00DA0040" w:rsidP="00657E9B">
            <w:pPr>
              <w:pStyle w:val="a9"/>
              <w:wordWrap/>
              <w:spacing w:line="240" w:lineRule="auto"/>
              <w:ind w:right="20"/>
              <w:rPr>
                <w:kern w:val="0"/>
              </w:rPr>
            </w:pPr>
            <w:r w:rsidRPr="002F5F3A">
              <w:rPr>
                <w:kern w:val="0"/>
              </w:rPr>
              <w:t>Enable trap for sending system resource information.</w:t>
            </w:r>
          </w:p>
        </w:tc>
        <w:tc>
          <w:tcPr>
            <w:tcW w:w="0" w:type="auto"/>
            <w:vAlign w:val="center"/>
          </w:tcPr>
          <w:p w14:paraId="1E19A83E" w14:textId="77777777" w:rsidR="00DA0040" w:rsidRPr="002F5F3A" w:rsidRDefault="00DA0040" w:rsidP="00657E9B">
            <w:pPr>
              <w:pStyle w:val="aa"/>
              <w:ind w:right="20"/>
              <w:rPr>
                <w:kern w:val="0"/>
              </w:rPr>
            </w:pPr>
            <w:r w:rsidRPr="002F5F3A">
              <w:rPr>
                <w:kern w:val="0"/>
              </w:rPr>
              <w:t>Config</w:t>
            </w:r>
          </w:p>
        </w:tc>
      </w:tr>
      <w:tr w:rsidR="00DA0040" w:rsidRPr="002F5F3A" w14:paraId="62423478" w14:textId="77777777" w:rsidTr="006441DE">
        <w:tc>
          <w:tcPr>
            <w:tcW w:w="3514" w:type="dxa"/>
            <w:vAlign w:val="center"/>
          </w:tcPr>
          <w:p w14:paraId="20DCA052" w14:textId="77777777" w:rsidR="00DA0040" w:rsidRPr="002F5F3A" w:rsidRDefault="00DA0040" w:rsidP="00657E9B">
            <w:pPr>
              <w:pStyle w:val="aa"/>
              <w:ind w:right="20"/>
              <w:rPr>
                <w:kern w:val="0"/>
              </w:rPr>
            </w:pPr>
            <w:r w:rsidRPr="002F5F3A">
              <w:rPr>
                <w:kern w:val="0"/>
              </w:rPr>
              <w:t>no snmp-server enable traps resource [cpu-load-monitor|</w:t>
            </w:r>
          </w:p>
          <w:p w14:paraId="4AFF316C" w14:textId="77777777" w:rsidR="00DA0040" w:rsidRPr="002F5F3A" w:rsidRDefault="00DA0040" w:rsidP="00657E9B">
            <w:pPr>
              <w:pStyle w:val="aa"/>
              <w:ind w:right="20"/>
              <w:rPr>
                <w:kern w:val="0"/>
              </w:rPr>
            </w:pPr>
            <w:r w:rsidRPr="002F5F3A">
              <w:rPr>
                <w:kern w:val="0"/>
              </w:rPr>
              <w:t>memory-free-monitor]</w:t>
            </w:r>
          </w:p>
        </w:tc>
        <w:tc>
          <w:tcPr>
            <w:tcW w:w="3927" w:type="dxa"/>
            <w:vAlign w:val="center"/>
          </w:tcPr>
          <w:p w14:paraId="3B17C896" w14:textId="77777777" w:rsidR="00DA0040" w:rsidRPr="002F5F3A" w:rsidRDefault="00DA0040" w:rsidP="00657E9B">
            <w:pPr>
              <w:pStyle w:val="a9"/>
              <w:wordWrap/>
              <w:spacing w:line="240" w:lineRule="auto"/>
              <w:ind w:right="20"/>
              <w:rPr>
                <w:kern w:val="0"/>
              </w:rPr>
            </w:pPr>
            <w:r w:rsidRPr="002F5F3A">
              <w:rPr>
                <w:kern w:val="0"/>
              </w:rPr>
              <w:t>Disables trap for sending system resource information.</w:t>
            </w:r>
          </w:p>
        </w:tc>
        <w:tc>
          <w:tcPr>
            <w:tcW w:w="0" w:type="auto"/>
            <w:vAlign w:val="center"/>
          </w:tcPr>
          <w:p w14:paraId="1A76FFDB" w14:textId="77777777" w:rsidR="00DA0040" w:rsidRPr="002F5F3A" w:rsidRDefault="00DA0040" w:rsidP="00657E9B">
            <w:pPr>
              <w:pStyle w:val="aa"/>
              <w:ind w:right="20"/>
              <w:rPr>
                <w:kern w:val="0"/>
              </w:rPr>
            </w:pPr>
            <w:r w:rsidRPr="002F5F3A">
              <w:rPr>
                <w:kern w:val="0"/>
              </w:rPr>
              <w:t>Config</w:t>
            </w:r>
          </w:p>
        </w:tc>
      </w:tr>
      <w:tr w:rsidR="00DA0040" w:rsidRPr="002F5F3A" w14:paraId="5B6F03E1" w14:textId="77777777" w:rsidTr="006441DE">
        <w:tc>
          <w:tcPr>
            <w:tcW w:w="3514" w:type="dxa"/>
            <w:vAlign w:val="center"/>
          </w:tcPr>
          <w:p w14:paraId="20E3DD7A" w14:textId="77777777" w:rsidR="00DA0040" w:rsidRPr="002F5F3A" w:rsidRDefault="00DA0040" w:rsidP="00657E9B">
            <w:pPr>
              <w:pStyle w:val="aa"/>
              <w:ind w:right="20"/>
              <w:rPr>
                <w:kern w:val="0"/>
              </w:rPr>
            </w:pPr>
            <w:r w:rsidRPr="002F5F3A">
              <w:rPr>
                <w:kern w:val="0"/>
              </w:rPr>
              <w:t xml:space="preserve">snmp-server enable traps </w:t>
            </w:r>
          </w:p>
          <w:p w14:paraId="60B44ACA" w14:textId="77777777" w:rsidR="00DA0040" w:rsidRPr="002F5F3A" w:rsidRDefault="00DA0040" w:rsidP="00657E9B">
            <w:pPr>
              <w:pStyle w:val="aa"/>
              <w:ind w:right="20"/>
              <w:rPr>
                <w:kern w:val="0"/>
              </w:rPr>
            </w:pPr>
            <w:r w:rsidRPr="002F5F3A">
              <w:rPr>
                <w:kern w:val="0"/>
              </w:rPr>
              <w:t>snmp [coldStart|warmStart|authFail]</w:t>
            </w:r>
          </w:p>
        </w:tc>
        <w:tc>
          <w:tcPr>
            <w:tcW w:w="3927" w:type="dxa"/>
            <w:vAlign w:val="center"/>
          </w:tcPr>
          <w:p w14:paraId="7FA60D6E" w14:textId="77777777" w:rsidR="00DA0040" w:rsidRPr="002F5F3A" w:rsidRDefault="00DA0040" w:rsidP="00657E9B">
            <w:pPr>
              <w:pStyle w:val="a9"/>
              <w:wordWrap/>
              <w:spacing w:line="240" w:lineRule="auto"/>
              <w:ind w:right="20"/>
              <w:rPr>
                <w:kern w:val="0"/>
              </w:rPr>
            </w:pPr>
            <w:r w:rsidRPr="002F5F3A">
              <w:rPr>
                <w:kern w:val="0"/>
              </w:rPr>
              <w:t>Enables trap for sending Cold start, warm start, authentication failure information.</w:t>
            </w:r>
          </w:p>
        </w:tc>
        <w:tc>
          <w:tcPr>
            <w:tcW w:w="0" w:type="auto"/>
            <w:vAlign w:val="center"/>
          </w:tcPr>
          <w:p w14:paraId="205E444D" w14:textId="77777777" w:rsidR="00DA0040" w:rsidRPr="002F5F3A" w:rsidRDefault="00DA0040" w:rsidP="00657E9B">
            <w:pPr>
              <w:pStyle w:val="aa"/>
              <w:ind w:right="20"/>
              <w:rPr>
                <w:kern w:val="0"/>
              </w:rPr>
            </w:pPr>
            <w:r w:rsidRPr="002F5F3A">
              <w:rPr>
                <w:kern w:val="0"/>
              </w:rPr>
              <w:t>Config</w:t>
            </w:r>
          </w:p>
        </w:tc>
      </w:tr>
      <w:tr w:rsidR="00DA0040" w:rsidRPr="002F5F3A" w14:paraId="5DD03B74" w14:textId="77777777" w:rsidTr="006441DE">
        <w:trPr>
          <w:trHeight w:val="225"/>
        </w:trPr>
        <w:tc>
          <w:tcPr>
            <w:tcW w:w="3514" w:type="dxa"/>
            <w:vAlign w:val="center"/>
          </w:tcPr>
          <w:p w14:paraId="4CF4BAA2" w14:textId="77777777" w:rsidR="00DA0040" w:rsidRPr="002F5F3A" w:rsidRDefault="00DA0040" w:rsidP="00657E9B">
            <w:pPr>
              <w:pStyle w:val="aa"/>
              <w:ind w:right="20"/>
              <w:rPr>
                <w:kern w:val="0"/>
              </w:rPr>
            </w:pPr>
            <w:r w:rsidRPr="002F5F3A">
              <w:rPr>
                <w:kern w:val="0"/>
              </w:rPr>
              <w:t xml:space="preserve">no snmp-server enable traps </w:t>
            </w:r>
          </w:p>
          <w:p w14:paraId="63A8C845" w14:textId="77777777" w:rsidR="00DA0040" w:rsidRPr="002F5F3A" w:rsidRDefault="00DA0040" w:rsidP="00657E9B">
            <w:pPr>
              <w:pStyle w:val="aa"/>
              <w:ind w:right="20"/>
              <w:rPr>
                <w:kern w:val="0"/>
              </w:rPr>
            </w:pPr>
            <w:r w:rsidRPr="002F5F3A">
              <w:rPr>
                <w:kern w:val="0"/>
              </w:rPr>
              <w:t>snmp [coldStart|warmStart|authFail]</w:t>
            </w:r>
          </w:p>
        </w:tc>
        <w:tc>
          <w:tcPr>
            <w:tcW w:w="3927" w:type="dxa"/>
            <w:vAlign w:val="center"/>
          </w:tcPr>
          <w:p w14:paraId="5D17DCBA" w14:textId="77777777" w:rsidR="00DA0040" w:rsidRPr="002F5F3A" w:rsidRDefault="00DA0040" w:rsidP="00657E9B">
            <w:pPr>
              <w:pStyle w:val="a9"/>
              <w:wordWrap/>
              <w:spacing w:line="240" w:lineRule="auto"/>
              <w:ind w:right="20"/>
            </w:pPr>
            <w:r w:rsidRPr="002F5F3A">
              <w:rPr>
                <w:kern w:val="0"/>
              </w:rPr>
              <w:t>Disables trap for sending Cold start, warm start, authentication failure.</w:t>
            </w:r>
          </w:p>
        </w:tc>
        <w:tc>
          <w:tcPr>
            <w:tcW w:w="0" w:type="auto"/>
            <w:vAlign w:val="center"/>
          </w:tcPr>
          <w:p w14:paraId="777BA75B" w14:textId="77777777" w:rsidR="00DA0040" w:rsidRPr="002F5F3A" w:rsidRDefault="00DA0040" w:rsidP="00657E9B">
            <w:pPr>
              <w:pStyle w:val="aa"/>
              <w:ind w:right="20"/>
            </w:pPr>
            <w:r w:rsidRPr="002F5F3A">
              <w:rPr>
                <w:kern w:val="0"/>
              </w:rPr>
              <w:t>Config</w:t>
            </w:r>
          </w:p>
        </w:tc>
      </w:tr>
    </w:tbl>
    <w:p w14:paraId="1885B27A" w14:textId="77777777" w:rsidR="00DA0040" w:rsidRPr="00D867F8" w:rsidRDefault="00DA0040" w:rsidP="00657E9B">
      <w:pPr>
        <w:pStyle w:val="3"/>
        <w:ind w:left="0" w:right="20"/>
      </w:pPr>
      <w:bookmarkStart w:id="367" w:name="_Toc337198321"/>
      <w:bookmarkStart w:id="368" w:name="_Toc348625852"/>
      <w:bookmarkStart w:id="369" w:name="_Toc444694911"/>
      <w:r w:rsidRPr="00D867F8">
        <w:lastRenderedPageBreak/>
        <w:t>SNMP Trap</w:t>
      </w:r>
      <w:bookmarkEnd w:id="367"/>
      <w:bookmarkEnd w:id="368"/>
      <w:bookmarkEnd w:id="369"/>
    </w:p>
    <w:p w14:paraId="5C1CA3EC" w14:textId="77777777" w:rsidR="00DA0040" w:rsidRPr="002F5F3A" w:rsidRDefault="00DA0040" w:rsidP="00657E9B">
      <w:pPr>
        <w:pStyle w:val="a3"/>
        <w:ind w:left="0" w:right="20"/>
        <w:rPr>
          <w:rFonts w:cs="Arial"/>
        </w:rPr>
      </w:pPr>
      <w:r w:rsidRPr="002F5F3A">
        <w:rPr>
          <w:rFonts w:cs="Arial"/>
        </w:rPr>
        <w:t>The following example shows how to set to send</w:t>
      </w:r>
      <w:r w:rsidR="007752BE">
        <w:rPr>
          <w:rFonts w:cs="Arial"/>
        </w:rPr>
        <w:t xml:space="preserve"> a</w:t>
      </w:r>
      <w:r w:rsidRPr="002F5F3A">
        <w:rPr>
          <w:rFonts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653D5EB3" w14:textId="77777777" w:rsidTr="00BF42F2">
        <w:tc>
          <w:tcPr>
            <w:tcW w:w="8820" w:type="dxa"/>
            <w:shd w:val="clear" w:color="auto" w:fill="auto"/>
          </w:tcPr>
          <w:p w14:paraId="51C97803" w14:textId="77777777" w:rsidR="00DA0040" w:rsidRPr="002F5F3A" w:rsidRDefault="00DA0040" w:rsidP="00657E9B">
            <w:pPr>
              <w:pStyle w:val="aa"/>
              <w:ind w:right="20"/>
              <w:rPr>
                <w:bCs/>
                <w:kern w:val="0"/>
              </w:rPr>
            </w:pPr>
            <w:r w:rsidRPr="002F5F3A">
              <w:t xml:space="preserve">Switch# </w:t>
            </w:r>
            <w:r w:rsidRPr="002F5F3A">
              <w:rPr>
                <w:b/>
                <w:bCs/>
                <w:kern w:val="0"/>
              </w:rPr>
              <w:t>configure terminal</w:t>
            </w:r>
          </w:p>
          <w:p w14:paraId="390DFEC8" w14:textId="77777777" w:rsidR="00DA0040" w:rsidRPr="002F5F3A" w:rsidRDefault="00DA0040" w:rsidP="00657E9B">
            <w:pPr>
              <w:pStyle w:val="aa"/>
              <w:ind w:right="20"/>
            </w:pPr>
            <w:r w:rsidRPr="002F5F3A">
              <w:t xml:space="preserve">Switch(config)# </w:t>
            </w:r>
            <w:r w:rsidRPr="002F5F3A">
              <w:rPr>
                <w:b/>
              </w:rPr>
              <w:t>snmp-server host 192.168.0.1 public</w:t>
            </w:r>
            <w:r w:rsidRPr="002F5F3A">
              <w:t xml:space="preserve"> </w:t>
            </w:r>
          </w:p>
          <w:p w14:paraId="68F40383" w14:textId="77777777" w:rsidR="00DA0040" w:rsidRPr="002F5F3A" w:rsidRDefault="00DA0040" w:rsidP="00657E9B">
            <w:pPr>
              <w:pStyle w:val="aa"/>
              <w:ind w:right="20"/>
            </w:pPr>
            <w:r w:rsidRPr="002F5F3A">
              <w:t xml:space="preserve">Switch(config)# </w:t>
            </w:r>
            <w:r w:rsidRPr="002F5F3A">
              <w:rPr>
                <w:b/>
              </w:rPr>
              <w:t>snmp-server enable traps envmon</w:t>
            </w:r>
            <w:r w:rsidRPr="002F5F3A">
              <w:t xml:space="preserve"> </w:t>
            </w:r>
          </w:p>
          <w:p w14:paraId="7437B604" w14:textId="77777777" w:rsidR="00DA0040" w:rsidRPr="002F5F3A" w:rsidRDefault="00DA0040" w:rsidP="00657E9B">
            <w:pPr>
              <w:pStyle w:val="aa"/>
              <w:ind w:right="20"/>
            </w:pPr>
            <w:r w:rsidRPr="002F5F3A">
              <w:t xml:space="preserve">Switch(config)# </w:t>
            </w:r>
            <w:r w:rsidRPr="002F5F3A">
              <w:rPr>
                <w:b/>
              </w:rPr>
              <w:t>snmp-server enable traps snmp</w:t>
            </w:r>
            <w:r w:rsidRPr="002F5F3A">
              <w:t xml:space="preserve"> </w:t>
            </w:r>
          </w:p>
          <w:p w14:paraId="184EBA35"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1F4A3562" w14:textId="77777777" w:rsidR="00DA0040" w:rsidRPr="002F5F3A" w:rsidRDefault="00DA0040" w:rsidP="00657E9B">
            <w:pPr>
              <w:pStyle w:val="aa"/>
              <w:ind w:right="20"/>
              <w:rPr>
                <w:kern w:val="0"/>
              </w:rPr>
            </w:pPr>
            <w:r w:rsidRPr="002F5F3A">
              <w:t xml:space="preserve">Switch# </w:t>
            </w:r>
            <w:r w:rsidRPr="002F5F3A">
              <w:rPr>
                <w:b/>
                <w:bCs/>
                <w:kern w:val="0"/>
              </w:rPr>
              <w:t>show running-config</w:t>
            </w:r>
          </w:p>
          <w:p w14:paraId="7CEEB7EE" w14:textId="77777777" w:rsidR="00DA0040" w:rsidRPr="002F5F3A" w:rsidRDefault="00DA0040" w:rsidP="00657E9B">
            <w:pPr>
              <w:pStyle w:val="aa"/>
              <w:ind w:right="20"/>
              <w:rPr>
                <w:kern w:val="0"/>
              </w:rPr>
            </w:pPr>
            <w:r w:rsidRPr="002F5F3A">
              <w:rPr>
                <w:kern w:val="0"/>
              </w:rPr>
              <w:t>!</w:t>
            </w:r>
          </w:p>
          <w:p w14:paraId="6D1322AA" w14:textId="77777777" w:rsidR="00DA0040" w:rsidRPr="002F5F3A" w:rsidRDefault="00DA0040" w:rsidP="00657E9B">
            <w:pPr>
              <w:pStyle w:val="aa"/>
              <w:ind w:right="20"/>
              <w:rPr>
                <w:kern w:val="0"/>
              </w:rPr>
            </w:pPr>
            <w:r w:rsidRPr="002F5F3A">
              <w:rPr>
                <w:kern w:val="0"/>
              </w:rPr>
              <w:t>snmp-server enable traps interface</w:t>
            </w:r>
          </w:p>
          <w:p w14:paraId="1225C1AE" w14:textId="77777777" w:rsidR="00DA0040" w:rsidRPr="002F5F3A" w:rsidRDefault="00DA0040" w:rsidP="00657E9B">
            <w:pPr>
              <w:pStyle w:val="aa"/>
              <w:ind w:right="20"/>
              <w:rPr>
                <w:kern w:val="0"/>
              </w:rPr>
            </w:pPr>
            <w:r w:rsidRPr="002F5F3A">
              <w:rPr>
                <w:kern w:val="0"/>
              </w:rPr>
              <w:t>snmp-server enable traps envmon fan supply temperature ext-supply</w:t>
            </w:r>
          </w:p>
          <w:p w14:paraId="4D83F5AB" w14:textId="77777777" w:rsidR="00DA0040" w:rsidRPr="002F5F3A" w:rsidRDefault="00DA0040" w:rsidP="00657E9B">
            <w:pPr>
              <w:pStyle w:val="aa"/>
              <w:ind w:right="20"/>
              <w:rPr>
                <w:kern w:val="0"/>
              </w:rPr>
            </w:pPr>
            <w:r w:rsidRPr="002F5F3A">
              <w:rPr>
                <w:kern w:val="0"/>
              </w:rPr>
              <w:t>snmp-server host 192.168.0.1 version 2c public</w:t>
            </w:r>
          </w:p>
          <w:p w14:paraId="5A748992" w14:textId="77777777" w:rsidR="00DA0040" w:rsidRPr="002F5F3A" w:rsidRDefault="00DA0040" w:rsidP="00657E9B">
            <w:pPr>
              <w:pStyle w:val="aa"/>
              <w:ind w:right="20"/>
              <w:rPr>
                <w:kern w:val="0"/>
              </w:rPr>
            </w:pPr>
            <w:r w:rsidRPr="002F5F3A">
              <w:rPr>
                <w:kern w:val="0"/>
              </w:rPr>
              <w:t>!</w:t>
            </w:r>
          </w:p>
          <w:p w14:paraId="43CE87D2" w14:textId="77777777" w:rsidR="00DA0040" w:rsidRPr="002F5F3A" w:rsidRDefault="00DA0040" w:rsidP="00657E9B">
            <w:pPr>
              <w:pStyle w:val="aa"/>
              <w:ind w:right="20"/>
            </w:pPr>
            <w:r w:rsidRPr="002F5F3A">
              <w:t>Switch#</w:t>
            </w:r>
          </w:p>
        </w:tc>
      </w:tr>
    </w:tbl>
    <w:p w14:paraId="7E66E9F1" w14:textId="77777777" w:rsidR="00DA0040" w:rsidRPr="00D867F8" w:rsidRDefault="00DA0040" w:rsidP="00657E9B">
      <w:pPr>
        <w:pStyle w:val="3"/>
        <w:ind w:left="0" w:right="20"/>
      </w:pPr>
      <w:bookmarkStart w:id="370" w:name="_Toc281502861"/>
      <w:bookmarkStart w:id="371" w:name="_Toc337198322"/>
      <w:bookmarkStart w:id="372" w:name="_Toc348625853"/>
      <w:bookmarkStart w:id="373" w:name="_Toc444694912"/>
      <w:r w:rsidRPr="00D867F8">
        <w:t>SNMPv3 Configuration</w:t>
      </w:r>
      <w:bookmarkEnd w:id="370"/>
      <w:bookmarkEnd w:id="371"/>
      <w:bookmarkEnd w:id="372"/>
      <w:bookmarkEnd w:id="373"/>
    </w:p>
    <w:p w14:paraId="4D29B87D" w14:textId="77777777" w:rsidR="00DA0040" w:rsidRPr="002F5F3A" w:rsidRDefault="00DA0040" w:rsidP="00657E9B">
      <w:pPr>
        <w:pStyle w:val="a3"/>
        <w:ind w:left="0" w:right="20"/>
        <w:rPr>
          <w:rFonts w:cs="Arial"/>
        </w:rPr>
      </w:pPr>
      <w:r w:rsidRPr="002F5F3A">
        <w:rPr>
          <w:rFonts w:cs="Arial"/>
        </w:rPr>
        <w:t>The system provides SNMPv3 for system management. SNMPv3 provides audentication about user and encryption about data.</w:t>
      </w:r>
    </w:p>
    <w:p w14:paraId="549769A7" w14:textId="77777777" w:rsidR="00DA0040" w:rsidRPr="002F5F3A" w:rsidRDefault="00264652" w:rsidP="00657E9B">
      <w:pPr>
        <w:pStyle w:val="affff4"/>
        <w:wordWrap/>
        <w:ind w:left="0" w:right="20"/>
      </w:pPr>
      <w:bookmarkStart w:id="374" w:name="_Toc281502954"/>
      <w:bookmarkStart w:id="375" w:name="_Toc294705584"/>
      <w:bookmarkStart w:id="376" w:name="_Toc348626305"/>
      <w:bookmarkStart w:id="377" w:name="_Toc391575163"/>
      <w:r>
        <w:t xml:space="preserve">Table </w:t>
      </w:r>
      <w:r w:rsidR="005832B8">
        <w:fldChar w:fldCharType="begin"/>
      </w:r>
      <w:r>
        <w:instrText xml:space="preserve"> SEQ Table \* ARABIC </w:instrText>
      </w:r>
      <w:r w:rsidR="005832B8">
        <w:fldChar w:fldCharType="separate"/>
      </w:r>
      <w:r>
        <w:rPr>
          <w:noProof/>
        </w:rPr>
        <w:t>21</w:t>
      </w:r>
      <w:r w:rsidR="005832B8">
        <w:rPr>
          <w:noProof/>
        </w:rPr>
        <w:fldChar w:fldCharType="end"/>
      </w:r>
      <w:r>
        <w:t xml:space="preserve"> </w:t>
      </w:r>
      <w:r w:rsidR="00DA0040" w:rsidRPr="002F5F3A">
        <w:t>Commands for Setting SNMPv3</w:t>
      </w:r>
      <w:bookmarkEnd w:id="374"/>
      <w:bookmarkEnd w:id="375"/>
      <w:bookmarkEnd w:id="376"/>
      <w:bookmarkEnd w:id="37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22"/>
        <w:gridCol w:w="4349"/>
        <w:gridCol w:w="1027"/>
      </w:tblGrid>
      <w:tr w:rsidR="00DA0040" w:rsidRPr="002F5F3A" w14:paraId="26C0DE3D" w14:textId="77777777" w:rsidTr="00BF42F2">
        <w:tc>
          <w:tcPr>
            <w:tcW w:w="0" w:type="auto"/>
            <w:shd w:val="clear" w:color="auto" w:fill="E6E6E6"/>
            <w:vAlign w:val="center"/>
          </w:tcPr>
          <w:p w14:paraId="4FBD0821" w14:textId="77777777"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14:paraId="21EDB960" w14:textId="77777777"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14:paraId="37ED541E" w14:textId="77777777" w:rsidR="00DA0040" w:rsidRPr="002F5F3A" w:rsidRDefault="00DA0040" w:rsidP="00657E9B">
            <w:pPr>
              <w:pStyle w:val="ab"/>
              <w:wordWrap/>
              <w:ind w:right="20"/>
              <w:rPr>
                <w:b w:val="0"/>
              </w:rPr>
            </w:pPr>
            <w:r w:rsidRPr="002F5F3A">
              <w:rPr>
                <w:b w:val="0"/>
              </w:rPr>
              <w:t>Mode</w:t>
            </w:r>
          </w:p>
        </w:tc>
      </w:tr>
      <w:tr w:rsidR="00DA0040" w:rsidRPr="002F5F3A" w14:paraId="0D76561C" w14:textId="77777777" w:rsidTr="00BF42F2">
        <w:tc>
          <w:tcPr>
            <w:tcW w:w="0" w:type="auto"/>
            <w:vAlign w:val="center"/>
          </w:tcPr>
          <w:p w14:paraId="501A8DBF" w14:textId="77777777" w:rsidR="00DA0040" w:rsidRPr="002F5F3A" w:rsidRDefault="00DA0040" w:rsidP="00657E9B">
            <w:pPr>
              <w:pStyle w:val="aa"/>
              <w:ind w:right="20"/>
              <w:rPr>
                <w:lang w:val="nb-NO"/>
              </w:rPr>
            </w:pPr>
            <w:r w:rsidRPr="002F5F3A">
              <w:rPr>
                <w:lang w:val="nb-NO"/>
              </w:rPr>
              <w:t xml:space="preserve">snmp-server engineID </w:t>
            </w:r>
            <w:r w:rsidRPr="002F5F3A">
              <w:rPr>
                <w:i/>
                <w:lang w:val="nb-NO"/>
              </w:rPr>
              <w:t>engineid-string</w:t>
            </w:r>
          </w:p>
        </w:tc>
        <w:tc>
          <w:tcPr>
            <w:tcW w:w="0" w:type="auto"/>
            <w:vAlign w:val="center"/>
          </w:tcPr>
          <w:p w14:paraId="25BCAC15" w14:textId="77777777" w:rsidR="00DA0040" w:rsidRPr="002F5F3A" w:rsidRDefault="00DA0040" w:rsidP="00657E9B">
            <w:pPr>
              <w:pStyle w:val="afffc"/>
              <w:ind w:right="20"/>
              <w:jc w:val="both"/>
            </w:pPr>
            <w:r w:rsidRPr="002F5F3A">
              <w:t xml:space="preserve">Sets engine ID for dividing SNMP agent only. </w:t>
            </w:r>
          </w:p>
          <w:p w14:paraId="52227759" w14:textId="77777777" w:rsidR="00DA0040" w:rsidRPr="002F5F3A" w:rsidRDefault="00DA0040" w:rsidP="00657E9B">
            <w:pPr>
              <w:pStyle w:val="afffc"/>
              <w:ind w:right="20"/>
              <w:jc w:val="both"/>
            </w:pPr>
            <w:r w:rsidRPr="002F5F3A">
              <w:t>In the case of changing SNMP engineID, you again set the set user because user setting makes MD5 and security digest of SHA using engine ID.</w:t>
            </w:r>
          </w:p>
        </w:tc>
        <w:tc>
          <w:tcPr>
            <w:tcW w:w="0" w:type="auto"/>
            <w:vAlign w:val="center"/>
          </w:tcPr>
          <w:p w14:paraId="0F496362" w14:textId="77777777" w:rsidR="00DA0040" w:rsidRPr="002F5F3A" w:rsidRDefault="00DA0040" w:rsidP="00657E9B">
            <w:pPr>
              <w:pStyle w:val="aa"/>
              <w:ind w:right="20"/>
            </w:pPr>
            <w:r w:rsidRPr="002F5F3A">
              <w:rPr>
                <w:kern w:val="0"/>
              </w:rPr>
              <w:t>Config</w:t>
            </w:r>
          </w:p>
        </w:tc>
      </w:tr>
      <w:tr w:rsidR="00DA0040" w:rsidRPr="002F5F3A" w14:paraId="0E802F7B" w14:textId="77777777" w:rsidTr="00BF42F2">
        <w:tc>
          <w:tcPr>
            <w:tcW w:w="0" w:type="auto"/>
            <w:vAlign w:val="center"/>
          </w:tcPr>
          <w:p w14:paraId="0FD229CC" w14:textId="77777777" w:rsidR="00DA0040" w:rsidRPr="002F5F3A" w:rsidRDefault="00DA0040" w:rsidP="00657E9B">
            <w:pPr>
              <w:pStyle w:val="aa"/>
              <w:ind w:right="20"/>
            </w:pPr>
            <w:r w:rsidRPr="002F5F3A">
              <w:t>no snmp-server engineID</w:t>
            </w:r>
          </w:p>
        </w:tc>
        <w:tc>
          <w:tcPr>
            <w:tcW w:w="0" w:type="auto"/>
            <w:vAlign w:val="center"/>
          </w:tcPr>
          <w:p w14:paraId="0C9A1E60" w14:textId="77777777" w:rsidR="00DA0040" w:rsidRPr="002F5F3A" w:rsidRDefault="00DA0040" w:rsidP="00657E9B">
            <w:pPr>
              <w:pStyle w:val="afffc"/>
              <w:ind w:right="20"/>
              <w:jc w:val="both"/>
            </w:pPr>
            <w:r w:rsidRPr="002F5F3A">
              <w:t>Sets Engine ID with default value made automatically.</w:t>
            </w:r>
          </w:p>
          <w:p w14:paraId="0F8C033F" w14:textId="77777777" w:rsidR="00DA0040" w:rsidRPr="002F5F3A" w:rsidRDefault="00DA0040" w:rsidP="00657E9B">
            <w:pPr>
              <w:pStyle w:val="afffc"/>
              <w:ind w:right="20"/>
              <w:jc w:val="both"/>
            </w:pPr>
            <w:r w:rsidRPr="002F5F3A">
              <w:t>Default value is made by enterprise OID (1.3.6.1.4.1.7800) of our commany and first MAC address of system.</w:t>
            </w:r>
          </w:p>
        </w:tc>
        <w:tc>
          <w:tcPr>
            <w:tcW w:w="0" w:type="auto"/>
            <w:vAlign w:val="center"/>
          </w:tcPr>
          <w:p w14:paraId="09654E79" w14:textId="77777777" w:rsidR="00DA0040" w:rsidRPr="002F5F3A" w:rsidRDefault="00DA0040" w:rsidP="00657E9B">
            <w:pPr>
              <w:pStyle w:val="aa"/>
              <w:ind w:right="20"/>
            </w:pPr>
            <w:r w:rsidRPr="002F5F3A">
              <w:rPr>
                <w:kern w:val="0"/>
              </w:rPr>
              <w:t>Config</w:t>
            </w:r>
          </w:p>
        </w:tc>
      </w:tr>
      <w:tr w:rsidR="00DA0040" w:rsidRPr="002F5F3A" w14:paraId="7BBEDB3E" w14:textId="77777777" w:rsidTr="00BF42F2">
        <w:tc>
          <w:tcPr>
            <w:tcW w:w="0" w:type="auto"/>
            <w:vAlign w:val="center"/>
          </w:tcPr>
          <w:p w14:paraId="66AA4C03" w14:textId="77777777" w:rsidR="00DA0040" w:rsidRPr="002F5F3A" w:rsidRDefault="00DA0040" w:rsidP="00657E9B">
            <w:pPr>
              <w:wordWrap/>
              <w:ind w:right="20"/>
              <w:rPr>
                <w:kern w:val="0"/>
              </w:rPr>
            </w:pPr>
            <w:r w:rsidRPr="002F5F3A">
              <w:rPr>
                <w:kern w:val="0"/>
              </w:rPr>
              <w:t>show snmp engineID</w:t>
            </w:r>
          </w:p>
        </w:tc>
        <w:tc>
          <w:tcPr>
            <w:tcW w:w="0" w:type="auto"/>
            <w:vAlign w:val="center"/>
          </w:tcPr>
          <w:p w14:paraId="2E32F020" w14:textId="77777777" w:rsidR="00DA0040" w:rsidRPr="002F5F3A" w:rsidRDefault="00DA0040" w:rsidP="00657E9B">
            <w:pPr>
              <w:pStyle w:val="a9"/>
              <w:wordWrap/>
              <w:spacing w:line="240" w:lineRule="auto"/>
              <w:ind w:right="20"/>
              <w:rPr>
                <w:kern w:val="0"/>
              </w:rPr>
            </w:pPr>
            <w:r w:rsidRPr="002F5F3A">
              <w:rPr>
                <w:kern w:val="0"/>
              </w:rPr>
              <w:t>Shows Engine ID.</w:t>
            </w:r>
          </w:p>
        </w:tc>
        <w:tc>
          <w:tcPr>
            <w:tcW w:w="0" w:type="auto"/>
            <w:vAlign w:val="center"/>
          </w:tcPr>
          <w:p w14:paraId="7332B7B7" w14:textId="77777777" w:rsidR="00DA0040" w:rsidRPr="002F5F3A" w:rsidRDefault="00DA0040" w:rsidP="00657E9B">
            <w:pPr>
              <w:wordWrap/>
              <w:ind w:right="20"/>
              <w:rPr>
                <w:kern w:val="0"/>
              </w:rPr>
            </w:pPr>
            <w:r w:rsidRPr="002F5F3A">
              <w:t>Privileged</w:t>
            </w:r>
          </w:p>
        </w:tc>
      </w:tr>
      <w:tr w:rsidR="00DA0040" w:rsidRPr="002F5F3A" w14:paraId="4DB069DE" w14:textId="77777777" w:rsidTr="00BF42F2">
        <w:trPr>
          <w:trHeight w:val="225"/>
        </w:trPr>
        <w:tc>
          <w:tcPr>
            <w:tcW w:w="0" w:type="auto"/>
            <w:vAlign w:val="center"/>
          </w:tcPr>
          <w:p w14:paraId="63EDCBCA" w14:textId="77777777" w:rsidR="00DA0040" w:rsidRPr="002F5F3A" w:rsidRDefault="00DA0040" w:rsidP="00657E9B">
            <w:pPr>
              <w:wordWrap/>
              <w:ind w:right="20"/>
              <w:rPr>
                <w:kern w:val="0"/>
              </w:rPr>
            </w:pPr>
            <w:r w:rsidRPr="002F5F3A">
              <w:rPr>
                <w:kern w:val="0"/>
              </w:rPr>
              <w:t xml:space="preserve">snmp-server group </w:t>
            </w:r>
            <w:r w:rsidRPr="002F5F3A">
              <w:rPr>
                <w:i/>
                <w:kern w:val="0"/>
              </w:rPr>
              <w:t>groupname</w:t>
            </w:r>
            <w:r w:rsidRPr="002F5F3A">
              <w:rPr>
                <w:kern w:val="0"/>
              </w:rPr>
              <w:t xml:space="preserve"> {v1|v2c|v3 </w:t>
            </w:r>
            <w:r w:rsidRPr="002F5F3A">
              <w:rPr>
                <w:i/>
                <w:kern w:val="0"/>
              </w:rPr>
              <w:t>sec-level</w:t>
            </w:r>
            <w:r w:rsidRPr="002F5F3A">
              <w:rPr>
                <w:kern w:val="0"/>
              </w:rPr>
              <w:t xml:space="preserve">}[read </w:t>
            </w:r>
            <w:r w:rsidRPr="002F5F3A">
              <w:rPr>
                <w:i/>
                <w:kern w:val="0"/>
              </w:rPr>
              <w:t>read-view</w:t>
            </w:r>
            <w:r w:rsidRPr="002F5F3A">
              <w:rPr>
                <w:kern w:val="0"/>
              </w:rPr>
              <w:t>|</w:t>
            </w:r>
          </w:p>
          <w:p w14:paraId="34AFDE5F" w14:textId="77777777" w:rsidR="00DA0040" w:rsidRPr="002F5F3A" w:rsidRDefault="00DA0040" w:rsidP="00657E9B">
            <w:pPr>
              <w:wordWrap/>
              <w:ind w:right="20" w:firstLineChars="50" w:firstLine="90"/>
              <w:rPr>
                <w:kern w:val="0"/>
              </w:rPr>
            </w:pPr>
            <w:r w:rsidRPr="002F5F3A">
              <w:rPr>
                <w:kern w:val="0"/>
              </w:rPr>
              <w:t xml:space="preserve">write </w:t>
            </w:r>
            <w:r w:rsidRPr="002F5F3A">
              <w:rPr>
                <w:i/>
                <w:kern w:val="0"/>
              </w:rPr>
              <w:t>write-view</w:t>
            </w:r>
            <w:r w:rsidRPr="002F5F3A">
              <w:rPr>
                <w:kern w:val="0"/>
              </w:rPr>
              <w:t>]</w:t>
            </w:r>
          </w:p>
        </w:tc>
        <w:tc>
          <w:tcPr>
            <w:tcW w:w="0" w:type="auto"/>
            <w:vAlign w:val="center"/>
          </w:tcPr>
          <w:p w14:paraId="59F2C21E" w14:textId="77777777" w:rsidR="00DA0040" w:rsidRPr="002F5F3A" w:rsidRDefault="00DA0040" w:rsidP="006441DE">
            <w:pPr>
              <w:pStyle w:val="a9"/>
              <w:wordWrap/>
              <w:spacing w:line="240" w:lineRule="auto"/>
              <w:ind w:right="20"/>
              <w:rPr>
                <w:kern w:val="0"/>
              </w:rPr>
            </w:pPr>
            <w:r w:rsidRPr="002F5F3A">
              <w:rPr>
                <w:kern w:val="0"/>
              </w:rPr>
              <w:t xml:space="preserve">Sets SNMP group. </w:t>
            </w:r>
          </w:p>
          <w:p w14:paraId="510DF069"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group-name</w:t>
            </w:r>
            <w:r w:rsidR="00DA0040" w:rsidRPr="002F5F3A">
              <w:rPr>
                <w:kern w:val="0"/>
              </w:rPr>
              <w:t>: Group name</w:t>
            </w:r>
          </w:p>
          <w:p w14:paraId="1ECCBB1F"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Group version</w:t>
            </w:r>
          </w:p>
          <w:p w14:paraId="2F3358F9" w14:textId="77777777" w:rsidR="00DA0040" w:rsidRPr="002F5F3A" w:rsidRDefault="006441DE" w:rsidP="006441DE">
            <w:pPr>
              <w:pStyle w:val="a9"/>
              <w:tabs>
                <w:tab w:val="num" w:pos="360"/>
              </w:tabs>
              <w:wordWrap/>
              <w:spacing w:line="240" w:lineRule="auto"/>
              <w:ind w:right="20" w:hanging="284"/>
              <w:rPr>
                <w:rStyle w:val="Charf5"/>
              </w:rPr>
            </w:pPr>
            <w:r>
              <w:rPr>
                <w:i/>
                <w:kern w:val="0"/>
              </w:rPr>
              <w:t xml:space="preserve">   </w:t>
            </w:r>
            <w:proofErr w:type="gramStart"/>
            <w:r w:rsidR="00DA0040" w:rsidRPr="002F5F3A">
              <w:rPr>
                <w:i/>
                <w:kern w:val="0"/>
              </w:rPr>
              <w:t>sec-level</w:t>
            </w:r>
            <w:proofErr w:type="gramEnd"/>
            <w:r w:rsidR="00DA0040" w:rsidRPr="002F5F3A">
              <w:rPr>
                <w:rStyle w:val="Charf5"/>
              </w:rPr>
              <w:t>: In the case of trap version 3, sets sercurity model.</w:t>
            </w:r>
          </w:p>
          <w:p w14:paraId="5FE91196"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proofErr w:type="gramStart"/>
            <w:r w:rsidR="00DA0040" w:rsidRPr="002F5F3A">
              <w:rPr>
                <w:kern w:val="0"/>
              </w:rPr>
              <w:t>read</w:t>
            </w:r>
            <w:proofErr w:type="gramEnd"/>
            <w:r w:rsidR="00DA0040" w:rsidRPr="002F5F3A">
              <w:rPr>
                <w:kern w:val="0"/>
              </w:rPr>
              <w:t xml:space="preserve">: Read view setting. In case that you do not specify Read-view, the system sets default value with </w:t>
            </w:r>
            <w:r w:rsidR="00DA0040" w:rsidRPr="002F5F3A">
              <w:rPr>
                <w:b/>
                <w:kern w:val="0"/>
              </w:rPr>
              <w:t xml:space="preserve">internet </w:t>
            </w:r>
            <w:r w:rsidR="00DA0040" w:rsidRPr="002F5F3A">
              <w:rPr>
                <w:kern w:val="0"/>
              </w:rPr>
              <w:t>(1.3.6.1).</w:t>
            </w:r>
          </w:p>
          <w:p w14:paraId="0B548C20"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write: Write view setting</w:t>
            </w:r>
          </w:p>
        </w:tc>
        <w:tc>
          <w:tcPr>
            <w:tcW w:w="0" w:type="auto"/>
            <w:vAlign w:val="center"/>
          </w:tcPr>
          <w:p w14:paraId="459058EE" w14:textId="77777777" w:rsidR="00DA0040" w:rsidRPr="002F5F3A" w:rsidRDefault="00DA0040" w:rsidP="00657E9B">
            <w:pPr>
              <w:wordWrap/>
              <w:ind w:right="20"/>
              <w:rPr>
                <w:kern w:val="0"/>
              </w:rPr>
            </w:pPr>
            <w:r w:rsidRPr="002F5F3A">
              <w:rPr>
                <w:kern w:val="0"/>
              </w:rPr>
              <w:t>Config</w:t>
            </w:r>
          </w:p>
        </w:tc>
      </w:tr>
      <w:tr w:rsidR="00DA0040" w:rsidRPr="002F5F3A" w14:paraId="511E15C5" w14:textId="77777777" w:rsidTr="00BF42F2">
        <w:trPr>
          <w:trHeight w:val="225"/>
        </w:trPr>
        <w:tc>
          <w:tcPr>
            <w:tcW w:w="0" w:type="auto"/>
            <w:vAlign w:val="center"/>
          </w:tcPr>
          <w:p w14:paraId="03DA4776" w14:textId="77777777" w:rsidR="00DA0040" w:rsidRPr="002F5F3A" w:rsidRDefault="00DA0040" w:rsidP="00657E9B">
            <w:pPr>
              <w:wordWrap/>
              <w:ind w:right="20"/>
              <w:rPr>
                <w:kern w:val="0"/>
              </w:rPr>
            </w:pPr>
            <w:r w:rsidRPr="002F5F3A">
              <w:rPr>
                <w:kern w:val="0"/>
              </w:rPr>
              <w:t xml:space="preserve">no snmp-server group </w:t>
            </w:r>
          </w:p>
          <w:p w14:paraId="67F43D3A" w14:textId="77777777" w:rsidR="00DA0040" w:rsidRPr="002F5F3A" w:rsidRDefault="00DA0040" w:rsidP="00657E9B">
            <w:pPr>
              <w:wordWrap/>
              <w:ind w:right="20"/>
              <w:rPr>
                <w:kern w:val="0"/>
              </w:rPr>
            </w:pPr>
            <w:r w:rsidRPr="002F5F3A">
              <w:rPr>
                <w:i/>
                <w:kern w:val="0"/>
              </w:rPr>
              <w:t>groupname</w:t>
            </w:r>
            <w:r w:rsidRPr="002F5F3A">
              <w:rPr>
                <w:kern w:val="0"/>
              </w:rPr>
              <w:t xml:space="preserve"> </w:t>
            </w:r>
          </w:p>
          <w:p w14:paraId="1FDDBF3A" w14:textId="77777777" w:rsidR="00DA0040" w:rsidRPr="002F5F3A" w:rsidRDefault="00DA0040" w:rsidP="00657E9B">
            <w:pPr>
              <w:wordWrap/>
              <w:ind w:right="20"/>
              <w:rPr>
                <w:kern w:val="0"/>
              </w:rPr>
            </w:pPr>
            <w:r w:rsidRPr="002F5F3A">
              <w:rPr>
                <w:kern w:val="0"/>
              </w:rPr>
              <w:t xml:space="preserve">{v1|v2c|v3 </w:t>
            </w:r>
            <w:r w:rsidRPr="002F5F3A">
              <w:rPr>
                <w:i/>
                <w:kern w:val="0"/>
              </w:rPr>
              <w:t>sec-level</w:t>
            </w:r>
            <w:r w:rsidRPr="002F5F3A">
              <w:rPr>
                <w:kern w:val="0"/>
              </w:rPr>
              <w:t>}</w:t>
            </w:r>
          </w:p>
        </w:tc>
        <w:tc>
          <w:tcPr>
            <w:tcW w:w="0" w:type="auto"/>
            <w:vAlign w:val="center"/>
          </w:tcPr>
          <w:p w14:paraId="18FDCFCA" w14:textId="77777777" w:rsidR="00DA0040" w:rsidRPr="002F5F3A" w:rsidRDefault="00DA0040" w:rsidP="006441DE">
            <w:pPr>
              <w:pStyle w:val="a9"/>
              <w:wordWrap/>
              <w:spacing w:line="240" w:lineRule="auto"/>
              <w:ind w:right="20"/>
              <w:rPr>
                <w:kern w:val="0"/>
              </w:rPr>
            </w:pPr>
            <w:r w:rsidRPr="002F5F3A">
              <w:rPr>
                <w:kern w:val="0"/>
              </w:rPr>
              <w:t>Deletes SNMP group</w:t>
            </w:r>
          </w:p>
        </w:tc>
        <w:tc>
          <w:tcPr>
            <w:tcW w:w="0" w:type="auto"/>
            <w:vAlign w:val="center"/>
          </w:tcPr>
          <w:p w14:paraId="5C19494E" w14:textId="77777777" w:rsidR="00DA0040" w:rsidRPr="002F5F3A" w:rsidRDefault="00DA0040" w:rsidP="00657E9B">
            <w:pPr>
              <w:wordWrap/>
              <w:ind w:right="20"/>
              <w:rPr>
                <w:kern w:val="0"/>
              </w:rPr>
            </w:pPr>
            <w:r w:rsidRPr="002F5F3A">
              <w:rPr>
                <w:kern w:val="0"/>
              </w:rPr>
              <w:t>Config</w:t>
            </w:r>
          </w:p>
        </w:tc>
      </w:tr>
      <w:tr w:rsidR="00DA0040" w:rsidRPr="002F5F3A" w14:paraId="6D63D5E8" w14:textId="77777777" w:rsidTr="00BF42F2">
        <w:trPr>
          <w:trHeight w:val="225"/>
        </w:trPr>
        <w:tc>
          <w:tcPr>
            <w:tcW w:w="0" w:type="auto"/>
            <w:vAlign w:val="center"/>
          </w:tcPr>
          <w:p w14:paraId="0A35F7A4" w14:textId="77777777" w:rsidR="00DA0040" w:rsidRPr="002F5F3A" w:rsidRDefault="00DA0040" w:rsidP="00657E9B">
            <w:pPr>
              <w:wordWrap/>
              <w:ind w:right="20"/>
              <w:rPr>
                <w:kern w:val="0"/>
              </w:rPr>
            </w:pPr>
            <w:r w:rsidRPr="002F5F3A">
              <w:rPr>
                <w:kern w:val="0"/>
              </w:rPr>
              <w:t>show snmp group</w:t>
            </w:r>
          </w:p>
        </w:tc>
        <w:tc>
          <w:tcPr>
            <w:tcW w:w="0" w:type="auto"/>
            <w:vAlign w:val="center"/>
          </w:tcPr>
          <w:p w14:paraId="536A1695" w14:textId="77777777" w:rsidR="00DA0040" w:rsidRPr="002F5F3A" w:rsidRDefault="00DA0040" w:rsidP="006441DE">
            <w:pPr>
              <w:pStyle w:val="a9"/>
              <w:wordWrap/>
              <w:spacing w:line="240" w:lineRule="auto"/>
              <w:ind w:right="20"/>
              <w:rPr>
                <w:kern w:val="0"/>
              </w:rPr>
            </w:pPr>
            <w:r w:rsidRPr="002F5F3A">
              <w:rPr>
                <w:kern w:val="0"/>
              </w:rPr>
              <w:t>Displays SNMP group</w:t>
            </w:r>
          </w:p>
        </w:tc>
        <w:tc>
          <w:tcPr>
            <w:tcW w:w="0" w:type="auto"/>
            <w:vAlign w:val="center"/>
          </w:tcPr>
          <w:p w14:paraId="27F14153" w14:textId="77777777" w:rsidR="00DA0040" w:rsidRPr="002F5F3A" w:rsidRDefault="00DA0040" w:rsidP="00657E9B">
            <w:pPr>
              <w:wordWrap/>
              <w:ind w:right="20"/>
              <w:rPr>
                <w:kern w:val="0"/>
              </w:rPr>
            </w:pPr>
            <w:r w:rsidRPr="002F5F3A">
              <w:t>Privileged</w:t>
            </w:r>
          </w:p>
        </w:tc>
      </w:tr>
      <w:tr w:rsidR="00DA0040" w:rsidRPr="002F5F3A" w14:paraId="6AA7CAD7" w14:textId="77777777" w:rsidTr="00BF42F2">
        <w:trPr>
          <w:trHeight w:val="225"/>
        </w:trPr>
        <w:tc>
          <w:tcPr>
            <w:tcW w:w="0" w:type="auto"/>
            <w:vAlign w:val="center"/>
          </w:tcPr>
          <w:p w14:paraId="2A120D6F" w14:textId="77777777" w:rsidR="00DA0040" w:rsidRPr="002F5F3A" w:rsidRDefault="00DA0040" w:rsidP="00657E9B">
            <w:pPr>
              <w:wordWrap/>
              <w:ind w:right="20"/>
              <w:rPr>
                <w:kern w:val="0"/>
              </w:rPr>
            </w:pPr>
            <w:r w:rsidRPr="002F5F3A">
              <w:rPr>
                <w:kern w:val="0"/>
              </w:rPr>
              <w:lastRenderedPageBreak/>
              <w:t xml:space="preserve">snmp-server user </w:t>
            </w:r>
            <w:r w:rsidRPr="002F5F3A">
              <w:rPr>
                <w:i/>
                <w:kern w:val="0"/>
              </w:rPr>
              <w:t>username</w:t>
            </w:r>
            <w:r w:rsidRPr="002F5F3A">
              <w:rPr>
                <w:kern w:val="0"/>
              </w:rPr>
              <w:t xml:space="preserve"> </w:t>
            </w:r>
            <w:r w:rsidRPr="002F5F3A">
              <w:rPr>
                <w:i/>
                <w:kern w:val="0"/>
              </w:rPr>
              <w:t>groupname</w:t>
            </w:r>
            <w:r w:rsidRPr="002F5F3A">
              <w:rPr>
                <w:kern w:val="0"/>
              </w:rPr>
              <w:t xml:space="preserve"> {v1|v2c|v3 </w:t>
            </w:r>
          </w:p>
          <w:p w14:paraId="119A2163" w14:textId="77777777" w:rsidR="00DA0040" w:rsidRPr="002F5F3A" w:rsidRDefault="00DA0040" w:rsidP="00657E9B">
            <w:pPr>
              <w:wordWrap/>
              <w:ind w:right="20"/>
              <w:rPr>
                <w:kern w:val="0"/>
              </w:rPr>
            </w:pPr>
            <w:r w:rsidRPr="002F5F3A">
              <w:rPr>
                <w:kern w:val="0"/>
              </w:rPr>
              <w:t xml:space="preserve">[auth (md5|sha) </w:t>
            </w:r>
            <w:r w:rsidRPr="002F5F3A">
              <w:rPr>
                <w:i/>
                <w:kern w:val="0"/>
              </w:rPr>
              <w:t>auth-passwd</w:t>
            </w:r>
            <w:r w:rsidRPr="002F5F3A">
              <w:rPr>
                <w:kern w:val="0"/>
              </w:rPr>
              <w:t>]</w:t>
            </w:r>
          </w:p>
          <w:p w14:paraId="60FF8012" w14:textId="77777777" w:rsidR="00DA0040" w:rsidRPr="002F5F3A" w:rsidRDefault="00DA0040" w:rsidP="00657E9B">
            <w:pPr>
              <w:wordWrap/>
              <w:ind w:right="20"/>
              <w:rPr>
                <w:kern w:val="0"/>
                <w:lang w:val="nb-NO"/>
              </w:rPr>
            </w:pPr>
            <w:r w:rsidRPr="002F5F3A">
              <w:rPr>
                <w:kern w:val="0"/>
                <w:lang w:val="nb-NO"/>
              </w:rPr>
              <w:t xml:space="preserve">[priv (des|aes) </w:t>
            </w:r>
            <w:r w:rsidRPr="002F5F3A">
              <w:rPr>
                <w:i/>
                <w:kern w:val="0"/>
                <w:lang w:val="nb-NO"/>
              </w:rPr>
              <w:t>priv-passwd</w:t>
            </w:r>
            <w:r w:rsidRPr="002F5F3A">
              <w:rPr>
                <w:kern w:val="0"/>
                <w:lang w:val="nb-NO"/>
              </w:rPr>
              <w:t>]</w:t>
            </w:r>
          </w:p>
          <w:p w14:paraId="44E119B7" w14:textId="77777777" w:rsidR="00DA0040" w:rsidRPr="002F5F3A" w:rsidRDefault="00DA0040" w:rsidP="00657E9B">
            <w:pPr>
              <w:wordWrap/>
              <w:ind w:right="20"/>
              <w:rPr>
                <w:kern w:val="0"/>
              </w:rPr>
            </w:pPr>
            <w:r w:rsidRPr="002F5F3A">
              <w:rPr>
                <w:kern w:val="0"/>
              </w:rPr>
              <w:t>[access &lt;1-99&gt;]}</w:t>
            </w:r>
          </w:p>
        </w:tc>
        <w:tc>
          <w:tcPr>
            <w:tcW w:w="0" w:type="auto"/>
            <w:vAlign w:val="center"/>
          </w:tcPr>
          <w:p w14:paraId="0AA45FE5" w14:textId="77777777" w:rsidR="00DA0040" w:rsidRPr="002F5F3A" w:rsidRDefault="00DA0040" w:rsidP="006441DE">
            <w:pPr>
              <w:pStyle w:val="a9"/>
              <w:wordWrap/>
              <w:spacing w:line="240" w:lineRule="auto"/>
              <w:ind w:right="20"/>
              <w:rPr>
                <w:kern w:val="0"/>
              </w:rPr>
            </w:pPr>
            <w:r w:rsidRPr="002F5F3A">
              <w:rPr>
                <w:kern w:val="0"/>
              </w:rPr>
              <w:t>Sets SNMP user</w:t>
            </w:r>
          </w:p>
          <w:p w14:paraId="5EFF8292" w14:textId="77777777"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User versions</w:t>
            </w:r>
          </w:p>
          <w:p w14:paraId="0B410597" w14:textId="77777777" w:rsidR="00DA0040" w:rsidRPr="002F5F3A" w:rsidRDefault="00DA0040" w:rsidP="006441DE">
            <w:pPr>
              <w:pStyle w:val="a9"/>
              <w:wordWrap/>
              <w:spacing w:line="240" w:lineRule="auto"/>
              <w:ind w:right="20"/>
              <w:rPr>
                <w:kern w:val="0"/>
              </w:rPr>
            </w:pPr>
            <w:proofErr w:type="gramStart"/>
            <w:r w:rsidRPr="002F5F3A">
              <w:rPr>
                <w:kern w:val="0"/>
              </w:rPr>
              <w:t>auth</w:t>
            </w:r>
            <w:proofErr w:type="gramEnd"/>
            <w:r w:rsidRPr="002F5F3A">
              <w:rPr>
                <w:kern w:val="0"/>
              </w:rPr>
              <w:t xml:space="preserve">: In the case of SNMPv3, the system can do user authentication and you can set MD5 or SHA with a specified method of encryption. </w:t>
            </w:r>
          </w:p>
          <w:p w14:paraId="58803092" w14:textId="77777777" w:rsidR="00DA0040" w:rsidRPr="002F5F3A" w:rsidRDefault="00DA0040" w:rsidP="006441DE">
            <w:pPr>
              <w:pStyle w:val="a9"/>
              <w:wordWrap/>
              <w:spacing w:line="240" w:lineRule="auto"/>
              <w:ind w:right="20"/>
              <w:rPr>
                <w:kern w:val="0"/>
              </w:rPr>
            </w:pPr>
            <w:r w:rsidRPr="002F5F3A">
              <w:rPr>
                <w:kern w:val="0"/>
              </w:rPr>
              <w:t>Auth-passwd: password setting for authentication.</w:t>
            </w:r>
          </w:p>
          <w:p w14:paraId="48D42C27"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proofErr w:type="gramStart"/>
            <w:r w:rsidR="00DA0040" w:rsidRPr="002F5F3A">
              <w:rPr>
                <w:i/>
                <w:kern w:val="0"/>
              </w:rPr>
              <w:t>priv</w:t>
            </w:r>
            <w:proofErr w:type="gramEnd"/>
            <w:r w:rsidR="00DA0040" w:rsidRPr="002F5F3A">
              <w:rPr>
                <w:i/>
                <w:kern w:val="0"/>
              </w:rPr>
              <w:t>:</w:t>
            </w:r>
            <w:r w:rsidR="00DA0040" w:rsidRPr="002F5F3A">
              <w:rPr>
                <w:kern w:val="0"/>
              </w:rPr>
              <w:t xml:space="preserve"> You can encrypt SNMP PDU, set DES or AES with the specified method of encryption.</w:t>
            </w:r>
          </w:p>
          <w:p w14:paraId="0EAEA937"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proofErr w:type="gramStart"/>
            <w:r w:rsidR="00DA0040" w:rsidRPr="002F5F3A">
              <w:rPr>
                <w:i/>
                <w:kern w:val="0"/>
              </w:rPr>
              <w:t>priv-passwd</w:t>
            </w:r>
            <w:proofErr w:type="gramEnd"/>
            <w:r w:rsidR="00DA0040" w:rsidRPr="002F5F3A">
              <w:rPr>
                <w:kern w:val="0"/>
              </w:rPr>
              <w:t>: Setting password for encryption.</w:t>
            </w:r>
          </w:p>
          <w:p w14:paraId="5D9E5CAC" w14:textId="77777777" w:rsidR="00DA0040" w:rsidRPr="002F5F3A" w:rsidRDefault="00DA0040" w:rsidP="006441DE">
            <w:pPr>
              <w:pStyle w:val="a9"/>
              <w:tabs>
                <w:tab w:val="num" w:pos="360"/>
              </w:tabs>
              <w:wordWrap/>
              <w:spacing w:line="240" w:lineRule="auto"/>
              <w:ind w:right="20" w:hanging="284"/>
              <w:rPr>
                <w:kern w:val="0"/>
              </w:rPr>
            </w:pPr>
          </w:p>
          <w:p w14:paraId="1F562D72" w14:textId="77777777" w:rsidR="00DA0040" w:rsidRPr="002F5F3A" w:rsidRDefault="006441DE" w:rsidP="006441DE">
            <w:pPr>
              <w:pStyle w:val="a9"/>
              <w:tabs>
                <w:tab w:val="num" w:pos="360"/>
              </w:tabs>
              <w:wordWrap/>
              <w:spacing w:line="240" w:lineRule="auto"/>
              <w:ind w:right="20" w:hanging="284"/>
              <w:rPr>
                <w:rStyle w:val="Charf5"/>
              </w:rPr>
            </w:pPr>
            <w:r>
              <w:rPr>
                <w:i/>
                <w:kern w:val="0"/>
              </w:rPr>
              <w:t xml:space="preserve">   </w:t>
            </w:r>
            <w:proofErr w:type="gramStart"/>
            <w:r w:rsidR="00DA0040" w:rsidRPr="002F5F3A">
              <w:rPr>
                <w:i/>
                <w:kern w:val="0"/>
              </w:rPr>
              <w:t>access</w:t>
            </w:r>
            <w:proofErr w:type="gramEnd"/>
            <w:r w:rsidR="00DA0040" w:rsidRPr="002F5F3A">
              <w:rPr>
                <w:i/>
                <w:kern w:val="0"/>
              </w:rPr>
              <w:t>:</w:t>
            </w:r>
            <w:r w:rsidR="00DA0040" w:rsidRPr="002F5F3A">
              <w:rPr>
                <w:kern w:val="0"/>
              </w:rPr>
              <w:t xml:space="preserve"> </w:t>
            </w:r>
            <w:r w:rsidR="00DA0040" w:rsidRPr="002F5F3A">
              <w:rPr>
                <w:rStyle w:val="Charf5"/>
              </w:rPr>
              <w:t>applies access-list about user.</w:t>
            </w:r>
          </w:p>
          <w:p w14:paraId="481A24A9" w14:textId="77777777" w:rsidR="00DA0040" w:rsidRPr="002F5F3A" w:rsidRDefault="006441DE" w:rsidP="006441DE">
            <w:pPr>
              <w:pStyle w:val="a9"/>
              <w:tabs>
                <w:tab w:val="num" w:pos="360"/>
              </w:tabs>
              <w:wordWrap/>
              <w:spacing w:line="240" w:lineRule="auto"/>
              <w:ind w:right="20" w:hanging="284"/>
            </w:pPr>
            <w:r>
              <w:rPr>
                <w:i/>
              </w:rPr>
              <w:t xml:space="preserve">   </w:t>
            </w:r>
            <w:r w:rsidR="00DA0040" w:rsidRPr="002F5F3A">
              <w:rPr>
                <w:i/>
              </w:rPr>
              <w:t>&lt;1-99&gt; :</w:t>
            </w:r>
            <w:r w:rsidR="00DA0040" w:rsidRPr="002F5F3A">
              <w:rPr>
                <w:rStyle w:val="Charf5"/>
              </w:rPr>
              <w:t xml:space="preserve"> IP standard access list</w:t>
            </w:r>
          </w:p>
        </w:tc>
        <w:tc>
          <w:tcPr>
            <w:tcW w:w="0" w:type="auto"/>
            <w:vAlign w:val="center"/>
          </w:tcPr>
          <w:p w14:paraId="2DFD54B7" w14:textId="77777777" w:rsidR="00DA0040" w:rsidRPr="002F5F3A" w:rsidRDefault="00DA0040" w:rsidP="00657E9B">
            <w:pPr>
              <w:wordWrap/>
              <w:ind w:right="20"/>
              <w:rPr>
                <w:kern w:val="0"/>
              </w:rPr>
            </w:pPr>
            <w:r w:rsidRPr="002F5F3A">
              <w:rPr>
                <w:kern w:val="0"/>
              </w:rPr>
              <w:t>Config</w:t>
            </w:r>
          </w:p>
        </w:tc>
      </w:tr>
      <w:tr w:rsidR="00DA0040" w:rsidRPr="002F5F3A" w14:paraId="075D5D3B" w14:textId="77777777" w:rsidTr="00BF42F2">
        <w:trPr>
          <w:trHeight w:val="225"/>
        </w:trPr>
        <w:tc>
          <w:tcPr>
            <w:tcW w:w="0" w:type="auto"/>
            <w:vAlign w:val="center"/>
          </w:tcPr>
          <w:p w14:paraId="421D9C8E" w14:textId="77777777" w:rsidR="00DA0040" w:rsidRPr="002F5F3A" w:rsidRDefault="00DA0040" w:rsidP="00657E9B">
            <w:pPr>
              <w:wordWrap/>
              <w:ind w:right="20"/>
              <w:rPr>
                <w:kern w:val="0"/>
              </w:rPr>
            </w:pPr>
            <w:r w:rsidRPr="002F5F3A">
              <w:rPr>
                <w:kern w:val="0"/>
              </w:rPr>
              <w:t xml:space="preserve">no snmp-server user </w:t>
            </w:r>
            <w:r w:rsidRPr="002F5F3A">
              <w:rPr>
                <w:i/>
                <w:kern w:val="0"/>
              </w:rPr>
              <w:t>username</w:t>
            </w:r>
            <w:r w:rsidRPr="002F5F3A">
              <w:rPr>
                <w:kern w:val="0"/>
              </w:rPr>
              <w:t xml:space="preserve"> </w:t>
            </w:r>
            <w:r w:rsidRPr="002F5F3A">
              <w:rPr>
                <w:i/>
                <w:kern w:val="0"/>
              </w:rPr>
              <w:t>groupname</w:t>
            </w:r>
            <w:r w:rsidRPr="002F5F3A">
              <w:rPr>
                <w:kern w:val="0"/>
              </w:rPr>
              <w:t xml:space="preserve"> {v1|v2c|v3}</w:t>
            </w:r>
          </w:p>
        </w:tc>
        <w:tc>
          <w:tcPr>
            <w:tcW w:w="0" w:type="auto"/>
            <w:vAlign w:val="center"/>
          </w:tcPr>
          <w:p w14:paraId="050BD67F" w14:textId="77777777" w:rsidR="00DA0040" w:rsidRPr="002F5F3A" w:rsidRDefault="00DA0040" w:rsidP="006441DE">
            <w:pPr>
              <w:pStyle w:val="a9"/>
              <w:wordWrap/>
              <w:spacing w:line="240" w:lineRule="auto"/>
              <w:ind w:right="20"/>
              <w:rPr>
                <w:kern w:val="0"/>
              </w:rPr>
            </w:pPr>
            <w:r w:rsidRPr="002F5F3A">
              <w:rPr>
                <w:kern w:val="0"/>
              </w:rPr>
              <w:t>Removes SNMP user</w:t>
            </w:r>
          </w:p>
        </w:tc>
        <w:tc>
          <w:tcPr>
            <w:tcW w:w="0" w:type="auto"/>
            <w:vAlign w:val="center"/>
          </w:tcPr>
          <w:p w14:paraId="3230709F" w14:textId="77777777" w:rsidR="00DA0040" w:rsidRPr="002F5F3A" w:rsidRDefault="00DA0040" w:rsidP="00657E9B">
            <w:pPr>
              <w:wordWrap/>
              <w:ind w:right="20"/>
              <w:rPr>
                <w:kern w:val="0"/>
              </w:rPr>
            </w:pPr>
            <w:r w:rsidRPr="002F5F3A">
              <w:rPr>
                <w:kern w:val="0"/>
              </w:rPr>
              <w:t>Config</w:t>
            </w:r>
          </w:p>
        </w:tc>
      </w:tr>
      <w:tr w:rsidR="00DA0040" w:rsidRPr="002F5F3A" w14:paraId="03527A95" w14:textId="77777777" w:rsidTr="00BF42F2">
        <w:trPr>
          <w:trHeight w:val="225"/>
        </w:trPr>
        <w:tc>
          <w:tcPr>
            <w:tcW w:w="0" w:type="auto"/>
            <w:vAlign w:val="center"/>
          </w:tcPr>
          <w:p w14:paraId="23CE4F44" w14:textId="77777777" w:rsidR="00DA0040" w:rsidRPr="002F5F3A" w:rsidRDefault="00DA0040" w:rsidP="00657E9B">
            <w:pPr>
              <w:wordWrap/>
              <w:ind w:right="20"/>
              <w:rPr>
                <w:kern w:val="0"/>
              </w:rPr>
            </w:pPr>
            <w:r w:rsidRPr="002F5F3A">
              <w:rPr>
                <w:kern w:val="0"/>
              </w:rPr>
              <w:t>show snmp user</w:t>
            </w:r>
          </w:p>
        </w:tc>
        <w:tc>
          <w:tcPr>
            <w:tcW w:w="0" w:type="auto"/>
            <w:vAlign w:val="center"/>
          </w:tcPr>
          <w:p w14:paraId="3CC3AB56" w14:textId="77777777" w:rsidR="00DA0040" w:rsidRPr="002F5F3A" w:rsidRDefault="00DA0040" w:rsidP="006441DE">
            <w:pPr>
              <w:pStyle w:val="a9"/>
              <w:wordWrap/>
              <w:spacing w:line="240" w:lineRule="auto"/>
              <w:ind w:right="20"/>
              <w:rPr>
                <w:kern w:val="0"/>
              </w:rPr>
            </w:pPr>
            <w:r w:rsidRPr="002F5F3A">
              <w:rPr>
                <w:kern w:val="0"/>
              </w:rPr>
              <w:t>Shows SNMP user.</w:t>
            </w:r>
          </w:p>
        </w:tc>
        <w:tc>
          <w:tcPr>
            <w:tcW w:w="0" w:type="auto"/>
            <w:vAlign w:val="center"/>
          </w:tcPr>
          <w:p w14:paraId="3990CE98" w14:textId="77777777" w:rsidR="00DA0040" w:rsidRPr="002F5F3A" w:rsidRDefault="00DA0040" w:rsidP="00657E9B">
            <w:pPr>
              <w:wordWrap/>
              <w:ind w:right="20"/>
              <w:rPr>
                <w:kern w:val="0"/>
              </w:rPr>
            </w:pPr>
            <w:r w:rsidRPr="002F5F3A">
              <w:t>Privileged</w:t>
            </w:r>
          </w:p>
        </w:tc>
      </w:tr>
      <w:tr w:rsidR="00DA0040" w:rsidRPr="002F5F3A" w14:paraId="3BB4984E" w14:textId="77777777" w:rsidTr="00175A0B">
        <w:trPr>
          <w:trHeight w:val="2258"/>
        </w:trPr>
        <w:tc>
          <w:tcPr>
            <w:tcW w:w="0" w:type="auto"/>
            <w:vAlign w:val="center"/>
          </w:tcPr>
          <w:p w14:paraId="0E35660C" w14:textId="77777777" w:rsidR="00DA0040" w:rsidRPr="002F5F3A" w:rsidRDefault="00DA0040" w:rsidP="00657E9B">
            <w:pPr>
              <w:wordWrap/>
              <w:ind w:right="20"/>
              <w:rPr>
                <w:kern w:val="0"/>
              </w:rPr>
            </w:pPr>
            <w:r w:rsidRPr="002F5F3A">
              <w:rPr>
                <w:kern w:val="0"/>
              </w:rPr>
              <w:t xml:space="preserve">snmp-server view </w:t>
            </w:r>
            <w:r w:rsidRPr="002F5F3A">
              <w:rPr>
                <w:i/>
                <w:kern w:val="0"/>
              </w:rPr>
              <w:t>viewname</w:t>
            </w:r>
            <w:r w:rsidRPr="002F5F3A">
              <w:rPr>
                <w:kern w:val="0"/>
              </w:rPr>
              <w:t xml:space="preserve"> </w:t>
            </w:r>
            <w:r w:rsidRPr="002F5F3A">
              <w:rPr>
                <w:i/>
                <w:kern w:val="0"/>
              </w:rPr>
              <w:t>viewoid</w:t>
            </w:r>
            <w:r w:rsidRPr="002F5F3A">
              <w:rPr>
                <w:kern w:val="0"/>
              </w:rPr>
              <w:t xml:space="preserve"> {excluded|included}</w:t>
            </w:r>
          </w:p>
        </w:tc>
        <w:tc>
          <w:tcPr>
            <w:tcW w:w="0" w:type="auto"/>
            <w:vAlign w:val="center"/>
          </w:tcPr>
          <w:p w14:paraId="31988B84" w14:textId="77777777" w:rsidR="00DA0040" w:rsidRPr="002F5F3A" w:rsidRDefault="00DA0040" w:rsidP="006441DE">
            <w:pPr>
              <w:pStyle w:val="a9"/>
              <w:wordWrap/>
              <w:spacing w:line="240" w:lineRule="auto"/>
              <w:ind w:right="20"/>
              <w:rPr>
                <w:kern w:val="0"/>
              </w:rPr>
            </w:pPr>
            <w:r w:rsidRPr="002F5F3A">
              <w:rPr>
                <w:kern w:val="0"/>
              </w:rPr>
              <w:t>Sets SNMP view.</w:t>
            </w:r>
          </w:p>
          <w:p w14:paraId="442D176D" w14:textId="77777777" w:rsidR="00DA0040" w:rsidRPr="002F5F3A" w:rsidRDefault="00DA0040" w:rsidP="006441DE">
            <w:pPr>
              <w:pStyle w:val="a9"/>
              <w:wordWrap/>
              <w:spacing w:line="240" w:lineRule="auto"/>
              <w:ind w:right="20"/>
              <w:rPr>
                <w:kern w:val="0"/>
              </w:rPr>
            </w:pPr>
          </w:p>
          <w:p w14:paraId="10E88D96" w14:textId="77777777" w:rsidR="00DA0040" w:rsidRPr="002F5F3A" w:rsidRDefault="006441DE" w:rsidP="006441DE">
            <w:pPr>
              <w:pStyle w:val="a9"/>
              <w:tabs>
                <w:tab w:val="num" w:pos="360"/>
              </w:tabs>
              <w:wordWrap/>
              <w:spacing w:line="240" w:lineRule="auto"/>
              <w:ind w:right="20" w:hanging="284"/>
              <w:rPr>
                <w:kern w:val="0"/>
              </w:rPr>
            </w:pPr>
            <w:r>
              <w:rPr>
                <w:i/>
                <w:kern w:val="0"/>
              </w:rPr>
              <w:t xml:space="preserve">   </w:t>
            </w:r>
            <w:proofErr w:type="gramStart"/>
            <w:r w:rsidR="00DA0040" w:rsidRPr="002F5F3A">
              <w:rPr>
                <w:i/>
                <w:kern w:val="0"/>
              </w:rPr>
              <w:t>viewoid</w:t>
            </w:r>
            <w:proofErr w:type="gramEnd"/>
            <w:r w:rsidR="00DA0040" w:rsidRPr="002F5F3A">
              <w:rPr>
                <w:kern w:val="0"/>
              </w:rPr>
              <w:t xml:space="preserve">: Designates scope of MIB that can do read / write function with User or community and can designate MIB name or OID. </w:t>
            </w:r>
          </w:p>
          <w:p w14:paraId="448C76ED" w14:textId="77777777" w:rsidR="00DA0040" w:rsidRPr="002F5F3A" w:rsidRDefault="00DA0040" w:rsidP="006441DE">
            <w:pPr>
              <w:pStyle w:val="a9"/>
              <w:tabs>
                <w:tab w:val="num" w:pos="360"/>
              </w:tabs>
              <w:wordWrap/>
              <w:spacing w:line="240" w:lineRule="auto"/>
              <w:ind w:right="20"/>
              <w:rPr>
                <w:kern w:val="0"/>
              </w:rPr>
            </w:pPr>
            <w:proofErr w:type="gramStart"/>
            <w:r w:rsidRPr="002F5F3A">
              <w:rPr>
                <w:kern w:val="0"/>
              </w:rPr>
              <w:t>excluded</w:t>
            </w:r>
            <w:proofErr w:type="gramEnd"/>
            <w:r w:rsidRPr="002F5F3A">
              <w:rPr>
                <w:kern w:val="0"/>
              </w:rPr>
              <w:t>| included: Sets viewoid as excluded or included.</w:t>
            </w:r>
          </w:p>
        </w:tc>
        <w:tc>
          <w:tcPr>
            <w:tcW w:w="0" w:type="auto"/>
            <w:vAlign w:val="center"/>
          </w:tcPr>
          <w:p w14:paraId="5BBB4E38" w14:textId="77777777" w:rsidR="00DA0040" w:rsidRPr="002F5F3A" w:rsidRDefault="00DA0040" w:rsidP="00657E9B">
            <w:pPr>
              <w:wordWrap/>
              <w:ind w:right="20"/>
              <w:rPr>
                <w:kern w:val="0"/>
              </w:rPr>
            </w:pPr>
            <w:r w:rsidRPr="002F5F3A">
              <w:rPr>
                <w:kern w:val="0"/>
              </w:rPr>
              <w:t>Config</w:t>
            </w:r>
          </w:p>
        </w:tc>
      </w:tr>
      <w:tr w:rsidR="00DA0040" w:rsidRPr="002F5F3A" w14:paraId="7546085E" w14:textId="77777777" w:rsidTr="00BF42F2">
        <w:trPr>
          <w:trHeight w:val="225"/>
        </w:trPr>
        <w:tc>
          <w:tcPr>
            <w:tcW w:w="0" w:type="auto"/>
            <w:vAlign w:val="center"/>
          </w:tcPr>
          <w:p w14:paraId="1A43B9A3" w14:textId="77777777" w:rsidR="00DA0040" w:rsidRPr="002F5F3A" w:rsidRDefault="00DA0040" w:rsidP="00657E9B">
            <w:pPr>
              <w:wordWrap/>
              <w:ind w:right="20"/>
              <w:rPr>
                <w:kern w:val="0"/>
              </w:rPr>
            </w:pPr>
            <w:r w:rsidRPr="002F5F3A">
              <w:rPr>
                <w:kern w:val="0"/>
              </w:rPr>
              <w:t xml:space="preserve">no snmp-server view </w:t>
            </w:r>
            <w:r w:rsidRPr="002F5F3A">
              <w:rPr>
                <w:i/>
                <w:kern w:val="0"/>
              </w:rPr>
              <w:t>viewname</w:t>
            </w:r>
          </w:p>
          <w:p w14:paraId="333558C4" w14:textId="77777777" w:rsidR="00DA0040" w:rsidRPr="002F5F3A" w:rsidRDefault="00DA0040" w:rsidP="00657E9B">
            <w:pPr>
              <w:wordWrap/>
              <w:ind w:right="20"/>
              <w:rPr>
                <w:kern w:val="0"/>
              </w:rPr>
            </w:pPr>
            <w:r w:rsidRPr="002F5F3A">
              <w:rPr>
                <w:i/>
                <w:kern w:val="0"/>
              </w:rPr>
              <w:t>viewoid</w:t>
            </w:r>
          </w:p>
        </w:tc>
        <w:tc>
          <w:tcPr>
            <w:tcW w:w="0" w:type="auto"/>
            <w:vAlign w:val="center"/>
          </w:tcPr>
          <w:p w14:paraId="209B13AC" w14:textId="77777777" w:rsidR="00DA0040" w:rsidRPr="002F5F3A" w:rsidRDefault="00DA0040" w:rsidP="006441DE">
            <w:pPr>
              <w:pStyle w:val="a9"/>
              <w:wordWrap/>
              <w:spacing w:line="240" w:lineRule="auto"/>
              <w:ind w:right="20"/>
              <w:rPr>
                <w:kern w:val="0"/>
              </w:rPr>
            </w:pPr>
            <w:r w:rsidRPr="002F5F3A">
              <w:rPr>
                <w:kern w:val="0"/>
              </w:rPr>
              <w:t>Deletes SNMP view</w:t>
            </w:r>
          </w:p>
        </w:tc>
        <w:tc>
          <w:tcPr>
            <w:tcW w:w="0" w:type="auto"/>
            <w:vAlign w:val="center"/>
          </w:tcPr>
          <w:p w14:paraId="784E775C" w14:textId="77777777" w:rsidR="00DA0040" w:rsidRPr="002F5F3A" w:rsidRDefault="00DA0040" w:rsidP="00657E9B">
            <w:pPr>
              <w:wordWrap/>
              <w:ind w:right="20"/>
              <w:rPr>
                <w:kern w:val="0"/>
              </w:rPr>
            </w:pPr>
            <w:r w:rsidRPr="002F5F3A">
              <w:rPr>
                <w:kern w:val="0"/>
              </w:rPr>
              <w:t>Config</w:t>
            </w:r>
          </w:p>
        </w:tc>
      </w:tr>
    </w:tbl>
    <w:p w14:paraId="1ABBF968" w14:textId="77777777" w:rsidR="00DA0040" w:rsidRPr="00D867F8" w:rsidRDefault="00DA0040" w:rsidP="00657E9B">
      <w:pPr>
        <w:pStyle w:val="3"/>
        <w:ind w:left="0" w:right="20"/>
      </w:pPr>
      <w:bookmarkStart w:id="378" w:name="_Toc337198323"/>
      <w:bookmarkStart w:id="379" w:name="_Toc348625854"/>
      <w:bookmarkStart w:id="380" w:name="_Toc444694913"/>
      <w:r w:rsidRPr="00D867F8">
        <w:t>SNMP engineID</w:t>
      </w:r>
      <w:bookmarkEnd w:id="378"/>
      <w:bookmarkEnd w:id="379"/>
      <w:bookmarkEnd w:id="380"/>
      <w:r w:rsidRPr="00D867F8">
        <w:t xml:space="preserve"> </w:t>
      </w:r>
    </w:p>
    <w:p w14:paraId="385BDCFA" w14:textId="77777777" w:rsidR="00DA0040" w:rsidRPr="002F5F3A" w:rsidRDefault="00DA0040" w:rsidP="00657E9B">
      <w:pPr>
        <w:pStyle w:val="a3"/>
        <w:ind w:left="0" w:right="20"/>
        <w:rPr>
          <w:rFonts w:cs="Arial"/>
        </w:rPr>
      </w:pPr>
      <w:r w:rsidRPr="002F5F3A">
        <w:rPr>
          <w:rFonts w:cs="Arial"/>
        </w:rPr>
        <w:t>The following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700204E9" w14:textId="77777777" w:rsidTr="00BF42F2">
        <w:tc>
          <w:tcPr>
            <w:tcW w:w="8820" w:type="dxa"/>
            <w:shd w:val="clear" w:color="auto" w:fill="auto"/>
          </w:tcPr>
          <w:p w14:paraId="373946A0" w14:textId="77777777" w:rsidR="00DA0040" w:rsidRPr="002F5F3A" w:rsidRDefault="00DA0040" w:rsidP="00657E9B">
            <w:pPr>
              <w:pStyle w:val="aa"/>
              <w:ind w:right="20"/>
            </w:pPr>
            <w:r w:rsidRPr="002F5F3A">
              <w:t xml:space="preserve">Switch# </w:t>
            </w:r>
            <w:r w:rsidRPr="002F5F3A">
              <w:rPr>
                <w:b/>
              </w:rPr>
              <w:t>show snmp engineID</w:t>
            </w:r>
            <w:r w:rsidRPr="002F5F3A">
              <w:t xml:space="preserve"> </w:t>
            </w:r>
          </w:p>
          <w:p w14:paraId="2B573FDE" w14:textId="77777777" w:rsidR="00DA0040" w:rsidRPr="002F5F3A" w:rsidRDefault="00DA0040" w:rsidP="00657E9B">
            <w:pPr>
              <w:pStyle w:val="aa"/>
              <w:ind w:right="20"/>
            </w:pPr>
            <w:r w:rsidRPr="002F5F3A">
              <w:t>Local SNMP engineID: 0x80001f8880236ed0864b7a760f</w:t>
            </w:r>
          </w:p>
          <w:p w14:paraId="4D39F606" w14:textId="77777777" w:rsidR="00DA0040" w:rsidRPr="002F5F3A" w:rsidRDefault="00DA0040" w:rsidP="00657E9B">
            <w:pPr>
              <w:pStyle w:val="aa"/>
              <w:ind w:right="20"/>
            </w:pPr>
            <w:r w:rsidRPr="002F5F3A">
              <w:t>Switch#configure terminal</w:t>
            </w:r>
            <w:r w:rsidRPr="002F5F3A">
              <w:br/>
              <w:t xml:space="preserve">Switch(config)# </w:t>
            </w:r>
            <w:r w:rsidRPr="002F5F3A">
              <w:rPr>
                <w:b/>
              </w:rPr>
              <w:t>snmp-server engineID 0x1234567890</w:t>
            </w:r>
          </w:p>
          <w:p w14:paraId="43A01DDE" w14:textId="77777777" w:rsidR="00DA0040" w:rsidRPr="002F5F3A" w:rsidRDefault="00DA0040" w:rsidP="00657E9B">
            <w:pPr>
              <w:pStyle w:val="aa"/>
              <w:ind w:right="20"/>
            </w:pPr>
            <w:r w:rsidRPr="002F5F3A">
              <w:t xml:space="preserve">Switch(config)# </w:t>
            </w:r>
            <w:r w:rsidRPr="002F5F3A">
              <w:rPr>
                <w:b/>
              </w:rPr>
              <w:t>exit</w:t>
            </w:r>
          </w:p>
          <w:p w14:paraId="70A6B7BF" w14:textId="77777777" w:rsidR="00DA0040" w:rsidRPr="002F5F3A" w:rsidRDefault="00DA0040" w:rsidP="00657E9B">
            <w:pPr>
              <w:pStyle w:val="aa"/>
              <w:ind w:right="20"/>
            </w:pPr>
            <w:r w:rsidRPr="002F5F3A">
              <w:t>Switch#</w:t>
            </w:r>
          </w:p>
          <w:p w14:paraId="46E3FC05" w14:textId="77777777" w:rsidR="00DA0040" w:rsidRPr="002F5F3A" w:rsidRDefault="00DA0040" w:rsidP="00657E9B">
            <w:pPr>
              <w:pStyle w:val="aa"/>
              <w:ind w:right="20"/>
            </w:pPr>
            <w:r w:rsidRPr="002F5F3A">
              <w:t xml:space="preserve">Switch# </w:t>
            </w:r>
            <w:r w:rsidRPr="002F5F3A">
              <w:rPr>
                <w:b/>
              </w:rPr>
              <w:t>show snmp engineID</w:t>
            </w:r>
            <w:r w:rsidRPr="002F5F3A">
              <w:t xml:space="preserve"> </w:t>
            </w:r>
          </w:p>
          <w:p w14:paraId="3348195E" w14:textId="77777777" w:rsidR="00DA0040" w:rsidRPr="002F5F3A" w:rsidRDefault="00DA0040" w:rsidP="00657E9B">
            <w:pPr>
              <w:pStyle w:val="aa"/>
              <w:ind w:right="20"/>
            </w:pPr>
            <w:r w:rsidRPr="002F5F3A">
              <w:t>Local SNMP engineID: 0x123456789</w:t>
            </w:r>
            <w:r w:rsidR="007E0D58">
              <w:t>0</w:t>
            </w:r>
          </w:p>
        </w:tc>
      </w:tr>
    </w:tbl>
    <w:p w14:paraId="18834FB7" w14:textId="77777777" w:rsidR="005D69B1" w:rsidRDefault="005D69B1" w:rsidP="00657E9B">
      <w:pPr>
        <w:pStyle w:val="3"/>
        <w:ind w:left="0" w:right="20"/>
      </w:pPr>
      <w:bookmarkStart w:id="381" w:name="_Toc337198324"/>
      <w:bookmarkStart w:id="382" w:name="_Toc348625855"/>
    </w:p>
    <w:p w14:paraId="0095D6B5" w14:textId="77777777" w:rsidR="004635D0" w:rsidRDefault="004635D0" w:rsidP="004635D0"/>
    <w:p w14:paraId="0F5A8C36" w14:textId="77777777" w:rsidR="004635D0" w:rsidRPr="004635D0" w:rsidRDefault="004635D0" w:rsidP="004635D0"/>
    <w:p w14:paraId="1FC1BEC6" w14:textId="77777777" w:rsidR="00DA0040" w:rsidRPr="00D867F8" w:rsidRDefault="00DA0040" w:rsidP="00657E9B">
      <w:pPr>
        <w:pStyle w:val="3"/>
        <w:ind w:left="0" w:right="20"/>
      </w:pPr>
      <w:bookmarkStart w:id="383" w:name="_Toc444694914"/>
      <w:r w:rsidRPr="00D867F8">
        <w:lastRenderedPageBreak/>
        <w:t>User of SNMPv3</w:t>
      </w:r>
      <w:bookmarkEnd w:id="381"/>
      <w:bookmarkEnd w:id="382"/>
      <w:bookmarkEnd w:id="383"/>
      <w:r w:rsidRPr="00D867F8">
        <w:t xml:space="preserve"> </w:t>
      </w:r>
    </w:p>
    <w:p w14:paraId="66C07806" w14:textId="77777777" w:rsidR="00DA0040" w:rsidRPr="002F5F3A" w:rsidRDefault="00DA0040" w:rsidP="00657E9B">
      <w:pPr>
        <w:pStyle w:val="a3"/>
        <w:ind w:left="0" w:right="20"/>
        <w:rPr>
          <w:rFonts w:cs="Arial"/>
        </w:rPr>
      </w:pPr>
      <w:r w:rsidRPr="002F5F3A">
        <w:rPr>
          <w:rFonts w:cs="Arial"/>
        </w:rPr>
        <w:t xml:space="preserve">The following example shows how to make </w:t>
      </w:r>
      <w:r w:rsidRPr="002F5F3A">
        <w:rPr>
          <w:rFonts w:cs="Arial"/>
        </w:rPr>
        <w:t>‘</w:t>
      </w:r>
      <w:r w:rsidRPr="002F5F3A">
        <w:rPr>
          <w:rFonts w:cs="Arial"/>
        </w:rPr>
        <w:t>testuser</w:t>
      </w:r>
      <w:r w:rsidRPr="002F5F3A">
        <w:rPr>
          <w:rFonts w:cs="Arial"/>
        </w:rPr>
        <w:t>’</w:t>
      </w:r>
      <w:r w:rsidRPr="002F5F3A">
        <w:rPr>
          <w:rFonts w:cs="Arial"/>
        </w:rPr>
        <w:t xml:space="preserve"> user that does authentication and encryption. </w:t>
      </w:r>
      <w:r w:rsidRPr="002F5F3A">
        <w:rPr>
          <w:rFonts w:cs="Arial"/>
          <w:b/>
        </w:rPr>
        <w:t>‘</w:t>
      </w:r>
      <w:r w:rsidRPr="002F5F3A">
        <w:rPr>
          <w:rFonts w:cs="Arial"/>
          <w:b/>
        </w:rPr>
        <w:t>testgroup</w:t>
      </w:r>
      <w:r w:rsidRPr="002F5F3A">
        <w:rPr>
          <w:rFonts w:cs="Arial"/>
          <w:b/>
        </w:rPr>
        <w:t>’</w:t>
      </w:r>
      <w:r w:rsidRPr="002F5F3A">
        <w:rPr>
          <w:rFonts w:cs="Arial"/>
        </w:rPr>
        <w:t xml:space="preserve"> includes </w:t>
      </w:r>
      <w:r w:rsidRPr="002F5F3A">
        <w:rPr>
          <w:rFonts w:cs="Arial"/>
        </w:rPr>
        <w:t>‘</w:t>
      </w:r>
      <w:r w:rsidRPr="002F5F3A">
        <w:rPr>
          <w:rFonts w:cs="Arial"/>
        </w:rPr>
        <w:t>testuser</w:t>
      </w:r>
      <w:r w:rsidRPr="002F5F3A">
        <w:rPr>
          <w:rFonts w:cs="Arial"/>
        </w:rPr>
        <w:t>’</w:t>
      </w:r>
      <w:r w:rsidRPr="002F5F3A">
        <w:rPr>
          <w:rFonts w:cs="Arial"/>
        </w:rPr>
        <w:t xml:space="preserve">, it applies </w:t>
      </w:r>
      <w:r w:rsidRPr="002F5F3A">
        <w:rPr>
          <w:rFonts w:cs="Arial"/>
        </w:rPr>
        <w:t>‘</w:t>
      </w:r>
      <w:r w:rsidRPr="002F5F3A">
        <w:rPr>
          <w:rFonts w:cs="Arial"/>
        </w:rPr>
        <w:t>testview</w:t>
      </w:r>
      <w:r w:rsidRPr="002F5F3A">
        <w:rPr>
          <w:rFonts w:cs="Arial"/>
        </w:rPr>
        <w:t>’</w:t>
      </w:r>
      <w:r w:rsidRPr="002F5F3A">
        <w:rPr>
          <w:rFonts w:cs="Arial"/>
        </w:rPr>
        <w:t xml:space="preserve">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DA0040" w:rsidRPr="002F5F3A" w14:paraId="2C0C890B" w14:textId="77777777" w:rsidTr="00BF42F2">
        <w:tc>
          <w:tcPr>
            <w:tcW w:w="8820" w:type="dxa"/>
            <w:shd w:val="clear" w:color="auto" w:fill="auto"/>
          </w:tcPr>
          <w:p w14:paraId="00C96852" w14:textId="77777777" w:rsidR="00DA0040" w:rsidRPr="002F5F3A" w:rsidRDefault="00DA0040" w:rsidP="00657E9B">
            <w:pPr>
              <w:pStyle w:val="aa"/>
              <w:ind w:right="20"/>
              <w:rPr>
                <w:bCs/>
                <w:kern w:val="0"/>
              </w:rPr>
            </w:pPr>
            <w:r w:rsidRPr="002F5F3A">
              <w:t xml:space="preserve">Switch# </w:t>
            </w:r>
            <w:r w:rsidRPr="002F5F3A">
              <w:rPr>
                <w:b/>
                <w:bCs/>
                <w:kern w:val="0"/>
              </w:rPr>
              <w:t>configure terminal</w:t>
            </w:r>
          </w:p>
          <w:p w14:paraId="49B3BD66" w14:textId="77777777" w:rsidR="00DA0040" w:rsidRPr="002F5F3A" w:rsidRDefault="00DA0040" w:rsidP="00657E9B">
            <w:pPr>
              <w:pStyle w:val="aa"/>
              <w:ind w:right="20"/>
            </w:pPr>
            <w:r w:rsidRPr="002F5F3A">
              <w:t xml:space="preserve">Switch(config)# </w:t>
            </w:r>
            <w:r w:rsidRPr="002F5F3A">
              <w:rPr>
                <w:b/>
              </w:rPr>
              <w:t>snmp-server user testuser testgroup v3 auth md5 mysecretpass</w:t>
            </w:r>
            <w:r w:rsidRPr="002F5F3A">
              <w:t xml:space="preserve"> </w:t>
            </w:r>
            <w:r w:rsidRPr="002F5F3A">
              <w:rPr>
                <w:b/>
              </w:rPr>
              <w:t>priv des myprivpass</w:t>
            </w:r>
          </w:p>
          <w:p w14:paraId="0F75C0F5" w14:textId="77777777" w:rsidR="00DA0040" w:rsidRPr="002F5F3A" w:rsidRDefault="00DA0040" w:rsidP="00657E9B">
            <w:pPr>
              <w:pStyle w:val="aa"/>
              <w:ind w:right="20"/>
            </w:pPr>
            <w:r w:rsidRPr="002F5F3A">
              <w:t xml:space="preserve">Switch(config)# </w:t>
            </w:r>
            <w:r w:rsidRPr="002F5F3A">
              <w:rPr>
                <w:b/>
              </w:rPr>
              <w:t>snmp-server group testgroup v3 priv read testview write</w:t>
            </w:r>
            <w:r w:rsidRPr="002F5F3A">
              <w:t xml:space="preserve"> </w:t>
            </w:r>
            <w:r w:rsidRPr="002F5F3A">
              <w:rPr>
                <w:b/>
              </w:rPr>
              <w:t>testview</w:t>
            </w:r>
          </w:p>
          <w:p w14:paraId="33784036" w14:textId="77777777" w:rsidR="00DA0040" w:rsidRPr="002F5F3A" w:rsidRDefault="00DA0040" w:rsidP="00657E9B">
            <w:pPr>
              <w:pStyle w:val="aa"/>
              <w:ind w:right="20"/>
            </w:pPr>
            <w:r w:rsidRPr="002F5F3A">
              <w:t xml:space="preserve">Switch(config)# </w:t>
            </w:r>
            <w:r w:rsidRPr="002F5F3A">
              <w:rPr>
                <w:b/>
              </w:rPr>
              <w:t>snmp-server view testview 1.3.6.1 included</w:t>
            </w:r>
          </w:p>
          <w:p w14:paraId="27441CDA" w14:textId="77777777" w:rsidR="00DA0040" w:rsidRPr="002F5F3A" w:rsidRDefault="00DA0040" w:rsidP="00657E9B">
            <w:pPr>
              <w:pStyle w:val="aa"/>
              <w:ind w:right="20"/>
            </w:pPr>
            <w:r w:rsidRPr="002F5F3A">
              <w:t xml:space="preserve">Switch(config)# </w:t>
            </w:r>
            <w:r w:rsidRPr="002F5F3A">
              <w:rPr>
                <w:b/>
              </w:rPr>
              <w:t>snmp-server view testview 1.3.6.1.2.1.2.2.1 excluded</w:t>
            </w:r>
          </w:p>
          <w:p w14:paraId="7B13AABD" w14:textId="77777777"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14:paraId="3C8A02CE" w14:textId="77777777" w:rsidR="00DA0040" w:rsidRPr="002F5F3A" w:rsidRDefault="00DA0040" w:rsidP="00657E9B">
            <w:pPr>
              <w:pStyle w:val="aa"/>
              <w:ind w:right="20"/>
              <w:rPr>
                <w:kern w:val="0"/>
              </w:rPr>
            </w:pPr>
            <w:r w:rsidRPr="002F5F3A">
              <w:t xml:space="preserve">Switch# </w:t>
            </w:r>
            <w:r w:rsidRPr="002F5F3A">
              <w:rPr>
                <w:b/>
                <w:bCs/>
                <w:kern w:val="0"/>
              </w:rPr>
              <w:t>show running-config</w:t>
            </w:r>
          </w:p>
          <w:p w14:paraId="159A7347" w14:textId="77777777" w:rsidR="00DA0040" w:rsidRPr="002F5F3A" w:rsidRDefault="00DA0040" w:rsidP="00657E9B">
            <w:pPr>
              <w:pStyle w:val="aa"/>
              <w:ind w:right="20"/>
              <w:rPr>
                <w:kern w:val="0"/>
              </w:rPr>
            </w:pPr>
            <w:r w:rsidRPr="002F5F3A">
              <w:rPr>
                <w:kern w:val="0"/>
              </w:rPr>
              <w:t>!</w:t>
            </w:r>
          </w:p>
          <w:p w14:paraId="6145277C" w14:textId="77777777" w:rsidR="00DA0040" w:rsidRPr="002F5F3A" w:rsidRDefault="00DA0040" w:rsidP="00657E9B">
            <w:pPr>
              <w:pStyle w:val="aa"/>
              <w:ind w:right="20"/>
              <w:rPr>
                <w:kern w:val="0"/>
              </w:rPr>
            </w:pPr>
            <w:r w:rsidRPr="002F5F3A">
              <w:rPr>
                <w:kern w:val="0"/>
              </w:rPr>
              <w:t>snmp-server group testgroup v3 priv read readview write writeview</w:t>
            </w:r>
          </w:p>
          <w:p w14:paraId="35089ED5" w14:textId="77777777" w:rsidR="00DA0040" w:rsidRPr="002F5F3A" w:rsidRDefault="00DA0040" w:rsidP="00657E9B">
            <w:pPr>
              <w:pStyle w:val="aa"/>
              <w:ind w:right="20"/>
              <w:rPr>
                <w:kern w:val="0"/>
              </w:rPr>
            </w:pPr>
            <w:r w:rsidRPr="002F5F3A">
              <w:rPr>
                <w:kern w:val="0"/>
              </w:rPr>
              <w:t>snmp-server view testview 1.3.6.1 included</w:t>
            </w:r>
          </w:p>
          <w:p w14:paraId="26C2229A" w14:textId="77777777" w:rsidR="00DA0040" w:rsidRPr="002F5F3A" w:rsidRDefault="00DA0040" w:rsidP="00657E9B">
            <w:pPr>
              <w:pStyle w:val="aa"/>
              <w:ind w:right="20"/>
              <w:rPr>
                <w:kern w:val="0"/>
              </w:rPr>
            </w:pPr>
            <w:r w:rsidRPr="002F5F3A">
              <w:rPr>
                <w:kern w:val="0"/>
              </w:rPr>
              <w:t xml:space="preserve">snmp-server view testview </w:t>
            </w:r>
            <w:r w:rsidRPr="002F5F3A">
              <w:t>1.3.6.1.2.1.2.2.1 excluded</w:t>
            </w:r>
          </w:p>
          <w:p w14:paraId="00B643E4" w14:textId="77777777" w:rsidR="00DA0040" w:rsidRPr="002F5F3A" w:rsidRDefault="00DA0040" w:rsidP="00657E9B">
            <w:pPr>
              <w:pStyle w:val="aa"/>
              <w:ind w:right="20"/>
              <w:rPr>
                <w:kern w:val="0"/>
              </w:rPr>
            </w:pPr>
            <w:r w:rsidRPr="002F5F3A">
              <w:rPr>
                <w:kern w:val="0"/>
              </w:rPr>
              <w:t>!</w:t>
            </w:r>
          </w:p>
          <w:p w14:paraId="6B57426A" w14:textId="77777777" w:rsidR="00DA0040" w:rsidRPr="002F5F3A" w:rsidRDefault="00DA0040" w:rsidP="00657E9B">
            <w:pPr>
              <w:pStyle w:val="aa"/>
              <w:ind w:right="20"/>
            </w:pPr>
            <w:r w:rsidRPr="002F5F3A">
              <w:t>Switch#</w:t>
            </w:r>
          </w:p>
          <w:p w14:paraId="0D9BCC61" w14:textId="77777777" w:rsidR="00DA0040" w:rsidRPr="002F5F3A" w:rsidRDefault="00DA0040" w:rsidP="00657E9B">
            <w:pPr>
              <w:pStyle w:val="aa"/>
              <w:ind w:right="20"/>
            </w:pPr>
            <w:r w:rsidRPr="002F5F3A">
              <w:t xml:space="preserve">Switch# </w:t>
            </w:r>
            <w:r w:rsidRPr="002F5F3A">
              <w:rPr>
                <w:b/>
              </w:rPr>
              <w:t>show snmp user</w:t>
            </w:r>
            <w:r w:rsidRPr="002F5F3A">
              <w:t xml:space="preserve"> </w:t>
            </w:r>
          </w:p>
          <w:p w14:paraId="2CFC6B99" w14:textId="77777777" w:rsidR="00DA0040" w:rsidRPr="002F5F3A" w:rsidRDefault="00DA0040" w:rsidP="00657E9B">
            <w:pPr>
              <w:pStyle w:val="aa"/>
              <w:ind w:right="20"/>
            </w:pPr>
          </w:p>
          <w:p w14:paraId="6AB8958F" w14:textId="77777777" w:rsidR="00DA0040" w:rsidRPr="002F5F3A" w:rsidRDefault="00DA0040" w:rsidP="00657E9B">
            <w:pPr>
              <w:pStyle w:val="aa"/>
              <w:ind w:right="20"/>
            </w:pPr>
            <w:r w:rsidRPr="002F5F3A">
              <w:t>User name : testuser</w:t>
            </w:r>
          </w:p>
          <w:p w14:paraId="464E8C01" w14:textId="77777777" w:rsidR="00DA0040" w:rsidRPr="002F5F3A" w:rsidRDefault="00DA0040" w:rsidP="00657E9B">
            <w:pPr>
              <w:pStyle w:val="aa"/>
              <w:ind w:right="20"/>
            </w:pPr>
            <w:r w:rsidRPr="002F5F3A">
              <w:t>Engine ID : 0x80001f8880236ed0864b7a760f</w:t>
            </w:r>
          </w:p>
          <w:p w14:paraId="4E5DE245" w14:textId="77777777" w:rsidR="00DA0040" w:rsidRPr="002F5F3A" w:rsidRDefault="00DA0040" w:rsidP="00657E9B">
            <w:pPr>
              <w:pStyle w:val="aa"/>
              <w:ind w:right="20"/>
            </w:pPr>
            <w:r w:rsidRPr="002F5F3A">
              <w:t>storage-type: nonvolatile        active</w:t>
            </w:r>
          </w:p>
          <w:p w14:paraId="02BE5E17" w14:textId="77777777" w:rsidR="00DA0040" w:rsidRPr="002F5F3A" w:rsidRDefault="00DA0040" w:rsidP="00657E9B">
            <w:pPr>
              <w:pStyle w:val="aa"/>
              <w:ind w:right="20"/>
            </w:pPr>
            <w:r w:rsidRPr="002F5F3A">
              <w:t>Authentication Protocol: MD5</w:t>
            </w:r>
          </w:p>
          <w:p w14:paraId="5C2C56D8" w14:textId="77777777" w:rsidR="00DA0040" w:rsidRPr="002F5F3A" w:rsidRDefault="00DA0040" w:rsidP="00657E9B">
            <w:pPr>
              <w:pStyle w:val="aa"/>
              <w:ind w:right="20"/>
            </w:pPr>
            <w:r w:rsidRPr="002F5F3A">
              <w:t>Group-name: testgroup</w:t>
            </w:r>
          </w:p>
        </w:tc>
      </w:tr>
    </w:tbl>
    <w:p w14:paraId="77F23D0A" w14:textId="77777777" w:rsidR="00DA0040" w:rsidRPr="002F5F3A" w:rsidRDefault="00DA0040"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1"/>
        <w:gridCol w:w="1067"/>
        <w:gridCol w:w="6200"/>
      </w:tblGrid>
      <w:tr w:rsidR="00DA0040" w:rsidRPr="002F5F3A" w14:paraId="47C5F0D0" w14:textId="77777777" w:rsidTr="00BF42F2">
        <w:tc>
          <w:tcPr>
            <w:tcW w:w="960" w:type="dxa"/>
          </w:tcPr>
          <w:p w14:paraId="231CA4DE" w14:textId="77777777" w:rsidR="00DA0040" w:rsidRPr="002F5F3A" w:rsidRDefault="00DA0040" w:rsidP="00657E9B">
            <w:pPr>
              <w:pStyle w:val="aa"/>
              <w:spacing w:after="120"/>
              <w:ind w:right="20"/>
              <w:jc w:val="both"/>
            </w:pPr>
            <w:r w:rsidRPr="002F5F3A">
              <w:rPr>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2F5F3A" w:rsidRDefault="00DA0040" w:rsidP="00657E9B">
            <w:pPr>
              <w:pStyle w:val="aa"/>
              <w:ind w:right="20"/>
              <w:jc w:val="both"/>
              <w:rPr>
                <w:b/>
                <w:bCs/>
              </w:rPr>
            </w:pPr>
            <w:r w:rsidRPr="002F5F3A">
              <w:rPr>
                <w:b/>
                <w:bCs/>
              </w:rPr>
              <w:t>Notice</w:t>
            </w:r>
          </w:p>
        </w:tc>
        <w:tc>
          <w:tcPr>
            <w:tcW w:w="6800" w:type="dxa"/>
          </w:tcPr>
          <w:p w14:paraId="6116EE6F" w14:textId="77777777" w:rsidR="00DA0040" w:rsidRPr="002F5F3A" w:rsidRDefault="00DA0040" w:rsidP="00657E9B">
            <w:pPr>
              <w:wordWrap/>
              <w:spacing w:line="240" w:lineRule="auto"/>
              <w:ind w:right="20"/>
            </w:pPr>
            <w:r w:rsidRPr="002F5F3A">
              <w:t xml:space="preserve">Due to the password security in SNMPv3, user settings do not show with </w:t>
            </w:r>
            <w:r w:rsidRPr="002F5F3A">
              <w:rPr>
                <w:b/>
              </w:rPr>
              <w:t>show running-config</w:t>
            </w:r>
            <w:r w:rsidRPr="002F5F3A">
              <w:t xml:space="preserve"> command. You can </w:t>
            </w:r>
            <w:r w:rsidR="00175A0B">
              <w:t>verify</w:t>
            </w:r>
            <w:r w:rsidRPr="002F5F3A">
              <w:t xml:space="preserve"> </w:t>
            </w:r>
            <w:r w:rsidR="00D9448F">
              <w:t xml:space="preserve">using the </w:t>
            </w:r>
            <w:r w:rsidRPr="002F5F3A">
              <w:rPr>
                <w:b/>
              </w:rPr>
              <w:t xml:space="preserve">show snmp user </w:t>
            </w:r>
            <w:r w:rsidRPr="002F5F3A">
              <w:t xml:space="preserve">command. </w:t>
            </w:r>
          </w:p>
        </w:tc>
      </w:tr>
    </w:tbl>
    <w:p w14:paraId="0FB44943" w14:textId="77777777" w:rsidR="00DA0040" w:rsidRPr="00DA0040" w:rsidRDefault="00DA0040" w:rsidP="00657E9B">
      <w:pPr>
        <w:pStyle w:val="a3"/>
        <w:ind w:left="0" w:right="20"/>
      </w:pPr>
    </w:p>
    <w:p w14:paraId="126B3FD2" w14:textId="77777777" w:rsidR="00F6514D" w:rsidRDefault="00F6514D" w:rsidP="0021019A">
      <w:pPr>
        <w:pStyle w:val="2"/>
        <w:ind w:right="20"/>
      </w:pPr>
      <w:bookmarkStart w:id="384" w:name="_ACL_Access_Control_List_"/>
      <w:bookmarkStart w:id="385" w:name="_ACL(Access_Control_List)"/>
      <w:bookmarkStart w:id="386" w:name="_Ref529104677"/>
      <w:bookmarkStart w:id="387" w:name="_Ref529104681"/>
      <w:bookmarkStart w:id="388" w:name="_Toc198525964"/>
      <w:bookmarkStart w:id="389" w:name="_Toc363228277"/>
      <w:bookmarkStart w:id="390" w:name="_Toc444694915"/>
      <w:bookmarkEnd w:id="384"/>
      <w:bookmarkEnd w:id="385"/>
      <w:r>
        <w:lastRenderedPageBreak/>
        <w:t>ACL</w:t>
      </w:r>
      <w:r w:rsidR="006177C1">
        <w:rPr>
          <w:rFonts w:hint="eastAsia"/>
        </w:rPr>
        <w:t xml:space="preserve"> </w:t>
      </w:r>
      <w:r>
        <w:t>(Access Control List)</w:t>
      </w:r>
      <w:bookmarkEnd w:id="386"/>
      <w:bookmarkEnd w:id="387"/>
      <w:bookmarkEnd w:id="388"/>
      <w:bookmarkEnd w:id="389"/>
      <w:bookmarkEnd w:id="390"/>
    </w:p>
    <w:p w14:paraId="377C22C6" w14:textId="77777777" w:rsidR="00F6514D" w:rsidRPr="002F5F3A" w:rsidRDefault="00F6514D" w:rsidP="00657E9B">
      <w:pPr>
        <w:pStyle w:val="a3"/>
        <w:ind w:left="0" w:right="20"/>
      </w:pPr>
      <w:r w:rsidRPr="002F5F3A">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w:t>
      </w:r>
      <w:r w:rsidRPr="002F5F3A">
        <w:rPr>
          <w:rFonts w:hint="eastAsia"/>
        </w:rPr>
        <w:t>, SSH2</w:t>
      </w:r>
      <w:r w:rsidRPr="002F5F3A">
        <w:t xml:space="preserve"> or SNMP.</w:t>
      </w:r>
    </w:p>
    <w:p w14:paraId="304EC459" w14:textId="77777777" w:rsidR="00F6514D" w:rsidRPr="005F4792" w:rsidRDefault="00F6514D" w:rsidP="00657E9B">
      <w:pPr>
        <w:pStyle w:val="a3"/>
        <w:ind w:left="0" w:right="20"/>
      </w:pPr>
      <w:r w:rsidRPr="002F5F3A">
        <w:t>The access list is classified into the standard IP access list and the extended IP access list, each of which is assigned the numbers &lt;1-99&gt;.</w:t>
      </w:r>
    </w:p>
    <w:p w14:paraId="58CF4992" w14:textId="77777777" w:rsidR="00F6514D" w:rsidRPr="00C46061" w:rsidRDefault="006A4BB0" w:rsidP="00657E9B">
      <w:pPr>
        <w:pStyle w:val="afffff3"/>
        <w:ind w:left="0" w:right="20"/>
      </w:pPr>
      <w:bookmarkStart w:id="391" w:name="_Toc198525993"/>
      <w:bookmarkStart w:id="392" w:name="_Toc361679330"/>
      <w:bookmarkStart w:id="393" w:name="_Toc391575164"/>
      <w:r>
        <w:t xml:space="preserve">Table </w:t>
      </w:r>
      <w:r w:rsidR="005832B8">
        <w:fldChar w:fldCharType="begin"/>
      </w:r>
      <w:r w:rsidR="00092D8C">
        <w:instrText xml:space="preserve"> SEQ Table \* ARABIC </w:instrText>
      </w:r>
      <w:r w:rsidR="005832B8">
        <w:fldChar w:fldCharType="separate"/>
      </w:r>
      <w:r w:rsidR="00264652">
        <w:rPr>
          <w:noProof/>
        </w:rPr>
        <w:t>22</w:t>
      </w:r>
      <w:r w:rsidR="005832B8">
        <w:rPr>
          <w:noProof/>
        </w:rPr>
        <w:fldChar w:fldCharType="end"/>
      </w:r>
      <w:r w:rsidR="00F6514D">
        <w:t xml:space="preserve"> </w:t>
      </w:r>
      <w:bookmarkEnd w:id="391"/>
      <w:bookmarkEnd w:id="392"/>
      <w:r w:rsidR="00F6514D" w:rsidRPr="002F5F3A">
        <w:t>Commands for setting ACL (Access Control List)</w:t>
      </w:r>
      <w:bookmarkEnd w:id="39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50"/>
        <w:gridCol w:w="4433"/>
        <w:gridCol w:w="1128"/>
      </w:tblGrid>
      <w:tr w:rsidR="00F6514D" w:rsidRPr="002F5F3A" w14:paraId="1D6822A1" w14:textId="77777777" w:rsidTr="00712039">
        <w:tc>
          <w:tcPr>
            <w:tcW w:w="0" w:type="auto"/>
            <w:shd w:val="clear" w:color="auto" w:fill="E6E6E6"/>
            <w:vAlign w:val="center"/>
          </w:tcPr>
          <w:p w14:paraId="23464B92" w14:textId="77777777" w:rsidR="00F6514D" w:rsidRPr="002F5F3A" w:rsidRDefault="00F6514D" w:rsidP="00657E9B">
            <w:pPr>
              <w:pStyle w:val="ab"/>
              <w:wordWrap/>
              <w:ind w:right="20"/>
              <w:rPr>
                <w:b w:val="0"/>
              </w:rPr>
            </w:pPr>
            <w:r w:rsidRPr="002F5F3A">
              <w:rPr>
                <w:b w:val="0"/>
              </w:rPr>
              <w:t>Command</w:t>
            </w:r>
          </w:p>
        </w:tc>
        <w:tc>
          <w:tcPr>
            <w:tcW w:w="4433" w:type="dxa"/>
            <w:shd w:val="clear" w:color="auto" w:fill="E6E6E6"/>
            <w:vAlign w:val="center"/>
          </w:tcPr>
          <w:p w14:paraId="5ACDD83C" w14:textId="77777777" w:rsidR="00F6514D" w:rsidRPr="002F5F3A" w:rsidRDefault="00F6514D" w:rsidP="00657E9B">
            <w:pPr>
              <w:pStyle w:val="ab"/>
              <w:wordWrap/>
              <w:ind w:right="20"/>
              <w:rPr>
                <w:b w:val="0"/>
              </w:rPr>
            </w:pPr>
            <w:r w:rsidRPr="002F5F3A">
              <w:rPr>
                <w:b w:val="0"/>
              </w:rPr>
              <w:t>Description</w:t>
            </w:r>
          </w:p>
        </w:tc>
        <w:tc>
          <w:tcPr>
            <w:tcW w:w="1128" w:type="dxa"/>
            <w:shd w:val="clear" w:color="auto" w:fill="E6E6E6"/>
            <w:vAlign w:val="center"/>
          </w:tcPr>
          <w:p w14:paraId="25ED587B" w14:textId="77777777" w:rsidR="00F6514D" w:rsidRPr="002F5F3A" w:rsidRDefault="00F6514D" w:rsidP="00657E9B">
            <w:pPr>
              <w:pStyle w:val="ab"/>
              <w:wordWrap/>
              <w:ind w:right="20"/>
              <w:rPr>
                <w:b w:val="0"/>
              </w:rPr>
            </w:pPr>
            <w:r w:rsidRPr="002F5F3A">
              <w:rPr>
                <w:b w:val="0"/>
              </w:rPr>
              <w:t>Mode</w:t>
            </w:r>
          </w:p>
        </w:tc>
      </w:tr>
      <w:tr w:rsidR="00F6514D" w:rsidRPr="002F5F3A" w14:paraId="2AF84E15" w14:textId="77777777" w:rsidTr="00712039">
        <w:tc>
          <w:tcPr>
            <w:tcW w:w="0" w:type="auto"/>
            <w:vAlign w:val="center"/>
          </w:tcPr>
          <w:p w14:paraId="3F0539F4" w14:textId="77777777" w:rsidR="00F6514D" w:rsidRPr="002F5F3A" w:rsidRDefault="00F6514D" w:rsidP="00657E9B">
            <w:pPr>
              <w:pStyle w:val="aa"/>
              <w:ind w:right="20"/>
            </w:pPr>
            <w:r w:rsidRPr="002F5F3A">
              <w:rPr>
                <w:b/>
                <w:bCs/>
              </w:rPr>
              <w:t>access-list</w:t>
            </w:r>
            <w:r w:rsidRPr="002F5F3A">
              <w:t xml:space="preserve"> &lt;</w:t>
            </w:r>
            <w:r w:rsidRPr="002F5F3A">
              <w:rPr>
                <w:b/>
                <w:bCs/>
              </w:rPr>
              <w:t>1-99</w:t>
            </w:r>
            <w:r w:rsidRPr="002F5F3A">
              <w:t>&gt;  {</w:t>
            </w:r>
            <w:r w:rsidRPr="002F5F3A">
              <w:rPr>
                <w:b/>
                <w:bCs/>
              </w:rPr>
              <w:t>deny|permit</w:t>
            </w:r>
            <w:r w:rsidRPr="002F5F3A">
              <w:t xml:space="preserve">} </w:t>
            </w:r>
            <w:r w:rsidRPr="002F5F3A">
              <w:rPr>
                <w:i/>
                <w:iCs/>
              </w:rPr>
              <w:t>address</w:t>
            </w:r>
          </w:p>
          <w:p w14:paraId="468D19B6" w14:textId="77777777" w:rsidR="00F6514D" w:rsidRPr="002F5F3A" w:rsidRDefault="00F6514D" w:rsidP="00657E9B">
            <w:pPr>
              <w:pStyle w:val="aa"/>
              <w:ind w:right="20"/>
            </w:pPr>
          </w:p>
        </w:tc>
        <w:tc>
          <w:tcPr>
            <w:tcW w:w="4433" w:type="dxa"/>
            <w:vAlign w:val="center"/>
          </w:tcPr>
          <w:p w14:paraId="2E202D51" w14:textId="77777777" w:rsidR="00F6514D" w:rsidRPr="002F5F3A" w:rsidRDefault="00F6514D" w:rsidP="00657E9B">
            <w:pPr>
              <w:pStyle w:val="afffc"/>
              <w:ind w:right="20"/>
              <w:jc w:val="both"/>
            </w:pPr>
            <w:r w:rsidRPr="002F5F3A">
              <w:t xml:space="preserve">Set up the standard IP access list </w:t>
            </w:r>
          </w:p>
          <w:p w14:paraId="237739DE" w14:textId="77777777" w:rsidR="00F6514D" w:rsidRPr="002F5F3A" w:rsidRDefault="00F6514D" w:rsidP="00657E9B">
            <w:pPr>
              <w:pStyle w:val="afffc"/>
              <w:ind w:right="20"/>
              <w:jc w:val="both"/>
            </w:pPr>
            <w:r w:rsidRPr="002F5F3A">
              <w:t>Set up the Source address/network only</w:t>
            </w:r>
          </w:p>
          <w:p w14:paraId="2FF3D164" w14:textId="77777777" w:rsidR="00F6514D" w:rsidRPr="002F5F3A" w:rsidRDefault="00F6514D" w:rsidP="00657E9B">
            <w:pPr>
              <w:pStyle w:val="a9"/>
              <w:numPr>
                <w:ilvl w:val="0"/>
                <w:numId w:val="10"/>
              </w:numPr>
              <w:wordWrap/>
              <w:ind w:left="0" w:right="20"/>
            </w:pPr>
            <w:r w:rsidRPr="002F5F3A">
              <w:rPr>
                <w:i/>
                <w:iCs/>
              </w:rPr>
              <w:t>address</w:t>
            </w:r>
            <w:r w:rsidRPr="002F5F3A">
              <w:rPr>
                <w:rStyle w:val="Charf5"/>
              </w:rPr>
              <w:t xml:space="preserve"> ::= {any | A.B.C.D A.B.C.D | host A.B.C.D}</w:t>
            </w:r>
          </w:p>
        </w:tc>
        <w:tc>
          <w:tcPr>
            <w:tcW w:w="1128" w:type="dxa"/>
            <w:vAlign w:val="center"/>
          </w:tcPr>
          <w:p w14:paraId="37B4B7B4" w14:textId="77777777" w:rsidR="00F6514D" w:rsidRPr="002F5F3A" w:rsidRDefault="00250C37" w:rsidP="00657E9B">
            <w:pPr>
              <w:pStyle w:val="aa"/>
              <w:ind w:right="20"/>
            </w:pPr>
            <w:r>
              <w:rPr>
                <w:rFonts w:hint="eastAsia"/>
              </w:rPr>
              <w:t>C</w:t>
            </w:r>
            <w:r w:rsidR="00F6514D" w:rsidRPr="002F5F3A">
              <w:t>onfig</w:t>
            </w:r>
          </w:p>
        </w:tc>
      </w:tr>
      <w:tr w:rsidR="00F6514D" w:rsidRPr="002F5F3A" w14:paraId="7C243B20" w14:textId="77777777" w:rsidTr="00712039">
        <w:tc>
          <w:tcPr>
            <w:tcW w:w="0" w:type="auto"/>
            <w:vAlign w:val="center"/>
          </w:tcPr>
          <w:p w14:paraId="12D83F5E" w14:textId="77777777" w:rsidR="00F6514D" w:rsidRPr="002F5F3A" w:rsidRDefault="00F6514D" w:rsidP="00657E9B">
            <w:pPr>
              <w:pStyle w:val="aa"/>
              <w:ind w:right="20"/>
              <w:rPr>
                <w:b/>
                <w:bCs/>
              </w:rPr>
            </w:pPr>
            <w:r w:rsidRPr="002F5F3A">
              <w:rPr>
                <w:b/>
                <w:bCs/>
              </w:rPr>
              <w:t>no access-list &lt;1-99&gt;</w:t>
            </w:r>
          </w:p>
        </w:tc>
        <w:tc>
          <w:tcPr>
            <w:tcW w:w="4433" w:type="dxa"/>
            <w:vAlign w:val="center"/>
          </w:tcPr>
          <w:p w14:paraId="0D03B46C" w14:textId="77777777" w:rsidR="00F6514D" w:rsidRPr="002F5F3A" w:rsidRDefault="00F6514D" w:rsidP="00657E9B">
            <w:pPr>
              <w:pStyle w:val="afffc"/>
              <w:ind w:right="20"/>
              <w:jc w:val="both"/>
            </w:pPr>
            <w:r w:rsidRPr="002F5F3A">
              <w:t>Delete the access list</w:t>
            </w:r>
          </w:p>
        </w:tc>
        <w:tc>
          <w:tcPr>
            <w:tcW w:w="1128" w:type="dxa"/>
            <w:vAlign w:val="center"/>
          </w:tcPr>
          <w:p w14:paraId="622D3A58" w14:textId="77777777" w:rsidR="00F6514D" w:rsidRPr="002F5F3A" w:rsidRDefault="00F6514D" w:rsidP="00657E9B">
            <w:pPr>
              <w:pStyle w:val="aa"/>
              <w:ind w:right="20"/>
            </w:pPr>
            <w:r w:rsidRPr="002F5F3A">
              <w:t>Config</w:t>
            </w:r>
          </w:p>
        </w:tc>
      </w:tr>
    </w:tbl>
    <w:p w14:paraId="14FD2FD1" w14:textId="77777777" w:rsidR="00F6514D" w:rsidRDefault="00F6514D" w:rsidP="00657E9B">
      <w:pPr>
        <w:pStyle w:val="3"/>
        <w:ind w:left="0" w:right="20"/>
      </w:pPr>
      <w:bookmarkStart w:id="394" w:name="_Toc532302884"/>
      <w:bookmarkStart w:id="395" w:name="_Toc281502863"/>
      <w:bookmarkStart w:id="396" w:name="_Toc337198326"/>
      <w:bookmarkStart w:id="397" w:name="_Toc354416093"/>
      <w:bookmarkStart w:id="398" w:name="_Toc444694916"/>
      <w:r w:rsidRPr="00D867F8">
        <w:t xml:space="preserve">Rules for ACL </w:t>
      </w:r>
      <w:bookmarkEnd w:id="394"/>
      <w:r w:rsidRPr="00D867F8">
        <w:t>Creation</w:t>
      </w:r>
      <w:bookmarkEnd w:id="395"/>
      <w:bookmarkEnd w:id="396"/>
      <w:bookmarkEnd w:id="397"/>
      <w:bookmarkEnd w:id="398"/>
    </w:p>
    <w:p w14:paraId="50201BB3" w14:textId="77777777" w:rsidR="00F6514D" w:rsidRPr="002F5F3A" w:rsidRDefault="00F6514D" w:rsidP="00657E9B">
      <w:pPr>
        <w:pStyle w:val="Randomlist"/>
        <w:tabs>
          <w:tab w:val="clear" w:pos="3968"/>
          <w:tab w:val="num" w:pos="1980"/>
          <w:tab w:val="num" w:pos="3320"/>
        </w:tabs>
        <w:ind w:left="0" w:right="20" w:hanging="403"/>
      </w:pPr>
      <w:r w:rsidRPr="002F5F3A">
        <w:t>Declare the access list with a smaller range first.</w:t>
      </w:r>
    </w:p>
    <w:p w14:paraId="7AD37365" w14:textId="77777777" w:rsidR="00F6514D" w:rsidRPr="002F5F3A" w:rsidRDefault="00F6514D" w:rsidP="00657E9B">
      <w:pPr>
        <w:pStyle w:val="Randomlist"/>
        <w:tabs>
          <w:tab w:val="clear" w:pos="3968"/>
          <w:tab w:val="num" w:pos="1980"/>
          <w:tab w:val="num" w:pos="3320"/>
        </w:tabs>
        <w:ind w:left="0" w:right="20" w:hanging="403"/>
      </w:pPr>
      <w:r w:rsidRPr="002F5F3A">
        <w:t>Declare an access list that satisfies the condition more frequently first.</w:t>
      </w:r>
    </w:p>
    <w:p w14:paraId="1CFEF3F0" w14:textId="77777777" w:rsidR="00F6514D" w:rsidRPr="002F5F3A" w:rsidRDefault="00F6514D" w:rsidP="00657E9B">
      <w:pPr>
        <w:pStyle w:val="Randomlist"/>
        <w:tabs>
          <w:tab w:val="clear" w:pos="3968"/>
          <w:tab w:val="num" w:pos="1980"/>
          <w:tab w:val="num" w:pos="3320"/>
        </w:tabs>
        <w:ind w:left="0" w:right="20" w:hanging="403"/>
      </w:pPr>
      <w:r w:rsidRPr="002F5F3A">
        <w:t>If you don</w:t>
      </w:r>
      <w:r w:rsidRPr="002F5F3A">
        <w:t>’</w:t>
      </w:r>
      <w:r w:rsidRPr="002F5F3A">
        <w:t xml:space="preserve">t specify </w:t>
      </w:r>
      <w:r w:rsidRPr="002F5F3A">
        <w:t>‘</w:t>
      </w:r>
      <w:r w:rsidRPr="002F5F3A">
        <w:t>permit any</w:t>
      </w:r>
      <w:r w:rsidRPr="002F5F3A">
        <w:t>’</w:t>
      </w:r>
      <w:r w:rsidRPr="002F5F3A">
        <w:t xml:space="preserve"> at the end of an access-list, </w:t>
      </w:r>
      <w:r w:rsidRPr="002F5F3A">
        <w:t>‘</w:t>
      </w:r>
      <w:r w:rsidRPr="002F5F3A">
        <w:t>deny any</w:t>
      </w:r>
      <w:r w:rsidRPr="002F5F3A">
        <w:t>’</w:t>
      </w:r>
      <w:r w:rsidRPr="002F5F3A">
        <w:t xml:space="preserve"> is set up as default. </w:t>
      </w:r>
    </w:p>
    <w:p w14:paraId="7BE0F69B" w14:textId="77777777" w:rsidR="00AE1AF1" w:rsidRPr="00AE1AF1" w:rsidRDefault="00F6514D" w:rsidP="00657E9B">
      <w:pPr>
        <w:pStyle w:val="a3"/>
        <w:ind w:left="0" w:right="20"/>
      </w:pPr>
      <w:r w:rsidRPr="002F5F3A">
        <w:t>When you declare the conditions of an access list in many lines, you cannot delete or modify anything between lines, and the newly added conditions will be added as the last line(s).</w:t>
      </w:r>
    </w:p>
    <w:p w14:paraId="00618FE6" w14:textId="77777777" w:rsidR="00F6514D" w:rsidRDefault="00F6514D" w:rsidP="00657E9B">
      <w:pPr>
        <w:pStyle w:val="3"/>
        <w:ind w:left="0" w:right="20"/>
      </w:pPr>
      <w:bookmarkStart w:id="399" w:name="_Toc532302885"/>
      <w:bookmarkStart w:id="400" w:name="_Toc281502864"/>
      <w:bookmarkStart w:id="401" w:name="_Toc337198327"/>
      <w:bookmarkStart w:id="402" w:name="_Toc354416094"/>
      <w:bookmarkStart w:id="403" w:name="_Toc444694917"/>
      <w:r w:rsidRPr="005F4792">
        <w:t>Configuration</w:t>
      </w:r>
      <w:r w:rsidRPr="00D867F8">
        <w:t xml:space="preserve"> of Standard IP Access List</w:t>
      </w:r>
      <w:bookmarkEnd w:id="399"/>
      <w:bookmarkEnd w:id="400"/>
      <w:bookmarkEnd w:id="401"/>
      <w:bookmarkEnd w:id="402"/>
      <w:bookmarkEnd w:id="403"/>
    </w:p>
    <w:p w14:paraId="39DA1A23" w14:textId="77777777" w:rsidR="00F6514D" w:rsidRDefault="00F6514D" w:rsidP="00657E9B">
      <w:pPr>
        <w:pStyle w:val="4"/>
        <w:ind w:left="0" w:right="20"/>
      </w:pPr>
      <w:bookmarkStart w:id="404" w:name="_Toc337198328"/>
      <w:r w:rsidRPr="002F5F3A">
        <w:t>Permit</w:t>
      </w:r>
      <w:r>
        <w:t>ting</w:t>
      </w:r>
      <w:r w:rsidRPr="002F5F3A">
        <w:t xml:space="preserve"> any access</w:t>
      </w:r>
      <w:bookmarkEnd w:id="404"/>
    </w:p>
    <w:tbl>
      <w:tblPr>
        <w:tblStyle w:val="48"/>
        <w:tblW w:w="0" w:type="auto"/>
        <w:tblLook w:val="0000" w:firstRow="0" w:lastRow="0" w:firstColumn="0" w:lastColumn="0" w:noHBand="0" w:noVBand="0"/>
      </w:tblPr>
      <w:tblGrid>
        <w:gridCol w:w="8311"/>
      </w:tblGrid>
      <w:tr w:rsidR="00F6514D" w14:paraId="6E0EF20C" w14:textId="77777777" w:rsidTr="00712039">
        <w:tc>
          <w:tcPr>
            <w:tcW w:w="8820" w:type="dxa"/>
          </w:tcPr>
          <w:p w14:paraId="7F29714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73EC9539"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14:paraId="5625AE75"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7EA296FE"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3E877BF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6EABAFEF"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14:paraId="4B8951AB" w14:textId="77777777" w:rsidR="00F6514D" w:rsidRDefault="00F6514D" w:rsidP="00657E9B">
            <w:pPr>
              <w:ind w:right="20"/>
            </w:pPr>
            <w:r w:rsidRPr="00A977B9">
              <w:rPr>
                <w:rFonts w:ascii="Courier New" w:hAnsi="Courier New" w:cs="Courier New"/>
              </w:rPr>
              <w:t>!</w:t>
            </w:r>
          </w:p>
        </w:tc>
      </w:tr>
    </w:tbl>
    <w:p w14:paraId="4E68A9E6" w14:textId="77777777" w:rsidR="00F6514D" w:rsidRDefault="00F6514D" w:rsidP="00657E9B">
      <w:pPr>
        <w:pStyle w:val="4"/>
        <w:ind w:left="0" w:right="20"/>
      </w:pPr>
      <w:r w:rsidRPr="005F4792">
        <w:t>Denying</w:t>
      </w:r>
      <w:r w:rsidRPr="002F5F3A">
        <w:t xml:space="preserve"> any access</w:t>
      </w:r>
    </w:p>
    <w:tbl>
      <w:tblPr>
        <w:tblStyle w:val="48"/>
        <w:tblW w:w="0" w:type="auto"/>
        <w:tblLook w:val="0000" w:firstRow="0" w:lastRow="0" w:firstColumn="0" w:lastColumn="0" w:noHBand="0" w:noVBand="0"/>
      </w:tblPr>
      <w:tblGrid>
        <w:gridCol w:w="8311"/>
      </w:tblGrid>
      <w:tr w:rsidR="00F6514D" w14:paraId="076B925F" w14:textId="77777777" w:rsidTr="00712039">
        <w:tc>
          <w:tcPr>
            <w:tcW w:w="8820" w:type="dxa"/>
          </w:tcPr>
          <w:p w14:paraId="204AB9F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6DCE0C27"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any</w:t>
            </w:r>
          </w:p>
          <w:p w14:paraId="14B52DE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05AFBD62"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42011BB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3F91F1E9"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any</w:t>
            </w:r>
          </w:p>
          <w:p w14:paraId="5CFA3FB9" w14:textId="77777777" w:rsidR="00F6514D" w:rsidRDefault="00F6514D" w:rsidP="00657E9B">
            <w:pPr>
              <w:ind w:right="20"/>
            </w:pPr>
            <w:r w:rsidRPr="00A977B9">
              <w:rPr>
                <w:rFonts w:ascii="Courier New" w:hAnsi="Courier New" w:cs="Courier New"/>
              </w:rPr>
              <w:t>!</w:t>
            </w:r>
          </w:p>
        </w:tc>
      </w:tr>
    </w:tbl>
    <w:p w14:paraId="44DB0B25" w14:textId="77777777" w:rsidR="00F6514D" w:rsidRDefault="00F6514D" w:rsidP="00657E9B">
      <w:pPr>
        <w:ind w:right="20"/>
        <w:rPr>
          <w:rFonts w:cs="Times New Roman"/>
        </w:rPr>
      </w:pPr>
    </w:p>
    <w:p w14:paraId="224772F8" w14:textId="77777777" w:rsidR="00F6514D" w:rsidRDefault="00F6514D" w:rsidP="00657E9B">
      <w:pPr>
        <w:ind w:right="20"/>
        <w:rPr>
          <w:rFonts w:cs="Times New Roman"/>
        </w:rPr>
      </w:pPr>
    </w:p>
    <w:p w14:paraId="2A12567B" w14:textId="77777777" w:rsidR="00F6514D" w:rsidRDefault="00F6514D" w:rsidP="00657E9B">
      <w:pPr>
        <w:pStyle w:val="4"/>
        <w:ind w:left="0" w:right="20"/>
      </w:pPr>
      <w:bookmarkStart w:id="405" w:name="_Toc337198330"/>
      <w:r w:rsidRPr="002F5F3A">
        <w:lastRenderedPageBreak/>
        <w:t>Permit the Access from a Specific Host Only</w:t>
      </w:r>
      <w:bookmarkEnd w:id="405"/>
    </w:p>
    <w:tbl>
      <w:tblPr>
        <w:tblStyle w:val="48"/>
        <w:tblW w:w="0" w:type="auto"/>
        <w:tblLook w:val="0000" w:firstRow="0" w:lastRow="0" w:firstColumn="0" w:lastColumn="0" w:noHBand="0" w:noVBand="0"/>
      </w:tblPr>
      <w:tblGrid>
        <w:gridCol w:w="8311"/>
      </w:tblGrid>
      <w:tr w:rsidR="00F6514D" w14:paraId="4FE59903" w14:textId="77777777" w:rsidTr="00712039">
        <w:tc>
          <w:tcPr>
            <w:tcW w:w="8820" w:type="dxa"/>
          </w:tcPr>
          <w:p w14:paraId="1C8C83FA"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55AFD8B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host 192.168.0.3</w:t>
            </w:r>
          </w:p>
          <w:p w14:paraId="561B09C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6653E552"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3B91718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55BE043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host 192.168.0.3</w:t>
            </w:r>
          </w:p>
          <w:p w14:paraId="75B58614" w14:textId="77777777" w:rsidR="00F6514D" w:rsidRDefault="00F6514D" w:rsidP="00657E9B">
            <w:pPr>
              <w:ind w:right="20"/>
            </w:pPr>
            <w:r w:rsidRPr="00A977B9">
              <w:rPr>
                <w:rFonts w:ascii="Courier New" w:hAnsi="Courier New" w:cs="Courier New"/>
              </w:rPr>
              <w:t>!</w:t>
            </w:r>
          </w:p>
        </w:tc>
      </w:tr>
    </w:tbl>
    <w:p w14:paraId="362BE9B9" w14:textId="77777777" w:rsidR="00F6514D" w:rsidRDefault="00F6514D" w:rsidP="00657E9B">
      <w:pPr>
        <w:pStyle w:val="4"/>
        <w:ind w:left="0" w:right="20"/>
      </w:pPr>
      <w:r w:rsidRPr="002F5F3A">
        <w:t xml:space="preserve">Permit the Access from a </w:t>
      </w:r>
      <w:r w:rsidRPr="005F4792">
        <w:t>Specific</w:t>
      </w:r>
      <w:r w:rsidRPr="002F5F3A">
        <w:t xml:space="preserve"> </w:t>
      </w:r>
      <w:r>
        <w:t>Network</w:t>
      </w:r>
      <w:r w:rsidRPr="002F5F3A">
        <w:t xml:space="preserve"> Only</w:t>
      </w:r>
    </w:p>
    <w:tbl>
      <w:tblPr>
        <w:tblStyle w:val="48"/>
        <w:tblW w:w="0" w:type="auto"/>
        <w:tblLook w:val="0000" w:firstRow="0" w:lastRow="0" w:firstColumn="0" w:lastColumn="0" w:noHBand="0" w:noVBand="0"/>
      </w:tblPr>
      <w:tblGrid>
        <w:gridCol w:w="8311"/>
      </w:tblGrid>
      <w:tr w:rsidR="00F6514D" w14:paraId="49C00614" w14:textId="77777777" w:rsidTr="00712039">
        <w:tc>
          <w:tcPr>
            <w:tcW w:w="8820" w:type="dxa"/>
          </w:tcPr>
          <w:p w14:paraId="4DB22BA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4742AB5F"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14:paraId="63B52A56"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38260261"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2536149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26C1888E"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14:paraId="69A067EE" w14:textId="77777777" w:rsidR="00F6514D" w:rsidRDefault="00F6514D" w:rsidP="00657E9B">
            <w:pPr>
              <w:ind w:right="20"/>
            </w:pPr>
            <w:r w:rsidRPr="00A977B9">
              <w:rPr>
                <w:rFonts w:ascii="Courier New" w:hAnsi="Courier New" w:cs="Courier New"/>
              </w:rPr>
              <w:t>!</w:t>
            </w:r>
          </w:p>
        </w:tc>
      </w:tr>
    </w:tbl>
    <w:p w14:paraId="66B60754" w14:textId="77777777" w:rsidR="00F6514D" w:rsidRDefault="00F6514D" w:rsidP="00657E9B">
      <w:pPr>
        <w:pStyle w:val="4"/>
        <w:ind w:left="0" w:right="20"/>
      </w:pPr>
      <w:r>
        <w:t>Deny</w:t>
      </w:r>
      <w:r w:rsidRPr="002F5F3A">
        <w:t xml:space="preserve"> the Access </w:t>
      </w:r>
      <w:r w:rsidRPr="005F4792">
        <w:t>from</w:t>
      </w:r>
      <w:r w:rsidRPr="002F5F3A">
        <w:t xml:space="preserve"> a Specific </w:t>
      </w:r>
      <w:r>
        <w:t>Network</w:t>
      </w:r>
      <w:r w:rsidRPr="002F5F3A">
        <w:t xml:space="preserve"> Only</w:t>
      </w:r>
    </w:p>
    <w:tbl>
      <w:tblPr>
        <w:tblStyle w:val="48"/>
        <w:tblW w:w="0" w:type="auto"/>
        <w:tblLook w:val="0000" w:firstRow="0" w:lastRow="0" w:firstColumn="0" w:lastColumn="0" w:noHBand="0" w:noVBand="0"/>
      </w:tblPr>
      <w:tblGrid>
        <w:gridCol w:w="8311"/>
      </w:tblGrid>
      <w:tr w:rsidR="00F6514D" w14:paraId="3BC1A116" w14:textId="77777777" w:rsidTr="00712039">
        <w:tc>
          <w:tcPr>
            <w:tcW w:w="8820" w:type="dxa"/>
          </w:tcPr>
          <w:p w14:paraId="70440817"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7CF74DBE"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192.168.0.1 255.255.255.0</w:t>
            </w:r>
          </w:p>
          <w:p w14:paraId="366E67BD"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14:paraId="448E7EEC"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14:paraId="29A8059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2DEB543D"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380B6E98"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192.168.0.0 255.255.255.0</w:t>
            </w:r>
          </w:p>
          <w:p w14:paraId="299E8D2B"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14:paraId="429A7D31" w14:textId="77777777" w:rsidR="00F6514D" w:rsidRDefault="00F6514D" w:rsidP="00657E9B">
            <w:pPr>
              <w:ind w:right="20"/>
            </w:pPr>
            <w:r w:rsidRPr="00A977B9">
              <w:rPr>
                <w:rFonts w:ascii="Courier New" w:hAnsi="Courier New" w:cs="Courier New"/>
              </w:rPr>
              <w:t>!</w:t>
            </w:r>
          </w:p>
        </w:tc>
      </w:tr>
    </w:tbl>
    <w:p w14:paraId="0E4D8C22" w14:textId="77777777" w:rsidR="00F6514D" w:rsidRDefault="00F6514D" w:rsidP="00657E9B">
      <w:pPr>
        <w:ind w:right="20"/>
        <w:rPr>
          <w:rFonts w:cs="Times New Roman"/>
        </w:rPr>
      </w:pPr>
    </w:p>
    <w:p w14:paraId="50059E3C" w14:textId="77777777" w:rsidR="00F6514D" w:rsidRDefault="00F6514D" w:rsidP="00657E9B">
      <w:pPr>
        <w:pStyle w:val="3"/>
        <w:ind w:left="0" w:right="20"/>
      </w:pPr>
      <w:bookmarkStart w:id="406" w:name="_Toc532302887"/>
      <w:bookmarkStart w:id="407" w:name="_Toc281502865"/>
      <w:bookmarkStart w:id="408" w:name="_Toc337198333"/>
      <w:bookmarkStart w:id="409" w:name="_Toc354416095"/>
      <w:bookmarkStart w:id="410" w:name="_Toc444694918"/>
      <w:r w:rsidRPr="005F4792">
        <w:t>Configuration</w:t>
      </w:r>
      <w:r w:rsidRPr="00D867F8">
        <w:t xml:space="preserve"> of Access List for Telnet Connection</w:t>
      </w:r>
      <w:bookmarkEnd w:id="406"/>
      <w:bookmarkEnd w:id="407"/>
      <w:bookmarkEnd w:id="408"/>
      <w:bookmarkEnd w:id="409"/>
      <w:bookmarkEnd w:id="410"/>
    </w:p>
    <w:p w14:paraId="0294523F" w14:textId="77777777" w:rsidR="00F6514D" w:rsidRDefault="00F6514D" w:rsidP="00657E9B">
      <w:pPr>
        <w:pStyle w:val="a3"/>
        <w:ind w:left="0" w:right="20"/>
      </w:pPr>
      <w:r w:rsidRPr="002F5F3A">
        <w:t>Access list is applied by user and the configured access list can be set to permit/limit from remote access. The commands shown below are used to configure access list for Telnet connection.</w:t>
      </w:r>
    </w:p>
    <w:p w14:paraId="0F23E453" w14:textId="77777777" w:rsidR="00F6514D" w:rsidRDefault="00F6514D" w:rsidP="00657E9B">
      <w:pPr>
        <w:pStyle w:val="a3"/>
        <w:ind w:left="0" w:right="20"/>
      </w:pPr>
      <w:r w:rsidRPr="002F5F3A">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311"/>
      </w:tblGrid>
      <w:tr w:rsidR="00F6514D" w14:paraId="2B17D430" w14:textId="77777777" w:rsidTr="009D5D18">
        <w:tc>
          <w:tcPr>
            <w:tcW w:w="8435" w:type="dxa"/>
          </w:tcPr>
          <w:p w14:paraId="6EFB08C9"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14:paraId="2F8D068C"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14:paraId="504108B1" w14:textId="77777777"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Switch(config)# </w:t>
            </w:r>
            <w:r w:rsidRPr="00A977B9">
              <w:rPr>
                <w:rFonts w:ascii="Courier New" w:hAnsi="Courier New" w:cs="Courier New"/>
                <w:b/>
                <w:bCs/>
              </w:rPr>
              <w:t>username admin access-class 1</w:t>
            </w:r>
          </w:p>
          <w:p w14:paraId="69F7545A"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14:paraId="506BE9AB"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14:paraId="56F03151" w14:textId="77777777"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privilege 15 password 0 admin</w:t>
            </w:r>
          </w:p>
          <w:p w14:paraId="57A0D55A" w14:textId="77777777"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access-class 1</w:t>
            </w:r>
          </w:p>
          <w:p w14:paraId="5025D13C" w14:textId="77777777" w:rsidR="00F6514D" w:rsidRPr="00A977B9" w:rsidRDefault="00F6514D" w:rsidP="00657E9B">
            <w:pPr>
              <w:pStyle w:val="aa"/>
              <w:ind w:right="20"/>
              <w:rPr>
                <w:rFonts w:ascii="Courier New" w:hAnsi="Courier New" w:cs="Courier New"/>
              </w:rPr>
            </w:pPr>
            <w:r w:rsidRPr="00A977B9">
              <w:rPr>
                <w:rFonts w:ascii="Courier New" w:eastAsia="굴림" w:hAnsi="Courier New" w:cs="Courier New"/>
                <w:kern w:val="0"/>
              </w:rPr>
              <w:t>!</w:t>
            </w:r>
          </w:p>
          <w:p w14:paraId="55D8C815" w14:textId="77777777"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14:paraId="7880ACEF" w14:textId="77777777" w:rsidR="00F6514D" w:rsidRPr="00A977B9" w:rsidRDefault="00F6514D" w:rsidP="00657E9B">
            <w:pPr>
              <w:pStyle w:val="aa"/>
              <w:ind w:right="20"/>
              <w:rPr>
                <w:rFonts w:ascii="Courier New" w:eastAsia="굴림" w:hAnsi="Courier New" w:cs="Courier New"/>
                <w:color w:val="000000"/>
              </w:rPr>
            </w:pPr>
            <w:r w:rsidRPr="00A977B9">
              <w:rPr>
                <w:rFonts w:ascii="Courier New" w:eastAsia="굴림" w:hAnsi="Courier New" w:cs="Courier New"/>
                <w:color w:val="000000"/>
              </w:rPr>
              <w:t>!</w:t>
            </w:r>
          </w:p>
          <w:p w14:paraId="7B774ED2" w14:textId="77777777" w:rsidR="00F6514D" w:rsidRDefault="00F6514D" w:rsidP="00657E9B">
            <w:pPr>
              <w:pStyle w:val="aa"/>
              <w:ind w:right="20"/>
              <w:rPr>
                <w:rFonts w:cs="Times New Roman"/>
              </w:rPr>
            </w:pPr>
            <w:r w:rsidRPr="00A977B9">
              <w:rPr>
                <w:rFonts w:ascii="Courier New" w:hAnsi="Courier New" w:cs="Courier New"/>
              </w:rPr>
              <w:t>Switch</w:t>
            </w:r>
            <w:r w:rsidRPr="00A977B9">
              <w:rPr>
                <w:rFonts w:ascii="Courier New" w:eastAsia="굴림" w:hAnsi="Courier New" w:cs="Courier New"/>
                <w:color w:val="000000"/>
              </w:rPr>
              <w:t>#</w:t>
            </w:r>
          </w:p>
        </w:tc>
      </w:tr>
    </w:tbl>
    <w:p w14:paraId="4C33FFB1" w14:textId="77777777" w:rsidR="00B510C0" w:rsidRDefault="00B510C0" w:rsidP="0021019A">
      <w:pPr>
        <w:widowControl/>
        <w:wordWrap/>
        <w:snapToGrid/>
        <w:spacing w:line="240" w:lineRule="auto"/>
        <w:ind w:right="20"/>
        <w:jc w:val="left"/>
        <w:rPr>
          <w:rFonts w:cs="Times New Roman"/>
        </w:rPr>
      </w:pPr>
    </w:p>
    <w:p w14:paraId="01E5035E" w14:textId="77777777" w:rsidR="00B510C0" w:rsidRPr="003B6011" w:rsidRDefault="001D398D" w:rsidP="0021019A">
      <w:pPr>
        <w:pStyle w:val="2"/>
        <w:ind w:left="200" w:right="20"/>
      </w:pPr>
      <w:bookmarkStart w:id="411" w:name="_Toc281502866"/>
      <w:bookmarkStart w:id="412" w:name="_Toc337198334"/>
      <w:bookmarkStart w:id="413" w:name="_Toc348625860"/>
      <w:bookmarkStart w:id="414" w:name="_Toc444694919"/>
      <w:r w:rsidRPr="002F5F3A">
        <w:lastRenderedPageBreak/>
        <w:t>Banner Configuration</w:t>
      </w:r>
      <w:bookmarkEnd w:id="411"/>
      <w:bookmarkEnd w:id="412"/>
      <w:bookmarkEnd w:id="413"/>
      <w:bookmarkEnd w:id="414"/>
    </w:p>
    <w:p w14:paraId="49BEED5D" w14:textId="77777777" w:rsidR="00C67F83" w:rsidRPr="002F5F3A" w:rsidRDefault="00A21472" w:rsidP="00657E9B">
      <w:pPr>
        <w:pStyle w:val="a3"/>
        <w:ind w:left="0" w:right="20"/>
        <w:rPr>
          <w:rFonts w:cs="Arial"/>
        </w:rPr>
      </w:pPr>
      <w:r>
        <w:t xml:space="preserve">The </w:t>
      </w:r>
      <w:r w:rsidR="00094318">
        <w:t>C9500</w:t>
      </w:r>
      <w:r w:rsidR="00B510C0">
        <w:t xml:space="preserve"> </w:t>
      </w:r>
      <w:r w:rsidR="00C67F83" w:rsidRPr="002F5F3A">
        <w:rPr>
          <w:rFonts w:cs="Arial"/>
        </w:rPr>
        <w:t xml:space="preserve">can register </w:t>
      </w:r>
      <w:r>
        <w:rPr>
          <w:rFonts w:cs="Arial"/>
        </w:rPr>
        <w:t xml:space="preserve">a </w:t>
      </w:r>
      <w:r w:rsidR="00C67F83" w:rsidRPr="002F5F3A">
        <w:rPr>
          <w:rFonts w:cs="Arial"/>
        </w:rPr>
        <w:t xml:space="preserve">login banner and MOTD banner. </w:t>
      </w:r>
      <w:r>
        <w:rPr>
          <w:rFonts w:cs="Arial"/>
        </w:rPr>
        <w:t>The l</w:t>
      </w:r>
      <w:r w:rsidR="00C67F83" w:rsidRPr="002F5F3A">
        <w:rPr>
          <w:rFonts w:cs="Arial"/>
        </w:rPr>
        <w:t xml:space="preserve">ogin banner is </w:t>
      </w:r>
      <w:r>
        <w:rPr>
          <w:rFonts w:cs="Arial"/>
        </w:rPr>
        <w:t xml:space="preserve">a </w:t>
      </w:r>
      <w:r w:rsidR="00C67F83" w:rsidRPr="002F5F3A">
        <w:rPr>
          <w:rFonts w:cs="Arial"/>
        </w:rPr>
        <w:t xml:space="preserve">message displayed before </w:t>
      </w:r>
      <w:r>
        <w:rPr>
          <w:rFonts w:cs="Arial"/>
        </w:rPr>
        <w:t xml:space="preserve">a </w:t>
      </w:r>
      <w:r w:rsidR="00C67F83" w:rsidRPr="002F5F3A">
        <w:rPr>
          <w:rFonts w:cs="Arial"/>
        </w:rPr>
        <w:t>user log</w:t>
      </w:r>
      <w:r>
        <w:rPr>
          <w:rFonts w:cs="Arial"/>
        </w:rPr>
        <w:t>s</w:t>
      </w:r>
      <w:r w:rsidR="00C67F83" w:rsidRPr="002F5F3A">
        <w:rPr>
          <w:rFonts w:cs="Arial"/>
        </w:rPr>
        <w:t xml:space="preserve"> in</w:t>
      </w:r>
      <w:r>
        <w:rPr>
          <w:rFonts w:cs="Arial"/>
        </w:rPr>
        <w:t>to</w:t>
      </w:r>
      <w:r w:rsidR="00C67F83" w:rsidRPr="002F5F3A">
        <w:rPr>
          <w:rFonts w:cs="Arial"/>
        </w:rPr>
        <w:t xml:space="preserve"> the system,</w:t>
      </w:r>
      <w:r w:rsidR="00DA4DA0">
        <w:rPr>
          <w:rFonts w:cs="Arial"/>
        </w:rPr>
        <w:t xml:space="preserve"> while a</w:t>
      </w:r>
      <w:r w:rsidR="00C67F83" w:rsidRPr="002F5F3A">
        <w:rPr>
          <w:rFonts w:cs="Arial"/>
        </w:rPr>
        <w:t xml:space="preserve"> MOTD banner is </w:t>
      </w:r>
      <w:r w:rsidR="00DA4DA0">
        <w:rPr>
          <w:rFonts w:cs="Arial"/>
        </w:rPr>
        <w:t xml:space="preserve">a </w:t>
      </w:r>
      <w:r w:rsidR="00C67F83" w:rsidRPr="002F5F3A">
        <w:rPr>
          <w:rFonts w:cs="Arial"/>
        </w:rPr>
        <w:t>message displayed after logging in</w:t>
      </w:r>
      <w:r w:rsidR="00DA4DA0">
        <w:rPr>
          <w:rFonts w:cs="Arial"/>
        </w:rPr>
        <w:t>to</w:t>
      </w:r>
      <w:r w:rsidR="00C67F83" w:rsidRPr="002F5F3A">
        <w:rPr>
          <w:rFonts w:cs="Arial"/>
        </w:rPr>
        <w:t xml:space="preserve"> the system. You can send message</w:t>
      </w:r>
      <w:r w:rsidR="00DA4DA0">
        <w:rPr>
          <w:rFonts w:cs="Arial"/>
        </w:rPr>
        <w:t>s</w:t>
      </w:r>
      <w:r w:rsidR="00C67F83" w:rsidRPr="002F5F3A">
        <w:rPr>
          <w:rFonts w:cs="Arial"/>
        </w:rPr>
        <w:t xml:space="preserve"> like cautions to </w:t>
      </w:r>
      <w:r w:rsidR="00DA4DA0">
        <w:rPr>
          <w:rFonts w:cs="Arial"/>
        </w:rPr>
        <w:t xml:space="preserve">the </w:t>
      </w:r>
      <w:r w:rsidR="00C67F83" w:rsidRPr="002F5F3A">
        <w:rPr>
          <w:rFonts w:cs="Arial"/>
        </w:rPr>
        <w:t xml:space="preserve">user via </w:t>
      </w:r>
      <w:r w:rsidR="00DA4DA0">
        <w:rPr>
          <w:rFonts w:cs="Arial"/>
        </w:rPr>
        <w:t xml:space="preserve">a </w:t>
      </w:r>
      <w:r w:rsidR="00C67F83" w:rsidRPr="002F5F3A">
        <w:rPr>
          <w:rFonts w:cs="Arial"/>
        </w:rPr>
        <w:t xml:space="preserve">banner.  </w:t>
      </w:r>
    </w:p>
    <w:p w14:paraId="3CA4D5D0" w14:textId="77777777" w:rsidR="00C67F83" w:rsidRPr="002F5F3A" w:rsidRDefault="00264652" w:rsidP="00657E9B">
      <w:pPr>
        <w:pStyle w:val="affff4"/>
        <w:wordWrap/>
        <w:ind w:left="0" w:right="20"/>
      </w:pPr>
      <w:bookmarkStart w:id="415" w:name="_Toc281502956"/>
      <w:bookmarkStart w:id="416" w:name="_Toc294705586"/>
      <w:bookmarkStart w:id="417" w:name="_Toc348626307"/>
      <w:bookmarkStart w:id="418" w:name="_Toc391575165"/>
      <w:r>
        <w:t xml:space="preserve">Table </w:t>
      </w:r>
      <w:r w:rsidR="005832B8">
        <w:fldChar w:fldCharType="begin"/>
      </w:r>
      <w:r>
        <w:instrText xml:space="preserve"> SEQ Table \* ARABIC </w:instrText>
      </w:r>
      <w:r w:rsidR="005832B8">
        <w:fldChar w:fldCharType="separate"/>
      </w:r>
      <w:r>
        <w:rPr>
          <w:noProof/>
        </w:rPr>
        <w:t>23</w:t>
      </w:r>
      <w:r w:rsidR="005832B8">
        <w:rPr>
          <w:noProof/>
        </w:rPr>
        <w:fldChar w:fldCharType="end"/>
      </w:r>
      <w:r>
        <w:t xml:space="preserve"> </w:t>
      </w:r>
      <w:r w:rsidR="00C67F83" w:rsidRPr="002F5F3A">
        <w:t>Command for Login Banner and MOTD Banner</w:t>
      </w:r>
      <w:bookmarkEnd w:id="415"/>
      <w:bookmarkEnd w:id="416"/>
      <w:bookmarkEnd w:id="417"/>
      <w:bookmarkEnd w:id="418"/>
      <w:r w:rsidR="00C67F83"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58"/>
        <w:gridCol w:w="4780"/>
        <w:gridCol w:w="960"/>
      </w:tblGrid>
      <w:tr w:rsidR="00C67F83" w:rsidRPr="002F5F3A" w14:paraId="2534057A" w14:textId="77777777" w:rsidTr="00BF42F2">
        <w:trPr>
          <w:trHeight w:val="289"/>
        </w:trPr>
        <w:tc>
          <w:tcPr>
            <w:tcW w:w="2748" w:type="dxa"/>
            <w:shd w:val="clear" w:color="auto" w:fill="E6E6E6"/>
            <w:vAlign w:val="center"/>
          </w:tcPr>
          <w:p w14:paraId="1AAB72EB" w14:textId="77777777" w:rsidR="00C67F83" w:rsidRPr="002F5F3A" w:rsidRDefault="00C67F83" w:rsidP="00657E9B">
            <w:pPr>
              <w:pStyle w:val="ab"/>
              <w:wordWrap/>
              <w:ind w:right="20"/>
              <w:rPr>
                <w:b w:val="0"/>
              </w:rPr>
            </w:pPr>
            <w:r w:rsidRPr="002F5F3A">
              <w:rPr>
                <w:b w:val="0"/>
              </w:rPr>
              <w:t>Command</w:t>
            </w:r>
          </w:p>
        </w:tc>
        <w:tc>
          <w:tcPr>
            <w:tcW w:w="5538" w:type="dxa"/>
            <w:shd w:val="clear" w:color="auto" w:fill="E6E6E6"/>
            <w:vAlign w:val="center"/>
          </w:tcPr>
          <w:p w14:paraId="3E64597E" w14:textId="77777777" w:rsidR="00C67F83" w:rsidRPr="002F5F3A" w:rsidRDefault="00C67F83" w:rsidP="00657E9B">
            <w:pPr>
              <w:pStyle w:val="ab"/>
              <w:wordWrap/>
              <w:ind w:right="20"/>
              <w:rPr>
                <w:b w:val="0"/>
              </w:rPr>
            </w:pPr>
            <w:r w:rsidRPr="002F5F3A">
              <w:rPr>
                <w:b w:val="0"/>
              </w:rPr>
              <w:t>Description</w:t>
            </w:r>
          </w:p>
        </w:tc>
        <w:tc>
          <w:tcPr>
            <w:tcW w:w="1002" w:type="dxa"/>
            <w:shd w:val="clear" w:color="auto" w:fill="E6E6E6"/>
            <w:vAlign w:val="center"/>
          </w:tcPr>
          <w:p w14:paraId="2ACA127D" w14:textId="77777777" w:rsidR="00C67F83" w:rsidRPr="002F5F3A" w:rsidRDefault="00C67F83" w:rsidP="00657E9B">
            <w:pPr>
              <w:pStyle w:val="ab"/>
              <w:wordWrap/>
              <w:ind w:right="20"/>
              <w:rPr>
                <w:b w:val="0"/>
              </w:rPr>
            </w:pPr>
            <w:r w:rsidRPr="002F5F3A">
              <w:rPr>
                <w:b w:val="0"/>
              </w:rPr>
              <w:t>Mode</w:t>
            </w:r>
          </w:p>
        </w:tc>
      </w:tr>
      <w:tr w:rsidR="00C67F83" w:rsidRPr="002F5F3A" w14:paraId="7FCB201B" w14:textId="77777777" w:rsidTr="00BF42F2">
        <w:trPr>
          <w:trHeight w:val="869"/>
        </w:trPr>
        <w:tc>
          <w:tcPr>
            <w:tcW w:w="2748" w:type="dxa"/>
            <w:vAlign w:val="center"/>
          </w:tcPr>
          <w:p w14:paraId="57C2D869" w14:textId="77777777" w:rsidR="00C67F83" w:rsidRPr="002F5F3A" w:rsidRDefault="00C67F83" w:rsidP="00657E9B">
            <w:pPr>
              <w:pStyle w:val="aa"/>
              <w:ind w:right="20"/>
              <w:rPr>
                <w:bCs/>
              </w:rPr>
            </w:pPr>
            <w:r w:rsidRPr="002F5F3A">
              <w:rPr>
                <w:b/>
                <w:bCs/>
              </w:rPr>
              <w:t>banner login</w:t>
            </w:r>
            <w:r w:rsidRPr="002F5F3A">
              <w:rPr>
                <w:bCs/>
              </w:rPr>
              <w:t xml:space="preserve"> </w:t>
            </w:r>
            <w:r w:rsidRPr="002F5F3A">
              <w:rPr>
                <w:bCs/>
                <w:i/>
              </w:rPr>
              <w:t>banner-string</w:t>
            </w:r>
          </w:p>
          <w:p w14:paraId="68F50BBC" w14:textId="77777777" w:rsidR="00C67F83" w:rsidRPr="002F5F3A" w:rsidRDefault="00C67F83" w:rsidP="00657E9B">
            <w:pPr>
              <w:pStyle w:val="aa"/>
              <w:ind w:right="20"/>
              <w:rPr>
                <w:b/>
                <w:bCs/>
              </w:rPr>
            </w:pPr>
            <w:r w:rsidRPr="002F5F3A">
              <w:rPr>
                <w:b/>
                <w:bCs/>
              </w:rPr>
              <w:t>banner login default</w:t>
            </w:r>
          </w:p>
        </w:tc>
        <w:tc>
          <w:tcPr>
            <w:tcW w:w="5538" w:type="dxa"/>
            <w:vAlign w:val="center"/>
          </w:tcPr>
          <w:p w14:paraId="1BD0121A" w14:textId="77777777" w:rsidR="00C67F83" w:rsidRPr="002F5F3A" w:rsidRDefault="00C67F83" w:rsidP="00657E9B">
            <w:pPr>
              <w:pStyle w:val="afffc"/>
              <w:ind w:right="20"/>
              <w:jc w:val="both"/>
            </w:pPr>
            <w:r w:rsidRPr="002F5F3A">
              <w:t>Registers login banner.</w:t>
            </w:r>
          </w:p>
          <w:p w14:paraId="18532B04" w14:textId="77777777" w:rsidR="00C67F83" w:rsidRPr="002F5F3A" w:rsidRDefault="00C67F83" w:rsidP="00657E9B">
            <w:pPr>
              <w:pStyle w:val="a9"/>
              <w:tabs>
                <w:tab w:val="num" w:pos="360"/>
              </w:tabs>
              <w:wordWrap/>
              <w:spacing w:line="240" w:lineRule="auto"/>
              <w:ind w:right="20" w:hanging="284"/>
              <w:rPr>
                <w:rStyle w:val="Charf5"/>
              </w:rPr>
            </w:pPr>
            <w:r w:rsidRPr="002F5F3A">
              <w:rPr>
                <w:i/>
              </w:rPr>
              <w:t>banner-string</w:t>
            </w:r>
            <w:r w:rsidRPr="002F5F3A">
              <w:rPr>
                <w:rStyle w:val="Charf5"/>
              </w:rPr>
              <w:t>: login banner message</w:t>
            </w:r>
          </w:p>
          <w:p w14:paraId="49A5FB70" w14:textId="77777777" w:rsidR="00C67F83" w:rsidRPr="002F5F3A" w:rsidRDefault="00C67F83" w:rsidP="00657E9B">
            <w:pPr>
              <w:pStyle w:val="a9"/>
              <w:tabs>
                <w:tab w:val="num" w:pos="360"/>
              </w:tabs>
              <w:wordWrap/>
              <w:spacing w:line="240" w:lineRule="auto"/>
              <w:ind w:right="20" w:hanging="284"/>
            </w:pPr>
            <w:r w:rsidRPr="002F5F3A">
              <w:t>default: default setting banner</w:t>
            </w:r>
          </w:p>
        </w:tc>
        <w:tc>
          <w:tcPr>
            <w:tcW w:w="1002" w:type="dxa"/>
            <w:vAlign w:val="center"/>
          </w:tcPr>
          <w:p w14:paraId="7FABE05C" w14:textId="77777777" w:rsidR="00C67F83" w:rsidRPr="002F5F3A" w:rsidRDefault="00C67F83" w:rsidP="00657E9B">
            <w:pPr>
              <w:pStyle w:val="afffc"/>
              <w:ind w:right="20"/>
              <w:jc w:val="both"/>
            </w:pPr>
            <w:r w:rsidRPr="002F5F3A">
              <w:t>Config</w:t>
            </w:r>
          </w:p>
        </w:tc>
      </w:tr>
      <w:tr w:rsidR="00C67F83" w:rsidRPr="002F5F3A" w14:paraId="5B6C3C5A" w14:textId="77777777" w:rsidTr="00BF42F2">
        <w:trPr>
          <w:trHeight w:val="289"/>
        </w:trPr>
        <w:tc>
          <w:tcPr>
            <w:tcW w:w="2748" w:type="dxa"/>
            <w:vAlign w:val="center"/>
          </w:tcPr>
          <w:p w14:paraId="2E9BA139" w14:textId="77777777" w:rsidR="00C67F83" w:rsidRPr="002F5F3A" w:rsidRDefault="00C67F83" w:rsidP="00657E9B">
            <w:pPr>
              <w:pStyle w:val="aa"/>
              <w:ind w:right="20"/>
              <w:rPr>
                <w:b/>
                <w:bCs/>
              </w:rPr>
            </w:pPr>
            <w:r w:rsidRPr="002F5F3A">
              <w:rPr>
                <w:b/>
                <w:bCs/>
              </w:rPr>
              <w:t>no banner login</w:t>
            </w:r>
          </w:p>
        </w:tc>
        <w:tc>
          <w:tcPr>
            <w:tcW w:w="5538" w:type="dxa"/>
            <w:vAlign w:val="center"/>
          </w:tcPr>
          <w:p w14:paraId="2384D376" w14:textId="77777777" w:rsidR="00C67F83" w:rsidRPr="002F5F3A" w:rsidRDefault="00C67F83" w:rsidP="00657E9B">
            <w:pPr>
              <w:pStyle w:val="afffc"/>
              <w:ind w:right="20"/>
              <w:jc w:val="both"/>
            </w:pPr>
            <w:r w:rsidRPr="002F5F3A">
              <w:t>Deletes login banner.</w:t>
            </w:r>
          </w:p>
        </w:tc>
        <w:tc>
          <w:tcPr>
            <w:tcW w:w="1002" w:type="dxa"/>
            <w:vAlign w:val="center"/>
          </w:tcPr>
          <w:p w14:paraId="39B121D8" w14:textId="77777777" w:rsidR="00C67F83" w:rsidRPr="002F5F3A" w:rsidRDefault="00C67F83" w:rsidP="00657E9B">
            <w:pPr>
              <w:pStyle w:val="afffc"/>
              <w:ind w:right="20"/>
              <w:jc w:val="both"/>
            </w:pPr>
            <w:r w:rsidRPr="002F5F3A">
              <w:t>Config</w:t>
            </w:r>
          </w:p>
        </w:tc>
      </w:tr>
      <w:tr w:rsidR="00C67F83" w:rsidRPr="002F5F3A" w14:paraId="1FFAC4D4" w14:textId="77777777" w:rsidTr="00BF42F2">
        <w:trPr>
          <w:trHeight w:val="869"/>
        </w:trPr>
        <w:tc>
          <w:tcPr>
            <w:tcW w:w="2748" w:type="dxa"/>
            <w:vAlign w:val="center"/>
          </w:tcPr>
          <w:p w14:paraId="62541D36" w14:textId="77777777" w:rsidR="00C67F83" w:rsidRPr="002F5F3A" w:rsidRDefault="00C67F83" w:rsidP="00657E9B">
            <w:pPr>
              <w:pStyle w:val="aa"/>
              <w:ind w:right="20"/>
              <w:rPr>
                <w:bCs/>
              </w:rPr>
            </w:pPr>
            <w:r w:rsidRPr="002F5F3A">
              <w:rPr>
                <w:b/>
                <w:bCs/>
              </w:rPr>
              <w:t>banner motd</w:t>
            </w:r>
            <w:r w:rsidRPr="002F5F3A">
              <w:rPr>
                <w:bCs/>
              </w:rPr>
              <w:t xml:space="preserve"> </w:t>
            </w:r>
            <w:r w:rsidRPr="002F5F3A">
              <w:rPr>
                <w:bCs/>
                <w:i/>
              </w:rPr>
              <w:t>banner-string</w:t>
            </w:r>
          </w:p>
          <w:p w14:paraId="4FF19C9F" w14:textId="77777777" w:rsidR="00C67F83" w:rsidRPr="002F5F3A" w:rsidRDefault="00C67F83" w:rsidP="00657E9B">
            <w:pPr>
              <w:pStyle w:val="aa"/>
              <w:ind w:right="20"/>
              <w:rPr>
                <w:b/>
                <w:bCs/>
              </w:rPr>
            </w:pPr>
            <w:r w:rsidRPr="002F5F3A">
              <w:rPr>
                <w:b/>
                <w:bCs/>
              </w:rPr>
              <w:t>banner motd</w:t>
            </w:r>
            <w:r w:rsidRPr="002F5F3A">
              <w:rPr>
                <w:bCs/>
              </w:rPr>
              <w:t xml:space="preserve"> </w:t>
            </w:r>
            <w:r w:rsidRPr="002F5F3A">
              <w:rPr>
                <w:b/>
                <w:bCs/>
              </w:rPr>
              <w:t>default</w:t>
            </w:r>
          </w:p>
        </w:tc>
        <w:tc>
          <w:tcPr>
            <w:tcW w:w="5538" w:type="dxa"/>
            <w:vAlign w:val="center"/>
          </w:tcPr>
          <w:p w14:paraId="03127135" w14:textId="77777777" w:rsidR="00C67F83" w:rsidRPr="002F5F3A" w:rsidRDefault="00C67F83" w:rsidP="00657E9B">
            <w:pPr>
              <w:pStyle w:val="afffc"/>
              <w:ind w:right="20"/>
              <w:jc w:val="both"/>
            </w:pPr>
            <w:r w:rsidRPr="002F5F3A">
              <w:t>Registers MOTD banner.</w:t>
            </w:r>
          </w:p>
          <w:p w14:paraId="758DB1E0" w14:textId="77777777" w:rsidR="00C67F83" w:rsidRPr="002F5F3A" w:rsidRDefault="00C67F83" w:rsidP="00657E9B">
            <w:pPr>
              <w:pStyle w:val="a9"/>
              <w:tabs>
                <w:tab w:val="num" w:pos="360"/>
              </w:tabs>
              <w:wordWrap/>
              <w:spacing w:line="240" w:lineRule="auto"/>
              <w:ind w:right="20" w:hanging="284"/>
              <w:rPr>
                <w:rStyle w:val="Charf5"/>
              </w:rPr>
            </w:pPr>
            <w:r w:rsidRPr="002F5F3A">
              <w:rPr>
                <w:i/>
              </w:rPr>
              <w:t>banner-string</w:t>
            </w:r>
            <w:r w:rsidRPr="002F5F3A">
              <w:rPr>
                <w:rStyle w:val="Charf5"/>
              </w:rPr>
              <w:t>: MOTD banner message</w:t>
            </w:r>
          </w:p>
          <w:p w14:paraId="57EDE459" w14:textId="77777777" w:rsidR="00C67F83" w:rsidRPr="002F5F3A" w:rsidRDefault="00C67F83" w:rsidP="00657E9B">
            <w:pPr>
              <w:pStyle w:val="a9"/>
              <w:tabs>
                <w:tab w:val="num" w:pos="360"/>
              </w:tabs>
              <w:wordWrap/>
              <w:spacing w:line="240" w:lineRule="auto"/>
              <w:ind w:right="20" w:hanging="284"/>
            </w:pPr>
            <w:r w:rsidRPr="002F5F3A">
              <w:t>default: default MOTD banner message</w:t>
            </w:r>
          </w:p>
        </w:tc>
        <w:tc>
          <w:tcPr>
            <w:tcW w:w="1002" w:type="dxa"/>
            <w:vAlign w:val="center"/>
          </w:tcPr>
          <w:p w14:paraId="5C5E128E" w14:textId="77777777" w:rsidR="00C67F83" w:rsidRPr="002F5F3A" w:rsidRDefault="00C67F83" w:rsidP="00657E9B">
            <w:pPr>
              <w:pStyle w:val="afffc"/>
              <w:ind w:right="20"/>
              <w:jc w:val="both"/>
            </w:pPr>
            <w:r w:rsidRPr="002F5F3A">
              <w:t>Config</w:t>
            </w:r>
          </w:p>
        </w:tc>
      </w:tr>
      <w:tr w:rsidR="00C67F83" w:rsidRPr="002F5F3A" w14:paraId="3A104FC7" w14:textId="77777777" w:rsidTr="00BF42F2">
        <w:trPr>
          <w:trHeight w:val="304"/>
        </w:trPr>
        <w:tc>
          <w:tcPr>
            <w:tcW w:w="2748" w:type="dxa"/>
            <w:vAlign w:val="center"/>
          </w:tcPr>
          <w:p w14:paraId="725DBA6D" w14:textId="77777777" w:rsidR="00C67F83" w:rsidRPr="002F5F3A" w:rsidRDefault="00C67F83" w:rsidP="00657E9B">
            <w:pPr>
              <w:pStyle w:val="aa"/>
              <w:ind w:right="20"/>
              <w:rPr>
                <w:b/>
                <w:bCs/>
              </w:rPr>
            </w:pPr>
            <w:r w:rsidRPr="002F5F3A">
              <w:rPr>
                <w:b/>
                <w:bCs/>
              </w:rPr>
              <w:t>no banner motd</w:t>
            </w:r>
          </w:p>
        </w:tc>
        <w:tc>
          <w:tcPr>
            <w:tcW w:w="5538" w:type="dxa"/>
            <w:vAlign w:val="center"/>
          </w:tcPr>
          <w:p w14:paraId="10C5D765" w14:textId="77777777" w:rsidR="00C67F83" w:rsidRPr="002F5F3A" w:rsidRDefault="00C67F83" w:rsidP="00657E9B">
            <w:pPr>
              <w:pStyle w:val="afffc"/>
              <w:ind w:right="20"/>
              <w:jc w:val="both"/>
            </w:pPr>
            <w:r w:rsidRPr="002F5F3A">
              <w:t>Deletes MOTD banner.</w:t>
            </w:r>
          </w:p>
        </w:tc>
        <w:tc>
          <w:tcPr>
            <w:tcW w:w="1002" w:type="dxa"/>
            <w:vAlign w:val="center"/>
          </w:tcPr>
          <w:p w14:paraId="10E4F178" w14:textId="77777777" w:rsidR="00C67F83" w:rsidRPr="002F5F3A" w:rsidRDefault="00C67F83" w:rsidP="00657E9B">
            <w:pPr>
              <w:pStyle w:val="afffc"/>
              <w:ind w:right="20"/>
              <w:jc w:val="both"/>
            </w:pPr>
            <w:r w:rsidRPr="002F5F3A">
              <w:t>Config</w:t>
            </w:r>
          </w:p>
        </w:tc>
      </w:tr>
    </w:tbl>
    <w:p w14:paraId="1ED14E33" w14:textId="77777777" w:rsidR="00C67F83" w:rsidRPr="002F5F3A" w:rsidRDefault="00C67F83" w:rsidP="00657E9B">
      <w:pPr>
        <w:pStyle w:val="a3"/>
        <w:ind w:left="0" w:right="20"/>
        <w:rPr>
          <w:rFonts w:cs="Arial"/>
        </w:rPr>
      </w:pPr>
      <w:r w:rsidRPr="002F5F3A">
        <w:rPr>
          <w:rFonts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C67F83" w:rsidRPr="002F5F3A" w14:paraId="3CA1D093" w14:textId="77777777" w:rsidTr="00BF42F2">
        <w:trPr>
          <w:trHeight w:val="1575"/>
        </w:trPr>
        <w:tc>
          <w:tcPr>
            <w:tcW w:w="9276" w:type="dxa"/>
            <w:shd w:val="clear" w:color="auto" w:fill="auto"/>
          </w:tcPr>
          <w:p w14:paraId="5EB1CA40" w14:textId="77777777" w:rsidR="00C67F83" w:rsidRPr="002F5F3A" w:rsidRDefault="00C67F83" w:rsidP="00657E9B">
            <w:pPr>
              <w:wordWrap/>
              <w:ind w:right="20"/>
              <w:rPr>
                <w:b/>
              </w:rPr>
            </w:pPr>
            <w:r w:rsidRPr="002F5F3A">
              <w:rPr>
                <w:b/>
              </w:rPr>
              <w:t>L3 Switch</w:t>
            </w:r>
            <w:r w:rsidRPr="002F5F3A">
              <w:rPr>
                <w:b/>
              </w:rPr>
              <w:tab/>
            </w:r>
            <w:r w:rsidRPr="002F5F3A">
              <w:rPr>
                <w:b/>
              </w:rPr>
              <w:tab/>
            </w:r>
            <w:r w:rsidRPr="002F5F3A">
              <w:rPr>
                <w:b/>
              </w:rPr>
              <w:tab/>
            </w:r>
            <w:r w:rsidRPr="002F5F3A">
              <w:t>&lt;- Login Banner</w:t>
            </w:r>
          </w:p>
          <w:p w14:paraId="65A8DD47" w14:textId="77777777" w:rsidR="00C67F83" w:rsidRPr="002F5F3A" w:rsidRDefault="00C67F83" w:rsidP="00657E9B">
            <w:pPr>
              <w:wordWrap/>
              <w:ind w:right="20"/>
            </w:pPr>
            <w:r w:rsidRPr="002F5F3A">
              <w:t>Switch login: root</w:t>
            </w:r>
          </w:p>
          <w:p w14:paraId="1A3DD971" w14:textId="77777777" w:rsidR="00C67F83" w:rsidRPr="002F5F3A" w:rsidRDefault="00C67F83" w:rsidP="00657E9B">
            <w:pPr>
              <w:wordWrap/>
              <w:ind w:right="20"/>
            </w:pPr>
            <w:r w:rsidRPr="002F5F3A">
              <w:t xml:space="preserve">Password: </w:t>
            </w:r>
          </w:p>
          <w:p w14:paraId="51CB8610" w14:textId="77777777" w:rsidR="00C67F83" w:rsidRPr="002F5F3A" w:rsidRDefault="00C67F83" w:rsidP="00657E9B">
            <w:pPr>
              <w:wordWrap/>
              <w:ind w:right="20"/>
              <w:rPr>
                <w:b/>
              </w:rPr>
            </w:pPr>
            <w:r w:rsidRPr="002F5F3A">
              <w:rPr>
                <w:b/>
              </w:rPr>
              <w:t>Hello.</w:t>
            </w:r>
            <w:r w:rsidRPr="002F5F3A">
              <w:rPr>
                <w:b/>
              </w:rPr>
              <w:tab/>
            </w:r>
            <w:r w:rsidRPr="002F5F3A">
              <w:rPr>
                <w:b/>
              </w:rPr>
              <w:tab/>
            </w:r>
            <w:r w:rsidRPr="002F5F3A">
              <w:rPr>
                <w:b/>
              </w:rPr>
              <w:tab/>
            </w:r>
            <w:r w:rsidRPr="002F5F3A">
              <w:rPr>
                <w:b/>
              </w:rPr>
              <w:tab/>
            </w:r>
            <w:r w:rsidRPr="002F5F3A">
              <w:rPr>
                <w:b/>
              </w:rPr>
              <w:tab/>
            </w:r>
            <w:r w:rsidRPr="002F5F3A">
              <w:t xml:space="preserve">&lt;- MOTD Banner </w:t>
            </w:r>
          </w:p>
          <w:p w14:paraId="07E2EEA1" w14:textId="77777777" w:rsidR="00C67F83" w:rsidRPr="002F5F3A" w:rsidRDefault="00C67F83" w:rsidP="00657E9B">
            <w:pPr>
              <w:wordWrap/>
              <w:ind w:right="20"/>
            </w:pPr>
            <w:r w:rsidRPr="002F5F3A">
              <w:t xml:space="preserve">Switch &gt;enable </w:t>
            </w:r>
          </w:p>
          <w:p w14:paraId="27E94FA9" w14:textId="77777777" w:rsidR="00C67F83" w:rsidRPr="002F5F3A" w:rsidRDefault="00C67F83" w:rsidP="00657E9B">
            <w:pPr>
              <w:wordWrap/>
              <w:ind w:right="20"/>
              <w:rPr>
                <w:b/>
              </w:rPr>
            </w:pPr>
            <w:r w:rsidRPr="002F5F3A">
              <w:t>Switch #</w:t>
            </w:r>
          </w:p>
        </w:tc>
      </w:tr>
    </w:tbl>
    <w:p w14:paraId="26CB6A80" w14:textId="77777777" w:rsidR="00B510C0" w:rsidRPr="003B6011" w:rsidRDefault="00C67F83" w:rsidP="00657E9B">
      <w:pPr>
        <w:pStyle w:val="a3"/>
        <w:ind w:left="0" w:right="20"/>
      </w:pPr>
      <w:r w:rsidRPr="002F5F3A">
        <w:rPr>
          <w:rFonts w:cs="Arial"/>
        </w:rPr>
        <w:t xml:space="preserve">The following example shows how to change </w:t>
      </w:r>
      <w:r w:rsidR="00491EFB">
        <w:rPr>
          <w:rFonts w:cs="Arial"/>
        </w:rPr>
        <w:t xml:space="preserve">the </w:t>
      </w:r>
      <w:r w:rsidRPr="002F5F3A">
        <w:rPr>
          <w:rFonts w:cs="Arial"/>
        </w:rPr>
        <w:t xml:space="preserve">logging in </w:t>
      </w:r>
      <w:r w:rsidR="00491EFB">
        <w:rPr>
          <w:rFonts w:cs="Arial"/>
        </w:rPr>
        <w:t xml:space="preserve">a </w:t>
      </w:r>
      <w:r w:rsidRPr="002F5F3A">
        <w:rPr>
          <w:rFonts w:cs="Arial"/>
        </w:rPr>
        <w:t xml:space="preserve">banner. The banner can </w:t>
      </w:r>
      <w:r w:rsidR="00491EFB">
        <w:rPr>
          <w:rFonts w:cs="Arial"/>
        </w:rPr>
        <w:t>be</w:t>
      </w:r>
      <w:r w:rsidR="0003189F">
        <w:rPr>
          <w:rFonts w:cs="Arial"/>
        </w:rPr>
        <w:t xml:space="preserve"> </w:t>
      </w:r>
      <w:r w:rsidRPr="002F5F3A">
        <w:rPr>
          <w:rFonts w:cs="Arial"/>
        </w:rPr>
        <w:t>several lines.</w:t>
      </w:r>
      <w:r w:rsidR="0003189F">
        <w:rPr>
          <w:rFonts w:cs="Arial"/>
        </w:rPr>
        <w:t xml:space="preserve">  </w:t>
      </w:r>
      <w:r w:rsidRPr="002F5F3A">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3"/>
        <w:gridCol w:w="888"/>
        <w:gridCol w:w="1132"/>
        <w:gridCol w:w="5012"/>
        <w:gridCol w:w="1073"/>
      </w:tblGrid>
      <w:tr w:rsidR="00B510C0" w:rsidRPr="003B6011"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3B6011" w:rsidRDefault="00B510C0" w:rsidP="00657E9B">
            <w:pPr>
              <w:pStyle w:val="aa"/>
              <w:ind w:rightChars="10" w:right="18"/>
            </w:pPr>
            <w:r>
              <w:t>Switch#</w:t>
            </w:r>
            <w:r w:rsidRPr="003B6011">
              <w:t>configure terminal</w:t>
            </w:r>
          </w:p>
          <w:p w14:paraId="6CAC0264" w14:textId="77777777" w:rsidR="00B510C0" w:rsidRPr="003B6011" w:rsidRDefault="00B510C0" w:rsidP="00657E9B">
            <w:pPr>
              <w:pStyle w:val="aa"/>
              <w:ind w:rightChars="10" w:right="18"/>
            </w:pPr>
            <w:r w:rsidRPr="003B6011">
              <w:t>Enter configuration commands, one per line.  End with CNTL/Z.</w:t>
            </w:r>
          </w:p>
          <w:p w14:paraId="1DE4AF91" w14:textId="77777777" w:rsidR="00B510C0" w:rsidRPr="003B6011" w:rsidRDefault="004F5D20" w:rsidP="00657E9B">
            <w:pPr>
              <w:pStyle w:val="aa"/>
              <w:ind w:rightChars="10" w:right="18"/>
              <w:rPr>
                <w:b/>
              </w:rPr>
            </w:pPr>
            <w:r>
              <w:rPr>
                <w:noProof/>
              </w:rPr>
              <mc:AlternateContent>
                <mc:Choice Requires="wps">
                  <w:drawing>
                    <wp:anchor distT="0" distB="0" distL="114300" distR="114300" simplePos="0" relativeHeight="251730944" behindDoc="0" locked="0" layoutInCell="1" allowOverlap="1" wp14:anchorId="626FCFB0" wp14:editId="767F6E92">
                      <wp:simplePos x="0" y="0"/>
                      <wp:positionH relativeFrom="column">
                        <wp:posOffset>1965960</wp:posOffset>
                      </wp:positionH>
                      <wp:positionV relativeFrom="paragraph">
                        <wp:posOffset>-6350</wp:posOffset>
                      </wp:positionV>
                      <wp:extent cx="113665" cy="156845"/>
                      <wp:effectExtent l="0" t="0" r="19685" b="14605"/>
                      <wp:wrapNone/>
                      <wp:docPr id="12425" name="직사각형 12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568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332F763" id="직사각형 12425" o:spid="_x0000_s1026" style="position:absolute;left:0;text-align:left;margin-left:154.8pt;margin-top:-.5pt;width:8.95pt;height:12.3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" filled="f" strokeweight="1pt"/>
                  </w:pict>
                </mc:Fallback>
              </mc:AlternateContent>
            </w:r>
            <w:proofErr w:type="gramStart"/>
            <w:r w:rsidR="00B510C0">
              <w:t>Switch(</w:t>
            </w:r>
            <w:proofErr w:type="gramEnd"/>
            <w:r w:rsidR="00B510C0">
              <w:t>config)#</w:t>
            </w:r>
            <w:r w:rsidR="00B510C0" w:rsidRPr="003B6011">
              <w:t xml:space="preserve"> banner login .</w:t>
            </w:r>
          </w:p>
          <w:p w14:paraId="692FFD41" w14:textId="77777777" w:rsidR="00B510C0" w:rsidRPr="003B6011" w:rsidRDefault="00B510C0" w:rsidP="00657E9B">
            <w:pPr>
              <w:wordWrap/>
              <w:ind w:rightChars="10" w:right="18"/>
              <w:rPr>
                <w:b/>
              </w:rPr>
            </w:pPr>
            <w:r w:rsidRPr="003B6011">
              <w:t xml:space="preserve">Enter TEXT message. End with the character '.'. </w:t>
            </w:r>
          </w:p>
          <w:p w14:paraId="71138D90" w14:textId="77777777" w:rsidR="00B510C0" w:rsidRPr="003B6011" w:rsidRDefault="00B510C0" w:rsidP="00657E9B">
            <w:pPr>
              <w:pStyle w:val="aa"/>
              <w:ind w:rightChars="10" w:right="18"/>
            </w:pPr>
          </w:p>
          <w:p w14:paraId="162ABD2F" w14:textId="77777777" w:rsidR="00B510C0" w:rsidRPr="003B6011" w:rsidRDefault="00094318" w:rsidP="00657E9B">
            <w:pPr>
              <w:pStyle w:val="aa"/>
              <w:ind w:rightChars="10" w:right="18"/>
            </w:pPr>
            <w:r>
              <w:t>C9500</w:t>
            </w:r>
            <w:r w:rsidR="00B510C0">
              <w:t xml:space="preserve"> </w:t>
            </w:r>
            <w:r w:rsidR="00B510C0" w:rsidRPr="003B6011">
              <w:t xml:space="preserve"> Switch</w:t>
            </w:r>
          </w:p>
          <w:p w14:paraId="00A86EE6" w14:textId="77777777" w:rsidR="00B510C0" w:rsidRPr="003B6011" w:rsidRDefault="00B510C0" w:rsidP="00657E9B">
            <w:pPr>
              <w:pStyle w:val="aa"/>
              <w:ind w:rightChars="10" w:right="18"/>
            </w:pPr>
          </w:p>
          <w:p w14:paraId="58B31138" w14:textId="77777777" w:rsidR="00B510C0" w:rsidRPr="003B6011" w:rsidRDefault="00B510C0" w:rsidP="00657E9B">
            <w:pPr>
              <w:pStyle w:val="aa"/>
              <w:ind w:rightChars="10" w:right="18"/>
            </w:pPr>
            <w:r w:rsidRPr="003B6011">
              <w:t>Login Banner TEST!</w:t>
            </w:r>
          </w:p>
          <w:p w14:paraId="68A87CDD" w14:textId="77777777" w:rsidR="00B510C0" w:rsidRPr="003B6011" w:rsidRDefault="00B510C0" w:rsidP="00657E9B">
            <w:pPr>
              <w:pStyle w:val="aa"/>
              <w:ind w:rightChars="10" w:right="18"/>
            </w:pPr>
          </w:p>
          <w:p w14:paraId="22CB28B1" w14:textId="77777777" w:rsidR="00B510C0" w:rsidRPr="003B6011" w:rsidRDefault="00B510C0" w:rsidP="00657E9B">
            <w:pPr>
              <w:pStyle w:val="aa"/>
              <w:ind w:rightChars="10" w:right="18"/>
            </w:pPr>
            <w:r w:rsidRPr="003B6011">
              <w:t>.</w:t>
            </w:r>
          </w:p>
          <w:p w14:paraId="66E4D22F" w14:textId="77777777" w:rsidR="00B510C0" w:rsidRPr="003B6011" w:rsidRDefault="00B510C0" w:rsidP="00657E9B">
            <w:pPr>
              <w:pStyle w:val="aa"/>
              <w:ind w:rightChars="10" w:right="18"/>
            </w:pPr>
            <w:r>
              <w:t>Switch(config)#</w:t>
            </w:r>
          </w:p>
          <w:p w14:paraId="736044A4" w14:textId="77777777" w:rsidR="00B510C0" w:rsidRPr="003B6011" w:rsidRDefault="00B510C0" w:rsidP="00657E9B">
            <w:pPr>
              <w:pStyle w:val="aa"/>
              <w:ind w:rightChars="10" w:right="18"/>
            </w:pPr>
            <w:r>
              <w:t>Switch(config)#</w:t>
            </w:r>
            <w:r w:rsidRPr="003B6011">
              <w:t>exit</w:t>
            </w:r>
          </w:p>
          <w:p w14:paraId="4F36332D" w14:textId="77777777" w:rsidR="00B510C0" w:rsidRPr="003B6011" w:rsidRDefault="00B510C0" w:rsidP="00657E9B">
            <w:pPr>
              <w:pStyle w:val="aa"/>
              <w:ind w:rightChars="10" w:right="18"/>
            </w:pPr>
            <w:r>
              <w:t>Switch(config)#</w:t>
            </w:r>
            <w:r w:rsidRPr="003B6011">
              <w:rPr>
                <w:b/>
              </w:rPr>
              <w:t>show running-config</w:t>
            </w:r>
          </w:p>
          <w:p w14:paraId="6D5618E4" w14:textId="77777777" w:rsidR="00B510C0" w:rsidRPr="003B6011" w:rsidRDefault="00B510C0" w:rsidP="00657E9B">
            <w:pPr>
              <w:pStyle w:val="aa"/>
              <w:ind w:rightChars="10" w:right="18"/>
            </w:pPr>
            <w:r w:rsidRPr="003B6011">
              <w:t>…</w:t>
            </w:r>
          </w:p>
          <w:p w14:paraId="1B05D0FA" w14:textId="77777777" w:rsidR="00B510C0" w:rsidRPr="003B6011" w:rsidRDefault="00B510C0" w:rsidP="00657E9B">
            <w:pPr>
              <w:pStyle w:val="aa"/>
              <w:ind w:rightChars="10" w:right="18"/>
            </w:pPr>
            <w:r w:rsidRPr="003B6011">
              <w:t>!</w:t>
            </w:r>
          </w:p>
          <w:p w14:paraId="492EBAE5" w14:textId="77777777" w:rsidR="00B510C0" w:rsidRPr="003B6011" w:rsidRDefault="00B510C0" w:rsidP="00657E9B">
            <w:pPr>
              <w:pStyle w:val="aa"/>
              <w:ind w:rightChars="10" w:right="18"/>
            </w:pPr>
            <w:r w:rsidRPr="003B6011">
              <w:t>banner login ^C</w:t>
            </w:r>
          </w:p>
          <w:p w14:paraId="20C4C640" w14:textId="77777777" w:rsidR="00B510C0" w:rsidRPr="003B6011" w:rsidRDefault="00B510C0" w:rsidP="00657E9B">
            <w:pPr>
              <w:pStyle w:val="aa"/>
              <w:ind w:rightChars="10" w:right="18"/>
            </w:pPr>
          </w:p>
          <w:p w14:paraId="37F63DAC" w14:textId="77777777" w:rsidR="00B510C0" w:rsidRPr="003B6011" w:rsidRDefault="00094318" w:rsidP="00657E9B">
            <w:pPr>
              <w:pStyle w:val="aa"/>
              <w:ind w:rightChars="10" w:right="18"/>
            </w:pPr>
            <w:r>
              <w:t>C9500</w:t>
            </w:r>
            <w:r w:rsidR="00B510C0">
              <w:t xml:space="preserve"> </w:t>
            </w:r>
            <w:r w:rsidR="00B510C0" w:rsidRPr="003B6011">
              <w:t xml:space="preserve"> Switch</w:t>
            </w:r>
          </w:p>
          <w:p w14:paraId="7CA8C0B4" w14:textId="77777777" w:rsidR="00B510C0" w:rsidRPr="003B6011" w:rsidRDefault="00B510C0" w:rsidP="00657E9B">
            <w:pPr>
              <w:pStyle w:val="aa"/>
              <w:ind w:rightChars="10" w:right="18"/>
            </w:pPr>
          </w:p>
          <w:p w14:paraId="70F5B5B2" w14:textId="77777777" w:rsidR="00B510C0" w:rsidRPr="003B6011" w:rsidRDefault="00B510C0" w:rsidP="00657E9B">
            <w:pPr>
              <w:pStyle w:val="aa"/>
              <w:ind w:rightChars="10" w:right="18"/>
            </w:pPr>
            <w:r w:rsidRPr="003B6011">
              <w:t>Login Banner TEST!</w:t>
            </w:r>
          </w:p>
          <w:p w14:paraId="1D4854B1" w14:textId="77777777" w:rsidR="00B510C0" w:rsidRPr="003B6011" w:rsidRDefault="004F5D20" w:rsidP="00657E9B">
            <w:pPr>
              <w:pStyle w:val="aa"/>
              <w:ind w:rightChars="10" w:right="18"/>
            </w:pPr>
            <w:r>
              <w:rPr>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065DD24" id="직사각형 12422" o:spid="_x0000_s1026" style="position:absolute;left:0;text-align:left;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3B6011" w:rsidRDefault="00B510C0" w:rsidP="00657E9B">
            <w:pPr>
              <w:pStyle w:val="aa"/>
              <w:ind w:rightChars="10" w:right="18"/>
            </w:pPr>
            <w:r w:rsidRPr="003B6011">
              <w:t>^C</w:t>
            </w:r>
          </w:p>
          <w:p w14:paraId="5F099AC9" w14:textId="77777777" w:rsidR="00B510C0" w:rsidRPr="003B6011" w:rsidRDefault="00B510C0" w:rsidP="00657E9B">
            <w:pPr>
              <w:pStyle w:val="aa"/>
              <w:ind w:rightChars="10" w:right="18"/>
            </w:pPr>
            <w:r w:rsidRPr="003B6011">
              <w:t>!</w:t>
            </w:r>
          </w:p>
          <w:p w14:paraId="0E83F6DA" w14:textId="77777777" w:rsidR="00B510C0" w:rsidRPr="003B6011" w:rsidRDefault="00B510C0" w:rsidP="00657E9B">
            <w:pPr>
              <w:pStyle w:val="aa"/>
              <w:ind w:rightChars="10" w:right="18"/>
            </w:pPr>
            <w:r w:rsidRPr="003B6011">
              <w:t>…</w:t>
            </w:r>
          </w:p>
        </w:tc>
      </w:tr>
      <w:tr w:rsidR="00C67F83" w:rsidRPr="002F5F3A"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2F5F3A" w:rsidRDefault="00C67F83" w:rsidP="00657E9B">
            <w:pPr>
              <w:pStyle w:val="aa"/>
              <w:spacing w:after="120"/>
              <w:ind w:right="20"/>
              <w:jc w:val="both"/>
            </w:pPr>
            <w:r w:rsidRPr="002F5F3A">
              <w:rPr>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2F5F3A" w:rsidRDefault="00C67F83" w:rsidP="00657E9B">
            <w:pPr>
              <w:pStyle w:val="aa"/>
              <w:ind w:right="20"/>
              <w:jc w:val="both"/>
              <w:rPr>
                <w:b/>
                <w:bCs/>
              </w:rPr>
            </w:pPr>
            <w:r w:rsidRPr="002F5F3A">
              <w:rPr>
                <w:b/>
                <w:bCs/>
              </w:rPr>
              <w:t>Notice</w:t>
            </w:r>
          </w:p>
        </w:tc>
        <w:tc>
          <w:tcPr>
            <w:tcW w:w="6202" w:type="dxa"/>
            <w:gridSpan w:val="2"/>
          </w:tcPr>
          <w:p w14:paraId="1B8F0B38" w14:textId="77777777" w:rsidR="00C67F83" w:rsidRPr="002F5F3A" w:rsidRDefault="00C67F83" w:rsidP="00657E9B">
            <w:pPr>
              <w:wordWrap/>
              <w:spacing w:line="240" w:lineRule="auto"/>
              <w:ind w:right="20"/>
            </w:pPr>
            <w:r w:rsidRPr="002F5F3A">
              <w:t xml:space="preserve">When you </w:t>
            </w:r>
            <w:r w:rsidR="00BC55D8">
              <w:t xml:space="preserve">show </w:t>
            </w:r>
            <w:r w:rsidRPr="002F5F3A">
              <w:t xml:space="preserve">the banner with the </w:t>
            </w:r>
            <w:r w:rsidRPr="002F5F3A">
              <w:rPr>
                <w:b/>
              </w:rPr>
              <w:t>‘show running-config’</w:t>
            </w:r>
            <w:r w:rsidRPr="002F5F3A">
              <w:t xml:space="preserve"> command, make sure the start and end characters are </w:t>
            </w:r>
            <w:r w:rsidRPr="002F5F3A">
              <w:rPr>
                <w:b/>
              </w:rPr>
              <w:t>‘^C’</w:t>
            </w:r>
          </w:p>
        </w:tc>
      </w:tr>
    </w:tbl>
    <w:p w14:paraId="0A1820A6" w14:textId="77777777" w:rsidR="00C67F83" w:rsidRPr="002F5F3A" w:rsidRDefault="00C67F83" w:rsidP="00657E9B">
      <w:pPr>
        <w:pStyle w:val="a3"/>
        <w:ind w:left="0" w:right="20"/>
        <w:rPr>
          <w:rFonts w:cs="Arial"/>
        </w:rPr>
      </w:pPr>
      <w:r w:rsidRPr="002F5F3A">
        <w:rPr>
          <w:rFonts w:cs="Arial"/>
        </w:rPr>
        <w:t>The following example shows the login banner when logging in:</w:t>
      </w:r>
    </w:p>
    <w:p w14:paraId="5AA94084" w14:textId="77777777" w:rsidR="00B510C0" w:rsidRPr="00C67F83" w:rsidRDefault="00B510C0" w:rsidP="00657E9B">
      <w:pPr>
        <w:pStyle w:val="aa"/>
        <w:ind w:rightChars="10" w:right="18"/>
      </w:pPr>
    </w:p>
    <w:p w14:paraId="2A1CFB58" w14:textId="77777777" w:rsidR="00B510C0" w:rsidRPr="003B6011" w:rsidRDefault="00094318" w:rsidP="0086443A">
      <w:pPr>
        <w:wordWrap/>
        <w:ind w:leftChars="1000" w:left="1800" w:rightChars="10" w:right="18"/>
        <w:rPr>
          <w:b/>
        </w:rPr>
      </w:pPr>
      <w:proofErr w:type="gramStart"/>
      <w:r>
        <w:rPr>
          <w:b/>
        </w:rPr>
        <w:t>C9500</w:t>
      </w:r>
      <w:r w:rsidR="00B510C0">
        <w:rPr>
          <w:b/>
        </w:rPr>
        <w:t xml:space="preserve"> </w:t>
      </w:r>
      <w:r w:rsidR="00B510C0" w:rsidRPr="003B6011">
        <w:rPr>
          <w:b/>
        </w:rPr>
        <w:t xml:space="preserve"> Switch</w:t>
      </w:r>
      <w:proofErr w:type="gramEnd"/>
    </w:p>
    <w:p w14:paraId="34E32E52" w14:textId="77777777" w:rsidR="00B510C0" w:rsidRPr="003B6011" w:rsidRDefault="00B510C0" w:rsidP="0086443A">
      <w:pPr>
        <w:wordWrap/>
        <w:ind w:leftChars="1000" w:left="1800" w:rightChars="10" w:right="18"/>
        <w:rPr>
          <w:b/>
        </w:rPr>
      </w:pPr>
    </w:p>
    <w:p w14:paraId="0A74C0FB" w14:textId="77777777" w:rsidR="00B510C0" w:rsidRPr="003B6011" w:rsidRDefault="00B510C0" w:rsidP="0086443A">
      <w:pPr>
        <w:wordWrap/>
        <w:ind w:leftChars="1000" w:left="1800" w:rightChars="10" w:right="18"/>
        <w:rPr>
          <w:b/>
        </w:rPr>
      </w:pPr>
      <w:r w:rsidRPr="003B6011">
        <w:rPr>
          <w:b/>
        </w:rPr>
        <w:t>Login Banner TEST!</w:t>
      </w:r>
    </w:p>
    <w:p w14:paraId="3C1C11B5" w14:textId="77777777" w:rsidR="00B510C0" w:rsidRPr="003B6011" w:rsidRDefault="00B510C0" w:rsidP="0086443A">
      <w:pPr>
        <w:wordWrap/>
        <w:ind w:leftChars="1000" w:left="1800" w:rightChars="10" w:right="18"/>
      </w:pPr>
    </w:p>
    <w:p w14:paraId="1BE03342" w14:textId="77777777" w:rsidR="00B510C0" w:rsidRPr="003B6011" w:rsidRDefault="00B510C0" w:rsidP="0086443A">
      <w:pPr>
        <w:wordWrap/>
        <w:ind w:leftChars="1000" w:left="1800" w:rightChars="10" w:right="18"/>
      </w:pPr>
      <w:r w:rsidRPr="003B6011">
        <w:t>Switch login: root</w:t>
      </w:r>
    </w:p>
    <w:p w14:paraId="031B310A" w14:textId="77777777" w:rsidR="00B510C0" w:rsidRPr="003B6011" w:rsidRDefault="00B510C0" w:rsidP="0086443A">
      <w:pPr>
        <w:wordWrap/>
        <w:ind w:leftChars="1000" w:left="1800" w:rightChars="10" w:right="18"/>
      </w:pPr>
      <w:r w:rsidRPr="003B6011">
        <w:t xml:space="preserve">Password: </w:t>
      </w:r>
    </w:p>
    <w:p w14:paraId="4534F9BD" w14:textId="77777777" w:rsidR="00B510C0" w:rsidRPr="003B6011" w:rsidRDefault="00B510C0" w:rsidP="0086443A">
      <w:pPr>
        <w:wordWrap/>
        <w:ind w:leftChars="1000" w:left="1800" w:rightChars="10" w:right="18"/>
      </w:pPr>
    </w:p>
    <w:p w14:paraId="1C5DAED7" w14:textId="77777777" w:rsidR="00B510C0" w:rsidRPr="003B6011" w:rsidRDefault="00B510C0" w:rsidP="0086443A">
      <w:pPr>
        <w:wordWrap/>
        <w:ind w:leftChars="1000" w:left="1800" w:rightChars="10" w:right="18"/>
      </w:pPr>
      <w:r w:rsidRPr="003B6011">
        <w:t>Hello.</w:t>
      </w:r>
    </w:p>
    <w:p w14:paraId="51093D27" w14:textId="77777777" w:rsidR="00B510C0" w:rsidRPr="003B6011" w:rsidRDefault="00B510C0" w:rsidP="0086443A">
      <w:pPr>
        <w:wordWrap/>
        <w:ind w:leftChars="1000" w:left="1800" w:rightChars="10" w:right="18"/>
      </w:pPr>
    </w:p>
    <w:p w14:paraId="6A7BF335" w14:textId="77777777" w:rsidR="00B510C0" w:rsidRPr="003B6011" w:rsidRDefault="00B510C0" w:rsidP="0086443A">
      <w:pPr>
        <w:wordWrap/>
        <w:ind w:leftChars="1000" w:left="1800" w:rightChars="10" w:right="18"/>
      </w:pPr>
      <w:r w:rsidRPr="003B6011">
        <w:t>Switch &gt;</w:t>
      </w:r>
    </w:p>
    <w:p w14:paraId="302E23A1" w14:textId="77777777" w:rsidR="00B510C0" w:rsidRPr="00E56122" w:rsidRDefault="00B510C0" w:rsidP="0086443A">
      <w:pPr>
        <w:wordWrap/>
        <w:ind w:leftChars="1000" w:left="1800" w:rightChars="10" w:right="18"/>
      </w:pPr>
    </w:p>
    <w:p w14:paraId="75199620" w14:textId="77777777" w:rsidR="00513442" w:rsidRDefault="00513442" w:rsidP="00657E9B">
      <w:pPr>
        <w:widowControl/>
        <w:wordWrap/>
        <w:snapToGrid/>
        <w:spacing w:line="240" w:lineRule="auto"/>
        <w:ind w:right="20"/>
        <w:jc w:val="left"/>
        <w:rPr>
          <w:rFonts w:cs="Times New Roman"/>
        </w:rPr>
      </w:pPr>
      <w:r>
        <w:rPr>
          <w:rFonts w:cs="Times New Roman"/>
        </w:rPr>
        <w:br w:type="page"/>
      </w:r>
    </w:p>
    <w:p w14:paraId="71A14421" w14:textId="77777777" w:rsidR="00513442" w:rsidRPr="003B6011" w:rsidRDefault="00513442" w:rsidP="0021019A">
      <w:pPr>
        <w:pStyle w:val="2"/>
        <w:ind w:left="200" w:right="20"/>
      </w:pPr>
      <w:bookmarkStart w:id="419" w:name="_Toc146619710"/>
      <w:bookmarkStart w:id="420" w:name="_Toc148684875"/>
      <w:bookmarkStart w:id="421" w:name="_Toc260339107"/>
      <w:bookmarkStart w:id="422" w:name="_Toc272235914"/>
      <w:bookmarkStart w:id="423" w:name="_Toc334800320"/>
      <w:bookmarkStart w:id="424" w:name="_Toc390845037"/>
      <w:bookmarkStart w:id="425" w:name="_Toc444694920"/>
      <w:r w:rsidRPr="003B6011">
        <w:lastRenderedPageBreak/>
        <w:t>AFSMGR (Alarm Fault Status Manager)</w:t>
      </w:r>
      <w:bookmarkEnd w:id="419"/>
      <w:bookmarkEnd w:id="420"/>
      <w:bookmarkEnd w:id="421"/>
      <w:bookmarkEnd w:id="422"/>
      <w:bookmarkEnd w:id="423"/>
      <w:bookmarkEnd w:id="424"/>
      <w:bookmarkEnd w:id="425"/>
    </w:p>
    <w:p w14:paraId="52BFA597" w14:textId="77777777" w:rsidR="001D398D" w:rsidRPr="002F5F3A" w:rsidRDefault="001D398D" w:rsidP="00657E9B">
      <w:pPr>
        <w:pStyle w:val="a3"/>
        <w:ind w:left="0" w:right="20"/>
        <w:rPr>
          <w:rFonts w:cs="Arial"/>
        </w:rPr>
      </w:pPr>
      <w:r w:rsidRPr="002F5F3A">
        <w:rPr>
          <w:rFonts w:cs="Arial"/>
        </w:rPr>
        <w:t>AFS manager privides the log masking, report masking, fault class setting and management about Alarm, Status, and fault message in</w:t>
      </w:r>
      <w:r w:rsidR="00BC55D8">
        <w:rPr>
          <w:rFonts w:cs="Arial"/>
        </w:rPr>
        <w:t xml:space="preserve"> the</w:t>
      </w:r>
      <w:r w:rsidRPr="002F5F3A">
        <w:rPr>
          <w:rFonts w:cs="Arial"/>
        </w:rPr>
        <w:t xml:space="preserve"> SNMP trap event occurring from </w:t>
      </w:r>
      <w:r w:rsidR="00BC55D8">
        <w:rPr>
          <w:rFonts w:cs="Arial"/>
        </w:rPr>
        <w:t xml:space="preserve">the </w:t>
      </w:r>
      <w:r w:rsidRPr="002F5F3A">
        <w:rPr>
          <w:rFonts w:cs="Arial"/>
        </w:rPr>
        <w:t>system. Moreover it provides a search about faults currently occurring and a past history.</w:t>
      </w:r>
    </w:p>
    <w:p w14:paraId="1D407896" w14:textId="77777777" w:rsidR="001D398D" w:rsidRPr="00D867F8" w:rsidRDefault="001D398D" w:rsidP="00657E9B">
      <w:pPr>
        <w:pStyle w:val="3"/>
        <w:ind w:left="0" w:right="20"/>
      </w:pPr>
      <w:bookmarkStart w:id="426" w:name="_Toc260339108"/>
      <w:bookmarkStart w:id="427" w:name="_Toc281502868"/>
      <w:bookmarkStart w:id="428" w:name="_Toc337198336"/>
      <w:bookmarkStart w:id="429" w:name="_Toc348625862"/>
      <w:bookmarkStart w:id="430" w:name="_Toc444694921"/>
      <w:r w:rsidRPr="00D867F8">
        <w:t>Setting AFS Alarm</w:t>
      </w:r>
      <w:bookmarkEnd w:id="426"/>
      <w:bookmarkEnd w:id="427"/>
      <w:bookmarkEnd w:id="428"/>
      <w:bookmarkEnd w:id="429"/>
      <w:bookmarkEnd w:id="430"/>
    </w:p>
    <w:p w14:paraId="4D5EC717" w14:textId="77777777" w:rsidR="001D398D" w:rsidRPr="002F5F3A" w:rsidRDefault="005E40EF" w:rsidP="00657E9B">
      <w:pPr>
        <w:pStyle w:val="affff4"/>
        <w:wordWrap/>
        <w:ind w:left="0" w:right="20"/>
      </w:pPr>
      <w:bookmarkStart w:id="431" w:name="_Toc391575166"/>
      <w:bookmarkStart w:id="432" w:name="_Toc281502957"/>
      <w:bookmarkStart w:id="433" w:name="_Toc348626308"/>
      <w:r>
        <w:t xml:space="preserve">Table </w:t>
      </w:r>
      <w:r w:rsidR="005832B8">
        <w:fldChar w:fldCharType="begin"/>
      </w:r>
      <w:r>
        <w:instrText xml:space="preserve"> SEQ Table \* ARABIC </w:instrText>
      </w:r>
      <w:r w:rsidR="005832B8">
        <w:fldChar w:fldCharType="separate"/>
      </w:r>
      <w:r>
        <w:rPr>
          <w:noProof/>
        </w:rPr>
        <w:t>24</w:t>
      </w:r>
      <w:r w:rsidR="005832B8">
        <w:rPr>
          <w:noProof/>
        </w:rPr>
        <w:fldChar w:fldCharType="end"/>
      </w:r>
      <w:r>
        <w:t xml:space="preserve"> </w:t>
      </w:r>
      <w:r w:rsidRPr="002F5F3A">
        <w:t>Commands for Setting AFS</w:t>
      </w:r>
      <w:bookmarkEnd w:id="431"/>
      <w:r w:rsidRPr="002F5F3A">
        <w:t xml:space="preserve"> </w:t>
      </w:r>
      <w:bookmarkEnd w:id="432"/>
      <w:bookmarkEnd w:id="43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54"/>
        <w:gridCol w:w="4687"/>
        <w:gridCol w:w="757"/>
      </w:tblGrid>
      <w:tr w:rsidR="001D398D" w:rsidRPr="002F5F3A" w14:paraId="4AC754B3" w14:textId="77777777" w:rsidTr="00BF42F2">
        <w:trPr>
          <w:trHeight w:val="291"/>
        </w:trPr>
        <w:tc>
          <w:tcPr>
            <w:tcW w:w="0" w:type="auto"/>
            <w:shd w:val="clear" w:color="auto" w:fill="E6E6E6"/>
            <w:vAlign w:val="center"/>
          </w:tcPr>
          <w:p w14:paraId="4808AAD3" w14:textId="77777777" w:rsidR="001D398D" w:rsidRPr="002F5F3A" w:rsidRDefault="001D398D" w:rsidP="00657E9B">
            <w:pPr>
              <w:pStyle w:val="ab"/>
              <w:wordWrap/>
              <w:ind w:right="20"/>
              <w:rPr>
                <w:b w:val="0"/>
              </w:rPr>
            </w:pPr>
            <w:r w:rsidRPr="002F5F3A">
              <w:rPr>
                <w:b w:val="0"/>
              </w:rPr>
              <w:t>Command</w:t>
            </w:r>
          </w:p>
        </w:tc>
        <w:tc>
          <w:tcPr>
            <w:tcW w:w="0" w:type="auto"/>
            <w:shd w:val="clear" w:color="auto" w:fill="E6E6E6"/>
            <w:vAlign w:val="center"/>
          </w:tcPr>
          <w:p w14:paraId="0F8E48F5" w14:textId="77777777" w:rsidR="001D398D" w:rsidRPr="002F5F3A" w:rsidRDefault="001D398D" w:rsidP="00657E9B">
            <w:pPr>
              <w:pStyle w:val="ab"/>
              <w:wordWrap/>
              <w:ind w:right="20"/>
              <w:rPr>
                <w:b w:val="0"/>
              </w:rPr>
            </w:pPr>
            <w:r w:rsidRPr="002F5F3A">
              <w:rPr>
                <w:b w:val="0"/>
              </w:rPr>
              <w:t>Description</w:t>
            </w:r>
          </w:p>
        </w:tc>
        <w:tc>
          <w:tcPr>
            <w:tcW w:w="0" w:type="auto"/>
            <w:shd w:val="clear" w:color="auto" w:fill="E6E6E6"/>
            <w:vAlign w:val="center"/>
          </w:tcPr>
          <w:p w14:paraId="60918C7C" w14:textId="77777777" w:rsidR="001D398D" w:rsidRPr="002F5F3A" w:rsidRDefault="001D398D" w:rsidP="00657E9B">
            <w:pPr>
              <w:pStyle w:val="ab"/>
              <w:wordWrap/>
              <w:ind w:right="20"/>
              <w:rPr>
                <w:b w:val="0"/>
              </w:rPr>
            </w:pPr>
            <w:r w:rsidRPr="002F5F3A">
              <w:rPr>
                <w:b w:val="0"/>
              </w:rPr>
              <w:t>Mode</w:t>
            </w:r>
          </w:p>
        </w:tc>
      </w:tr>
      <w:tr w:rsidR="001D398D" w:rsidRPr="002F5F3A" w14:paraId="087C19C6" w14:textId="77777777" w:rsidTr="00BF42F2">
        <w:trPr>
          <w:trHeight w:val="863"/>
        </w:trPr>
        <w:tc>
          <w:tcPr>
            <w:tcW w:w="0" w:type="auto"/>
            <w:vAlign w:val="center"/>
          </w:tcPr>
          <w:p w14:paraId="5C094732" w14:textId="77777777" w:rsidR="001D398D" w:rsidRPr="002F5F3A" w:rsidRDefault="001D398D" w:rsidP="00657E9B">
            <w:pPr>
              <w:pStyle w:val="aa"/>
              <w:ind w:right="20"/>
              <w:rPr>
                <w:i/>
                <w:iCs/>
              </w:rPr>
            </w:pPr>
            <w:r w:rsidRPr="002F5F3A">
              <w:t xml:space="preserve">afs current </w:t>
            </w:r>
            <w:r w:rsidRPr="002F5F3A">
              <w:rPr>
                <w:i/>
                <w:iCs/>
              </w:rPr>
              <w:t>clear [alarm-index]</w:t>
            </w:r>
          </w:p>
        </w:tc>
        <w:tc>
          <w:tcPr>
            <w:tcW w:w="0" w:type="auto"/>
            <w:vAlign w:val="center"/>
          </w:tcPr>
          <w:p w14:paraId="6AFD1FC7" w14:textId="77777777" w:rsidR="001D398D" w:rsidRPr="002F5F3A" w:rsidRDefault="001D398D" w:rsidP="00657E9B">
            <w:pPr>
              <w:wordWrap/>
              <w:spacing w:line="240" w:lineRule="auto"/>
              <w:ind w:right="20"/>
            </w:pPr>
            <w:r w:rsidRPr="002F5F3A">
              <w:t xml:space="preserve">Clears alarm that does not clear in the AFS event. </w:t>
            </w:r>
          </w:p>
          <w:p w14:paraId="0BB9149A"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alarm-index :</w:t>
            </w:r>
            <w:r w:rsidR="001D398D" w:rsidRPr="002F5F3A">
              <w:rPr>
                <w:rStyle w:val="Charf5"/>
              </w:rPr>
              <w:t xml:space="preserve"> index &lt;1-99999&gt;</w:t>
            </w:r>
          </w:p>
        </w:tc>
        <w:tc>
          <w:tcPr>
            <w:tcW w:w="0" w:type="auto"/>
            <w:vAlign w:val="center"/>
          </w:tcPr>
          <w:p w14:paraId="5657FC6F" w14:textId="77777777" w:rsidR="001D398D" w:rsidRPr="002F5F3A" w:rsidRDefault="001D398D" w:rsidP="00657E9B">
            <w:pPr>
              <w:pStyle w:val="aa"/>
              <w:ind w:right="20"/>
            </w:pPr>
            <w:r w:rsidRPr="002F5F3A">
              <w:t>Config</w:t>
            </w:r>
          </w:p>
        </w:tc>
      </w:tr>
      <w:tr w:rsidR="001D398D" w:rsidRPr="002F5F3A" w14:paraId="14C592B4" w14:textId="77777777" w:rsidTr="00BF42F2">
        <w:trPr>
          <w:trHeight w:val="291"/>
        </w:trPr>
        <w:tc>
          <w:tcPr>
            <w:tcW w:w="0" w:type="auto"/>
            <w:vAlign w:val="center"/>
          </w:tcPr>
          <w:p w14:paraId="1BF5868A" w14:textId="77777777" w:rsidR="001D398D" w:rsidRPr="002F5F3A" w:rsidRDefault="001D398D" w:rsidP="00657E9B">
            <w:pPr>
              <w:pStyle w:val="aa"/>
              <w:ind w:right="20"/>
            </w:pPr>
            <w:r w:rsidRPr="002F5F3A">
              <w:t xml:space="preserve">afs history </w:t>
            </w:r>
            <w:r w:rsidRPr="002F5F3A">
              <w:rPr>
                <w:i/>
                <w:iCs/>
              </w:rPr>
              <w:t>clear</w:t>
            </w:r>
          </w:p>
        </w:tc>
        <w:tc>
          <w:tcPr>
            <w:tcW w:w="0" w:type="auto"/>
            <w:vAlign w:val="center"/>
          </w:tcPr>
          <w:p w14:paraId="35372C28" w14:textId="77777777" w:rsidR="001D398D" w:rsidRPr="002F5F3A" w:rsidRDefault="001D398D" w:rsidP="00657E9B">
            <w:pPr>
              <w:pStyle w:val="a9"/>
              <w:tabs>
                <w:tab w:val="num" w:pos="360"/>
              </w:tabs>
              <w:wordWrap/>
              <w:spacing w:line="240" w:lineRule="auto"/>
              <w:ind w:right="20" w:hanging="284"/>
            </w:pPr>
            <w:r w:rsidRPr="002F5F3A">
              <w:t>removes the history of AFS event</w:t>
            </w:r>
          </w:p>
        </w:tc>
        <w:tc>
          <w:tcPr>
            <w:tcW w:w="0" w:type="auto"/>
            <w:vAlign w:val="center"/>
          </w:tcPr>
          <w:p w14:paraId="20A5D413" w14:textId="77777777" w:rsidR="001D398D" w:rsidRPr="002F5F3A" w:rsidRDefault="001D398D" w:rsidP="00657E9B">
            <w:pPr>
              <w:pStyle w:val="aa"/>
              <w:ind w:right="20"/>
            </w:pPr>
            <w:r w:rsidRPr="002F5F3A">
              <w:t>Config</w:t>
            </w:r>
          </w:p>
        </w:tc>
      </w:tr>
      <w:tr w:rsidR="001D398D" w:rsidRPr="002F5F3A" w14:paraId="5965352E" w14:textId="77777777" w:rsidTr="00BF42F2">
        <w:trPr>
          <w:trHeight w:val="2601"/>
        </w:trPr>
        <w:tc>
          <w:tcPr>
            <w:tcW w:w="0" w:type="auto"/>
            <w:vAlign w:val="center"/>
          </w:tcPr>
          <w:p w14:paraId="7A99C6E6" w14:textId="77777777" w:rsidR="001D398D" w:rsidRPr="002F5F3A" w:rsidRDefault="001D398D" w:rsidP="00657E9B">
            <w:pPr>
              <w:pStyle w:val="aa"/>
              <w:ind w:right="20"/>
            </w:pPr>
            <w:r w:rsidRPr="002F5F3A">
              <w:t xml:space="preserve">afs mask </w:t>
            </w:r>
            <w:r w:rsidRPr="002F5F3A">
              <w:rPr>
                <w:i/>
                <w:iCs/>
              </w:rPr>
              <w:t>enable|disable [afs-type [event-type [afs-id]]]</w:t>
            </w:r>
          </w:p>
        </w:tc>
        <w:tc>
          <w:tcPr>
            <w:tcW w:w="0" w:type="auto"/>
            <w:vAlign w:val="center"/>
          </w:tcPr>
          <w:p w14:paraId="787058A4" w14:textId="77777777" w:rsidR="001D398D" w:rsidRPr="002F5F3A" w:rsidRDefault="001D398D" w:rsidP="00657E9B">
            <w:pPr>
              <w:wordWrap/>
              <w:spacing w:line="240" w:lineRule="auto"/>
              <w:ind w:right="20"/>
              <w:jc w:val="left"/>
            </w:pPr>
            <w:r w:rsidRPr="002F5F3A">
              <w:t>Enables or disables the masking function about AFS event. If masking is enabled, the event does not occur.</w:t>
            </w:r>
          </w:p>
          <w:p w14:paraId="09058BC9" w14:textId="77777777" w:rsidR="001D398D" w:rsidRPr="002F5F3A" w:rsidRDefault="001D398D" w:rsidP="00E20826">
            <w:pPr>
              <w:pStyle w:val="a9"/>
              <w:tabs>
                <w:tab w:val="num" w:pos="360"/>
              </w:tabs>
              <w:wordWrap/>
              <w:spacing w:line="240" w:lineRule="auto"/>
              <w:ind w:left="796" w:right="20" w:hangingChars="442" w:hanging="796"/>
              <w:rPr>
                <w:rStyle w:val="Charf5"/>
              </w:rPr>
            </w:pPr>
            <w:r w:rsidRPr="002F5F3A">
              <w:rPr>
                <w:i/>
                <w:iCs/>
                <w:kern w:val="0"/>
              </w:rPr>
              <w:t>afs-</w:t>
            </w:r>
            <w:r w:rsidRPr="002F5F3A">
              <w:rPr>
                <w:rStyle w:val="Charf5"/>
              </w:rPr>
              <w:t xml:space="preserve">type: type of message </w:t>
            </w:r>
            <w:r w:rsidRPr="002F5F3A">
              <w:rPr>
                <w:i/>
                <w:iCs/>
                <w:kern w:val="0"/>
              </w:rPr>
              <w:t>(</w:t>
            </w:r>
            <w:r w:rsidRPr="002F5F3A">
              <w:rPr>
                <w:rStyle w:val="Charf5"/>
              </w:rPr>
              <w:t>alarm, fault, status)</w:t>
            </w:r>
          </w:p>
          <w:p w14:paraId="34D04967" w14:textId="77777777" w:rsidR="001D398D" w:rsidRPr="002F5F3A" w:rsidRDefault="001D398D" w:rsidP="00E20826">
            <w:pPr>
              <w:pStyle w:val="a9"/>
              <w:tabs>
                <w:tab w:val="num" w:pos="360"/>
              </w:tabs>
              <w:wordWrap/>
              <w:spacing w:line="240" w:lineRule="auto"/>
              <w:ind w:left="976" w:right="20" w:hangingChars="542" w:hanging="976"/>
              <w:rPr>
                <w:rStyle w:val="Charf5"/>
              </w:rPr>
            </w:pPr>
            <w:r w:rsidRPr="002F5F3A">
              <w:rPr>
                <w:i/>
                <w:iCs/>
                <w:kern w:val="0"/>
              </w:rPr>
              <w:t>event-</w:t>
            </w:r>
            <w:r w:rsidRPr="002F5F3A">
              <w:rPr>
                <w:rStyle w:val="Charf5"/>
              </w:rPr>
              <w:t>type: type of event (communications, environment, equipment, processing, protocol, qos, security)</w:t>
            </w:r>
          </w:p>
          <w:p w14:paraId="359CD4C7"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w:t>
            </w:r>
            <w:proofErr w:type="gramStart"/>
            <w:r w:rsidR="001D398D" w:rsidRPr="002F5F3A">
              <w:rPr>
                <w:i/>
                <w:iCs/>
                <w:kern w:val="0"/>
              </w:rPr>
              <w:t>id :</w:t>
            </w:r>
            <w:proofErr w:type="gramEnd"/>
            <w:r w:rsidR="001D398D" w:rsidRPr="002F5F3A">
              <w:rPr>
                <w:rStyle w:val="Charf5"/>
              </w:rPr>
              <w:t xml:space="preserve"> A01001, S01001, F01001,…</w:t>
            </w:r>
          </w:p>
        </w:tc>
        <w:tc>
          <w:tcPr>
            <w:tcW w:w="0" w:type="auto"/>
            <w:vAlign w:val="center"/>
          </w:tcPr>
          <w:p w14:paraId="5C9BA065" w14:textId="77777777" w:rsidR="001D398D" w:rsidRPr="002F5F3A" w:rsidRDefault="001D398D" w:rsidP="00657E9B">
            <w:pPr>
              <w:pStyle w:val="aa"/>
              <w:ind w:right="20"/>
            </w:pPr>
            <w:r w:rsidRPr="002F5F3A">
              <w:t>Config</w:t>
            </w:r>
          </w:p>
        </w:tc>
      </w:tr>
      <w:tr w:rsidR="001D398D" w:rsidRPr="002F5F3A" w14:paraId="6E344457" w14:textId="77777777" w:rsidTr="00BF42F2">
        <w:trPr>
          <w:trHeight w:val="573"/>
        </w:trPr>
        <w:tc>
          <w:tcPr>
            <w:tcW w:w="0" w:type="auto"/>
            <w:vAlign w:val="center"/>
          </w:tcPr>
          <w:p w14:paraId="1AB61488" w14:textId="77777777" w:rsidR="001D398D" w:rsidRPr="002F5F3A" w:rsidRDefault="001D398D" w:rsidP="00657E9B">
            <w:pPr>
              <w:pStyle w:val="aa"/>
              <w:ind w:right="20"/>
              <w:rPr>
                <w:i/>
                <w:iCs/>
              </w:rPr>
            </w:pPr>
            <w:r w:rsidRPr="002F5F3A">
              <w:t xml:space="preserve">afs severity </w:t>
            </w:r>
            <w:r w:rsidRPr="002F5F3A">
              <w:rPr>
                <w:i/>
                <w:iCs/>
              </w:rPr>
              <w:t xml:space="preserve">critcal|major|minor </w:t>
            </w:r>
          </w:p>
          <w:p w14:paraId="563E71AF" w14:textId="77777777" w:rsidR="001D398D" w:rsidRPr="002F5F3A" w:rsidRDefault="001D398D" w:rsidP="00657E9B">
            <w:pPr>
              <w:pStyle w:val="aa"/>
              <w:ind w:right="20"/>
            </w:pPr>
            <w:r w:rsidRPr="002F5F3A">
              <w:rPr>
                <w:i/>
                <w:iCs/>
              </w:rPr>
              <w:t>afs-id</w:t>
            </w:r>
          </w:p>
        </w:tc>
        <w:tc>
          <w:tcPr>
            <w:tcW w:w="0" w:type="auto"/>
            <w:vAlign w:val="center"/>
          </w:tcPr>
          <w:p w14:paraId="349C1CF8" w14:textId="77777777" w:rsidR="001D398D" w:rsidRPr="002F5F3A" w:rsidRDefault="004635D0" w:rsidP="00657E9B">
            <w:pPr>
              <w:pStyle w:val="a9"/>
              <w:tabs>
                <w:tab w:val="num" w:pos="360"/>
              </w:tabs>
              <w:wordWrap/>
              <w:spacing w:line="240" w:lineRule="auto"/>
              <w:ind w:right="20" w:hanging="284"/>
            </w:pPr>
            <w:r>
              <w:t xml:space="preserve">   </w:t>
            </w:r>
            <w:r w:rsidR="001D398D" w:rsidRPr="002F5F3A">
              <w:t>Changes class about AFS event.</w:t>
            </w:r>
          </w:p>
          <w:p w14:paraId="64101A20"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w:t>
            </w:r>
            <w:proofErr w:type="gramStart"/>
            <w:r w:rsidR="001D398D" w:rsidRPr="002F5F3A">
              <w:rPr>
                <w:i/>
                <w:iCs/>
                <w:kern w:val="0"/>
              </w:rPr>
              <w:t>id :</w:t>
            </w:r>
            <w:proofErr w:type="gramEnd"/>
            <w:r w:rsidR="001D398D" w:rsidRPr="002F5F3A">
              <w:rPr>
                <w:rStyle w:val="Charf5"/>
              </w:rPr>
              <w:t xml:space="preserve"> A01001, S01001, F01001,…</w:t>
            </w:r>
          </w:p>
        </w:tc>
        <w:tc>
          <w:tcPr>
            <w:tcW w:w="0" w:type="auto"/>
            <w:vAlign w:val="center"/>
          </w:tcPr>
          <w:p w14:paraId="58C73B21" w14:textId="77777777" w:rsidR="001D398D" w:rsidRPr="002F5F3A" w:rsidRDefault="001D398D" w:rsidP="00657E9B">
            <w:pPr>
              <w:pStyle w:val="aa"/>
              <w:ind w:right="20"/>
            </w:pPr>
            <w:r w:rsidRPr="002F5F3A">
              <w:t>Config</w:t>
            </w:r>
          </w:p>
        </w:tc>
      </w:tr>
      <w:tr w:rsidR="001D398D" w:rsidRPr="002F5F3A" w14:paraId="659338C0" w14:textId="77777777" w:rsidTr="00BF42F2">
        <w:trPr>
          <w:trHeight w:val="2601"/>
        </w:trPr>
        <w:tc>
          <w:tcPr>
            <w:tcW w:w="0" w:type="auto"/>
            <w:vAlign w:val="center"/>
          </w:tcPr>
          <w:p w14:paraId="662EB843" w14:textId="77777777" w:rsidR="001D398D" w:rsidRPr="002F5F3A" w:rsidRDefault="001D398D" w:rsidP="00657E9B">
            <w:pPr>
              <w:pStyle w:val="aa"/>
              <w:ind w:right="20"/>
              <w:rPr>
                <w:i/>
                <w:iCs/>
              </w:rPr>
            </w:pPr>
            <w:r w:rsidRPr="002F5F3A">
              <w:t xml:space="preserve">afs snmp </w:t>
            </w:r>
            <w:r w:rsidRPr="002F5F3A">
              <w:rPr>
                <w:i/>
                <w:iCs/>
              </w:rPr>
              <w:t>enable|disable [afs-type [event-type [afs-id]]]</w:t>
            </w:r>
          </w:p>
        </w:tc>
        <w:tc>
          <w:tcPr>
            <w:tcW w:w="0" w:type="auto"/>
            <w:vAlign w:val="center"/>
          </w:tcPr>
          <w:p w14:paraId="295FC985" w14:textId="77777777" w:rsidR="001D398D" w:rsidRPr="002F5F3A" w:rsidRDefault="001D398D" w:rsidP="00657E9B">
            <w:pPr>
              <w:wordWrap/>
              <w:spacing w:line="240" w:lineRule="auto"/>
              <w:ind w:right="20"/>
            </w:pPr>
            <w:r w:rsidRPr="002F5F3A">
              <w:t>Enables or disables snmp trap reporting about AFS event. If SNMP trap reporting enable, the SNMP trap does not occur.</w:t>
            </w:r>
          </w:p>
          <w:p w14:paraId="5AC2AB5D" w14:textId="77777777" w:rsidR="001D398D" w:rsidRPr="002F5F3A" w:rsidRDefault="004635D0" w:rsidP="00657E9B">
            <w:pPr>
              <w:pStyle w:val="a9"/>
              <w:tabs>
                <w:tab w:val="num" w:pos="360"/>
              </w:tabs>
              <w:wordWrap/>
              <w:spacing w:line="240" w:lineRule="auto"/>
              <w:ind w:right="20" w:hanging="284"/>
              <w:rPr>
                <w:rStyle w:val="Charf5"/>
              </w:rPr>
            </w:pPr>
            <w:r>
              <w:rPr>
                <w:i/>
                <w:iCs/>
                <w:kern w:val="0"/>
              </w:rPr>
              <w:t xml:space="preserve">   </w:t>
            </w:r>
            <w:r w:rsidR="001D398D" w:rsidRPr="002F5F3A">
              <w:rPr>
                <w:i/>
                <w:iCs/>
                <w:kern w:val="0"/>
              </w:rPr>
              <w:t>afs-</w:t>
            </w:r>
            <w:r w:rsidR="001D398D" w:rsidRPr="002F5F3A">
              <w:rPr>
                <w:rStyle w:val="Charf5"/>
              </w:rPr>
              <w:t xml:space="preserve">type: type of message </w:t>
            </w:r>
            <w:r w:rsidR="001D398D" w:rsidRPr="002F5F3A">
              <w:rPr>
                <w:i/>
                <w:iCs/>
                <w:kern w:val="0"/>
              </w:rPr>
              <w:t>(</w:t>
            </w:r>
            <w:r w:rsidR="001D398D" w:rsidRPr="002F5F3A">
              <w:rPr>
                <w:rStyle w:val="Charf5"/>
              </w:rPr>
              <w:t>alarm, fault, status)</w:t>
            </w:r>
          </w:p>
          <w:p w14:paraId="7934E387" w14:textId="77777777" w:rsidR="001D398D" w:rsidRPr="002F5F3A" w:rsidRDefault="001D398D" w:rsidP="00E20826">
            <w:pPr>
              <w:pStyle w:val="a9"/>
              <w:tabs>
                <w:tab w:val="num" w:pos="360"/>
              </w:tabs>
              <w:wordWrap/>
              <w:spacing w:line="240" w:lineRule="auto"/>
              <w:ind w:left="1066" w:right="20" w:hangingChars="592" w:hanging="1066"/>
              <w:rPr>
                <w:rStyle w:val="Charf5"/>
              </w:rPr>
            </w:pPr>
            <w:r w:rsidRPr="002F5F3A">
              <w:rPr>
                <w:i/>
                <w:iCs/>
                <w:kern w:val="0"/>
              </w:rPr>
              <w:t>event-</w:t>
            </w:r>
            <w:r w:rsidRPr="002F5F3A">
              <w:rPr>
                <w:rStyle w:val="Charf5"/>
              </w:rPr>
              <w:t>type: type of event (communications, environment, equipment, processing, protocol, qos, security)</w:t>
            </w:r>
          </w:p>
          <w:p w14:paraId="7D099C96" w14:textId="77777777"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w:t>
            </w:r>
            <w:proofErr w:type="gramStart"/>
            <w:r w:rsidR="001D398D" w:rsidRPr="002F5F3A">
              <w:rPr>
                <w:i/>
                <w:iCs/>
                <w:kern w:val="0"/>
              </w:rPr>
              <w:t>id :</w:t>
            </w:r>
            <w:proofErr w:type="gramEnd"/>
            <w:r w:rsidR="001D398D" w:rsidRPr="002F5F3A">
              <w:rPr>
                <w:rStyle w:val="Charf5"/>
              </w:rPr>
              <w:t xml:space="preserve"> A01001, S01001, F01001,…</w:t>
            </w:r>
          </w:p>
        </w:tc>
        <w:tc>
          <w:tcPr>
            <w:tcW w:w="0" w:type="auto"/>
            <w:vAlign w:val="center"/>
          </w:tcPr>
          <w:p w14:paraId="74C93215" w14:textId="77777777" w:rsidR="001D398D" w:rsidRPr="002F5F3A" w:rsidRDefault="001D398D" w:rsidP="00657E9B">
            <w:pPr>
              <w:pStyle w:val="aa"/>
              <w:keepNext/>
              <w:ind w:right="20"/>
            </w:pPr>
            <w:r w:rsidRPr="002F5F3A">
              <w:t>Config</w:t>
            </w:r>
          </w:p>
        </w:tc>
      </w:tr>
      <w:tr w:rsidR="001D398D" w:rsidRPr="002F5F3A" w14:paraId="312AF762" w14:textId="77777777" w:rsidTr="00BF42F2">
        <w:trPr>
          <w:trHeight w:val="1165"/>
        </w:trPr>
        <w:tc>
          <w:tcPr>
            <w:tcW w:w="0" w:type="auto"/>
            <w:vAlign w:val="center"/>
          </w:tcPr>
          <w:p w14:paraId="5BF517F5" w14:textId="77777777" w:rsidR="001D398D" w:rsidRPr="002F5F3A" w:rsidRDefault="001D398D" w:rsidP="00657E9B">
            <w:pPr>
              <w:pStyle w:val="aa"/>
              <w:ind w:right="20"/>
            </w:pPr>
            <w:r w:rsidRPr="002F5F3A">
              <w:t>afs factory-default running-config [</w:t>
            </w:r>
            <w:r w:rsidRPr="002F5F3A">
              <w:rPr>
                <w:i/>
              </w:rPr>
              <w:t>mask|snmp</w:t>
            </w:r>
            <w:r w:rsidRPr="002F5F3A">
              <w:t>]</w:t>
            </w:r>
          </w:p>
        </w:tc>
        <w:tc>
          <w:tcPr>
            <w:tcW w:w="0" w:type="auto"/>
            <w:vAlign w:val="center"/>
          </w:tcPr>
          <w:p w14:paraId="64A4F5A8" w14:textId="77777777" w:rsidR="001D398D" w:rsidRPr="002F5F3A" w:rsidRDefault="001D398D" w:rsidP="00657E9B">
            <w:pPr>
              <w:wordWrap/>
              <w:spacing w:line="240" w:lineRule="auto"/>
              <w:ind w:right="20"/>
            </w:pPr>
            <w:r w:rsidRPr="002F5F3A">
              <w:t>Changes the mask set to current afs running-config and snmp value with default-config.</w:t>
            </w:r>
          </w:p>
          <w:p w14:paraId="27711E33" w14:textId="77777777" w:rsidR="001D398D" w:rsidRPr="002F5F3A" w:rsidRDefault="004635D0" w:rsidP="00657E9B">
            <w:pPr>
              <w:pStyle w:val="a9"/>
              <w:tabs>
                <w:tab w:val="num" w:pos="360"/>
              </w:tabs>
              <w:wordWrap/>
              <w:spacing w:line="240" w:lineRule="auto"/>
              <w:ind w:right="20" w:hanging="284"/>
              <w:rPr>
                <w:rStyle w:val="Charf5"/>
              </w:rPr>
            </w:pPr>
            <w:r>
              <w:rPr>
                <w:i/>
              </w:rPr>
              <w:t xml:space="preserve">   </w:t>
            </w:r>
            <w:r w:rsidR="001D398D" w:rsidRPr="002F5F3A">
              <w:rPr>
                <w:i/>
              </w:rPr>
              <w:t>mask:</w:t>
            </w:r>
            <w:r w:rsidR="001D398D" w:rsidRPr="002F5F3A">
              <w:rPr>
                <w:rStyle w:val="Charf5"/>
              </w:rPr>
              <w:t xml:space="preserve"> changes mask configuration only </w:t>
            </w:r>
          </w:p>
          <w:p w14:paraId="39A06125" w14:textId="77777777" w:rsidR="001D398D" w:rsidRPr="002F5F3A" w:rsidRDefault="004635D0" w:rsidP="00657E9B">
            <w:pPr>
              <w:pStyle w:val="a9"/>
              <w:tabs>
                <w:tab w:val="num" w:pos="360"/>
              </w:tabs>
              <w:wordWrap/>
              <w:spacing w:line="240" w:lineRule="auto"/>
              <w:ind w:right="20" w:hanging="284"/>
            </w:pPr>
            <w:r>
              <w:rPr>
                <w:i/>
              </w:rPr>
              <w:t xml:space="preserve">   </w:t>
            </w:r>
            <w:r w:rsidR="001D398D" w:rsidRPr="002F5F3A">
              <w:rPr>
                <w:i/>
              </w:rPr>
              <w:t>snm :</w:t>
            </w:r>
            <w:r w:rsidR="001D398D" w:rsidRPr="002F5F3A">
              <w:rPr>
                <w:rStyle w:val="Charf5"/>
              </w:rPr>
              <w:t xml:space="preserve"> changes snmp configuration only </w:t>
            </w:r>
          </w:p>
        </w:tc>
        <w:tc>
          <w:tcPr>
            <w:tcW w:w="0" w:type="auto"/>
            <w:vAlign w:val="center"/>
          </w:tcPr>
          <w:p w14:paraId="58BBA161" w14:textId="77777777" w:rsidR="001D398D" w:rsidRPr="002F5F3A" w:rsidRDefault="001D398D" w:rsidP="00657E9B">
            <w:pPr>
              <w:pStyle w:val="aa"/>
              <w:keepNext/>
              <w:ind w:right="20"/>
            </w:pPr>
          </w:p>
        </w:tc>
      </w:tr>
    </w:tbl>
    <w:p w14:paraId="586128B7" w14:textId="77777777" w:rsidR="001D398D" w:rsidRPr="00D867F8" w:rsidRDefault="001D398D" w:rsidP="00657E9B">
      <w:pPr>
        <w:pStyle w:val="3"/>
        <w:ind w:left="0" w:right="20"/>
      </w:pPr>
      <w:bookmarkStart w:id="434" w:name="_Toc260339109"/>
      <w:bookmarkStart w:id="435" w:name="_Toc281502869"/>
    </w:p>
    <w:p w14:paraId="2263E493" w14:textId="77777777" w:rsidR="001D398D" w:rsidRPr="00D867F8" w:rsidRDefault="001D398D" w:rsidP="00657E9B">
      <w:pPr>
        <w:pStyle w:val="3"/>
        <w:ind w:left="0" w:right="20"/>
      </w:pPr>
      <w:r w:rsidRPr="00D867F8">
        <w:br w:type="page"/>
      </w:r>
      <w:bookmarkStart w:id="436" w:name="_Toc337198337"/>
      <w:bookmarkStart w:id="437" w:name="_Toc348625863"/>
      <w:bookmarkStart w:id="438" w:name="_Toc444694922"/>
      <w:r w:rsidRPr="00D867F8">
        <w:lastRenderedPageBreak/>
        <w:t>Clear AFS Alarm Event</w:t>
      </w:r>
      <w:bookmarkEnd w:id="434"/>
      <w:bookmarkEnd w:id="435"/>
      <w:bookmarkEnd w:id="436"/>
      <w:bookmarkEnd w:id="437"/>
      <w:bookmarkEnd w:id="438"/>
    </w:p>
    <w:p w14:paraId="6D44AB0C" w14:textId="77777777" w:rsidR="001D398D" w:rsidRPr="002F5F3A" w:rsidRDefault="001D398D" w:rsidP="00657E9B">
      <w:pPr>
        <w:pStyle w:val="a3"/>
        <w:ind w:left="0" w:right="20"/>
        <w:rPr>
          <w:rFonts w:cs="Arial"/>
        </w:rPr>
      </w:pPr>
      <w:r w:rsidRPr="002F5F3A">
        <w:rPr>
          <w:rFonts w:cs="Arial"/>
        </w:rPr>
        <w:t>You can force</w:t>
      </w:r>
      <w:r w:rsidR="00B330CE">
        <w:rPr>
          <w:rFonts w:cs="Arial"/>
        </w:rPr>
        <w:t>fully</w:t>
      </w:r>
      <w:r w:rsidRPr="002F5F3A">
        <w:rPr>
          <w:rFonts w:cs="Arial"/>
        </w:rPr>
        <w:t xml:space="preserve"> clear the Alarm when the error is not clear</w:t>
      </w:r>
      <w:r w:rsidR="00623844">
        <w:rPr>
          <w:rFonts w:cs="Arial"/>
        </w:rPr>
        <w:t>ed</w:t>
      </w:r>
      <w:r w:rsidRPr="002F5F3A">
        <w:rPr>
          <w:rFonts w:cs="Arial"/>
        </w:rPr>
        <w:t xml:space="preserve"> while there is </w:t>
      </w:r>
      <w:r w:rsidR="00623844">
        <w:rPr>
          <w:rFonts w:cs="Arial"/>
        </w:rPr>
        <w:t xml:space="preserve">still </w:t>
      </w:r>
      <w:r w:rsidRPr="002F5F3A">
        <w:rPr>
          <w:rFonts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1D398D" w:rsidRPr="002F5F3A" w14:paraId="5846BA2B" w14:textId="77777777" w:rsidTr="00BF42F2">
        <w:tc>
          <w:tcPr>
            <w:tcW w:w="8820" w:type="dxa"/>
            <w:shd w:val="clear" w:color="auto" w:fill="auto"/>
          </w:tcPr>
          <w:p w14:paraId="7E62EEC8"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14:paraId="346F5F93" w14:textId="77777777" w:rsidR="001D398D" w:rsidRPr="002F5F3A" w:rsidRDefault="001D398D" w:rsidP="00657E9B">
            <w:pPr>
              <w:pStyle w:val="aa"/>
              <w:ind w:right="20"/>
            </w:pPr>
            <w:r w:rsidRPr="002F5F3A">
              <w:t>-----------------------------------------------------------------------------</w:t>
            </w:r>
          </w:p>
          <w:p w14:paraId="2FB25A0D" w14:textId="77777777" w:rsidR="001D398D" w:rsidRPr="002F5F3A" w:rsidRDefault="001D398D" w:rsidP="00657E9B">
            <w:pPr>
              <w:pStyle w:val="aa"/>
              <w:ind w:right="20"/>
            </w:pPr>
            <w:r w:rsidRPr="002F5F3A">
              <w:t xml:space="preserve">  no     id      type          level    date</w:t>
            </w:r>
          </w:p>
          <w:p w14:paraId="683581C8" w14:textId="77777777" w:rsidR="001D398D" w:rsidRPr="002F5F3A" w:rsidRDefault="001D398D" w:rsidP="00657E9B">
            <w:pPr>
              <w:pStyle w:val="aa"/>
              <w:ind w:right="20"/>
            </w:pPr>
            <w:r w:rsidRPr="002F5F3A">
              <w:t>-----------------------------------------------------------------------------</w:t>
            </w:r>
          </w:p>
          <w:p w14:paraId="67C0C66C" w14:textId="77777777" w:rsidR="001D398D" w:rsidRPr="002F5F3A" w:rsidRDefault="001D398D" w:rsidP="00657E9B">
            <w:pPr>
              <w:pStyle w:val="aa"/>
              <w:ind w:right="20"/>
            </w:pPr>
            <w:r w:rsidRPr="002F5F3A">
              <w:t xml:space="preserve">  3      A04003  processing    major    2006-09-07 10:43:59</w:t>
            </w:r>
          </w:p>
          <w:p w14:paraId="6989053C" w14:textId="77777777" w:rsidR="001D398D" w:rsidRPr="002F5F3A" w:rsidRDefault="001D398D" w:rsidP="00657E9B">
            <w:pPr>
              <w:pStyle w:val="aa"/>
              <w:ind w:right="20"/>
            </w:pPr>
            <w:r w:rsidRPr="002F5F3A">
              <w:t>-----------------------------------------------------------------------------</w:t>
            </w:r>
          </w:p>
          <w:p w14:paraId="489AAD22"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 3</w:t>
            </w:r>
          </w:p>
          <w:p w14:paraId="70F0BF20" w14:textId="77777777" w:rsidR="001D398D" w:rsidRPr="002F5F3A" w:rsidRDefault="001D398D" w:rsidP="00657E9B">
            <w:pPr>
              <w:pStyle w:val="aa"/>
              <w:ind w:right="20"/>
            </w:pPr>
            <w:r w:rsidRPr="002F5F3A">
              <w:t>-----------------------------------------------------------------------------</w:t>
            </w:r>
          </w:p>
          <w:p w14:paraId="5EE11D4B" w14:textId="77777777" w:rsidR="001D398D" w:rsidRPr="002F5F3A" w:rsidRDefault="001D398D" w:rsidP="00657E9B">
            <w:pPr>
              <w:pStyle w:val="aa"/>
              <w:ind w:right="20"/>
            </w:pPr>
            <w:r w:rsidRPr="002F5F3A">
              <w:t xml:space="preserve">  Probable Cause      MEMORY OVERLOAD ALARM</w:t>
            </w:r>
          </w:p>
          <w:p w14:paraId="7D2DAB05" w14:textId="77777777" w:rsidR="001D398D" w:rsidRPr="002F5F3A" w:rsidRDefault="001D398D" w:rsidP="00657E9B">
            <w:pPr>
              <w:pStyle w:val="aa"/>
              <w:ind w:right="20"/>
            </w:pPr>
            <w:r w:rsidRPr="002F5F3A">
              <w:t xml:space="preserve">  ID                    A04003</w:t>
            </w:r>
          </w:p>
          <w:p w14:paraId="5C06EAC8" w14:textId="77777777" w:rsidR="001D398D" w:rsidRPr="002F5F3A" w:rsidRDefault="001D398D" w:rsidP="00657E9B">
            <w:pPr>
              <w:pStyle w:val="aa"/>
              <w:ind w:right="20"/>
            </w:pPr>
            <w:r w:rsidRPr="002F5F3A">
              <w:t xml:space="preserve">  Type                  processing</w:t>
            </w:r>
          </w:p>
          <w:p w14:paraId="1069E030" w14:textId="77777777" w:rsidR="001D398D" w:rsidRPr="002F5F3A" w:rsidRDefault="001D398D" w:rsidP="00657E9B">
            <w:pPr>
              <w:pStyle w:val="aa"/>
              <w:ind w:right="20"/>
            </w:pPr>
            <w:r w:rsidRPr="002F5F3A">
              <w:t xml:space="preserve">  Level                 major</w:t>
            </w:r>
          </w:p>
          <w:p w14:paraId="48CA49A2" w14:textId="77777777" w:rsidR="001D398D" w:rsidRPr="002F5F3A" w:rsidRDefault="001D398D" w:rsidP="00657E9B">
            <w:pPr>
              <w:pStyle w:val="aa"/>
              <w:ind w:right="20"/>
            </w:pPr>
            <w:r w:rsidRPr="002F5F3A">
              <w:t xml:space="preserve">  Date                  2006-09-07 10:43:59</w:t>
            </w:r>
          </w:p>
          <w:p w14:paraId="1377AE89" w14:textId="77777777" w:rsidR="001D398D" w:rsidRPr="002F5F3A" w:rsidRDefault="001D398D" w:rsidP="00657E9B">
            <w:pPr>
              <w:pStyle w:val="aa"/>
              <w:ind w:right="20"/>
            </w:pPr>
            <w:r w:rsidRPr="002F5F3A">
              <w:t xml:space="preserve">  Physical Location  sys&lt;1&gt;</w:t>
            </w:r>
          </w:p>
          <w:p w14:paraId="716F79B6" w14:textId="77777777" w:rsidR="001D398D" w:rsidRPr="002F5F3A" w:rsidRDefault="001D398D" w:rsidP="00657E9B">
            <w:pPr>
              <w:pStyle w:val="aa"/>
              <w:ind w:right="20"/>
            </w:pPr>
            <w:r w:rsidRPr="002F5F3A">
              <w:t xml:space="preserve">  Logical Location    </w:t>
            </w:r>
          </w:p>
          <w:p w14:paraId="5C9D20F1" w14:textId="77777777" w:rsidR="001D398D" w:rsidRPr="002F5F3A" w:rsidRDefault="001D398D" w:rsidP="00657E9B">
            <w:pPr>
              <w:pStyle w:val="aa"/>
              <w:ind w:right="20"/>
            </w:pPr>
            <w:r w:rsidRPr="002F5F3A">
              <w:t xml:space="preserve">  Addtional Text      vlaue&lt;45&gt; thres&lt;50&gt;</w:t>
            </w:r>
          </w:p>
          <w:p w14:paraId="1305B810" w14:textId="77777777" w:rsidR="001D398D" w:rsidRPr="002F5F3A" w:rsidRDefault="001D398D" w:rsidP="00657E9B">
            <w:pPr>
              <w:pStyle w:val="aa"/>
              <w:ind w:right="20"/>
            </w:pPr>
            <w:r w:rsidRPr="002F5F3A">
              <w:t>-----------------------------------------------------------------------------</w:t>
            </w:r>
          </w:p>
          <w:p w14:paraId="5D72F09D" w14:textId="77777777" w:rsidR="001D398D" w:rsidRPr="002F5F3A" w:rsidRDefault="001D398D" w:rsidP="00657E9B">
            <w:pPr>
              <w:pStyle w:val="aa"/>
              <w:ind w:right="20"/>
              <w:rPr>
                <w:kern w:val="0"/>
              </w:rPr>
            </w:pPr>
            <w:r w:rsidRPr="002F5F3A">
              <w:t xml:space="preserve">Switch# </w:t>
            </w:r>
            <w:r w:rsidRPr="002F5F3A">
              <w:rPr>
                <w:b/>
                <w:bCs/>
              </w:rPr>
              <w:t>configure terminal</w:t>
            </w:r>
          </w:p>
          <w:p w14:paraId="1D8596B9" w14:textId="77777777" w:rsidR="001D398D" w:rsidRPr="002F5F3A" w:rsidRDefault="001D398D" w:rsidP="00657E9B">
            <w:pPr>
              <w:pStyle w:val="aa"/>
              <w:ind w:right="20"/>
              <w:rPr>
                <w:b/>
                <w:bCs/>
                <w:kern w:val="0"/>
              </w:rPr>
            </w:pPr>
            <w:r w:rsidRPr="002F5F3A">
              <w:rPr>
                <w:kern w:val="0"/>
              </w:rPr>
              <w:t xml:space="preserve">Switch(config)# </w:t>
            </w:r>
            <w:r w:rsidRPr="002F5F3A">
              <w:rPr>
                <w:b/>
                <w:bCs/>
                <w:kern w:val="0"/>
              </w:rPr>
              <w:t>afs current clear</w:t>
            </w:r>
          </w:p>
          <w:p w14:paraId="28F3E8F6"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14:paraId="303CF039" w14:textId="77777777" w:rsidR="001D398D" w:rsidRPr="002F5F3A" w:rsidRDefault="001D398D" w:rsidP="00657E9B">
            <w:pPr>
              <w:pStyle w:val="aa"/>
              <w:ind w:right="20"/>
            </w:pPr>
            <w:r w:rsidRPr="002F5F3A">
              <w:t>-----------------------------------------------------------------------------</w:t>
            </w:r>
          </w:p>
          <w:p w14:paraId="2CD87FCB" w14:textId="77777777" w:rsidR="001D398D" w:rsidRPr="002F5F3A" w:rsidRDefault="001D398D" w:rsidP="00657E9B">
            <w:pPr>
              <w:pStyle w:val="aa"/>
              <w:ind w:right="20"/>
            </w:pPr>
            <w:r w:rsidRPr="002F5F3A">
              <w:t xml:space="preserve">  no     id      type          level    date</w:t>
            </w:r>
          </w:p>
          <w:p w14:paraId="08AB545C" w14:textId="77777777" w:rsidR="001D398D" w:rsidRPr="002F5F3A" w:rsidRDefault="001D398D" w:rsidP="00657E9B">
            <w:pPr>
              <w:pStyle w:val="aa"/>
              <w:ind w:right="20"/>
            </w:pPr>
            <w:r w:rsidRPr="002F5F3A">
              <w:t>-----------------------------------------------------------------------------</w:t>
            </w:r>
          </w:p>
          <w:p w14:paraId="2FCFF715" w14:textId="77777777" w:rsidR="001D398D" w:rsidRPr="002F5F3A" w:rsidRDefault="001D398D" w:rsidP="00657E9B">
            <w:pPr>
              <w:pStyle w:val="aa"/>
              <w:ind w:right="20"/>
            </w:pPr>
            <w:r w:rsidRPr="002F5F3A">
              <w:t>-----------------------------------------------------------------------------</w:t>
            </w:r>
          </w:p>
        </w:tc>
      </w:tr>
    </w:tbl>
    <w:p w14:paraId="2C60DFC9" w14:textId="77777777" w:rsidR="001D398D" w:rsidRPr="00D867F8" w:rsidRDefault="001D398D" w:rsidP="00657E9B">
      <w:pPr>
        <w:pStyle w:val="3"/>
        <w:ind w:left="0" w:right="20"/>
      </w:pPr>
      <w:bookmarkStart w:id="439" w:name="_Toc260339110"/>
      <w:bookmarkStart w:id="440" w:name="_Toc281502870"/>
      <w:bookmarkStart w:id="441" w:name="_Toc337198338"/>
      <w:bookmarkStart w:id="442" w:name="_Toc348625864"/>
      <w:bookmarkStart w:id="443" w:name="_Toc444694923"/>
      <w:r w:rsidRPr="00D867F8">
        <w:t>Clearing AFS history</w:t>
      </w:r>
      <w:bookmarkEnd w:id="439"/>
      <w:bookmarkEnd w:id="440"/>
      <w:bookmarkEnd w:id="441"/>
      <w:bookmarkEnd w:id="442"/>
      <w:bookmarkEnd w:id="443"/>
    </w:p>
    <w:p w14:paraId="1B75E588" w14:textId="77777777" w:rsidR="001D398D" w:rsidRPr="002F5F3A" w:rsidRDefault="001D398D" w:rsidP="00657E9B">
      <w:pPr>
        <w:pStyle w:val="a3"/>
        <w:ind w:left="0" w:right="20"/>
        <w:rPr>
          <w:rFonts w:cs="Arial"/>
        </w:rPr>
      </w:pPr>
      <w:r w:rsidRPr="002F5F3A">
        <w:rPr>
          <w:rFonts w:cs="Arial"/>
        </w:rPr>
        <w:t>You can clear AFS history. The following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1D398D" w:rsidRPr="002F5F3A" w14:paraId="0688A59B" w14:textId="77777777" w:rsidTr="00BF42F2">
        <w:tc>
          <w:tcPr>
            <w:tcW w:w="8820" w:type="dxa"/>
            <w:shd w:val="clear" w:color="auto" w:fill="auto"/>
          </w:tcPr>
          <w:p w14:paraId="14F35F23"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14:paraId="57957531" w14:textId="77777777" w:rsidR="001D398D" w:rsidRPr="002F5F3A" w:rsidRDefault="001D398D" w:rsidP="00657E9B">
            <w:pPr>
              <w:pStyle w:val="aa"/>
              <w:ind w:right="20"/>
            </w:pPr>
            <w:r w:rsidRPr="002F5F3A">
              <w:t>2006-08-06 09:21:22  A04002  processing    maj on  sys&lt;1&gt; vlaue&lt;4&gt; thres&lt;1&gt;</w:t>
            </w:r>
          </w:p>
          <w:p w14:paraId="1BBDAA7A" w14:textId="77777777" w:rsidR="001D398D" w:rsidRPr="002F5F3A" w:rsidRDefault="001D398D" w:rsidP="00657E9B">
            <w:pPr>
              <w:pStyle w:val="aa"/>
              <w:ind w:right="20"/>
            </w:pPr>
            <w:r w:rsidRPr="002F5F3A">
              <w:t>2006-08-06 09:21:22  A04001  processing    maj on  sys&lt;1&gt; vlaue&lt;4&gt; thres&lt;3&gt;</w:t>
            </w:r>
          </w:p>
          <w:p w14:paraId="5641BD58" w14:textId="77777777" w:rsidR="001D398D" w:rsidRPr="002F5F3A" w:rsidRDefault="001D398D" w:rsidP="00657E9B">
            <w:pPr>
              <w:pStyle w:val="aa"/>
              <w:ind w:right="20"/>
            </w:pPr>
            <w:r w:rsidRPr="002F5F3A">
              <w:t>2006-08-06 09:21:22  A04003  processing    maj on  sys&lt;1&gt; vlaue&lt;49&gt; thres&lt;50&gt;</w:t>
            </w:r>
          </w:p>
          <w:p w14:paraId="3309CD8F" w14:textId="77777777" w:rsidR="001D398D" w:rsidRPr="002F5F3A" w:rsidRDefault="001D398D" w:rsidP="00657E9B">
            <w:pPr>
              <w:pStyle w:val="aa"/>
              <w:ind w:right="20"/>
            </w:pPr>
            <w:r w:rsidRPr="002F5F3A">
              <w:t>2006-08-06 09:21:23  A01002  equipment     maj off sys&lt;1&gt;</w:t>
            </w:r>
          </w:p>
          <w:p w14:paraId="1A1FB2B4" w14:textId="77777777" w:rsidR="001D398D" w:rsidRPr="002F5F3A" w:rsidRDefault="001D398D" w:rsidP="00657E9B">
            <w:pPr>
              <w:pStyle w:val="aa"/>
              <w:ind w:right="20"/>
              <w:rPr>
                <w:kern w:val="0"/>
              </w:rPr>
            </w:pPr>
            <w:r w:rsidRPr="002F5F3A">
              <w:t xml:space="preserve">Switch# </w:t>
            </w:r>
            <w:r w:rsidRPr="002F5F3A">
              <w:rPr>
                <w:b/>
                <w:bCs/>
              </w:rPr>
              <w:t>configure terminal</w:t>
            </w:r>
          </w:p>
          <w:p w14:paraId="4D176F5E" w14:textId="77777777" w:rsidR="001D398D" w:rsidRPr="002F5F3A" w:rsidRDefault="001D398D" w:rsidP="00657E9B">
            <w:pPr>
              <w:pStyle w:val="aa"/>
              <w:ind w:right="20"/>
              <w:rPr>
                <w:b/>
                <w:bCs/>
                <w:kern w:val="0"/>
              </w:rPr>
            </w:pPr>
            <w:r w:rsidRPr="002F5F3A">
              <w:rPr>
                <w:kern w:val="0"/>
              </w:rPr>
              <w:t xml:space="preserve">Switch(config)# </w:t>
            </w:r>
            <w:r w:rsidRPr="002F5F3A">
              <w:rPr>
                <w:b/>
                <w:bCs/>
                <w:kern w:val="0"/>
              </w:rPr>
              <w:t>afs history clear</w:t>
            </w:r>
          </w:p>
          <w:p w14:paraId="17184A09"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14:paraId="19DCE96E" w14:textId="77777777" w:rsidR="001D398D" w:rsidRPr="002F5F3A" w:rsidRDefault="001D398D" w:rsidP="00657E9B">
            <w:pPr>
              <w:pStyle w:val="aa"/>
              <w:ind w:right="20"/>
            </w:pPr>
            <w:r w:rsidRPr="002F5F3A">
              <w:t>###########     start history    ###########</w:t>
            </w:r>
          </w:p>
          <w:p w14:paraId="4AF3D03E" w14:textId="77777777" w:rsidR="001D398D" w:rsidRPr="002F5F3A" w:rsidRDefault="001D398D" w:rsidP="00657E9B">
            <w:pPr>
              <w:pStyle w:val="aa"/>
              <w:ind w:right="20"/>
            </w:pPr>
            <w:r w:rsidRPr="002F5F3A">
              <w:rPr>
                <w:kern w:val="0"/>
              </w:rPr>
              <w:t>Switch#</w:t>
            </w:r>
          </w:p>
        </w:tc>
      </w:tr>
    </w:tbl>
    <w:p w14:paraId="4345DEEF" w14:textId="77777777" w:rsidR="001D398D" w:rsidRPr="00D867F8" w:rsidRDefault="001D398D" w:rsidP="00657E9B">
      <w:pPr>
        <w:pStyle w:val="3"/>
        <w:ind w:left="0" w:right="20"/>
      </w:pPr>
      <w:bookmarkStart w:id="444" w:name="_Toc260339111"/>
      <w:bookmarkStart w:id="445" w:name="_Toc281502871"/>
    </w:p>
    <w:p w14:paraId="6A86566E" w14:textId="77777777" w:rsidR="001D398D" w:rsidRPr="00D867F8" w:rsidRDefault="001D398D" w:rsidP="00657E9B">
      <w:pPr>
        <w:pStyle w:val="3"/>
        <w:ind w:left="0" w:right="20"/>
      </w:pPr>
      <w:r w:rsidRPr="00D867F8">
        <w:br w:type="page"/>
      </w:r>
      <w:bookmarkStart w:id="446" w:name="_Toc337198339"/>
      <w:bookmarkStart w:id="447" w:name="_Toc348625865"/>
      <w:bookmarkStart w:id="448" w:name="_Toc444694924"/>
      <w:r w:rsidRPr="00D867F8">
        <w:lastRenderedPageBreak/>
        <w:t xml:space="preserve">Setting AFS Masking </w:t>
      </w:r>
      <w:bookmarkEnd w:id="444"/>
      <w:r w:rsidRPr="00D867F8">
        <w:t>Function</w:t>
      </w:r>
      <w:bookmarkEnd w:id="445"/>
      <w:bookmarkEnd w:id="446"/>
      <w:bookmarkEnd w:id="447"/>
      <w:bookmarkEnd w:id="448"/>
    </w:p>
    <w:p w14:paraId="3EAEB179" w14:textId="77777777" w:rsidR="001D398D" w:rsidRPr="002F5F3A" w:rsidRDefault="001D398D" w:rsidP="00657E9B">
      <w:pPr>
        <w:pStyle w:val="a3"/>
        <w:ind w:left="0" w:right="20"/>
        <w:rPr>
          <w:rFonts w:cs="Arial"/>
        </w:rPr>
      </w:pPr>
      <w:r w:rsidRPr="002F5F3A">
        <w:rPr>
          <w:rFonts w:cs="Arial"/>
        </w:rPr>
        <w:t>In an AFS event, you can set AFS masking about a specific event. Before the event</w:t>
      </w:r>
      <w:r w:rsidR="00722F28">
        <w:rPr>
          <w:rFonts w:cs="Arial"/>
        </w:rPr>
        <w:t>,</w:t>
      </w:r>
      <w:r w:rsidRPr="002F5F3A">
        <w:rPr>
          <w:rFonts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1D398D" w:rsidRPr="002F5F3A" w14:paraId="6BF8C286" w14:textId="77777777" w:rsidTr="00BF42F2">
        <w:tc>
          <w:tcPr>
            <w:tcW w:w="8820" w:type="dxa"/>
            <w:shd w:val="clear" w:color="auto" w:fill="auto"/>
          </w:tcPr>
          <w:p w14:paraId="4EDB3DEE"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4BE3BE88" w14:textId="77777777" w:rsidR="001D398D" w:rsidRPr="002F5F3A" w:rsidRDefault="001D398D" w:rsidP="00657E9B">
            <w:pPr>
              <w:pStyle w:val="aa"/>
              <w:ind w:right="20"/>
            </w:pPr>
            <w:r w:rsidRPr="002F5F3A">
              <w:t>-------------------------------------------------------------------------------</w:t>
            </w:r>
          </w:p>
          <w:p w14:paraId="7B1156E5" w14:textId="77777777" w:rsidR="001D398D" w:rsidRPr="002F5F3A" w:rsidRDefault="001D398D" w:rsidP="00657E9B">
            <w:pPr>
              <w:pStyle w:val="aa"/>
              <w:ind w:right="20"/>
            </w:pPr>
            <w:r w:rsidRPr="002F5F3A">
              <w:t xml:space="preserve">  ID       Type          Level      Mask      Snmp      Desc</w:t>
            </w:r>
          </w:p>
          <w:p w14:paraId="633F9A2E" w14:textId="77777777" w:rsidR="001D398D" w:rsidRPr="002F5F3A" w:rsidRDefault="001D398D" w:rsidP="00657E9B">
            <w:pPr>
              <w:pStyle w:val="aa"/>
              <w:ind w:right="20"/>
            </w:pPr>
            <w:r w:rsidRPr="002F5F3A">
              <w:t>-------------------------------------------------------------------------------</w:t>
            </w:r>
          </w:p>
          <w:p w14:paraId="1A0AD4D1" w14:textId="77777777" w:rsidR="001D398D" w:rsidRPr="002F5F3A" w:rsidRDefault="001D398D" w:rsidP="00657E9B">
            <w:pPr>
              <w:pStyle w:val="aa"/>
              <w:ind w:right="20"/>
            </w:pPr>
            <w:r w:rsidRPr="002F5F3A">
              <w:t xml:space="preserve">  A01001   equipment   critical   disable   enable    system cold start alarm</w:t>
            </w:r>
          </w:p>
          <w:p w14:paraId="2C93244D" w14:textId="77777777" w:rsidR="001D398D" w:rsidRPr="002F5F3A" w:rsidRDefault="001D398D" w:rsidP="00657E9B">
            <w:pPr>
              <w:pStyle w:val="aa"/>
              <w:ind w:right="20"/>
            </w:pPr>
            <w:r w:rsidRPr="002F5F3A">
              <w:t xml:space="preserve">  A01002   equipment   major       disable   enable    system warm start alarm</w:t>
            </w:r>
          </w:p>
          <w:p w14:paraId="23E477AA" w14:textId="77777777" w:rsidR="001D398D" w:rsidRPr="002F5F3A" w:rsidRDefault="001D398D" w:rsidP="00657E9B">
            <w:pPr>
              <w:pStyle w:val="aa"/>
              <w:ind w:right="20"/>
              <w:rPr>
                <w:b/>
                <w:bCs/>
              </w:rPr>
            </w:pPr>
            <w:r w:rsidRPr="002F5F3A">
              <w:t xml:space="preserve">Switch# </w:t>
            </w:r>
            <w:r w:rsidRPr="002F5F3A">
              <w:rPr>
                <w:b/>
                <w:bCs/>
              </w:rPr>
              <w:t>configure terminal</w:t>
            </w:r>
          </w:p>
          <w:p w14:paraId="0ECF787F" w14:textId="77777777" w:rsidR="001D398D" w:rsidRPr="002F5F3A" w:rsidRDefault="001D398D" w:rsidP="00657E9B">
            <w:pPr>
              <w:pStyle w:val="aa"/>
              <w:ind w:right="20"/>
              <w:rPr>
                <w:b/>
                <w:bCs/>
              </w:rPr>
            </w:pPr>
            <w:r w:rsidRPr="002F5F3A">
              <w:t xml:space="preserve">Switch(config)# </w:t>
            </w:r>
            <w:r w:rsidRPr="002F5F3A">
              <w:rPr>
                <w:b/>
                <w:bCs/>
              </w:rPr>
              <w:t>afs mask enable alarm</w:t>
            </w:r>
          </w:p>
          <w:p w14:paraId="484E5B68" w14:textId="77777777" w:rsidR="001D398D" w:rsidRPr="002F5F3A" w:rsidRDefault="001D398D" w:rsidP="00657E9B">
            <w:pPr>
              <w:pStyle w:val="aa"/>
              <w:ind w:right="20"/>
            </w:pPr>
            <w:r w:rsidRPr="002F5F3A">
              <w:t xml:space="preserve">Switch(config)# </w:t>
            </w:r>
            <w:r w:rsidRPr="002F5F3A">
              <w:rPr>
                <w:b/>
                <w:bCs/>
              </w:rPr>
              <w:t>afs mask enable status equipment</w:t>
            </w:r>
          </w:p>
          <w:p w14:paraId="01157243" w14:textId="77777777" w:rsidR="001D398D" w:rsidRPr="002F5F3A" w:rsidRDefault="001D398D" w:rsidP="00657E9B">
            <w:pPr>
              <w:pStyle w:val="aa"/>
              <w:ind w:right="20"/>
              <w:rPr>
                <w:b/>
                <w:bCs/>
              </w:rPr>
            </w:pPr>
            <w:r w:rsidRPr="002F5F3A">
              <w:t xml:space="preserve">Switch(config)# </w:t>
            </w:r>
            <w:r w:rsidRPr="002F5F3A">
              <w:rPr>
                <w:b/>
                <w:bCs/>
              </w:rPr>
              <w:t>afs mask enable fault qos F03023</w:t>
            </w:r>
          </w:p>
          <w:p w14:paraId="2ECD20C6" w14:textId="77777777" w:rsidR="001D398D" w:rsidRPr="002F5F3A" w:rsidRDefault="001D398D" w:rsidP="00657E9B">
            <w:pPr>
              <w:pStyle w:val="aa"/>
              <w:ind w:right="20"/>
            </w:pPr>
            <w:r w:rsidRPr="002F5F3A">
              <w:t xml:space="preserve">Switch(config)# </w:t>
            </w:r>
            <w:r w:rsidRPr="002F5F3A">
              <w:rPr>
                <w:b/>
                <w:bCs/>
              </w:rPr>
              <w:t>end</w:t>
            </w:r>
          </w:p>
          <w:p w14:paraId="0E6F1AC2" w14:textId="77777777" w:rsidR="001D398D" w:rsidRPr="002F5F3A" w:rsidRDefault="001D398D" w:rsidP="00657E9B">
            <w:pPr>
              <w:pStyle w:val="aa"/>
              <w:ind w:right="20"/>
              <w:rPr>
                <w:b/>
                <w:bCs/>
              </w:rPr>
            </w:pPr>
            <w:r w:rsidRPr="002F5F3A">
              <w:t xml:space="preserve">Switch# </w:t>
            </w:r>
            <w:r w:rsidRPr="002F5F3A">
              <w:rPr>
                <w:b/>
                <w:bCs/>
              </w:rPr>
              <w:t>show running-config</w:t>
            </w:r>
          </w:p>
          <w:p w14:paraId="576246C0" w14:textId="77777777" w:rsidR="001D398D" w:rsidRPr="002F5F3A" w:rsidRDefault="001D398D" w:rsidP="00657E9B">
            <w:pPr>
              <w:pStyle w:val="aa"/>
              <w:ind w:right="20"/>
            </w:pPr>
            <w:r w:rsidRPr="002F5F3A">
              <w:t>!</w:t>
            </w:r>
          </w:p>
          <w:p w14:paraId="704113C5" w14:textId="77777777" w:rsidR="001D398D" w:rsidRPr="002F5F3A" w:rsidRDefault="001D398D" w:rsidP="00657E9B">
            <w:pPr>
              <w:pStyle w:val="aa"/>
              <w:ind w:right="20"/>
            </w:pPr>
            <w:r w:rsidRPr="002F5F3A">
              <w:t>afs snmp enable alarm equipment A01001</w:t>
            </w:r>
          </w:p>
          <w:p w14:paraId="0BA050D3" w14:textId="77777777" w:rsidR="001D398D" w:rsidRPr="002F5F3A" w:rsidRDefault="001D398D" w:rsidP="00657E9B">
            <w:pPr>
              <w:pStyle w:val="aa"/>
              <w:ind w:right="20"/>
            </w:pPr>
            <w:r w:rsidRPr="002F5F3A">
              <w:t>afs snmp enable alarm equipment A01002</w:t>
            </w:r>
          </w:p>
          <w:p w14:paraId="204963A1" w14:textId="77777777" w:rsidR="001D398D" w:rsidRPr="002F5F3A" w:rsidRDefault="001D398D" w:rsidP="00657E9B">
            <w:pPr>
              <w:pStyle w:val="aa"/>
              <w:ind w:right="20"/>
            </w:pPr>
            <w:r w:rsidRPr="002F5F3A">
              <w:t>afs snmp enable status equipment S01003</w:t>
            </w:r>
          </w:p>
          <w:p w14:paraId="3A7FDB13" w14:textId="77777777" w:rsidR="001D398D" w:rsidRPr="002F5F3A" w:rsidRDefault="001D398D" w:rsidP="00657E9B">
            <w:pPr>
              <w:pStyle w:val="aa"/>
              <w:ind w:right="20"/>
            </w:pPr>
            <w:r w:rsidRPr="002F5F3A">
              <w:t>afs snmp enable status equipment S01006</w:t>
            </w:r>
          </w:p>
          <w:p w14:paraId="56043B99" w14:textId="77777777" w:rsidR="001D398D" w:rsidRPr="002F5F3A" w:rsidRDefault="001D398D" w:rsidP="00657E9B">
            <w:pPr>
              <w:pStyle w:val="aa"/>
              <w:ind w:right="20"/>
            </w:pPr>
            <w:r w:rsidRPr="002F5F3A">
              <w:t>afs snmp enable fault qos F03023</w:t>
            </w:r>
          </w:p>
          <w:p w14:paraId="7B6F324C" w14:textId="77777777" w:rsidR="001D398D" w:rsidRPr="002F5F3A" w:rsidRDefault="001D398D" w:rsidP="00657E9B">
            <w:pPr>
              <w:pStyle w:val="aa"/>
              <w:ind w:right="20"/>
              <w:rPr>
                <w:b/>
                <w:bCs/>
              </w:rPr>
            </w:pPr>
            <w:r w:rsidRPr="002F5F3A">
              <w:t>!</w:t>
            </w:r>
          </w:p>
          <w:p w14:paraId="73E98604"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60C743C2" w14:textId="77777777" w:rsidR="001D398D" w:rsidRPr="002F5F3A" w:rsidRDefault="001D398D" w:rsidP="00657E9B">
            <w:pPr>
              <w:pStyle w:val="aa"/>
              <w:ind w:right="20"/>
            </w:pPr>
            <w:r w:rsidRPr="002F5F3A">
              <w:t>-------------------------------------------------------------------------------</w:t>
            </w:r>
          </w:p>
          <w:p w14:paraId="577F5080" w14:textId="77777777" w:rsidR="001D398D" w:rsidRPr="002F5F3A" w:rsidRDefault="001D398D" w:rsidP="00657E9B">
            <w:pPr>
              <w:pStyle w:val="aa"/>
              <w:ind w:right="20"/>
            </w:pPr>
            <w:r w:rsidRPr="002F5F3A">
              <w:t xml:space="preserve">  ID       Type          Level      Mask        Snmp      Desc</w:t>
            </w:r>
          </w:p>
          <w:p w14:paraId="4A403556" w14:textId="77777777" w:rsidR="001D398D" w:rsidRPr="002F5F3A" w:rsidRDefault="001D398D" w:rsidP="00657E9B">
            <w:pPr>
              <w:pStyle w:val="aa"/>
              <w:ind w:right="20"/>
            </w:pPr>
            <w:r w:rsidRPr="002F5F3A">
              <w:t>-------------------------------------------------------------------------------</w:t>
            </w:r>
          </w:p>
          <w:p w14:paraId="1C4B013B" w14:textId="77777777" w:rsidR="001D398D" w:rsidRPr="002F5F3A" w:rsidRDefault="001D398D" w:rsidP="00657E9B">
            <w:pPr>
              <w:pStyle w:val="aa"/>
              <w:ind w:right="20"/>
            </w:pPr>
            <w:r w:rsidRPr="002F5F3A">
              <w:t xml:space="preserve">  A01001   equipment   critical   enable     enable    system cold start alarm</w:t>
            </w:r>
          </w:p>
          <w:p w14:paraId="047AF7DF" w14:textId="77777777" w:rsidR="001D398D" w:rsidRPr="002F5F3A" w:rsidRDefault="001D398D" w:rsidP="00657E9B">
            <w:pPr>
              <w:pStyle w:val="aa"/>
              <w:ind w:right="20"/>
            </w:pPr>
            <w:r w:rsidRPr="002F5F3A">
              <w:t xml:space="preserve">  A01002   equipment   major       disable   enable    system warm start alarm</w:t>
            </w:r>
          </w:p>
          <w:p w14:paraId="7C83EBC4" w14:textId="77777777" w:rsidR="001D398D" w:rsidRPr="002F5F3A" w:rsidRDefault="001D398D" w:rsidP="00657E9B">
            <w:pPr>
              <w:wordWrap/>
              <w:ind w:right="20"/>
            </w:pPr>
            <w:r w:rsidRPr="002F5F3A">
              <w:t>Switch#</w:t>
            </w:r>
          </w:p>
        </w:tc>
      </w:tr>
    </w:tbl>
    <w:p w14:paraId="414B867E"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9"/>
        <w:gridCol w:w="1066"/>
        <w:gridCol w:w="6173"/>
      </w:tblGrid>
      <w:tr w:rsidR="001D398D" w:rsidRPr="002F5F3A" w14:paraId="26BCC615" w14:textId="77777777" w:rsidTr="00BF42F2">
        <w:tc>
          <w:tcPr>
            <w:tcW w:w="978" w:type="dxa"/>
          </w:tcPr>
          <w:p w14:paraId="09735456" w14:textId="77777777" w:rsidR="001D398D" w:rsidRPr="002F5F3A" w:rsidRDefault="001D398D" w:rsidP="00657E9B">
            <w:pPr>
              <w:pStyle w:val="aa"/>
              <w:spacing w:after="120"/>
              <w:ind w:right="20"/>
              <w:jc w:val="both"/>
            </w:pPr>
            <w:r w:rsidRPr="002F5F3A">
              <w:rPr>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2F5F3A" w:rsidRDefault="001D398D" w:rsidP="00657E9B">
            <w:pPr>
              <w:pStyle w:val="aa"/>
              <w:ind w:right="20"/>
              <w:jc w:val="both"/>
              <w:rPr>
                <w:b/>
                <w:bCs/>
              </w:rPr>
            </w:pPr>
            <w:r w:rsidRPr="002F5F3A">
              <w:rPr>
                <w:b/>
                <w:bCs/>
              </w:rPr>
              <w:t>Notice</w:t>
            </w:r>
          </w:p>
        </w:tc>
        <w:tc>
          <w:tcPr>
            <w:tcW w:w="6800" w:type="dxa"/>
          </w:tcPr>
          <w:p w14:paraId="7D70E931" w14:textId="77777777" w:rsidR="001D398D" w:rsidRPr="002F5F3A" w:rsidRDefault="001D398D" w:rsidP="00657E9B">
            <w:pPr>
              <w:pStyle w:val="aa"/>
              <w:ind w:right="20"/>
            </w:pPr>
            <w:r w:rsidRPr="002F5F3A">
              <w:t xml:space="preserve">Default value is disabled in masking setting and follows </w:t>
            </w:r>
            <w:r w:rsidR="00722F28">
              <w:t xml:space="preserve">the </w:t>
            </w:r>
            <w:r w:rsidRPr="002F5F3A">
              <w:t>setting value of default-config.</w:t>
            </w:r>
          </w:p>
          <w:p w14:paraId="6FAEFA14" w14:textId="77777777" w:rsidR="001D398D" w:rsidRPr="002F5F3A" w:rsidRDefault="001D398D" w:rsidP="00657E9B">
            <w:pPr>
              <w:pStyle w:val="aa"/>
              <w:ind w:right="20"/>
            </w:pPr>
            <w:r w:rsidRPr="002F5F3A">
              <w:t xml:space="preserve">The default </w:t>
            </w:r>
            <w:proofErr w:type="gramStart"/>
            <w:r w:rsidRPr="002F5F3A">
              <w:t>value of some m</w:t>
            </w:r>
            <w:r w:rsidR="00722F28">
              <w:t>e</w:t>
            </w:r>
            <w:r w:rsidRPr="002F5F3A">
              <w:t>ssage</w:t>
            </w:r>
            <w:r w:rsidR="00722F28">
              <w:t>s</w:t>
            </w:r>
            <w:r w:rsidRPr="002F5F3A">
              <w:t xml:space="preserve"> (S02009, S06002, and F02003) </w:t>
            </w:r>
            <w:r w:rsidR="00722F28">
              <w:t>are</w:t>
            </w:r>
            <w:proofErr w:type="gramEnd"/>
            <w:r w:rsidRPr="002F5F3A">
              <w:t xml:space="preserve"> enabled.</w:t>
            </w:r>
          </w:p>
        </w:tc>
      </w:tr>
    </w:tbl>
    <w:p w14:paraId="3307CE00" w14:textId="77777777" w:rsidR="001D398D" w:rsidRPr="00D867F8" w:rsidRDefault="001D398D" w:rsidP="00657E9B">
      <w:pPr>
        <w:pStyle w:val="3"/>
        <w:ind w:left="0" w:right="20"/>
      </w:pPr>
      <w:bookmarkStart w:id="449" w:name="_Toc260339112"/>
      <w:bookmarkStart w:id="450" w:name="_Toc281502872"/>
      <w:bookmarkStart w:id="451" w:name="_Toc337198340"/>
      <w:bookmarkStart w:id="452" w:name="_Toc348625866"/>
      <w:bookmarkStart w:id="453" w:name="_Toc444694925"/>
      <w:r w:rsidRPr="00D867F8">
        <w:t xml:space="preserve">Setting AFS Severity </w:t>
      </w:r>
      <w:bookmarkEnd w:id="449"/>
      <w:r w:rsidRPr="00D867F8">
        <w:t>Class</w:t>
      </w:r>
      <w:bookmarkEnd w:id="450"/>
      <w:bookmarkEnd w:id="451"/>
      <w:bookmarkEnd w:id="452"/>
      <w:bookmarkEnd w:id="453"/>
    </w:p>
    <w:p w14:paraId="4D769C95" w14:textId="77777777" w:rsidR="001D398D" w:rsidRPr="002F5F3A" w:rsidRDefault="001D398D" w:rsidP="00657E9B">
      <w:pPr>
        <w:pStyle w:val="a3"/>
        <w:ind w:left="0" w:right="20"/>
        <w:rPr>
          <w:rFonts w:cs="Arial"/>
        </w:rPr>
      </w:pPr>
      <w:r w:rsidRPr="002F5F3A">
        <w:rPr>
          <w:rFonts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1D398D" w:rsidRPr="002F5F3A" w14:paraId="1BD28218" w14:textId="77777777" w:rsidTr="00BF42F2">
        <w:tc>
          <w:tcPr>
            <w:tcW w:w="8820" w:type="dxa"/>
            <w:shd w:val="clear" w:color="auto" w:fill="auto"/>
          </w:tcPr>
          <w:p w14:paraId="5A61DE03"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778F09C7" w14:textId="77777777" w:rsidR="001D398D" w:rsidRPr="002F5F3A" w:rsidRDefault="001D398D" w:rsidP="00657E9B">
            <w:pPr>
              <w:pStyle w:val="aa"/>
              <w:ind w:right="20"/>
            </w:pPr>
            <w:r w:rsidRPr="002F5F3A">
              <w:t>-------------------------------------------------------------------------------</w:t>
            </w:r>
          </w:p>
          <w:p w14:paraId="45771EB0" w14:textId="77777777" w:rsidR="001D398D" w:rsidRPr="002F5F3A" w:rsidRDefault="001D398D" w:rsidP="00657E9B">
            <w:pPr>
              <w:pStyle w:val="aa"/>
              <w:ind w:right="20"/>
            </w:pPr>
            <w:r w:rsidRPr="002F5F3A">
              <w:t xml:space="preserve">  ID       Type          Level      Mask      Snmp      Desc</w:t>
            </w:r>
          </w:p>
          <w:p w14:paraId="05E12879" w14:textId="77777777" w:rsidR="001D398D" w:rsidRPr="002F5F3A" w:rsidRDefault="001D398D" w:rsidP="00657E9B">
            <w:pPr>
              <w:pStyle w:val="aa"/>
              <w:ind w:right="20"/>
            </w:pPr>
            <w:r w:rsidRPr="002F5F3A">
              <w:t>-------------------------------------------------------------------------------</w:t>
            </w:r>
          </w:p>
          <w:p w14:paraId="29DA57F7" w14:textId="77777777" w:rsidR="001D398D" w:rsidRPr="002F5F3A" w:rsidRDefault="001D398D" w:rsidP="00657E9B">
            <w:pPr>
              <w:pStyle w:val="aa"/>
              <w:ind w:right="20"/>
            </w:pPr>
            <w:r w:rsidRPr="002F5F3A">
              <w:t xml:space="preserve">  A01001   equipment   critical   disable   enable    system cold start alarm</w:t>
            </w:r>
          </w:p>
          <w:p w14:paraId="386D6670" w14:textId="77777777" w:rsidR="001D398D" w:rsidRPr="002F5F3A" w:rsidRDefault="001D398D" w:rsidP="00657E9B">
            <w:pPr>
              <w:pStyle w:val="aa"/>
              <w:ind w:right="20"/>
            </w:pPr>
            <w:r w:rsidRPr="002F5F3A">
              <w:t xml:space="preserve">  A01002   equipment   major       disable   enable    system warm start alarm</w:t>
            </w:r>
          </w:p>
          <w:p w14:paraId="57FFAA02" w14:textId="77777777" w:rsidR="001D398D" w:rsidRPr="002F5F3A" w:rsidRDefault="001D398D" w:rsidP="00657E9B">
            <w:pPr>
              <w:pStyle w:val="aa"/>
              <w:ind w:right="20"/>
              <w:rPr>
                <w:b/>
                <w:bCs/>
              </w:rPr>
            </w:pPr>
            <w:r w:rsidRPr="002F5F3A">
              <w:t xml:space="preserve">Switch# </w:t>
            </w:r>
            <w:r w:rsidRPr="002F5F3A">
              <w:rPr>
                <w:b/>
                <w:bCs/>
              </w:rPr>
              <w:t>configure terminal</w:t>
            </w:r>
          </w:p>
          <w:p w14:paraId="0629E7F8" w14:textId="77777777" w:rsidR="001D398D" w:rsidRPr="002F5F3A" w:rsidRDefault="001D398D" w:rsidP="00657E9B">
            <w:pPr>
              <w:pStyle w:val="aa"/>
              <w:ind w:right="20"/>
            </w:pPr>
            <w:r w:rsidRPr="002F5F3A">
              <w:t xml:space="preserve">Switch(config)# </w:t>
            </w:r>
            <w:r w:rsidRPr="002F5F3A">
              <w:rPr>
                <w:b/>
                <w:bCs/>
              </w:rPr>
              <w:t>afs severity major A01001</w:t>
            </w:r>
          </w:p>
          <w:p w14:paraId="10B4D563" w14:textId="77777777" w:rsidR="001D398D" w:rsidRPr="002F5F3A" w:rsidRDefault="001D398D" w:rsidP="00657E9B">
            <w:pPr>
              <w:pStyle w:val="aa"/>
              <w:ind w:right="20"/>
            </w:pPr>
            <w:r w:rsidRPr="002F5F3A">
              <w:t xml:space="preserve">Switch(config)# </w:t>
            </w:r>
            <w:r w:rsidRPr="002F5F3A">
              <w:rPr>
                <w:b/>
                <w:bCs/>
              </w:rPr>
              <w:t>end</w:t>
            </w:r>
          </w:p>
          <w:p w14:paraId="046AE49A" w14:textId="77777777" w:rsidR="001D398D" w:rsidRPr="002F5F3A" w:rsidRDefault="001D398D" w:rsidP="00657E9B">
            <w:pPr>
              <w:pStyle w:val="aa"/>
              <w:ind w:right="20"/>
              <w:rPr>
                <w:b/>
                <w:bCs/>
              </w:rPr>
            </w:pPr>
            <w:r w:rsidRPr="002F5F3A">
              <w:t xml:space="preserve">Switch# </w:t>
            </w:r>
            <w:r w:rsidRPr="002F5F3A">
              <w:rPr>
                <w:b/>
                <w:bCs/>
              </w:rPr>
              <w:t>show running-config</w:t>
            </w:r>
          </w:p>
          <w:p w14:paraId="13D08CD0" w14:textId="77777777" w:rsidR="001D398D" w:rsidRPr="002F5F3A" w:rsidRDefault="001D398D" w:rsidP="00657E9B">
            <w:pPr>
              <w:pStyle w:val="aa"/>
              <w:ind w:right="20"/>
            </w:pPr>
            <w:r w:rsidRPr="002F5F3A">
              <w:t>!</w:t>
            </w:r>
          </w:p>
          <w:p w14:paraId="42B6C920" w14:textId="77777777" w:rsidR="001D398D" w:rsidRPr="002F5F3A" w:rsidRDefault="001D398D" w:rsidP="00657E9B">
            <w:pPr>
              <w:pStyle w:val="aa"/>
              <w:ind w:right="20"/>
            </w:pPr>
            <w:r w:rsidRPr="002F5F3A">
              <w:t>afs severity major A01001</w:t>
            </w:r>
          </w:p>
          <w:p w14:paraId="794EA7FD" w14:textId="77777777" w:rsidR="001D398D" w:rsidRPr="002F5F3A" w:rsidRDefault="001D398D" w:rsidP="00657E9B">
            <w:pPr>
              <w:pStyle w:val="aa"/>
              <w:ind w:right="20"/>
              <w:rPr>
                <w:b/>
                <w:bCs/>
              </w:rPr>
            </w:pPr>
            <w:r w:rsidRPr="002F5F3A">
              <w:t>!</w:t>
            </w:r>
          </w:p>
          <w:p w14:paraId="598F8D2B"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732798FD" w14:textId="77777777" w:rsidR="001D398D" w:rsidRPr="002F5F3A" w:rsidRDefault="001D398D" w:rsidP="00657E9B">
            <w:pPr>
              <w:pStyle w:val="aa"/>
              <w:ind w:right="20"/>
            </w:pPr>
            <w:r w:rsidRPr="002F5F3A">
              <w:t>-------------------------------------------------------------------------------</w:t>
            </w:r>
          </w:p>
          <w:p w14:paraId="5125111A" w14:textId="77777777" w:rsidR="001D398D" w:rsidRPr="002F5F3A" w:rsidRDefault="001D398D" w:rsidP="00657E9B">
            <w:pPr>
              <w:pStyle w:val="aa"/>
              <w:ind w:right="20"/>
            </w:pPr>
            <w:r w:rsidRPr="002F5F3A">
              <w:t xml:space="preserve">  ID       Type          Level      Mask       Snmp      Desc</w:t>
            </w:r>
          </w:p>
          <w:p w14:paraId="160E0191" w14:textId="77777777" w:rsidR="001D398D" w:rsidRPr="002F5F3A" w:rsidRDefault="001D398D" w:rsidP="00657E9B">
            <w:pPr>
              <w:pStyle w:val="aa"/>
              <w:ind w:right="20"/>
            </w:pPr>
            <w:r w:rsidRPr="002F5F3A">
              <w:t>-------------------------------------------------------------------------------</w:t>
            </w:r>
          </w:p>
          <w:p w14:paraId="325ED977" w14:textId="77777777" w:rsidR="001D398D" w:rsidRPr="002F5F3A" w:rsidRDefault="001D398D" w:rsidP="00657E9B">
            <w:pPr>
              <w:pStyle w:val="aa"/>
              <w:ind w:right="20"/>
            </w:pPr>
            <w:r w:rsidRPr="002F5F3A">
              <w:lastRenderedPageBreak/>
              <w:t xml:space="preserve">  A01001   equipment   major      disable   enable    system cold start alarm</w:t>
            </w:r>
          </w:p>
          <w:p w14:paraId="7BC97023" w14:textId="77777777" w:rsidR="001D398D" w:rsidRPr="002F5F3A" w:rsidRDefault="001D398D" w:rsidP="00657E9B">
            <w:pPr>
              <w:pStyle w:val="aa"/>
              <w:ind w:right="20"/>
            </w:pPr>
            <w:r w:rsidRPr="002F5F3A">
              <w:t xml:space="preserve">  A01002   equipment   major      disable   enable    system warm start alarm</w:t>
            </w:r>
          </w:p>
          <w:p w14:paraId="79DFDA9C" w14:textId="77777777" w:rsidR="001D398D" w:rsidRPr="002F5F3A" w:rsidRDefault="001D398D" w:rsidP="00657E9B">
            <w:pPr>
              <w:wordWrap/>
              <w:ind w:right="20"/>
            </w:pPr>
            <w:r w:rsidRPr="002F5F3A">
              <w:t>Switch#</w:t>
            </w:r>
          </w:p>
        </w:tc>
      </w:tr>
    </w:tbl>
    <w:p w14:paraId="75D58A16"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68"/>
        <w:gridCol w:w="6186"/>
      </w:tblGrid>
      <w:tr w:rsidR="001D398D" w:rsidRPr="002F5F3A" w14:paraId="011D8EA4" w14:textId="77777777" w:rsidTr="00BF42F2">
        <w:tc>
          <w:tcPr>
            <w:tcW w:w="960" w:type="dxa"/>
          </w:tcPr>
          <w:p w14:paraId="1C1F771D" w14:textId="77777777" w:rsidR="001D398D" w:rsidRPr="002F5F3A" w:rsidRDefault="001D398D" w:rsidP="00657E9B">
            <w:pPr>
              <w:pStyle w:val="aa"/>
              <w:spacing w:after="120"/>
              <w:ind w:right="20"/>
              <w:jc w:val="both"/>
            </w:pPr>
            <w:r w:rsidRPr="002F5F3A">
              <w:rPr>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2F5F3A" w:rsidRDefault="001D398D" w:rsidP="00657E9B">
            <w:pPr>
              <w:pStyle w:val="aa"/>
              <w:ind w:right="20"/>
              <w:jc w:val="both"/>
              <w:rPr>
                <w:b/>
                <w:bCs/>
              </w:rPr>
            </w:pPr>
            <w:r w:rsidRPr="002F5F3A">
              <w:rPr>
                <w:b/>
                <w:bCs/>
              </w:rPr>
              <w:t>Notice</w:t>
            </w:r>
          </w:p>
        </w:tc>
        <w:tc>
          <w:tcPr>
            <w:tcW w:w="6800" w:type="dxa"/>
          </w:tcPr>
          <w:p w14:paraId="12EBF4DD" w14:textId="77777777" w:rsidR="001D398D" w:rsidRPr="002F5F3A" w:rsidRDefault="001D398D" w:rsidP="00657E9B">
            <w:pPr>
              <w:pStyle w:val="aa"/>
              <w:ind w:right="20"/>
            </w:pPr>
            <w:r w:rsidRPr="002F5F3A">
              <w:t xml:space="preserve">Error class obeys the set value of </w:t>
            </w:r>
            <w:r w:rsidR="00B47007">
              <w:t xml:space="preserve">the </w:t>
            </w:r>
            <w:r w:rsidRPr="002F5F3A">
              <w:t>AFS default-config.</w:t>
            </w:r>
          </w:p>
        </w:tc>
      </w:tr>
    </w:tbl>
    <w:p w14:paraId="65F5E093" w14:textId="77777777" w:rsidR="001D398D" w:rsidRPr="00D867F8" w:rsidRDefault="001D398D" w:rsidP="00657E9B">
      <w:pPr>
        <w:pStyle w:val="3"/>
        <w:ind w:left="0" w:right="20"/>
      </w:pPr>
      <w:bookmarkStart w:id="454" w:name="_Toc260339113"/>
      <w:bookmarkStart w:id="455" w:name="_Toc281502873"/>
      <w:bookmarkStart w:id="456" w:name="_Toc337198341"/>
      <w:bookmarkStart w:id="457" w:name="_Toc348625867"/>
      <w:bookmarkStart w:id="458" w:name="_Toc444694926"/>
      <w:r w:rsidRPr="00D867F8">
        <w:t>Setting AFS SNMP Trap</w:t>
      </w:r>
      <w:bookmarkEnd w:id="454"/>
      <w:bookmarkEnd w:id="455"/>
      <w:bookmarkEnd w:id="456"/>
      <w:bookmarkEnd w:id="457"/>
      <w:bookmarkEnd w:id="458"/>
    </w:p>
    <w:p w14:paraId="24B54DAF" w14:textId="77777777" w:rsidR="001D398D" w:rsidRPr="002F5F3A" w:rsidRDefault="001D398D" w:rsidP="00657E9B">
      <w:pPr>
        <w:pStyle w:val="a3"/>
        <w:ind w:left="0" w:right="20"/>
        <w:rPr>
          <w:rFonts w:cs="Arial"/>
        </w:rPr>
      </w:pPr>
      <w:r w:rsidRPr="002F5F3A">
        <w:rPr>
          <w:rFonts w:cs="Arial"/>
        </w:rPr>
        <w:t xml:space="preserve">You can set SNMP Trap about </w:t>
      </w:r>
      <w:r w:rsidR="00B47007">
        <w:rPr>
          <w:rFonts w:cs="Arial"/>
        </w:rPr>
        <w:t xml:space="preserve">an </w:t>
      </w:r>
      <w:r w:rsidRPr="002F5F3A">
        <w:rPr>
          <w:rFonts w:cs="Arial"/>
        </w:rPr>
        <w:t xml:space="preserve">AFS event. Moreover, you can set All for AFS events or else </w:t>
      </w:r>
      <w:r w:rsidR="00B47007">
        <w:rPr>
          <w:rFonts w:cs="Arial"/>
        </w:rPr>
        <w:t xml:space="preserve">set </w:t>
      </w:r>
      <w:r w:rsidRPr="002F5F3A">
        <w:rPr>
          <w:rFonts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98"/>
      </w:tblGrid>
      <w:tr w:rsidR="001D398D" w:rsidRPr="002F5F3A" w14:paraId="197E0DC9" w14:textId="77777777" w:rsidTr="00BF42F2">
        <w:tc>
          <w:tcPr>
            <w:tcW w:w="8820" w:type="dxa"/>
            <w:shd w:val="clear" w:color="auto" w:fill="auto"/>
          </w:tcPr>
          <w:p w14:paraId="5A71EF31"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5FF2029D" w14:textId="77777777" w:rsidR="001D398D" w:rsidRPr="002F5F3A" w:rsidRDefault="001D398D" w:rsidP="00657E9B">
            <w:pPr>
              <w:pStyle w:val="aa"/>
              <w:ind w:right="20"/>
            </w:pPr>
            <w:r w:rsidRPr="002F5F3A">
              <w:t>-------------------------------------------------------------------------------</w:t>
            </w:r>
          </w:p>
          <w:p w14:paraId="625B3CBD" w14:textId="77777777" w:rsidR="001D398D" w:rsidRPr="002F5F3A" w:rsidRDefault="001D398D" w:rsidP="00657E9B">
            <w:pPr>
              <w:pStyle w:val="aa"/>
              <w:ind w:right="20"/>
            </w:pPr>
            <w:r w:rsidRPr="002F5F3A">
              <w:t xml:space="preserve">  ID       Type          Level      Mask      Snmp      Desc</w:t>
            </w:r>
          </w:p>
          <w:p w14:paraId="61361A97" w14:textId="77777777" w:rsidR="001D398D" w:rsidRPr="002F5F3A" w:rsidRDefault="001D398D" w:rsidP="00657E9B">
            <w:pPr>
              <w:pStyle w:val="aa"/>
              <w:ind w:right="20"/>
            </w:pPr>
            <w:r w:rsidRPr="002F5F3A">
              <w:t>-------------------------------------------------------------------------------</w:t>
            </w:r>
          </w:p>
          <w:p w14:paraId="73A6FD53" w14:textId="77777777" w:rsidR="001D398D" w:rsidRPr="002F5F3A" w:rsidRDefault="001D398D" w:rsidP="00657E9B">
            <w:pPr>
              <w:pStyle w:val="aa"/>
              <w:ind w:right="20"/>
            </w:pPr>
            <w:r w:rsidRPr="002F5F3A">
              <w:t xml:space="preserve">  A01001   equipment   critical   disable   enable    system cold start alarm</w:t>
            </w:r>
          </w:p>
          <w:p w14:paraId="68515DA0" w14:textId="77777777" w:rsidR="001D398D" w:rsidRPr="002F5F3A" w:rsidRDefault="001D398D" w:rsidP="00657E9B">
            <w:pPr>
              <w:pStyle w:val="aa"/>
              <w:ind w:right="20" w:firstLine="180"/>
            </w:pPr>
            <w:r w:rsidRPr="002F5F3A">
              <w:t>A01002   equipment   major       disable   enable    system warm start alarm</w:t>
            </w:r>
          </w:p>
          <w:p w14:paraId="1481A25D" w14:textId="77777777" w:rsidR="001D398D" w:rsidRPr="002F5F3A" w:rsidRDefault="001D398D" w:rsidP="00657E9B">
            <w:pPr>
              <w:pStyle w:val="aa"/>
              <w:ind w:right="20" w:firstLine="180"/>
            </w:pPr>
            <w:r w:rsidRPr="002F5F3A">
              <w:t>S01003   equipment   warning    disable   enable    slot status change</w:t>
            </w:r>
          </w:p>
          <w:p w14:paraId="4C3E7817" w14:textId="77777777" w:rsidR="001D398D" w:rsidRPr="002F5F3A" w:rsidRDefault="001D398D" w:rsidP="00657E9B">
            <w:pPr>
              <w:pStyle w:val="aa"/>
              <w:ind w:right="20" w:firstLine="180"/>
            </w:pPr>
            <w:r w:rsidRPr="002F5F3A">
              <w:t>S01006   equipment   warning    disable   enable    SFP status change</w:t>
            </w:r>
          </w:p>
          <w:p w14:paraId="1391EDF0" w14:textId="77777777" w:rsidR="001D398D" w:rsidRPr="002F5F3A" w:rsidRDefault="001D398D" w:rsidP="00657E9B">
            <w:pPr>
              <w:pStyle w:val="aa"/>
              <w:ind w:right="20" w:firstLine="180"/>
            </w:pPr>
            <w:r w:rsidRPr="002F5F3A">
              <w:t>F03023   QoS          warning    disable   enable    crc count threshold alarm</w:t>
            </w:r>
          </w:p>
          <w:p w14:paraId="6061D306" w14:textId="77777777" w:rsidR="001D398D" w:rsidRPr="002F5F3A" w:rsidRDefault="001D398D" w:rsidP="00657E9B">
            <w:pPr>
              <w:pStyle w:val="aa"/>
              <w:ind w:right="20"/>
              <w:rPr>
                <w:b/>
                <w:bCs/>
              </w:rPr>
            </w:pPr>
            <w:r w:rsidRPr="002F5F3A">
              <w:t xml:space="preserve">Switch# </w:t>
            </w:r>
            <w:r w:rsidRPr="002F5F3A">
              <w:rPr>
                <w:b/>
                <w:bCs/>
              </w:rPr>
              <w:t>configure terminal</w:t>
            </w:r>
          </w:p>
          <w:p w14:paraId="23E967EB" w14:textId="77777777" w:rsidR="001D398D" w:rsidRPr="002F5F3A" w:rsidRDefault="001D398D" w:rsidP="00657E9B">
            <w:pPr>
              <w:pStyle w:val="aa"/>
              <w:ind w:right="20"/>
              <w:rPr>
                <w:b/>
                <w:bCs/>
              </w:rPr>
            </w:pPr>
            <w:r w:rsidRPr="002F5F3A">
              <w:t xml:space="preserve">Switch(config)# </w:t>
            </w:r>
            <w:r w:rsidRPr="002F5F3A">
              <w:rPr>
                <w:b/>
                <w:bCs/>
              </w:rPr>
              <w:t>afs snmp disable alarm</w:t>
            </w:r>
          </w:p>
          <w:p w14:paraId="4C447AF0" w14:textId="77777777" w:rsidR="001D398D" w:rsidRPr="002F5F3A" w:rsidRDefault="001D398D" w:rsidP="00657E9B">
            <w:pPr>
              <w:pStyle w:val="aa"/>
              <w:ind w:right="20"/>
            </w:pPr>
            <w:r w:rsidRPr="002F5F3A">
              <w:t xml:space="preserve">Switch(config)# </w:t>
            </w:r>
            <w:r w:rsidRPr="002F5F3A">
              <w:rPr>
                <w:b/>
                <w:bCs/>
              </w:rPr>
              <w:t>afs snmp disable status equipment</w:t>
            </w:r>
          </w:p>
          <w:p w14:paraId="7A2D177C" w14:textId="77777777" w:rsidR="001D398D" w:rsidRPr="002F5F3A" w:rsidRDefault="001D398D" w:rsidP="00657E9B">
            <w:pPr>
              <w:pStyle w:val="aa"/>
              <w:ind w:right="20"/>
              <w:rPr>
                <w:b/>
                <w:bCs/>
              </w:rPr>
            </w:pPr>
            <w:r w:rsidRPr="002F5F3A">
              <w:t xml:space="preserve">Switch(config)# </w:t>
            </w:r>
            <w:r w:rsidRPr="002F5F3A">
              <w:rPr>
                <w:b/>
                <w:bCs/>
              </w:rPr>
              <w:t>afs snmp disable fault qos F03023</w:t>
            </w:r>
          </w:p>
          <w:p w14:paraId="2EEAE922" w14:textId="77777777" w:rsidR="001D398D" w:rsidRPr="002F5F3A" w:rsidRDefault="001D398D" w:rsidP="00657E9B">
            <w:pPr>
              <w:pStyle w:val="aa"/>
              <w:ind w:right="20"/>
            </w:pPr>
            <w:r w:rsidRPr="002F5F3A">
              <w:t xml:space="preserve">Switch(config)# </w:t>
            </w:r>
            <w:r w:rsidRPr="002F5F3A">
              <w:rPr>
                <w:b/>
                <w:bCs/>
              </w:rPr>
              <w:t>end</w:t>
            </w:r>
          </w:p>
          <w:p w14:paraId="04FE8536" w14:textId="77777777" w:rsidR="001D398D" w:rsidRPr="002F5F3A" w:rsidRDefault="001D398D" w:rsidP="00657E9B">
            <w:pPr>
              <w:pStyle w:val="aa"/>
              <w:ind w:right="20"/>
              <w:rPr>
                <w:b/>
                <w:bCs/>
              </w:rPr>
            </w:pPr>
            <w:r w:rsidRPr="002F5F3A">
              <w:t xml:space="preserve">Switch# </w:t>
            </w:r>
            <w:r w:rsidRPr="002F5F3A">
              <w:rPr>
                <w:b/>
                <w:bCs/>
              </w:rPr>
              <w:t>show running-config</w:t>
            </w:r>
          </w:p>
          <w:p w14:paraId="33492383" w14:textId="77777777" w:rsidR="001D398D" w:rsidRPr="002F5F3A" w:rsidRDefault="001D398D" w:rsidP="00657E9B">
            <w:pPr>
              <w:pStyle w:val="aa"/>
              <w:ind w:right="20"/>
            </w:pPr>
            <w:r w:rsidRPr="002F5F3A">
              <w:t>afs snmp disable alarm equipment A01001</w:t>
            </w:r>
          </w:p>
          <w:p w14:paraId="17E42997" w14:textId="77777777" w:rsidR="001D398D" w:rsidRPr="002F5F3A" w:rsidRDefault="001D398D" w:rsidP="00657E9B">
            <w:pPr>
              <w:pStyle w:val="aa"/>
              <w:ind w:right="20"/>
            </w:pPr>
            <w:r w:rsidRPr="002F5F3A">
              <w:t>afs snmp disable alarm equipment A01002</w:t>
            </w:r>
          </w:p>
          <w:p w14:paraId="271C46E5" w14:textId="77777777" w:rsidR="001D398D" w:rsidRPr="002F5F3A" w:rsidRDefault="001D398D" w:rsidP="00657E9B">
            <w:pPr>
              <w:pStyle w:val="aa"/>
              <w:ind w:right="20"/>
            </w:pPr>
            <w:r w:rsidRPr="002F5F3A">
              <w:t>afs snmp disable status equipment S01003</w:t>
            </w:r>
          </w:p>
          <w:p w14:paraId="02D88C26" w14:textId="77777777" w:rsidR="001D398D" w:rsidRPr="002F5F3A" w:rsidRDefault="001D398D" w:rsidP="00657E9B">
            <w:pPr>
              <w:pStyle w:val="aa"/>
              <w:ind w:right="20"/>
            </w:pPr>
            <w:r w:rsidRPr="002F5F3A">
              <w:t>afs snmp disable status equipment S01006</w:t>
            </w:r>
          </w:p>
          <w:p w14:paraId="48852FD2" w14:textId="77777777" w:rsidR="001D398D" w:rsidRPr="002F5F3A" w:rsidRDefault="001D398D" w:rsidP="00657E9B">
            <w:pPr>
              <w:pStyle w:val="aa"/>
              <w:ind w:right="20"/>
            </w:pPr>
            <w:r w:rsidRPr="002F5F3A">
              <w:t>afs snmp disable fault qos F03023</w:t>
            </w:r>
          </w:p>
          <w:p w14:paraId="388876F7" w14:textId="77777777"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14:paraId="6648ACE2" w14:textId="77777777" w:rsidR="001D398D" w:rsidRPr="002F5F3A" w:rsidRDefault="001D398D" w:rsidP="00657E9B">
            <w:pPr>
              <w:pStyle w:val="aa"/>
              <w:ind w:right="20"/>
            </w:pPr>
            <w:r w:rsidRPr="002F5F3A">
              <w:t>-------------------------------------------------------------------------------</w:t>
            </w:r>
          </w:p>
          <w:p w14:paraId="0D1D3B10" w14:textId="77777777" w:rsidR="001D398D" w:rsidRPr="002F5F3A" w:rsidRDefault="001D398D" w:rsidP="00657E9B">
            <w:pPr>
              <w:pStyle w:val="aa"/>
              <w:ind w:right="20"/>
            </w:pPr>
            <w:r w:rsidRPr="002F5F3A">
              <w:t xml:space="preserve">  ID       Type          Level      Mask       Snmp      Desc</w:t>
            </w:r>
          </w:p>
          <w:p w14:paraId="356F89F0" w14:textId="77777777" w:rsidR="001D398D" w:rsidRPr="002F5F3A" w:rsidRDefault="001D398D" w:rsidP="00657E9B">
            <w:pPr>
              <w:pStyle w:val="aa"/>
              <w:ind w:right="20"/>
            </w:pPr>
            <w:r w:rsidRPr="002F5F3A">
              <w:t>-------------------------------------------------------------------------------</w:t>
            </w:r>
          </w:p>
          <w:p w14:paraId="130B8DB6" w14:textId="77777777" w:rsidR="001D398D" w:rsidRPr="002F5F3A" w:rsidRDefault="001D398D" w:rsidP="00657E9B">
            <w:pPr>
              <w:pStyle w:val="aa"/>
              <w:ind w:right="20"/>
            </w:pPr>
            <w:r w:rsidRPr="002F5F3A">
              <w:t xml:space="preserve">  A01001   equipment   critical   disable   disable  system cold start alarm</w:t>
            </w:r>
          </w:p>
          <w:p w14:paraId="3D484A92" w14:textId="77777777" w:rsidR="001D398D" w:rsidRPr="002F5F3A" w:rsidRDefault="001D398D" w:rsidP="00657E9B">
            <w:pPr>
              <w:pStyle w:val="aa"/>
              <w:ind w:right="20" w:firstLineChars="100" w:firstLine="180"/>
            </w:pPr>
            <w:r w:rsidRPr="002F5F3A">
              <w:t>A01002   equipment   major       disable   disable  system warm start alarm</w:t>
            </w:r>
          </w:p>
          <w:p w14:paraId="19619982" w14:textId="77777777" w:rsidR="001D398D" w:rsidRPr="002F5F3A" w:rsidRDefault="001D398D" w:rsidP="00657E9B">
            <w:pPr>
              <w:pStyle w:val="aa"/>
              <w:ind w:right="20" w:firstLineChars="100" w:firstLine="180"/>
            </w:pPr>
            <w:r w:rsidRPr="002F5F3A">
              <w:t>S01003   equipment   warning    disable   disable   slot status change</w:t>
            </w:r>
          </w:p>
          <w:p w14:paraId="504ADB3B" w14:textId="77777777" w:rsidR="001D398D" w:rsidRPr="002F5F3A" w:rsidRDefault="001D398D" w:rsidP="00657E9B">
            <w:pPr>
              <w:pStyle w:val="aa"/>
              <w:ind w:right="20" w:firstLineChars="100" w:firstLine="180"/>
            </w:pPr>
            <w:r w:rsidRPr="002F5F3A">
              <w:t>S01006   equipment   warning    disable   disable   SFP status change</w:t>
            </w:r>
          </w:p>
          <w:p w14:paraId="62C93974" w14:textId="77777777" w:rsidR="001D398D" w:rsidRPr="002F5F3A" w:rsidRDefault="001D398D" w:rsidP="00657E9B">
            <w:pPr>
              <w:pStyle w:val="aa"/>
              <w:ind w:right="20" w:firstLineChars="100" w:firstLine="180"/>
            </w:pPr>
            <w:r w:rsidRPr="002F5F3A">
              <w:t>F03023   QoS          warning    disable   disable   crc count threshold alarm</w:t>
            </w:r>
          </w:p>
          <w:p w14:paraId="5CADFADE" w14:textId="77777777" w:rsidR="001D398D" w:rsidRPr="002F5F3A" w:rsidRDefault="001D398D" w:rsidP="00657E9B">
            <w:pPr>
              <w:wordWrap/>
              <w:ind w:right="20"/>
            </w:pPr>
            <w:r w:rsidRPr="002F5F3A">
              <w:t>Switch#</w:t>
            </w:r>
          </w:p>
        </w:tc>
      </w:tr>
    </w:tbl>
    <w:p w14:paraId="13E3AA85" w14:textId="77777777"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67"/>
        <w:gridCol w:w="6187"/>
      </w:tblGrid>
      <w:tr w:rsidR="001D398D" w:rsidRPr="002F5F3A" w14:paraId="39B59525" w14:textId="77777777" w:rsidTr="00BF42F2">
        <w:trPr>
          <w:trHeight w:val="414"/>
        </w:trPr>
        <w:tc>
          <w:tcPr>
            <w:tcW w:w="960" w:type="dxa"/>
          </w:tcPr>
          <w:p w14:paraId="20116345" w14:textId="77777777" w:rsidR="001D398D" w:rsidRPr="002F5F3A" w:rsidRDefault="001D398D" w:rsidP="00657E9B">
            <w:pPr>
              <w:pStyle w:val="aa"/>
              <w:spacing w:after="120"/>
              <w:ind w:right="20"/>
              <w:jc w:val="both"/>
            </w:pPr>
            <w:r w:rsidRPr="002F5F3A">
              <w:rPr>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2F5F3A" w:rsidRDefault="001D398D" w:rsidP="00657E9B">
            <w:pPr>
              <w:pStyle w:val="aa"/>
              <w:ind w:right="20"/>
              <w:jc w:val="both"/>
              <w:rPr>
                <w:b/>
                <w:bCs/>
              </w:rPr>
            </w:pPr>
            <w:r w:rsidRPr="002F5F3A">
              <w:rPr>
                <w:b/>
                <w:bCs/>
              </w:rPr>
              <w:t>Notice</w:t>
            </w:r>
          </w:p>
        </w:tc>
        <w:tc>
          <w:tcPr>
            <w:tcW w:w="6800" w:type="dxa"/>
          </w:tcPr>
          <w:p w14:paraId="41B0E107" w14:textId="77777777" w:rsidR="001D398D" w:rsidRPr="002F5F3A" w:rsidRDefault="001D398D" w:rsidP="00657E9B">
            <w:pPr>
              <w:pStyle w:val="aa"/>
              <w:ind w:right="20"/>
              <w:rPr>
                <w:kern w:val="0"/>
              </w:rPr>
            </w:pPr>
            <w:r w:rsidRPr="002F5F3A">
              <w:t>The default snmp trap setting is disabled. It obeys AFS default-config value.</w:t>
            </w:r>
          </w:p>
        </w:tc>
      </w:tr>
    </w:tbl>
    <w:p w14:paraId="062790D9" w14:textId="77777777" w:rsidR="001D398D" w:rsidRPr="00D867F8" w:rsidRDefault="001D398D" w:rsidP="00657E9B">
      <w:pPr>
        <w:pStyle w:val="3"/>
        <w:ind w:left="0" w:right="20"/>
      </w:pPr>
      <w:bookmarkStart w:id="459" w:name="_Toc281502874"/>
      <w:r w:rsidRPr="00D867F8">
        <w:br w:type="page"/>
      </w:r>
      <w:bookmarkStart w:id="460" w:name="_Toc337198342"/>
      <w:bookmarkStart w:id="461" w:name="_Toc348625868"/>
      <w:bookmarkStart w:id="462" w:name="_Toc444694927"/>
      <w:r w:rsidRPr="00D867F8">
        <w:lastRenderedPageBreak/>
        <w:t xml:space="preserve">Changing AFS </w:t>
      </w:r>
      <w:bookmarkEnd w:id="459"/>
      <w:r w:rsidRPr="00D867F8">
        <w:t>Configuration with default-config</w:t>
      </w:r>
      <w:bookmarkEnd w:id="460"/>
      <w:bookmarkEnd w:id="461"/>
      <w:bookmarkEnd w:id="462"/>
    </w:p>
    <w:p w14:paraId="36EC9798" w14:textId="77777777" w:rsidR="001D398D" w:rsidRPr="002F5F3A" w:rsidRDefault="001D398D" w:rsidP="00657E9B">
      <w:pPr>
        <w:pStyle w:val="a3"/>
        <w:ind w:left="0" w:right="20"/>
        <w:rPr>
          <w:rFonts w:cs="Arial"/>
        </w:rPr>
      </w:pPr>
      <w:r w:rsidRPr="002F5F3A">
        <w:rPr>
          <w:rFonts w:cs="Arial"/>
        </w:rPr>
        <w:t xml:space="preserve">You can change afs mask and </w:t>
      </w:r>
      <w:r w:rsidR="00B33B2F">
        <w:rPr>
          <w:rFonts w:cs="Arial"/>
        </w:rPr>
        <w:t>SNMP</w:t>
      </w:r>
      <w:r w:rsidRPr="002F5F3A">
        <w:rPr>
          <w:rFonts w:cs="Arial"/>
        </w:rPr>
        <w:t xml:space="preserve"> setting value</w:t>
      </w:r>
      <w:r w:rsidR="00B33B2F">
        <w:rPr>
          <w:rFonts w:cs="Arial"/>
        </w:rPr>
        <w:t>s</w:t>
      </w:r>
      <w:r w:rsidRPr="002F5F3A">
        <w:rPr>
          <w:rFonts w:cs="Arial"/>
        </w:rPr>
        <w:t xml:space="preserve"> when running the current system. You can also change the mask or </w:t>
      </w:r>
      <w:r w:rsidR="00B33B2F">
        <w:rPr>
          <w:rFonts w:cs="Arial"/>
        </w:rPr>
        <w:t>SNMP</w:t>
      </w:r>
      <w:r w:rsidRPr="002F5F3A">
        <w:rPr>
          <w:rFonts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2F5F3A" w14:paraId="523B719F" w14:textId="77777777" w:rsidTr="00BF42F2">
        <w:tc>
          <w:tcPr>
            <w:tcW w:w="7506" w:type="dxa"/>
            <w:shd w:val="clear" w:color="auto" w:fill="auto"/>
          </w:tcPr>
          <w:p w14:paraId="2D8075FD" w14:textId="77777777" w:rsidR="001D398D" w:rsidRPr="002F5F3A" w:rsidRDefault="001D398D" w:rsidP="00657E9B">
            <w:pPr>
              <w:pStyle w:val="aa"/>
              <w:ind w:right="20"/>
              <w:rPr>
                <w:kern w:val="0"/>
              </w:rPr>
            </w:pPr>
            <w:r w:rsidRPr="002F5F3A">
              <w:rPr>
                <w:kern w:val="0"/>
              </w:rPr>
              <w:t xml:space="preserve">Switch# show afs default-config </w:t>
            </w:r>
          </w:p>
          <w:p w14:paraId="343B4799" w14:textId="77777777" w:rsidR="001D398D" w:rsidRPr="002F5F3A" w:rsidRDefault="001D398D" w:rsidP="00657E9B">
            <w:pPr>
              <w:pStyle w:val="aa"/>
              <w:ind w:right="20"/>
              <w:rPr>
                <w:kern w:val="0"/>
              </w:rPr>
            </w:pPr>
            <w:r w:rsidRPr="002F5F3A">
              <w:rPr>
                <w:kern w:val="0"/>
              </w:rPr>
              <w:t>-------------------------------------------------------------------------------</w:t>
            </w:r>
          </w:p>
          <w:p w14:paraId="61368681" w14:textId="77777777" w:rsidR="001D398D" w:rsidRPr="002F5F3A" w:rsidRDefault="001D398D" w:rsidP="00657E9B">
            <w:pPr>
              <w:pStyle w:val="aa"/>
              <w:ind w:right="20"/>
              <w:rPr>
                <w:kern w:val="0"/>
              </w:rPr>
            </w:pPr>
            <w:r w:rsidRPr="002F5F3A">
              <w:rPr>
                <w:kern w:val="0"/>
              </w:rPr>
              <w:t xml:space="preserve">  ID       Type          Level      Mask      Snmp      Desc</w:t>
            </w:r>
          </w:p>
          <w:p w14:paraId="03D2FF79" w14:textId="77777777" w:rsidR="001D398D" w:rsidRPr="002F5F3A" w:rsidRDefault="001D398D" w:rsidP="00657E9B">
            <w:pPr>
              <w:pStyle w:val="aa"/>
              <w:ind w:right="20"/>
              <w:rPr>
                <w:kern w:val="0"/>
              </w:rPr>
            </w:pPr>
            <w:r w:rsidRPr="002F5F3A">
              <w:rPr>
                <w:kern w:val="0"/>
              </w:rPr>
              <w:t>-------------------------------------------------------------------------------</w:t>
            </w:r>
          </w:p>
          <w:p w14:paraId="509F7B0E" w14:textId="77777777" w:rsidR="001D398D" w:rsidRPr="002F5F3A" w:rsidRDefault="001D398D" w:rsidP="00657E9B">
            <w:pPr>
              <w:pStyle w:val="aa"/>
              <w:ind w:right="20"/>
              <w:rPr>
                <w:kern w:val="0"/>
              </w:rPr>
            </w:pPr>
            <w:r w:rsidRPr="002F5F3A">
              <w:rPr>
                <w:kern w:val="0"/>
              </w:rPr>
              <w:t xml:space="preserve">  A01001   equipment     critical   disable   disable   system cold start alarm</w:t>
            </w:r>
          </w:p>
          <w:p w14:paraId="1140A779" w14:textId="77777777" w:rsidR="001D398D" w:rsidRPr="002F5F3A" w:rsidRDefault="001D398D" w:rsidP="00657E9B">
            <w:pPr>
              <w:pStyle w:val="aa"/>
              <w:ind w:right="20"/>
              <w:rPr>
                <w:kern w:val="0"/>
              </w:rPr>
            </w:pPr>
            <w:r w:rsidRPr="002F5F3A">
              <w:rPr>
                <w:kern w:val="0"/>
              </w:rPr>
              <w:t xml:space="preserve">  A01002   equipment     major      disable   disable   system warm start alarm</w:t>
            </w:r>
          </w:p>
          <w:p w14:paraId="78658932" w14:textId="77777777" w:rsidR="001D398D" w:rsidRPr="002F5F3A" w:rsidRDefault="001D398D" w:rsidP="00657E9B">
            <w:pPr>
              <w:pStyle w:val="aa"/>
              <w:ind w:right="20"/>
              <w:rPr>
                <w:kern w:val="0"/>
              </w:rPr>
            </w:pPr>
            <w:r w:rsidRPr="002F5F3A">
              <w:rPr>
                <w:kern w:val="0"/>
              </w:rPr>
              <w:t xml:space="preserve">  A01006   equipment     major      disable   disable   power alarm</w:t>
            </w:r>
          </w:p>
          <w:p w14:paraId="6A4D44DD" w14:textId="77777777" w:rsidR="001D398D" w:rsidRPr="002F5F3A" w:rsidRDefault="001D398D" w:rsidP="00657E9B">
            <w:pPr>
              <w:pStyle w:val="aa"/>
              <w:ind w:right="20"/>
              <w:rPr>
                <w:kern w:val="0"/>
              </w:rPr>
            </w:pPr>
            <w:r w:rsidRPr="002F5F3A">
              <w:rPr>
                <w:kern w:val="0"/>
              </w:rPr>
              <w:t xml:space="preserve">  A01007   equipment     critical   disable   disable   fan alarm</w:t>
            </w:r>
          </w:p>
          <w:p w14:paraId="3157BC4F" w14:textId="77777777" w:rsidR="001D398D" w:rsidRPr="002F5F3A" w:rsidRDefault="001D398D" w:rsidP="00657E9B">
            <w:pPr>
              <w:pStyle w:val="aa"/>
              <w:ind w:right="20"/>
              <w:rPr>
                <w:kern w:val="0"/>
              </w:rPr>
            </w:pPr>
            <w:r w:rsidRPr="002F5F3A">
              <w:rPr>
                <w:kern w:val="0"/>
              </w:rPr>
              <w:t xml:space="preserve">  A01014   equipment     critical   disable   disable   olt alarm</w:t>
            </w:r>
          </w:p>
          <w:p w14:paraId="0DDFFD5E" w14:textId="77777777" w:rsidR="001D398D" w:rsidRPr="002F5F3A" w:rsidRDefault="001D398D" w:rsidP="00657E9B">
            <w:pPr>
              <w:pStyle w:val="aa"/>
              <w:ind w:right="20"/>
              <w:rPr>
                <w:kern w:val="0"/>
              </w:rPr>
            </w:pPr>
            <w:r w:rsidRPr="002F5F3A">
              <w:rPr>
                <w:kern w:val="0"/>
              </w:rPr>
              <w:t xml:space="preserve">  A02004   communication major      disable   disable   onu ld shutdown</w:t>
            </w:r>
          </w:p>
          <w:p w14:paraId="6507AA61" w14:textId="77777777" w:rsidR="001D398D" w:rsidRPr="002F5F3A" w:rsidRDefault="001D398D" w:rsidP="00657E9B">
            <w:pPr>
              <w:pStyle w:val="aa"/>
              <w:ind w:right="20"/>
              <w:rPr>
                <w:kern w:val="0"/>
              </w:rPr>
            </w:pPr>
            <w:r w:rsidRPr="002F5F3A">
              <w:rPr>
                <w:kern w:val="0"/>
              </w:rPr>
              <w:t xml:space="preserve">  A02005   communication critical   disable   disable   olt dying gasp alarm</w:t>
            </w:r>
          </w:p>
          <w:p w14:paraId="72204405" w14:textId="77777777" w:rsidR="001D398D" w:rsidRPr="002F5F3A" w:rsidRDefault="001D398D" w:rsidP="00657E9B">
            <w:pPr>
              <w:pStyle w:val="aa"/>
              <w:ind w:right="20" w:firstLine="210"/>
              <w:rPr>
                <w:kern w:val="0"/>
              </w:rPr>
            </w:pPr>
            <w:r w:rsidRPr="002F5F3A">
              <w:rPr>
                <w:kern w:val="0"/>
              </w:rPr>
              <w:t>A02006   communication critical   disable   disable   olt link fault alarm</w:t>
            </w:r>
          </w:p>
          <w:p w14:paraId="5ADE6C86" w14:textId="77777777" w:rsidR="001D398D" w:rsidRPr="002F5F3A" w:rsidRDefault="001D398D" w:rsidP="00657E9B">
            <w:pPr>
              <w:pStyle w:val="aa"/>
              <w:ind w:right="20"/>
            </w:pPr>
          </w:p>
          <w:p w14:paraId="21F6427F" w14:textId="77777777" w:rsidR="001D398D" w:rsidRPr="002F5F3A" w:rsidRDefault="001D398D" w:rsidP="00657E9B">
            <w:pPr>
              <w:pStyle w:val="aa"/>
              <w:ind w:right="20"/>
            </w:pPr>
            <w:r w:rsidRPr="002F5F3A">
              <w:t>Switch# show afs running-config</w:t>
            </w:r>
          </w:p>
          <w:p w14:paraId="7F61D89A" w14:textId="77777777" w:rsidR="001D398D" w:rsidRPr="002F5F3A" w:rsidRDefault="001D398D" w:rsidP="00657E9B">
            <w:pPr>
              <w:pStyle w:val="aa"/>
              <w:ind w:right="20"/>
            </w:pPr>
            <w:r w:rsidRPr="002F5F3A">
              <w:t>-------------------------------------------------------------------------------</w:t>
            </w:r>
          </w:p>
          <w:p w14:paraId="67BF7D4F" w14:textId="77777777" w:rsidR="001D398D" w:rsidRPr="002F5F3A" w:rsidRDefault="001D398D" w:rsidP="00657E9B">
            <w:pPr>
              <w:pStyle w:val="aa"/>
              <w:ind w:right="20"/>
            </w:pPr>
            <w:r w:rsidRPr="002F5F3A">
              <w:t xml:space="preserve">  ID       Type          Level      Mask      Snmp      Desc</w:t>
            </w:r>
          </w:p>
          <w:p w14:paraId="38373929" w14:textId="77777777" w:rsidR="001D398D" w:rsidRPr="002F5F3A" w:rsidRDefault="001D398D" w:rsidP="00657E9B">
            <w:pPr>
              <w:pStyle w:val="aa"/>
              <w:ind w:right="20"/>
            </w:pPr>
            <w:r w:rsidRPr="002F5F3A">
              <w:t>-------------------------------------------------------------------------------</w:t>
            </w:r>
          </w:p>
          <w:p w14:paraId="39989E3B" w14:textId="77777777" w:rsidR="001D398D" w:rsidRPr="002F5F3A" w:rsidRDefault="001D398D" w:rsidP="00657E9B">
            <w:pPr>
              <w:pStyle w:val="aa"/>
              <w:ind w:right="20"/>
            </w:pPr>
            <w:r w:rsidRPr="002F5F3A">
              <w:t xml:space="preserve">  A01001   equipment     critical   disable   disable   system cold start alarm</w:t>
            </w:r>
          </w:p>
          <w:p w14:paraId="2EFB0A16" w14:textId="77777777" w:rsidR="001D398D" w:rsidRPr="002F5F3A" w:rsidRDefault="001D398D" w:rsidP="00657E9B">
            <w:pPr>
              <w:pStyle w:val="aa"/>
              <w:ind w:right="20"/>
            </w:pPr>
            <w:r w:rsidRPr="002F5F3A">
              <w:t xml:space="preserve">  A01002   equipment     major      enable    enable    system warm start alarm</w:t>
            </w:r>
          </w:p>
          <w:p w14:paraId="6FBEC0DC" w14:textId="77777777" w:rsidR="001D398D" w:rsidRPr="002F5F3A" w:rsidRDefault="001D398D" w:rsidP="00657E9B">
            <w:pPr>
              <w:pStyle w:val="aa"/>
              <w:ind w:right="20"/>
            </w:pPr>
            <w:r w:rsidRPr="002F5F3A">
              <w:t xml:space="preserve">  A01006   equipment     major      enable    disable   power alarm</w:t>
            </w:r>
          </w:p>
          <w:p w14:paraId="03F9B415" w14:textId="77777777" w:rsidR="001D398D" w:rsidRPr="002F5F3A" w:rsidRDefault="001D398D" w:rsidP="00657E9B">
            <w:pPr>
              <w:pStyle w:val="aa"/>
              <w:ind w:right="20"/>
            </w:pPr>
            <w:r w:rsidRPr="002F5F3A">
              <w:t xml:space="preserve">  A01007   equipment     critical   enable    enable    fan alarm</w:t>
            </w:r>
          </w:p>
          <w:p w14:paraId="1D7E3C5C" w14:textId="77777777" w:rsidR="001D398D" w:rsidRPr="002F5F3A" w:rsidRDefault="001D398D" w:rsidP="00657E9B">
            <w:pPr>
              <w:pStyle w:val="aa"/>
              <w:ind w:right="20"/>
            </w:pPr>
            <w:r w:rsidRPr="002F5F3A">
              <w:t xml:space="preserve">  A01014   equipment     critical   disable   disable   olt alarm</w:t>
            </w:r>
          </w:p>
          <w:p w14:paraId="0EDE47C7" w14:textId="77777777" w:rsidR="001D398D" w:rsidRPr="002F5F3A" w:rsidRDefault="001D398D" w:rsidP="00657E9B">
            <w:pPr>
              <w:pStyle w:val="aa"/>
              <w:ind w:right="20"/>
            </w:pPr>
            <w:r w:rsidRPr="002F5F3A">
              <w:t xml:space="preserve">  A02004   communication major      disable   disable   onu ld shutdown</w:t>
            </w:r>
          </w:p>
          <w:p w14:paraId="0074532C" w14:textId="77777777" w:rsidR="001D398D" w:rsidRPr="002F5F3A" w:rsidRDefault="001D398D" w:rsidP="00657E9B">
            <w:pPr>
              <w:pStyle w:val="aa"/>
              <w:ind w:right="20"/>
            </w:pPr>
            <w:r w:rsidRPr="002F5F3A">
              <w:t xml:space="preserve">  A02005   communication critical   disable   disable   olt dying gasp alarm</w:t>
            </w:r>
          </w:p>
          <w:p w14:paraId="09A7631A" w14:textId="77777777" w:rsidR="001D398D" w:rsidRPr="002F5F3A" w:rsidRDefault="001D398D" w:rsidP="00657E9B">
            <w:pPr>
              <w:pStyle w:val="aa"/>
              <w:ind w:right="20" w:firstLine="210"/>
            </w:pPr>
            <w:r w:rsidRPr="002F5F3A">
              <w:t>A02006   communication critical   disable   disable   olt link fault alarm</w:t>
            </w:r>
          </w:p>
          <w:p w14:paraId="7591A50D" w14:textId="77777777" w:rsidR="001D398D" w:rsidRPr="002F5F3A" w:rsidRDefault="001D398D" w:rsidP="00657E9B">
            <w:pPr>
              <w:pStyle w:val="aa"/>
              <w:ind w:right="20"/>
            </w:pPr>
          </w:p>
          <w:p w14:paraId="6F75C96F" w14:textId="77777777" w:rsidR="001D398D" w:rsidRPr="002F5F3A" w:rsidRDefault="001D398D" w:rsidP="00657E9B">
            <w:pPr>
              <w:pStyle w:val="aa"/>
              <w:ind w:right="20"/>
            </w:pPr>
            <w:r w:rsidRPr="002F5F3A">
              <w:t xml:space="preserve">Switch# configure terminal </w:t>
            </w:r>
          </w:p>
          <w:p w14:paraId="14BDAA87" w14:textId="77777777" w:rsidR="001D398D" w:rsidRPr="002F5F3A" w:rsidRDefault="001D398D" w:rsidP="00657E9B">
            <w:pPr>
              <w:pStyle w:val="aa"/>
              <w:ind w:right="20"/>
            </w:pPr>
            <w:r w:rsidRPr="002F5F3A">
              <w:t xml:space="preserve">Switch(config)# afs factory-default running-config </w:t>
            </w:r>
          </w:p>
          <w:p w14:paraId="4B43B29E" w14:textId="77777777" w:rsidR="001D398D" w:rsidRPr="002F5F3A" w:rsidRDefault="001D398D" w:rsidP="00657E9B">
            <w:pPr>
              <w:pStyle w:val="aa"/>
              <w:ind w:right="20"/>
            </w:pPr>
            <w:r w:rsidRPr="002F5F3A">
              <w:t xml:space="preserve">Switch(config)# </w:t>
            </w:r>
            <w:r w:rsidRPr="002F5F3A">
              <w:rPr>
                <w:b/>
                <w:bCs/>
              </w:rPr>
              <w:t>end</w:t>
            </w:r>
          </w:p>
          <w:p w14:paraId="7F282C5D" w14:textId="77777777" w:rsidR="001D398D" w:rsidRPr="002F5F3A" w:rsidRDefault="001D398D" w:rsidP="00657E9B">
            <w:pPr>
              <w:pStyle w:val="aa"/>
              <w:ind w:right="20"/>
            </w:pPr>
            <w:r w:rsidRPr="002F5F3A">
              <w:t xml:space="preserve">Switch# show afs running-config </w:t>
            </w:r>
          </w:p>
          <w:p w14:paraId="433AEB3D" w14:textId="77777777" w:rsidR="001D398D" w:rsidRPr="002F5F3A" w:rsidRDefault="001D398D" w:rsidP="00657E9B">
            <w:pPr>
              <w:pStyle w:val="aa"/>
              <w:ind w:right="20"/>
            </w:pPr>
            <w:r w:rsidRPr="002F5F3A">
              <w:t>-------------------------------------------------------------------------------</w:t>
            </w:r>
          </w:p>
          <w:p w14:paraId="465F5BF3" w14:textId="77777777" w:rsidR="001D398D" w:rsidRPr="002F5F3A" w:rsidRDefault="001D398D" w:rsidP="00657E9B">
            <w:pPr>
              <w:pStyle w:val="aa"/>
              <w:ind w:right="20"/>
            </w:pPr>
            <w:r w:rsidRPr="002F5F3A">
              <w:t xml:space="preserve">  ID       Type          Level      Mask      Snmp      Desc</w:t>
            </w:r>
          </w:p>
          <w:p w14:paraId="53575C7B" w14:textId="77777777" w:rsidR="001D398D" w:rsidRPr="002F5F3A" w:rsidRDefault="001D398D" w:rsidP="00657E9B">
            <w:pPr>
              <w:pStyle w:val="aa"/>
              <w:ind w:right="20"/>
            </w:pPr>
            <w:r w:rsidRPr="002F5F3A">
              <w:t>-------------------------------------------------------------------------------</w:t>
            </w:r>
          </w:p>
          <w:p w14:paraId="5983C767" w14:textId="77777777" w:rsidR="001D398D" w:rsidRPr="002F5F3A" w:rsidRDefault="001D398D" w:rsidP="00657E9B">
            <w:pPr>
              <w:pStyle w:val="aa"/>
              <w:ind w:right="20"/>
            </w:pPr>
            <w:r w:rsidRPr="002F5F3A">
              <w:t xml:space="preserve">  A01001   equipment     critical   disable   disable   system cold start alarm</w:t>
            </w:r>
          </w:p>
          <w:p w14:paraId="2F85A9C3" w14:textId="77777777" w:rsidR="001D398D" w:rsidRPr="002F5F3A" w:rsidRDefault="001D398D" w:rsidP="00657E9B">
            <w:pPr>
              <w:pStyle w:val="aa"/>
              <w:ind w:right="20"/>
            </w:pPr>
            <w:r w:rsidRPr="002F5F3A">
              <w:t xml:space="preserve">  A01002   equipment     major      disable   disable   system warm start alarm</w:t>
            </w:r>
          </w:p>
          <w:p w14:paraId="35CE7488" w14:textId="77777777" w:rsidR="001D398D" w:rsidRPr="002F5F3A" w:rsidRDefault="001D398D" w:rsidP="00657E9B">
            <w:pPr>
              <w:pStyle w:val="aa"/>
              <w:ind w:right="20"/>
            </w:pPr>
            <w:r w:rsidRPr="002F5F3A">
              <w:t xml:space="preserve">  A01006   equipment     major      disable   disable   power alarm</w:t>
            </w:r>
          </w:p>
          <w:p w14:paraId="4C596550" w14:textId="77777777" w:rsidR="001D398D" w:rsidRPr="002F5F3A" w:rsidRDefault="001D398D" w:rsidP="00657E9B">
            <w:pPr>
              <w:pStyle w:val="aa"/>
              <w:ind w:right="20"/>
            </w:pPr>
            <w:r w:rsidRPr="002F5F3A">
              <w:t xml:space="preserve">  A01007   equipment     critical   disable   disable   fan alarm</w:t>
            </w:r>
          </w:p>
          <w:p w14:paraId="1C909B16" w14:textId="77777777" w:rsidR="001D398D" w:rsidRPr="002F5F3A" w:rsidRDefault="001D398D" w:rsidP="00657E9B">
            <w:pPr>
              <w:pStyle w:val="aa"/>
              <w:ind w:right="20"/>
            </w:pPr>
            <w:r w:rsidRPr="002F5F3A">
              <w:t xml:space="preserve">  A01014   equipment     critical   disable   disable   olt alarm</w:t>
            </w:r>
          </w:p>
          <w:p w14:paraId="729A597B" w14:textId="77777777" w:rsidR="001D398D" w:rsidRPr="002F5F3A" w:rsidRDefault="001D398D" w:rsidP="00657E9B">
            <w:pPr>
              <w:pStyle w:val="aa"/>
              <w:ind w:right="20"/>
            </w:pPr>
            <w:r w:rsidRPr="002F5F3A">
              <w:t xml:space="preserve">  A02004   communication major      disable   disable   onu ld shutdown</w:t>
            </w:r>
          </w:p>
          <w:p w14:paraId="2667B042" w14:textId="77777777" w:rsidR="001D398D" w:rsidRPr="002F5F3A" w:rsidRDefault="001D398D" w:rsidP="00657E9B">
            <w:pPr>
              <w:pStyle w:val="aa"/>
              <w:ind w:right="20"/>
            </w:pPr>
            <w:r w:rsidRPr="002F5F3A">
              <w:t xml:space="preserve">  A02005   communication critical   disable   disable   olt dying gasp alarm</w:t>
            </w:r>
          </w:p>
          <w:p w14:paraId="72E18F18" w14:textId="77777777" w:rsidR="001D398D" w:rsidRPr="002F5F3A" w:rsidRDefault="001D398D" w:rsidP="00657E9B">
            <w:pPr>
              <w:pStyle w:val="aa"/>
              <w:ind w:right="20"/>
            </w:pPr>
            <w:r w:rsidRPr="002F5F3A">
              <w:t xml:space="preserve">  A02006   communication critical   disable   disable   olt link fault alarm</w:t>
            </w:r>
          </w:p>
        </w:tc>
      </w:tr>
    </w:tbl>
    <w:p w14:paraId="4D82BBCD" w14:textId="77777777" w:rsidR="001D398D" w:rsidRPr="002F5F3A" w:rsidRDefault="001D398D" w:rsidP="0021019A">
      <w:pPr>
        <w:wordWrap/>
        <w:ind w:right="20"/>
      </w:pPr>
    </w:p>
    <w:p w14:paraId="2B6B758D" w14:textId="77777777" w:rsidR="001D398D" w:rsidRPr="00A060B2" w:rsidRDefault="001D398D" w:rsidP="0021019A">
      <w:pPr>
        <w:pStyle w:val="22"/>
        <w:wordWrap/>
        <w:ind w:left="720" w:right="20" w:firstLine="180"/>
        <w:rPr>
          <w:rFonts w:eastAsia="맑은 고딕"/>
          <w:sz w:val="18"/>
          <w:szCs w:val="18"/>
        </w:rPr>
        <w:sectPr w:rsidR="001D398D" w:rsidRPr="00A060B2" w:rsidSect="00C91FCA">
          <w:headerReference w:type="even" r:id="rId19"/>
          <w:headerReference w:type="default" r:id="rId20"/>
          <w:footerReference w:type="even" r:id="rId21"/>
          <w:footerReference w:type="default" r:id="rId22"/>
          <w:type w:val="oddPage"/>
          <w:pgSz w:w="12240" w:h="15840" w:code="1"/>
          <w:pgMar w:top="1440" w:right="1080" w:bottom="1440" w:left="1080" w:header="0" w:footer="0" w:gutter="284"/>
          <w:pgNumType w:start="1"/>
          <w:cols w:space="425"/>
          <w:docGrid w:linePitch="360"/>
        </w:sectPr>
      </w:pPr>
    </w:p>
    <w:p w14:paraId="5489600A" w14:textId="77777777" w:rsidR="00712039" w:rsidRPr="00712039" w:rsidRDefault="00712039" w:rsidP="0021019A">
      <w:pPr>
        <w:pStyle w:val="1"/>
        <w:ind w:right="20"/>
      </w:pPr>
      <w:bookmarkStart w:id="463" w:name="_Toc391378343"/>
      <w:bookmarkStart w:id="464" w:name="_Toc444694928"/>
      <w:r>
        <w:rPr>
          <w:rFonts w:hint="eastAsia"/>
        </w:rPr>
        <w:lastRenderedPageBreak/>
        <w:t xml:space="preserve">Interface </w:t>
      </w:r>
      <w:r w:rsidRPr="00712039">
        <w:rPr>
          <w:rFonts w:hint="eastAsia"/>
        </w:rPr>
        <w:t>environment setting</w:t>
      </w:r>
      <w:bookmarkEnd w:id="463"/>
      <w:bookmarkEnd w:id="464"/>
    </w:p>
    <w:p w14:paraId="353633DA" w14:textId="77777777" w:rsidR="00712039" w:rsidRDefault="00712039" w:rsidP="0021019A">
      <w:pPr>
        <w:pStyle w:val="-1"/>
        <w:ind w:right="20"/>
        <w:rPr>
          <w:rFonts w:cs="Arial"/>
          <w:szCs w:val="18"/>
        </w:rPr>
      </w:pPr>
      <w:bookmarkStart w:id="465" w:name="_Toc294857213"/>
      <w:bookmarkStart w:id="466" w:name="_Toc294857369"/>
      <w:bookmarkStart w:id="467" w:name="_Toc294857435"/>
      <w:bookmarkStart w:id="468" w:name="_Toc294877578"/>
      <w:bookmarkStart w:id="469" w:name="_Toc294878105"/>
      <w:bookmarkStart w:id="470" w:name="_Toc294879730"/>
      <w:bookmarkStart w:id="471" w:name="_Toc294880414"/>
      <w:bookmarkStart w:id="472" w:name="_Toc294880940"/>
      <w:bookmarkStart w:id="473" w:name="_Toc294882244"/>
      <w:bookmarkStart w:id="474" w:name="_Toc294882769"/>
      <w:bookmarkStart w:id="475" w:name="_Toc295242031"/>
      <w:bookmarkStart w:id="476" w:name="_Toc295242472"/>
      <w:bookmarkStart w:id="477" w:name="_Toc295290792"/>
      <w:bookmarkStart w:id="478" w:name="_Toc295390127"/>
      <w:bookmarkStart w:id="479" w:name="_Toc295402208"/>
      <w:bookmarkStart w:id="480" w:name="_Toc295402251"/>
      <w:bookmarkStart w:id="481" w:name="_Toc295470729"/>
      <w:bookmarkStart w:id="482" w:name="_Toc295741847"/>
      <w:bookmarkStart w:id="483" w:name="_Toc295750536"/>
      <w:bookmarkStart w:id="484" w:name="_Toc295808292"/>
      <w:bookmarkStart w:id="485" w:name="_Toc295808964"/>
      <w:bookmarkStart w:id="486" w:name="_Toc295819976"/>
      <w:bookmarkStart w:id="487" w:name="_Toc295820010"/>
      <w:bookmarkStart w:id="488" w:name="_Toc295820045"/>
      <w:bookmarkStart w:id="489" w:name="_Toc295825887"/>
      <w:bookmarkStart w:id="490" w:name="_Toc295832329"/>
      <w:bookmarkStart w:id="491" w:name="_Toc295832371"/>
      <w:bookmarkStart w:id="492" w:name="_Toc295833047"/>
      <w:bookmarkStart w:id="493" w:name="_Toc295833811"/>
      <w:bookmarkStart w:id="494" w:name="_Toc295836561"/>
      <w:bookmarkStart w:id="495" w:name="_Toc295894109"/>
      <w:bookmarkStart w:id="496" w:name="_Toc295987269"/>
      <w:bookmarkStart w:id="497" w:name="_Toc296000199"/>
      <w:bookmarkStart w:id="498" w:name="_Toc296001293"/>
      <w:bookmarkStart w:id="499" w:name="_Toc296020324"/>
      <w:bookmarkStart w:id="500" w:name="_Toc296083558"/>
      <w:bookmarkStart w:id="501" w:name="_Toc296087029"/>
      <w:bookmarkStart w:id="502" w:name="_Toc296176539"/>
      <w:bookmarkStart w:id="503" w:name="_Toc296177314"/>
      <w:bookmarkStart w:id="504" w:name="_Toc296180921"/>
      <w:bookmarkStart w:id="505" w:name="_Toc296181998"/>
      <w:bookmarkStart w:id="506" w:name="_Toc296182772"/>
      <w:bookmarkStart w:id="507" w:name="_Toc296184011"/>
      <w:bookmarkStart w:id="508" w:name="_Toc296339841"/>
      <w:bookmarkStart w:id="509" w:name="_Toc296340621"/>
      <w:bookmarkStart w:id="510" w:name="_Toc296671335"/>
      <w:bookmarkStart w:id="511" w:name="_Toc296671814"/>
      <w:bookmarkStart w:id="512" w:name="_Toc296690634"/>
      <w:bookmarkStart w:id="513" w:name="_Toc296959243"/>
      <w:bookmarkStart w:id="514" w:name="_Toc297822515"/>
      <w:bookmarkStart w:id="515" w:name="_Toc306024367"/>
      <w:bookmarkStart w:id="516" w:name="_Toc306029262"/>
      <w:bookmarkStart w:id="517" w:name="_Toc306092019"/>
      <w:bookmarkStart w:id="518" w:name="_Toc306093356"/>
      <w:bookmarkStart w:id="519" w:name="_Toc306283323"/>
      <w:bookmarkStart w:id="520" w:name="_Toc306284128"/>
      <w:bookmarkStart w:id="521" w:name="_Toc306284933"/>
      <w:bookmarkStart w:id="522" w:name="_Toc325378201"/>
      <w:bookmarkStart w:id="523" w:name="_Toc327782391"/>
      <w:bookmarkStart w:id="524" w:name="_Toc329073610"/>
      <w:bookmarkStart w:id="525" w:name="_Toc329076552"/>
      <w:bookmarkStart w:id="526" w:name="_Toc335384392"/>
      <w:bookmarkStart w:id="527" w:name="_Toc335385205"/>
      <w:bookmarkStart w:id="528" w:name="_Toc335386018"/>
      <w:bookmarkStart w:id="529" w:name="_Toc335640796"/>
      <w:bookmarkStart w:id="530" w:name="_Toc336588056"/>
      <w:bookmarkStart w:id="531" w:name="_Toc336589625"/>
      <w:bookmarkStart w:id="532" w:name="_Toc336590495"/>
      <w:bookmarkStart w:id="533" w:name="_Toc336591231"/>
      <w:bookmarkStart w:id="534" w:name="_Toc336604848"/>
      <w:bookmarkStart w:id="535" w:name="_Toc336605828"/>
      <w:bookmarkStart w:id="536" w:name="_Toc337193645"/>
      <w:bookmarkStart w:id="537" w:name="_Toc337194452"/>
      <w:bookmarkStart w:id="538" w:name="_Toc337195528"/>
      <w:bookmarkStart w:id="539" w:name="_Toc337196288"/>
      <w:bookmarkStart w:id="540" w:name="_Toc337197048"/>
      <w:bookmarkStart w:id="541" w:name="_Toc337199438"/>
      <w:bookmarkStart w:id="542" w:name="_Toc337200236"/>
      <w:bookmarkStart w:id="543" w:name="_Toc337201152"/>
      <w:bookmarkStart w:id="544" w:name="_Toc337728679"/>
      <w:bookmarkStart w:id="545" w:name="_Toc337819152"/>
      <w:bookmarkStart w:id="546" w:name="_Toc338755976"/>
      <w:bookmarkStart w:id="547" w:name="_Toc339539489"/>
      <w:bookmarkStart w:id="548" w:name="_Toc340647701"/>
      <w:bookmarkStart w:id="549" w:name="_Toc340663621"/>
      <w:bookmarkStart w:id="550" w:name="_Toc341455511"/>
      <w:bookmarkStart w:id="551" w:name="_Toc341693749"/>
      <w:bookmarkStart w:id="552" w:name="_Toc341699483"/>
      <w:bookmarkStart w:id="553" w:name="_Toc341886307"/>
      <w:bookmarkStart w:id="554" w:name="_Toc341976104"/>
      <w:bookmarkStart w:id="555" w:name="_Toc342046074"/>
      <w:bookmarkStart w:id="556" w:name="_Toc343863859"/>
      <w:bookmarkStart w:id="557" w:name="_Toc363747338"/>
      <w:bookmarkStart w:id="558" w:name="_Toc391378344"/>
      <w:r w:rsidRPr="002F5F3A">
        <w:rPr>
          <w:rFonts w:cs="Arial"/>
          <w:szCs w:val="18"/>
        </w:rPr>
        <w:t>This chapter describes the system interface.</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7B701253" w14:textId="77777777" w:rsidR="00712039" w:rsidRDefault="00712039" w:rsidP="0021019A">
      <w:pPr>
        <w:pStyle w:val="2"/>
        <w:ind w:right="20"/>
      </w:pPr>
      <w:bookmarkStart w:id="559" w:name="_Toc444694929"/>
      <w:r>
        <w:rPr>
          <w:rFonts w:hint="eastAsia"/>
        </w:rPr>
        <w:lastRenderedPageBreak/>
        <w:t>Overview</w:t>
      </w:r>
      <w:bookmarkEnd w:id="559"/>
    </w:p>
    <w:p w14:paraId="157BFC15" w14:textId="77777777" w:rsidR="00712039" w:rsidRPr="00003FBA" w:rsidRDefault="00712039" w:rsidP="0086443A">
      <w:pPr>
        <w:pStyle w:val="a3"/>
        <w:ind w:left="0" w:right="20"/>
      </w:pPr>
      <w:bookmarkStart w:id="560" w:name="_Toc294800421"/>
      <w:bookmarkStart w:id="561" w:name="_Toc294800745"/>
      <w:bookmarkStart w:id="562" w:name="_Toc294800840"/>
      <w:bookmarkStart w:id="563" w:name="_Toc294800876"/>
      <w:bookmarkStart w:id="564" w:name="_Toc294856164"/>
      <w:bookmarkStart w:id="565" w:name="_Toc294856711"/>
      <w:bookmarkStart w:id="566" w:name="_Toc294857214"/>
      <w:r w:rsidRPr="00003FBA">
        <w:t xml:space="preserve">The interfaces supported in </w:t>
      </w:r>
      <w:r w:rsidR="001A4CDC">
        <w:t xml:space="preserve">the </w:t>
      </w:r>
      <w:r w:rsidR="00094318">
        <w:t>C9500</w:t>
      </w:r>
      <w:r w:rsidRPr="00003FBA">
        <w:t xml:space="preserve"> are as follows</w:t>
      </w:r>
      <w:bookmarkEnd w:id="560"/>
      <w:bookmarkEnd w:id="561"/>
      <w:bookmarkEnd w:id="562"/>
      <w:bookmarkEnd w:id="563"/>
      <w:bookmarkEnd w:id="564"/>
      <w:bookmarkEnd w:id="565"/>
      <w:bookmarkEnd w:id="566"/>
      <w:r w:rsidRPr="00003FBA">
        <w:t>:</w:t>
      </w:r>
    </w:p>
    <w:p w14:paraId="508263E8" w14:textId="77777777" w:rsidR="005E40EF" w:rsidRPr="005E40EF" w:rsidRDefault="005E40EF" w:rsidP="0086443A">
      <w:pPr>
        <w:pStyle w:val="afffff3"/>
        <w:ind w:left="0" w:right="20"/>
      </w:pPr>
      <w:bookmarkStart w:id="567" w:name="_Toc391575167"/>
      <w:r>
        <w:t xml:space="preserve">Table </w:t>
      </w:r>
      <w:r w:rsidR="005832B8">
        <w:fldChar w:fldCharType="begin"/>
      </w:r>
      <w:r>
        <w:instrText xml:space="preserve"> SEQ Table \* ARABIC </w:instrText>
      </w:r>
      <w:r w:rsidR="005832B8">
        <w:fldChar w:fldCharType="separate"/>
      </w:r>
      <w:r>
        <w:rPr>
          <w:noProof/>
        </w:rPr>
        <w:t>25</w:t>
      </w:r>
      <w:r w:rsidR="005832B8">
        <w:rPr>
          <w:noProof/>
        </w:rPr>
        <w:fldChar w:fldCharType="end"/>
      </w:r>
      <w:r>
        <w:t xml:space="preserve"> </w:t>
      </w:r>
      <w:r w:rsidRPr="002F5F3A">
        <w:t xml:space="preserve">Interfaces Supported in </w:t>
      </w:r>
      <w:r w:rsidR="00094318">
        <w:t>C9500</w:t>
      </w:r>
      <w:bookmarkEnd w:id="567"/>
    </w:p>
    <w:tbl>
      <w:tblPr>
        <w:tblStyle w:val="CLIWide"/>
        <w:tblW w:w="0" w:type="auto"/>
        <w:tblLook w:val="01E0" w:firstRow="1" w:lastRow="1" w:firstColumn="1" w:lastColumn="1" w:noHBand="0" w:noVBand="0"/>
      </w:tblPr>
      <w:tblGrid>
        <w:gridCol w:w="2520"/>
        <w:gridCol w:w="4140"/>
      </w:tblGrid>
      <w:tr w:rsidR="00712039"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2F5F3A" w:rsidRDefault="00712039" w:rsidP="0086443A">
            <w:pPr>
              <w:pStyle w:val="ab"/>
              <w:wordWrap/>
              <w:ind w:right="20"/>
              <w:rPr>
                <w:b w:val="0"/>
              </w:rPr>
            </w:pPr>
            <w:r w:rsidRPr="002F5F3A">
              <w:rPr>
                <w:b w:val="0"/>
              </w:rPr>
              <w:t>Interface</w:t>
            </w:r>
          </w:p>
        </w:tc>
        <w:tc>
          <w:tcPr>
            <w:tcW w:w="4140" w:type="dxa"/>
          </w:tcPr>
          <w:p w14:paraId="62993FD2" w14:textId="77777777" w:rsidR="00712039" w:rsidRPr="002F5F3A" w:rsidRDefault="00712039" w:rsidP="0086443A">
            <w:pPr>
              <w:pStyle w:val="ab"/>
              <w:wordWrap/>
              <w:ind w:right="20"/>
              <w:rPr>
                <w:b w:val="0"/>
              </w:rPr>
            </w:pPr>
            <w:r w:rsidRPr="002F5F3A">
              <w:rPr>
                <w:b w:val="0"/>
              </w:rPr>
              <w:t>Type</w:t>
            </w:r>
          </w:p>
        </w:tc>
      </w:tr>
      <w:tr w:rsidR="00712039" w14:paraId="5B7DF340" w14:textId="77777777" w:rsidTr="009D5D18">
        <w:tc>
          <w:tcPr>
            <w:tcW w:w="2520" w:type="dxa"/>
          </w:tcPr>
          <w:p w14:paraId="204940D7" w14:textId="77777777" w:rsidR="00712039" w:rsidRDefault="00712039" w:rsidP="0086443A">
            <w:pPr>
              <w:pStyle w:val="aa"/>
              <w:spacing w:line="360" w:lineRule="auto"/>
              <w:ind w:right="20"/>
            </w:pPr>
            <w:r>
              <w:t>Physical interfaces</w:t>
            </w:r>
          </w:p>
        </w:tc>
        <w:tc>
          <w:tcPr>
            <w:tcW w:w="4140" w:type="dxa"/>
          </w:tcPr>
          <w:p w14:paraId="35493480" w14:textId="77777777" w:rsidR="00712039" w:rsidRDefault="00712039" w:rsidP="0086443A">
            <w:pPr>
              <w:pStyle w:val="a9"/>
              <w:numPr>
                <w:ilvl w:val="0"/>
                <w:numId w:val="10"/>
              </w:numPr>
              <w:wordWrap/>
              <w:spacing w:line="240" w:lineRule="auto"/>
              <w:ind w:left="0" w:right="20" w:firstLine="0"/>
              <w:jc w:val="both"/>
            </w:pPr>
            <w:r>
              <w:t>Gigabit Ethernet</w:t>
            </w:r>
          </w:p>
          <w:p w14:paraId="546FD569" w14:textId="77777777" w:rsidR="00712039" w:rsidRDefault="00712039" w:rsidP="0086443A">
            <w:pPr>
              <w:pStyle w:val="a1"/>
              <w:wordWrap/>
              <w:spacing w:line="240" w:lineRule="auto"/>
              <w:ind w:left="0" w:right="20" w:firstLine="0"/>
            </w:pPr>
            <w:r>
              <w:rPr>
                <w:rFonts w:hint="eastAsia"/>
              </w:rPr>
              <w:t>1000Base-X</w:t>
            </w:r>
          </w:p>
          <w:p w14:paraId="615AFED9" w14:textId="77777777" w:rsidR="00712039" w:rsidRDefault="00712039" w:rsidP="0086443A">
            <w:pPr>
              <w:pStyle w:val="a9"/>
              <w:numPr>
                <w:ilvl w:val="0"/>
                <w:numId w:val="10"/>
              </w:numPr>
              <w:wordWrap/>
              <w:spacing w:line="240" w:lineRule="auto"/>
              <w:ind w:left="0" w:right="20" w:firstLine="0"/>
              <w:jc w:val="both"/>
            </w:pPr>
            <w:r>
              <w:rPr>
                <w:rFonts w:hint="eastAsia"/>
              </w:rPr>
              <w:t>Ten</w:t>
            </w:r>
            <w:r>
              <w:t>Gigabit Ethernet</w:t>
            </w:r>
          </w:p>
          <w:p w14:paraId="7AEFC5A3" w14:textId="77777777" w:rsidR="00712039" w:rsidRDefault="00712039" w:rsidP="0086443A">
            <w:pPr>
              <w:pStyle w:val="a1"/>
              <w:wordWrap/>
              <w:spacing w:line="240" w:lineRule="auto"/>
              <w:ind w:left="0" w:right="20" w:firstLine="0"/>
            </w:pPr>
            <w:r>
              <w:rPr>
                <w:rFonts w:hint="eastAsia"/>
              </w:rPr>
              <w:t>10GBase-X</w:t>
            </w:r>
          </w:p>
        </w:tc>
      </w:tr>
      <w:tr w:rsidR="001C2CCF" w14:paraId="35B9F143" w14:textId="77777777" w:rsidTr="009D5D18">
        <w:tc>
          <w:tcPr>
            <w:tcW w:w="2520" w:type="dxa"/>
            <w:vMerge w:val="restart"/>
          </w:tcPr>
          <w:p w14:paraId="09E9D3F7" w14:textId="77777777" w:rsidR="001C2CCF" w:rsidRDefault="001C2CCF" w:rsidP="0086443A">
            <w:pPr>
              <w:pStyle w:val="aa"/>
              <w:spacing w:line="360" w:lineRule="auto"/>
              <w:ind w:right="20"/>
            </w:pPr>
            <w:r>
              <w:rPr>
                <w:rFonts w:hint="eastAsia"/>
              </w:rPr>
              <w:t>PON interface</w:t>
            </w:r>
          </w:p>
        </w:tc>
        <w:tc>
          <w:tcPr>
            <w:tcW w:w="4140" w:type="dxa"/>
          </w:tcPr>
          <w:p w14:paraId="6A756BEA" w14:textId="77777777" w:rsidR="001C2CCF" w:rsidRDefault="001C2CCF" w:rsidP="0086443A">
            <w:pPr>
              <w:pStyle w:val="a9"/>
              <w:numPr>
                <w:ilvl w:val="0"/>
                <w:numId w:val="10"/>
              </w:numPr>
              <w:wordWrap/>
              <w:spacing w:line="240" w:lineRule="auto"/>
              <w:ind w:left="0" w:right="20" w:firstLine="0"/>
              <w:jc w:val="both"/>
            </w:pPr>
            <w:r>
              <w:rPr>
                <w:rFonts w:hint="eastAsia"/>
              </w:rPr>
              <w:t>GE-PON</w:t>
            </w:r>
          </w:p>
        </w:tc>
      </w:tr>
      <w:tr w:rsidR="001C2CCF" w14:paraId="59277F7E" w14:textId="77777777" w:rsidTr="009D5D18">
        <w:tc>
          <w:tcPr>
            <w:tcW w:w="2520" w:type="dxa"/>
            <w:vMerge/>
          </w:tcPr>
          <w:p w14:paraId="3969577B" w14:textId="77777777" w:rsidR="001C2CCF" w:rsidRDefault="001C2CCF" w:rsidP="0086443A">
            <w:pPr>
              <w:pStyle w:val="aa"/>
              <w:spacing w:line="360" w:lineRule="auto"/>
              <w:ind w:right="20"/>
            </w:pPr>
          </w:p>
        </w:tc>
        <w:tc>
          <w:tcPr>
            <w:tcW w:w="4140" w:type="dxa"/>
          </w:tcPr>
          <w:p w14:paraId="194DCFBF" w14:textId="77777777" w:rsidR="001C2CCF" w:rsidRDefault="001C2CCF" w:rsidP="0086443A">
            <w:pPr>
              <w:pStyle w:val="a9"/>
              <w:numPr>
                <w:ilvl w:val="0"/>
                <w:numId w:val="10"/>
              </w:numPr>
              <w:wordWrap/>
              <w:spacing w:line="240" w:lineRule="auto"/>
              <w:ind w:left="0" w:right="20" w:firstLine="0"/>
              <w:jc w:val="both"/>
            </w:pPr>
            <w:r>
              <w:rPr>
                <w:rFonts w:hint="eastAsia"/>
              </w:rPr>
              <w:t>10GE-PON</w:t>
            </w:r>
          </w:p>
        </w:tc>
      </w:tr>
      <w:tr w:rsidR="00712039" w14:paraId="0D57DFAF" w14:textId="77777777" w:rsidTr="009D5D18">
        <w:tc>
          <w:tcPr>
            <w:tcW w:w="2520" w:type="dxa"/>
          </w:tcPr>
          <w:p w14:paraId="5B52EBF3" w14:textId="77777777" w:rsidR="00712039" w:rsidRDefault="00712039" w:rsidP="0086443A">
            <w:pPr>
              <w:pStyle w:val="aa"/>
              <w:spacing w:line="360" w:lineRule="auto"/>
              <w:ind w:right="20"/>
            </w:pPr>
            <w:r>
              <w:t>port-group interfaces</w:t>
            </w:r>
          </w:p>
        </w:tc>
        <w:tc>
          <w:tcPr>
            <w:tcW w:w="4140" w:type="dxa"/>
          </w:tcPr>
          <w:p w14:paraId="1732A7B1" w14:textId="77777777" w:rsidR="00712039" w:rsidRDefault="00712039" w:rsidP="0086443A">
            <w:pPr>
              <w:pStyle w:val="a9"/>
              <w:numPr>
                <w:ilvl w:val="0"/>
                <w:numId w:val="10"/>
              </w:numPr>
              <w:wordWrap/>
              <w:spacing w:line="240" w:lineRule="auto"/>
              <w:ind w:left="0" w:right="20" w:firstLine="0"/>
              <w:jc w:val="both"/>
            </w:pPr>
            <w:r>
              <w:t>Port-group</w:t>
            </w:r>
          </w:p>
        </w:tc>
      </w:tr>
      <w:tr w:rsidR="00712039" w14:paraId="475FDDC6" w14:textId="77777777" w:rsidTr="009D5D18">
        <w:tc>
          <w:tcPr>
            <w:tcW w:w="2520" w:type="dxa"/>
          </w:tcPr>
          <w:p w14:paraId="7F2D00C1" w14:textId="77777777" w:rsidR="00712039" w:rsidRDefault="00712039" w:rsidP="0086443A">
            <w:pPr>
              <w:pStyle w:val="aa"/>
              <w:spacing w:line="360" w:lineRule="auto"/>
              <w:ind w:right="20"/>
            </w:pPr>
            <w:r>
              <w:t>VLAN Interfaces</w:t>
            </w:r>
          </w:p>
        </w:tc>
        <w:tc>
          <w:tcPr>
            <w:tcW w:w="4140" w:type="dxa"/>
          </w:tcPr>
          <w:p w14:paraId="7C82F78D" w14:textId="77777777" w:rsidR="00712039" w:rsidRDefault="00712039" w:rsidP="0086443A">
            <w:pPr>
              <w:pStyle w:val="a9"/>
              <w:numPr>
                <w:ilvl w:val="0"/>
                <w:numId w:val="10"/>
              </w:numPr>
              <w:wordWrap/>
              <w:spacing w:line="240" w:lineRule="auto"/>
              <w:ind w:left="0" w:right="20" w:firstLine="0"/>
              <w:jc w:val="both"/>
            </w:pPr>
            <w:r>
              <w:t>VLAN</w:t>
            </w:r>
          </w:p>
        </w:tc>
      </w:tr>
      <w:tr w:rsidR="00712039" w14:paraId="12BCBF46" w14:textId="77777777" w:rsidTr="009D5D18">
        <w:tc>
          <w:tcPr>
            <w:tcW w:w="2520" w:type="dxa"/>
          </w:tcPr>
          <w:p w14:paraId="43CBD104" w14:textId="77777777" w:rsidR="00712039" w:rsidRDefault="00712039" w:rsidP="0086443A">
            <w:pPr>
              <w:pStyle w:val="aa"/>
              <w:spacing w:line="360" w:lineRule="auto"/>
              <w:ind w:right="20"/>
            </w:pPr>
            <w:r>
              <w:t>Loopback interface</w:t>
            </w:r>
          </w:p>
        </w:tc>
        <w:tc>
          <w:tcPr>
            <w:tcW w:w="4140" w:type="dxa"/>
          </w:tcPr>
          <w:p w14:paraId="7D1E695B" w14:textId="77777777" w:rsidR="00712039" w:rsidRDefault="00712039" w:rsidP="0086443A">
            <w:pPr>
              <w:pStyle w:val="a9"/>
              <w:numPr>
                <w:ilvl w:val="0"/>
                <w:numId w:val="10"/>
              </w:numPr>
              <w:wordWrap/>
              <w:spacing w:line="240" w:lineRule="auto"/>
              <w:ind w:left="0" w:right="20" w:firstLine="0"/>
              <w:jc w:val="both"/>
            </w:pPr>
            <w:r>
              <w:t>Loopback</w:t>
            </w:r>
          </w:p>
        </w:tc>
      </w:tr>
      <w:tr w:rsidR="00712039" w14:paraId="460B4E9E" w14:textId="77777777" w:rsidTr="009D5D18">
        <w:tc>
          <w:tcPr>
            <w:tcW w:w="2520" w:type="dxa"/>
          </w:tcPr>
          <w:p w14:paraId="6E02939A" w14:textId="77777777" w:rsidR="00712039" w:rsidRDefault="00712039" w:rsidP="0086443A">
            <w:pPr>
              <w:pStyle w:val="aa"/>
              <w:spacing w:line="360" w:lineRule="auto"/>
              <w:ind w:right="20"/>
            </w:pPr>
            <w:r>
              <w:t>Management interface</w:t>
            </w:r>
          </w:p>
        </w:tc>
        <w:tc>
          <w:tcPr>
            <w:tcW w:w="4140" w:type="dxa"/>
          </w:tcPr>
          <w:p w14:paraId="73E57D78" w14:textId="77777777" w:rsidR="00712039" w:rsidRDefault="00712039" w:rsidP="0086443A">
            <w:pPr>
              <w:pStyle w:val="a9"/>
              <w:numPr>
                <w:ilvl w:val="0"/>
                <w:numId w:val="10"/>
              </w:numPr>
              <w:wordWrap/>
              <w:spacing w:line="240" w:lineRule="auto"/>
              <w:ind w:left="0" w:right="20" w:firstLine="0"/>
              <w:jc w:val="both"/>
            </w:pPr>
            <w:r>
              <w:t>Out of band interface for management</w:t>
            </w:r>
          </w:p>
        </w:tc>
      </w:tr>
    </w:tbl>
    <w:p w14:paraId="3AD3DE23" w14:textId="77777777" w:rsidR="00712039" w:rsidRDefault="00712039" w:rsidP="0086443A">
      <w:pPr>
        <w:pStyle w:val="a3"/>
        <w:ind w:left="0" w:right="20"/>
      </w:pPr>
      <w:r w:rsidRPr="002F5F3A">
        <w:t>To configure the interface environment, the following processes sh</w:t>
      </w:r>
      <w:r w:rsidR="003F542C">
        <w:t>ould</w:t>
      </w:r>
      <w:r w:rsidRPr="002F5F3A">
        <w:t xml:space="preserve"> be performed in advance:</w:t>
      </w:r>
    </w:p>
    <w:p w14:paraId="6CFDBD47" w14:textId="77777777" w:rsidR="00712039" w:rsidRPr="002F5F3A" w:rsidRDefault="00712039" w:rsidP="0086443A">
      <w:pPr>
        <w:pStyle w:val="19"/>
        <w:numPr>
          <w:ilvl w:val="0"/>
          <w:numId w:val="17"/>
        </w:numPr>
        <w:snapToGrid/>
        <w:ind w:left="0" w:right="20" w:hanging="403"/>
      </w:pPr>
      <w:r w:rsidRPr="002F5F3A">
        <w:t>Enter the config mode from the privileged mode using “configure terminal” command.</w:t>
      </w:r>
    </w:p>
    <w:p w14:paraId="5D534174" w14:textId="77777777" w:rsidR="00712039" w:rsidRPr="002F5F3A" w:rsidRDefault="00712039" w:rsidP="0086443A">
      <w:pPr>
        <w:pStyle w:val="19"/>
        <w:numPr>
          <w:ilvl w:val="0"/>
          <w:numId w:val="17"/>
        </w:numPr>
        <w:snapToGrid/>
        <w:ind w:left="0" w:right="20" w:hanging="403"/>
      </w:pPr>
      <w:r w:rsidRPr="002F5F3A">
        <w:t>Enter into the interface mode using “interface” command.</w:t>
      </w:r>
    </w:p>
    <w:p w14:paraId="5E02F84C" w14:textId="77777777" w:rsidR="00712039" w:rsidRDefault="00712039" w:rsidP="0086443A">
      <w:pPr>
        <w:pStyle w:val="19"/>
        <w:numPr>
          <w:ilvl w:val="0"/>
          <w:numId w:val="17"/>
        </w:numPr>
        <w:snapToGrid/>
        <w:ind w:left="0" w:right="20" w:hanging="403"/>
      </w:pPr>
      <w:r w:rsidRPr="002F5F3A">
        <w:t>Use the configuration commands for a particular interface.</w:t>
      </w:r>
    </w:p>
    <w:p w14:paraId="32FC70CC" w14:textId="77777777" w:rsidR="00712039" w:rsidRDefault="00712039" w:rsidP="0021019A">
      <w:pPr>
        <w:wordWrap/>
        <w:spacing w:line="360" w:lineRule="auto"/>
        <w:ind w:right="20"/>
        <w:rPr>
          <w:rFonts w:cs="Times New Roman"/>
        </w:rPr>
      </w:pPr>
    </w:p>
    <w:p w14:paraId="19801F3F" w14:textId="77777777" w:rsidR="00712039" w:rsidRDefault="00712039" w:rsidP="0021019A">
      <w:pPr>
        <w:pStyle w:val="2"/>
        <w:ind w:right="20"/>
      </w:pPr>
      <w:bookmarkStart w:id="568" w:name="_Toc532302890"/>
      <w:bookmarkStart w:id="569" w:name="_Toc280899124"/>
      <w:bookmarkStart w:id="570" w:name="_Toc292809775"/>
      <w:bookmarkStart w:id="571" w:name="_Toc337198345"/>
      <w:bookmarkStart w:id="572" w:name="_Toc354416107"/>
      <w:bookmarkStart w:id="573" w:name="_Toc444694930"/>
      <w:r w:rsidRPr="006D09B4">
        <w:lastRenderedPageBreak/>
        <w:t>Common</w:t>
      </w:r>
      <w:r w:rsidRPr="002F5F3A">
        <w:t xml:space="preserve"> Commands</w:t>
      </w:r>
      <w:bookmarkEnd w:id="568"/>
      <w:bookmarkEnd w:id="569"/>
      <w:bookmarkEnd w:id="570"/>
      <w:bookmarkEnd w:id="571"/>
      <w:bookmarkEnd w:id="572"/>
      <w:bookmarkEnd w:id="573"/>
    </w:p>
    <w:p w14:paraId="633B8542" w14:textId="77777777" w:rsidR="00712039" w:rsidRPr="00053B50" w:rsidRDefault="00712039" w:rsidP="0086443A">
      <w:pPr>
        <w:pStyle w:val="a3"/>
        <w:ind w:left="0" w:right="20"/>
      </w:pPr>
      <w:r w:rsidRPr="00053B50">
        <w:t>The commands commonly used in interface configuration are as follows:</w:t>
      </w:r>
    </w:p>
    <w:p w14:paraId="7D7418DA" w14:textId="77777777" w:rsidR="005E40EF" w:rsidRPr="005E40EF" w:rsidRDefault="005E40EF" w:rsidP="0086443A">
      <w:pPr>
        <w:pStyle w:val="affff4"/>
        <w:wordWrap/>
        <w:ind w:left="0" w:right="20"/>
      </w:pPr>
      <w:bookmarkStart w:id="574" w:name="_Toc391575168"/>
      <w:r>
        <w:t xml:space="preserve">Table </w:t>
      </w:r>
      <w:r w:rsidR="005832B8">
        <w:fldChar w:fldCharType="begin"/>
      </w:r>
      <w:r>
        <w:instrText xml:space="preserve"> SEQ Table \* ARABIC </w:instrText>
      </w:r>
      <w:r w:rsidR="005832B8">
        <w:fldChar w:fldCharType="separate"/>
      </w:r>
      <w:r>
        <w:rPr>
          <w:noProof/>
        </w:rPr>
        <w:t>26</w:t>
      </w:r>
      <w:r w:rsidR="005832B8">
        <w:rPr>
          <w:noProof/>
        </w:rPr>
        <w:fldChar w:fldCharType="end"/>
      </w:r>
      <w:r>
        <w:t xml:space="preserve"> </w:t>
      </w:r>
      <w:r w:rsidRPr="002F5F3A">
        <w:t>Common Commands</w:t>
      </w:r>
      <w:bookmarkEnd w:id="57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2F5F3A" w14:paraId="3139C8DB" w14:textId="77777777" w:rsidTr="006D09B4">
        <w:trPr>
          <w:trHeight w:val="268"/>
        </w:trPr>
        <w:tc>
          <w:tcPr>
            <w:tcW w:w="2122" w:type="dxa"/>
            <w:shd w:val="clear" w:color="auto" w:fill="E6E6E6"/>
            <w:vAlign w:val="center"/>
          </w:tcPr>
          <w:p w14:paraId="69EA6844" w14:textId="77777777" w:rsidR="00712039" w:rsidRPr="009D5D18" w:rsidRDefault="00712039" w:rsidP="0086443A">
            <w:pPr>
              <w:pStyle w:val="ab"/>
              <w:wordWrap/>
              <w:ind w:right="20"/>
            </w:pPr>
            <w:r w:rsidRPr="009D5D18">
              <w:t>Command</w:t>
            </w:r>
          </w:p>
        </w:tc>
        <w:tc>
          <w:tcPr>
            <w:tcW w:w="5238" w:type="dxa"/>
            <w:shd w:val="clear" w:color="auto" w:fill="E6E6E6"/>
            <w:vAlign w:val="center"/>
          </w:tcPr>
          <w:p w14:paraId="60AEE952" w14:textId="77777777" w:rsidR="00712039" w:rsidRPr="009D5D18" w:rsidRDefault="00712039" w:rsidP="0086443A">
            <w:pPr>
              <w:pStyle w:val="ab"/>
              <w:wordWrap/>
              <w:ind w:right="20"/>
            </w:pPr>
            <w:r w:rsidRPr="009D5D18">
              <w:t>Description</w:t>
            </w:r>
          </w:p>
        </w:tc>
      </w:tr>
      <w:tr w:rsidR="00712039" w:rsidRPr="002F5F3A" w14:paraId="20BC6740" w14:textId="77777777" w:rsidTr="006D09B4">
        <w:trPr>
          <w:trHeight w:val="536"/>
        </w:trPr>
        <w:tc>
          <w:tcPr>
            <w:tcW w:w="2122" w:type="dxa"/>
            <w:vAlign w:val="center"/>
          </w:tcPr>
          <w:p w14:paraId="10DB39C6" w14:textId="77777777" w:rsidR="00712039" w:rsidRPr="002F5F3A" w:rsidRDefault="00712039" w:rsidP="009C0533">
            <w:pPr>
              <w:pStyle w:val="aa"/>
              <w:ind w:right="20"/>
            </w:pPr>
            <w:r w:rsidRPr="002F5F3A">
              <w:rPr>
                <w:b/>
                <w:bCs/>
              </w:rPr>
              <w:t>interface</w:t>
            </w:r>
            <w:r w:rsidRPr="002F5F3A">
              <w:t xml:space="preserve"> </w:t>
            </w:r>
            <w:r w:rsidRPr="002F5F3A">
              <w:rPr>
                <w:i/>
                <w:iCs/>
              </w:rPr>
              <w:t>IFNAME</w:t>
            </w:r>
          </w:p>
        </w:tc>
        <w:tc>
          <w:tcPr>
            <w:tcW w:w="5238" w:type="dxa"/>
            <w:vAlign w:val="center"/>
          </w:tcPr>
          <w:p w14:paraId="45442DF5" w14:textId="77777777" w:rsidR="00712039" w:rsidRPr="002F5F3A" w:rsidRDefault="003F6E16" w:rsidP="009C0533">
            <w:pPr>
              <w:pStyle w:val="RanTable"/>
              <w:ind w:left="0" w:right="20"/>
            </w:pPr>
            <w:r>
              <w:t xml:space="preserve">    </w:t>
            </w:r>
            <w:r w:rsidR="00712039" w:rsidRPr="002F5F3A">
              <w:t>Enters into the interface.</w:t>
            </w:r>
          </w:p>
          <w:p w14:paraId="63A3DF5A" w14:textId="77777777" w:rsidR="00712039" w:rsidRPr="002F5F3A" w:rsidRDefault="003F6E16" w:rsidP="009C0533">
            <w:pPr>
              <w:pStyle w:val="RanTable"/>
              <w:ind w:left="0" w:right="20"/>
            </w:pPr>
            <w:r>
              <w:rPr>
                <w:i/>
                <w:iCs/>
              </w:rPr>
              <w:t xml:space="preserve">    </w:t>
            </w:r>
            <w:r w:rsidR="00712039" w:rsidRPr="002F5F3A">
              <w:rPr>
                <w:i/>
                <w:iCs/>
              </w:rPr>
              <w:t>IFNAME</w:t>
            </w:r>
            <w:r w:rsidR="00712039" w:rsidRPr="002F5F3A">
              <w:rPr>
                <w:rStyle w:val="Charf5"/>
              </w:rPr>
              <w:t>: Name of the specific interface for configuration.</w:t>
            </w:r>
          </w:p>
        </w:tc>
      </w:tr>
      <w:tr w:rsidR="00712039" w:rsidRPr="002F5F3A" w14:paraId="2CB97B13" w14:textId="77777777" w:rsidTr="006D09B4">
        <w:trPr>
          <w:trHeight w:val="805"/>
        </w:trPr>
        <w:tc>
          <w:tcPr>
            <w:tcW w:w="2122" w:type="dxa"/>
            <w:vAlign w:val="center"/>
          </w:tcPr>
          <w:p w14:paraId="76D1B6C6" w14:textId="77777777" w:rsidR="00712039" w:rsidRPr="002F5F3A" w:rsidRDefault="00712039" w:rsidP="009C0533">
            <w:pPr>
              <w:pStyle w:val="aa"/>
              <w:ind w:right="20"/>
            </w:pPr>
            <w:r w:rsidRPr="002F5F3A">
              <w:rPr>
                <w:b/>
                <w:bCs/>
              </w:rPr>
              <w:t>description</w:t>
            </w:r>
            <w:r w:rsidRPr="002F5F3A">
              <w:t xml:space="preserve"> </w:t>
            </w:r>
            <w:r w:rsidRPr="002F5F3A">
              <w:rPr>
                <w:i/>
                <w:iCs/>
              </w:rPr>
              <w:t>string</w:t>
            </w:r>
          </w:p>
        </w:tc>
        <w:tc>
          <w:tcPr>
            <w:tcW w:w="5238" w:type="dxa"/>
            <w:vAlign w:val="center"/>
          </w:tcPr>
          <w:p w14:paraId="665DB06E" w14:textId="77777777" w:rsidR="00712039" w:rsidRPr="002F5F3A" w:rsidRDefault="003F6E16" w:rsidP="009C0533">
            <w:pPr>
              <w:pStyle w:val="RanTable"/>
              <w:ind w:left="0" w:right="20"/>
            </w:pPr>
            <w:r>
              <w:t xml:space="preserve">    </w:t>
            </w:r>
            <w:r w:rsidR="00712039" w:rsidRPr="002F5F3A">
              <w:t>Registers a description for the interface.</w:t>
            </w:r>
          </w:p>
          <w:p w14:paraId="33465862" w14:textId="77777777" w:rsidR="00712039" w:rsidRPr="002F5F3A" w:rsidRDefault="003F6E16" w:rsidP="009C0533">
            <w:pPr>
              <w:pStyle w:val="RanTable"/>
              <w:ind w:left="0" w:right="20"/>
            </w:pPr>
            <w:r>
              <w:rPr>
                <w:i/>
                <w:iCs/>
              </w:rPr>
              <w:t xml:space="preserve">    </w:t>
            </w:r>
            <w:r w:rsidR="00712039" w:rsidRPr="002F5F3A">
              <w:rPr>
                <w:i/>
                <w:iCs/>
              </w:rPr>
              <w:t>string</w:t>
            </w:r>
            <w:r w:rsidR="00712039" w:rsidRPr="002F5F3A">
              <w:rPr>
                <w:rStyle w:val="Charf5"/>
              </w:rPr>
              <w:t>: The description of the interface within a length of 80 characters maximum</w:t>
            </w:r>
          </w:p>
        </w:tc>
      </w:tr>
      <w:tr w:rsidR="00712039" w:rsidRPr="002F5F3A" w14:paraId="06B96993" w14:textId="77777777" w:rsidTr="006D09B4">
        <w:trPr>
          <w:trHeight w:val="268"/>
        </w:trPr>
        <w:tc>
          <w:tcPr>
            <w:tcW w:w="2122" w:type="dxa"/>
            <w:vAlign w:val="center"/>
          </w:tcPr>
          <w:p w14:paraId="62B348B7" w14:textId="77777777" w:rsidR="00712039" w:rsidRPr="002F5F3A" w:rsidRDefault="00712039" w:rsidP="009C0533">
            <w:pPr>
              <w:pStyle w:val="aa"/>
              <w:ind w:right="20"/>
              <w:rPr>
                <w:b/>
                <w:bCs/>
              </w:rPr>
            </w:pPr>
            <w:r w:rsidRPr="002F5F3A">
              <w:rPr>
                <w:b/>
                <w:bCs/>
              </w:rPr>
              <w:t>no description</w:t>
            </w:r>
          </w:p>
        </w:tc>
        <w:tc>
          <w:tcPr>
            <w:tcW w:w="5238" w:type="dxa"/>
            <w:vAlign w:val="center"/>
          </w:tcPr>
          <w:p w14:paraId="12F972E5" w14:textId="77777777" w:rsidR="00712039" w:rsidRPr="002F5F3A" w:rsidRDefault="003F6E16" w:rsidP="009C0533">
            <w:pPr>
              <w:pStyle w:val="RanTable"/>
              <w:ind w:left="0" w:right="20"/>
            </w:pPr>
            <w:r>
              <w:t xml:space="preserve">    </w:t>
            </w:r>
            <w:r w:rsidR="00712039" w:rsidRPr="002F5F3A">
              <w:t xml:space="preserve">Deletes the description of the registered interface. </w:t>
            </w:r>
          </w:p>
        </w:tc>
      </w:tr>
    </w:tbl>
    <w:p w14:paraId="1213F097" w14:textId="77777777" w:rsidR="00712039" w:rsidRDefault="00712039" w:rsidP="0086443A">
      <w:pPr>
        <w:pStyle w:val="3"/>
        <w:ind w:left="0" w:right="20"/>
      </w:pPr>
      <w:bookmarkStart w:id="575" w:name="_Toc532302891"/>
      <w:bookmarkStart w:id="576" w:name="_Toc198607476"/>
      <w:bookmarkStart w:id="577" w:name="_Toc363228297"/>
      <w:bookmarkStart w:id="578" w:name="_Toc444694931"/>
      <w:r>
        <w:t>Interface name</w:t>
      </w:r>
      <w:bookmarkEnd w:id="575"/>
      <w:bookmarkEnd w:id="576"/>
      <w:bookmarkEnd w:id="577"/>
      <w:bookmarkEnd w:id="578"/>
    </w:p>
    <w:p w14:paraId="22018F93" w14:textId="77777777" w:rsidR="00712039" w:rsidRPr="00053B50" w:rsidRDefault="002D4F87" w:rsidP="0086443A">
      <w:pPr>
        <w:pStyle w:val="a3"/>
        <w:ind w:left="0" w:right="20"/>
      </w:pPr>
      <w:r>
        <w:t xml:space="preserve">The </w:t>
      </w:r>
      <w:r w:rsidR="00094318">
        <w:t>C9500</w:t>
      </w:r>
      <w:r w:rsidR="007864D8">
        <w:t xml:space="preserve"> uses an interface name in</w:t>
      </w:r>
      <w:r w:rsidR="00712039" w:rsidRPr="00053B50">
        <w:t xml:space="preserve"> all interface configurations. The interface name consists of an interface type identifier and an interface ID as shown below:</w:t>
      </w:r>
    </w:p>
    <w:p w14:paraId="30EDAF27" w14:textId="77777777" w:rsidR="00712039" w:rsidRPr="005E40EF" w:rsidRDefault="005E40EF" w:rsidP="0086443A">
      <w:pPr>
        <w:pStyle w:val="affff4"/>
        <w:wordWrap/>
        <w:ind w:left="0" w:right="20"/>
      </w:pPr>
      <w:bookmarkStart w:id="579" w:name="_Toc391575169"/>
      <w:r>
        <w:t xml:space="preserve">Table </w:t>
      </w:r>
      <w:r w:rsidR="005832B8">
        <w:fldChar w:fldCharType="begin"/>
      </w:r>
      <w:r>
        <w:instrText xml:space="preserve"> SEQ Table \* ARABIC </w:instrText>
      </w:r>
      <w:r w:rsidR="005832B8">
        <w:fldChar w:fldCharType="separate"/>
      </w:r>
      <w:r>
        <w:rPr>
          <w:noProof/>
        </w:rPr>
        <w:t>27</w:t>
      </w:r>
      <w:r w:rsidR="005832B8">
        <w:rPr>
          <w:noProof/>
        </w:rPr>
        <w:fldChar w:fldCharType="end"/>
      </w:r>
      <w:bookmarkStart w:id="580" w:name="_Toc532303063"/>
      <w:bookmarkStart w:id="581" w:name="_Toc198534959"/>
      <w:bookmarkStart w:id="582" w:name="_Toc361679333"/>
      <w:r w:rsidRPr="005E40EF">
        <w:t xml:space="preserve"> </w:t>
      </w:r>
      <w:r>
        <w:t>Interface name</w:t>
      </w:r>
      <w:bookmarkEnd w:id="579"/>
      <w:bookmarkEnd w:id="580"/>
      <w:bookmarkEnd w:id="581"/>
      <w:bookmarkEnd w:id="582"/>
      <w: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75"/>
        <w:gridCol w:w="1994"/>
        <w:gridCol w:w="2714"/>
        <w:gridCol w:w="1360"/>
      </w:tblGrid>
      <w:tr w:rsidR="00712039" w14:paraId="53CF9BB7" w14:textId="77777777" w:rsidTr="00B330CE">
        <w:tc>
          <w:tcPr>
            <w:tcW w:w="2340" w:type="dxa"/>
            <w:tcBorders>
              <w:top w:val="single" w:sz="12" w:space="0" w:color="auto"/>
              <w:left w:val="nil"/>
              <w:bottom w:val="single" w:sz="12" w:space="0" w:color="auto"/>
              <w:right w:val="nil"/>
            </w:tcBorders>
            <w:shd w:val="clear" w:color="auto" w:fill="D9D9D9" w:themeFill="background1" w:themeFillShade="D9"/>
          </w:tcPr>
          <w:p w14:paraId="29654037" w14:textId="77777777" w:rsidR="00712039" w:rsidRDefault="00712039" w:rsidP="0086443A">
            <w:pPr>
              <w:pStyle w:val="ab"/>
              <w:wordWrap/>
              <w:spacing w:line="360" w:lineRule="auto"/>
              <w:ind w:right="20"/>
              <w:rPr>
                <w:rFonts w:cs="Times New Roman"/>
              </w:rPr>
            </w:pPr>
            <w: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14:paraId="2C5D37AD" w14:textId="77777777" w:rsidR="00712039" w:rsidRDefault="00712039" w:rsidP="0086443A">
            <w:pPr>
              <w:pStyle w:val="ab"/>
              <w:wordWrap/>
              <w:spacing w:line="360" w:lineRule="auto"/>
              <w:ind w:right="20"/>
            </w:pPr>
            <w: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14:paraId="0F2DBC72" w14:textId="77777777" w:rsidR="00712039" w:rsidRDefault="00712039" w:rsidP="0086443A">
            <w:pPr>
              <w:pStyle w:val="ab"/>
              <w:wordWrap/>
              <w:spacing w:line="360" w:lineRule="auto"/>
              <w:ind w:right="20"/>
            </w:pPr>
            <w: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Default="00712039" w:rsidP="0086443A">
            <w:pPr>
              <w:pStyle w:val="ab"/>
              <w:wordWrap/>
              <w:spacing w:line="360" w:lineRule="auto"/>
              <w:ind w:right="20"/>
              <w:rPr>
                <w:rFonts w:cs="Times New Roman"/>
              </w:rPr>
            </w:pPr>
            <w:r>
              <w:rPr>
                <w:rFonts w:hint="eastAsia"/>
              </w:rPr>
              <w:t>E</w:t>
            </w:r>
            <w:r>
              <w:t>xample</w:t>
            </w:r>
          </w:p>
        </w:tc>
      </w:tr>
      <w:tr w:rsidR="00712039" w14:paraId="392D183A" w14:textId="77777777" w:rsidTr="00B330CE">
        <w:trPr>
          <w:trHeight w:val="287"/>
        </w:trPr>
        <w:tc>
          <w:tcPr>
            <w:tcW w:w="2340" w:type="dxa"/>
            <w:tcBorders>
              <w:top w:val="single" w:sz="12" w:space="0" w:color="auto"/>
              <w:left w:val="single" w:sz="12" w:space="0" w:color="auto"/>
              <w:bottom w:val="single" w:sz="6" w:space="0" w:color="auto"/>
              <w:right w:val="single" w:sz="6" w:space="0" w:color="auto"/>
            </w:tcBorders>
          </w:tcPr>
          <w:p w14:paraId="5E9595D8" w14:textId="77777777" w:rsidR="00712039" w:rsidRDefault="00712039" w:rsidP="0086443A">
            <w:pPr>
              <w:pStyle w:val="aa"/>
              <w:ind w:right="20"/>
              <w:jc w:val="both"/>
            </w:pPr>
            <w:r>
              <w:t>Physical interface</w:t>
            </w:r>
          </w:p>
        </w:tc>
        <w:tc>
          <w:tcPr>
            <w:tcW w:w="2160" w:type="dxa"/>
            <w:tcBorders>
              <w:top w:val="single" w:sz="12" w:space="0" w:color="auto"/>
              <w:left w:val="single" w:sz="6" w:space="0" w:color="auto"/>
              <w:bottom w:val="single" w:sz="6" w:space="0" w:color="auto"/>
              <w:right w:val="single" w:sz="6" w:space="0" w:color="auto"/>
            </w:tcBorders>
          </w:tcPr>
          <w:p w14:paraId="2BA25B8F" w14:textId="77777777" w:rsidR="00712039" w:rsidRDefault="00712039" w:rsidP="0086443A">
            <w:pPr>
              <w:pStyle w:val="aa"/>
              <w:ind w:right="20"/>
              <w:jc w:val="both"/>
            </w:pPr>
            <w:r>
              <w:rPr>
                <w:rFonts w:hint="eastAsia"/>
              </w:rPr>
              <w:t>Gigabit</w:t>
            </w:r>
            <w:r>
              <w:t xml:space="preserve"> </w:t>
            </w:r>
            <w:r>
              <w:rPr>
                <w:rFonts w:hint="eastAsia"/>
              </w:rPr>
              <w:t>Et</w:t>
            </w:r>
            <w:r>
              <w:t>hernet</w:t>
            </w:r>
          </w:p>
        </w:tc>
        <w:tc>
          <w:tcPr>
            <w:tcW w:w="3040" w:type="dxa"/>
            <w:tcBorders>
              <w:top w:val="single" w:sz="12" w:space="0" w:color="auto"/>
              <w:left w:val="single" w:sz="6" w:space="0" w:color="auto"/>
              <w:bottom w:val="single" w:sz="6" w:space="0" w:color="auto"/>
              <w:right w:val="single" w:sz="6" w:space="0" w:color="auto"/>
            </w:tcBorders>
          </w:tcPr>
          <w:p w14:paraId="0E9F397F" w14:textId="77777777" w:rsidR="00712039" w:rsidRDefault="00712039" w:rsidP="0086443A">
            <w:pPr>
              <w:pStyle w:val="aa"/>
              <w:ind w:right="20"/>
              <w:jc w:val="both"/>
            </w:pPr>
            <w:r>
              <w:t>“</w:t>
            </w:r>
            <w:r>
              <w:t>gi</w:t>
            </w:r>
            <w:r>
              <w:t>”</w:t>
            </w:r>
            <w:r>
              <w:t xml:space="preserve"> + </w:t>
            </w:r>
            <w:r>
              <w:rPr>
                <w:rFonts w:hint="eastAsia"/>
              </w:rPr>
              <w:t>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12" w:space="0" w:color="auto"/>
              <w:left w:val="single" w:sz="6" w:space="0" w:color="auto"/>
              <w:bottom w:val="single" w:sz="6" w:space="0" w:color="auto"/>
              <w:right w:val="single" w:sz="12" w:space="0" w:color="auto"/>
            </w:tcBorders>
          </w:tcPr>
          <w:p w14:paraId="0D6D67A0" w14:textId="77777777" w:rsidR="00712039" w:rsidRDefault="00A04D35" w:rsidP="0086443A">
            <w:pPr>
              <w:pStyle w:val="aa"/>
              <w:ind w:right="20"/>
              <w:jc w:val="both"/>
            </w:pPr>
            <w:r>
              <w:rPr>
                <w:rFonts w:hint="eastAsia"/>
              </w:rPr>
              <w:t>gi7</w:t>
            </w:r>
            <w:r w:rsidR="00712039">
              <w:rPr>
                <w:rFonts w:hint="eastAsia"/>
              </w:rPr>
              <w:t>/1</w:t>
            </w:r>
          </w:p>
        </w:tc>
      </w:tr>
      <w:tr w:rsidR="00712039" w14:paraId="52D9850B" w14:textId="77777777" w:rsidTr="00B330CE">
        <w:tc>
          <w:tcPr>
            <w:tcW w:w="2340" w:type="dxa"/>
            <w:tcBorders>
              <w:top w:val="single" w:sz="6" w:space="0" w:color="auto"/>
              <w:left w:val="single" w:sz="12" w:space="0" w:color="auto"/>
              <w:bottom w:val="single" w:sz="6" w:space="0" w:color="auto"/>
              <w:right w:val="single" w:sz="6" w:space="0" w:color="auto"/>
            </w:tcBorders>
          </w:tcPr>
          <w:p w14:paraId="12073E44"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3AEC7E56" w14:textId="77777777" w:rsidR="00712039" w:rsidRDefault="00712039" w:rsidP="0086443A">
            <w:pPr>
              <w:pStyle w:val="aa"/>
              <w:ind w:right="20"/>
              <w:jc w:val="both"/>
            </w:pPr>
            <w:r>
              <w:rPr>
                <w:rFonts w:hint="eastAsia"/>
              </w:rPr>
              <w:t>TenGigabit Ethernet</w:t>
            </w:r>
          </w:p>
        </w:tc>
        <w:tc>
          <w:tcPr>
            <w:tcW w:w="3040" w:type="dxa"/>
            <w:tcBorders>
              <w:top w:val="single" w:sz="6" w:space="0" w:color="auto"/>
              <w:left w:val="single" w:sz="6" w:space="0" w:color="auto"/>
              <w:bottom w:val="single" w:sz="6" w:space="0" w:color="auto"/>
              <w:right w:val="single" w:sz="6" w:space="0" w:color="auto"/>
            </w:tcBorders>
          </w:tcPr>
          <w:p w14:paraId="1DB77599" w14:textId="77777777" w:rsidR="00712039" w:rsidRPr="007858DE" w:rsidRDefault="00712039" w:rsidP="0086443A">
            <w:pPr>
              <w:pStyle w:val="aa"/>
              <w:ind w:right="20"/>
              <w:jc w:val="both"/>
              <w:rPr>
                <w:lang w:val="fr-FR"/>
              </w:rPr>
            </w:pPr>
            <w:r w:rsidRPr="007858DE">
              <w:rPr>
                <w:lang w:val="fr-FR"/>
              </w:rPr>
              <w:t>“</w:t>
            </w:r>
            <w:r w:rsidRPr="007858DE">
              <w:rPr>
                <w:rFonts w:hint="eastAsia"/>
                <w:lang w:val="fr-FR"/>
              </w:rPr>
              <w:t>te</w:t>
            </w:r>
            <w:r w:rsidRPr="007858DE">
              <w:rPr>
                <w:lang w:val="fr-FR"/>
              </w:rPr>
              <w:t>”</w:t>
            </w:r>
            <w:r w:rsidRPr="007858DE">
              <w:rPr>
                <w:lang w:val="fr-FR"/>
              </w:rPr>
              <w:t xml:space="preserve"> + </w:t>
            </w:r>
            <w:r w:rsidRPr="007858DE">
              <w:rPr>
                <w:rFonts w:hint="eastAsia"/>
                <w:lang w:val="fr-FR"/>
              </w:rPr>
              <w:t>slot</w:t>
            </w:r>
            <w:r w:rsidRPr="007858DE">
              <w:rPr>
                <w:lang w:val="fr-FR"/>
              </w:rPr>
              <w:t>_id</w:t>
            </w:r>
            <w:r w:rsidRPr="007858DE">
              <w:rPr>
                <w:rFonts w:hint="eastAsia"/>
                <w:lang w:val="fr-FR"/>
              </w:rPr>
              <w:t xml:space="preserve"> + </w:t>
            </w:r>
            <w:r w:rsidRPr="007858DE">
              <w:rPr>
                <w:lang w:val="fr-FR"/>
              </w:rPr>
              <w:t>“</w:t>
            </w:r>
            <w:r w:rsidRPr="007858DE">
              <w:rPr>
                <w:rFonts w:hint="eastAsia"/>
                <w:lang w:val="fr-FR"/>
              </w:rPr>
              <w:t>/</w:t>
            </w:r>
            <w:r w:rsidRPr="007858DE">
              <w:rPr>
                <w:lang w:val="fr-FR"/>
              </w:rPr>
              <w:t>”</w:t>
            </w:r>
            <w:r w:rsidRPr="007858DE">
              <w:rPr>
                <w:rFonts w:hint="eastAsia"/>
                <w:lang w:val="fr-FR"/>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22272595" w14:textId="77777777" w:rsidR="00712039" w:rsidRDefault="00712039" w:rsidP="0086443A">
            <w:pPr>
              <w:pStyle w:val="aa"/>
              <w:ind w:right="20"/>
              <w:jc w:val="both"/>
            </w:pPr>
            <w:r>
              <w:rPr>
                <w:rFonts w:hint="eastAsia"/>
              </w:rPr>
              <w:t>te</w:t>
            </w:r>
            <w:r w:rsidR="00A04D35">
              <w:t>7</w:t>
            </w:r>
            <w:r>
              <w:rPr>
                <w:rFonts w:hint="eastAsia"/>
              </w:rPr>
              <w:t>/1</w:t>
            </w:r>
          </w:p>
        </w:tc>
      </w:tr>
      <w:tr w:rsidR="00712039" w14:paraId="7A351CBA" w14:textId="77777777" w:rsidTr="00B330CE">
        <w:tc>
          <w:tcPr>
            <w:tcW w:w="2340" w:type="dxa"/>
            <w:tcBorders>
              <w:top w:val="single" w:sz="6" w:space="0" w:color="auto"/>
              <w:left w:val="single" w:sz="12" w:space="0" w:color="auto"/>
              <w:bottom w:val="single" w:sz="6" w:space="0" w:color="auto"/>
              <w:right w:val="single" w:sz="6" w:space="0" w:color="auto"/>
            </w:tcBorders>
          </w:tcPr>
          <w:p w14:paraId="7DD1CE82" w14:textId="77777777" w:rsidR="00712039" w:rsidRDefault="00712039" w:rsidP="0086443A">
            <w:pPr>
              <w:pStyle w:val="aa"/>
              <w:ind w:right="20"/>
              <w:jc w:val="both"/>
            </w:pPr>
            <w:r>
              <w:rPr>
                <w:rFonts w:hint="eastAsia"/>
              </w:rPr>
              <w:t>PON interface</w:t>
            </w:r>
          </w:p>
        </w:tc>
        <w:tc>
          <w:tcPr>
            <w:tcW w:w="2160" w:type="dxa"/>
            <w:tcBorders>
              <w:top w:val="single" w:sz="6" w:space="0" w:color="auto"/>
              <w:left w:val="single" w:sz="6" w:space="0" w:color="auto"/>
              <w:bottom w:val="single" w:sz="6" w:space="0" w:color="auto"/>
              <w:right w:val="single" w:sz="6" w:space="0" w:color="auto"/>
            </w:tcBorders>
          </w:tcPr>
          <w:p w14:paraId="74EC576C" w14:textId="77777777" w:rsidR="00712039" w:rsidRDefault="00712039" w:rsidP="0086443A">
            <w:pPr>
              <w:pStyle w:val="aa"/>
              <w:ind w:right="20"/>
              <w:jc w:val="both"/>
            </w:pPr>
            <w:r>
              <w:t>G</w:t>
            </w:r>
            <w:r>
              <w:rPr>
                <w:rFonts w:hint="eastAsia"/>
              </w:rPr>
              <w:t>eneral PON</w:t>
            </w:r>
          </w:p>
        </w:tc>
        <w:tc>
          <w:tcPr>
            <w:tcW w:w="3040" w:type="dxa"/>
            <w:tcBorders>
              <w:top w:val="single" w:sz="6" w:space="0" w:color="auto"/>
              <w:left w:val="single" w:sz="6" w:space="0" w:color="auto"/>
              <w:bottom w:val="single" w:sz="6" w:space="0" w:color="auto"/>
              <w:right w:val="single" w:sz="6" w:space="0" w:color="auto"/>
            </w:tcBorders>
          </w:tcPr>
          <w:p w14:paraId="29E2B05D" w14:textId="77777777" w:rsidR="00712039" w:rsidRDefault="00712039" w:rsidP="0086443A">
            <w:pPr>
              <w:pStyle w:val="aa"/>
              <w:ind w:right="20"/>
              <w:jc w:val="both"/>
            </w:pPr>
            <w:r>
              <w:t>“</w:t>
            </w:r>
            <w:r>
              <w:rPr>
                <w:rFonts w:hint="eastAsia"/>
              </w:rPr>
              <w:t>pon</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7894A970" w14:textId="77777777" w:rsidR="00712039" w:rsidRPr="0019554F" w:rsidRDefault="00712039" w:rsidP="0086443A">
            <w:pPr>
              <w:pStyle w:val="aa"/>
              <w:ind w:right="20"/>
              <w:jc w:val="both"/>
            </w:pPr>
            <w:r>
              <w:rPr>
                <w:rFonts w:hint="eastAsia"/>
              </w:rPr>
              <w:t>pon1/1</w:t>
            </w:r>
          </w:p>
        </w:tc>
      </w:tr>
      <w:tr w:rsidR="00712039" w14:paraId="70570672" w14:textId="77777777" w:rsidTr="00B330CE">
        <w:tc>
          <w:tcPr>
            <w:tcW w:w="2340" w:type="dxa"/>
            <w:tcBorders>
              <w:top w:val="single" w:sz="6" w:space="0" w:color="auto"/>
              <w:left w:val="single" w:sz="12" w:space="0" w:color="auto"/>
              <w:bottom w:val="single" w:sz="6" w:space="0" w:color="auto"/>
              <w:right w:val="single" w:sz="6" w:space="0" w:color="auto"/>
            </w:tcBorders>
          </w:tcPr>
          <w:p w14:paraId="629C1343"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189BEFBF" w14:textId="77777777" w:rsidR="00712039" w:rsidRDefault="00712039" w:rsidP="0086443A">
            <w:pPr>
              <w:pStyle w:val="aa"/>
              <w:ind w:right="20"/>
              <w:jc w:val="both"/>
            </w:pPr>
            <w:r>
              <w:rPr>
                <w:rFonts w:hint="eastAsia"/>
              </w:rPr>
              <w:t>GE-PON</w:t>
            </w:r>
          </w:p>
        </w:tc>
        <w:tc>
          <w:tcPr>
            <w:tcW w:w="3040" w:type="dxa"/>
            <w:tcBorders>
              <w:top w:val="single" w:sz="6" w:space="0" w:color="auto"/>
              <w:left w:val="single" w:sz="6" w:space="0" w:color="auto"/>
              <w:bottom w:val="single" w:sz="6" w:space="0" w:color="auto"/>
              <w:right w:val="single" w:sz="6" w:space="0" w:color="auto"/>
            </w:tcBorders>
          </w:tcPr>
          <w:p w14:paraId="31493646" w14:textId="77777777" w:rsidR="00712039" w:rsidRDefault="00712039" w:rsidP="0086443A">
            <w:pPr>
              <w:pStyle w:val="aa"/>
              <w:ind w:right="20"/>
              <w:jc w:val="both"/>
            </w:pPr>
            <w:r>
              <w:t>“</w:t>
            </w:r>
            <w:r>
              <w:rPr>
                <w:rFonts w:hint="eastAsia"/>
              </w:rPr>
              <w:t>ep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60B3E4A2" w14:textId="77777777" w:rsidR="00712039" w:rsidRPr="0019554F" w:rsidRDefault="00712039" w:rsidP="0086443A">
            <w:pPr>
              <w:pStyle w:val="aa"/>
              <w:ind w:right="20"/>
              <w:jc w:val="both"/>
            </w:pPr>
            <w:r>
              <w:rPr>
                <w:rFonts w:hint="eastAsia"/>
              </w:rPr>
              <w:t>ep1/1</w:t>
            </w:r>
          </w:p>
        </w:tc>
      </w:tr>
      <w:tr w:rsidR="00712039" w14:paraId="04D4B9FA" w14:textId="77777777" w:rsidTr="00B330CE">
        <w:tc>
          <w:tcPr>
            <w:tcW w:w="2340" w:type="dxa"/>
            <w:tcBorders>
              <w:top w:val="single" w:sz="6" w:space="0" w:color="auto"/>
              <w:left w:val="single" w:sz="12" w:space="0" w:color="auto"/>
              <w:bottom w:val="single" w:sz="6" w:space="0" w:color="auto"/>
              <w:right w:val="single" w:sz="6" w:space="0" w:color="auto"/>
            </w:tcBorders>
          </w:tcPr>
          <w:p w14:paraId="559F3D52" w14:textId="77777777"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14:paraId="59006102" w14:textId="77777777" w:rsidR="00712039" w:rsidRDefault="00712039" w:rsidP="0086443A">
            <w:pPr>
              <w:pStyle w:val="aa"/>
              <w:ind w:right="20"/>
              <w:jc w:val="both"/>
            </w:pPr>
            <w:r>
              <w:rPr>
                <w:rFonts w:hint="eastAsia"/>
              </w:rPr>
              <w:t>10GE-PON</w:t>
            </w:r>
          </w:p>
        </w:tc>
        <w:tc>
          <w:tcPr>
            <w:tcW w:w="3040" w:type="dxa"/>
            <w:tcBorders>
              <w:top w:val="single" w:sz="6" w:space="0" w:color="auto"/>
              <w:left w:val="single" w:sz="6" w:space="0" w:color="auto"/>
              <w:bottom w:val="single" w:sz="6" w:space="0" w:color="auto"/>
              <w:right w:val="single" w:sz="6" w:space="0" w:color="auto"/>
            </w:tcBorders>
          </w:tcPr>
          <w:p w14:paraId="7E966AFB" w14:textId="77777777" w:rsidR="00712039" w:rsidRDefault="00712039" w:rsidP="0086443A">
            <w:pPr>
              <w:pStyle w:val="aa"/>
              <w:ind w:right="20"/>
              <w:jc w:val="both"/>
            </w:pPr>
            <w:r>
              <w:t>“</w:t>
            </w:r>
            <w:r>
              <w:rPr>
                <w:rFonts w:hint="eastAsia"/>
              </w:rPr>
              <w:t>tp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14:paraId="6B93168B" w14:textId="77777777" w:rsidR="00712039" w:rsidRPr="003E3E70" w:rsidRDefault="00712039" w:rsidP="0086443A">
            <w:pPr>
              <w:pStyle w:val="aa"/>
              <w:ind w:right="20"/>
              <w:jc w:val="both"/>
            </w:pPr>
            <w:r>
              <w:rPr>
                <w:rFonts w:hint="eastAsia"/>
              </w:rPr>
              <w:t>tp1/1</w:t>
            </w:r>
          </w:p>
        </w:tc>
      </w:tr>
      <w:tr w:rsidR="00712039" w14:paraId="7C97111C" w14:textId="77777777" w:rsidTr="00B330CE">
        <w:tc>
          <w:tcPr>
            <w:tcW w:w="2340" w:type="dxa"/>
            <w:tcBorders>
              <w:top w:val="single" w:sz="6" w:space="0" w:color="auto"/>
              <w:left w:val="single" w:sz="12" w:space="0" w:color="auto"/>
              <w:bottom w:val="single" w:sz="6" w:space="0" w:color="auto"/>
              <w:right w:val="single" w:sz="6" w:space="0" w:color="auto"/>
            </w:tcBorders>
          </w:tcPr>
          <w:p w14:paraId="6FEF5973" w14:textId="77777777" w:rsidR="00712039" w:rsidRDefault="00712039" w:rsidP="0086443A">
            <w:pPr>
              <w:pStyle w:val="aa"/>
              <w:ind w:right="20"/>
              <w:jc w:val="both"/>
            </w:pPr>
            <w:r>
              <w:t>Port-group interface</w:t>
            </w:r>
          </w:p>
        </w:tc>
        <w:tc>
          <w:tcPr>
            <w:tcW w:w="2160" w:type="dxa"/>
            <w:tcBorders>
              <w:top w:val="single" w:sz="6" w:space="0" w:color="auto"/>
              <w:left w:val="single" w:sz="6" w:space="0" w:color="auto"/>
              <w:bottom w:val="single" w:sz="6" w:space="0" w:color="auto"/>
              <w:right w:val="single" w:sz="6" w:space="0" w:color="auto"/>
            </w:tcBorders>
          </w:tcPr>
          <w:p w14:paraId="4C47825E" w14:textId="77777777" w:rsidR="00712039" w:rsidRDefault="00712039" w:rsidP="0086443A">
            <w:pPr>
              <w:pStyle w:val="aa"/>
              <w:ind w:right="20"/>
              <w:jc w:val="both"/>
            </w:pPr>
            <w:r>
              <w:t>Port group</w:t>
            </w:r>
          </w:p>
        </w:tc>
        <w:tc>
          <w:tcPr>
            <w:tcW w:w="3040" w:type="dxa"/>
            <w:tcBorders>
              <w:top w:val="single" w:sz="6" w:space="0" w:color="auto"/>
              <w:left w:val="single" w:sz="6" w:space="0" w:color="auto"/>
              <w:bottom w:val="single" w:sz="6" w:space="0" w:color="auto"/>
              <w:right w:val="single" w:sz="6" w:space="0" w:color="auto"/>
            </w:tcBorders>
          </w:tcPr>
          <w:p w14:paraId="6E613812" w14:textId="77777777" w:rsidR="00712039" w:rsidRDefault="00712039" w:rsidP="0086443A">
            <w:pPr>
              <w:pStyle w:val="aa"/>
              <w:ind w:right="20"/>
              <w:jc w:val="both"/>
            </w:pPr>
            <w:r>
              <w:t>“</w:t>
            </w:r>
            <w:r>
              <w:t>po</w:t>
            </w:r>
            <w:r>
              <w:t>”</w:t>
            </w:r>
            <w:r>
              <w:t xml:space="preserve"> + port-group id</w:t>
            </w:r>
          </w:p>
        </w:tc>
        <w:tc>
          <w:tcPr>
            <w:tcW w:w="1440" w:type="dxa"/>
            <w:tcBorders>
              <w:top w:val="single" w:sz="6" w:space="0" w:color="auto"/>
              <w:left w:val="single" w:sz="6" w:space="0" w:color="auto"/>
              <w:bottom w:val="single" w:sz="6" w:space="0" w:color="auto"/>
              <w:right w:val="single" w:sz="12" w:space="0" w:color="auto"/>
            </w:tcBorders>
          </w:tcPr>
          <w:p w14:paraId="22B10845" w14:textId="77777777" w:rsidR="00712039" w:rsidRDefault="00712039" w:rsidP="0086443A">
            <w:pPr>
              <w:pStyle w:val="aa"/>
              <w:ind w:right="20"/>
              <w:jc w:val="both"/>
            </w:pPr>
            <w:r>
              <w:t>po1</w:t>
            </w:r>
          </w:p>
        </w:tc>
      </w:tr>
      <w:tr w:rsidR="00712039" w14:paraId="1E45D5ED" w14:textId="77777777" w:rsidTr="00B330CE">
        <w:tc>
          <w:tcPr>
            <w:tcW w:w="2340" w:type="dxa"/>
            <w:tcBorders>
              <w:top w:val="single" w:sz="6" w:space="0" w:color="auto"/>
              <w:left w:val="single" w:sz="12" w:space="0" w:color="auto"/>
              <w:bottom w:val="single" w:sz="6" w:space="0" w:color="auto"/>
              <w:right w:val="single" w:sz="6" w:space="0" w:color="auto"/>
            </w:tcBorders>
          </w:tcPr>
          <w:p w14:paraId="4A785B67" w14:textId="77777777" w:rsidR="00712039" w:rsidRDefault="00712039" w:rsidP="0086443A">
            <w:pPr>
              <w:pStyle w:val="aa"/>
              <w:ind w:right="20"/>
              <w:jc w:val="both"/>
            </w:pPr>
            <w:r>
              <w:t>VLAN interface</w:t>
            </w:r>
          </w:p>
        </w:tc>
        <w:tc>
          <w:tcPr>
            <w:tcW w:w="2160" w:type="dxa"/>
            <w:tcBorders>
              <w:top w:val="single" w:sz="6" w:space="0" w:color="auto"/>
              <w:left w:val="single" w:sz="6" w:space="0" w:color="auto"/>
              <w:bottom w:val="single" w:sz="6" w:space="0" w:color="auto"/>
              <w:right w:val="single" w:sz="6" w:space="0" w:color="auto"/>
            </w:tcBorders>
          </w:tcPr>
          <w:p w14:paraId="06575E8E" w14:textId="77777777" w:rsidR="00712039" w:rsidRDefault="00712039" w:rsidP="0086443A">
            <w:pPr>
              <w:pStyle w:val="aa"/>
              <w:ind w:right="20"/>
              <w:jc w:val="both"/>
            </w:pPr>
            <w:r>
              <w:t>VLAN</w:t>
            </w:r>
          </w:p>
        </w:tc>
        <w:tc>
          <w:tcPr>
            <w:tcW w:w="3040" w:type="dxa"/>
            <w:tcBorders>
              <w:top w:val="single" w:sz="6" w:space="0" w:color="auto"/>
              <w:left w:val="single" w:sz="6" w:space="0" w:color="auto"/>
              <w:bottom w:val="single" w:sz="6" w:space="0" w:color="auto"/>
              <w:right w:val="single" w:sz="6" w:space="0" w:color="auto"/>
            </w:tcBorders>
          </w:tcPr>
          <w:p w14:paraId="60D322C9" w14:textId="77777777" w:rsidR="00712039" w:rsidRPr="00FF0B23" w:rsidRDefault="00712039" w:rsidP="0086443A">
            <w:pPr>
              <w:pStyle w:val="aa"/>
              <w:ind w:right="20"/>
              <w:jc w:val="both"/>
              <w:rPr>
                <w:lang w:val="da-DK"/>
              </w:rPr>
            </w:pPr>
            <w:r w:rsidRPr="00FF0B23">
              <w:rPr>
                <w:lang w:val="da-DK"/>
              </w:rPr>
              <w:t>“</w:t>
            </w:r>
            <w:r w:rsidRPr="00FF0B23">
              <w:rPr>
                <w:lang w:val="da-DK"/>
              </w:rPr>
              <w:t>vlan</w:t>
            </w:r>
            <w:r w:rsidRPr="00FF0B23">
              <w:rPr>
                <w:lang w:val="da-DK"/>
              </w:rPr>
              <w:t>”</w:t>
            </w:r>
            <w:r w:rsidRPr="00FF0B23">
              <w:rPr>
                <w:lang w:val="da-DK"/>
              </w:rPr>
              <w:t xml:space="preserve"> + vlan id</w:t>
            </w:r>
          </w:p>
        </w:tc>
        <w:tc>
          <w:tcPr>
            <w:tcW w:w="1440" w:type="dxa"/>
            <w:tcBorders>
              <w:top w:val="single" w:sz="6" w:space="0" w:color="auto"/>
              <w:left w:val="single" w:sz="6" w:space="0" w:color="auto"/>
              <w:bottom w:val="single" w:sz="6" w:space="0" w:color="auto"/>
              <w:right w:val="single" w:sz="12" w:space="0" w:color="auto"/>
            </w:tcBorders>
          </w:tcPr>
          <w:p w14:paraId="1EEA5183" w14:textId="77777777" w:rsidR="00712039" w:rsidRDefault="00712039" w:rsidP="0086443A">
            <w:pPr>
              <w:pStyle w:val="aa"/>
              <w:ind w:right="20"/>
              <w:jc w:val="both"/>
            </w:pPr>
            <w:r>
              <w:t>vlan10</w:t>
            </w:r>
          </w:p>
        </w:tc>
      </w:tr>
      <w:tr w:rsidR="00712039" w14:paraId="256B30BC" w14:textId="77777777" w:rsidTr="00B330CE">
        <w:tc>
          <w:tcPr>
            <w:tcW w:w="2340" w:type="dxa"/>
            <w:tcBorders>
              <w:top w:val="single" w:sz="6" w:space="0" w:color="auto"/>
              <w:left w:val="single" w:sz="12" w:space="0" w:color="auto"/>
              <w:bottom w:val="single" w:sz="6" w:space="0" w:color="auto"/>
              <w:right w:val="single" w:sz="6" w:space="0" w:color="auto"/>
            </w:tcBorders>
          </w:tcPr>
          <w:p w14:paraId="782C9593" w14:textId="77777777" w:rsidR="00712039" w:rsidRDefault="00712039" w:rsidP="0086443A">
            <w:pPr>
              <w:pStyle w:val="aa"/>
              <w:ind w:right="20"/>
              <w:jc w:val="both"/>
            </w:pPr>
            <w:r>
              <w:t>Loopback interface</w:t>
            </w:r>
          </w:p>
        </w:tc>
        <w:tc>
          <w:tcPr>
            <w:tcW w:w="2160" w:type="dxa"/>
            <w:tcBorders>
              <w:top w:val="single" w:sz="6" w:space="0" w:color="auto"/>
              <w:left w:val="single" w:sz="6" w:space="0" w:color="auto"/>
              <w:bottom w:val="single" w:sz="6" w:space="0" w:color="auto"/>
              <w:right w:val="single" w:sz="6" w:space="0" w:color="auto"/>
            </w:tcBorders>
          </w:tcPr>
          <w:p w14:paraId="6173163F" w14:textId="77777777" w:rsidR="00712039" w:rsidRDefault="00712039" w:rsidP="0086443A">
            <w:pPr>
              <w:pStyle w:val="aa"/>
              <w:ind w:right="20"/>
              <w:jc w:val="both"/>
            </w:pPr>
            <w:r>
              <w:t>Loopback</w:t>
            </w:r>
          </w:p>
        </w:tc>
        <w:tc>
          <w:tcPr>
            <w:tcW w:w="3040" w:type="dxa"/>
            <w:tcBorders>
              <w:top w:val="single" w:sz="6" w:space="0" w:color="auto"/>
              <w:left w:val="single" w:sz="6" w:space="0" w:color="auto"/>
              <w:bottom w:val="single" w:sz="6" w:space="0" w:color="auto"/>
              <w:right w:val="single" w:sz="6" w:space="0" w:color="auto"/>
            </w:tcBorders>
          </w:tcPr>
          <w:p w14:paraId="172953D1" w14:textId="77777777" w:rsidR="00712039" w:rsidRDefault="00712039" w:rsidP="0086443A">
            <w:pPr>
              <w:pStyle w:val="aa"/>
              <w:ind w:right="20"/>
              <w:jc w:val="both"/>
            </w:pPr>
            <w:r>
              <w:t>“</w:t>
            </w:r>
            <w:r>
              <w:t>lo</w:t>
            </w:r>
            <w:r>
              <w:t>”</w:t>
            </w:r>
            <w:r>
              <w:t xml:space="preserve"> + id</w:t>
            </w:r>
          </w:p>
        </w:tc>
        <w:tc>
          <w:tcPr>
            <w:tcW w:w="1440" w:type="dxa"/>
            <w:tcBorders>
              <w:top w:val="single" w:sz="6" w:space="0" w:color="auto"/>
              <w:left w:val="single" w:sz="6" w:space="0" w:color="auto"/>
              <w:bottom w:val="single" w:sz="6" w:space="0" w:color="auto"/>
              <w:right w:val="single" w:sz="12" w:space="0" w:color="auto"/>
            </w:tcBorders>
          </w:tcPr>
          <w:p w14:paraId="2781461B" w14:textId="77777777" w:rsidR="00712039" w:rsidRDefault="00712039" w:rsidP="0086443A">
            <w:pPr>
              <w:pStyle w:val="aa"/>
              <w:ind w:right="20"/>
              <w:jc w:val="both"/>
            </w:pPr>
            <w:r>
              <w:t>lo0</w:t>
            </w:r>
          </w:p>
        </w:tc>
      </w:tr>
      <w:tr w:rsidR="00712039" w14:paraId="09D48349" w14:textId="77777777" w:rsidTr="00B330CE">
        <w:tc>
          <w:tcPr>
            <w:tcW w:w="2340" w:type="dxa"/>
            <w:tcBorders>
              <w:top w:val="single" w:sz="6" w:space="0" w:color="auto"/>
              <w:left w:val="single" w:sz="12" w:space="0" w:color="auto"/>
              <w:bottom w:val="single" w:sz="12" w:space="0" w:color="auto"/>
              <w:right w:val="single" w:sz="6" w:space="0" w:color="auto"/>
            </w:tcBorders>
          </w:tcPr>
          <w:p w14:paraId="1C39553F" w14:textId="77777777" w:rsidR="00712039" w:rsidRDefault="00712039" w:rsidP="0086443A">
            <w:pPr>
              <w:pStyle w:val="aa"/>
              <w:ind w:right="20"/>
              <w:jc w:val="both"/>
            </w:pPr>
            <w:r>
              <w:t>Management interface</w:t>
            </w:r>
          </w:p>
        </w:tc>
        <w:tc>
          <w:tcPr>
            <w:tcW w:w="2160" w:type="dxa"/>
            <w:tcBorders>
              <w:top w:val="single" w:sz="6" w:space="0" w:color="auto"/>
              <w:left w:val="single" w:sz="6" w:space="0" w:color="auto"/>
              <w:bottom w:val="single" w:sz="12" w:space="0" w:color="auto"/>
              <w:right w:val="single" w:sz="6" w:space="0" w:color="auto"/>
            </w:tcBorders>
          </w:tcPr>
          <w:p w14:paraId="5E880729" w14:textId="77777777" w:rsidR="00712039" w:rsidRDefault="00712039" w:rsidP="0086443A">
            <w:pPr>
              <w:pStyle w:val="aa"/>
              <w:ind w:right="20"/>
              <w:jc w:val="both"/>
            </w:pPr>
            <w:r>
              <w:t>Fast Ethernet</w:t>
            </w:r>
          </w:p>
        </w:tc>
        <w:tc>
          <w:tcPr>
            <w:tcW w:w="3040" w:type="dxa"/>
            <w:tcBorders>
              <w:top w:val="single" w:sz="6" w:space="0" w:color="auto"/>
              <w:left w:val="single" w:sz="6" w:space="0" w:color="auto"/>
              <w:bottom w:val="single" w:sz="12" w:space="0" w:color="auto"/>
              <w:right w:val="single" w:sz="6" w:space="0" w:color="auto"/>
            </w:tcBorders>
          </w:tcPr>
          <w:p w14:paraId="23878F5B" w14:textId="77777777" w:rsidR="00712039" w:rsidRDefault="00712039" w:rsidP="0086443A">
            <w:pPr>
              <w:pStyle w:val="aa"/>
              <w:ind w:right="20"/>
              <w:jc w:val="both"/>
            </w:pPr>
            <w:r>
              <w:t>“</w:t>
            </w:r>
            <w:r>
              <w:t>eth</w:t>
            </w:r>
            <w:r>
              <w:t>”</w:t>
            </w:r>
            <w:r>
              <w:t xml:space="preserve"> + id</w:t>
            </w:r>
          </w:p>
        </w:tc>
        <w:tc>
          <w:tcPr>
            <w:tcW w:w="1440" w:type="dxa"/>
            <w:tcBorders>
              <w:top w:val="single" w:sz="6" w:space="0" w:color="auto"/>
              <w:left w:val="single" w:sz="6" w:space="0" w:color="auto"/>
              <w:bottom w:val="single" w:sz="12" w:space="0" w:color="auto"/>
              <w:right w:val="single" w:sz="12" w:space="0" w:color="auto"/>
            </w:tcBorders>
          </w:tcPr>
          <w:p w14:paraId="22935945" w14:textId="77777777" w:rsidR="00712039" w:rsidRDefault="00712039" w:rsidP="0086443A">
            <w:pPr>
              <w:pStyle w:val="aa"/>
              <w:ind w:right="20"/>
              <w:jc w:val="both"/>
            </w:pPr>
            <w:r>
              <w:t>eth0</w:t>
            </w:r>
          </w:p>
        </w:tc>
      </w:tr>
    </w:tbl>
    <w:p w14:paraId="38BD4B7B" w14:textId="77777777" w:rsidR="00712039" w:rsidRDefault="00712039" w:rsidP="0086443A">
      <w:pPr>
        <w:pStyle w:val="3"/>
        <w:ind w:left="0" w:right="20"/>
      </w:pPr>
      <w:bookmarkStart w:id="583" w:name="_Toc532302892"/>
      <w:bookmarkStart w:id="584" w:name="_Toc198607477"/>
      <w:bookmarkStart w:id="585" w:name="_Toc363228298"/>
      <w:bookmarkStart w:id="586" w:name="_Toc444694932"/>
      <w:r>
        <w:t>Interface id</w:t>
      </w:r>
      <w:bookmarkEnd w:id="583"/>
      <w:bookmarkEnd w:id="584"/>
      <w:bookmarkEnd w:id="585"/>
      <w:bookmarkEnd w:id="586"/>
    </w:p>
    <w:p w14:paraId="51057DDB" w14:textId="77777777" w:rsidR="00712039" w:rsidRDefault="00712039" w:rsidP="0086443A">
      <w:pPr>
        <w:pStyle w:val="a3"/>
        <w:ind w:left="0" w:right="20"/>
      </w:pPr>
      <w:r w:rsidRPr="00A81F85">
        <w:t xml:space="preserve">Interface name consists of interface type and id. The following shows the naming of </w:t>
      </w:r>
      <w:r w:rsidR="002D4F87">
        <w:t xml:space="preserve">the </w:t>
      </w:r>
      <w:r w:rsidR="00094318">
        <w:t>C9500</w:t>
      </w:r>
      <w:r w:rsidRPr="00A81F85">
        <w:t xml:space="preserve"> interface and range supported.</w:t>
      </w:r>
    </w:p>
    <w:p w14:paraId="5ABA2209" w14:textId="77777777" w:rsidR="00712039" w:rsidRDefault="005E40EF" w:rsidP="0086443A">
      <w:pPr>
        <w:pStyle w:val="affff4"/>
        <w:wordWrap/>
        <w:ind w:left="0" w:right="20"/>
      </w:pPr>
      <w:bookmarkStart w:id="587" w:name="_Toc391575170"/>
      <w:r>
        <w:t xml:space="preserve">Table </w:t>
      </w:r>
      <w:r w:rsidR="005832B8">
        <w:fldChar w:fldCharType="begin"/>
      </w:r>
      <w:r>
        <w:instrText xml:space="preserve"> SEQ Table \* ARABIC </w:instrText>
      </w:r>
      <w:r w:rsidR="005832B8">
        <w:fldChar w:fldCharType="separate"/>
      </w:r>
      <w:proofErr w:type="gramStart"/>
      <w:r>
        <w:rPr>
          <w:noProof/>
        </w:rPr>
        <w:t>28</w:t>
      </w:r>
      <w:r w:rsidR="005832B8">
        <w:rPr>
          <w:noProof/>
        </w:rPr>
        <w:fldChar w:fldCharType="end"/>
      </w:r>
      <w:r>
        <w:t xml:space="preserve"> </w:t>
      </w:r>
      <w:r w:rsidR="00712039" w:rsidRPr="002F5F3A">
        <w:t>Interface</w:t>
      </w:r>
      <w:proofErr w:type="gramEnd"/>
      <w:r w:rsidR="00712039" w:rsidRPr="002F5F3A">
        <w:t xml:space="preserve"> ID and Range Supported</w:t>
      </w:r>
      <w:bookmarkEnd w:id="587"/>
    </w:p>
    <w:tbl>
      <w:tblPr>
        <w:tblStyle w:val="CLIWide"/>
        <w:tblW w:w="7564" w:type="dxa"/>
        <w:tblLook w:val="01E0" w:firstRow="1" w:lastRow="1" w:firstColumn="1" w:lastColumn="1" w:noHBand="0" w:noVBand="0"/>
      </w:tblPr>
      <w:tblGrid>
        <w:gridCol w:w="1894"/>
        <w:gridCol w:w="1260"/>
        <w:gridCol w:w="3240"/>
        <w:gridCol w:w="966"/>
        <w:gridCol w:w="204"/>
      </w:tblGrid>
      <w:tr w:rsidR="00712039" w14:paraId="3EA3507B" w14:textId="77777777"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14:paraId="31B88731" w14:textId="77777777" w:rsidR="00712039" w:rsidRDefault="00712039" w:rsidP="0086443A">
            <w:pPr>
              <w:pStyle w:val="ab"/>
              <w:wordWrap/>
              <w:spacing w:line="360" w:lineRule="auto"/>
              <w:ind w:right="20"/>
            </w:pPr>
            <w:r>
              <w:t>Interface Type</w:t>
            </w:r>
          </w:p>
        </w:tc>
        <w:tc>
          <w:tcPr>
            <w:tcW w:w="1260" w:type="dxa"/>
          </w:tcPr>
          <w:p w14:paraId="0F272710" w14:textId="77777777" w:rsidR="00712039" w:rsidRDefault="00712039" w:rsidP="0086443A">
            <w:pPr>
              <w:pStyle w:val="ab"/>
              <w:wordWrap/>
              <w:spacing w:line="360" w:lineRule="auto"/>
              <w:ind w:right="20"/>
              <w:rPr>
                <w:rFonts w:cs="Times New Roman"/>
              </w:rPr>
            </w:pPr>
            <w:r>
              <w:t xml:space="preserve">ID </w:t>
            </w:r>
          </w:p>
        </w:tc>
        <w:tc>
          <w:tcPr>
            <w:tcW w:w="3240" w:type="dxa"/>
          </w:tcPr>
          <w:p w14:paraId="6C12567E" w14:textId="77777777" w:rsidR="00712039" w:rsidRDefault="00712039" w:rsidP="0086443A">
            <w:pPr>
              <w:pStyle w:val="ab"/>
              <w:wordWrap/>
              <w:spacing w:line="360" w:lineRule="auto"/>
              <w:ind w:right="20"/>
            </w:pPr>
            <w:r>
              <w:t>ID Range</w:t>
            </w:r>
          </w:p>
        </w:tc>
        <w:tc>
          <w:tcPr>
            <w:tcW w:w="966" w:type="dxa"/>
          </w:tcPr>
          <w:p w14:paraId="168D1D22" w14:textId="77777777" w:rsidR="00712039" w:rsidRDefault="00712039" w:rsidP="0086443A">
            <w:pPr>
              <w:pStyle w:val="ab"/>
              <w:wordWrap/>
              <w:spacing w:line="360" w:lineRule="auto"/>
              <w:ind w:right="20"/>
            </w:pPr>
            <w:r>
              <w:t>Name</w:t>
            </w:r>
          </w:p>
        </w:tc>
      </w:tr>
      <w:tr w:rsidR="00E95B43" w:rsidRPr="005345AF" w14:paraId="6D5D2E80" w14:textId="77777777" w:rsidTr="00E95B43">
        <w:tc>
          <w:tcPr>
            <w:tcW w:w="1894" w:type="dxa"/>
            <w:tcBorders>
              <w:top w:val="single" w:sz="4" w:space="0" w:color="auto"/>
              <w:left w:val="single" w:sz="4" w:space="0" w:color="auto"/>
            </w:tcBorders>
          </w:tcPr>
          <w:p w14:paraId="1A536231" w14:textId="77777777" w:rsidR="00A04D35" w:rsidRDefault="00A04D35" w:rsidP="0086443A">
            <w:pPr>
              <w:pStyle w:val="aa"/>
              <w:spacing w:line="360" w:lineRule="auto"/>
              <w:ind w:right="20"/>
            </w:pPr>
            <w:r>
              <w:rPr>
                <w:rFonts w:hint="eastAsia"/>
              </w:rPr>
              <w:t>Gigabit e</w:t>
            </w:r>
            <w:r>
              <w:t>thernet</w:t>
            </w:r>
          </w:p>
          <w:p w14:paraId="0BEAADAC" w14:textId="77777777" w:rsidR="00A04D35" w:rsidRDefault="00A04D35" w:rsidP="0086443A">
            <w:pPr>
              <w:pStyle w:val="aa"/>
              <w:spacing w:line="360" w:lineRule="auto"/>
              <w:ind w:right="20"/>
            </w:pPr>
            <w:r>
              <w:rPr>
                <w:rFonts w:hint="eastAsia"/>
              </w:rPr>
              <w:t>TenGigabit ethernet</w:t>
            </w:r>
          </w:p>
          <w:p w14:paraId="451557FB" w14:textId="77777777" w:rsidR="00A04D35" w:rsidRDefault="00A04D35" w:rsidP="0086443A">
            <w:pPr>
              <w:pStyle w:val="aa"/>
              <w:spacing w:line="360" w:lineRule="auto"/>
              <w:ind w:right="20"/>
            </w:pPr>
            <w:r>
              <w:rPr>
                <w:rFonts w:hint="eastAsia"/>
              </w:rPr>
              <w:t>General PON</w:t>
            </w:r>
          </w:p>
          <w:p w14:paraId="5EDD105F" w14:textId="77777777" w:rsidR="00A04D35" w:rsidRDefault="00A04D35" w:rsidP="0086443A">
            <w:pPr>
              <w:pStyle w:val="aa"/>
              <w:spacing w:line="360" w:lineRule="auto"/>
              <w:ind w:right="20"/>
            </w:pPr>
            <w:r>
              <w:rPr>
                <w:rFonts w:hint="eastAsia"/>
              </w:rPr>
              <w:t>GEPON</w:t>
            </w:r>
          </w:p>
          <w:p w14:paraId="61CA04B2" w14:textId="77777777" w:rsidR="00A04D35" w:rsidRDefault="00A04D35" w:rsidP="0086443A">
            <w:pPr>
              <w:pStyle w:val="aa"/>
              <w:spacing w:line="360" w:lineRule="auto"/>
              <w:ind w:right="20"/>
            </w:pPr>
            <w:r>
              <w:rPr>
                <w:rFonts w:hint="eastAsia"/>
              </w:rPr>
              <w:t>10GEPON</w:t>
            </w:r>
          </w:p>
          <w:p w14:paraId="1E2307FE" w14:textId="77777777" w:rsidR="00A04D35" w:rsidRDefault="00A04D35" w:rsidP="0086443A">
            <w:pPr>
              <w:pStyle w:val="aa"/>
              <w:spacing w:line="360" w:lineRule="auto"/>
              <w:ind w:right="20"/>
            </w:pPr>
            <w:r>
              <w:rPr>
                <w:rFonts w:hint="eastAsia"/>
              </w:rPr>
              <w:t>Port group</w:t>
            </w:r>
          </w:p>
          <w:p w14:paraId="40F66142" w14:textId="77777777" w:rsidR="00A04D35" w:rsidRDefault="00A04D35" w:rsidP="0086443A">
            <w:pPr>
              <w:pStyle w:val="aa"/>
              <w:spacing w:line="360" w:lineRule="auto"/>
              <w:ind w:right="20"/>
            </w:pPr>
            <w:r>
              <w:rPr>
                <w:rFonts w:hint="eastAsia"/>
              </w:rPr>
              <w:t>VLAN</w:t>
            </w:r>
          </w:p>
          <w:p w14:paraId="46FDED7A" w14:textId="77777777" w:rsidR="00A04D35" w:rsidRDefault="00A04D35" w:rsidP="0086443A">
            <w:pPr>
              <w:pStyle w:val="aa"/>
              <w:spacing w:line="360" w:lineRule="auto"/>
              <w:ind w:right="20"/>
            </w:pPr>
            <w:r>
              <w:rPr>
                <w:rFonts w:hint="eastAsia"/>
              </w:rPr>
              <w:t>LoopBack</w:t>
            </w:r>
          </w:p>
          <w:p w14:paraId="168C4C9F" w14:textId="77777777" w:rsidR="00A04D35" w:rsidRDefault="00A04D35" w:rsidP="0086443A">
            <w:pPr>
              <w:pStyle w:val="aa"/>
              <w:spacing w:line="360" w:lineRule="auto"/>
              <w:ind w:right="20"/>
            </w:pPr>
            <w:r>
              <w:rPr>
                <w:rFonts w:hint="eastAsia"/>
              </w:rPr>
              <w:lastRenderedPageBreak/>
              <w:t>management</w:t>
            </w:r>
          </w:p>
        </w:tc>
        <w:tc>
          <w:tcPr>
            <w:tcW w:w="1260" w:type="dxa"/>
            <w:tcBorders>
              <w:top w:val="single" w:sz="4" w:space="0" w:color="auto"/>
            </w:tcBorders>
          </w:tcPr>
          <w:p w14:paraId="1F642770" w14:textId="77777777" w:rsidR="00A04D35" w:rsidRPr="001C2CCF" w:rsidRDefault="00A04D35" w:rsidP="0086443A">
            <w:pPr>
              <w:pStyle w:val="aa"/>
              <w:spacing w:line="360" w:lineRule="auto"/>
              <w:ind w:right="20"/>
            </w:pPr>
            <w:r w:rsidRPr="001C2CCF">
              <w:rPr>
                <w:rFonts w:hint="eastAsia"/>
              </w:rPr>
              <w:lastRenderedPageBreak/>
              <w:t>slot id/port id</w:t>
            </w:r>
          </w:p>
          <w:p w14:paraId="6049A597" w14:textId="77777777" w:rsidR="00A04D35" w:rsidRPr="001C2CCF" w:rsidRDefault="00A04D35" w:rsidP="0086443A">
            <w:pPr>
              <w:pStyle w:val="aa"/>
              <w:spacing w:line="360" w:lineRule="auto"/>
              <w:ind w:right="20"/>
            </w:pPr>
            <w:r w:rsidRPr="001C2CCF">
              <w:rPr>
                <w:rFonts w:hint="eastAsia"/>
              </w:rPr>
              <w:t>slot id/port id</w:t>
            </w:r>
          </w:p>
          <w:p w14:paraId="04626AA6" w14:textId="77777777" w:rsidR="00A04D35" w:rsidRPr="001C2CCF" w:rsidRDefault="00A04D35" w:rsidP="0086443A">
            <w:pPr>
              <w:pStyle w:val="aa"/>
              <w:spacing w:line="360" w:lineRule="auto"/>
              <w:ind w:right="20"/>
            </w:pPr>
            <w:r w:rsidRPr="001C2CCF">
              <w:rPr>
                <w:rFonts w:hint="eastAsia"/>
              </w:rPr>
              <w:t>slot id/port id</w:t>
            </w:r>
          </w:p>
          <w:p w14:paraId="4EA21F25" w14:textId="77777777" w:rsidR="00A04D35" w:rsidRPr="001C2CCF" w:rsidRDefault="00A04D35" w:rsidP="0086443A">
            <w:pPr>
              <w:pStyle w:val="aa"/>
              <w:spacing w:line="360" w:lineRule="auto"/>
              <w:ind w:right="20"/>
            </w:pPr>
            <w:r w:rsidRPr="001C2CCF">
              <w:rPr>
                <w:rFonts w:hint="eastAsia"/>
              </w:rPr>
              <w:t>slot id/port id</w:t>
            </w:r>
          </w:p>
          <w:p w14:paraId="3C91BB2A" w14:textId="77777777" w:rsidR="00A04D35" w:rsidRPr="001C2CCF" w:rsidRDefault="00A04D35" w:rsidP="0086443A">
            <w:pPr>
              <w:pStyle w:val="aa"/>
              <w:spacing w:line="360" w:lineRule="auto"/>
              <w:ind w:right="20"/>
            </w:pPr>
            <w:r w:rsidRPr="001C2CCF">
              <w:rPr>
                <w:rFonts w:hint="eastAsia"/>
              </w:rPr>
              <w:t>slot id/port id</w:t>
            </w:r>
          </w:p>
          <w:p w14:paraId="3DC6033D" w14:textId="77777777" w:rsidR="00A04D35" w:rsidRPr="001C2CCF" w:rsidRDefault="00A04D35" w:rsidP="0086443A">
            <w:pPr>
              <w:pStyle w:val="aa"/>
              <w:spacing w:line="360" w:lineRule="auto"/>
              <w:ind w:right="20"/>
            </w:pPr>
            <w:r w:rsidRPr="001C2CCF">
              <w:rPr>
                <w:rFonts w:hint="eastAsia"/>
              </w:rPr>
              <w:t>port-group id</w:t>
            </w:r>
          </w:p>
          <w:p w14:paraId="707711D9" w14:textId="77777777" w:rsidR="00A04D35" w:rsidRPr="001C2CCF" w:rsidRDefault="00A04D35" w:rsidP="0086443A">
            <w:pPr>
              <w:pStyle w:val="aa"/>
              <w:spacing w:line="360" w:lineRule="auto"/>
              <w:ind w:right="20"/>
            </w:pPr>
            <w:r w:rsidRPr="001C2CCF">
              <w:rPr>
                <w:rFonts w:hint="eastAsia"/>
              </w:rPr>
              <w:t>vlan id</w:t>
            </w:r>
          </w:p>
          <w:p w14:paraId="22F4B81B" w14:textId="77777777" w:rsidR="00A04D35" w:rsidRPr="001C2CCF" w:rsidRDefault="00A04D35" w:rsidP="0086443A">
            <w:pPr>
              <w:pStyle w:val="aa"/>
              <w:spacing w:line="360" w:lineRule="auto"/>
              <w:ind w:right="20"/>
            </w:pPr>
            <w:r w:rsidRPr="001C2CCF">
              <w:rPr>
                <w:rFonts w:hint="eastAsia"/>
              </w:rPr>
              <w:t>interface id</w:t>
            </w:r>
          </w:p>
          <w:p w14:paraId="2147AA78" w14:textId="77777777" w:rsidR="00A04D35" w:rsidRPr="001C2CCF" w:rsidRDefault="00A04D35" w:rsidP="0086443A">
            <w:pPr>
              <w:pStyle w:val="aa"/>
              <w:spacing w:line="360" w:lineRule="auto"/>
              <w:ind w:right="20"/>
            </w:pPr>
            <w:r w:rsidRPr="001C2CCF">
              <w:rPr>
                <w:rFonts w:hint="eastAsia"/>
              </w:rPr>
              <w:lastRenderedPageBreak/>
              <w:t>interface id</w:t>
            </w:r>
          </w:p>
        </w:tc>
        <w:tc>
          <w:tcPr>
            <w:tcW w:w="3240" w:type="dxa"/>
            <w:tcBorders>
              <w:top w:val="single" w:sz="4" w:space="0" w:color="auto"/>
            </w:tcBorders>
          </w:tcPr>
          <w:p w14:paraId="55637C15" w14:textId="77777777" w:rsidR="00A04D35" w:rsidRPr="001C2CCF" w:rsidRDefault="00A04D35" w:rsidP="0086443A">
            <w:pPr>
              <w:pStyle w:val="aa"/>
              <w:spacing w:line="360" w:lineRule="auto"/>
              <w:ind w:right="14"/>
            </w:pPr>
            <w:r w:rsidRPr="001C2CCF">
              <w:rPr>
                <w:rFonts w:hint="eastAsia"/>
              </w:rPr>
              <w:lastRenderedPageBreak/>
              <w:t>slot id:</w:t>
            </w:r>
            <w:r w:rsidRPr="001C2CCF">
              <w:t>6~7</w:t>
            </w:r>
            <w:r w:rsidRPr="001C2CCF">
              <w:rPr>
                <w:rFonts w:hint="eastAsia"/>
              </w:rPr>
              <w:t>, port id: 1-8</w:t>
            </w:r>
            <w:r w:rsidR="00E95B43">
              <w:t xml:space="preserve">                   </w:t>
            </w:r>
          </w:p>
          <w:p w14:paraId="649C1E33" w14:textId="77777777"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p>
          <w:p w14:paraId="543F6BEF" w14:textId="77777777" w:rsidR="00A04D35" w:rsidRPr="001C2CCF" w:rsidRDefault="00A04D35" w:rsidP="0086443A">
            <w:pPr>
              <w:pStyle w:val="aa"/>
              <w:spacing w:line="360" w:lineRule="auto"/>
              <w:ind w:right="14"/>
            </w:pPr>
            <w:r w:rsidRPr="001C2CCF">
              <w:rPr>
                <w:rFonts w:hint="eastAsia"/>
              </w:rPr>
              <w:t>slot id:1~5 &amp; 8~12, port id: 1-8</w:t>
            </w:r>
          </w:p>
          <w:p w14:paraId="201C8EC3" w14:textId="77777777" w:rsidR="00A04D35" w:rsidRPr="001C2CCF" w:rsidRDefault="00A04D35" w:rsidP="0086443A">
            <w:pPr>
              <w:pStyle w:val="aa"/>
              <w:spacing w:line="360" w:lineRule="auto"/>
              <w:ind w:right="14"/>
            </w:pPr>
            <w:r w:rsidRPr="001C2CCF">
              <w:rPr>
                <w:rFonts w:hint="eastAsia"/>
              </w:rPr>
              <w:t>slot id:1~5 &amp; 8~12, port id: 1-8</w:t>
            </w:r>
          </w:p>
          <w:p w14:paraId="029D87A4" w14:textId="77777777" w:rsidR="00A04D35" w:rsidRDefault="00A04D35" w:rsidP="0086443A">
            <w:pPr>
              <w:pStyle w:val="aa"/>
              <w:spacing w:line="360" w:lineRule="auto"/>
              <w:ind w:right="14"/>
            </w:pPr>
            <w:r w:rsidRPr="001C2CCF">
              <w:rPr>
                <w:rFonts w:hint="eastAsia"/>
              </w:rPr>
              <w:t xml:space="preserve">slot id:1~5 &amp; 8~12, port id: 1-81 </w:t>
            </w:r>
            <w:r w:rsidRPr="001C2CCF">
              <w:t>–</w:t>
            </w:r>
            <w:r w:rsidR="00017E7F">
              <w:rPr>
                <w:rFonts w:hint="eastAsia"/>
              </w:rPr>
              <w:t xml:space="preserve"> 255</w:t>
            </w:r>
          </w:p>
          <w:p w14:paraId="706945EA" w14:textId="77777777" w:rsidR="00A04D35" w:rsidRPr="001C2CCF" w:rsidRDefault="00A04D35" w:rsidP="0086443A">
            <w:pPr>
              <w:pStyle w:val="aa"/>
              <w:spacing w:line="276" w:lineRule="auto"/>
              <w:ind w:right="14"/>
            </w:pPr>
            <w:r w:rsidRPr="001C2CCF">
              <w:rPr>
                <w:rFonts w:hint="eastAsia"/>
              </w:rPr>
              <w:t xml:space="preserve">1 </w:t>
            </w:r>
            <w:r w:rsidRPr="001C2CCF">
              <w:t>–</w:t>
            </w:r>
            <w:r w:rsidRPr="001C2CCF">
              <w:rPr>
                <w:rFonts w:hint="eastAsia"/>
              </w:rPr>
              <w:t xml:space="preserve"> 4094</w:t>
            </w:r>
          </w:p>
          <w:p w14:paraId="11AC09B7" w14:textId="77777777" w:rsidR="00A04D35" w:rsidRPr="001C2CCF" w:rsidRDefault="00A04D35" w:rsidP="0086443A">
            <w:pPr>
              <w:pStyle w:val="aa"/>
              <w:spacing w:line="276" w:lineRule="auto"/>
              <w:ind w:right="14"/>
            </w:pPr>
            <w:r w:rsidRPr="001C2CCF">
              <w:rPr>
                <w:rFonts w:hint="eastAsia"/>
              </w:rPr>
              <w:t xml:space="preserve">0 </w:t>
            </w:r>
            <w:r w:rsidRPr="001C2CCF">
              <w:t>–</w:t>
            </w:r>
            <w:r w:rsidRPr="001C2CCF">
              <w:rPr>
                <w:rFonts w:hint="eastAsia"/>
              </w:rPr>
              <w:t xml:space="preserve"> 3</w:t>
            </w:r>
          </w:p>
          <w:p w14:paraId="0FFD64A9" w14:textId="77777777" w:rsidR="00A04D35" w:rsidRPr="001C2CCF" w:rsidRDefault="00A04D35" w:rsidP="0086443A">
            <w:pPr>
              <w:pStyle w:val="aa"/>
              <w:spacing w:line="276" w:lineRule="auto"/>
              <w:ind w:right="14"/>
            </w:pPr>
            <w:r w:rsidRPr="001C2CCF">
              <w:rPr>
                <w:rFonts w:hint="eastAsia"/>
              </w:rPr>
              <w:lastRenderedPageBreak/>
              <w:t>0</w:t>
            </w:r>
          </w:p>
        </w:tc>
        <w:tc>
          <w:tcPr>
            <w:tcW w:w="1170" w:type="dxa"/>
            <w:gridSpan w:val="2"/>
            <w:tcBorders>
              <w:top w:val="single" w:sz="4" w:space="0" w:color="auto"/>
              <w:right w:val="single" w:sz="4" w:space="0" w:color="auto"/>
            </w:tcBorders>
          </w:tcPr>
          <w:p w14:paraId="070B5D32" w14:textId="77777777" w:rsidR="00A04D35" w:rsidRPr="00A82BDA" w:rsidRDefault="00A04D35" w:rsidP="0086443A">
            <w:pPr>
              <w:pStyle w:val="aa"/>
              <w:spacing w:line="360" w:lineRule="auto"/>
              <w:ind w:right="20"/>
              <w:rPr>
                <w:lang w:val="fr-FR"/>
              </w:rPr>
            </w:pPr>
            <w:r w:rsidRPr="00A82BDA">
              <w:rPr>
                <w:rFonts w:hint="eastAsia"/>
                <w:lang w:val="fr-FR"/>
              </w:rPr>
              <w:lastRenderedPageBreak/>
              <w:t>g</w:t>
            </w:r>
            <w:r>
              <w:rPr>
                <w:lang w:val="fr-FR"/>
              </w:rPr>
              <w:t>i7</w:t>
            </w:r>
            <w:r w:rsidRPr="00A82BDA">
              <w:rPr>
                <w:rFonts w:hint="eastAsia"/>
                <w:lang w:val="fr-FR"/>
              </w:rPr>
              <w:t>/1</w:t>
            </w:r>
          </w:p>
          <w:p w14:paraId="5A030AAC" w14:textId="77777777" w:rsidR="00A04D35" w:rsidRPr="00A82BDA" w:rsidRDefault="00A04D35" w:rsidP="0086443A">
            <w:pPr>
              <w:pStyle w:val="aa"/>
              <w:spacing w:line="360" w:lineRule="auto"/>
              <w:ind w:right="20"/>
              <w:rPr>
                <w:lang w:val="fr-FR"/>
              </w:rPr>
            </w:pPr>
            <w:r>
              <w:rPr>
                <w:rFonts w:hint="eastAsia"/>
                <w:lang w:val="fr-FR"/>
              </w:rPr>
              <w:t>te6</w:t>
            </w:r>
            <w:r w:rsidRPr="00A82BDA">
              <w:rPr>
                <w:rFonts w:hint="eastAsia"/>
                <w:lang w:val="fr-FR"/>
              </w:rPr>
              <w:t>/1</w:t>
            </w:r>
          </w:p>
          <w:p w14:paraId="41BD5B93" w14:textId="77777777" w:rsidR="00A04D35" w:rsidRPr="00A82BDA" w:rsidRDefault="00A04D35" w:rsidP="0086443A">
            <w:pPr>
              <w:pStyle w:val="aa"/>
              <w:spacing w:line="360" w:lineRule="auto"/>
              <w:ind w:right="20"/>
              <w:rPr>
                <w:lang w:val="fr-FR"/>
              </w:rPr>
            </w:pPr>
            <w:r w:rsidRPr="00A82BDA">
              <w:rPr>
                <w:rFonts w:hint="eastAsia"/>
                <w:lang w:val="fr-FR"/>
              </w:rPr>
              <w:t>pon1/1</w:t>
            </w:r>
          </w:p>
          <w:p w14:paraId="186EF03E" w14:textId="77777777" w:rsidR="00A04D35" w:rsidRPr="00A82BDA" w:rsidRDefault="00A04D35" w:rsidP="0086443A">
            <w:pPr>
              <w:pStyle w:val="aa"/>
              <w:spacing w:line="360" w:lineRule="auto"/>
              <w:ind w:right="20"/>
              <w:rPr>
                <w:lang w:val="fr-FR"/>
              </w:rPr>
            </w:pPr>
            <w:r w:rsidRPr="00A82BDA">
              <w:rPr>
                <w:rFonts w:hint="eastAsia"/>
                <w:lang w:val="fr-FR"/>
              </w:rPr>
              <w:t>ep1/1</w:t>
            </w:r>
          </w:p>
          <w:p w14:paraId="73034C31" w14:textId="77777777" w:rsidR="00A04D35" w:rsidRPr="007858DE" w:rsidRDefault="00A04D35" w:rsidP="0086443A">
            <w:pPr>
              <w:pStyle w:val="aa"/>
              <w:spacing w:line="360" w:lineRule="auto"/>
              <w:ind w:right="20"/>
              <w:rPr>
                <w:lang w:val="fr-FR"/>
              </w:rPr>
            </w:pPr>
            <w:r w:rsidRPr="00A82BDA">
              <w:rPr>
                <w:rFonts w:hint="eastAsia"/>
                <w:lang w:val="fr-FR"/>
              </w:rPr>
              <w:t>tp1/1</w:t>
            </w:r>
          </w:p>
          <w:p w14:paraId="608EF38D" w14:textId="77777777" w:rsidR="00A04D35" w:rsidRPr="005345AF" w:rsidRDefault="00A04D35" w:rsidP="0086443A">
            <w:pPr>
              <w:pStyle w:val="aa"/>
              <w:spacing w:line="360" w:lineRule="auto"/>
              <w:ind w:right="20"/>
              <w:rPr>
                <w:lang w:val="it-IT"/>
              </w:rPr>
            </w:pPr>
            <w:r w:rsidRPr="005345AF">
              <w:rPr>
                <w:rFonts w:hint="eastAsia"/>
                <w:lang w:val="it-IT"/>
              </w:rPr>
              <w:t>po1, po255</w:t>
            </w:r>
          </w:p>
          <w:p w14:paraId="67225CE2" w14:textId="77777777" w:rsidR="00A04D35" w:rsidRPr="005345AF" w:rsidRDefault="00A04D35" w:rsidP="0086443A">
            <w:pPr>
              <w:pStyle w:val="aa"/>
              <w:spacing w:line="360" w:lineRule="auto"/>
              <w:ind w:right="20"/>
              <w:rPr>
                <w:lang w:val="it-IT"/>
              </w:rPr>
            </w:pPr>
            <w:r w:rsidRPr="005345AF">
              <w:rPr>
                <w:rFonts w:hint="eastAsia"/>
                <w:lang w:val="it-IT"/>
              </w:rPr>
              <w:t>vlan4094</w:t>
            </w:r>
          </w:p>
          <w:p w14:paraId="2C524330" w14:textId="77777777" w:rsidR="00A04D35" w:rsidRPr="005345AF" w:rsidRDefault="00A04D35" w:rsidP="0086443A">
            <w:pPr>
              <w:pStyle w:val="aa"/>
              <w:spacing w:line="360" w:lineRule="auto"/>
              <w:ind w:right="20"/>
              <w:rPr>
                <w:lang w:val="it-IT"/>
              </w:rPr>
            </w:pPr>
            <w:r w:rsidRPr="005345AF">
              <w:rPr>
                <w:rFonts w:hint="eastAsia"/>
                <w:lang w:val="it-IT"/>
              </w:rPr>
              <w:t>lo0, lo3</w:t>
            </w:r>
          </w:p>
          <w:p w14:paraId="6AE8504B" w14:textId="77777777" w:rsidR="00A04D35" w:rsidRPr="005345AF" w:rsidRDefault="00A04D35" w:rsidP="0086443A">
            <w:pPr>
              <w:pStyle w:val="aa"/>
              <w:spacing w:line="360" w:lineRule="auto"/>
              <w:ind w:right="20"/>
              <w:rPr>
                <w:lang w:val="it-IT"/>
              </w:rPr>
            </w:pPr>
            <w:r w:rsidRPr="005345AF">
              <w:rPr>
                <w:rFonts w:hint="eastAsia"/>
                <w:lang w:val="it-IT"/>
              </w:rPr>
              <w:lastRenderedPageBreak/>
              <w:t>eth0</w:t>
            </w:r>
          </w:p>
        </w:tc>
      </w:tr>
    </w:tbl>
    <w:p w14:paraId="2ACDDC03" w14:textId="77777777" w:rsidR="00712039" w:rsidRPr="005345AF" w:rsidRDefault="00712039" w:rsidP="0086443A">
      <w:pPr>
        <w:ind w:right="20"/>
        <w:rPr>
          <w:rFonts w:cs="Times New Roman"/>
          <w:lang w:val="it-IT"/>
        </w:rPr>
      </w:pPr>
    </w:p>
    <w:tbl>
      <w:tblPr>
        <w:tblStyle w:val="NOTICE"/>
        <w:tblW w:w="0" w:type="auto"/>
        <w:tblLook w:val="0000" w:firstRow="0" w:lastRow="0" w:firstColumn="0" w:lastColumn="0" w:noHBand="0" w:noVBand="0"/>
      </w:tblPr>
      <w:tblGrid>
        <w:gridCol w:w="929"/>
        <w:gridCol w:w="1065"/>
        <w:gridCol w:w="6154"/>
      </w:tblGrid>
      <w:tr w:rsidR="00712039" w14:paraId="3C5B2B0D" w14:textId="77777777" w:rsidTr="006D09B4">
        <w:tc>
          <w:tcPr>
            <w:tcW w:w="960" w:type="dxa"/>
            <w:vAlign w:val="center"/>
          </w:tcPr>
          <w:p w14:paraId="367E2E24" w14:textId="77777777" w:rsidR="00712039" w:rsidRDefault="00712039" w:rsidP="0086443A">
            <w:pPr>
              <w:pStyle w:val="aa"/>
              <w:spacing w:after="120"/>
              <w:ind w:right="20"/>
              <w:jc w:val="both"/>
              <w:rPr>
                <w:rFonts w:cs="Times New Roman"/>
              </w:rPr>
            </w:pPr>
            <w:r>
              <w:rPr>
                <w:rFonts w:cs="Times New Roman" w:hint="eastAsia"/>
                <w:i/>
                <w:iCs/>
                <w:noProof/>
              </w:rPr>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Default="00712039" w:rsidP="0086443A">
            <w:pPr>
              <w:pStyle w:val="aa"/>
              <w:ind w:right="20"/>
              <w:jc w:val="both"/>
              <w:rPr>
                <w:b/>
                <w:bCs/>
              </w:rPr>
            </w:pPr>
            <w:r>
              <w:rPr>
                <w:b/>
                <w:bCs/>
              </w:rPr>
              <w:t>Notice</w:t>
            </w:r>
          </w:p>
        </w:tc>
        <w:tc>
          <w:tcPr>
            <w:tcW w:w="6800" w:type="dxa"/>
            <w:vAlign w:val="center"/>
          </w:tcPr>
          <w:p w14:paraId="66ED657C" w14:textId="77777777" w:rsidR="00712039" w:rsidRPr="006B6643" w:rsidRDefault="00712039" w:rsidP="0086443A">
            <w:pPr>
              <w:pStyle w:val="aa"/>
              <w:ind w:right="20"/>
              <w:jc w:val="both"/>
              <w:rPr>
                <w:rFonts w:ascii="굴림" w:eastAsia="굴림" w:hAnsi="굴림"/>
                <w:kern w:val="0"/>
              </w:rPr>
            </w:pPr>
            <w:r>
              <w:t>PON cards are to be placed in slot #</w:t>
            </w:r>
            <w:r w:rsidRPr="00A81F85">
              <w:rPr>
                <w:rFonts w:hint="eastAsia"/>
              </w:rPr>
              <w:t>1~</w:t>
            </w:r>
            <w:r>
              <w:t>#</w:t>
            </w:r>
            <w:r w:rsidRPr="00A81F85">
              <w:rPr>
                <w:rFonts w:hint="eastAsia"/>
              </w:rPr>
              <w:t xml:space="preserve">5 and </w:t>
            </w:r>
            <w:r>
              <w:t>#</w:t>
            </w:r>
            <w:r w:rsidRPr="00A81F85">
              <w:rPr>
                <w:rFonts w:hint="eastAsia"/>
              </w:rPr>
              <w:t>8~</w:t>
            </w:r>
            <w:r>
              <w:t>#</w:t>
            </w:r>
            <w:r w:rsidRPr="00A81F85">
              <w:rPr>
                <w:rFonts w:hint="eastAsia"/>
              </w:rPr>
              <w:t>12</w:t>
            </w:r>
            <w:r w:rsidRPr="00A81F85">
              <w:t xml:space="preserve"> meanwhile </w:t>
            </w:r>
            <w:r w:rsidRPr="00A81F85">
              <w:rPr>
                <w:rFonts w:hint="eastAsia"/>
              </w:rPr>
              <w:t>Ethernet L</w:t>
            </w:r>
            <w:r w:rsidRPr="00A81F85">
              <w:t xml:space="preserve">ine interface cards </w:t>
            </w:r>
            <w:r w:rsidR="00D2582E">
              <w:t>shoul</w:t>
            </w:r>
            <w:r w:rsidR="00B330CE">
              <w:t>d</w:t>
            </w:r>
            <w:r w:rsidR="00D2582E">
              <w:t xml:space="preserve"> be placed in slot </w:t>
            </w:r>
            <w:r w:rsidRPr="00A81F85">
              <w:t>#</w:t>
            </w:r>
            <w:r w:rsidRPr="00A81F85">
              <w:rPr>
                <w:rFonts w:hint="eastAsia"/>
              </w:rPr>
              <w:t xml:space="preserve">6 and </w:t>
            </w:r>
            <w:r>
              <w:t>#</w:t>
            </w:r>
            <w:r w:rsidRPr="00A81F85">
              <w:rPr>
                <w:rFonts w:hint="eastAsia"/>
              </w:rPr>
              <w:t>7</w:t>
            </w:r>
            <w:r>
              <w:t>.</w:t>
            </w:r>
          </w:p>
        </w:tc>
      </w:tr>
    </w:tbl>
    <w:p w14:paraId="108F65DF" w14:textId="77777777" w:rsidR="00712039" w:rsidRPr="003F5DC1" w:rsidRDefault="00712039" w:rsidP="0086443A">
      <w:pPr>
        <w:pStyle w:val="3"/>
        <w:ind w:left="0" w:right="20"/>
      </w:pPr>
      <w:bookmarkStart w:id="588" w:name="_Toc532302893"/>
      <w:bookmarkStart w:id="589" w:name="_Toc280899127"/>
      <w:bookmarkStart w:id="590" w:name="_Toc292809778"/>
      <w:bookmarkStart w:id="591" w:name="_Toc337198348"/>
      <w:bookmarkStart w:id="592" w:name="_Toc354416110"/>
      <w:bookmarkStart w:id="593" w:name="_Toc444694933"/>
      <w:r w:rsidRPr="00D867F8">
        <w:t xml:space="preserve">Interface </w:t>
      </w:r>
      <w:r w:rsidRPr="006D09B4">
        <w:t>mode</w:t>
      </w:r>
      <w:r w:rsidRPr="00D867F8">
        <w:t xml:space="preserve"> prompt</w:t>
      </w:r>
      <w:bookmarkEnd w:id="588"/>
      <w:bookmarkEnd w:id="589"/>
      <w:bookmarkEnd w:id="590"/>
      <w:bookmarkEnd w:id="591"/>
      <w:bookmarkEnd w:id="592"/>
      <w:bookmarkEnd w:id="593"/>
    </w:p>
    <w:p w14:paraId="6843CED0" w14:textId="77777777" w:rsidR="00712039" w:rsidRPr="00C162D6" w:rsidRDefault="00712039" w:rsidP="0086443A">
      <w:pPr>
        <w:pStyle w:val="a3"/>
        <w:ind w:left="0" w:right="20"/>
      </w:pPr>
      <w:r w:rsidRPr="00C162D6">
        <w:t>When you enter the interface mode with the interface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261"/>
      </w:tblGrid>
      <w:tr w:rsidR="00712039" w14:paraId="220B0601" w14:textId="77777777" w:rsidTr="006D09B4">
        <w:tc>
          <w:tcPr>
            <w:tcW w:w="8820" w:type="dxa"/>
          </w:tcPr>
          <w:p w14:paraId="0C61E140" w14:textId="77777777" w:rsidR="00712039" w:rsidRDefault="001101DE" w:rsidP="0086443A">
            <w:pPr>
              <w:wordWrap/>
              <w:spacing w:line="360" w:lineRule="auto"/>
              <w:ind w:right="20"/>
              <w:rPr>
                <w:rFonts w:cs="Times New Roman"/>
              </w:rPr>
            </w:pPr>
            <w:r w:rsidRPr="00536429">
              <w:t>Switch [A/L] (config-</w:t>
            </w:r>
            <w:r w:rsidRPr="00220C48">
              <w:t>if-Giga6/1)#</w:t>
            </w:r>
          </w:p>
        </w:tc>
      </w:tr>
    </w:tbl>
    <w:p w14:paraId="1BF21F38" w14:textId="77777777" w:rsidR="00712039" w:rsidRDefault="00712039" w:rsidP="0086443A">
      <w:pPr>
        <w:wordWrap/>
        <w:spacing w:line="360" w:lineRule="auto"/>
        <w:ind w:right="20"/>
        <w:rPr>
          <w:rFonts w:cs="Times New Roman"/>
        </w:rPr>
      </w:pPr>
      <w:bookmarkStart w:id="594" w:name="_Toc532302894"/>
    </w:p>
    <w:p w14:paraId="32A46C6E" w14:textId="77777777" w:rsidR="00712039" w:rsidRPr="003F5DC1" w:rsidRDefault="00712039" w:rsidP="0086443A">
      <w:pPr>
        <w:pStyle w:val="3"/>
        <w:ind w:left="0" w:right="20"/>
      </w:pPr>
      <w:bookmarkStart w:id="595" w:name="_Toc198607479"/>
      <w:bookmarkStart w:id="596" w:name="_Toc363228300"/>
      <w:bookmarkStart w:id="597" w:name="_Toc444694934"/>
      <w:r w:rsidRPr="006D09B4">
        <w:t>Description</w:t>
      </w:r>
      <w:r>
        <w:t xml:space="preserve"> </w:t>
      </w:r>
      <w:bookmarkEnd w:id="594"/>
      <w:bookmarkEnd w:id="595"/>
      <w:bookmarkEnd w:id="596"/>
      <w:r w:rsidRPr="00D867F8">
        <w:t>Command</w:t>
      </w:r>
      <w:bookmarkEnd w:id="597"/>
    </w:p>
    <w:p w14:paraId="68E07D91" w14:textId="77777777" w:rsidR="00712039" w:rsidRPr="00C162D6" w:rsidRDefault="00712039" w:rsidP="0086443A">
      <w:pPr>
        <w:pStyle w:val="a3"/>
        <w:ind w:left="0" w:right="20"/>
      </w:pPr>
      <w:r w:rsidRPr="00C162D6">
        <w:t xml:space="preserve">The description command is used to add </w:t>
      </w:r>
      <w:r w:rsidR="009A31ED">
        <w:t xml:space="preserve">a </w:t>
      </w:r>
      <w:r w:rsidRPr="00C162D6">
        <w:t>description on each interface. The description is the comment used to help the administrator rem</w:t>
      </w:r>
      <w:r w:rsidR="009A31ED">
        <w:t>ember the interface purpose</w:t>
      </w:r>
      <w:r w:rsidRPr="00C162D6">
        <w:t xml:space="preserve"> and you can see the result with the </w:t>
      </w:r>
      <w:r w:rsidRPr="00C162D6">
        <w:t>“</w:t>
      </w:r>
      <w:r w:rsidRPr="00573262">
        <w:rPr>
          <w:b/>
        </w:rPr>
        <w:t>show interface</w:t>
      </w:r>
      <w:r w:rsidR="00573262" w:rsidRPr="00573262">
        <w:rPr>
          <w:b/>
        </w:rPr>
        <w:t xml:space="preserve"> </w:t>
      </w:r>
      <w:r w:rsidR="00573262" w:rsidRPr="00573262">
        <w:rPr>
          <w:b/>
          <w:bCs/>
        </w:rPr>
        <w:t>description</w:t>
      </w:r>
      <w:r w:rsidRPr="00C162D6">
        <w:t>”</w:t>
      </w:r>
      <w:r w:rsidRPr="00C162D6">
        <w:t xml:space="preserve"> command.</w:t>
      </w:r>
    </w:p>
    <w:p w14:paraId="073E1A11" w14:textId="77777777" w:rsidR="00712039" w:rsidRDefault="00712039" w:rsidP="0021019A">
      <w:pPr>
        <w:wordWrap/>
        <w:spacing w:line="360" w:lineRule="auto"/>
        <w:ind w:right="20"/>
        <w:rPr>
          <w:rFonts w:cs="Times New Roman"/>
        </w:rPr>
      </w:pPr>
    </w:p>
    <w:p w14:paraId="747AB159" w14:textId="77777777" w:rsidR="00712039" w:rsidRDefault="00712039" w:rsidP="0021019A">
      <w:pPr>
        <w:pStyle w:val="2"/>
        <w:ind w:right="20"/>
      </w:pPr>
      <w:bookmarkStart w:id="598" w:name="_Toc532302895"/>
      <w:bookmarkStart w:id="599" w:name="_Toc280899129"/>
      <w:bookmarkStart w:id="600" w:name="_Toc292809780"/>
      <w:bookmarkStart w:id="601" w:name="_Toc337198350"/>
      <w:bookmarkStart w:id="602" w:name="_Toc354416112"/>
      <w:bookmarkStart w:id="603" w:name="_Toc444694935"/>
      <w:r w:rsidRPr="006D09B4">
        <w:lastRenderedPageBreak/>
        <w:t>Show</w:t>
      </w:r>
      <w:r w:rsidRPr="002F5F3A">
        <w:t xml:space="preserve"> Interface Information</w:t>
      </w:r>
      <w:bookmarkEnd w:id="598"/>
      <w:bookmarkEnd w:id="599"/>
      <w:bookmarkEnd w:id="600"/>
      <w:bookmarkEnd w:id="601"/>
      <w:bookmarkEnd w:id="602"/>
      <w:bookmarkEnd w:id="603"/>
    </w:p>
    <w:p w14:paraId="21F2A5DC" w14:textId="77777777" w:rsidR="00712039" w:rsidRPr="002F5F3A" w:rsidRDefault="00712039" w:rsidP="0086443A">
      <w:pPr>
        <w:pStyle w:val="a3"/>
        <w:ind w:left="0" w:right="20"/>
      </w:pPr>
      <w:r w:rsidRPr="002F5F3A">
        <w:t>The following commands are used to view the interface configuration information, the status information, and the statistical data:</w:t>
      </w:r>
    </w:p>
    <w:p w14:paraId="74D1AC94" w14:textId="77777777" w:rsidR="00712039" w:rsidRDefault="005E40EF" w:rsidP="0086443A">
      <w:pPr>
        <w:pStyle w:val="affff4"/>
        <w:wordWrap/>
        <w:ind w:left="0" w:right="20"/>
      </w:pPr>
      <w:bookmarkStart w:id="604" w:name="_Toc391575171"/>
      <w:r>
        <w:t xml:space="preserve">Table </w:t>
      </w:r>
      <w:r w:rsidR="005832B8">
        <w:fldChar w:fldCharType="begin"/>
      </w:r>
      <w:r>
        <w:instrText xml:space="preserve"> SEQ Table \* ARABIC </w:instrText>
      </w:r>
      <w:r w:rsidR="005832B8">
        <w:fldChar w:fldCharType="separate"/>
      </w:r>
      <w:r>
        <w:rPr>
          <w:noProof/>
        </w:rPr>
        <w:t>29</w:t>
      </w:r>
      <w:r w:rsidR="005832B8">
        <w:rPr>
          <w:noProof/>
        </w:rPr>
        <w:fldChar w:fldCharType="end"/>
      </w:r>
      <w:r>
        <w:t xml:space="preserve"> </w:t>
      </w:r>
      <w:r w:rsidR="00712039" w:rsidRPr="002F5F3A">
        <w:t>Interface information and status related commands</w:t>
      </w:r>
      <w:bookmarkEnd w:id="604"/>
    </w:p>
    <w:tbl>
      <w:tblPr>
        <w:tblStyle w:val="CLIWide"/>
        <w:tblW w:w="8640" w:type="dxa"/>
        <w:tblLayout w:type="fixed"/>
        <w:tblLook w:val="01E0" w:firstRow="1" w:lastRow="1" w:firstColumn="1" w:lastColumn="1" w:noHBand="0" w:noVBand="0"/>
      </w:tblPr>
      <w:tblGrid>
        <w:gridCol w:w="2581"/>
        <w:gridCol w:w="4799"/>
        <w:gridCol w:w="1260"/>
      </w:tblGrid>
      <w:tr w:rsidR="00712039" w14:paraId="19649375" w14:textId="77777777" w:rsidTr="001101DE">
        <w:trPr>
          <w:cnfStyle w:val="100000000000" w:firstRow="1" w:lastRow="0" w:firstColumn="0" w:lastColumn="0" w:oddVBand="0" w:evenVBand="0" w:oddHBand="0" w:evenHBand="0" w:firstRowFirstColumn="0" w:firstRowLastColumn="0" w:lastRowFirstColumn="0" w:lastRowLastColumn="0"/>
        </w:trPr>
        <w:tc>
          <w:tcPr>
            <w:tcW w:w="2581" w:type="dxa"/>
          </w:tcPr>
          <w:p w14:paraId="2AD6AACB" w14:textId="77777777" w:rsidR="00712039" w:rsidRPr="002F5F3A" w:rsidRDefault="00712039" w:rsidP="0086443A">
            <w:pPr>
              <w:pStyle w:val="ab"/>
              <w:wordWrap/>
              <w:ind w:right="20"/>
              <w:rPr>
                <w:b w:val="0"/>
              </w:rPr>
            </w:pPr>
            <w:r w:rsidRPr="002F5F3A">
              <w:rPr>
                <w:b w:val="0"/>
              </w:rPr>
              <w:t>Command</w:t>
            </w:r>
          </w:p>
        </w:tc>
        <w:tc>
          <w:tcPr>
            <w:tcW w:w="4799" w:type="dxa"/>
          </w:tcPr>
          <w:p w14:paraId="0862FF7F" w14:textId="77777777" w:rsidR="00712039" w:rsidRPr="002F5F3A" w:rsidRDefault="00712039" w:rsidP="0086443A">
            <w:pPr>
              <w:pStyle w:val="ab"/>
              <w:wordWrap/>
              <w:ind w:right="20"/>
              <w:rPr>
                <w:b w:val="0"/>
              </w:rPr>
            </w:pPr>
            <w:r w:rsidRPr="002F5F3A">
              <w:rPr>
                <w:b w:val="0"/>
              </w:rPr>
              <w:t>Description</w:t>
            </w:r>
          </w:p>
        </w:tc>
        <w:tc>
          <w:tcPr>
            <w:tcW w:w="1260" w:type="dxa"/>
          </w:tcPr>
          <w:p w14:paraId="58F06521" w14:textId="77777777" w:rsidR="00712039" w:rsidRPr="002F5F3A" w:rsidRDefault="00712039" w:rsidP="0086443A">
            <w:pPr>
              <w:pStyle w:val="ab"/>
              <w:wordWrap/>
              <w:ind w:right="20"/>
              <w:rPr>
                <w:b w:val="0"/>
              </w:rPr>
            </w:pPr>
            <w:r w:rsidRPr="002F5F3A">
              <w:rPr>
                <w:b w:val="0"/>
              </w:rPr>
              <w:t>Mode</w:t>
            </w:r>
          </w:p>
        </w:tc>
      </w:tr>
      <w:tr w:rsidR="00712039" w14:paraId="7FD59536" w14:textId="77777777" w:rsidTr="001101DE">
        <w:tc>
          <w:tcPr>
            <w:tcW w:w="2581" w:type="dxa"/>
          </w:tcPr>
          <w:p w14:paraId="4279BBA2" w14:textId="77777777" w:rsidR="00712039" w:rsidRDefault="00712039" w:rsidP="0086443A">
            <w:pPr>
              <w:pStyle w:val="aa"/>
              <w:ind w:right="20"/>
            </w:pPr>
            <w:r>
              <w:rPr>
                <w:b/>
                <w:bCs/>
              </w:rPr>
              <w:t>show interface</w:t>
            </w:r>
            <w:r>
              <w:t xml:space="preserve"> [</w:t>
            </w:r>
            <w:r>
              <w:rPr>
                <w:i/>
                <w:iCs/>
              </w:rPr>
              <w:t>ifname</w:t>
            </w:r>
            <w:r>
              <w:t>]</w:t>
            </w:r>
          </w:p>
        </w:tc>
        <w:tc>
          <w:tcPr>
            <w:tcW w:w="4799" w:type="dxa"/>
          </w:tcPr>
          <w:p w14:paraId="531FFE4E" w14:textId="77777777" w:rsidR="00712039" w:rsidRDefault="00712039" w:rsidP="0086443A">
            <w:pPr>
              <w:pStyle w:val="a9"/>
              <w:numPr>
                <w:ilvl w:val="0"/>
                <w:numId w:val="10"/>
              </w:numPr>
              <w:wordWrap/>
              <w:spacing w:line="240" w:lineRule="auto"/>
              <w:ind w:left="0" w:right="20" w:firstLine="0"/>
              <w:jc w:val="both"/>
              <w:rPr>
                <w:rFonts w:cs="Times New Roman"/>
              </w:rPr>
            </w:pPr>
            <w:r>
              <w:t>Displays</w:t>
            </w:r>
            <w:r w:rsidRPr="002F5F3A">
              <w:t xml:space="preserve"> the </w:t>
            </w:r>
            <w:r>
              <w:t>status</w:t>
            </w:r>
            <w:r w:rsidRPr="002F5F3A">
              <w:t xml:space="preserve"> and </w:t>
            </w:r>
            <w:r>
              <w:t xml:space="preserve">configuration </w:t>
            </w:r>
            <w:r w:rsidRPr="002F5F3A">
              <w:t>of the interface.</w:t>
            </w:r>
          </w:p>
        </w:tc>
        <w:tc>
          <w:tcPr>
            <w:tcW w:w="1260" w:type="dxa"/>
          </w:tcPr>
          <w:p w14:paraId="0D6BE8FB" w14:textId="77777777" w:rsidR="00712039" w:rsidRDefault="00712039" w:rsidP="0086443A">
            <w:pPr>
              <w:pStyle w:val="aa"/>
              <w:ind w:right="20"/>
            </w:pPr>
            <w:r>
              <w:t>Privileged</w:t>
            </w:r>
          </w:p>
        </w:tc>
      </w:tr>
      <w:tr w:rsidR="00712039" w14:paraId="7EDB3CB1" w14:textId="77777777" w:rsidTr="001101DE">
        <w:tc>
          <w:tcPr>
            <w:tcW w:w="2581" w:type="dxa"/>
          </w:tcPr>
          <w:p w14:paraId="3FCA2304" w14:textId="77777777" w:rsidR="00712039" w:rsidRDefault="00712039" w:rsidP="0086443A">
            <w:pPr>
              <w:pStyle w:val="aa"/>
              <w:ind w:right="20"/>
              <w:rPr>
                <w:b/>
                <w:bCs/>
              </w:rPr>
            </w:pPr>
            <w:r>
              <w:rPr>
                <w:b/>
                <w:bCs/>
              </w:rPr>
              <w:t xml:space="preserve">show </w:t>
            </w:r>
            <w:r w:rsidR="00D643B3">
              <w:rPr>
                <w:b/>
                <w:bCs/>
              </w:rPr>
              <w:t>interface</w:t>
            </w:r>
            <w:r w:rsidR="00D643B3">
              <w:t xml:space="preserve"> </w:t>
            </w:r>
            <w:r>
              <w:rPr>
                <w:b/>
                <w:bCs/>
              </w:rPr>
              <w:t>status</w:t>
            </w:r>
          </w:p>
        </w:tc>
        <w:tc>
          <w:tcPr>
            <w:tcW w:w="4799" w:type="dxa"/>
          </w:tcPr>
          <w:p w14:paraId="48AE2798" w14:textId="77777777" w:rsidR="00712039" w:rsidRDefault="00712039" w:rsidP="0086443A">
            <w:pPr>
              <w:pStyle w:val="a9"/>
              <w:numPr>
                <w:ilvl w:val="0"/>
                <w:numId w:val="10"/>
              </w:numPr>
              <w:wordWrap/>
              <w:spacing w:line="240" w:lineRule="auto"/>
              <w:ind w:left="0" w:right="20" w:firstLine="0"/>
              <w:jc w:val="both"/>
              <w:rPr>
                <w:rFonts w:cs="Times New Roman"/>
              </w:rPr>
            </w:pPr>
            <w:r>
              <w:t>Displays</w:t>
            </w:r>
            <w:r w:rsidRPr="002F5F3A">
              <w:t xml:space="preserve"> the </w:t>
            </w:r>
            <w:r>
              <w:t>status</w:t>
            </w:r>
            <w:r w:rsidRPr="002F5F3A">
              <w:t xml:space="preserve"> </w:t>
            </w:r>
            <w:r>
              <w:t>of all the</w:t>
            </w:r>
            <w:r w:rsidRPr="007963CE">
              <w:t xml:space="preserve"> physical interface</w:t>
            </w:r>
          </w:p>
        </w:tc>
        <w:tc>
          <w:tcPr>
            <w:tcW w:w="1260" w:type="dxa"/>
          </w:tcPr>
          <w:p w14:paraId="5C31D593" w14:textId="77777777" w:rsidR="00712039" w:rsidRDefault="00712039" w:rsidP="0086443A">
            <w:pPr>
              <w:pStyle w:val="aa"/>
              <w:ind w:right="20"/>
            </w:pPr>
            <w:r>
              <w:t>Privileged</w:t>
            </w:r>
          </w:p>
        </w:tc>
      </w:tr>
      <w:tr w:rsidR="001101DE" w14:paraId="29927954" w14:textId="77777777" w:rsidTr="001101DE">
        <w:tc>
          <w:tcPr>
            <w:tcW w:w="2581" w:type="dxa"/>
          </w:tcPr>
          <w:p w14:paraId="3BB45FC4" w14:textId="77777777" w:rsidR="001101DE" w:rsidRPr="001101DE" w:rsidRDefault="001101DE" w:rsidP="0086443A">
            <w:pPr>
              <w:pStyle w:val="aa"/>
              <w:ind w:right="20"/>
              <w:rPr>
                <w:b/>
                <w:bCs/>
              </w:rPr>
            </w:pPr>
            <w:r w:rsidRPr="001101DE">
              <w:rPr>
                <w:b/>
                <w:bCs/>
              </w:rPr>
              <w:t xml:space="preserve">show interface transceiver </w:t>
            </w:r>
          </w:p>
          <w:p w14:paraId="11CAB9A6" w14:textId="77777777" w:rsidR="001101DE" w:rsidRPr="003B6011" w:rsidRDefault="001101DE" w:rsidP="0086443A">
            <w:pPr>
              <w:pStyle w:val="aa"/>
              <w:ind w:right="20"/>
              <w:rPr>
                <w:bCs/>
              </w:rPr>
            </w:pPr>
            <w:r w:rsidRPr="001101DE">
              <w:rPr>
                <w:b/>
                <w:bCs/>
              </w:rPr>
              <w:t>[detail]</w:t>
            </w:r>
          </w:p>
        </w:tc>
        <w:tc>
          <w:tcPr>
            <w:tcW w:w="4799" w:type="dxa"/>
          </w:tcPr>
          <w:p w14:paraId="2940C7CF" w14:textId="77777777" w:rsidR="001101DE" w:rsidRPr="003B6011" w:rsidRDefault="001101DE" w:rsidP="0086443A">
            <w:pPr>
              <w:pStyle w:val="a9"/>
              <w:numPr>
                <w:ilvl w:val="0"/>
                <w:numId w:val="10"/>
              </w:numPr>
              <w:wordWrap/>
              <w:spacing w:line="240" w:lineRule="auto"/>
              <w:ind w:left="0" w:right="20" w:firstLine="0"/>
              <w:jc w:val="both"/>
            </w:pPr>
            <w:r w:rsidRPr="003B6011">
              <w:t xml:space="preserve"> </w:t>
            </w:r>
            <w:r>
              <w:t>Displays</w:t>
            </w:r>
            <w:r w:rsidRPr="002F5F3A">
              <w:t xml:space="preserve"> the </w:t>
            </w:r>
            <w:r>
              <w:t xml:space="preserve">information of </w:t>
            </w:r>
            <w:r w:rsidRPr="001101DE">
              <w:t>DDM (Digital Diagnostic Monitoring).</w:t>
            </w:r>
          </w:p>
        </w:tc>
        <w:tc>
          <w:tcPr>
            <w:tcW w:w="1260" w:type="dxa"/>
          </w:tcPr>
          <w:p w14:paraId="353E1403" w14:textId="77777777" w:rsidR="001101DE" w:rsidRPr="003B6011" w:rsidRDefault="001101DE" w:rsidP="0086443A">
            <w:pPr>
              <w:pStyle w:val="aa"/>
              <w:ind w:rightChars="10" w:right="18"/>
            </w:pPr>
            <w:r w:rsidRPr="003B6011">
              <w:t>Privileged</w:t>
            </w:r>
          </w:p>
        </w:tc>
      </w:tr>
      <w:tr w:rsidR="001101DE" w14:paraId="46292183" w14:textId="77777777" w:rsidTr="001101DE">
        <w:tc>
          <w:tcPr>
            <w:tcW w:w="2581" w:type="dxa"/>
          </w:tcPr>
          <w:p w14:paraId="734554DE" w14:textId="77777777" w:rsidR="001101DE" w:rsidRDefault="001101DE" w:rsidP="0086443A">
            <w:pPr>
              <w:pStyle w:val="aa"/>
              <w:ind w:right="20"/>
              <w:rPr>
                <w:rFonts w:cs="Times New Roman"/>
              </w:rPr>
            </w:pPr>
            <w:r>
              <w:rPr>
                <w:b/>
                <w:bCs/>
              </w:rPr>
              <w:t>show interface trunk</w:t>
            </w:r>
          </w:p>
        </w:tc>
        <w:tc>
          <w:tcPr>
            <w:tcW w:w="4799" w:type="dxa"/>
          </w:tcPr>
          <w:p w14:paraId="45D5C22F" w14:textId="77777777" w:rsidR="001101DE" w:rsidRDefault="001101DE" w:rsidP="0086443A">
            <w:pPr>
              <w:pStyle w:val="a9"/>
              <w:numPr>
                <w:ilvl w:val="0"/>
                <w:numId w:val="10"/>
              </w:numPr>
              <w:wordWrap/>
              <w:spacing w:line="240" w:lineRule="auto"/>
              <w:ind w:left="0" w:right="20" w:firstLine="0"/>
              <w:jc w:val="both"/>
              <w:rPr>
                <w:rFonts w:cs="Times New Roman"/>
              </w:rPr>
            </w:pPr>
            <w:r>
              <w:t>Displays</w:t>
            </w:r>
            <w:r w:rsidRPr="002F5F3A">
              <w:t xml:space="preserve"> the </w:t>
            </w:r>
            <w:r w:rsidRPr="007963CE">
              <w:t>switchport of physical/port-group interface</w:t>
            </w:r>
          </w:p>
        </w:tc>
        <w:tc>
          <w:tcPr>
            <w:tcW w:w="1260" w:type="dxa"/>
          </w:tcPr>
          <w:p w14:paraId="34875087" w14:textId="77777777" w:rsidR="001101DE" w:rsidRDefault="001101DE" w:rsidP="0086443A">
            <w:pPr>
              <w:pStyle w:val="aa"/>
              <w:ind w:right="20"/>
            </w:pPr>
            <w:r>
              <w:t>Privileged</w:t>
            </w:r>
          </w:p>
        </w:tc>
      </w:tr>
    </w:tbl>
    <w:p w14:paraId="32F76998" w14:textId="77777777" w:rsidR="00712039" w:rsidRPr="003F5DC1" w:rsidRDefault="006A4BB0" w:rsidP="0086443A">
      <w:pPr>
        <w:pStyle w:val="3"/>
        <w:ind w:left="0" w:right="20"/>
      </w:pPr>
      <w:bookmarkStart w:id="605" w:name="_Toc532302896"/>
      <w:bookmarkStart w:id="606" w:name="_Toc198607481"/>
      <w:bookmarkStart w:id="607" w:name="_Toc363228302"/>
      <w:bookmarkStart w:id="608" w:name="_Toc444694936"/>
      <w:r>
        <w:rPr>
          <w:rFonts w:hint="eastAsia"/>
        </w:rPr>
        <w:t>S</w:t>
      </w:r>
      <w:r w:rsidR="00712039" w:rsidRPr="006D09B4">
        <w:t>how</w:t>
      </w:r>
      <w:r w:rsidR="00712039">
        <w:t xml:space="preserve"> interface </w:t>
      </w:r>
      <w:bookmarkEnd w:id="605"/>
      <w:bookmarkEnd w:id="606"/>
      <w:bookmarkEnd w:id="607"/>
      <w:r w:rsidR="00712039" w:rsidRPr="00D867F8">
        <w:t>Command</w:t>
      </w:r>
      <w:bookmarkEnd w:id="608"/>
    </w:p>
    <w:p w14:paraId="589ABF3D" w14:textId="77777777" w:rsidR="00712039" w:rsidRPr="00B64804" w:rsidRDefault="008D32FE" w:rsidP="0086443A">
      <w:pPr>
        <w:pStyle w:val="a3"/>
        <w:ind w:left="0" w:right="20"/>
      </w:pPr>
      <w:r>
        <w:t>The s</w:t>
      </w:r>
      <w:r w:rsidR="00712039" w:rsidRPr="00B64804">
        <w:t xml:space="preserve">how interface command is used to view the interface configuration information, the link status, and the interface-related statistics. </w:t>
      </w:r>
      <w:r>
        <w:t>The s</w:t>
      </w:r>
      <w:r w:rsidR="00712039" w:rsidRPr="00B64804">
        <w:t>how interface command shows the information on all the interfaces defined</w:t>
      </w:r>
      <w:r w:rsidR="00712039">
        <w:t xml:space="preserve">. In </w:t>
      </w:r>
      <w:r w:rsidR="00F06C03">
        <w:t xml:space="preserve">the </w:t>
      </w:r>
      <w:r w:rsidR="00712039">
        <w:t xml:space="preserve">case of </w:t>
      </w:r>
      <w:r w:rsidR="00F06C03">
        <w:t xml:space="preserve">the </w:t>
      </w:r>
      <w:r w:rsidR="00712039" w:rsidRPr="00B64804">
        <w:rPr>
          <w:rFonts w:hint="eastAsia"/>
        </w:rPr>
        <w:t>GBIC interface</w:t>
      </w:r>
      <w:r w:rsidR="00712039">
        <w:t xml:space="preserve"> if </w:t>
      </w:r>
      <w:r w:rsidR="00AB37B6">
        <w:t xml:space="preserve">the </w:t>
      </w:r>
      <w:r w:rsidR="00712039" w:rsidRPr="00B64804">
        <w:rPr>
          <w:rFonts w:hint="eastAsia"/>
        </w:rPr>
        <w:t>DDM</w:t>
      </w:r>
      <w:r w:rsidR="00712039">
        <w:t xml:space="preserve"> feature is supported the </w:t>
      </w:r>
      <w:r w:rsidR="00712039" w:rsidRPr="00B64804">
        <w:rPr>
          <w:rFonts w:hint="eastAsia"/>
        </w:rPr>
        <w:t xml:space="preserve">Diagnostic </w:t>
      </w:r>
      <w:r w:rsidR="00712039">
        <w:t xml:space="preserve">of the corresponding </w:t>
      </w:r>
      <w:r w:rsidR="00712039" w:rsidRPr="00B64804">
        <w:rPr>
          <w:rFonts w:hint="eastAsia"/>
        </w:rPr>
        <w:t>GBIC</w:t>
      </w:r>
      <w:r w:rsidR="00712039">
        <w:rPr>
          <w:rFonts w:hint="eastAsia"/>
        </w:rPr>
        <w:t xml:space="preserve"> can be retrieved</w:t>
      </w:r>
      <w:r w:rsidR="00712039">
        <w:t xml:space="preserve"> also</w:t>
      </w:r>
      <w:r w:rsidR="00712039">
        <w:rPr>
          <w:rFonts w:hint="eastAsia"/>
        </w:rPr>
        <w:t>.</w:t>
      </w:r>
      <w:r w:rsidR="00712039" w:rsidRPr="00B64804">
        <w:rPr>
          <w:rFonts w:hint="eastAsia"/>
        </w:rPr>
        <w:t xml:space="preserve"> (</w:t>
      </w:r>
      <w:r w:rsidR="00712039">
        <w:t xml:space="preserve">Refer to </w:t>
      </w:r>
      <w:r w:rsidR="00712039" w:rsidRPr="00B64804">
        <w:rPr>
          <w:rFonts w:hint="eastAsia"/>
        </w:rPr>
        <w:t>DDM</w:t>
      </w:r>
      <w:r w:rsidR="00712039">
        <w:rPr>
          <w:rFonts w:hint="eastAsia"/>
        </w:rPr>
        <w:t xml:space="preserve"> feature in</w:t>
      </w:r>
      <w:r w:rsidR="00F06C03">
        <w:t xml:space="preserve"> </w:t>
      </w:r>
      <w:r w:rsidR="005832B8">
        <w:fldChar w:fldCharType="begin"/>
      </w:r>
      <w:r w:rsidR="00335912">
        <w:instrText xml:space="preserve"> </w:instrText>
      </w:r>
      <w:r w:rsidR="00335912">
        <w:rPr>
          <w:rFonts w:hint="eastAsia"/>
        </w:rPr>
        <w:instrText>REF _Ref364867323 \h</w:instrText>
      </w:r>
      <w:r w:rsidR="00335912">
        <w:instrText xml:space="preserve"> </w:instrText>
      </w:r>
      <w:r w:rsidR="005832B8">
        <w:fldChar w:fldCharType="separate"/>
      </w:r>
      <w:r w:rsidR="00335912">
        <w:rPr>
          <w:rFonts w:hint="eastAsia"/>
        </w:rPr>
        <w:t>DDM (</w:t>
      </w:r>
      <w:r w:rsidR="00335912" w:rsidRPr="004E0388">
        <w:rPr>
          <w:rFonts w:hint="eastAsia"/>
        </w:rPr>
        <w:t>Digital</w:t>
      </w:r>
      <w:r w:rsidR="00335912">
        <w:rPr>
          <w:rFonts w:hint="eastAsia"/>
        </w:rPr>
        <w:t xml:space="preserve"> Diagnostic Monitoring</w:t>
      </w:r>
      <w:r w:rsidR="005832B8">
        <w:fldChar w:fldCharType="end"/>
      </w:r>
      <w:r w:rsidR="00712039">
        <w:rPr>
          <w:rFonts w:hint="eastAsia"/>
        </w:rPr>
        <w:t>)</w:t>
      </w:r>
    </w:p>
    <w:tbl>
      <w:tblPr>
        <w:tblStyle w:val="48"/>
        <w:tblW w:w="0" w:type="auto"/>
        <w:tblLook w:val="0000" w:firstRow="0" w:lastRow="0" w:firstColumn="0" w:lastColumn="0" w:noHBand="0" w:noVBand="0"/>
      </w:tblPr>
      <w:tblGrid>
        <w:gridCol w:w="8261"/>
      </w:tblGrid>
      <w:tr w:rsidR="00712039" w14:paraId="1DFE4602" w14:textId="77777777" w:rsidTr="006D09B4">
        <w:trPr>
          <w:trHeight w:val="1258"/>
        </w:trPr>
        <w:tc>
          <w:tcPr>
            <w:tcW w:w="8820" w:type="dxa"/>
          </w:tcPr>
          <w:p w14:paraId="43A76AE4"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Switch# </w:t>
            </w:r>
            <w:r w:rsidRPr="001B39FE">
              <w:rPr>
                <w:rFonts w:ascii="Courier New" w:hAnsi="Courier New" w:cs="Courier New"/>
                <w:b/>
                <w:bCs/>
              </w:rPr>
              <w:t>show interface</w:t>
            </w:r>
          </w:p>
          <w:p w14:paraId="08BC7D9B"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gi1</w:t>
            </w:r>
            <w:r>
              <w:rPr>
                <w:rFonts w:ascii="Courier New" w:hAnsi="Courier New" w:cs="Courier New" w:hint="eastAsia"/>
              </w:rPr>
              <w:t>/1</w:t>
            </w:r>
            <w:r w:rsidRPr="001B39FE">
              <w:rPr>
                <w:rFonts w:ascii="Courier New" w:hAnsi="Courier New" w:cs="Courier New"/>
              </w:rPr>
              <w:t xml:space="preserve"> is down</w:t>
            </w:r>
          </w:p>
          <w:p w14:paraId="422B4F71"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type 1000Base-GBIC,LC, 10,000M, 1,490nm</w:t>
            </w:r>
          </w:p>
          <w:p w14:paraId="12937B5E"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gbic inserted</w:t>
            </w:r>
          </w:p>
          <w:p w14:paraId="3EF08C6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vendor EZCONN</w:t>
            </w:r>
          </w:p>
          <w:p w14:paraId="2D4741A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part name ETB43341-8LNT</w:t>
            </w:r>
          </w:p>
          <w:p w14:paraId="21AE95A3"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Rev No Info </w:t>
            </w:r>
          </w:p>
          <w:p w14:paraId="41AF4C41"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SN R00169 </w:t>
            </w:r>
          </w:p>
          <w:p w14:paraId="7D0D42BC"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Date 061218 </w:t>
            </w:r>
          </w:p>
          <w:p w14:paraId="00C6206F" w14:textId="77777777"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gbic diagnostic</w:t>
            </w:r>
          </w:p>
          <w:p w14:paraId="4BD6F8CC" w14:textId="77777777"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temperature 47.0 'C   vcc 3.25 Volt</w:t>
            </w:r>
          </w:p>
          <w:p w14:paraId="111385FA"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rx power -inf dBm   tx power -6.10 dBm</w:t>
            </w:r>
          </w:p>
          <w:p w14:paraId="35077AEC"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bias   14.1 mA</w:t>
            </w:r>
          </w:p>
          <w:p w14:paraId="7B0384ED"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no auto-negotiation</w:t>
            </w:r>
          </w:p>
          <w:p w14:paraId="510F6617"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speed set 1G</w:t>
            </w:r>
          </w:p>
          <w:p w14:paraId="56CC7312"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duplex set full</w:t>
            </w:r>
          </w:p>
          <w:p w14:paraId="7C6756E5"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vlan ingress check enabled</w:t>
            </w:r>
          </w:p>
          <w:p w14:paraId="237D9BD5" w14:textId="77777777" w:rsidR="00712039" w:rsidRPr="001B39FE" w:rsidRDefault="00712039" w:rsidP="0086443A">
            <w:pPr>
              <w:pStyle w:val="aa"/>
              <w:spacing w:line="276" w:lineRule="auto"/>
              <w:ind w:right="20"/>
              <w:jc w:val="both"/>
              <w:rPr>
                <w:rFonts w:ascii="Courier New" w:hAnsi="Courier New" w:cs="Courier New"/>
              </w:rPr>
            </w:pPr>
          </w:p>
          <w:p w14:paraId="24D011F9"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Last clearing of counters 00:03:54</w:t>
            </w:r>
          </w:p>
          <w:p w14:paraId="5D4E3DE5"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input rate 0 bytes/sec, 0 packets/sec</w:t>
            </w:r>
          </w:p>
          <w:p w14:paraId="1DA95C20"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output rate 0 bytes/sec, 0 packets/sec</w:t>
            </w:r>
          </w:p>
          <w:p w14:paraId="053FFA9D"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packets input, 0 bytes</w:t>
            </w:r>
          </w:p>
          <w:p w14:paraId="027E1B5A"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Received 0 broadcasts, 0 multicasts</w:t>
            </w:r>
          </w:p>
          <w:p w14:paraId="3AEBF5A8"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CRC, 0 oversize, 0 dropped</w:t>
            </w:r>
          </w:p>
          <w:p w14:paraId="093BFD16" w14:textId="77777777"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       0 packets output, 0 bytes</w:t>
            </w:r>
          </w:p>
          <w:p w14:paraId="5D68F14F" w14:textId="77777777" w:rsidR="00712039" w:rsidRDefault="00712039" w:rsidP="0086443A">
            <w:pPr>
              <w:pStyle w:val="aa"/>
              <w:spacing w:line="276" w:lineRule="auto"/>
              <w:ind w:right="20"/>
              <w:jc w:val="both"/>
            </w:pPr>
            <w:r w:rsidRPr="001B39FE">
              <w:rPr>
                <w:rFonts w:ascii="Courier New" w:hAnsi="Courier New" w:cs="Courier New"/>
              </w:rPr>
              <w:t xml:space="preserve">       Sent 0 broadcasts, 0 multicasts</w:t>
            </w:r>
          </w:p>
        </w:tc>
      </w:tr>
    </w:tbl>
    <w:p w14:paraId="3ED07A31" w14:textId="77777777" w:rsidR="005D3F6F" w:rsidRDefault="005D3F6F" w:rsidP="0086443A">
      <w:pPr>
        <w:pStyle w:val="3"/>
        <w:ind w:left="0" w:right="20"/>
      </w:pPr>
      <w:bookmarkStart w:id="609" w:name="_Toc532302897"/>
      <w:bookmarkStart w:id="610" w:name="_Toc198607482"/>
      <w:bookmarkStart w:id="611" w:name="_Toc363228303"/>
    </w:p>
    <w:p w14:paraId="5EEC7DDE" w14:textId="77777777" w:rsidR="002F3AC4" w:rsidRDefault="002F3AC4" w:rsidP="0086443A"/>
    <w:p w14:paraId="31A5A636" w14:textId="77777777" w:rsidR="00E20826" w:rsidRDefault="00E20826" w:rsidP="0086443A"/>
    <w:p w14:paraId="3AE6230F" w14:textId="77777777" w:rsidR="005C2596" w:rsidRPr="002F3AC4" w:rsidRDefault="005C2596" w:rsidP="0086443A"/>
    <w:p w14:paraId="29DBCE31" w14:textId="77777777" w:rsidR="00712039" w:rsidRDefault="00AE1AF1" w:rsidP="0086443A">
      <w:pPr>
        <w:pStyle w:val="3"/>
        <w:ind w:left="0" w:right="20"/>
      </w:pPr>
      <w:bookmarkStart w:id="612" w:name="_Toc444694937"/>
      <w:r>
        <w:rPr>
          <w:rFonts w:hint="eastAsia"/>
        </w:rPr>
        <w:lastRenderedPageBreak/>
        <w:t>S</w:t>
      </w:r>
      <w:r w:rsidR="006D09B4">
        <w:t>how</w:t>
      </w:r>
      <w:r w:rsidR="006D09B4">
        <w:rPr>
          <w:rFonts w:hint="eastAsia"/>
        </w:rPr>
        <w:t xml:space="preserve"> I</w:t>
      </w:r>
      <w:r w:rsidR="00712039">
        <w:rPr>
          <w:rFonts w:hint="eastAsia"/>
        </w:rPr>
        <w:t xml:space="preserve">nterface </w:t>
      </w:r>
      <w:r w:rsidR="00712039">
        <w:t xml:space="preserve">status </w:t>
      </w:r>
      <w:bookmarkEnd w:id="609"/>
      <w:bookmarkEnd w:id="610"/>
      <w:bookmarkEnd w:id="611"/>
      <w:r w:rsidR="00712039" w:rsidRPr="00D867F8">
        <w:t>Command</w:t>
      </w:r>
      <w:bookmarkEnd w:id="612"/>
    </w:p>
    <w:p w14:paraId="7081FC2C" w14:textId="77777777" w:rsidR="00712039" w:rsidRPr="00E51547" w:rsidRDefault="00712039" w:rsidP="0086443A">
      <w:pPr>
        <w:pStyle w:val="a3"/>
        <w:ind w:left="0" w:right="20"/>
      </w:pPr>
      <w:r w:rsidRPr="00F0553B">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261"/>
      </w:tblGrid>
      <w:tr w:rsidR="00712039" w14:paraId="64932D8F" w14:textId="77777777" w:rsidTr="006D09B4">
        <w:tc>
          <w:tcPr>
            <w:tcW w:w="8820" w:type="dxa"/>
          </w:tcPr>
          <w:p w14:paraId="45B42409" w14:textId="77777777" w:rsidR="00712039" w:rsidRPr="004D47B4" w:rsidRDefault="00712039" w:rsidP="0086443A">
            <w:pPr>
              <w:pStyle w:val="aa"/>
              <w:spacing w:line="276" w:lineRule="auto"/>
              <w:ind w:right="20"/>
              <w:rPr>
                <w:rFonts w:ascii="Courier New" w:hAnsi="Courier New" w:cs="Courier New"/>
              </w:rPr>
            </w:pPr>
            <w:r>
              <w:rPr>
                <w:rFonts w:ascii="Courier New" w:hAnsi="Courier New" w:cs="Courier New" w:hint="eastAsia"/>
              </w:rPr>
              <w:t>Switch</w:t>
            </w:r>
            <w:r w:rsidRPr="004D47B4">
              <w:rPr>
                <w:rFonts w:ascii="Courier New" w:hAnsi="Courier New" w:cs="Courier New"/>
              </w:rPr>
              <w:t xml:space="preserve">#show interface status </w:t>
            </w:r>
          </w:p>
          <w:p w14:paraId="2AD75772" w14:textId="77777777" w:rsidR="00712039" w:rsidRPr="004D47B4" w:rsidRDefault="00712039" w:rsidP="0086443A">
            <w:pPr>
              <w:pStyle w:val="aa"/>
              <w:spacing w:line="276" w:lineRule="auto"/>
              <w:ind w:right="20"/>
              <w:rPr>
                <w:rFonts w:ascii="Courier New" w:hAnsi="Courier New" w:cs="Courier New"/>
              </w:rPr>
            </w:pPr>
          </w:p>
          <w:p w14:paraId="224272A7"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Port     Name           Status       Vlan       Duplex  Speed   Type</w:t>
            </w:r>
          </w:p>
          <w:p w14:paraId="6A353A05"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 -------------- ------------ ---------- ------</w:t>
            </w:r>
            <w:r w:rsidR="009C601F">
              <w:rPr>
                <w:rFonts w:ascii="Courier New" w:hAnsi="Courier New" w:cs="Courier New"/>
              </w:rPr>
              <w:t>- ------- ---------</w:t>
            </w:r>
          </w:p>
          <w:p w14:paraId="16FFCB5A"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Gi6/1                   connected     100       full    a-1000  1000BaseLX</w:t>
            </w:r>
          </w:p>
          <w:p w14:paraId="6E2906FF"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Gi6/2                   connected     100       full    a-1000  1000BaseLX</w:t>
            </w:r>
          </w:p>
          <w:p w14:paraId="36FE5388"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Gi6/3                   connected     100       full    a-1000  1000BaseLX</w:t>
            </w:r>
          </w:p>
          <w:p w14:paraId="55D75BA7"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Gi6/4                   connected     100       full    a-1000  1000BaseLX</w:t>
            </w:r>
          </w:p>
          <w:p w14:paraId="41E3E7F0"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Gi6/5                   connected     200       full    a-1000  1000BaseLX</w:t>
            </w:r>
          </w:p>
          <w:p w14:paraId="5F45CCF5"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Gi6/6                   connected     200       full    a-1000  1000BaseLX</w:t>
            </w:r>
          </w:p>
          <w:p w14:paraId="13D4CCFD" w14:textId="77777777"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Gi6/7                   connected     200       full    a-1000  1000BaseLX</w:t>
            </w:r>
          </w:p>
          <w:p w14:paraId="65C8D4A8" w14:textId="77777777" w:rsidR="00712039" w:rsidRPr="001B39FE" w:rsidRDefault="00712039" w:rsidP="0086443A">
            <w:pPr>
              <w:pStyle w:val="aa"/>
              <w:spacing w:line="276" w:lineRule="auto"/>
              <w:ind w:right="20"/>
              <w:jc w:val="both"/>
              <w:rPr>
                <w:rFonts w:ascii="Courier New" w:hAnsi="Courier New" w:cs="Courier New"/>
              </w:rPr>
            </w:pPr>
            <w:r w:rsidRPr="004D47B4">
              <w:rPr>
                <w:rFonts w:ascii="Courier New" w:hAnsi="Courier New" w:cs="Courier New"/>
              </w:rPr>
              <w:t>Gi6/8                   connected     200       full    a-1000  1000BaseLX</w:t>
            </w:r>
          </w:p>
        </w:tc>
      </w:tr>
    </w:tbl>
    <w:p w14:paraId="7D47C2CD" w14:textId="77777777" w:rsidR="00712039" w:rsidRDefault="00712039" w:rsidP="0086443A">
      <w:pPr>
        <w:wordWrap/>
        <w:spacing w:line="360" w:lineRule="auto"/>
        <w:ind w:right="20"/>
        <w:rPr>
          <w:rFonts w:cs="Times New Roman"/>
        </w:rPr>
      </w:pPr>
    </w:p>
    <w:tbl>
      <w:tblPr>
        <w:tblStyle w:val="NOTICE"/>
        <w:tblW w:w="0" w:type="auto"/>
        <w:tblLook w:val="0000" w:firstRow="0" w:lastRow="0" w:firstColumn="0" w:lastColumn="0" w:noHBand="0" w:noVBand="0"/>
      </w:tblPr>
      <w:tblGrid>
        <w:gridCol w:w="932"/>
        <w:gridCol w:w="1063"/>
        <w:gridCol w:w="6153"/>
      </w:tblGrid>
      <w:tr w:rsidR="00712039" w14:paraId="68FDCB22" w14:textId="77777777" w:rsidTr="00335912">
        <w:tc>
          <w:tcPr>
            <w:tcW w:w="960" w:type="dxa"/>
            <w:vAlign w:val="center"/>
          </w:tcPr>
          <w:p w14:paraId="45093C57" w14:textId="77777777" w:rsidR="00712039" w:rsidRDefault="00712039" w:rsidP="0086443A">
            <w:pPr>
              <w:pStyle w:val="aa"/>
              <w:spacing w:line="360" w:lineRule="auto"/>
              <w:ind w:right="20"/>
              <w:jc w:val="both"/>
              <w:rPr>
                <w:rFonts w:cs="Times New Roman"/>
                <w:i/>
                <w:iCs/>
              </w:rPr>
            </w:pPr>
            <w:r>
              <w:rPr>
                <w:rFonts w:cs="Times New Roman" w:hint="eastAsia"/>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Default="00712039" w:rsidP="0086443A">
            <w:pPr>
              <w:pStyle w:val="aa"/>
              <w:ind w:right="20"/>
              <w:jc w:val="both"/>
              <w:rPr>
                <w:b/>
                <w:bCs/>
              </w:rPr>
            </w:pPr>
            <w:r>
              <w:rPr>
                <w:b/>
                <w:bCs/>
              </w:rPr>
              <w:t>Notice</w:t>
            </w:r>
          </w:p>
        </w:tc>
        <w:tc>
          <w:tcPr>
            <w:tcW w:w="6800" w:type="dxa"/>
            <w:vAlign w:val="center"/>
          </w:tcPr>
          <w:p w14:paraId="16056B9B" w14:textId="77777777" w:rsidR="00712039" w:rsidRPr="00E70493" w:rsidRDefault="00D02B83" w:rsidP="0086443A">
            <w:pPr>
              <w:pStyle w:val="afff8"/>
              <w:wordWrap/>
              <w:spacing w:line="240" w:lineRule="auto"/>
              <w:ind w:right="20"/>
              <w:rPr>
                <w:bCs/>
              </w:rPr>
            </w:pPr>
            <w:r>
              <w:t xml:space="preserve">The Captured image of CLI execution per each configuration case may be different according to equipped interface module and name. Refer to the interface id </w:t>
            </w:r>
            <w:r w:rsidR="00E51547" w:rsidRPr="00E51547">
              <w:rPr>
                <w:rFonts w:hint="eastAsia"/>
              </w:rPr>
              <w:t>in</w:t>
            </w:r>
            <w:r w:rsidR="00E51547">
              <w:rPr>
                <w:rFonts w:hint="eastAsia"/>
              </w:rPr>
              <w:t xml:space="preserve"> </w:t>
            </w:r>
            <w:r w:rsidR="00DF48A5">
              <w:fldChar w:fldCharType="begin"/>
            </w:r>
            <w:r w:rsidR="00DF48A5">
              <w:instrText xml:space="preserve"> REF _Ref365041156 \h  \* MERGEFORMAT </w:instrText>
            </w:r>
            <w:r w:rsidR="00DF48A5">
              <w:fldChar w:fldCharType="separate"/>
            </w:r>
            <w:r w:rsidR="00E51547">
              <w:t>Table</w:t>
            </w:r>
            <w:r w:rsidR="00FB6A4A">
              <w:rPr>
                <w:rFonts w:hint="eastAsia"/>
              </w:rPr>
              <w:t xml:space="preserve"> </w:t>
            </w:r>
            <w:r w:rsidR="00E51547">
              <w:rPr>
                <w:noProof/>
              </w:rPr>
              <w:t>22</w:t>
            </w:r>
            <w:r w:rsidR="00DF48A5">
              <w:fldChar w:fldCharType="end"/>
            </w:r>
            <w:r w:rsidRPr="00D02B83">
              <w:rPr>
                <w:color w:val="FF0000"/>
              </w:rPr>
              <w:t>.</w:t>
            </w:r>
          </w:p>
        </w:tc>
      </w:tr>
    </w:tbl>
    <w:p w14:paraId="6B66CF89" w14:textId="77777777" w:rsidR="00712039" w:rsidRPr="003E62EA" w:rsidRDefault="00712039" w:rsidP="0086443A">
      <w:pPr>
        <w:pStyle w:val="3"/>
        <w:ind w:left="0" w:right="20"/>
      </w:pPr>
      <w:bookmarkStart w:id="613" w:name="_Toc532302898"/>
      <w:bookmarkStart w:id="614" w:name="_Toc198607483"/>
      <w:bookmarkStart w:id="615" w:name="_Toc363228304"/>
      <w:bookmarkStart w:id="616" w:name="_Toc444694938"/>
      <w:r w:rsidRPr="006D09B4">
        <w:t xml:space="preserve">Show </w:t>
      </w:r>
      <w:r w:rsidRPr="006D09B4">
        <w:rPr>
          <w:rFonts w:hint="eastAsia"/>
        </w:rPr>
        <w:t>interface trunk</w:t>
      </w:r>
      <w:bookmarkEnd w:id="613"/>
      <w:bookmarkEnd w:id="614"/>
      <w:bookmarkEnd w:id="615"/>
      <w:r w:rsidR="006E0984">
        <w:t xml:space="preserve"> </w:t>
      </w:r>
      <w:r w:rsidR="006E0984">
        <w:rPr>
          <w:rFonts w:hint="eastAsia"/>
        </w:rPr>
        <w:t>C</w:t>
      </w:r>
      <w:r w:rsidR="006E0984">
        <w:t>ommand</w:t>
      </w:r>
      <w:bookmarkEnd w:id="616"/>
    </w:p>
    <w:p w14:paraId="6234A218" w14:textId="77777777" w:rsidR="00712039" w:rsidRDefault="00712039" w:rsidP="0086443A">
      <w:pPr>
        <w:pStyle w:val="a3"/>
        <w:ind w:left="0" w:right="20"/>
      </w:pPr>
      <w:r>
        <w:t>Switchport</w:t>
      </w:r>
      <w:r w:rsidR="006E0984">
        <w:t xml:space="preserve"> means the port and port-group which operate at layer 2 switching mode. The command, </w:t>
      </w:r>
      <w:r w:rsidR="006E0984">
        <w:t>‘</w:t>
      </w:r>
      <w:r>
        <w:rPr>
          <w:rFonts w:ascii="Courier New" w:hAnsi="Courier New" w:cs="Courier New"/>
          <w:b/>
          <w:bCs/>
        </w:rPr>
        <w:t xml:space="preserve">Show </w:t>
      </w:r>
      <w:r>
        <w:rPr>
          <w:rFonts w:ascii="Courier New" w:hAnsi="Courier New" w:cs="Courier New" w:hint="eastAsia"/>
          <w:b/>
          <w:bCs/>
        </w:rPr>
        <w:t>interface trunk</w:t>
      </w:r>
      <w:r w:rsidR="006E0984">
        <w:rPr>
          <w:rFonts w:ascii="Courier New" w:hAnsi="Courier New" w:cs="Courier New"/>
          <w:b/>
          <w:bCs/>
        </w:rPr>
        <w:t xml:space="preserve">’, displays the </w:t>
      </w:r>
      <w:r w:rsidR="006E0984">
        <w:t xml:space="preserve">switchport information of physical port and </w:t>
      </w:r>
      <w:r>
        <w:t>port-group</w:t>
      </w:r>
      <w:r w:rsidR="006E0984">
        <w:t xml:space="preserve">. The </w:t>
      </w:r>
      <w:r>
        <w:t>mode, native</w:t>
      </w:r>
      <w:r w:rsidR="006E0984">
        <w:t xml:space="preserve"> and tagged vlan list</w:t>
      </w:r>
      <w:r w:rsidR="002F3AC4">
        <w:t>s</w:t>
      </w:r>
      <w:r w:rsidR="006E0984">
        <w:t xml:space="preserve"> are</w:t>
      </w:r>
      <w:r w:rsidR="006E0984" w:rsidRPr="006E0984">
        <w:t xml:space="preserve"> </w:t>
      </w:r>
      <w:r w:rsidR="006E0984">
        <w:t xml:space="preserve">included in this Switchport information. </w:t>
      </w:r>
    </w:p>
    <w:tbl>
      <w:tblPr>
        <w:tblStyle w:val="48"/>
        <w:tblW w:w="0" w:type="auto"/>
        <w:tblLook w:val="0000" w:firstRow="0" w:lastRow="0" w:firstColumn="0" w:lastColumn="0" w:noHBand="0" w:noVBand="0"/>
      </w:tblPr>
      <w:tblGrid>
        <w:gridCol w:w="8261"/>
      </w:tblGrid>
      <w:tr w:rsidR="00712039" w14:paraId="4784A86B" w14:textId="77777777" w:rsidTr="006D09B4">
        <w:tc>
          <w:tcPr>
            <w:tcW w:w="8435" w:type="dxa"/>
          </w:tcPr>
          <w:p w14:paraId="183B5F25" w14:textId="77777777" w:rsidR="00712039" w:rsidRPr="008B087E" w:rsidRDefault="00712039" w:rsidP="0086443A">
            <w:pPr>
              <w:pStyle w:val="aa"/>
              <w:ind w:right="20"/>
              <w:rPr>
                <w:rFonts w:ascii="Courier New" w:hAnsi="Courier New" w:cs="Courier New"/>
              </w:rPr>
            </w:pPr>
            <w:r>
              <w:rPr>
                <w:rFonts w:ascii="Courier New" w:hAnsi="Courier New" w:cs="Courier New" w:hint="eastAsia"/>
              </w:rPr>
              <w:t>Switch</w:t>
            </w:r>
            <w:r w:rsidRPr="008B087E">
              <w:rPr>
                <w:rFonts w:ascii="Courier New" w:hAnsi="Courier New" w:cs="Courier New"/>
              </w:rPr>
              <w:t>#show interface trunk</w:t>
            </w:r>
          </w:p>
          <w:p w14:paraId="38BDBB8D"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Mode                 Native vlan </w:t>
            </w:r>
          </w:p>
          <w:p w14:paraId="61D0D109"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 </w:t>
            </w:r>
          </w:p>
          <w:p w14:paraId="22F024AE"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access               100         </w:t>
            </w:r>
          </w:p>
          <w:p w14:paraId="71BBFBF4"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access               100         </w:t>
            </w:r>
          </w:p>
          <w:p w14:paraId="53BDAA3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access               100         </w:t>
            </w:r>
          </w:p>
          <w:p w14:paraId="2E36D8A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access               100         </w:t>
            </w:r>
          </w:p>
          <w:p w14:paraId="0922DAD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access               200         </w:t>
            </w:r>
          </w:p>
          <w:p w14:paraId="19310401"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access               200         </w:t>
            </w:r>
          </w:p>
          <w:p w14:paraId="087354D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access               200         </w:t>
            </w:r>
          </w:p>
          <w:p w14:paraId="4B8956C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access               200         </w:t>
            </w:r>
          </w:p>
          <w:p w14:paraId="6ED1DD83"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access               100         </w:t>
            </w:r>
          </w:p>
          <w:p w14:paraId="042BDBA9"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Po20       access               200         </w:t>
            </w:r>
          </w:p>
          <w:p w14:paraId="2196999E" w14:textId="77777777" w:rsidR="00712039" w:rsidRPr="008B087E" w:rsidRDefault="00712039" w:rsidP="0086443A">
            <w:pPr>
              <w:pStyle w:val="aa"/>
              <w:ind w:right="20"/>
              <w:rPr>
                <w:rFonts w:ascii="Courier New" w:hAnsi="Courier New" w:cs="Courier New"/>
              </w:rPr>
            </w:pPr>
          </w:p>
          <w:p w14:paraId="29901738" w14:textId="77777777"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Vlans allowed on trunk                             </w:t>
            </w:r>
          </w:p>
          <w:p w14:paraId="17D78A80"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w:t>
            </w:r>
          </w:p>
          <w:p w14:paraId="42E90B18"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none                           </w:t>
            </w:r>
          </w:p>
          <w:p w14:paraId="015B7336"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none                           </w:t>
            </w:r>
          </w:p>
          <w:p w14:paraId="2C5F89C7"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none                           </w:t>
            </w:r>
          </w:p>
          <w:p w14:paraId="683562BF"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none                           </w:t>
            </w:r>
          </w:p>
          <w:p w14:paraId="631A1B5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none                           </w:t>
            </w:r>
          </w:p>
          <w:p w14:paraId="7B984BAB"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none                           </w:t>
            </w:r>
          </w:p>
          <w:p w14:paraId="1C9BE89E"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none                           </w:t>
            </w:r>
          </w:p>
          <w:p w14:paraId="2437B4DD"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none                           </w:t>
            </w:r>
          </w:p>
          <w:p w14:paraId="0822565C" w14:textId="77777777"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none                           </w:t>
            </w:r>
          </w:p>
          <w:p w14:paraId="2857B342" w14:textId="77777777" w:rsidR="00712039" w:rsidRPr="00F11E3A" w:rsidRDefault="00712039" w:rsidP="0086443A">
            <w:pPr>
              <w:pStyle w:val="aa"/>
              <w:ind w:right="20"/>
              <w:jc w:val="both"/>
              <w:rPr>
                <w:rFonts w:ascii="Courier New" w:hAnsi="Courier New" w:cs="Courier New"/>
              </w:rPr>
            </w:pPr>
            <w:r w:rsidRPr="008B087E">
              <w:rPr>
                <w:rFonts w:ascii="Courier New" w:hAnsi="Courier New" w:cs="Courier New"/>
              </w:rPr>
              <w:t>Po20       none</w:t>
            </w:r>
          </w:p>
        </w:tc>
      </w:tr>
    </w:tbl>
    <w:p w14:paraId="473DE89D" w14:textId="77777777" w:rsidR="00712039" w:rsidRDefault="00712039" w:rsidP="0021019A">
      <w:pPr>
        <w:wordWrap/>
        <w:spacing w:line="360" w:lineRule="auto"/>
        <w:ind w:right="20"/>
        <w:rPr>
          <w:rFonts w:cs="Times New Roman"/>
        </w:rPr>
      </w:pPr>
    </w:p>
    <w:p w14:paraId="2D119D69" w14:textId="77777777" w:rsidR="005C2596" w:rsidRDefault="005C2596" w:rsidP="0021019A">
      <w:pPr>
        <w:wordWrap/>
        <w:spacing w:line="360" w:lineRule="auto"/>
        <w:ind w:right="20"/>
        <w:rPr>
          <w:rFonts w:cs="Times New Roman"/>
        </w:rPr>
      </w:pPr>
    </w:p>
    <w:p w14:paraId="17D09ED6" w14:textId="77777777" w:rsidR="00035F40" w:rsidRPr="003B6011" w:rsidRDefault="00035F40" w:rsidP="0086443A">
      <w:pPr>
        <w:pStyle w:val="3"/>
        <w:ind w:left="0" w:right="20"/>
      </w:pPr>
      <w:bookmarkStart w:id="617" w:name="_Toc334800338"/>
      <w:bookmarkStart w:id="618" w:name="_Toc390845059"/>
      <w:bookmarkStart w:id="619" w:name="_Toc444694939"/>
      <w:proofErr w:type="gramStart"/>
      <w:r w:rsidRPr="003B6011">
        <w:lastRenderedPageBreak/>
        <w:t>show</w:t>
      </w:r>
      <w:proofErr w:type="gramEnd"/>
      <w:r w:rsidRPr="003B6011">
        <w:t xml:space="preserve"> idprom </w:t>
      </w:r>
      <w:bookmarkEnd w:id="617"/>
      <w:bookmarkEnd w:id="618"/>
      <w:r w:rsidR="00D6599D" w:rsidRPr="00D867F8">
        <w:t>Command</w:t>
      </w:r>
      <w:bookmarkEnd w:id="619"/>
    </w:p>
    <w:p w14:paraId="396A3B7A" w14:textId="77777777" w:rsidR="00035F40" w:rsidRPr="003B6011" w:rsidRDefault="00035F40" w:rsidP="0086443A">
      <w:pPr>
        <w:wordWrap/>
        <w:ind w:leftChars="900" w:left="1620" w:rightChars="10" w:right="18"/>
        <w:rPr>
          <w:lang w:val="de-DE"/>
        </w:rPr>
      </w:pPr>
      <w:r w:rsidRPr="003B6011">
        <w:rPr>
          <w:b/>
          <w:lang w:val="de-DE"/>
        </w:rPr>
        <w:t>show idprom</w:t>
      </w:r>
      <w:r w:rsidRPr="003B6011">
        <w:rPr>
          <w:lang w:val="de-DE"/>
        </w:rPr>
        <w:t xml:space="preserve"> </w:t>
      </w:r>
      <w:r w:rsidR="00D6599D">
        <w:rPr>
          <w:rFonts w:hint="eastAsia"/>
          <w:lang w:val="de-DE"/>
        </w:rPr>
        <w:t>c</w:t>
      </w:r>
      <w:r w:rsidR="00D6599D">
        <w:rPr>
          <w:lang w:val="de-DE"/>
        </w:rPr>
        <w:t>ommand is used to display the</w:t>
      </w:r>
      <w:r w:rsidRPr="003B6011">
        <w:rPr>
          <w:lang w:val="de-DE"/>
        </w:rPr>
        <w:t xml:space="preserve"> FRU (</w:t>
      </w:r>
      <w:r w:rsidRPr="003B6011">
        <w:rPr>
          <w:bCs/>
        </w:rPr>
        <w:t xml:space="preserve">Field Replaceable Unit) </w:t>
      </w:r>
      <w:r w:rsidR="00D6599D">
        <w:rPr>
          <w:bCs/>
        </w:rPr>
        <w:t>information of the system.</w:t>
      </w:r>
      <w:r w:rsidRPr="003B6011">
        <w:rPr>
          <w:bCs/>
        </w:rPr>
        <w:t xml:space="preserve"> </w:t>
      </w:r>
      <w:r w:rsidR="00094318">
        <w:rPr>
          <w:bCs/>
        </w:rPr>
        <w:t>C9500</w:t>
      </w:r>
      <w:r>
        <w:rPr>
          <w:bCs/>
        </w:rPr>
        <w:t xml:space="preserve"> </w:t>
      </w:r>
      <w:r w:rsidRPr="003B6011">
        <w:rPr>
          <w:bCs/>
        </w:rPr>
        <w:t>OLT</w:t>
      </w:r>
      <w:r w:rsidR="00D6599D">
        <w:rPr>
          <w:bCs/>
        </w:rPr>
        <w:t xml:space="preserve"> presents relevant information for the following modules of FRU type.</w:t>
      </w:r>
    </w:p>
    <w:p w14:paraId="3B7898F4"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Chassis</w:t>
      </w:r>
    </w:p>
    <w:p w14:paraId="1C90961E"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FAN</w:t>
      </w:r>
    </w:p>
    <w:p w14:paraId="71DBCFB1"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FMU</w:t>
      </w:r>
    </w:p>
    <w:p w14:paraId="18BBAE7E"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Module</w:t>
      </w:r>
    </w:p>
    <w:p w14:paraId="7321CE8B" w14:textId="77777777" w:rsidR="00035F40" w:rsidRPr="003B6011" w:rsidRDefault="00094318" w:rsidP="0086443A">
      <w:pPr>
        <w:numPr>
          <w:ilvl w:val="0"/>
          <w:numId w:val="32"/>
        </w:numPr>
        <w:tabs>
          <w:tab w:val="clear" w:pos="800"/>
          <w:tab w:val="num" w:pos="2420"/>
        </w:tabs>
        <w:wordWrap/>
        <w:spacing w:line="240" w:lineRule="auto"/>
        <w:ind w:leftChars="1122" w:left="2420" w:rightChars="10" w:right="18"/>
      </w:pPr>
      <w:r>
        <w:t>SCM</w:t>
      </w:r>
    </w:p>
    <w:p w14:paraId="72FDA23B"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PMU</w:t>
      </w:r>
    </w:p>
    <w:p w14:paraId="07459577"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Power</w:t>
      </w:r>
    </w:p>
    <w:p w14:paraId="1383BC97"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Slot</w:t>
      </w:r>
    </w:p>
    <w:p w14:paraId="3FE6B5D6" w14:textId="77777777" w:rsidR="00035F40" w:rsidRPr="003B6011" w:rsidRDefault="00035F40" w:rsidP="0086443A">
      <w:pPr>
        <w:numPr>
          <w:ilvl w:val="0"/>
          <w:numId w:val="32"/>
        </w:numPr>
        <w:tabs>
          <w:tab w:val="clear" w:pos="800"/>
          <w:tab w:val="num" w:pos="2420"/>
        </w:tabs>
        <w:wordWrap/>
        <w:spacing w:line="240" w:lineRule="auto"/>
        <w:ind w:leftChars="1122" w:left="2420" w:rightChars="10" w:right="18"/>
      </w:pPr>
      <w:r w:rsidRPr="003B6011">
        <w:t>Tranceiver</w:t>
      </w:r>
    </w:p>
    <w:p w14:paraId="10DAA970" w14:textId="77777777" w:rsidR="00035F40" w:rsidRPr="003B6011" w:rsidRDefault="00035F40" w:rsidP="000922C8">
      <w:pPr>
        <w:wordWrap/>
        <w:ind w:leftChars="900" w:left="1620" w:rightChars="10" w:right="18"/>
      </w:pPr>
    </w:p>
    <w:p w14:paraId="2FA2E73C" w14:textId="77777777" w:rsidR="00035F40" w:rsidRPr="003B6011" w:rsidRDefault="00D6599D" w:rsidP="000922C8">
      <w:pPr>
        <w:wordWrap/>
        <w:ind w:leftChars="900" w:left="1620" w:rightChars="10" w:right="18"/>
      </w:pPr>
      <w:r>
        <w:rPr>
          <w:rFonts w:hint="eastAsia"/>
        </w:rPr>
        <w:t>B</w:t>
      </w:r>
      <w:r>
        <w:t xml:space="preserve">elow is the message </w:t>
      </w:r>
      <w:r w:rsidR="00BD3DFF">
        <w:t>to be displayed</w:t>
      </w:r>
      <w:r>
        <w:t xml:space="preserve"> </w:t>
      </w:r>
      <w:r w:rsidR="00BD3DFF">
        <w:t xml:space="preserve">on </w:t>
      </w:r>
      <w:r w:rsidR="003B0650">
        <w:t xml:space="preserve">the </w:t>
      </w:r>
      <w:r w:rsidR="00BD3DFF">
        <w:t xml:space="preserve">console window </w:t>
      </w:r>
      <w:r>
        <w:t>when</w:t>
      </w:r>
      <w:r w:rsidR="00035F40" w:rsidRPr="003B6011">
        <w:t xml:space="preserve"> </w:t>
      </w:r>
      <w:r w:rsidR="00035F40" w:rsidRPr="003B6011">
        <w:rPr>
          <w:b/>
        </w:rPr>
        <w:t>show idprom all</w:t>
      </w:r>
      <w:r w:rsidR="00035F40" w:rsidRPr="003B6011">
        <w:t xml:space="preserve"> </w:t>
      </w:r>
      <w:r>
        <w:rPr>
          <w:rFonts w:hint="eastAsia"/>
        </w:rPr>
        <w:t>i</w:t>
      </w:r>
      <w:r>
        <w:t xml:space="preserve">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3B6011"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8D7381" w:rsidRDefault="00035F40" w:rsidP="0086443A">
            <w:pPr>
              <w:pStyle w:val="aa"/>
              <w:ind w:rightChars="10" w:right="18"/>
            </w:pPr>
            <w:r>
              <w:t>Switch</w:t>
            </w:r>
            <w:r w:rsidRPr="008D7381">
              <w:t xml:space="preserve">#show idprom all </w:t>
            </w:r>
          </w:p>
          <w:p w14:paraId="3190D9FF" w14:textId="77777777" w:rsidR="00035F40" w:rsidRPr="008D7381" w:rsidRDefault="00035F40" w:rsidP="0086443A">
            <w:pPr>
              <w:pStyle w:val="aa"/>
              <w:ind w:rightChars="10" w:right="18"/>
            </w:pPr>
            <w:r w:rsidRPr="008D7381">
              <w:t>IDPROM for chassis</w:t>
            </w:r>
          </w:p>
          <w:p w14:paraId="1D07D1D9" w14:textId="77777777" w:rsidR="00035F40" w:rsidRPr="008D7381" w:rsidRDefault="00035F40" w:rsidP="0086443A">
            <w:pPr>
              <w:pStyle w:val="aa"/>
              <w:ind w:rightChars="10" w:right="18"/>
            </w:pPr>
            <w:r w:rsidRPr="008D7381">
              <w:t xml:space="preserve">  Name = '</w:t>
            </w:r>
            <w:r w:rsidR="00E93CDC">
              <w:t>CommScope</w:t>
            </w:r>
            <w:r w:rsidRPr="008D7381">
              <w:t xml:space="preserve"> Epon System'</w:t>
            </w:r>
          </w:p>
          <w:p w14:paraId="500A2CE0" w14:textId="77777777" w:rsidR="00035F40" w:rsidRPr="008D7381" w:rsidRDefault="00035F40" w:rsidP="0086443A">
            <w:pPr>
              <w:pStyle w:val="aa"/>
              <w:ind w:rightChars="10" w:right="18"/>
            </w:pPr>
            <w:r w:rsidRPr="008D7381">
              <w:t xml:space="preserve">  Description = '</w:t>
            </w:r>
            <w:r w:rsidR="00E93CDC">
              <w:t>CommScope</w:t>
            </w:r>
            <w:r w:rsidRPr="008D7381">
              <w:t xml:space="preserve"> Chassis System'</w:t>
            </w:r>
          </w:p>
          <w:p w14:paraId="31686C4F" w14:textId="77777777" w:rsidR="00035F40" w:rsidRPr="008D7381" w:rsidRDefault="00035F40" w:rsidP="0086443A">
            <w:pPr>
              <w:pStyle w:val="aa"/>
              <w:ind w:rightChars="10" w:right="18"/>
            </w:pPr>
            <w:r w:rsidRPr="008D7381">
              <w:t xml:space="preserve">  SNMP index = '1'</w:t>
            </w:r>
          </w:p>
          <w:p w14:paraId="0E0FF1DD" w14:textId="77777777" w:rsidR="00035F40" w:rsidRPr="008D7381" w:rsidRDefault="00035F40" w:rsidP="0086443A">
            <w:pPr>
              <w:pStyle w:val="aa"/>
              <w:ind w:rightChars="10" w:right="18"/>
            </w:pPr>
          </w:p>
          <w:p w14:paraId="14BE52A0" w14:textId="77777777" w:rsidR="00035F40" w:rsidRPr="008D7381" w:rsidRDefault="00035F40" w:rsidP="0086443A">
            <w:pPr>
              <w:pStyle w:val="aa"/>
              <w:ind w:rightChars="10" w:right="18"/>
            </w:pPr>
            <w:r w:rsidRPr="008D7381">
              <w:t>IDPROM for scu 1</w:t>
            </w:r>
          </w:p>
          <w:p w14:paraId="64748576" w14:textId="77777777" w:rsidR="00035F40" w:rsidRPr="008D7381" w:rsidRDefault="00035F40" w:rsidP="0086443A">
            <w:pPr>
              <w:pStyle w:val="aa"/>
              <w:ind w:rightChars="10" w:right="18"/>
            </w:pPr>
            <w:r w:rsidRPr="008D7381">
              <w:t xml:space="preserve">  Name = 'Physical Module </w:t>
            </w:r>
            <w:r w:rsidR="00094318">
              <w:t>SCM</w:t>
            </w:r>
            <w:r w:rsidRPr="008D7381">
              <w:t xml:space="preserve"> 1'</w:t>
            </w:r>
          </w:p>
          <w:p w14:paraId="6530E8B1"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1'</w:t>
            </w:r>
          </w:p>
          <w:p w14:paraId="205BAC90" w14:textId="77777777" w:rsidR="00035F40" w:rsidRPr="008D7381" w:rsidRDefault="00035F40" w:rsidP="0086443A">
            <w:pPr>
              <w:pStyle w:val="aa"/>
              <w:ind w:rightChars="10" w:right="18"/>
            </w:pPr>
            <w:r w:rsidRPr="008D7381">
              <w:t xml:space="preserve">  SNMP index = '2'</w:t>
            </w:r>
          </w:p>
          <w:p w14:paraId="77F7D71E" w14:textId="77777777" w:rsidR="00035F40" w:rsidRPr="008D7381" w:rsidRDefault="00035F40" w:rsidP="0086443A">
            <w:pPr>
              <w:pStyle w:val="aa"/>
              <w:ind w:rightChars="10" w:right="18"/>
            </w:pPr>
          </w:p>
          <w:p w14:paraId="7A048CAF" w14:textId="77777777" w:rsidR="00035F40" w:rsidRPr="008D7381" w:rsidRDefault="00035F40" w:rsidP="0086443A">
            <w:pPr>
              <w:pStyle w:val="aa"/>
              <w:ind w:rightChars="10" w:right="18"/>
            </w:pPr>
            <w:r w:rsidRPr="008D7381">
              <w:t>IDPROM for scu 2</w:t>
            </w:r>
          </w:p>
          <w:p w14:paraId="1B962045" w14:textId="77777777" w:rsidR="00035F40" w:rsidRPr="008D7381" w:rsidRDefault="00035F40" w:rsidP="0086443A">
            <w:pPr>
              <w:pStyle w:val="aa"/>
              <w:ind w:rightChars="10" w:right="18"/>
            </w:pPr>
            <w:r w:rsidRPr="008D7381">
              <w:t xml:space="preserve">  Name = 'Physical Module </w:t>
            </w:r>
            <w:r w:rsidR="00094318">
              <w:t>SCM</w:t>
            </w:r>
            <w:r w:rsidRPr="008D7381">
              <w:t xml:space="preserve"> 2'</w:t>
            </w:r>
          </w:p>
          <w:p w14:paraId="6960B2E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2'</w:t>
            </w:r>
          </w:p>
          <w:p w14:paraId="3DBD59AF" w14:textId="77777777" w:rsidR="00035F40" w:rsidRPr="008D7381" w:rsidRDefault="00035F40" w:rsidP="0086443A">
            <w:pPr>
              <w:pStyle w:val="aa"/>
              <w:ind w:rightChars="10" w:right="18"/>
            </w:pPr>
            <w:r w:rsidRPr="008D7381">
              <w:t xml:space="preserve">  SNMP index = '3'</w:t>
            </w:r>
          </w:p>
          <w:p w14:paraId="242666C4" w14:textId="77777777" w:rsidR="00035F40" w:rsidRPr="008D7381" w:rsidRDefault="00035F40" w:rsidP="0086443A">
            <w:pPr>
              <w:pStyle w:val="aa"/>
              <w:ind w:rightChars="10" w:right="18"/>
            </w:pPr>
          </w:p>
          <w:p w14:paraId="70413F06" w14:textId="77777777" w:rsidR="00035F40" w:rsidRPr="008D7381" w:rsidRDefault="00035F40" w:rsidP="0086443A">
            <w:pPr>
              <w:pStyle w:val="aa"/>
              <w:ind w:rightChars="10" w:right="18"/>
            </w:pPr>
            <w:r w:rsidRPr="008D7381">
              <w:t>IDPROM for slot 1</w:t>
            </w:r>
          </w:p>
          <w:p w14:paraId="121BB082" w14:textId="77777777" w:rsidR="00035F40" w:rsidRPr="008D7381" w:rsidRDefault="00035F40" w:rsidP="0086443A">
            <w:pPr>
              <w:pStyle w:val="aa"/>
              <w:ind w:rightChars="10" w:right="18"/>
            </w:pPr>
            <w:r w:rsidRPr="008D7381">
              <w:t xml:space="preserve">  Name = 'Physical Slot 1'</w:t>
            </w:r>
          </w:p>
          <w:p w14:paraId="4B4F3149"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1'</w:t>
            </w:r>
          </w:p>
          <w:p w14:paraId="382290FE" w14:textId="77777777" w:rsidR="00035F40" w:rsidRPr="008D7381" w:rsidRDefault="00035F40" w:rsidP="0086443A">
            <w:pPr>
              <w:pStyle w:val="aa"/>
              <w:ind w:rightChars="10" w:right="18"/>
            </w:pPr>
            <w:r w:rsidRPr="008D7381">
              <w:t xml:space="preserve">  SNMP index = '10'</w:t>
            </w:r>
          </w:p>
          <w:p w14:paraId="21212117" w14:textId="77777777" w:rsidR="00035F40" w:rsidRPr="008D7381" w:rsidRDefault="00035F40" w:rsidP="0086443A">
            <w:pPr>
              <w:pStyle w:val="aa"/>
              <w:ind w:rightChars="10" w:right="18"/>
            </w:pPr>
          </w:p>
          <w:p w14:paraId="0EFF2768" w14:textId="77777777" w:rsidR="00035F40" w:rsidRPr="008D7381" w:rsidRDefault="00035F40" w:rsidP="0086443A">
            <w:pPr>
              <w:pStyle w:val="aa"/>
              <w:ind w:rightChars="10" w:right="18"/>
            </w:pPr>
            <w:r w:rsidRPr="008D7381">
              <w:t>IDPROM for slot 3</w:t>
            </w:r>
          </w:p>
          <w:p w14:paraId="6D976F29" w14:textId="77777777" w:rsidR="00035F40" w:rsidRPr="008D7381" w:rsidRDefault="00035F40" w:rsidP="0086443A">
            <w:pPr>
              <w:pStyle w:val="aa"/>
              <w:ind w:rightChars="10" w:right="18"/>
            </w:pPr>
            <w:r w:rsidRPr="008D7381">
              <w:t xml:space="preserve">  Name = 'Physical Slot 3'</w:t>
            </w:r>
          </w:p>
          <w:p w14:paraId="65906271"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3'</w:t>
            </w:r>
          </w:p>
          <w:p w14:paraId="6F1D6E47" w14:textId="77777777" w:rsidR="00035F40" w:rsidRPr="008D7381" w:rsidRDefault="00035F40" w:rsidP="0086443A">
            <w:pPr>
              <w:pStyle w:val="aa"/>
              <w:ind w:rightChars="10" w:right="18"/>
            </w:pPr>
            <w:r w:rsidRPr="008D7381">
              <w:t xml:space="preserve">  SNMP index = '14'</w:t>
            </w:r>
          </w:p>
          <w:p w14:paraId="571C82D7" w14:textId="77777777" w:rsidR="00035F40" w:rsidRPr="008D7381" w:rsidRDefault="00035F40" w:rsidP="0086443A">
            <w:pPr>
              <w:pStyle w:val="aa"/>
              <w:ind w:rightChars="10" w:right="18"/>
            </w:pPr>
          </w:p>
          <w:p w14:paraId="7BD4656B" w14:textId="77777777" w:rsidR="00035F40" w:rsidRPr="008D7381" w:rsidRDefault="00035F40" w:rsidP="0086443A">
            <w:pPr>
              <w:pStyle w:val="aa"/>
              <w:ind w:rightChars="10" w:right="18"/>
            </w:pPr>
            <w:r w:rsidRPr="008D7381">
              <w:t>IDPROM for slot 4</w:t>
            </w:r>
          </w:p>
          <w:p w14:paraId="1E43A89E" w14:textId="77777777" w:rsidR="00035F40" w:rsidRPr="008D7381" w:rsidRDefault="00035F40" w:rsidP="0086443A">
            <w:pPr>
              <w:pStyle w:val="aa"/>
              <w:ind w:rightChars="10" w:right="18"/>
            </w:pPr>
            <w:r w:rsidRPr="008D7381">
              <w:t xml:space="preserve">  Name = 'Physical Slot 4'</w:t>
            </w:r>
          </w:p>
          <w:p w14:paraId="24A87ADC"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4'</w:t>
            </w:r>
          </w:p>
          <w:p w14:paraId="6E7E0C02" w14:textId="77777777" w:rsidR="00035F40" w:rsidRPr="008D7381" w:rsidRDefault="00035F40" w:rsidP="0086443A">
            <w:pPr>
              <w:pStyle w:val="aa"/>
              <w:ind w:rightChars="10" w:right="18"/>
            </w:pPr>
            <w:r w:rsidRPr="008D7381">
              <w:t xml:space="preserve">  SNMP index = '16'</w:t>
            </w:r>
          </w:p>
          <w:p w14:paraId="749F8A81" w14:textId="77777777" w:rsidR="00035F40" w:rsidRPr="008D7381" w:rsidRDefault="00035F40" w:rsidP="0086443A">
            <w:pPr>
              <w:pStyle w:val="aa"/>
              <w:ind w:rightChars="10" w:right="18"/>
            </w:pPr>
          </w:p>
          <w:p w14:paraId="279178B7" w14:textId="77777777" w:rsidR="00035F40" w:rsidRPr="008D7381" w:rsidRDefault="00035F40" w:rsidP="0086443A">
            <w:pPr>
              <w:pStyle w:val="aa"/>
              <w:ind w:rightChars="10" w:right="18"/>
            </w:pPr>
            <w:r w:rsidRPr="008D7381">
              <w:t>IDPROM for slot 5</w:t>
            </w:r>
          </w:p>
          <w:p w14:paraId="12D0D615" w14:textId="77777777" w:rsidR="00035F40" w:rsidRPr="008D7381" w:rsidRDefault="00035F40" w:rsidP="0086443A">
            <w:pPr>
              <w:pStyle w:val="aa"/>
              <w:ind w:rightChars="10" w:right="18"/>
            </w:pPr>
            <w:r w:rsidRPr="008D7381">
              <w:t xml:space="preserve">  Name = 'Physical Slot 5'</w:t>
            </w:r>
          </w:p>
          <w:p w14:paraId="70B18FA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5'</w:t>
            </w:r>
          </w:p>
          <w:p w14:paraId="66E22548" w14:textId="77777777" w:rsidR="00035F40" w:rsidRPr="008D7381" w:rsidRDefault="00035F40" w:rsidP="0086443A">
            <w:pPr>
              <w:pStyle w:val="aa"/>
              <w:ind w:rightChars="10" w:right="18"/>
            </w:pPr>
            <w:r w:rsidRPr="008D7381">
              <w:t xml:space="preserve">  SNMP index = '18'</w:t>
            </w:r>
          </w:p>
          <w:p w14:paraId="0CBD2CFA" w14:textId="77777777" w:rsidR="00035F40" w:rsidRPr="008D7381" w:rsidRDefault="00035F40" w:rsidP="0086443A">
            <w:pPr>
              <w:pStyle w:val="aa"/>
              <w:ind w:rightChars="10" w:right="18"/>
            </w:pPr>
          </w:p>
          <w:p w14:paraId="507322EC" w14:textId="77777777" w:rsidR="00035F40" w:rsidRPr="008D7381" w:rsidRDefault="00035F40" w:rsidP="0086443A">
            <w:pPr>
              <w:pStyle w:val="aa"/>
              <w:ind w:rightChars="10" w:right="18"/>
            </w:pPr>
            <w:r w:rsidRPr="008D7381">
              <w:t>IDPROM for slot 6</w:t>
            </w:r>
          </w:p>
          <w:p w14:paraId="6C0FA919" w14:textId="77777777" w:rsidR="00035F40" w:rsidRPr="008D7381" w:rsidRDefault="00035F40" w:rsidP="0086443A">
            <w:pPr>
              <w:pStyle w:val="aa"/>
              <w:ind w:rightChars="10" w:right="18"/>
            </w:pPr>
            <w:r w:rsidRPr="008D7381">
              <w:t xml:space="preserve">  Name = 'Physical Slot 6'</w:t>
            </w:r>
          </w:p>
          <w:p w14:paraId="2FD71D78"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6'</w:t>
            </w:r>
          </w:p>
          <w:p w14:paraId="6A9241F5" w14:textId="77777777" w:rsidR="00035F40" w:rsidRPr="008D7381" w:rsidRDefault="00035F40" w:rsidP="0086443A">
            <w:pPr>
              <w:pStyle w:val="aa"/>
              <w:ind w:rightChars="10" w:right="18"/>
            </w:pPr>
            <w:r w:rsidRPr="008D7381">
              <w:t xml:space="preserve">  SNMP index = '20'</w:t>
            </w:r>
          </w:p>
          <w:p w14:paraId="07F94B25" w14:textId="77777777" w:rsidR="00035F40" w:rsidRPr="008D7381" w:rsidRDefault="00035F40" w:rsidP="0086443A">
            <w:pPr>
              <w:pStyle w:val="aa"/>
              <w:ind w:rightChars="10" w:right="18"/>
            </w:pPr>
          </w:p>
          <w:p w14:paraId="01C47694" w14:textId="77777777" w:rsidR="00035F40" w:rsidRPr="008D7381" w:rsidRDefault="00035F40" w:rsidP="0086443A">
            <w:pPr>
              <w:pStyle w:val="aa"/>
              <w:ind w:rightChars="10" w:right="18"/>
            </w:pPr>
            <w:r w:rsidRPr="008D7381">
              <w:t>IDPROM for slot 7</w:t>
            </w:r>
          </w:p>
          <w:p w14:paraId="6905BEB7" w14:textId="77777777" w:rsidR="00035F40" w:rsidRPr="008D7381" w:rsidRDefault="00035F40" w:rsidP="0086443A">
            <w:pPr>
              <w:pStyle w:val="aa"/>
              <w:ind w:rightChars="10" w:right="18"/>
            </w:pPr>
            <w:r w:rsidRPr="008D7381">
              <w:lastRenderedPageBreak/>
              <w:t xml:space="preserve">  Name = 'Physical Slot 7'</w:t>
            </w:r>
          </w:p>
          <w:p w14:paraId="1C72601B"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7'</w:t>
            </w:r>
          </w:p>
          <w:p w14:paraId="6ADDAC52" w14:textId="77777777" w:rsidR="00035F40" w:rsidRPr="008D7381" w:rsidRDefault="00035F40" w:rsidP="0086443A">
            <w:pPr>
              <w:pStyle w:val="aa"/>
              <w:ind w:rightChars="10" w:right="18"/>
            </w:pPr>
            <w:r w:rsidRPr="008D7381">
              <w:t xml:space="preserve">  SNMP index = '22'</w:t>
            </w:r>
          </w:p>
          <w:p w14:paraId="5528AEB0" w14:textId="77777777" w:rsidR="00035F40" w:rsidRPr="008D7381" w:rsidRDefault="00035F40" w:rsidP="0086443A">
            <w:pPr>
              <w:pStyle w:val="aa"/>
              <w:ind w:rightChars="10" w:right="18"/>
            </w:pPr>
          </w:p>
          <w:p w14:paraId="14C27B2B" w14:textId="77777777" w:rsidR="00035F40" w:rsidRPr="008D7381" w:rsidRDefault="00035F40" w:rsidP="0086443A">
            <w:pPr>
              <w:pStyle w:val="aa"/>
              <w:ind w:rightChars="10" w:right="18"/>
            </w:pPr>
            <w:r w:rsidRPr="008D7381">
              <w:t>IDPROM for slot 8</w:t>
            </w:r>
          </w:p>
          <w:p w14:paraId="03FBE350" w14:textId="77777777" w:rsidR="00035F40" w:rsidRPr="008D7381" w:rsidRDefault="00035F40" w:rsidP="0086443A">
            <w:pPr>
              <w:pStyle w:val="aa"/>
              <w:ind w:rightChars="10" w:right="18"/>
            </w:pPr>
            <w:r w:rsidRPr="008D7381">
              <w:t xml:space="preserve">  Name = 'Physical Slot 8'</w:t>
            </w:r>
          </w:p>
          <w:p w14:paraId="714C1A7F"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8'</w:t>
            </w:r>
          </w:p>
          <w:p w14:paraId="0FA18150" w14:textId="77777777" w:rsidR="00035F40" w:rsidRPr="008D7381" w:rsidRDefault="00035F40" w:rsidP="0086443A">
            <w:pPr>
              <w:pStyle w:val="aa"/>
              <w:ind w:rightChars="10" w:right="18"/>
            </w:pPr>
            <w:r w:rsidRPr="008D7381">
              <w:t xml:space="preserve">  SNMP index = '24'</w:t>
            </w:r>
          </w:p>
          <w:p w14:paraId="41EA8140" w14:textId="77777777" w:rsidR="00035F40" w:rsidRPr="008D7381" w:rsidRDefault="00035F40" w:rsidP="0086443A">
            <w:pPr>
              <w:pStyle w:val="aa"/>
              <w:ind w:rightChars="10" w:right="18"/>
            </w:pPr>
          </w:p>
          <w:p w14:paraId="5C6D4E03" w14:textId="77777777" w:rsidR="00035F40" w:rsidRPr="008D7381" w:rsidRDefault="00035F40" w:rsidP="0086443A">
            <w:pPr>
              <w:pStyle w:val="aa"/>
              <w:ind w:rightChars="10" w:right="18"/>
            </w:pPr>
            <w:r w:rsidRPr="008D7381">
              <w:t>IDPROM for pmu 1</w:t>
            </w:r>
          </w:p>
          <w:p w14:paraId="6856BA28" w14:textId="77777777" w:rsidR="00035F40" w:rsidRPr="008D7381" w:rsidRDefault="00035F40" w:rsidP="0086443A">
            <w:pPr>
              <w:pStyle w:val="aa"/>
              <w:ind w:rightChars="10" w:right="18"/>
            </w:pPr>
            <w:r w:rsidRPr="008D7381">
              <w:t xml:space="preserve">  Name = 'Container of Power Module 1'</w:t>
            </w:r>
          </w:p>
          <w:p w14:paraId="62306E0A" w14:textId="77777777" w:rsidR="00035F40" w:rsidRPr="008D7381" w:rsidRDefault="00035F40" w:rsidP="0086443A">
            <w:pPr>
              <w:pStyle w:val="aa"/>
              <w:ind w:rightChars="10" w:right="18"/>
            </w:pPr>
            <w:r w:rsidRPr="008D7381">
              <w:t xml:space="preserve">  Description = 'Container of Power Module 1'</w:t>
            </w:r>
          </w:p>
          <w:p w14:paraId="76FA69D8" w14:textId="77777777" w:rsidR="00035F40" w:rsidRPr="008D7381" w:rsidRDefault="00035F40" w:rsidP="0086443A">
            <w:pPr>
              <w:pStyle w:val="aa"/>
              <w:ind w:rightChars="10" w:right="18"/>
            </w:pPr>
            <w:r w:rsidRPr="008D7381">
              <w:t xml:space="preserve">  SNMP index = '30'</w:t>
            </w:r>
          </w:p>
          <w:p w14:paraId="7FBB791A" w14:textId="77777777" w:rsidR="00035F40" w:rsidRPr="008D7381" w:rsidRDefault="00035F40" w:rsidP="0086443A">
            <w:pPr>
              <w:pStyle w:val="aa"/>
              <w:ind w:rightChars="10" w:right="18"/>
            </w:pPr>
          </w:p>
          <w:p w14:paraId="5621E18A" w14:textId="77777777" w:rsidR="00035F40" w:rsidRPr="008D7381" w:rsidRDefault="00035F40" w:rsidP="0086443A">
            <w:pPr>
              <w:pStyle w:val="aa"/>
              <w:ind w:rightChars="10" w:right="18"/>
            </w:pPr>
            <w:r w:rsidRPr="008D7381">
              <w:t>IDPROM for pwr 1</w:t>
            </w:r>
          </w:p>
          <w:p w14:paraId="6CD65827" w14:textId="77777777" w:rsidR="00035F40" w:rsidRPr="008D7381" w:rsidRDefault="00035F40" w:rsidP="0086443A">
            <w:pPr>
              <w:pStyle w:val="aa"/>
              <w:ind w:rightChars="10" w:right="18"/>
            </w:pPr>
            <w:r w:rsidRPr="008D7381">
              <w:t xml:space="preserve">  Name = 'Power 1'</w:t>
            </w:r>
          </w:p>
          <w:p w14:paraId="7600B505" w14:textId="77777777" w:rsidR="00035F40" w:rsidRPr="008D7381" w:rsidRDefault="00035F40" w:rsidP="0086443A">
            <w:pPr>
              <w:pStyle w:val="aa"/>
              <w:ind w:rightChars="10" w:right="18"/>
            </w:pPr>
            <w:r w:rsidRPr="008D7381">
              <w:t xml:space="preserve">  Description = 'Power 1'</w:t>
            </w:r>
          </w:p>
          <w:p w14:paraId="142D6D8A" w14:textId="77777777" w:rsidR="00035F40" w:rsidRPr="008D7381" w:rsidRDefault="00035F40" w:rsidP="0086443A">
            <w:pPr>
              <w:pStyle w:val="aa"/>
              <w:ind w:rightChars="10" w:right="18"/>
            </w:pPr>
            <w:r w:rsidRPr="008D7381">
              <w:t xml:space="preserve">  SNMP index = '31'</w:t>
            </w:r>
          </w:p>
          <w:p w14:paraId="2DD01030" w14:textId="77777777" w:rsidR="00035F40" w:rsidRPr="008D7381" w:rsidRDefault="00035F40" w:rsidP="0086443A">
            <w:pPr>
              <w:pStyle w:val="aa"/>
              <w:ind w:rightChars="10" w:right="18"/>
            </w:pPr>
          </w:p>
          <w:p w14:paraId="2209DF1A" w14:textId="77777777" w:rsidR="00035F40" w:rsidRPr="008D7381" w:rsidRDefault="00035F40" w:rsidP="0086443A">
            <w:pPr>
              <w:pStyle w:val="aa"/>
              <w:ind w:rightChars="10" w:right="18"/>
            </w:pPr>
            <w:r w:rsidRPr="008D7381">
              <w:t>IDPROM for slot 12</w:t>
            </w:r>
          </w:p>
          <w:p w14:paraId="6FC09DDE" w14:textId="77777777" w:rsidR="00035F40" w:rsidRPr="008D7381" w:rsidRDefault="00035F40" w:rsidP="0086443A">
            <w:pPr>
              <w:pStyle w:val="aa"/>
              <w:ind w:rightChars="10" w:right="18"/>
            </w:pPr>
            <w:r w:rsidRPr="008D7381">
              <w:t xml:space="preserve">  Name = 'Physical Slot 12'</w:t>
            </w:r>
          </w:p>
          <w:p w14:paraId="4B753B0B" w14:textId="77777777" w:rsidR="00035F40" w:rsidRPr="008D7381" w:rsidRDefault="00035F40" w:rsidP="0086443A">
            <w:pPr>
              <w:pStyle w:val="aa"/>
              <w:ind w:rightChars="10" w:right="18"/>
            </w:pPr>
            <w:r w:rsidRPr="008D7381">
              <w:t xml:space="preserve">  Description = '</w:t>
            </w:r>
            <w:r w:rsidR="00E93CDC">
              <w:t>CommScope</w:t>
            </w:r>
            <w:r w:rsidRPr="008D7381">
              <w:t xml:space="preserve"> Physical Slot 12'</w:t>
            </w:r>
          </w:p>
          <w:p w14:paraId="6B66F653" w14:textId="77777777" w:rsidR="00035F40" w:rsidRPr="008D7381" w:rsidRDefault="00035F40" w:rsidP="0086443A">
            <w:pPr>
              <w:pStyle w:val="aa"/>
              <w:ind w:rightChars="10" w:right="18"/>
            </w:pPr>
            <w:r w:rsidRPr="008D7381">
              <w:t xml:space="preserve">  SNMP index = '32'</w:t>
            </w:r>
          </w:p>
          <w:p w14:paraId="6804CC7B" w14:textId="77777777" w:rsidR="00035F40" w:rsidRPr="008D7381" w:rsidRDefault="00035F40" w:rsidP="0086443A">
            <w:pPr>
              <w:pStyle w:val="aa"/>
              <w:ind w:rightChars="10" w:right="18"/>
            </w:pPr>
          </w:p>
          <w:p w14:paraId="1B256E1E" w14:textId="77777777" w:rsidR="00035F40" w:rsidRPr="008D7381" w:rsidRDefault="00035F40" w:rsidP="0086443A">
            <w:pPr>
              <w:pStyle w:val="aa"/>
              <w:ind w:rightChars="10" w:right="18"/>
            </w:pPr>
            <w:r w:rsidRPr="008D7381">
              <w:t>IDPROM for pmu 2</w:t>
            </w:r>
          </w:p>
          <w:p w14:paraId="05FE29CD" w14:textId="77777777" w:rsidR="00035F40" w:rsidRPr="008D7381" w:rsidRDefault="00035F40" w:rsidP="0086443A">
            <w:pPr>
              <w:pStyle w:val="aa"/>
              <w:ind w:rightChars="10" w:right="18"/>
            </w:pPr>
            <w:r w:rsidRPr="008D7381">
              <w:t xml:space="preserve">  Name = 'Container of Power Module 2'</w:t>
            </w:r>
          </w:p>
          <w:p w14:paraId="02965A18" w14:textId="77777777" w:rsidR="00035F40" w:rsidRPr="008D7381" w:rsidRDefault="00035F40" w:rsidP="0086443A">
            <w:pPr>
              <w:pStyle w:val="aa"/>
              <w:ind w:rightChars="10" w:right="18"/>
            </w:pPr>
            <w:r w:rsidRPr="008D7381">
              <w:t xml:space="preserve">  Description = 'Container of Power Module 2'</w:t>
            </w:r>
          </w:p>
          <w:p w14:paraId="5D0AFC2C" w14:textId="77777777" w:rsidR="00035F40" w:rsidRPr="003B6011" w:rsidRDefault="00035F40" w:rsidP="0086443A">
            <w:pPr>
              <w:pStyle w:val="aa"/>
              <w:ind w:rightChars="10" w:right="18"/>
              <w:rPr>
                <w:b/>
              </w:rPr>
            </w:pPr>
            <w:r w:rsidRPr="008D7381">
              <w:t xml:space="preserve">  SNMP index = '40'</w:t>
            </w:r>
          </w:p>
        </w:tc>
      </w:tr>
    </w:tbl>
    <w:p w14:paraId="0101F817" w14:textId="77777777" w:rsidR="00035F40" w:rsidRPr="003B6011" w:rsidRDefault="00035F40" w:rsidP="00C91FCA">
      <w:pPr>
        <w:wordWrap/>
        <w:ind w:rightChars="10" w:right="18"/>
      </w:pPr>
    </w:p>
    <w:p w14:paraId="43974566" w14:textId="77777777" w:rsidR="00712039" w:rsidRDefault="00712039" w:rsidP="0021019A">
      <w:pPr>
        <w:wordWrap/>
        <w:spacing w:line="360" w:lineRule="auto"/>
        <w:ind w:right="20"/>
        <w:rPr>
          <w:rFonts w:cs="Times New Roman"/>
        </w:rPr>
      </w:pPr>
    </w:p>
    <w:p w14:paraId="1D4E38FE" w14:textId="77777777" w:rsidR="00035F40" w:rsidRDefault="00035F40" w:rsidP="0021019A">
      <w:pPr>
        <w:wordWrap/>
        <w:spacing w:line="360" w:lineRule="auto"/>
        <w:ind w:right="20"/>
        <w:rPr>
          <w:rFonts w:cs="Times New Roman"/>
        </w:rPr>
      </w:pPr>
    </w:p>
    <w:p w14:paraId="5CED2C88" w14:textId="77777777" w:rsidR="00035F40" w:rsidRDefault="00035F40" w:rsidP="0021019A">
      <w:pPr>
        <w:wordWrap/>
        <w:spacing w:line="360" w:lineRule="auto"/>
        <w:ind w:right="20"/>
        <w:rPr>
          <w:rFonts w:cs="Times New Roman"/>
        </w:rPr>
      </w:pPr>
    </w:p>
    <w:p w14:paraId="11D24975" w14:textId="77777777" w:rsidR="00712039" w:rsidRDefault="00712039" w:rsidP="0021019A">
      <w:pPr>
        <w:pStyle w:val="2"/>
        <w:ind w:right="20"/>
      </w:pPr>
      <w:bookmarkStart w:id="620" w:name="_Toc532302899"/>
      <w:bookmarkStart w:id="621" w:name="_Toc280899133"/>
      <w:bookmarkStart w:id="622" w:name="_Toc292809784"/>
      <w:bookmarkStart w:id="623" w:name="_Toc337198354"/>
      <w:bookmarkStart w:id="624" w:name="_Toc354416116"/>
      <w:bookmarkStart w:id="625" w:name="_Toc444694940"/>
      <w:r w:rsidRPr="002F5F3A">
        <w:lastRenderedPageBreak/>
        <w:t>Physical Port Configuration</w:t>
      </w:r>
      <w:bookmarkEnd w:id="620"/>
      <w:bookmarkEnd w:id="621"/>
      <w:bookmarkEnd w:id="622"/>
      <w:bookmarkEnd w:id="623"/>
      <w:bookmarkEnd w:id="624"/>
      <w:bookmarkEnd w:id="625"/>
    </w:p>
    <w:p w14:paraId="4B58BE22" w14:textId="77777777" w:rsidR="00712039" w:rsidRPr="003F43F1" w:rsidRDefault="00712039" w:rsidP="001E0166">
      <w:pPr>
        <w:pStyle w:val="a3"/>
        <w:ind w:left="0" w:right="20"/>
      </w:pPr>
      <w:r>
        <w:t>T</w:t>
      </w:r>
      <w:r w:rsidRPr="003F43F1">
        <w:t>he following commands are used for the configuration of physical ports:</w:t>
      </w:r>
    </w:p>
    <w:p w14:paraId="2682F3C6" w14:textId="77777777" w:rsidR="00712039" w:rsidRDefault="005E40EF" w:rsidP="001E0166">
      <w:pPr>
        <w:pStyle w:val="affff4"/>
        <w:wordWrap/>
        <w:ind w:left="0" w:right="20"/>
      </w:pPr>
      <w:bookmarkStart w:id="626" w:name="_Toc391575172"/>
      <w:r>
        <w:t xml:space="preserve">Table </w:t>
      </w:r>
      <w:r w:rsidR="005832B8">
        <w:fldChar w:fldCharType="begin"/>
      </w:r>
      <w:r>
        <w:instrText xml:space="preserve"> SEQ Table \* ARABIC </w:instrText>
      </w:r>
      <w:r w:rsidR="005832B8">
        <w:fldChar w:fldCharType="separate"/>
      </w:r>
      <w:r>
        <w:rPr>
          <w:noProof/>
        </w:rPr>
        <w:t>30</w:t>
      </w:r>
      <w:r w:rsidR="005832B8">
        <w:rPr>
          <w:noProof/>
        </w:rPr>
        <w:fldChar w:fldCharType="end"/>
      </w:r>
      <w:r>
        <w:t xml:space="preserve"> </w:t>
      </w:r>
      <w:r w:rsidR="00712039" w:rsidRPr="002F5F3A">
        <w:rPr>
          <w:lang w:val="fr-FR"/>
        </w:rPr>
        <w:t>Physical port configuration commands</w:t>
      </w:r>
      <w:bookmarkEnd w:id="626"/>
    </w:p>
    <w:tbl>
      <w:tblPr>
        <w:tblStyle w:val="CLIWide"/>
        <w:tblW w:w="0" w:type="auto"/>
        <w:tblLook w:val="01E0" w:firstRow="1" w:lastRow="1" w:firstColumn="1" w:lastColumn="1" w:noHBand="0" w:noVBand="0"/>
      </w:tblPr>
      <w:tblGrid>
        <w:gridCol w:w="3191"/>
        <w:gridCol w:w="3706"/>
        <w:gridCol w:w="1209"/>
      </w:tblGrid>
      <w:tr w:rsidR="00712039"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2F5F3A" w:rsidRDefault="00712039" w:rsidP="001E0166">
            <w:pPr>
              <w:pStyle w:val="ab"/>
              <w:wordWrap/>
              <w:ind w:right="20"/>
              <w:rPr>
                <w:b w:val="0"/>
              </w:rPr>
            </w:pPr>
            <w:r w:rsidRPr="002F5F3A">
              <w:rPr>
                <w:b w:val="0"/>
              </w:rPr>
              <w:t>Command</w:t>
            </w:r>
          </w:p>
        </w:tc>
        <w:tc>
          <w:tcPr>
            <w:tcW w:w="3706" w:type="dxa"/>
          </w:tcPr>
          <w:p w14:paraId="7B3A30CB" w14:textId="77777777" w:rsidR="00712039" w:rsidRPr="002F5F3A" w:rsidRDefault="00712039" w:rsidP="001E0166">
            <w:pPr>
              <w:pStyle w:val="ab"/>
              <w:wordWrap/>
              <w:ind w:right="20"/>
              <w:rPr>
                <w:b w:val="0"/>
              </w:rPr>
            </w:pPr>
            <w:r w:rsidRPr="002F5F3A">
              <w:rPr>
                <w:b w:val="0"/>
              </w:rPr>
              <w:t>Description</w:t>
            </w:r>
          </w:p>
        </w:tc>
        <w:tc>
          <w:tcPr>
            <w:tcW w:w="1209" w:type="dxa"/>
          </w:tcPr>
          <w:p w14:paraId="026EE099" w14:textId="77777777" w:rsidR="00712039" w:rsidRPr="002F5F3A" w:rsidRDefault="00712039" w:rsidP="001E0166">
            <w:pPr>
              <w:pStyle w:val="ab"/>
              <w:wordWrap/>
              <w:ind w:right="20"/>
              <w:rPr>
                <w:b w:val="0"/>
              </w:rPr>
            </w:pPr>
            <w:r w:rsidRPr="002F5F3A">
              <w:rPr>
                <w:b w:val="0"/>
              </w:rPr>
              <w:t>Mode</w:t>
            </w:r>
          </w:p>
        </w:tc>
      </w:tr>
      <w:tr w:rsidR="00712039" w14:paraId="73D83DE8" w14:textId="77777777" w:rsidTr="002262EF">
        <w:tc>
          <w:tcPr>
            <w:tcW w:w="3191" w:type="dxa"/>
          </w:tcPr>
          <w:p w14:paraId="259F2AC3" w14:textId="77777777" w:rsidR="00712039" w:rsidRDefault="00712039" w:rsidP="001E0166">
            <w:pPr>
              <w:pStyle w:val="aa"/>
              <w:ind w:right="20"/>
              <w:rPr>
                <w:b/>
                <w:bCs/>
              </w:rPr>
            </w:pPr>
            <w:r>
              <w:rPr>
                <w:b/>
                <w:bCs/>
              </w:rPr>
              <w:t>shutdown</w:t>
            </w:r>
          </w:p>
          <w:p w14:paraId="66384CE2" w14:textId="77777777" w:rsidR="00712039" w:rsidRDefault="00712039" w:rsidP="001E0166">
            <w:pPr>
              <w:pStyle w:val="aa"/>
              <w:ind w:right="20"/>
              <w:rPr>
                <w:rFonts w:cs="Times New Roman"/>
              </w:rPr>
            </w:pPr>
            <w:r>
              <w:rPr>
                <w:b/>
                <w:bCs/>
              </w:rPr>
              <w:t>no shutdown</w:t>
            </w:r>
          </w:p>
        </w:tc>
        <w:tc>
          <w:tcPr>
            <w:tcW w:w="3706" w:type="dxa"/>
          </w:tcPr>
          <w:p w14:paraId="18EA7656" w14:textId="77777777" w:rsidR="00712039" w:rsidRDefault="00712039" w:rsidP="001E0166">
            <w:pPr>
              <w:pStyle w:val="a9"/>
              <w:numPr>
                <w:ilvl w:val="0"/>
                <w:numId w:val="10"/>
              </w:numPr>
              <w:wordWrap/>
              <w:spacing w:line="240" w:lineRule="auto"/>
              <w:ind w:left="0" w:right="20" w:firstLine="0"/>
              <w:jc w:val="both"/>
            </w:pPr>
            <w:r w:rsidRPr="002F5F3A">
              <w:t>Disables/enables the physical port</w:t>
            </w:r>
          </w:p>
        </w:tc>
        <w:tc>
          <w:tcPr>
            <w:tcW w:w="1209" w:type="dxa"/>
          </w:tcPr>
          <w:p w14:paraId="75CA7ADC" w14:textId="77777777" w:rsidR="00712039" w:rsidRDefault="00250C37" w:rsidP="001E0166">
            <w:pPr>
              <w:pStyle w:val="aa"/>
              <w:ind w:right="20"/>
            </w:pPr>
            <w:r>
              <w:rPr>
                <w:rFonts w:hint="eastAsia"/>
              </w:rPr>
              <w:t>I</w:t>
            </w:r>
            <w:r w:rsidR="00712039">
              <w:t xml:space="preserve">nterface </w:t>
            </w:r>
          </w:p>
        </w:tc>
      </w:tr>
      <w:tr w:rsidR="00712039" w14:paraId="5EF7CB15" w14:textId="77777777" w:rsidTr="002262EF">
        <w:tc>
          <w:tcPr>
            <w:tcW w:w="3191" w:type="dxa"/>
          </w:tcPr>
          <w:p w14:paraId="49CBF460" w14:textId="77777777" w:rsidR="00712039" w:rsidRDefault="00712039" w:rsidP="001E0166">
            <w:pPr>
              <w:pStyle w:val="a80"/>
              <w:wordWrap/>
              <w:spacing w:line="240" w:lineRule="auto"/>
              <w:ind w:right="20"/>
              <w:jc w:val="both"/>
              <w:rPr>
                <w:b/>
                <w:bCs/>
              </w:rPr>
            </w:pPr>
            <w:r>
              <w:rPr>
                <w:b/>
                <w:bCs/>
              </w:rPr>
              <w:t>auto-negotiation</w:t>
            </w:r>
          </w:p>
          <w:p w14:paraId="306AF3E6" w14:textId="77777777" w:rsidR="00712039" w:rsidRDefault="00712039" w:rsidP="001E0166">
            <w:pPr>
              <w:pStyle w:val="a80"/>
              <w:wordWrap/>
              <w:spacing w:line="240" w:lineRule="auto"/>
              <w:ind w:right="20"/>
              <w:jc w:val="both"/>
              <w:rPr>
                <w:b/>
                <w:bCs/>
              </w:rPr>
            </w:pPr>
            <w:r>
              <w:rPr>
                <w:b/>
                <w:bCs/>
              </w:rPr>
              <w:t>no auto-negotiation</w:t>
            </w:r>
          </w:p>
        </w:tc>
        <w:tc>
          <w:tcPr>
            <w:tcW w:w="3706" w:type="dxa"/>
          </w:tcPr>
          <w:p w14:paraId="121B7D0C" w14:textId="77777777" w:rsidR="00712039" w:rsidRDefault="00712039" w:rsidP="001E0166">
            <w:pPr>
              <w:pStyle w:val="a70"/>
              <w:wordWrap/>
              <w:spacing w:line="240" w:lineRule="auto"/>
              <w:ind w:left="0" w:right="20" w:firstLine="0"/>
              <w:jc w:val="both"/>
            </w:pPr>
            <w:r>
              <w:rPr>
                <w:rFonts w:ascii="Wingdings 2" w:hAnsi="Wingdings 2" w:cs="Wingdings 2"/>
                <w:sz w:val="22"/>
                <w:szCs w:val="22"/>
              </w:rPr>
              <w:t></w:t>
            </w:r>
            <w:r>
              <w:rPr>
                <w:rFonts w:ascii="Times New Roman" w:hAnsi="Times New Roman" w:cs="Times New Roman"/>
                <w:sz w:val="14"/>
                <w:szCs w:val="14"/>
              </w:rPr>
              <w:t>     </w:t>
            </w:r>
            <w:r>
              <w:t>Enable/Disable speed auto-negotiation.</w:t>
            </w:r>
          </w:p>
        </w:tc>
        <w:tc>
          <w:tcPr>
            <w:tcW w:w="1209" w:type="dxa"/>
          </w:tcPr>
          <w:p w14:paraId="4398FB91" w14:textId="77777777" w:rsidR="00712039" w:rsidRDefault="00250C37" w:rsidP="001E0166">
            <w:pPr>
              <w:pStyle w:val="a80"/>
              <w:wordWrap/>
              <w:spacing w:line="240" w:lineRule="auto"/>
              <w:ind w:right="20"/>
              <w:jc w:val="both"/>
            </w:pPr>
            <w:r>
              <w:rPr>
                <w:rFonts w:hint="eastAsia"/>
              </w:rPr>
              <w:t>I</w:t>
            </w:r>
            <w:r w:rsidR="00712039">
              <w:t>nterface</w:t>
            </w:r>
          </w:p>
        </w:tc>
      </w:tr>
      <w:tr w:rsidR="00712039" w14:paraId="34614BC2" w14:textId="77777777" w:rsidTr="002262EF">
        <w:tc>
          <w:tcPr>
            <w:tcW w:w="3191" w:type="dxa"/>
          </w:tcPr>
          <w:p w14:paraId="6336C390" w14:textId="77777777" w:rsidR="00712039" w:rsidRDefault="00712039" w:rsidP="001E0166">
            <w:pPr>
              <w:pStyle w:val="aa"/>
              <w:ind w:right="20"/>
              <w:rPr>
                <w:b/>
                <w:bCs/>
              </w:rPr>
            </w:pPr>
            <w:r>
              <w:rPr>
                <w:b/>
                <w:bCs/>
              </w:rPr>
              <w:t>speed (10|100|1000)</w:t>
            </w:r>
          </w:p>
          <w:p w14:paraId="46F94A79" w14:textId="77777777" w:rsidR="00712039" w:rsidRDefault="00712039" w:rsidP="001E0166">
            <w:pPr>
              <w:pStyle w:val="aa"/>
              <w:ind w:right="20"/>
              <w:rPr>
                <w:b/>
                <w:bCs/>
              </w:rPr>
            </w:pPr>
            <w:r>
              <w:rPr>
                <w:b/>
                <w:bCs/>
              </w:rPr>
              <w:t xml:space="preserve">speed auto </w:t>
            </w:r>
          </w:p>
        </w:tc>
        <w:tc>
          <w:tcPr>
            <w:tcW w:w="3706" w:type="dxa"/>
          </w:tcPr>
          <w:p w14:paraId="64AAD1A8" w14:textId="77777777" w:rsidR="00712039" w:rsidRDefault="00712039" w:rsidP="001E0166">
            <w:pPr>
              <w:pStyle w:val="a9"/>
              <w:numPr>
                <w:ilvl w:val="0"/>
                <w:numId w:val="10"/>
              </w:numPr>
              <w:wordWrap/>
              <w:spacing w:line="240" w:lineRule="auto"/>
              <w:ind w:left="0" w:right="20" w:firstLine="0"/>
              <w:jc w:val="both"/>
              <w:rPr>
                <w:rFonts w:cs="Times New Roman"/>
              </w:rPr>
            </w:pPr>
            <w:r w:rsidRPr="002F5F3A">
              <w:t>Speed setting (Unit: Mbps)</w:t>
            </w:r>
          </w:p>
        </w:tc>
        <w:tc>
          <w:tcPr>
            <w:tcW w:w="1209" w:type="dxa"/>
          </w:tcPr>
          <w:p w14:paraId="083A01BC" w14:textId="77777777" w:rsidR="00712039" w:rsidRDefault="00250C37" w:rsidP="001E0166">
            <w:pPr>
              <w:pStyle w:val="aa"/>
              <w:ind w:right="20"/>
            </w:pPr>
            <w:r>
              <w:rPr>
                <w:rFonts w:hint="eastAsia"/>
              </w:rPr>
              <w:t>I</w:t>
            </w:r>
            <w:r w:rsidR="00712039">
              <w:t>nterface</w:t>
            </w:r>
          </w:p>
        </w:tc>
      </w:tr>
      <w:tr w:rsidR="00712039" w14:paraId="687AE598" w14:textId="77777777" w:rsidTr="002262EF">
        <w:tc>
          <w:tcPr>
            <w:tcW w:w="3191" w:type="dxa"/>
          </w:tcPr>
          <w:p w14:paraId="13A42FBD" w14:textId="77777777" w:rsidR="00712039" w:rsidRDefault="00712039" w:rsidP="001E0166">
            <w:pPr>
              <w:pStyle w:val="aa"/>
              <w:ind w:right="20"/>
              <w:rPr>
                <w:b/>
                <w:bCs/>
              </w:rPr>
            </w:pPr>
            <w:r>
              <w:rPr>
                <w:b/>
                <w:bCs/>
              </w:rPr>
              <w:t>duplex (full-duplex|half-duplex)</w:t>
            </w:r>
          </w:p>
          <w:p w14:paraId="1CC82C78" w14:textId="77777777" w:rsidR="00712039" w:rsidRDefault="00712039" w:rsidP="001E0166">
            <w:pPr>
              <w:pStyle w:val="aa"/>
              <w:ind w:right="20"/>
              <w:rPr>
                <w:b/>
                <w:bCs/>
              </w:rPr>
            </w:pPr>
            <w:r>
              <w:rPr>
                <w:b/>
                <w:bCs/>
              </w:rPr>
              <w:t>duplex auto</w:t>
            </w:r>
          </w:p>
        </w:tc>
        <w:tc>
          <w:tcPr>
            <w:tcW w:w="3706" w:type="dxa"/>
          </w:tcPr>
          <w:p w14:paraId="465EC405" w14:textId="77777777" w:rsidR="00712039" w:rsidRDefault="00712039" w:rsidP="001E0166">
            <w:pPr>
              <w:pStyle w:val="a9"/>
              <w:numPr>
                <w:ilvl w:val="0"/>
                <w:numId w:val="10"/>
              </w:numPr>
              <w:wordWrap/>
              <w:spacing w:line="240" w:lineRule="auto"/>
              <w:ind w:left="0" w:right="20" w:firstLine="0"/>
              <w:jc w:val="both"/>
              <w:rPr>
                <w:rFonts w:cs="Times New Roman"/>
              </w:rPr>
            </w:pPr>
            <w:r w:rsidRPr="002F5F3A">
              <w:t>Duplex mode setting</w:t>
            </w:r>
          </w:p>
        </w:tc>
        <w:tc>
          <w:tcPr>
            <w:tcW w:w="1209" w:type="dxa"/>
          </w:tcPr>
          <w:p w14:paraId="3C92D825" w14:textId="77777777" w:rsidR="00712039" w:rsidRDefault="00250C37" w:rsidP="001E0166">
            <w:pPr>
              <w:pStyle w:val="aa"/>
              <w:ind w:right="20"/>
            </w:pPr>
            <w:r>
              <w:rPr>
                <w:rFonts w:hint="eastAsia"/>
              </w:rPr>
              <w:t>I</w:t>
            </w:r>
            <w:r w:rsidR="00712039">
              <w:t>nterface</w:t>
            </w:r>
          </w:p>
        </w:tc>
      </w:tr>
      <w:tr w:rsidR="00712039" w14:paraId="64E2B346" w14:textId="77777777" w:rsidTr="002262EF">
        <w:tc>
          <w:tcPr>
            <w:tcW w:w="3191" w:type="dxa"/>
          </w:tcPr>
          <w:p w14:paraId="4DC6F679" w14:textId="77777777" w:rsidR="00712039" w:rsidRDefault="002262EF" w:rsidP="001E0166">
            <w:pPr>
              <w:pStyle w:val="aa"/>
              <w:ind w:right="20"/>
              <w:rPr>
                <w:b/>
                <w:bCs/>
              </w:rPr>
            </w:pPr>
            <w:r>
              <w:rPr>
                <w:b/>
                <w:bCs/>
              </w:rPr>
              <w:t>flow</w:t>
            </w:r>
            <w:r w:rsidR="00712039">
              <w:rPr>
                <w:b/>
                <w:bCs/>
              </w:rPr>
              <w:t>control</w:t>
            </w:r>
          </w:p>
          <w:p w14:paraId="64EA5C44" w14:textId="77777777" w:rsidR="00712039" w:rsidRDefault="00712039" w:rsidP="001E0166">
            <w:pPr>
              <w:pStyle w:val="aa"/>
              <w:ind w:right="20"/>
              <w:rPr>
                <w:b/>
                <w:bCs/>
              </w:rPr>
            </w:pPr>
            <w:r>
              <w:rPr>
                <w:b/>
                <w:bCs/>
              </w:rPr>
              <w:t>no flowcontrol</w:t>
            </w:r>
          </w:p>
        </w:tc>
        <w:tc>
          <w:tcPr>
            <w:tcW w:w="3706" w:type="dxa"/>
          </w:tcPr>
          <w:p w14:paraId="0DE29484" w14:textId="77777777" w:rsidR="00712039" w:rsidRDefault="00712039" w:rsidP="001E0166">
            <w:pPr>
              <w:pStyle w:val="a9"/>
              <w:numPr>
                <w:ilvl w:val="0"/>
                <w:numId w:val="10"/>
              </w:numPr>
              <w:wordWrap/>
              <w:spacing w:line="240" w:lineRule="auto"/>
              <w:ind w:left="0" w:right="20" w:firstLine="0"/>
              <w:jc w:val="both"/>
              <w:rPr>
                <w:rFonts w:cs="Times New Roman"/>
              </w:rPr>
            </w:pPr>
            <w:r>
              <w:t xml:space="preserve">Turn </w:t>
            </w:r>
            <w:r w:rsidRPr="002F5F3A">
              <w:t>flow-control On and Off</w:t>
            </w:r>
          </w:p>
        </w:tc>
        <w:tc>
          <w:tcPr>
            <w:tcW w:w="1209" w:type="dxa"/>
          </w:tcPr>
          <w:p w14:paraId="48685070" w14:textId="77777777" w:rsidR="00712039" w:rsidRDefault="00250C37" w:rsidP="001E0166">
            <w:pPr>
              <w:pStyle w:val="aa"/>
              <w:ind w:right="20"/>
            </w:pPr>
            <w:r>
              <w:rPr>
                <w:rFonts w:hint="eastAsia"/>
              </w:rPr>
              <w:t>I</w:t>
            </w:r>
            <w:r w:rsidR="00712039">
              <w:t>nterface</w:t>
            </w:r>
          </w:p>
        </w:tc>
      </w:tr>
      <w:tr w:rsidR="002262EF" w14:paraId="3116FD0D" w14:textId="77777777" w:rsidTr="002262EF">
        <w:tc>
          <w:tcPr>
            <w:tcW w:w="3191" w:type="dxa"/>
            <w:vAlign w:val="top"/>
          </w:tcPr>
          <w:p w14:paraId="6804756B" w14:textId="77777777" w:rsidR="002262EF" w:rsidRPr="003B6011" w:rsidRDefault="002262EF" w:rsidP="001E0166">
            <w:pPr>
              <w:pStyle w:val="aa"/>
              <w:ind w:rightChars="10" w:right="18"/>
              <w:rPr>
                <w:bCs/>
              </w:rPr>
            </w:pPr>
            <w:r w:rsidRPr="002262EF">
              <w:rPr>
                <w:b/>
                <w:bCs/>
              </w:rPr>
              <w:t>carrier-delay</w:t>
            </w:r>
            <w:r w:rsidRPr="003B6011">
              <w:rPr>
                <w:bCs/>
              </w:rPr>
              <w:t xml:space="preserve"> &lt;0-60&gt;</w:t>
            </w:r>
          </w:p>
          <w:p w14:paraId="0E1986C8" w14:textId="77777777" w:rsidR="002262EF" w:rsidRPr="003B6011" w:rsidRDefault="002262EF" w:rsidP="001E0166">
            <w:pPr>
              <w:pStyle w:val="aa"/>
              <w:ind w:rightChars="10" w:right="18"/>
              <w:rPr>
                <w:bCs/>
              </w:rPr>
            </w:pPr>
            <w:r w:rsidRPr="002262EF">
              <w:rPr>
                <w:b/>
                <w:bCs/>
              </w:rPr>
              <w:t>carrier-delay msec</w:t>
            </w:r>
            <w:r w:rsidRPr="003B6011">
              <w:rPr>
                <w:bCs/>
              </w:rPr>
              <w:t xml:space="preserve"> &lt;0-1000&gt;</w:t>
            </w:r>
          </w:p>
        </w:tc>
        <w:tc>
          <w:tcPr>
            <w:tcW w:w="3706" w:type="dxa"/>
            <w:vAlign w:val="top"/>
          </w:tcPr>
          <w:p w14:paraId="04545245" w14:textId="77777777" w:rsidR="002262EF" w:rsidRPr="003B6011" w:rsidRDefault="007C70F8" w:rsidP="001E0166">
            <w:pPr>
              <w:pStyle w:val="a9"/>
              <w:numPr>
                <w:ilvl w:val="0"/>
                <w:numId w:val="10"/>
              </w:numPr>
              <w:wordWrap/>
              <w:spacing w:line="240" w:lineRule="auto"/>
              <w:ind w:left="0" w:rightChars="10" w:right="18"/>
            </w:pPr>
            <w:r>
              <w:t xml:space="preserve">Configure </w:t>
            </w:r>
            <w:r w:rsidR="002262EF" w:rsidRPr="003B6011">
              <w:t>Carrier-delay</w:t>
            </w:r>
            <w:r>
              <w:t xml:space="preserve"> with the unit of</w:t>
            </w:r>
            <w:r w:rsidR="002262EF" w:rsidRPr="003B6011">
              <w:t xml:space="preserve"> sec</w:t>
            </w:r>
            <w:r>
              <w:t>ond</w:t>
            </w:r>
            <w:r w:rsidR="002262EF" w:rsidRPr="003B6011">
              <w:t xml:space="preserve"> </w:t>
            </w:r>
            <w:r>
              <w:rPr>
                <w:rFonts w:hint="eastAsia"/>
              </w:rPr>
              <w:t>a</w:t>
            </w:r>
            <w:r>
              <w:t>nd milli second.</w:t>
            </w:r>
          </w:p>
        </w:tc>
        <w:tc>
          <w:tcPr>
            <w:tcW w:w="1209" w:type="dxa"/>
            <w:vAlign w:val="top"/>
          </w:tcPr>
          <w:p w14:paraId="31E4C99B" w14:textId="77777777" w:rsidR="002262EF" w:rsidRPr="003B6011" w:rsidRDefault="002262EF" w:rsidP="001E0166">
            <w:pPr>
              <w:pStyle w:val="aa"/>
              <w:ind w:rightChars="10" w:right="18"/>
            </w:pPr>
            <w:r w:rsidRPr="003B6011">
              <w:t>Interface</w:t>
            </w:r>
          </w:p>
        </w:tc>
      </w:tr>
    </w:tbl>
    <w:p w14:paraId="59F6A8F9" w14:textId="77777777" w:rsidR="00712039" w:rsidRDefault="00712039" w:rsidP="001E0166">
      <w:pPr>
        <w:pStyle w:val="3"/>
        <w:ind w:left="0" w:right="20"/>
      </w:pPr>
      <w:bookmarkStart w:id="627" w:name="_Toc532302900"/>
      <w:bookmarkStart w:id="628" w:name="_Toc198607485"/>
      <w:bookmarkStart w:id="629" w:name="_Toc363228306"/>
      <w:bookmarkStart w:id="630" w:name="_Toc444694941"/>
      <w:r>
        <w:t>Shutdown</w:t>
      </w:r>
      <w:bookmarkEnd w:id="627"/>
      <w:bookmarkEnd w:id="628"/>
      <w:bookmarkEnd w:id="629"/>
      <w:bookmarkEnd w:id="630"/>
    </w:p>
    <w:p w14:paraId="66BD3CB6" w14:textId="77777777" w:rsidR="00712039" w:rsidRDefault="00712039" w:rsidP="001E0166">
      <w:pPr>
        <w:pStyle w:val="a3"/>
        <w:ind w:left="0" w:right="20"/>
      </w:pPr>
      <w:r w:rsidRPr="0074263D">
        <w:t>This command is to disable the physical port. To check the shutdown status of the physical port, use the show interface command.</w:t>
      </w:r>
    </w:p>
    <w:tbl>
      <w:tblPr>
        <w:tblStyle w:val="48"/>
        <w:tblW w:w="0" w:type="auto"/>
        <w:tblLook w:val="0000" w:firstRow="0" w:lastRow="0" w:firstColumn="0" w:lastColumn="0" w:noHBand="0" w:noVBand="0"/>
      </w:tblPr>
      <w:tblGrid>
        <w:gridCol w:w="8261"/>
      </w:tblGrid>
      <w:tr w:rsidR="00712039" w14:paraId="1A0A79BC" w14:textId="77777777" w:rsidTr="006D09B4">
        <w:tc>
          <w:tcPr>
            <w:tcW w:w="8820" w:type="dxa"/>
          </w:tcPr>
          <w:p w14:paraId="04CEED4F" w14:textId="77777777" w:rsidR="002648CB" w:rsidRPr="003B6011" w:rsidRDefault="002648CB" w:rsidP="001E0166">
            <w:pPr>
              <w:pStyle w:val="aa"/>
              <w:ind w:rightChars="10" w:right="18"/>
            </w:pPr>
            <w:r w:rsidRPr="003B6011">
              <w:t xml:space="preserve">Switch # </w:t>
            </w:r>
            <w:r w:rsidRPr="003B6011">
              <w:rPr>
                <w:b/>
              </w:rPr>
              <w:t>configure terminal</w:t>
            </w:r>
            <w:r w:rsidRPr="003B6011">
              <w:t xml:space="preserve"> </w:t>
            </w:r>
          </w:p>
          <w:p w14:paraId="1172A55A" w14:textId="77777777" w:rsidR="002648CB" w:rsidRPr="003B6011" w:rsidRDefault="002648CB" w:rsidP="001E0166">
            <w:pPr>
              <w:pStyle w:val="aa"/>
              <w:ind w:rightChars="10" w:right="18"/>
            </w:pPr>
            <w:r w:rsidRPr="003B6011">
              <w:t>Enter configuration commands, one per line.  End with CNTL/Z.</w:t>
            </w:r>
          </w:p>
          <w:p w14:paraId="763E2344" w14:textId="77777777" w:rsidR="002648CB" w:rsidRPr="003B6011" w:rsidRDefault="002648CB" w:rsidP="001E0166">
            <w:pPr>
              <w:pStyle w:val="aa"/>
              <w:ind w:rightChars="10" w:right="18"/>
            </w:pPr>
            <w:r>
              <w:t>Switch(config)#</w:t>
            </w:r>
            <w:r w:rsidRPr="003B6011">
              <w:t xml:space="preserve"> </w:t>
            </w:r>
            <w:r w:rsidRPr="003B6011">
              <w:rPr>
                <w:b/>
              </w:rPr>
              <w:t xml:space="preserve">interface </w:t>
            </w:r>
            <w:r w:rsidRPr="00C83A1A">
              <w:rPr>
                <w:b/>
              </w:rPr>
              <w:t>TenGigabitEthernet</w:t>
            </w:r>
            <w:r>
              <w:rPr>
                <w:b/>
              </w:rPr>
              <w:t xml:space="preserve"> 7</w:t>
            </w:r>
            <w:r w:rsidRPr="003B6011">
              <w:rPr>
                <w:b/>
              </w:rPr>
              <w:t>/1</w:t>
            </w:r>
          </w:p>
          <w:p w14:paraId="48DBE309" w14:textId="77777777" w:rsidR="002648CB" w:rsidRPr="003B6011" w:rsidRDefault="002648CB" w:rsidP="001E0166">
            <w:pPr>
              <w:pStyle w:val="aa"/>
              <w:ind w:rightChars="10" w:right="18"/>
            </w:pPr>
            <w:r w:rsidRPr="003B6011">
              <w:t>Switch (config-if-</w:t>
            </w:r>
            <w:r w:rsidRPr="00C83A1A">
              <w:t>TenGi7/1</w:t>
            </w:r>
            <w:r w:rsidRPr="003B6011">
              <w:t xml:space="preserve">)# </w:t>
            </w:r>
            <w:r w:rsidRPr="003B6011">
              <w:rPr>
                <w:b/>
              </w:rPr>
              <w:t>shutdown</w:t>
            </w:r>
            <w:r w:rsidRPr="003B6011">
              <w:t xml:space="preserve">         &lt;- disable port</w:t>
            </w:r>
          </w:p>
          <w:p w14:paraId="36A1A983" w14:textId="77777777" w:rsidR="002648CB" w:rsidRPr="003B6011" w:rsidRDefault="002648CB" w:rsidP="001E0166">
            <w:pPr>
              <w:pStyle w:val="aa"/>
              <w:ind w:rightChars="10" w:right="18"/>
            </w:pPr>
            <w:r w:rsidRPr="003B6011">
              <w:t>Switch (config-if-</w:t>
            </w:r>
            <w:r w:rsidRPr="00C83A1A">
              <w:t>TenGi7/1</w:t>
            </w:r>
            <w:r w:rsidRPr="003B6011">
              <w:rPr>
                <w:b/>
              </w:rPr>
              <w:t>no shutdown</w:t>
            </w:r>
            <w:r w:rsidRPr="003B6011">
              <w:t xml:space="preserve">      &lt;- enable port</w:t>
            </w:r>
          </w:p>
          <w:p w14:paraId="72F0C6E0" w14:textId="77777777" w:rsidR="00712039" w:rsidRDefault="002648CB" w:rsidP="001E0166">
            <w:pPr>
              <w:wordWrap/>
              <w:spacing w:line="360" w:lineRule="auto"/>
              <w:ind w:right="20"/>
              <w:rPr>
                <w:rFonts w:cs="Times New Roman"/>
              </w:rPr>
            </w:pPr>
            <w:r w:rsidRPr="003B6011">
              <w:t>Switch (config-if-</w:t>
            </w:r>
            <w:r w:rsidRPr="00C83A1A">
              <w:t>TenGi7/1</w:t>
            </w:r>
            <w:r w:rsidRPr="003B6011">
              <w:t>)#</w:t>
            </w:r>
          </w:p>
        </w:tc>
      </w:tr>
    </w:tbl>
    <w:p w14:paraId="1EECEC9A" w14:textId="77777777" w:rsidR="00712039" w:rsidRDefault="00712039" w:rsidP="001E0166">
      <w:pPr>
        <w:pStyle w:val="3"/>
        <w:ind w:left="0" w:right="20"/>
      </w:pPr>
      <w:bookmarkStart w:id="631" w:name="_Toc198607487"/>
      <w:bookmarkStart w:id="632" w:name="_Toc363228308"/>
      <w:bookmarkStart w:id="633" w:name="_Toc444694942"/>
      <w:r>
        <w:t>Speed an</w:t>
      </w:r>
      <w:r w:rsidR="005B15D5">
        <w:rPr>
          <w:rFonts w:hint="eastAsia"/>
        </w:rPr>
        <w:t>d</w:t>
      </w:r>
      <w:r>
        <w:t xml:space="preserve"> duplex</w:t>
      </w:r>
      <w:bookmarkEnd w:id="631"/>
      <w:bookmarkEnd w:id="632"/>
      <w:bookmarkEnd w:id="633"/>
    </w:p>
    <w:p w14:paraId="023D987B" w14:textId="77777777" w:rsidR="00712039" w:rsidRPr="0074263D" w:rsidRDefault="00712039" w:rsidP="001E0166">
      <w:pPr>
        <w:pStyle w:val="a3"/>
        <w:ind w:left="0" w:right="20"/>
      </w:pPr>
      <w:r w:rsidRPr="0074263D">
        <w:t xml:space="preserve">The speed options supported in each interface of </w:t>
      </w:r>
      <w:r w:rsidR="00094318">
        <w:t>C9500</w:t>
      </w:r>
      <w:r w:rsidRPr="0074263D">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Default="00712039" w:rsidP="005E42DB">
            <w:pPr>
              <w:pStyle w:val="aa"/>
              <w:ind w:right="20"/>
              <w:rPr>
                <w:b/>
                <w:bCs/>
              </w:rPr>
            </w:pPr>
            <w:r>
              <w:rPr>
                <w:b/>
                <w:bCs/>
              </w:rPr>
              <w:t>Type</w:t>
            </w:r>
          </w:p>
        </w:tc>
        <w:tc>
          <w:tcPr>
            <w:tcW w:w="1811" w:type="dxa"/>
          </w:tcPr>
          <w:p w14:paraId="3705B3F3" w14:textId="77777777" w:rsidR="00712039" w:rsidRDefault="00712039" w:rsidP="005E42DB">
            <w:pPr>
              <w:pStyle w:val="aa"/>
              <w:ind w:right="20"/>
              <w:rPr>
                <w:b/>
                <w:bCs/>
              </w:rPr>
            </w:pPr>
            <w:r>
              <w:rPr>
                <w:b/>
                <w:bCs/>
              </w:rPr>
              <w:t>auto-negotiation</w:t>
            </w:r>
          </w:p>
        </w:tc>
        <w:tc>
          <w:tcPr>
            <w:tcW w:w="1811" w:type="dxa"/>
          </w:tcPr>
          <w:p w14:paraId="70D54CB0" w14:textId="77777777" w:rsidR="00712039" w:rsidRDefault="00712039" w:rsidP="005E42DB">
            <w:pPr>
              <w:pStyle w:val="aa"/>
              <w:ind w:right="20"/>
              <w:rPr>
                <w:b/>
                <w:bCs/>
              </w:rPr>
            </w:pPr>
            <w:r>
              <w:rPr>
                <w:b/>
                <w:bCs/>
              </w:rPr>
              <w:t>speed</w:t>
            </w:r>
          </w:p>
        </w:tc>
        <w:tc>
          <w:tcPr>
            <w:tcW w:w="1630" w:type="dxa"/>
          </w:tcPr>
          <w:p w14:paraId="41EBECDB" w14:textId="77777777" w:rsidR="00712039" w:rsidRDefault="00017E8E" w:rsidP="005E42DB">
            <w:pPr>
              <w:pStyle w:val="aa"/>
              <w:ind w:right="20"/>
              <w:rPr>
                <w:b/>
                <w:bCs/>
              </w:rPr>
            </w:pPr>
            <w:r>
              <w:rPr>
                <w:b/>
                <w:bCs/>
              </w:rPr>
              <w:t>D</w:t>
            </w:r>
            <w:r w:rsidR="00712039">
              <w:rPr>
                <w:b/>
                <w:bCs/>
              </w:rPr>
              <w:t>uplex</w:t>
            </w:r>
          </w:p>
        </w:tc>
      </w:tr>
      <w:tr w:rsidR="00712039" w14:paraId="3B4D0B29" w14:textId="77777777" w:rsidTr="005E42DB">
        <w:trPr>
          <w:trHeight w:val="260"/>
        </w:trPr>
        <w:tc>
          <w:tcPr>
            <w:tcW w:w="1630" w:type="dxa"/>
            <w:vMerge w:val="restart"/>
          </w:tcPr>
          <w:p w14:paraId="44069751" w14:textId="77777777" w:rsidR="00712039" w:rsidRDefault="00712039" w:rsidP="005E42DB">
            <w:pPr>
              <w:pStyle w:val="aa"/>
              <w:ind w:right="20"/>
            </w:pPr>
            <w:r>
              <w:t>1000Base-X</w:t>
            </w:r>
          </w:p>
        </w:tc>
        <w:tc>
          <w:tcPr>
            <w:tcW w:w="1811" w:type="dxa"/>
            <w:vAlign w:val="bottom"/>
          </w:tcPr>
          <w:p w14:paraId="4BE7C8D4" w14:textId="77777777" w:rsidR="00712039" w:rsidRDefault="00712039" w:rsidP="005E42DB">
            <w:pPr>
              <w:pStyle w:val="aa"/>
              <w:ind w:right="20"/>
            </w:pPr>
            <w:r>
              <w:rPr>
                <w:rFonts w:hint="eastAsia"/>
              </w:rPr>
              <w:t>o</w:t>
            </w:r>
            <w:r>
              <w:t>n</w:t>
            </w:r>
          </w:p>
        </w:tc>
        <w:tc>
          <w:tcPr>
            <w:tcW w:w="1811" w:type="dxa"/>
            <w:vAlign w:val="bottom"/>
          </w:tcPr>
          <w:p w14:paraId="16105505" w14:textId="77777777" w:rsidR="00712039" w:rsidRDefault="00712039" w:rsidP="005E42DB">
            <w:pPr>
              <w:pStyle w:val="aa"/>
              <w:ind w:right="20"/>
            </w:pPr>
            <w:r>
              <w:t>1000</w:t>
            </w:r>
          </w:p>
        </w:tc>
        <w:tc>
          <w:tcPr>
            <w:tcW w:w="1630" w:type="dxa"/>
            <w:vAlign w:val="bottom"/>
          </w:tcPr>
          <w:p w14:paraId="0B9A58CB" w14:textId="77777777" w:rsidR="00712039" w:rsidRDefault="00017E8E" w:rsidP="005E42DB">
            <w:pPr>
              <w:pStyle w:val="aa"/>
              <w:ind w:right="20"/>
            </w:pPr>
            <w:r>
              <w:t>F</w:t>
            </w:r>
            <w:r w:rsidR="00712039">
              <w:t>ull</w:t>
            </w:r>
          </w:p>
        </w:tc>
      </w:tr>
      <w:tr w:rsidR="00712039" w14:paraId="1A363CFD" w14:textId="77777777" w:rsidTr="005E42DB">
        <w:trPr>
          <w:trHeight w:val="233"/>
        </w:trPr>
        <w:tc>
          <w:tcPr>
            <w:tcW w:w="1630" w:type="dxa"/>
            <w:vMerge/>
          </w:tcPr>
          <w:p w14:paraId="15B1EC34" w14:textId="77777777" w:rsidR="00712039" w:rsidRDefault="00712039" w:rsidP="005E42DB">
            <w:pPr>
              <w:pStyle w:val="aa"/>
              <w:ind w:right="20"/>
              <w:rPr>
                <w:rFonts w:cs="Times New Roman"/>
              </w:rPr>
            </w:pPr>
          </w:p>
        </w:tc>
        <w:tc>
          <w:tcPr>
            <w:tcW w:w="1811" w:type="dxa"/>
            <w:vAlign w:val="bottom"/>
          </w:tcPr>
          <w:p w14:paraId="65BF453B" w14:textId="77777777" w:rsidR="00712039" w:rsidRDefault="00712039" w:rsidP="005E42DB">
            <w:pPr>
              <w:pStyle w:val="aa"/>
              <w:ind w:right="20"/>
            </w:pPr>
            <w:r>
              <w:rPr>
                <w:rFonts w:hint="eastAsia"/>
              </w:rPr>
              <w:t>o</w:t>
            </w:r>
            <w:r>
              <w:t>ff</w:t>
            </w:r>
          </w:p>
        </w:tc>
        <w:tc>
          <w:tcPr>
            <w:tcW w:w="1811" w:type="dxa"/>
            <w:vAlign w:val="bottom"/>
          </w:tcPr>
          <w:p w14:paraId="75CFC711" w14:textId="77777777" w:rsidR="00712039" w:rsidRDefault="00712039" w:rsidP="005E42DB">
            <w:pPr>
              <w:pStyle w:val="aa"/>
              <w:ind w:right="20"/>
            </w:pPr>
            <w:r>
              <w:t>1000</w:t>
            </w:r>
          </w:p>
        </w:tc>
        <w:tc>
          <w:tcPr>
            <w:tcW w:w="1630" w:type="dxa"/>
            <w:vAlign w:val="bottom"/>
          </w:tcPr>
          <w:p w14:paraId="3F14C0D3" w14:textId="77777777" w:rsidR="00712039" w:rsidRDefault="00017E8E" w:rsidP="005E42DB">
            <w:pPr>
              <w:pStyle w:val="aa"/>
              <w:ind w:right="20"/>
            </w:pPr>
            <w:r>
              <w:t>F</w:t>
            </w:r>
            <w:r w:rsidR="00712039">
              <w:t>ull</w:t>
            </w:r>
          </w:p>
        </w:tc>
      </w:tr>
      <w:tr w:rsidR="00712039" w14:paraId="4EA6781D" w14:textId="77777777" w:rsidTr="005E42DB">
        <w:trPr>
          <w:trHeight w:val="43"/>
        </w:trPr>
        <w:tc>
          <w:tcPr>
            <w:tcW w:w="1630" w:type="dxa"/>
          </w:tcPr>
          <w:p w14:paraId="2DCE83B0" w14:textId="77777777" w:rsidR="00712039" w:rsidRDefault="00712039" w:rsidP="005E42DB">
            <w:pPr>
              <w:pStyle w:val="aa"/>
              <w:ind w:right="20"/>
              <w:rPr>
                <w:rFonts w:cs="Times New Roman"/>
              </w:rPr>
            </w:pPr>
            <w:r>
              <w:rPr>
                <w:rFonts w:cs="Times New Roman" w:hint="eastAsia"/>
              </w:rPr>
              <w:t>10GBase-X</w:t>
            </w:r>
          </w:p>
        </w:tc>
        <w:tc>
          <w:tcPr>
            <w:tcW w:w="1811" w:type="dxa"/>
            <w:vAlign w:val="bottom"/>
          </w:tcPr>
          <w:p w14:paraId="669EBF3E" w14:textId="77777777" w:rsidR="00712039" w:rsidRDefault="00712039" w:rsidP="005E42DB">
            <w:pPr>
              <w:pStyle w:val="aa"/>
              <w:ind w:right="20"/>
            </w:pPr>
            <w:r>
              <w:rPr>
                <w:rFonts w:hint="eastAsia"/>
              </w:rPr>
              <w:t>off</w:t>
            </w:r>
          </w:p>
        </w:tc>
        <w:tc>
          <w:tcPr>
            <w:tcW w:w="1811" w:type="dxa"/>
            <w:vAlign w:val="bottom"/>
          </w:tcPr>
          <w:p w14:paraId="731B9239" w14:textId="77777777" w:rsidR="00712039" w:rsidRDefault="00712039" w:rsidP="005E42DB">
            <w:pPr>
              <w:pStyle w:val="aa"/>
              <w:ind w:right="20"/>
            </w:pPr>
            <w:r>
              <w:rPr>
                <w:rFonts w:hint="eastAsia"/>
              </w:rPr>
              <w:t>10000</w:t>
            </w:r>
          </w:p>
        </w:tc>
        <w:tc>
          <w:tcPr>
            <w:tcW w:w="1630" w:type="dxa"/>
            <w:vAlign w:val="bottom"/>
          </w:tcPr>
          <w:p w14:paraId="03C599B5" w14:textId="77777777" w:rsidR="00712039" w:rsidRDefault="00017E8E" w:rsidP="005E42DB">
            <w:pPr>
              <w:pStyle w:val="aa"/>
              <w:ind w:right="20"/>
            </w:pPr>
            <w:r>
              <w:t>F</w:t>
            </w:r>
            <w:r w:rsidR="00712039">
              <w:rPr>
                <w:rFonts w:hint="eastAsia"/>
              </w:rPr>
              <w:t>ull</w:t>
            </w:r>
          </w:p>
        </w:tc>
      </w:tr>
    </w:tbl>
    <w:p w14:paraId="635AD5B0" w14:textId="77777777" w:rsidR="00712039" w:rsidRPr="0074263D" w:rsidRDefault="00712039" w:rsidP="001E0166">
      <w:pPr>
        <w:pStyle w:val="a3"/>
        <w:ind w:left="0" w:right="20"/>
      </w:pPr>
      <w:r w:rsidRPr="0074263D">
        <w:t>When configuring speed or duplex, note the following:</w:t>
      </w:r>
    </w:p>
    <w:p w14:paraId="2EC4A305" w14:textId="77777777" w:rsidR="00712039" w:rsidRDefault="00CA7A0D" w:rsidP="001E0166">
      <w:pPr>
        <w:pStyle w:val="Randomlist"/>
        <w:tabs>
          <w:tab w:val="clear" w:pos="3968"/>
          <w:tab w:val="num" w:pos="1980"/>
          <w:tab w:val="num" w:pos="3320"/>
        </w:tabs>
        <w:ind w:left="0" w:right="20" w:hanging="403"/>
      </w:pPr>
      <w:r>
        <w:t>In case of 1000Base-</w:t>
      </w:r>
      <w:r w:rsidR="00017E8E">
        <w:t>X</w:t>
      </w:r>
      <w:r>
        <w:t xml:space="preserve">, speed </w:t>
      </w:r>
      <w:r w:rsidRPr="00335912">
        <w:rPr>
          <w:rFonts w:hint="eastAsia"/>
        </w:rPr>
        <w:t>c</w:t>
      </w:r>
      <w:r w:rsidRPr="00335912">
        <w:t xml:space="preserve">onfiguration is not available. But </w:t>
      </w:r>
      <w:r>
        <w:t xml:space="preserve">auto-negotiation can be configured as either on or off. When </w:t>
      </w:r>
      <w:r w:rsidR="00712039">
        <w:t>auto-negotiation</w:t>
      </w:r>
      <w:r>
        <w:t xml:space="preserve"> is set to</w:t>
      </w:r>
      <w:r w:rsidR="00712039">
        <w:t xml:space="preserve"> </w:t>
      </w:r>
      <w:r>
        <w:t>“</w:t>
      </w:r>
      <w:r w:rsidR="00712039">
        <w:t>on</w:t>
      </w:r>
      <w:r>
        <w:t>”</w:t>
      </w:r>
      <w:r>
        <w:t xml:space="preserve"> if any one optic cable is disconnected, both end will detect the disconnection. </w:t>
      </w:r>
      <w:r w:rsidR="00712039">
        <w:t xml:space="preserve">(remote fault </w:t>
      </w:r>
      <w:r w:rsidRPr="00335912">
        <w:rPr>
          <w:rFonts w:hint="eastAsia"/>
        </w:rPr>
        <w:t>d</w:t>
      </w:r>
      <w:r w:rsidRPr="00335912">
        <w:t>etection</w:t>
      </w:r>
      <w:r w:rsidR="00712039">
        <w:t>)</w:t>
      </w:r>
    </w:p>
    <w:p w14:paraId="48AEC7BD" w14:textId="77777777" w:rsidR="00712039" w:rsidRDefault="00CA7A0D" w:rsidP="001E0166">
      <w:pPr>
        <w:pStyle w:val="Randomlist"/>
        <w:tabs>
          <w:tab w:val="clear" w:pos="3968"/>
          <w:tab w:val="num" w:pos="1980"/>
          <w:tab w:val="num" w:pos="3320"/>
        </w:tabs>
        <w:ind w:left="0" w:right="20" w:hanging="403"/>
      </w:pPr>
      <w:r>
        <w:rPr>
          <w:rFonts w:hint="eastAsia"/>
        </w:rPr>
        <w:t xml:space="preserve">If both ends support </w:t>
      </w:r>
      <w:r w:rsidR="00712039">
        <w:rPr>
          <w:rFonts w:hint="eastAsia"/>
        </w:rPr>
        <w:t>auto-negotiation,</w:t>
      </w:r>
      <w:r>
        <w:t xml:space="preserve"> we recommend</w:t>
      </w:r>
      <w:r w:rsidR="00712039">
        <w:rPr>
          <w:rFonts w:hint="eastAsia"/>
        </w:rPr>
        <w:t xml:space="preserve"> auto-</w:t>
      </w:r>
      <w:r w:rsidR="005C0BAC">
        <w:rPr>
          <w:rFonts w:hint="eastAsia"/>
        </w:rPr>
        <w:t>negotiation</w:t>
      </w:r>
      <w:r>
        <w:t xml:space="preserve">. </w:t>
      </w:r>
      <w:r w:rsidR="005C0BAC">
        <w:rPr>
          <w:rFonts w:hint="eastAsia"/>
        </w:rPr>
        <w:t>H</w:t>
      </w:r>
      <w:r w:rsidR="005C0BAC">
        <w:t xml:space="preserve">owever, either end of the link does not support </w:t>
      </w:r>
      <w:r w:rsidR="005C0BAC">
        <w:rPr>
          <w:rFonts w:hint="eastAsia"/>
        </w:rPr>
        <w:t>auto-negotiation</w:t>
      </w:r>
      <w:r w:rsidR="005C0BAC">
        <w:t xml:space="preserve"> mode then you should operate them as </w:t>
      </w:r>
      <w:r w:rsidR="00712039">
        <w:rPr>
          <w:rFonts w:hint="eastAsia"/>
        </w:rPr>
        <w:t>manual</w:t>
      </w:r>
      <w:r w:rsidR="005C0BAC">
        <w:rPr>
          <w:rFonts w:hint="eastAsia"/>
        </w:rPr>
        <w:t xml:space="preserve"> mode at both ends</w:t>
      </w:r>
      <w:r w:rsidR="00712039">
        <w:rPr>
          <w:rFonts w:hint="eastAsia"/>
        </w:rPr>
        <w:t>.</w:t>
      </w:r>
    </w:p>
    <w:p w14:paraId="74317E17" w14:textId="77777777" w:rsidR="00DD399F" w:rsidRPr="00536429" w:rsidRDefault="00DD399F" w:rsidP="004B101E">
      <w:pPr>
        <w:pStyle w:val="3"/>
        <w:ind w:left="0" w:rightChars="10" w:right="18" w:firstLine="1"/>
      </w:pPr>
      <w:bookmarkStart w:id="634" w:name="_Toc444694943"/>
      <w:r w:rsidRPr="00536429">
        <w:t>Uplink Line Speed setting</w:t>
      </w:r>
      <w:bookmarkEnd w:id="634"/>
    </w:p>
    <w:p w14:paraId="29BF2FCB" w14:textId="77777777" w:rsidR="00500EE1" w:rsidRPr="00536429" w:rsidRDefault="00094318" w:rsidP="004B101E">
      <w:pPr>
        <w:wordWrap/>
        <w:ind w:rightChars="10" w:right="18" w:firstLine="1"/>
        <w:rPr>
          <w:rFonts w:ascii="Arial" w:eastAsia="맑은 고딕" w:cs="굴림"/>
          <w:noProof/>
        </w:rPr>
      </w:pPr>
      <w:r w:rsidRPr="00536429">
        <w:rPr>
          <w:rFonts w:ascii="Arial" w:eastAsia="맑은 고딕" w:cs="굴림"/>
          <w:noProof/>
        </w:rPr>
        <w:t>LIM</w:t>
      </w:r>
      <w:r w:rsidR="00500EE1" w:rsidRPr="00536429">
        <w:rPr>
          <w:rFonts w:ascii="Arial" w:eastAsia="맑은 고딕" w:cs="굴림"/>
          <w:noProof/>
        </w:rPr>
        <w:t xml:space="preserve">-8X+ card, which takes care of uplink interface in a </w:t>
      </w:r>
      <w:r w:rsidRPr="00536429">
        <w:rPr>
          <w:rFonts w:ascii="Arial" w:eastAsia="맑은 고딕" w:cs="굴림"/>
          <w:noProof/>
        </w:rPr>
        <w:t>C9500</w:t>
      </w:r>
      <w:r w:rsidR="00500EE1" w:rsidRPr="00536429">
        <w:rPr>
          <w:rFonts w:ascii="Arial" w:eastAsia="맑은 고딕" w:cs="굴림"/>
          <w:noProof/>
        </w:rPr>
        <w:t xml:space="preserve"> system, can support either 1Gbps</w:t>
      </w:r>
      <w:r w:rsidR="00500EE1" w:rsidRPr="00536429">
        <w:rPr>
          <w:rFonts w:ascii="Arial" w:eastAsia="맑은 고딕" w:cs="굴림" w:hint="eastAsia"/>
          <w:noProof/>
        </w:rPr>
        <w:t xml:space="preserve"> or </w:t>
      </w:r>
      <w:r w:rsidR="00500EE1" w:rsidRPr="00536429">
        <w:rPr>
          <w:rFonts w:ascii="Arial" w:eastAsia="맑은 고딕" w:cs="굴림"/>
          <w:noProof/>
        </w:rPr>
        <w:t xml:space="preserve">10 Gbps transmission speed. The actual speed of any port is determined by two factors; its position in a card and the optic module to be plugged in. Eight ports are available on a </w:t>
      </w:r>
      <w:r w:rsidRPr="00536429">
        <w:rPr>
          <w:rFonts w:ascii="Arial" w:eastAsia="맑은 고딕" w:cs="굴림"/>
          <w:noProof/>
        </w:rPr>
        <w:t>LIM</w:t>
      </w:r>
      <w:r w:rsidR="00500EE1" w:rsidRPr="00536429">
        <w:rPr>
          <w:rFonts w:ascii="Arial" w:eastAsia="맑은 고딕" w:cs="굴림"/>
          <w:noProof/>
        </w:rPr>
        <w:t xml:space="preserve">-8X+ card but not all of them can support 1Gbps speed. Only the second half of the eight, i.e. from port #5 to </w:t>
      </w:r>
      <w:r w:rsidR="00017E8E">
        <w:rPr>
          <w:rFonts w:ascii="Arial" w:eastAsia="맑은 고딕" w:cs="굴림"/>
          <w:noProof/>
        </w:rPr>
        <w:t>#</w:t>
      </w:r>
      <w:r w:rsidR="00500EE1" w:rsidRPr="00536429">
        <w:rPr>
          <w:rFonts w:ascii="Arial" w:eastAsia="맑은 고딕" w:cs="굴림"/>
          <w:noProof/>
        </w:rPr>
        <w:t xml:space="preserve">8, can. </w:t>
      </w:r>
    </w:p>
    <w:p w14:paraId="269946E7" w14:textId="77777777" w:rsidR="00DD399F" w:rsidRPr="00536429" w:rsidRDefault="00DD399F" w:rsidP="004B101E">
      <w:pPr>
        <w:wordWrap/>
        <w:ind w:rightChars="10" w:right="18" w:firstLine="1"/>
      </w:pPr>
    </w:p>
    <w:tbl>
      <w:tblPr>
        <w:tblStyle w:val="af9"/>
        <w:tblW w:w="0" w:type="auto"/>
        <w:tblInd w:w="1754" w:type="dxa"/>
        <w:tblLook w:val="04A0" w:firstRow="1" w:lastRow="0" w:firstColumn="1" w:lastColumn="0" w:noHBand="0" w:noVBand="1"/>
      </w:tblPr>
      <w:tblGrid>
        <w:gridCol w:w="1624"/>
        <w:gridCol w:w="1984"/>
        <w:gridCol w:w="4216"/>
      </w:tblGrid>
      <w:tr w:rsidR="0056286A" w:rsidRPr="00536429" w14:paraId="27A37014" w14:textId="77777777" w:rsidTr="00DD399F">
        <w:tc>
          <w:tcPr>
            <w:tcW w:w="1624" w:type="dxa"/>
          </w:tcPr>
          <w:p w14:paraId="6141E2AF" w14:textId="77777777" w:rsidR="00DD399F" w:rsidRPr="00536429" w:rsidRDefault="00DD399F" w:rsidP="004B101E">
            <w:pPr>
              <w:wordWrap/>
              <w:ind w:rightChars="10" w:right="18" w:firstLine="1"/>
              <w:jc w:val="center"/>
              <w:rPr>
                <w:rFonts w:ascii="Arial"/>
                <w:b/>
              </w:rPr>
            </w:pPr>
            <w:r w:rsidRPr="00536429">
              <w:rPr>
                <w:rFonts w:ascii="Arial"/>
                <w:b/>
              </w:rPr>
              <w:t>Port</w:t>
            </w:r>
          </w:p>
        </w:tc>
        <w:tc>
          <w:tcPr>
            <w:tcW w:w="1984" w:type="dxa"/>
          </w:tcPr>
          <w:p w14:paraId="37A23A74" w14:textId="77777777" w:rsidR="00DD399F" w:rsidRPr="00536429" w:rsidRDefault="00DD399F" w:rsidP="004B101E">
            <w:pPr>
              <w:wordWrap/>
              <w:ind w:rightChars="10" w:right="18" w:firstLine="1"/>
              <w:jc w:val="center"/>
              <w:rPr>
                <w:rFonts w:ascii="Arial"/>
                <w:b/>
              </w:rPr>
            </w:pPr>
            <w:r w:rsidRPr="00536429">
              <w:rPr>
                <w:rFonts w:ascii="Arial"/>
                <w:b/>
              </w:rPr>
              <w:t>Rates available</w:t>
            </w:r>
          </w:p>
        </w:tc>
        <w:tc>
          <w:tcPr>
            <w:tcW w:w="4216" w:type="dxa"/>
          </w:tcPr>
          <w:p w14:paraId="65A936AD" w14:textId="77777777" w:rsidR="00DD399F" w:rsidRPr="00536429" w:rsidRDefault="00DD399F" w:rsidP="004B101E">
            <w:pPr>
              <w:wordWrap/>
              <w:ind w:rightChars="10" w:right="18" w:firstLine="1"/>
              <w:jc w:val="center"/>
              <w:rPr>
                <w:rFonts w:ascii="Arial"/>
                <w:b/>
              </w:rPr>
            </w:pPr>
            <w:r w:rsidRPr="00536429">
              <w:rPr>
                <w:rFonts w:ascii="Arial"/>
                <w:b/>
              </w:rPr>
              <w:t>Remark</w:t>
            </w:r>
          </w:p>
        </w:tc>
      </w:tr>
      <w:tr w:rsidR="0056286A" w:rsidRPr="00536429" w14:paraId="17BC327A" w14:textId="77777777" w:rsidTr="00DD399F">
        <w:tc>
          <w:tcPr>
            <w:tcW w:w="1624" w:type="dxa"/>
          </w:tcPr>
          <w:p w14:paraId="440F71F4" w14:textId="77777777" w:rsidR="00DD399F" w:rsidRPr="00536429" w:rsidRDefault="00DD399F" w:rsidP="004B101E">
            <w:pPr>
              <w:wordWrap/>
              <w:ind w:rightChars="10" w:right="18" w:firstLine="1"/>
              <w:jc w:val="center"/>
              <w:rPr>
                <w:rFonts w:ascii="Arial"/>
              </w:rPr>
            </w:pPr>
            <w:r w:rsidRPr="00536429">
              <w:rPr>
                <w:rFonts w:ascii="Arial" w:hint="eastAsia"/>
              </w:rPr>
              <w:t>#1 ~ #4</w:t>
            </w:r>
          </w:p>
        </w:tc>
        <w:tc>
          <w:tcPr>
            <w:tcW w:w="1984" w:type="dxa"/>
          </w:tcPr>
          <w:p w14:paraId="1F936A72" w14:textId="77777777" w:rsidR="00DD399F" w:rsidRPr="00536429" w:rsidRDefault="00DD399F" w:rsidP="004B101E">
            <w:pPr>
              <w:wordWrap/>
              <w:ind w:rightChars="10" w:right="18" w:firstLine="1"/>
              <w:rPr>
                <w:rFonts w:ascii="Arial"/>
              </w:rPr>
            </w:pPr>
            <w:r w:rsidRPr="00536429">
              <w:rPr>
                <w:rFonts w:ascii="Arial"/>
              </w:rPr>
              <w:t xml:space="preserve">10 Gbps </w:t>
            </w:r>
            <w:r w:rsidRPr="00536429">
              <w:rPr>
                <w:rFonts w:ascii="Arial" w:hint="eastAsia"/>
              </w:rPr>
              <w:t>o</w:t>
            </w:r>
            <w:r w:rsidRPr="00536429">
              <w:rPr>
                <w:rFonts w:ascii="Arial"/>
              </w:rPr>
              <w:t>nly</w:t>
            </w:r>
          </w:p>
        </w:tc>
        <w:tc>
          <w:tcPr>
            <w:tcW w:w="4216" w:type="dxa"/>
          </w:tcPr>
          <w:p w14:paraId="756751DB" w14:textId="77777777" w:rsidR="00DD399F" w:rsidRPr="00536429" w:rsidRDefault="00DD399F" w:rsidP="004B101E">
            <w:pPr>
              <w:wordWrap/>
              <w:ind w:rightChars="10" w:right="18" w:firstLine="1"/>
              <w:rPr>
                <w:rFonts w:ascii="Arial"/>
              </w:rPr>
            </w:pPr>
            <w:r w:rsidRPr="00536429">
              <w:rPr>
                <w:rFonts w:ascii="Arial"/>
              </w:rPr>
              <w:t xml:space="preserve">SFP+ type </w:t>
            </w:r>
            <w:r w:rsidRPr="00536429">
              <w:rPr>
                <w:rFonts w:ascii="Arial" w:hint="eastAsia"/>
              </w:rPr>
              <w:t>optic module</w:t>
            </w:r>
            <w:r w:rsidRPr="00536429">
              <w:rPr>
                <w:rFonts w:ascii="Arial"/>
              </w:rPr>
              <w:t xml:space="preserve"> should be used.</w:t>
            </w:r>
          </w:p>
        </w:tc>
      </w:tr>
      <w:tr w:rsidR="0056286A" w:rsidRPr="00536429" w14:paraId="046658AA" w14:textId="77777777" w:rsidTr="00DD399F">
        <w:tc>
          <w:tcPr>
            <w:tcW w:w="1624" w:type="dxa"/>
          </w:tcPr>
          <w:p w14:paraId="29E925CC" w14:textId="77777777" w:rsidR="00DD399F" w:rsidRPr="00536429" w:rsidRDefault="00DD399F" w:rsidP="004B101E">
            <w:pPr>
              <w:wordWrap/>
              <w:ind w:rightChars="10" w:right="18" w:firstLine="1"/>
              <w:jc w:val="center"/>
              <w:rPr>
                <w:rFonts w:ascii="Arial"/>
              </w:rPr>
            </w:pPr>
            <w:r w:rsidRPr="00536429">
              <w:rPr>
                <w:rFonts w:ascii="Arial" w:hint="eastAsia"/>
              </w:rPr>
              <w:t>#5 ~ #8</w:t>
            </w:r>
          </w:p>
        </w:tc>
        <w:tc>
          <w:tcPr>
            <w:tcW w:w="1984" w:type="dxa"/>
          </w:tcPr>
          <w:p w14:paraId="705BD4C7" w14:textId="77777777" w:rsidR="00DD399F" w:rsidRPr="00536429" w:rsidRDefault="00DD399F" w:rsidP="004B101E">
            <w:pPr>
              <w:wordWrap/>
              <w:ind w:rightChars="10" w:right="18" w:firstLine="1"/>
              <w:rPr>
                <w:rFonts w:ascii="Arial"/>
              </w:rPr>
            </w:pPr>
            <w:r w:rsidRPr="00536429">
              <w:rPr>
                <w:rFonts w:ascii="Arial"/>
              </w:rPr>
              <w:t xml:space="preserve">Either 1Gbps </w:t>
            </w:r>
            <w:r w:rsidRPr="00536429">
              <w:rPr>
                <w:rFonts w:ascii="Arial" w:hint="eastAsia"/>
              </w:rPr>
              <w:t xml:space="preserve">or </w:t>
            </w:r>
            <w:r w:rsidRPr="00536429">
              <w:rPr>
                <w:rFonts w:ascii="Arial"/>
              </w:rPr>
              <w:t>10 Gbps</w:t>
            </w:r>
          </w:p>
        </w:tc>
        <w:tc>
          <w:tcPr>
            <w:tcW w:w="4216" w:type="dxa"/>
          </w:tcPr>
          <w:p w14:paraId="0DFED60D" w14:textId="77777777" w:rsidR="00DD399F" w:rsidRPr="00536429" w:rsidRDefault="00DD399F" w:rsidP="004B101E">
            <w:pPr>
              <w:wordWrap/>
              <w:ind w:rightChars="10" w:right="18" w:firstLine="1"/>
              <w:rPr>
                <w:rFonts w:ascii="Arial"/>
              </w:rPr>
            </w:pPr>
            <w:r w:rsidRPr="00536429">
              <w:rPr>
                <w:rFonts w:ascii="Arial"/>
              </w:rPr>
              <w:t xml:space="preserve">To make it work at 1Gbps, SFP type module should be used and relevant setting is required. </w:t>
            </w:r>
          </w:p>
        </w:tc>
      </w:tr>
    </w:tbl>
    <w:p w14:paraId="65641E1D" w14:textId="77777777" w:rsidR="00DD399F" w:rsidRPr="00536429" w:rsidRDefault="00DD399F" w:rsidP="004B101E">
      <w:pPr>
        <w:wordWrap/>
        <w:ind w:rightChars="10" w:right="18" w:firstLine="1"/>
      </w:pPr>
    </w:p>
    <w:p w14:paraId="4CE42CC1" w14:textId="77777777" w:rsidR="00DD399F" w:rsidRPr="00536429" w:rsidRDefault="00DD399F" w:rsidP="004B101E">
      <w:pPr>
        <w:wordWrap/>
        <w:ind w:rightChars="10" w:right="18" w:firstLine="1"/>
        <w:rPr>
          <w:rFonts w:ascii="Arial" w:eastAsia="맑은 고딕" w:cs="굴림"/>
          <w:noProof/>
        </w:rPr>
      </w:pPr>
      <w:r w:rsidRPr="00536429">
        <w:rPr>
          <w:rFonts w:ascii="Arial" w:eastAsia="맑은 고딕" w:cs="굴림"/>
          <w:noProof/>
        </w:rPr>
        <w:t xml:space="preserve">The following example shows how to </w:t>
      </w:r>
      <w:r w:rsidR="00500EE1" w:rsidRPr="00536429">
        <w:rPr>
          <w:rFonts w:ascii="Arial" w:eastAsia="맑은 고딕" w:cs="굴림"/>
          <w:noProof/>
        </w:rPr>
        <w:t xml:space="preserve">configure a </w:t>
      </w:r>
      <w:r w:rsidR="00094318" w:rsidRPr="00536429">
        <w:rPr>
          <w:rFonts w:ascii="Arial" w:eastAsia="맑은 고딕" w:cs="굴림"/>
          <w:noProof/>
        </w:rPr>
        <w:t>LIM</w:t>
      </w:r>
      <w:r w:rsidR="00500EE1" w:rsidRPr="00536429">
        <w:rPr>
          <w:rFonts w:ascii="Arial" w:eastAsia="맑은 고딕" w:cs="굴림"/>
          <w:noProof/>
        </w:rPr>
        <w:t xml:space="preserve">-8X+ card to support 1Gbps operation. </w:t>
      </w:r>
    </w:p>
    <w:p w14:paraId="6895C95E" w14:textId="77777777" w:rsidR="00DD399F" w:rsidRPr="00536429" w:rsidRDefault="00DD399F" w:rsidP="004B101E">
      <w:pPr>
        <w:wordWrap/>
        <w:ind w:rightChars="10" w:right="18" w:firstLine="1"/>
      </w:pPr>
      <w:r w:rsidRPr="00536429">
        <w:rPr>
          <w:rFonts w:hint="eastAsia"/>
        </w:rPr>
        <w:t>-------------------------------------------------------------------------------------------------------------------------</w:t>
      </w:r>
    </w:p>
    <w:p w14:paraId="555B1282" w14:textId="77777777" w:rsidR="00DD399F" w:rsidRPr="00536429" w:rsidRDefault="00DD399F" w:rsidP="004B101E">
      <w:pPr>
        <w:ind w:right="20" w:firstLine="1"/>
        <w:rPr>
          <w:rFonts w:ascii="Courier New" w:eastAsia="맑은 고딕" w:hAnsi="Courier New" w:cs="Courier New"/>
          <w:kern w:val="0"/>
        </w:rPr>
      </w:pPr>
      <w:proofErr w:type="gramStart"/>
      <w:r w:rsidRPr="00536429">
        <w:rPr>
          <w:rFonts w:ascii="Courier New" w:eastAsia="맑은 고딕" w:hAnsi="Courier New" w:cs="Courier New"/>
        </w:rPr>
        <w:t>Switch[</w:t>
      </w:r>
      <w:proofErr w:type="gramEnd"/>
      <w:r w:rsidRPr="00536429">
        <w:rPr>
          <w:rFonts w:ascii="Courier New" w:eastAsia="맑은 고딕" w:hAnsi="Courier New" w:cs="Courier New"/>
        </w:rPr>
        <w:t>A/L](config)#liu10g 7 setmode ?</w:t>
      </w:r>
    </w:p>
    <w:p w14:paraId="21E1ECA1" w14:textId="77777777"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10g_1g           ports 1~4 are 10GE mode, ports 5~8 are 1GE mode</w:t>
      </w:r>
    </w:p>
    <w:p w14:paraId="733FA970" w14:textId="77777777"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default_all_10g</w:t>
      </w:r>
      <w:proofErr w:type="gramStart"/>
      <w:r w:rsidRPr="00536429">
        <w:rPr>
          <w:rFonts w:ascii="Courier New" w:eastAsia="맑은 고딕" w:hAnsi="Courier New" w:cs="Courier New"/>
        </w:rPr>
        <w:t>  all</w:t>
      </w:r>
      <w:proofErr w:type="gramEnd"/>
      <w:r w:rsidRPr="00536429">
        <w:rPr>
          <w:rFonts w:ascii="Courier New" w:eastAsia="맑은 고딕" w:hAnsi="Courier New" w:cs="Courier New"/>
        </w:rPr>
        <w:t xml:space="preserve"> 8 ports are 10GE mode(default)</w:t>
      </w:r>
    </w:p>
    <w:p w14:paraId="6C541C6E" w14:textId="77777777" w:rsidR="00DD399F" w:rsidRPr="00536429" w:rsidRDefault="00DD399F" w:rsidP="004B101E">
      <w:pPr>
        <w:wordWrap/>
        <w:spacing w:line="360" w:lineRule="auto"/>
        <w:ind w:right="20" w:firstLine="1"/>
        <w:rPr>
          <w:rFonts w:ascii="Courier New" w:eastAsia="맑은 고딕" w:hAnsi="Courier New" w:cs="Courier New"/>
          <w:b/>
          <w:bCs/>
        </w:rPr>
      </w:pPr>
      <w:proofErr w:type="gramStart"/>
      <w:r w:rsidRPr="00536429">
        <w:rPr>
          <w:rFonts w:ascii="Courier New" w:eastAsia="맑은 고딕" w:hAnsi="Courier New" w:cs="Courier New"/>
        </w:rPr>
        <w:t>Switch[</w:t>
      </w:r>
      <w:proofErr w:type="gramEnd"/>
      <w:r w:rsidRPr="00536429">
        <w:rPr>
          <w:rFonts w:ascii="Courier New" w:eastAsia="맑은 고딕" w:hAnsi="Courier New" w:cs="Courier New"/>
        </w:rPr>
        <w:t>A/L](config)#</w:t>
      </w:r>
      <w:r w:rsidRPr="00536429">
        <w:rPr>
          <w:rFonts w:ascii="Courier New" w:eastAsia="맑은 고딕" w:hAnsi="Courier New" w:cs="Courier New"/>
          <w:b/>
          <w:bCs/>
        </w:rPr>
        <w:t>liu10g 7 setmode 10g_1g</w:t>
      </w:r>
    </w:p>
    <w:p w14:paraId="71D393C8" w14:textId="77777777" w:rsidR="00DD399F" w:rsidRPr="00536429" w:rsidRDefault="00DD399F" w:rsidP="004B101E">
      <w:pPr>
        <w:wordWrap/>
        <w:ind w:rightChars="10" w:right="18" w:firstLine="1"/>
      </w:pPr>
      <w:r w:rsidRPr="00536429">
        <w:rPr>
          <w:rFonts w:hint="eastAsia"/>
        </w:rPr>
        <w:t>-------------------------------------------------------------------------------------------------------------------------</w:t>
      </w:r>
    </w:p>
    <w:p w14:paraId="5CD9482E" w14:textId="77777777" w:rsidR="00712039" w:rsidRDefault="00712039" w:rsidP="004B101E">
      <w:pPr>
        <w:wordWrap/>
        <w:spacing w:line="360" w:lineRule="auto"/>
        <w:ind w:right="20" w:firstLine="1"/>
        <w:rPr>
          <w:rFonts w:cs="Times New Roman"/>
        </w:rPr>
      </w:pPr>
    </w:p>
    <w:p w14:paraId="16B2F58A" w14:textId="77777777" w:rsidR="00712039" w:rsidRDefault="00712039" w:rsidP="0021019A">
      <w:pPr>
        <w:pStyle w:val="2"/>
        <w:ind w:right="20"/>
      </w:pPr>
      <w:bookmarkStart w:id="635" w:name="_Toc198607489"/>
      <w:bookmarkStart w:id="636" w:name="_Toc363228310"/>
      <w:bookmarkStart w:id="637" w:name="_Toc444694944"/>
      <w:r w:rsidRPr="006D09B4">
        <w:rPr>
          <w:rFonts w:hint="eastAsia"/>
        </w:rPr>
        <w:lastRenderedPageBreak/>
        <w:t>Storm</w:t>
      </w:r>
      <w:r w:rsidRPr="00726A9E">
        <w:rPr>
          <w:rFonts w:hint="eastAsia"/>
        </w:rPr>
        <w:t xml:space="preserve"> Control</w:t>
      </w:r>
      <w:bookmarkEnd w:id="635"/>
      <w:bookmarkEnd w:id="636"/>
      <w:bookmarkEnd w:id="637"/>
    </w:p>
    <w:p w14:paraId="6A826707" w14:textId="77777777" w:rsidR="00712039" w:rsidRPr="00ED72C8" w:rsidRDefault="00712039" w:rsidP="001E0166">
      <w:pPr>
        <w:pStyle w:val="a3"/>
        <w:ind w:left="0" w:right="20"/>
      </w:pPr>
      <w:r w:rsidRPr="00ED72C8">
        <w:t>Broadcast suppression refers to a function that limits broadcast traffic from flowing in the system in order to prevent the system overload caused by</w:t>
      </w:r>
      <w:r w:rsidR="0003100D">
        <w:t xml:space="preserve"> a</w:t>
      </w:r>
      <w:r w:rsidRPr="00ED72C8">
        <w:t xml:space="preserve"> broadcast storm. A broadcast storm refers to a phenomenon where a broadcast/multicast packet is flooded in the subnet and too much traffic deteriorates the network performance. </w:t>
      </w:r>
    </w:p>
    <w:p w14:paraId="27B764B7" w14:textId="77777777" w:rsidR="00712039" w:rsidRPr="006D09B4" w:rsidRDefault="00712039" w:rsidP="001E0166">
      <w:pPr>
        <w:pStyle w:val="a3"/>
        <w:ind w:left="0" w:right="20"/>
      </w:pPr>
      <w:r w:rsidRPr="00F8686E">
        <w:t>Errors</w:t>
      </w:r>
      <w:r w:rsidRPr="00ED72C8">
        <w:t xml:space="preserve"> in protocol stack implementation or in network configuration can cause </w:t>
      </w:r>
      <w:r w:rsidR="00A41B41">
        <w:t>a</w:t>
      </w:r>
      <w:r w:rsidRPr="00ED72C8">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786E15" w:rsidRDefault="00786E15" w:rsidP="001E0166">
      <w:pPr>
        <w:pStyle w:val="afffff3"/>
        <w:ind w:left="0" w:right="20"/>
      </w:pPr>
      <w:bookmarkStart w:id="638" w:name="_Toc354416556"/>
      <w:bookmarkStart w:id="639" w:name="_Toc391575173"/>
      <w:r>
        <w:t xml:space="preserve">Table </w:t>
      </w:r>
      <w:r w:rsidR="005832B8">
        <w:fldChar w:fldCharType="begin"/>
      </w:r>
      <w:r w:rsidR="00092D8C">
        <w:instrText xml:space="preserve"> SEQ Table \* ARABIC </w:instrText>
      </w:r>
      <w:r w:rsidR="005832B8">
        <w:fldChar w:fldCharType="separate"/>
      </w:r>
      <w:r w:rsidR="00264652">
        <w:rPr>
          <w:noProof/>
        </w:rPr>
        <w:t>31</w:t>
      </w:r>
      <w:r w:rsidR="005832B8">
        <w:rPr>
          <w:noProof/>
        </w:rPr>
        <w:fldChar w:fldCharType="end"/>
      </w:r>
      <w:r>
        <w:rPr>
          <w:rFonts w:hint="eastAsia"/>
        </w:rPr>
        <w:t xml:space="preserve"> </w:t>
      </w:r>
      <w:r w:rsidR="00712039" w:rsidRPr="00786E15">
        <w:t>Broadcast Suppression</w:t>
      </w:r>
      <w:bookmarkEnd w:id="638"/>
      <w:bookmarkEnd w:id="63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2F5F3A" w14:paraId="6B81B297" w14:textId="77777777" w:rsidTr="006D09B4">
        <w:tc>
          <w:tcPr>
            <w:tcW w:w="3215" w:type="dxa"/>
            <w:shd w:val="clear" w:color="auto" w:fill="E6E6E6"/>
            <w:vAlign w:val="center"/>
          </w:tcPr>
          <w:p w14:paraId="20ED849D" w14:textId="77777777" w:rsidR="00712039" w:rsidRPr="002F5F3A" w:rsidRDefault="00712039" w:rsidP="001E0166">
            <w:pPr>
              <w:pStyle w:val="ab"/>
              <w:wordWrap/>
              <w:ind w:right="20"/>
              <w:rPr>
                <w:b w:val="0"/>
              </w:rPr>
            </w:pPr>
            <w:r w:rsidRPr="002F5F3A">
              <w:rPr>
                <w:b w:val="0"/>
              </w:rPr>
              <w:t xml:space="preserve">Command </w:t>
            </w:r>
          </w:p>
        </w:tc>
        <w:tc>
          <w:tcPr>
            <w:tcW w:w="3113" w:type="dxa"/>
            <w:shd w:val="clear" w:color="auto" w:fill="E6E6E6"/>
            <w:vAlign w:val="center"/>
          </w:tcPr>
          <w:p w14:paraId="530536D4" w14:textId="77777777" w:rsidR="00712039" w:rsidRPr="002F5F3A" w:rsidRDefault="00712039" w:rsidP="001E0166">
            <w:pPr>
              <w:pStyle w:val="ab"/>
              <w:wordWrap/>
              <w:ind w:right="20"/>
              <w:rPr>
                <w:b w:val="0"/>
              </w:rPr>
            </w:pPr>
            <w:r w:rsidRPr="002F5F3A">
              <w:rPr>
                <w:b w:val="0"/>
              </w:rPr>
              <w:t>Description</w:t>
            </w:r>
          </w:p>
        </w:tc>
        <w:tc>
          <w:tcPr>
            <w:tcW w:w="1032" w:type="dxa"/>
            <w:shd w:val="clear" w:color="auto" w:fill="E6E6E6"/>
            <w:vAlign w:val="center"/>
          </w:tcPr>
          <w:p w14:paraId="0A153AE9" w14:textId="77777777" w:rsidR="00712039" w:rsidRPr="002F5F3A" w:rsidRDefault="00712039" w:rsidP="001E0166">
            <w:pPr>
              <w:pStyle w:val="ab"/>
              <w:wordWrap/>
              <w:ind w:right="20"/>
              <w:rPr>
                <w:b w:val="0"/>
              </w:rPr>
            </w:pPr>
            <w:r w:rsidRPr="002F5F3A">
              <w:rPr>
                <w:b w:val="0"/>
              </w:rPr>
              <w:t>Mode</w:t>
            </w:r>
          </w:p>
        </w:tc>
      </w:tr>
      <w:tr w:rsidR="00712039" w:rsidRPr="002F5F3A" w14:paraId="5773BE13" w14:textId="77777777" w:rsidTr="006D09B4">
        <w:tc>
          <w:tcPr>
            <w:tcW w:w="3215" w:type="dxa"/>
            <w:vAlign w:val="center"/>
          </w:tcPr>
          <w:p w14:paraId="69AD42AA" w14:textId="77777777" w:rsidR="00712039" w:rsidRPr="002F5F3A" w:rsidRDefault="00712039" w:rsidP="001E0166">
            <w:pPr>
              <w:pStyle w:val="aa"/>
              <w:ind w:right="20"/>
              <w:rPr>
                <w:bCs/>
              </w:rPr>
            </w:pPr>
            <w:r w:rsidRPr="002F5F3A">
              <w:rPr>
                <w:bCs/>
              </w:rPr>
              <w:t>storm-control (</w:t>
            </w:r>
            <w:r w:rsidRPr="002F5F3A">
              <w:rPr>
                <w:bCs/>
                <w:i/>
              </w:rPr>
              <w:t>broadcast|multicast|unicast</w:t>
            </w:r>
            <w:r w:rsidRPr="002F5F3A">
              <w:rPr>
                <w:bCs/>
              </w:rPr>
              <w:t>)</w:t>
            </w:r>
          </w:p>
        </w:tc>
        <w:tc>
          <w:tcPr>
            <w:tcW w:w="3113" w:type="dxa"/>
            <w:vAlign w:val="center"/>
          </w:tcPr>
          <w:p w14:paraId="36E35EAE" w14:textId="77777777" w:rsidR="00712039" w:rsidRPr="002F5F3A" w:rsidRDefault="00712039" w:rsidP="001E0166">
            <w:pPr>
              <w:pStyle w:val="afffc"/>
              <w:ind w:right="20"/>
              <w:jc w:val="both"/>
            </w:pPr>
            <w:r w:rsidRPr="002F5F3A">
              <w:t>Suppression of Multicast, broadcast, unicast, packet</w:t>
            </w:r>
          </w:p>
        </w:tc>
        <w:tc>
          <w:tcPr>
            <w:tcW w:w="1032" w:type="dxa"/>
            <w:vAlign w:val="center"/>
          </w:tcPr>
          <w:p w14:paraId="4BB41AC4" w14:textId="77777777" w:rsidR="00712039" w:rsidRPr="002F5F3A" w:rsidRDefault="00712039" w:rsidP="001E0166">
            <w:pPr>
              <w:pStyle w:val="aa"/>
              <w:ind w:right="20"/>
            </w:pPr>
            <w:r w:rsidRPr="002F5F3A">
              <w:t>Interface</w:t>
            </w:r>
          </w:p>
        </w:tc>
      </w:tr>
      <w:tr w:rsidR="00712039" w:rsidRPr="002F5F3A" w14:paraId="26FDC46D" w14:textId="77777777" w:rsidTr="006D09B4">
        <w:tc>
          <w:tcPr>
            <w:tcW w:w="3215" w:type="dxa"/>
            <w:vAlign w:val="center"/>
          </w:tcPr>
          <w:p w14:paraId="0E4FB5D3" w14:textId="77777777" w:rsidR="00712039" w:rsidRPr="002F5F3A" w:rsidRDefault="00712039" w:rsidP="001E0166">
            <w:pPr>
              <w:pStyle w:val="aa"/>
              <w:ind w:right="20"/>
              <w:rPr>
                <w:bCs/>
              </w:rPr>
            </w:pPr>
            <w:r w:rsidRPr="002F5F3A">
              <w:rPr>
                <w:bCs/>
              </w:rPr>
              <w:t>storm-control level LEVEL</w:t>
            </w:r>
          </w:p>
          <w:p w14:paraId="22FF07BE" w14:textId="77777777" w:rsidR="00712039" w:rsidRPr="002F5F3A" w:rsidRDefault="00712039" w:rsidP="001E0166">
            <w:pPr>
              <w:pStyle w:val="aa"/>
              <w:ind w:right="20"/>
              <w:rPr>
                <w:bCs/>
              </w:rPr>
            </w:pPr>
            <w:r w:rsidRPr="002F5F3A">
              <w:rPr>
                <w:bCs/>
              </w:rPr>
              <w:t>no storm-control level</w:t>
            </w:r>
          </w:p>
        </w:tc>
        <w:tc>
          <w:tcPr>
            <w:tcW w:w="3113" w:type="dxa"/>
            <w:vAlign w:val="center"/>
          </w:tcPr>
          <w:p w14:paraId="2CD8BE52" w14:textId="77777777" w:rsidR="00712039" w:rsidRPr="002F5F3A" w:rsidRDefault="00712039" w:rsidP="001E0166">
            <w:pPr>
              <w:pStyle w:val="afffc"/>
              <w:ind w:right="20"/>
              <w:jc w:val="both"/>
            </w:pPr>
            <w:r w:rsidRPr="002F5F3A">
              <w:t>Sets broadcast suppression rate</w:t>
            </w:r>
          </w:p>
        </w:tc>
        <w:tc>
          <w:tcPr>
            <w:tcW w:w="1032" w:type="dxa"/>
            <w:vAlign w:val="center"/>
          </w:tcPr>
          <w:p w14:paraId="120A0F68" w14:textId="77777777" w:rsidR="00712039" w:rsidRPr="002F5F3A" w:rsidRDefault="00712039" w:rsidP="001E0166">
            <w:pPr>
              <w:pStyle w:val="aa"/>
              <w:ind w:right="20"/>
            </w:pPr>
            <w:r w:rsidRPr="002F5F3A">
              <w:t>Interface</w:t>
            </w:r>
          </w:p>
        </w:tc>
      </w:tr>
    </w:tbl>
    <w:p w14:paraId="7065538D" w14:textId="77777777" w:rsidR="00712039" w:rsidRDefault="00712039" w:rsidP="001E0166">
      <w:pPr>
        <w:pStyle w:val="a3"/>
        <w:ind w:left="0" w:right="20"/>
      </w:pPr>
      <w:r w:rsidRPr="00ED72C8">
        <w:t>To set broadcast suppression, it</w:t>
      </w:r>
      <w:r w:rsidRPr="00ED72C8">
        <w:t>’</w:t>
      </w:r>
      <w:r w:rsidRPr="00ED72C8">
        <w:t>s required to set the rate first. Then the setting for the traffic is required.</w:t>
      </w:r>
    </w:p>
    <w:p w14:paraId="7A432CC6" w14:textId="77777777" w:rsidR="00712039" w:rsidRPr="00ED72C8" w:rsidRDefault="00712039" w:rsidP="001E0166">
      <w:pPr>
        <w:pStyle w:val="a3"/>
        <w:ind w:left="0" w:right="20"/>
      </w:pPr>
      <w:r w:rsidRPr="00ED72C8">
        <w:t>The following example shows a configuration of storm-control:</w:t>
      </w:r>
    </w:p>
    <w:tbl>
      <w:tblPr>
        <w:tblStyle w:val="48"/>
        <w:tblW w:w="0" w:type="auto"/>
        <w:tblLook w:val="01E0" w:firstRow="1" w:lastRow="1" w:firstColumn="1" w:lastColumn="1" w:noHBand="0" w:noVBand="0"/>
      </w:tblPr>
      <w:tblGrid>
        <w:gridCol w:w="7360"/>
      </w:tblGrid>
      <w:tr w:rsidR="00712039" w:rsidRPr="002F5F3A" w14:paraId="2885BE32" w14:textId="77777777" w:rsidTr="006D09B4">
        <w:tc>
          <w:tcPr>
            <w:tcW w:w="7360" w:type="dxa"/>
          </w:tcPr>
          <w:p w14:paraId="7E199F23" w14:textId="77777777" w:rsidR="00712039" w:rsidRPr="002F5F3A" w:rsidRDefault="00712039" w:rsidP="001E0166">
            <w:pPr>
              <w:pStyle w:val="aa"/>
              <w:ind w:right="20"/>
            </w:pPr>
            <w:r w:rsidRPr="002F5F3A">
              <w:t xml:space="preserve">Switch # </w:t>
            </w:r>
            <w:r w:rsidRPr="002F5F3A">
              <w:rPr>
                <w:b/>
                <w:bCs/>
              </w:rPr>
              <w:t>configure terminal</w:t>
            </w:r>
            <w:r w:rsidRPr="002F5F3A">
              <w:t xml:space="preserve"> </w:t>
            </w:r>
          </w:p>
          <w:p w14:paraId="37FB019E" w14:textId="77777777" w:rsidR="00712039" w:rsidRPr="002F5F3A" w:rsidRDefault="00712039" w:rsidP="001E0166">
            <w:pPr>
              <w:pStyle w:val="aa"/>
              <w:ind w:right="20"/>
            </w:pPr>
            <w:r w:rsidRPr="002F5F3A">
              <w:t xml:space="preserve">Switch(config)# </w:t>
            </w:r>
          </w:p>
          <w:p w14:paraId="3379E6A3" w14:textId="77777777" w:rsidR="00712039" w:rsidRPr="002F5F3A" w:rsidRDefault="00712039" w:rsidP="001E0166">
            <w:pPr>
              <w:pStyle w:val="aa"/>
              <w:ind w:right="20"/>
            </w:pPr>
            <w:r w:rsidRPr="002F5F3A">
              <w:t>Switch(config)# int GigabitEthernet 5/3</w:t>
            </w:r>
          </w:p>
          <w:p w14:paraId="6691C5B1" w14:textId="77777777" w:rsidR="00712039" w:rsidRPr="002F5F3A" w:rsidRDefault="00712039" w:rsidP="001E0166">
            <w:pPr>
              <w:pStyle w:val="aa"/>
              <w:ind w:right="20"/>
              <w:rPr>
                <w:b/>
                <w:bCs/>
              </w:rPr>
            </w:pPr>
            <w:r w:rsidRPr="002F5F3A">
              <w:t xml:space="preserve">Switch(config-if-Giga5/3)# </w:t>
            </w:r>
            <w:r w:rsidRPr="002F5F3A">
              <w:rPr>
                <w:b/>
              </w:rPr>
              <w:t>storm-control broadcast</w:t>
            </w:r>
          </w:p>
          <w:p w14:paraId="015A0646" w14:textId="77777777" w:rsidR="00712039" w:rsidRPr="002F5F3A" w:rsidRDefault="00712039" w:rsidP="001E0166">
            <w:pPr>
              <w:wordWrap/>
              <w:ind w:right="20"/>
              <w:rPr>
                <w:b/>
                <w:bCs/>
              </w:rPr>
            </w:pPr>
            <w:r w:rsidRPr="002F5F3A">
              <w:t xml:space="preserve">Switch(config-if-Giga5/3)# </w:t>
            </w:r>
            <w:r w:rsidRPr="002F5F3A">
              <w:rPr>
                <w:b/>
              </w:rPr>
              <w:t>storm-control multicast</w:t>
            </w:r>
          </w:p>
          <w:p w14:paraId="75AF5F47" w14:textId="77777777" w:rsidR="00712039" w:rsidRPr="002F5F3A" w:rsidRDefault="00712039" w:rsidP="001E0166">
            <w:pPr>
              <w:wordWrap/>
              <w:ind w:right="20"/>
              <w:rPr>
                <w:b/>
                <w:bCs/>
              </w:rPr>
            </w:pPr>
            <w:r w:rsidRPr="002F5F3A">
              <w:t xml:space="preserve">Switch# </w:t>
            </w:r>
            <w:r w:rsidRPr="002F5F3A">
              <w:rPr>
                <w:b/>
              </w:rPr>
              <w:t>show interface counters storm-control</w:t>
            </w:r>
          </w:p>
          <w:p w14:paraId="63E71B4E" w14:textId="77777777" w:rsidR="005B15D5" w:rsidRPr="005B15D5" w:rsidRDefault="005B15D5" w:rsidP="001E0166">
            <w:pPr>
              <w:wordWrap/>
              <w:spacing w:line="240" w:lineRule="auto"/>
              <w:ind w:right="20"/>
            </w:pPr>
            <w:r w:rsidRPr="005B15D5">
              <w:t xml:space="preserve">Port         UniLvl MulLvl BrdLvl   UcastDiscards   McastDiscards   BcastDiscards </w:t>
            </w:r>
          </w:p>
          <w:p w14:paraId="340F7619" w14:textId="77777777" w:rsidR="005B15D5" w:rsidRPr="005B15D5" w:rsidRDefault="005B15D5" w:rsidP="001E0166">
            <w:pPr>
              <w:wordWrap/>
              <w:spacing w:line="240" w:lineRule="auto"/>
              <w:ind w:right="20"/>
            </w:pPr>
            <w:r w:rsidRPr="005B15D5">
              <w:t xml:space="preserve">------------ </w:t>
            </w:r>
            <w:r w:rsidR="00BD5E8E">
              <w:t xml:space="preserve">    </w:t>
            </w:r>
            <w:r w:rsidRPr="005B15D5">
              <w:t xml:space="preserve">------ </w:t>
            </w:r>
            <w:r w:rsidR="00BD5E8E">
              <w:t xml:space="preserve"> </w:t>
            </w:r>
            <w:r w:rsidRPr="005B15D5">
              <w:t>------</w:t>
            </w:r>
            <w:r w:rsidR="00BD5E8E">
              <w:t xml:space="preserve">  </w:t>
            </w:r>
            <w:r w:rsidRPr="005B15D5">
              <w:t xml:space="preserve"> ------ </w:t>
            </w:r>
            <w:r w:rsidR="00BD5E8E">
              <w:t xml:space="preserve">    </w:t>
            </w:r>
            <w:r w:rsidRPr="005B15D5">
              <w:t xml:space="preserve">--------------- </w:t>
            </w:r>
            <w:r w:rsidR="00BD5E8E">
              <w:t xml:space="preserve">     </w:t>
            </w:r>
            <w:r w:rsidRPr="005B15D5">
              <w:t xml:space="preserve">--------------- </w:t>
            </w:r>
            <w:r w:rsidR="00BD5E8E">
              <w:t xml:space="preserve">     </w:t>
            </w:r>
            <w:r w:rsidRPr="005B15D5">
              <w:t>---------------</w:t>
            </w:r>
          </w:p>
          <w:p w14:paraId="50327319" w14:textId="77777777" w:rsidR="005B15D5" w:rsidRPr="005B15D5" w:rsidRDefault="005B15D5" w:rsidP="001E0166">
            <w:pPr>
              <w:wordWrap/>
              <w:spacing w:line="240" w:lineRule="auto"/>
              <w:ind w:right="20"/>
            </w:pPr>
            <w:r w:rsidRPr="005B15D5">
              <w:t xml:space="preserve">Tp1/1        0      0      </w:t>
            </w:r>
            <w:r>
              <w:t xml:space="preserve">0               0           </w:t>
            </w:r>
            <w:r w:rsidRPr="005B15D5">
              <w:t xml:space="preserve">0               0 </w:t>
            </w:r>
          </w:p>
          <w:p w14:paraId="3A767401" w14:textId="77777777" w:rsidR="005B15D5" w:rsidRPr="005B15D5" w:rsidRDefault="005B15D5" w:rsidP="001E0166">
            <w:pPr>
              <w:wordWrap/>
              <w:spacing w:line="240" w:lineRule="auto"/>
              <w:ind w:right="20"/>
            </w:pPr>
            <w:r w:rsidRPr="005B15D5">
              <w:t xml:space="preserve">Tp1/2        0      0      </w:t>
            </w:r>
            <w:r>
              <w:t xml:space="preserve">0               0           </w:t>
            </w:r>
            <w:r w:rsidRPr="005B15D5">
              <w:t xml:space="preserve">0               0 </w:t>
            </w:r>
          </w:p>
          <w:p w14:paraId="6D4D0FBF" w14:textId="77777777" w:rsidR="005B15D5" w:rsidRPr="005B15D5" w:rsidRDefault="005B15D5" w:rsidP="001E0166">
            <w:pPr>
              <w:wordWrap/>
              <w:spacing w:line="240" w:lineRule="auto"/>
              <w:ind w:right="20"/>
            </w:pPr>
            <w:r w:rsidRPr="005B15D5">
              <w:t xml:space="preserve">Tp1/3        0      0      </w:t>
            </w:r>
            <w:r>
              <w:t xml:space="preserve">0               0           </w:t>
            </w:r>
            <w:r w:rsidRPr="005B15D5">
              <w:t xml:space="preserve">0               0 </w:t>
            </w:r>
          </w:p>
          <w:p w14:paraId="4061F3DE" w14:textId="77777777" w:rsidR="005B15D5" w:rsidRPr="005B15D5" w:rsidRDefault="005B15D5" w:rsidP="001E0166">
            <w:pPr>
              <w:wordWrap/>
              <w:spacing w:line="240" w:lineRule="auto"/>
              <w:ind w:right="20"/>
            </w:pPr>
            <w:r w:rsidRPr="005B15D5">
              <w:t xml:space="preserve">Tp1/4        0      0      0    </w:t>
            </w:r>
            <w:r>
              <w:t xml:space="preserve">           0          </w:t>
            </w:r>
            <w:r w:rsidRPr="005B15D5">
              <w:t xml:space="preserve"> 0               0 </w:t>
            </w:r>
          </w:p>
          <w:p w14:paraId="08D571A1" w14:textId="77777777" w:rsidR="005B15D5" w:rsidRPr="005B15D5" w:rsidRDefault="005B15D5" w:rsidP="001E0166">
            <w:pPr>
              <w:wordWrap/>
              <w:spacing w:line="240" w:lineRule="auto"/>
              <w:ind w:right="20"/>
            </w:pPr>
            <w:r w:rsidRPr="005B15D5">
              <w:t xml:space="preserve">Tp1/5        0      0     </w:t>
            </w:r>
            <w:r>
              <w:t xml:space="preserve"> 0               0          </w:t>
            </w:r>
            <w:r w:rsidRPr="005B15D5">
              <w:t xml:space="preserve"> 0               0 </w:t>
            </w:r>
          </w:p>
          <w:p w14:paraId="7F74E921" w14:textId="77777777" w:rsidR="005B15D5" w:rsidRPr="005B15D5" w:rsidRDefault="005B15D5" w:rsidP="001E0166">
            <w:pPr>
              <w:wordWrap/>
              <w:spacing w:line="240" w:lineRule="auto"/>
              <w:ind w:right="20"/>
            </w:pPr>
            <w:r w:rsidRPr="005B15D5">
              <w:t xml:space="preserve">Tp1/6        0      0    </w:t>
            </w:r>
            <w:r>
              <w:t xml:space="preserve">  0               0         </w:t>
            </w:r>
            <w:r w:rsidRPr="005B15D5">
              <w:t xml:space="preserve">  0               0 </w:t>
            </w:r>
          </w:p>
          <w:p w14:paraId="4320874E" w14:textId="77777777" w:rsidR="005B15D5" w:rsidRPr="005B15D5" w:rsidRDefault="005B15D5" w:rsidP="001E0166">
            <w:pPr>
              <w:wordWrap/>
              <w:spacing w:line="240" w:lineRule="auto"/>
              <w:ind w:right="20"/>
            </w:pPr>
            <w:r w:rsidRPr="005B15D5">
              <w:t xml:space="preserve">Tp1/7        0      0      0           </w:t>
            </w:r>
            <w:r>
              <w:t xml:space="preserve">    0           </w:t>
            </w:r>
            <w:r w:rsidRPr="005B15D5">
              <w:t xml:space="preserve">0               0 </w:t>
            </w:r>
          </w:p>
          <w:p w14:paraId="51F39FF7" w14:textId="77777777" w:rsidR="005B15D5" w:rsidRPr="005B15D5" w:rsidRDefault="005B15D5" w:rsidP="001E0166">
            <w:pPr>
              <w:wordWrap/>
              <w:spacing w:line="240" w:lineRule="auto"/>
              <w:ind w:right="20"/>
            </w:pPr>
            <w:r w:rsidRPr="005B15D5">
              <w:t xml:space="preserve">Tp1/8        0      0    </w:t>
            </w:r>
            <w:r>
              <w:t xml:space="preserve">  0               0         </w:t>
            </w:r>
            <w:r w:rsidRPr="005B15D5">
              <w:t xml:space="preserve">  0               0 </w:t>
            </w:r>
          </w:p>
          <w:p w14:paraId="0A4C9E66" w14:textId="77777777" w:rsidR="005B15D5" w:rsidRPr="005B15D5" w:rsidRDefault="005B15D5" w:rsidP="001E0166">
            <w:pPr>
              <w:wordWrap/>
              <w:spacing w:line="240" w:lineRule="auto"/>
              <w:ind w:right="20"/>
            </w:pPr>
            <w:r w:rsidRPr="005B15D5">
              <w:t xml:space="preserve">Ep4/1        0      0      </w:t>
            </w:r>
            <w:r>
              <w:t xml:space="preserve">0               0           </w:t>
            </w:r>
            <w:r w:rsidRPr="005B15D5">
              <w:t xml:space="preserve">0               0 </w:t>
            </w:r>
          </w:p>
          <w:p w14:paraId="38657676" w14:textId="77777777" w:rsidR="005B15D5" w:rsidRDefault="005B15D5" w:rsidP="001E0166">
            <w:pPr>
              <w:wordWrap/>
              <w:spacing w:line="240" w:lineRule="auto"/>
              <w:ind w:right="20"/>
            </w:pPr>
            <w:r w:rsidRPr="005B15D5">
              <w:t xml:space="preserve">Ep4/2        0      0      0               0  </w:t>
            </w:r>
            <w:r>
              <w:t xml:space="preserve">         </w:t>
            </w:r>
            <w:r w:rsidRPr="005B15D5">
              <w:t xml:space="preserve">0               0 </w:t>
            </w:r>
          </w:p>
          <w:p w14:paraId="277E6AAE" w14:textId="77777777" w:rsidR="00712039" w:rsidRPr="002F5F3A" w:rsidRDefault="00712039" w:rsidP="001E0166">
            <w:pPr>
              <w:wordWrap/>
              <w:spacing w:line="240" w:lineRule="auto"/>
              <w:ind w:right="20"/>
            </w:pPr>
            <w:r w:rsidRPr="002F5F3A">
              <w:t>……</w:t>
            </w:r>
          </w:p>
          <w:p w14:paraId="37CF5893" w14:textId="77777777" w:rsidR="00712039" w:rsidRPr="002F5F3A" w:rsidRDefault="00712039" w:rsidP="001E0166">
            <w:pPr>
              <w:wordWrap/>
              <w:spacing w:line="240" w:lineRule="auto"/>
              <w:ind w:right="20"/>
            </w:pPr>
            <w:r w:rsidRPr="002F5F3A">
              <w:t>Switch#</w:t>
            </w:r>
          </w:p>
        </w:tc>
      </w:tr>
    </w:tbl>
    <w:p w14:paraId="2DDE3FE2" w14:textId="77777777" w:rsidR="00712039" w:rsidRPr="00ED72C8" w:rsidRDefault="00712039" w:rsidP="001E0166">
      <w:pPr>
        <w:pStyle w:val="a3"/>
        <w:ind w:left="0" w:right="20"/>
      </w:pPr>
      <w:r w:rsidRPr="00ED72C8">
        <w:t xml:space="preserve">To disable storm-control, use </w:t>
      </w:r>
      <w:r>
        <w:t>‘</w:t>
      </w:r>
      <w:r w:rsidRPr="00ED72C8">
        <w:t>no storm-control</w:t>
      </w:r>
      <w:r>
        <w:t>’</w:t>
      </w:r>
      <w:r w:rsidRPr="00ED72C8">
        <w:t xml:space="preserve"> command.</w:t>
      </w:r>
    </w:p>
    <w:p w14:paraId="42459206" w14:textId="77777777" w:rsidR="00712039" w:rsidRDefault="00712039" w:rsidP="0021019A">
      <w:pPr>
        <w:pStyle w:val="2"/>
        <w:ind w:right="20"/>
      </w:pPr>
      <w:bookmarkStart w:id="640" w:name="_Toc532302902"/>
      <w:bookmarkStart w:id="641" w:name="_Toc198607490"/>
      <w:bookmarkStart w:id="642" w:name="_Toc363228311"/>
      <w:bookmarkStart w:id="643" w:name="_Toc444694945"/>
      <w:r>
        <w:lastRenderedPageBreak/>
        <w:t>Port mirroring</w:t>
      </w:r>
      <w:bookmarkEnd w:id="640"/>
      <w:bookmarkEnd w:id="641"/>
      <w:bookmarkEnd w:id="642"/>
      <w:bookmarkEnd w:id="643"/>
    </w:p>
    <w:p w14:paraId="01FFD09E" w14:textId="77777777" w:rsidR="00712039" w:rsidRPr="00605EF5" w:rsidRDefault="00712039" w:rsidP="001E0166">
      <w:pPr>
        <w:pStyle w:val="a3"/>
        <w:ind w:left="0" w:right="20"/>
      </w:pPr>
      <w:r w:rsidRPr="00605EF5">
        <w:rPr>
          <w:rStyle w:val="bonmunChar"/>
        </w:rPr>
        <w:t xml:space="preserve">Port mirroring mirrors all the I/O traffic of a particular port (source port) to the destination port (target port) </w:t>
      </w:r>
      <w:r w:rsidR="004D0561">
        <w:rPr>
          <w:rStyle w:val="bonmunChar"/>
        </w:rPr>
        <w:t>which</w:t>
      </w:r>
      <w:r w:rsidRPr="00605EF5">
        <w:rPr>
          <w:rStyle w:val="bonmunChar"/>
        </w:rPr>
        <w:t xml:space="preserve"> </w:t>
      </w:r>
      <w:r w:rsidR="00D2141C">
        <w:rPr>
          <w:rStyle w:val="bonmunChar"/>
        </w:rPr>
        <w:t xml:space="preserve">the </w:t>
      </w:r>
      <w:r w:rsidRPr="00605EF5">
        <w:rPr>
          <w:rStyle w:val="bonmunChar"/>
        </w:rPr>
        <w:t>administrator has</w:t>
      </w:r>
      <w:r w:rsidRPr="00605EF5">
        <w:t xml:space="preserve"> set </w:t>
      </w:r>
      <w:r w:rsidR="004D0561">
        <w:t xml:space="preserve">so that </w:t>
      </w:r>
      <w:r w:rsidR="002450E4">
        <w:t xml:space="preserve">the </w:t>
      </w:r>
      <w:r w:rsidR="002450E4" w:rsidRPr="00605EF5">
        <w:rPr>
          <w:rStyle w:val="bonmunChar"/>
        </w:rPr>
        <w:t>administrator</w:t>
      </w:r>
      <w:r w:rsidR="002450E4">
        <w:rPr>
          <w:rStyle w:val="bonmunChar"/>
        </w:rPr>
        <w:t xml:space="preserve"> can</w:t>
      </w:r>
      <w:r w:rsidR="002450E4">
        <w:t xml:space="preserve"> monitor</w:t>
      </w:r>
      <w:r w:rsidRPr="00605EF5">
        <w:t xml:space="preserve"> all the packets of </w:t>
      </w:r>
      <w:r w:rsidR="00D2141C">
        <w:t xml:space="preserve">the </w:t>
      </w:r>
      <w:r w:rsidRPr="00605EF5">
        <w:t xml:space="preserve">port. </w:t>
      </w:r>
    </w:p>
    <w:p w14:paraId="4DF2E81B" w14:textId="77777777" w:rsidR="00712039" w:rsidRDefault="00094318" w:rsidP="001E0166">
      <w:pPr>
        <w:pStyle w:val="a3"/>
        <w:ind w:left="0" w:right="20"/>
      </w:pPr>
      <w:r>
        <w:t>C9500</w:t>
      </w:r>
      <w:r w:rsidR="00712039" w:rsidRPr="002F5F3A">
        <w:t xml:space="preserve"> can monitor RX/TX traffic from different source ports </w:t>
      </w:r>
      <w:r w:rsidR="00922018">
        <w:t>to</w:t>
      </w:r>
      <w:r w:rsidR="00712039" w:rsidRPr="002F5F3A">
        <w:t xml:space="preserve"> </w:t>
      </w:r>
      <w:r w:rsidR="00712039">
        <w:t xml:space="preserve">any </w:t>
      </w:r>
      <w:r w:rsidR="00712039" w:rsidRPr="002F5F3A">
        <w:t>one port</w:t>
      </w:r>
      <w:r w:rsidR="00712039">
        <w:t xml:space="preserve"> by mirroring. </w:t>
      </w:r>
    </w:p>
    <w:p w14:paraId="7ABF422D" w14:textId="77777777" w:rsidR="00712039" w:rsidRPr="003E62EA" w:rsidRDefault="009D5D18" w:rsidP="001E0166">
      <w:pPr>
        <w:pStyle w:val="afffff3"/>
        <w:ind w:left="0" w:right="20"/>
      </w:pPr>
      <w:bookmarkStart w:id="644" w:name="_Toc391575174"/>
      <w:r>
        <w:t xml:space="preserve">Table </w:t>
      </w:r>
      <w:r w:rsidR="005832B8">
        <w:fldChar w:fldCharType="begin"/>
      </w:r>
      <w:r w:rsidR="00092D8C">
        <w:instrText xml:space="preserve"> SEQ Table \* ARABIC </w:instrText>
      </w:r>
      <w:r w:rsidR="005832B8">
        <w:fldChar w:fldCharType="separate"/>
      </w:r>
      <w:r w:rsidR="00264652">
        <w:rPr>
          <w:noProof/>
        </w:rPr>
        <w:t>32</w:t>
      </w:r>
      <w:r w:rsidR="005832B8">
        <w:rPr>
          <w:noProof/>
        </w:rPr>
        <w:fldChar w:fldCharType="end"/>
      </w:r>
      <w:r>
        <w:rPr>
          <w:rFonts w:hint="eastAsia"/>
        </w:rPr>
        <w:t xml:space="preserve"> </w:t>
      </w:r>
      <w:r w:rsidRPr="002F5F3A">
        <w:t>Port Mirroring</w:t>
      </w:r>
      <w:bookmarkEnd w:id="644"/>
    </w:p>
    <w:tbl>
      <w:tblPr>
        <w:tblStyle w:val="CLIWide"/>
        <w:tblW w:w="0" w:type="auto"/>
        <w:tblLook w:val="01E0" w:firstRow="1" w:lastRow="1" w:firstColumn="1" w:lastColumn="1" w:noHBand="0" w:noVBand="0"/>
      </w:tblPr>
      <w:tblGrid>
        <w:gridCol w:w="3310"/>
        <w:gridCol w:w="3588"/>
        <w:gridCol w:w="1208"/>
      </w:tblGrid>
      <w:tr w:rsidR="004D0561" w:rsidRPr="003B6011"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2F5F3A" w:rsidRDefault="004D0561" w:rsidP="001E0166">
            <w:pPr>
              <w:pStyle w:val="ab"/>
              <w:wordWrap/>
              <w:spacing w:line="240" w:lineRule="auto"/>
              <w:ind w:right="20"/>
              <w:rPr>
                <w:b w:val="0"/>
              </w:rPr>
            </w:pPr>
            <w:r w:rsidRPr="002F5F3A">
              <w:rPr>
                <w:b w:val="0"/>
              </w:rPr>
              <w:t xml:space="preserve">Command </w:t>
            </w:r>
          </w:p>
        </w:tc>
        <w:tc>
          <w:tcPr>
            <w:tcW w:w="3588" w:type="dxa"/>
          </w:tcPr>
          <w:p w14:paraId="324CC0A0" w14:textId="77777777" w:rsidR="004D0561" w:rsidRPr="002F5F3A" w:rsidRDefault="004D0561" w:rsidP="001E0166">
            <w:pPr>
              <w:pStyle w:val="ab"/>
              <w:wordWrap/>
              <w:spacing w:line="240" w:lineRule="auto"/>
              <w:ind w:right="20"/>
              <w:rPr>
                <w:b w:val="0"/>
              </w:rPr>
            </w:pPr>
            <w:r w:rsidRPr="002F5F3A">
              <w:rPr>
                <w:b w:val="0"/>
              </w:rPr>
              <w:t>Description</w:t>
            </w:r>
          </w:p>
        </w:tc>
        <w:tc>
          <w:tcPr>
            <w:tcW w:w="1208" w:type="dxa"/>
          </w:tcPr>
          <w:p w14:paraId="458683B4" w14:textId="77777777" w:rsidR="004D0561" w:rsidRPr="002F5F3A" w:rsidRDefault="004D0561" w:rsidP="001E0166">
            <w:pPr>
              <w:pStyle w:val="ab"/>
              <w:wordWrap/>
              <w:spacing w:line="240" w:lineRule="auto"/>
              <w:ind w:right="20"/>
              <w:rPr>
                <w:b w:val="0"/>
              </w:rPr>
            </w:pPr>
            <w:r w:rsidRPr="002F5F3A">
              <w:rPr>
                <w:b w:val="0"/>
              </w:rPr>
              <w:t>Mode</w:t>
            </w:r>
          </w:p>
        </w:tc>
      </w:tr>
      <w:tr w:rsidR="004D0561" w:rsidRPr="003B6011" w14:paraId="79CF9DF9" w14:textId="77777777" w:rsidTr="004D0561">
        <w:trPr>
          <w:trHeight w:val="413"/>
        </w:trPr>
        <w:tc>
          <w:tcPr>
            <w:tcW w:w="3310" w:type="dxa"/>
          </w:tcPr>
          <w:p w14:paraId="0655528A" w14:textId="77777777" w:rsidR="004D0561" w:rsidRPr="003B6011" w:rsidRDefault="004D0561" w:rsidP="001E0166">
            <w:pPr>
              <w:pStyle w:val="aa"/>
              <w:ind w:rightChars="10" w:right="18"/>
              <w:rPr>
                <w:bCs/>
              </w:rPr>
            </w:pPr>
            <w:r w:rsidRPr="003B6011">
              <w:rPr>
                <w:bCs/>
              </w:rPr>
              <w:t>mirror interface IFNAME direction (receive|transmit|both)</w:t>
            </w:r>
          </w:p>
        </w:tc>
        <w:tc>
          <w:tcPr>
            <w:tcW w:w="3588" w:type="dxa"/>
          </w:tcPr>
          <w:p w14:paraId="124C1B6D" w14:textId="77777777" w:rsidR="002450E4" w:rsidRPr="003B6011" w:rsidRDefault="002450E4" w:rsidP="001E0166">
            <w:pPr>
              <w:pStyle w:val="a9"/>
              <w:numPr>
                <w:ilvl w:val="0"/>
                <w:numId w:val="10"/>
              </w:numPr>
              <w:wordWrap/>
              <w:adjustRightInd w:val="0"/>
              <w:spacing w:line="240" w:lineRule="auto"/>
              <w:ind w:left="0" w:rightChars="10" w:right="18"/>
              <w:jc w:val="both"/>
            </w:pPr>
            <w:r w:rsidRPr="004D0561">
              <w:t xml:space="preserve">Specifies the port which </w:t>
            </w:r>
            <w:r>
              <w:t>will be</w:t>
            </w:r>
            <w:r w:rsidRPr="004D0561">
              <w:t xml:space="preserve"> mirrored </w:t>
            </w:r>
            <w:r>
              <w:t>and traffic direction.</w:t>
            </w:r>
          </w:p>
        </w:tc>
        <w:tc>
          <w:tcPr>
            <w:tcW w:w="1208" w:type="dxa"/>
          </w:tcPr>
          <w:p w14:paraId="0CC4ED48" w14:textId="77777777" w:rsidR="004D0561" w:rsidRPr="003B6011" w:rsidRDefault="004D0561" w:rsidP="001E0166">
            <w:pPr>
              <w:pStyle w:val="aa"/>
              <w:ind w:rightChars="10" w:right="18"/>
            </w:pPr>
            <w:r w:rsidRPr="003B6011">
              <w:t>Interface</w:t>
            </w:r>
          </w:p>
        </w:tc>
      </w:tr>
      <w:tr w:rsidR="004D0561" w:rsidRPr="003B6011" w14:paraId="5070BD8E" w14:textId="77777777" w:rsidTr="004D0561">
        <w:trPr>
          <w:trHeight w:val="757"/>
        </w:trPr>
        <w:tc>
          <w:tcPr>
            <w:tcW w:w="3310" w:type="dxa"/>
          </w:tcPr>
          <w:p w14:paraId="2CEC49DA" w14:textId="77777777" w:rsidR="004D0561" w:rsidRPr="003B6011" w:rsidRDefault="004D0561" w:rsidP="001E0166">
            <w:pPr>
              <w:pStyle w:val="aa"/>
              <w:ind w:rightChars="10" w:right="18"/>
              <w:rPr>
                <w:bCs/>
              </w:rPr>
            </w:pPr>
            <w:r w:rsidRPr="003B6011">
              <w:rPr>
                <w:bCs/>
              </w:rPr>
              <w:t>no mirror interface IFNAME</w:t>
            </w:r>
          </w:p>
          <w:p w14:paraId="7FD9F55A" w14:textId="77777777" w:rsidR="004D0561" w:rsidRPr="003B6011" w:rsidRDefault="004D0561" w:rsidP="001E0166">
            <w:pPr>
              <w:pStyle w:val="aa"/>
              <w:ind w:rightChars="10" w:right="18"/>
              <w:rPr>
                <w:bCs/>
              </w:rPr>
            </w:pPr>
            <w:r w:rsidRPr="003B6011">
              <w:rPr>
                <w:bCs/>
              </w:rPr>
              <w:t xml:space="preserve"> direction (receive|transmit)</w:t>
            </w:r>
          </w:p>
        </w:tc>
        <w:tc>
          <w:tcPr>
            <w:tcW w:w="3588" w:type="dxa"/>
          </w:tcPr>
          <w:p w14:paraId="67A670A2" w14:textId="77777777" w:rsidR="004D0561" w:rsidRPr="003B6011" w:rsidRDefault="002450E4" w:rsidP="001E0166">
            <w:pPr>
              <w:pStyle w:val="a9"/>
              <w:numPr>
                <w:ilvl w:val="0"/>
                <w:numId w:val="10"/>
              </w:numPr>
              <w:wordWrap/>
              <w:adjustRightInd w:val="0"/>
              <w:spacing w:line="240" w:lineRule="auto"/>
              <w:ind w:left="0" w:rightChars="10" w:right="18"/>
              <w:jc w:val="both"/>
            </w:pPr>
            <w:r>
              <w:t>Release</w:t>
            </w:r>
            <w:r w:rsidRPr="004D0561">
              <w:t xml:space="preserve"> the port which </w:t>
            </w:r>
            <w:r>
              <w:t>is</w:t>
            </w:r>
            <w:r w:rsidRPr="004D0561">
              <w:t xml:space="preserve"> mirrored</w:t>
            </w:r>
          </w:p>
        </w:tc>
        <w:tc>
          <w:tcPr>
            <w:tcW w:w="1208" w:type="dxa"/>
          </w:tcPr>
          <w:p w14:paraId="773BE944" w14:textId="77777777" w:rsidR="004D0561" w:rsidRPr="003B6011" w:rsidRDefault="004D0561" w:rsidP="001E0166">
            <w:pPr>
              <w:pStyle w:val="aa"/>
              <w:ind w:rightChars="10" w:right="18"/>
            </w:pPr>
            <w:r w:rsidRPr="003B6011">
              <w:t>Interface</w:t>
            </w:r>
          </w:p>
        </w:tc>
      </w:tr>
    </w:tbl>
    <w:p w14:paraId="1024C123" w14:textId="77777777" w:rsidR="00922018" w:rsidRDefault="00922018" w:rsidP="000922C8">
      <w:pPr>
        <w:wordWrap/>
        <w:ind w:leftChars="1000" w:left="1800" w:rightChars="10" w:right="18"/>
      </w:pPr>
    </w:p>
    <w:p w14:paraId="6D12194E" w14:textId="77777777" w:rsidR="002450E4" w:rsidRPr="003B6011" w:rsidRDefault="002450E4" w:rsidP="000922C8">
      <w:pPr>
        <w:wordWrap/>
        <w:ind w:leftChars="1000" w:left="1800" w:rightChars="10" w:right="18"/>
      </w:pPr>
      <w:r>
        <w:rPr>
          <w:rFonts w:hint="eastAsia"/>
        </w:rPr>
        <w:t>T</w:t>
      </w:r>
      <w:r>
        <w:t>he following is an example of</w:t>
      </w:r>
      <w:r w:rsidRPr="003B6011">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3B6011"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3B6011" w:rsidRDefault="002450E4" w:rsidP="001E0166">
            <w:pPr>
              <w:pStyle w:val="aa"/>
              <w:ind w:rightChars="10" w:right="18"/>
            </w:pPr>
            <w:r>
              <w:t>Switch#</w:t>
            </w:r>
            <w:r w:rsidRPr="003B6011">
              <w:rPr>
                <w:b/>
              </w:rPr>
              <w:t>configure terminal</w:t>
            </w:r>
          </w:p>
          <w:p w14:paraId="3FEA7EA9" w14:textId="77777777" w:rsidR="002450E4" w:rsidRPr="003B6011" w:rsidRDefault="002450E4" w:rsidP="001E0166">
            <w:pPr>
              <w:pStyle w:val="aa"/>
              <w:ind w:rightChars="10" w:right="18"/>
            </w:pPr>
            <w:r w:rsidRPr="003B6011">
              <w:t>Enter configuration commands, one per line.  End with CNTL/Z.</w:t>
            </w:r>
          </w:p>
          <w:p w14:paraId="2209FACE" w14:textId="77777777" w:rsidR="002450E4" w:rsidRPr="006E32C8" w:rsidRDefault="002450E4" w:rsidP="001E0166">
            <w:pPr>
              <w:pStyle w:val="aa"/>
              <w:ind w:rightChars="10" w:right="18"/>
            </w:pPr>
            <w:r w:rsidRPr="006E32C8">
              <w:t xml:space="preserve">Switch(config)# </w:t>
            </w:r>
            <w:r w:rsidRPr="006E32C8">
              <w:rPr>
                <w:b/>
              </w:rPr>
              <w:t>int TenGigabitEthernet 7/1</w:t>
            </w:r>
          </w:p>
          <w:p w14:paraId="73E76967" w14:textId="77777777" w:rsidR="002450E4" w:rsidRPr="006E32C8" w:rsidRDefault="002450E4" w:rsidP="001E0166">
            <w:pPr>
              <w:pStyle w:val="aa"/>
              <w:ind w:rightChars="10" w:right="18"/>
            </w:pPr>
            <w:r>
              <w:t>Switch (config-if-TenGi</w:t>
            </w:r>
            <w:r w:rsidRPr="006E32C8">
              <w:t xml:space="preserve">7/1)# </w:t>
            </w:r>
            <w:r w:rsidRPr="006E32C8">
              <w:rPr>
                <w:b/>
              </w:rPr>
              <w:t>mirror interface Te7/2 direction receive</w:t>
            </w:r>
            <w:r w:rsidRPr="006E32C8">
              <w:t xml:space="preserve"> </w:t>
            </w:r>
          </w:p>
          <w:p w14:paraId="0FC399F2" w14:textId="77777777" w:rsidR="002450E4" w:rsidRPr="006E32C8" w:rsidRDefault="002450E4" w:rsidP="001E0166">
            <w:pPr>
              <w:pStyle w:val="aa"/>
              <w:ind w:rightChars="10" w:right="18"/>
            </w:pPr>
            <w:r w:rsidRPr="006E32C8">
              <w:t>Switch (config-if-</w:t>
            </w:r>
            <w:r>
              <w:t>TenGi</w:t>
            </w:r>
            <w:r w:rsidRPr="006E32C8">
              <w:t xml:space="preserve">7/1)# </w:t>
            </w:r>
            <w:r w:rsidRPr="006E32C8">
              <w:rPr>
                <w:b/>
              </w:rPr>
              <w:t>mirror interface Te7/3 direction receive</w:t>
            </w:r>
          </w:p>
          <w:p w14:paraId="5DF58066" w14:textId="77777777" w:rsidR="002450E4" w:rsidRPr="003B6011" w:rsidRDefault="002450E4" w:rsidP="001E0166">
            <w:pPr>
              <w:pStyle w:val="aa"/>
              <w:ind w:rightChars="10" w:right="18"/>
            </w:pPr>
            <w:r w:rsidRPr="006E32C8">
              <w:t>Switch (config-if-</w:t>
            </w:r>
            <w:r>
              <w:t>TenGi</w:t>
            </w:r>
            <w:r w:rsidRPr="006E32C8">
              <w:t xml:space="preserve">7/1)# </w:t>
            </w:r>
            <w:r w:rsidRPr="006E32C8">
              <w:rPr>
                <w:b/>
              </w:rPr>
              <w:t>mirror interface Te7/4 direction receive</w:t>
            </w:r>
          </w:p>
          <w:p w14:paraId="2E4BBEB2" w14:textId="77777777" w:rsidR="002450E4" w:rsidRPr="003B6011" w:rsidRDefault="002450E4" w:rsidP="001E0166">
            <w:pPr>
              <w:pStyle w:val="aa"/>
              <w:ind w:rightChars="10" w:right="18"/>
            </w:pPr>
            <w:r>
              <w:t>Switch (config-if-TenGi7</w:t>
            </w:r>
            <w:r w:rsidRPr="003B6011">
              <w:t>/1)# end</w:t>
            </w:r>
          </w:p>
          <w:p w14:paraId="2ADF6CE3" w14:textId="77777777" w:rsidR="002450E4" w:rsidRPr="003B6011" w:rsidRDefault="002450E4" w:rsidP="001E0166">
            <w:pPr>
              <w:pStyle w:val="aa"/>
              <w:ind w:rightChars="10" w:right="18"/>
            </w:pPr>
            <w:r>
              <w:t>Switch#</w:t>
            </w:r>
            <w:r w:rsidRPr="003B6011">
              <w:rPr>
                <w:b/>
              </w:rPr>
              <w:t>show mirror</w:t>
            </w:r>
            <w:r w:rsidRPr="003B6011">
              <w:t xml:space="preserve"> </w:t>
            </w:r>
          </w:p>
          <w:p w14:paraId="5860F91C" w14:textId="77777777" w:rsidR="002450E4" w:rsidRPr="003B6011" w:rsidRDefault="002450E4" w:rsidP="001E0166">
            <w:pPr>
              <w:pStyle w:val="aa"/>
              <w:ind w:rightChars="10" w:right="18"/>
            </w:pPr>
            <w:r w:rsidRPr="003B6011">
              <w:t xml:space="preserve">Mirror Test Port Name: </w:t>
            </w:r>
            <w:r w:rsidRPr="003053C4">
              <w:t>TenGi7/1</w:t>
            </w:r>
          </w:p>
          <w:p w14:paraId="1B418D4D" w14:textId="77777777" w:rsidR="002450E4" w:rsidRPr="003B6011" w:rsidRDefault="002450E4" w:rsidP="001E0166">
            <w:pPr>
              <w:pStyle w:val="aa"/>
              <w:ind w:rightChars="10" w:right="18"/>
            </w:pPr>
            <w:r w:rsidRPr="003B6011">
              <w:t>Mirror option: Enabled</w:t>
            </w:r>
          </w:p>
          <w:p w14:paraId="3CD68C8E" w14:textId="77777777" w:rsidR="002450E4" w:rsidRPr="003B6011" w:rsidRDefault="002450E4" w:rsidP="001E0166">
            <w:pPr>
              <w:pStyle w:val="aa"/>
              <w:ind w:rightChars="10" w:right="18"/>
            </w:pPr>
            <w:r w:rsidRPr="003B6011">
              <w:t>Mirror direction: receive</w:t>
            </w:r>
          </w:p>
          <w:p w14:paraId="0DDAE54D" w14:textId="77777777" w:rsidR="002450E4" w:rsidRPr="003B6011" w:rsidRDefault="002450E4" w:rsidP="001E0166">
            <w:pPr>
              <w:pStyle w:val="aa"/>
              <w:ind w:rightChars="10" w:right="18"/>
            </w:pPr>
            <w:r w:rsidRPr="003B6011">
              <w:t xml:space="preserve">Monitored Port Name: </w:t>
            </w:r>
            <w:r>
              <w:t>TenGi7/2</w:t>
            </w:r>
          </w:p>
          <w:p w14:paraId="219B79EA" w14:textId="77777777" w:rsidR="002450E4" w:rsidRPr="003B6011" w:rsidRDefault="002450E4" w:rsidP="001E0166">
            <w:pPr>
              <w:pStyle w:val="aa"/>
              <w:ind w:rightChars="10" w:right="18"/>
            </w:pPr>
            <w:r w:rsidRPr="003B6011">
              <w:t xml:space="preserve">Mirror Test Port Name: </w:t>
            </w:r>
            <w:r>
              <w:t>TenGi7/1</w:t>
            </w:r>
          </w:p>
          <w:p w14:paraId="64A0CFA9" w14:textId="77777777" w:rsidR="002450E4" w:rsidRPr="003B6011" w:rsidRDefault="002450E4" w:rsidP="001E0166">
            <w:pPr>
              <w:pStyle w:val="aa"/>
              <w:ind w:rightChars="10" w:right="18"/>
            </w:pPr>
            <w:r w:rsidRPr="003B6011">
              <w:t>Mirror option: Enabled</w:t>
            </w:r>
          </w:p>
          <w:p w14:paraId="084B7571" w14:textId="77777777" w:rsidR="002450E4" w:rsidRPr="003B6011" w:rsidRDefault="002450E4" w:rsidP="001E0166">
            <w:pPr>
              <w:pStyle w:val="aa"/>
              <w:ind w:rightChars="10" w:right="18"/>
            </w:pPr>
            <w:r w:rsidRPr="003B6011">
              <w:t>Mirror direction: receive</w:t>
            </w:r>
          </w:p>
          <w:p w14:paraId="51E52ADE" w14:textId="77777777" w:rsidR="002450E4" w:rsidRPr="003B6011" w:rsidRDefault="002450E4" w:rsidP="001E0166">
            <w:pPr>
              <w:pStyle w:val="aa"/>
              <w:ind w:rightChars="10" w:right="18"/>
            </w:pPr>
            <w:r w:rsidRPr="003B6011">
              <w:t xml:space="preserve">Monitored Port Name: </w:t>
            </w:r>
            <w:r>
              <w:t>TenGi7/3</w:t>
            </w:r>
          </w:p>
          <w:p w14:paraId="5FAA770A" w14:textId="77777777" w:rsidR="002450E4" w:rsidRPr="003B6011" w:rsidRDefault="002450E4" w:rsidP="001E0166">
            <w:pPr>
              <w:pStyle w:val="aa"/>
              <w:ind w:rightChars="10" w:right="18"/>
            </w:pPr>
            <w:r w:rsidRPr="003B6011">
              <w:t xml:space="preserve">Mirror Test Port Name: </w:t>
            </w:r>
            <w:r w:rsidRPr="003053C4">
              <w:t>TenGi7/1</w:t>
            </w:r>
          </w:p>
          <w:p w14:paraId="29A5A628" w14:textId="77777777" w:rsidR="002450E4" w:rsidRPr="003B6011" w:rsidRDefault="002450E4" w:rsidP="001E0166">
            <w:pPr>
              <w:pStyle w:val="aa"/>
              <w:ind w:rightChars="10" w:right="18"/>
            </w:pPr>
            <w:r w:rsidRPr="003B6011">
              <w:t>Mirror option: Enabled</w:t>
            </w:r>
          </w:p>
          <w:p w14:paraId="52E4191B" w14:textId="77777777" w:rsidR="002450E4" w:rsidRPr="003B6011" w:rsidRDefault="002450E4" w:rsidP="001E0166">
            <w:pPr>
              <w:pStyle w:val="aa"/>
              <w:ind w:rightChars="10" w:right="18"/>
            </w:pPr>
            <w:r w:rsidRPr="003B6011">
              <w:t>Mirror direction: receive</w:t>
            </w:r>
          </w:p>
          <w:p w14:paraId="13A41314" w14:textId="77777777" w:rsidR="002450E4" w:rsidRPr="003B6011" w:rsidRDefault="002450E4" w:rsidP="001E0166">
            <w:pPr>
              <w:pStyle w:val="aa"/>
              <w:ind w:rightChars="10" w:right="18"/>
            </w:pPr>
            <w:r w:rsidRPr="003B6011">
              <w:t xml:space="preserve">Monitored Port Name: </w:t>
            </w:r>
            <w:r>
              <w:t>TenGi7/4</w:t>
            </w:r>
          </w:p>
          <w:p w14:paraId="187C99D2" w14:textId="77777777" w:rsidR="002450E4" w:rsidRPr="003B6011" w:rsidRDefault="002450E4" w:rsidP="001E0166">
            <w:pPr>
              <w:pStyle w:val="aa"/>
              <w:ind w:rightChars="10" w:right="18"/>
            </w:pPr>
            <w:r>
              <w:t>Switch(config)#</w:t>
            </w:r>
          </w:p>
        </w:tc>
      </w:tr>
    </w:tbl>
    <w:p w14:paraId="6632F2F1" w14:textId="77777777" w:rsidR="00E57267" w:rsidRDefault="00E57267" w:rsidP="001E0166">
      <w:pPr>
        <w:wordWrap/>
        <w:spacing w:line="360" w:lineRule="auto"/>
        <w:ind w:right="20"/>
        <w:rPr>
          <w:rFonts w:cs="Times New Roman"/>
        </w:rPr>
      </w:pPr>
    </w:p>
    <w:tbl>
      <w:tblPr>
        <w:tblStyle w:val="NOTICE"/>
        <w:tblW w:w="0" w:type="auto"/>
        <w:tblLook w:val="0000" w:firstRow="0" w:lastRow="0" w:firstColumn="0" w:lastColumn="0" w:noHBand="0" w:noVBand="0"/>
      </w:tblPr>
      <w:tblGrid>
        <w:gridCol w:w="752"/>
        <w:gridCol w:w="1013"/>
        <w:gridCol w:w="6383"/>
      </w:tblGrid>
      <w:tr w:rsidR="00712039" w14:paraId="164BCC5D" w14:textId="77777777" w:rsidTr="006D09B4">
        <w:trPr>
          <w:trHeight w:val="998"/>
        </w:trPr>
        <w:tc>
          <w:tcPr>
            <w:tcW w:w="760" w:type="dxa"/>
            <w:vAlign w:val="center"/>
          </w:tcPr>
          <w:p w14:paraId="4B9EFCAA" w14:textId="77777777"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Default="00712039" w:rsidP="001E0166">
            <w:pPr>
              <w:pStyle w:val="aa"/>
              <w:ind w:right="20"/>
              <w:jc w:val="both"/>
              <w:rPr>
                <w:b/>
                <w:bCs/>
              </w:rPr>
            </w:pPr>
            <w:r>
              <w:rPr>
                <w:b/>
                <w:bCs/>
              </w:rPr>
              <w:t>Notice</w:t>
            </w:r>
          </w:p>
        </w:tc>
        <w:tc>
          <w:tcPr>
            <w:tcW w:w="7020" w:type="dxa"/>
            <w:vAlign w:val="center"/>
          </w:tcPr>
          <w:p w14:paraId="6BB4E897" w14:textId="77777777" w:rsidR="00712039" w:rsidRPr="006D09B4" w:rsidRDefault="002450E4" w:rsidP="001E0166">
            <w:pPr>
              <w:pStyle w:val="aa"/>
              <w:ind w:right="20"/>
              <w:rPr>
                <w:bCs/>
              </w:rPr>
            </w:pPr>
            <w:r>
              <w:rPr>
                <w:bCs/>
              </w:rPr>
              <w:t xml:space="preserve">Port mirroring cannot be configured at the same time with netflow. In case netflow is enabled, mirroring should be tried only after </w:t>
            </w:r>
            <w:r>
              <w:rPr>
                <w:bCs/>
              </w:rPr>
              <w:t>‘</w:t>
            </w:r>
            <w:r w:rsidRPr="003B6011">
              <w:rPr>
                <w:b/>
                <w:bCs/>
              </w:rPr>
              <w:t>no mls netflow</w:t>
            </w:r>
            <w:r w:rsidRPr="002450E4">
              <w:rPr>
                <w:bCs/>
              </w:rPr>
              <w:t>’</w:t>
            </w:r>
            <w:r w:rsidRPr="002450E4">
              <w:rPr>
                <w:bCs/>
              </w:rPr>
              <w:t xml:space="preserve"> is executed in config mode.</w:t>
            </w:r>
            <w:r>
              <w:rPr>
                <w:b/>
                <w:bCs/>
              </w:rPr>
              <w:t xml:space="preserve"> </w:t>
            </w:r>
          </w:p>
        </w:tc>
      </w:tr>
    </w:tbl>
    <w:p w14:paraId="74EBC7A6" w14:textId="77777777" w:rsidR="00712039" w:rsidRDefault="00712039" w:rsidP="001E0166">
      <w:pPr>
        <w:wordWrap/>
        <w:spacing w:line="360" w:lineRule="auto"/>
        <w:ind w:right="20"/>
        <w:rPr>
          <w:rFonts w:cs="Times New Roman"/>
        </w:rPr>
      </w:pPr>
    </w:p>
    <w:p w14:paraId="14573088" w14:textId="77777777" w:rsidR="00712039" w:rsidRPr="002450E4" w:rsidRDefault="00712039" w:rsidP="001E0166">
      <w:pPr>
        <w:wordWrap/>
        <w:spacing w:line="360" w:lineRule="auto"/>
        <w:ind w:right="20"/>
        <w:rPr>
          <w:rFonts w:cs="Times New Roman"/>
        </w:rPr>
      </w:pPr>
    </w:p>
    <w:p w14:paraId="6FED8361" w14:textId="77777777" w:rsidR="00712039" w:rsidRDefault="00712039" w:rsidP="001E0166">
      <w:pPr>
        <w:pStyle w:val="2"/>
        <w:ind w:right="20"/>
      </w:pPr>
      <w:bookmarkStart w:id="645" w:name="_Toc532302904"/>
      <w:bookmarkStart w:id="646" w:name="_Toc280899140"/>
      <w:bookmarkStart w:id="647" w:name="_Toc292809791"/>
      <w:bookmarkStart w:id="648" w:name="_Toc337198361"/>
      <w:bookmarkStart w:id="649" w:name="_Toc354416123"/>
      <w:bookmarkStart w:id="650" w:name="_Toc444694946"/>
      <w:r w:rsidRPr="006D09B4">
        <w:lastRenderedPageBreak/>
        <w:t>Layer</w:t>
      </w:r>
      <w:r w:rsidRPr="002F5F3A">
        <w:t xml:space="preserve"> 2 Interface Configuration</w:t>
      </w:r>
      <w:bookmarkEnd w:id="645"/>
      <w:bookmarkEnd w:id="646"/>
      <w:bookmarkEnd w:id="647"/>
      <w:bookmarkEnd w:id="648"/>
      <w:bookmarkEnd w:id="649"/>
      <w:bookmarkEnd w:id="650"/>
    </w:p>
    <w:p w14:paraId="05D6265D" w14:textId="77777777" w:rsidR="00712039" w:rsidRDefault="00712039" w:rsidP="001E0166">
      <w:pPr>
        <w:pStyle w:val="a3"/>
        <w:ind w:left="0" w:right="20"/>
      </w:pPr>
      <w:r w:rsidRPr="00605EF5">
        <w:t xml:space="preserve">Layer 2 is an interface that works in the Layer 2 switching mode (IEEE 802.3 Bridged VLAN). In </w:t>
      </w:r>
      <w:r w:rsidR="00314517">
        <w:t xml:space="preserve">the </w:t>
      </w:r>
      <w:r w:rsidR="00094318">
        <w:t>C9500</w:t>
      </w:r>
      <w:r w:rsidRPr="00605EF5">
        <w:t>, the physical port and the port-group interface works in the Layer 2 switching mode.</w:t>
      </w:r>
    </w:p>
    <w:p w14:paraId="038A76A9" w14:textId="77777777" w:rsidR="00712039" w:rsidRPr="00605EF5" w:rsidRDefault="00712039" w:rsidP="001E0166">
      <w:pPr>
        <w:pStyle w:val="a3"/>
        <w:ind w:left="0" w:right="20"/>
      </w:pPr>
      <w:r w:rsidRPr="00605EF5">
        <w:t>This section describes the Layer 2 interface and the commands to set the physical port and the port-group as Layer 2 interface with examples.</w:t>
      </w:r>
    </w:p>
    <w:p w14:paraId="71F6DFB3" w14:textId="77777777" w:rsidR="00712039" w:rsidRDefault="00712039" w:rsidP="001E0166">
      <w:pPr>
        <w:pStyle w:val="3"/>
        <w:ind w:left="0" w:right="20"/>
      </w:pPr>
      <w:bookmarkStart w:id="651" w:name="_Toc532302905"/>
      <w:bookmarkStart w:id="652" w:name="_Toc198607492"/>
      <w:bookmarkStart w:id="653" w:name="_Toc363228313"/>
      <w:bookmarkStart w:id="654" w:name="_Toc444694947"/>
      <w:r w:rsidRPr="006D09B4">
        <w:t>VLAN</w:t>
      </w:r>
      <w:r>
        <w:t xml:space="preserve"> Trunking</w:t>
      </w:r>
      <w:bookmarkEnd w:id="651"/>
      <w:bookmarkEnd w:id="652"/>
      <w:bookmarkEnd w:id="653"/>
      <w:bookmarkEnd w:id="654"/>
    </w:p>
    <w:p w14:paraId="26F0B99C" w14:textId="77777777" w:rsidR="00712039" w:rsidRDefault="00712039" w:rsidP="001E0166">
      <w:pPr>
        <w:pStyle w:val="a3"/>
        <w:ind w:left="0" w:right="20"/>
      </w:pPr>
      <w:r w:rsidRPr="002F5F3A">
        <w:t>Trunk refers to the point-to-point link between the ethernet switch and other network equipment (router, switch). Trunk can transmit multiple VLAN traffic to a link and you can extend VLAN to the entire network using trunks.</w:t>
      </w:r>
    </w:p>
    <w:p w14:paraId="7C0D5894" w14:textId="77777777" w:rsidR="00712039" w:rsidRDefault="002E397E" w:rsidP="001E0166">
      <w:pPr>
        <w:pStyle w:val="a3"/>
        <w:ind w:left="0" w:right="20"/>
        <w:rPr>
          <w:rFonts w:cs="Times New Roman"/>
        </w:rPr>
      </w:pPr>
      <w:r>
        <w:t xml:space="preserve">The </w:t>
      </w:r>
      <w:r w:rsidR="00094318">
        <w:t>C9500</w:t>
      </w:r>
      <w:r w:rsidR="00712039" w:rsidRPr="002F5F3A">
        <w:t xml:space="preserve"> supports 802.1Q trunking encapsulation for all ethernet interfaces and you can set up trunks in the single ethernet interface or the port-trunk interface</w:t>
      </w:r>
      <w:r w:rsidR="00712039">
        <w:t>.</w:t>
      </w:r>
    </w:p>
    <w:p w14:paraId="270C2DD6" w14:textId="77777777" w:rsidR="00712039" w:rsidRDefault="00712039" w:rsidP="001E0166">
      <w:pPr>
        <w:pStyle w:val="3"/>
        <w:ind w:left="0" w:right="20"/>
      </w:pPr>
      <w:bookmarkStart w:id="655" w:name="_Toc532302906"/>
      <w:bookmarkStart w:id="656" w:name="_Toc280899142"/>
      <w:bookmarkStart w:id="657" w:name="_Toc292809793"/>
      <w:bookmarkStart w:id="658" w:name="_Toc337198363"/>
      <w:bookmarkStart w:id="659" w:name="_Toc354416125"/>
      <w:bookmarkStart w:id="660" w:name="_Toc444694948"/>
      <w:r w:rsidRPr="00D867F8">
        <w:t xml:space="preserve">Layer 2 </w:t>
      </w:r>
      <w:r w:rsidRPr="006D09B4">
        <w:t>Interface</w:t>
      </w:r>
      <w:r w:rsidRPr="00D867F8">
        <w:t xml:space="preserve"> mode</w:t>
      </w:r>
      <w:bookmarkEnd w:id="655"/>
      <w:bookmarkEnd w:id="656"/>
      <w:bookmarkEnd w:id="657"/>
      <w:bookmarkEnd w:id="658"/>
      <w:bookmarkEnd w:id="659"/>
      <w:bookmarkEnd w:id="660"/>
    </w:p>
    <w:p w14:paraId="19473F30" w14:textId="77777777" w:rsidR="00786E15" w:rsidRPr="00786E15" w:rsidRDefault="00712039" w:rsidP="001E0166">
      <w:pPr>
        <w:pStyle w:val="a3"/>
        <w:spacing w:line="240" w:lineRule="auto"/>
        <w:ind w:left="0" w:right="20"/>
      </w:pPr>
      <w:r w:rsidRPr="00605EF5">
        <w:t>Layer 2 interface modes supported by</w:t>
      </w:r>
      <w:r w:rsidR="00781FC0">
        <w:t xml:space="preserve"> the</w:t>
      </w:r>
      <w:r w:rsidRPr="00605EF5">
        <w:t xml:space="preserve"> </w:t>
      </w:r>
      <w:r w:rsidR="00094318">
        <w:t>C9500</w:t>
      </w:r>
      <w:r w:rsidRPr="00605EF5">
        <w:t xml:space="preserve"> are the trunk mode and the access mode.</w:t>
      </w:r>
    </w:p>
    <w:p w14:paraId="5D4FE31C" w14:textId="77777777" w:rsidR="00712039" w:rsidRDefault="00786E15" w:rsidP="001E0166">
      <w:pPr>
        <w:pStyle w:val="afffff3"/>
        <w:ind w:left="0" w:right="20"/>
      </w:pPr>
      <w:bookmarkStart w:id="661" w:name="_Toc532303067"/>
      <w:bookmarkStart w:id="662" w:name="_Toc391575175"/>
      <w:r>
        <w:t xml:space="preserve">Table </w:t>
      </w:r>
      <w:r w:rsidR="005832B8">
        <w:fldChar w:fldCharType="begin"/>
      </w:r>
      <w:r w:rsidR="00092D8C">
        <w:instrText xml:space="preserve"> SEQ Table \* ARABIC </w:instrText>
      </w:r>
      <w:r w:rsidR="005832B8">
        <w:fldChar w:fldCharType="separate"/>
      </w:r>
      <w:r w:rsidR="00264652">
        <w:rPr>
          <w:noProof/>
        </w:rPr>
        <w:t>33</w:t>
      </w:r>
      <w:r w:rsidR="005832B8">
        <w:rPr>
          <w:noProof/>
        </w:rPr>
        <w:fldChar w:fldCharType="end"/>
      </w:r>
      <w:r w:rsidR="00712039">
        <w:t xml:space="preserve"> </w:t>
      </w:r>
      <w:bookmarkEnd w:id="661"/>
      <w:r w:rsidR="00712039" w:rsidRPr="002F5F3A">
        <w:t xml:space="preserve">Layer 2 </w:t>
      </w:r>
      <w:r w:rsidR="00712039" w:rsidRPr="00786E15">
        <w:t>Interface</w:t>
      </w:r>
      <w:r w:rsidR="00712039" w:rsidRPr="002F5F3A">
        <w:t xml:space="preserve"> mode supported in </w:t>
      </w:r>
      <w:r w:rsidR="00094318">
        <w:t>C9500</w:t>
      </w:r>
      <w:bookmarkEnd w:id="66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5"/>
        <w:gridCol w:w="5906"/>
      </w:tblGrid>
      <w:tr w:rsidR="00712039" w:rsidRPr="002F5F3A" w14:paraId="67FEACC6" w14:textId="77777777" w:rsidTr="006D09B4">
        <w:trPr>
          <w:trHeight w:val="268"/>
        </w:trPr>
        <w:tc>
          <w:tcPr>
            <w:tcW w:w="2458" w:type="dxa"/>
            <w:shd w:val="clear" w:color="auto" w:fill="E6E6E6"/>
            <w:vAlign w:val="center"/>
          </w:tcPr>
          <w:p w14:paraId="5CC89EBC" w14:textId="77777777" w:rsidR="00712039" w:rsidRPr="002F5F3A" w:rsidRDefault="00712039" w:rsidP="001E0166">
            <w:pPr>
              <w:pStyle w:val="ab"/>
              <w:wordWrap/>
              <w:spacing w:line="240" w:lineRule="auto"/>
              <w:ind w:right="20"/>
              <w:rPr>
                <w:b w:val="0"/>
              </w:rPr>
            </w:pPr>
            <w:r w:rsidRPr="002F5F3A">
              <w:rPr>
                <w:b w:val="0"/>
              </w:rPr>
              <w:t>Mode</w:t>
            </w:r>
          </w:p>
        </w:tc>
        <w:tc>
          <w:tcPr>
            <w:tcW w:w="6283" w:type="dxa"/>
            <w:shd w:val="clear" w:color="auto" w:fill="E6E6E6"/>
            <w:vAlign w:val="center"/>
          </w:tcPr>
          <w:p w14:paraId="177E6BEA" w14:textId="77777777" w:rsidR="00712039" w:rsidRPr="002F5F3A" w:rsidRDefault="00712039" w:rsidP="001E0166">
            <w:pPr>
              <w:pStyle w:val="ab"/>
              <w:wordWrap/>
              <w:spacing w:line="240" w:lineRule="auto"/>
              <w:ind w:right="20"/>
              <w:rPr>
                <w:b w:val="0"/>
              </w:rPr>
            </w:pPr>
            <w:r w:rsidRPr="002F5F3A">
              <w:rPr>
                <w:b w:val="0"/>
              </w:rPr>
              <w:t>Description</w:t>
            </w:r>
          </w:p>
        </w:tc>
      </w:tr>
      <w:tr w:rsidR="00712039" w:rsidRPr="002F5F3A" w14:paraId="7E66FCAF" w14:textId="77777777" w:rsidTr="006D09B4">
        <w:trPr>
          <w:trHeight w:val="536"/>
        </w:trPr>
        <w:tc>
          <w:tcPr>
            <w:tcW w:w="2458" w:type="dxa"/>
            <w:vAlign w:val="center"/>
          </w:tcPr>
          <w:p w14:paraId="30370DAF" w14:textId="77777777" w:rsidR="00712039" w:rsidRPr="002F5F3A" w:rsidRDefault="00712039" w:rsidP="001E0166">
            <w:pPr>
              <w:pStyle w:val="aa"/>
              <w:ind w:right="20"/>
              <w:rPr>
                <w:bCs/>
              </w:rPr>
            </w:pPr>
            <w:r w:rsidRPr="002F5F3A">
              <w:rPr>
                <w:bCs/>
              </w:rPr>
              <w:t>switchport mode access</w:t>
            </w:r>
          </w:p>
        </w:tc>
        <w:tc>
          <w:tcPr>
            <w:tcW w:w="6283" w:type="dxa"/>
            <w:vAlign w:val="center"/>
          </w:tcPr>
          <w:p w14:paraId="4B14BFAD" w14:textId="77777777" w:rsidR="00712039" w:rsidRPr="002F5F3A" w:rsidRDefault="00712039" w:rsidP="001E0166">
            <w:pPr>
              <w:pStyle w:val="afffc"/>
              <w:ind w:right="20"/>
              <w:jc w:val="both"/>
            </w:pPr>
            <w:r w:rsidRPr="002F5F3A">
              <w:t xml:space="preserve">Non trunking mode. </w:t>
            </w:r>
          </w:p>
          <w:p w14:paraId="760A2629" w14:textId="77777777" w:rsidR="00712039" w:rsidRPr="002F5F3A" w:rsidRDefault="00712039" w:rsidP="001E0166">
            <w:pPr>
              <w:pStyle w:val="afffc"/>
              <w:ind w:right="20"/>
              <w:jc w:val="both"/>
            </w:pPr>
            <w:r w:rsidRPr="002F5F3A">
              <w:t>Only native VLAN can be configured</w:t>
            </w:r>
          </w:p>
        </w:tc>
      </w:tr>
      <w:tr w:rsidR="00712039" w:rsidRPr="002F5F3A" w14:paraId="47CE3E6F" w14:textId="77777777" w:rsidTr="006D09B4">
        <w:trPr>
          <w:trHeight w:val="804"/>
        </w:trPr>
        <w:tc>
          <w:tcPr>
            <w:tcW w:w="2458" w:type="dxa"/>
            <w:vAlign w:val="center"/>
          </w:tcPr>
          <w:p w14:paraId="4FF8C746" w14:textId="77777777" w:rsidR="00712039" w:rsidRPr="002F5F3A" w:rsidRDefault="00712039" w:rsidP="001E0166">
            <w:pPr>
              <w:pStyle w:val="aa"/>
              <w:ind w:right="20"/>
              <w:rPr>
                <w:bCs/>
              </w:rPr>
            </w:pPr>
            <w:r w:rsidRPr="002F5F3A">
              <w:rPr>
                <w:bCs/>
              </w:rPr>
              <w:t>switchport mode trunk</w:t>
            </w:r>
          </w:p>
        </w:tc>
        <w:tc>
          <w:tcPr>
            <w:tcW w:w="6283" w:type="dxa"/>
            <w:vAlign w:val="center"/>
          </w:tcPr>
          <w:p w14:paraId="1601B275" w14:textId="77777777" w:rsidR="00712039" w:rsidRPr="002F5F3A" w:rsidRDefault="00712039" w:rsidP="001E0166">
            <w:pPr>
              <w:pStyle w:val="afffc"/>
              <w:ind w:right="20"/>
              <w:jc w:val="both"/>
            </w:pPr>
            <w:r w:rsidRPr="002F5F3A">
              <w:t xml:space="preserve">Trunking mode. </w:t>
            </w:r>
          </w:p>
          <w:p w14:paraId="5A27E6CD" w14:textId="77777777" w:rsidR="00712039" w:rsidRPr="002F5F3A" w:rsidRDefault="00712039" w:rsidP="001E0166">
            <w:pPr>
              <w:pStyle w:val="afffc"/>
              <w:ind w:right="20"/>
              <w:jc w:val="both"/>
            </w:pPr>
            <w:r w:rsidRPr="002F5F3A">
              <w:t>Single native VLAN and multiple tagged VLAN can be configured</w:t>
            </w:r>
          </w:p>
        </w:tc>
      </w:tr>
    </w:tbl>
    <w:p w14:paraId="4E3DFABF" w14:textId="77777777" w:rsidR="00712039" w:rsidRDefault="00712039" w:rsidP="001E0166">
      <w:pPr>
        <w:wordWrap/>
        <w:spacing w:line="360" w:lineRule="auto"/>
        <w:ind w:right="20"/>
        <w:rPr>
          <w:rFonts w:cs="Times New Roman"/>
        </w:rPr>
      </w:pPr>
    </w:p>
    <w:p w14:paraId="3AC943BC" w14:textId="77777777" w:rsidR="00712039" w:rsidRDefault="00712039" w:rsidP="001E0166">
      <w:pPr>
        <w:pStyle w:val="3"/>
        <w:ind w:left="0" w:right="20"/>
      </w:pPr>
      <w:bookmarkStart w:id="663" w:name="_Toc532302907"/>
      <w:bookmarkStart w:id="664" w:name="_Toc280899143"/>
      <w:bookmarkStart w:id="665" w:name="_Toc292809794"/>
      <w:bookmarkStart w:id="666" w:name="_Toc337198364"/>
      <w:bookmarkStart w:id="667" w:name="_Toc354416126"/>
      <w:bookmarkStart w:id="668" w:name="_Toc444694949"/>
      <w:r w:rsidRPr="00D867F8">
        <w:t>Layer 2 Interface Defaults</w:t>
      </w:r>
      <w:bookmarkEnd w:id="663"/>
      <w:bookmarkEnd w:id="664"/>
      <w:bookmarkEnd w:id="665"/>
      <w:bookmarkEnd w:id="666"/>
      <w:bookmarkEnd w:id="667"/>
      <w:bookmarkEnd w:id="668"/>
    </w:p>
    <w:p w14:paraId="56384EAC" w14:textId="77777777" w:rsidR="00712039" w:rsidRPr="00F81DB8" w:rsidRDefault="008E41BC" w:rsidP="001E0166">
      <w:pPr>
        <w:pStyle w:val="a3"/>
        <w:ind w:left="0" w:right="20"/>
      </w:pPr>
      <w:r>
        <w:t xml:space="preserve">The </w:t>
      </w:r>
      <w:r w:rsidR="00094318">
        <w:t>C9500</w:t>
      </w:r>
      <w:r w:rsidR="00712039" w:rsidRPr="00F81DB8">
        <w:t xml:space="preserve"> has the following default values when a physical port or a port-group is set as Layer 2 interface:</w:t>
      </w:r>
    </w:p>
    <w:p w14:paraId="492F1259" w14:textId="77777777" w:rsidR="00712039" w:rsidRDefault="006A4BB0" w:rsidP="001E0166">
      <w:pPr>
        <w:pStyle w:val="afffff3"/>
        <w:wordWrap/>
        <w:spacing w:before="0" w:after="0" w:line="360" w:lineRule="auto"/>
        <w:ind w:left="0" w:right="20"/>
      </w:pPr>
      <w:bookmarkStart w:id="669" w:name="_Toc532303068"/>
      <w:bookmarkStart w:id="670" w:name="_Toc198534964"/>
      <w:bookmarkStart w:id="671" w:name="_Toc361679338"/>
      <w:bookmarkStart w:id="672" w:name="_Toc391575176"/>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64652">
        <w:rPr>
          <w:noProof/>
        </w:rPr>
        <w:t>34</w:t>
      </w:r>
      <w:r w:rsidR="005832B8">
        <w:fldChar w:fldCharType="end"/>
      </w:r>
      <w:bookmarkEnd w:id="669"/>
      <w:bookmarkEnd w:id="670"/>
      <w:bookmarkEnd w:id="671"/>
      <w:r w:rsidR="00712039" w:rsidRPr="00F81DB8">
        <w:t xml:space="preserve"> </w:t>
      </w:r>
      <w:r w:rsidR="00712039" w:rsidRPr="002F5F3A">
        <w:t>Layer 2 Interface Defaults</w:t>
      </w:r>
      <w:bookmarkEnd w:id="67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2F5F3A" w14:paraId="306F0F0F" w14:textId="77777777" w:rsidTr="006D09B4">
        <w:trPr>
          <w:trHeight w:val="291"/>
        </w:trPr>
        <w:tc>
          <w:tcPr>
            <w:tcW w:w="3169" w:type="dxa"/>
            <w:shd w:val="clear" w:color="auto" w:fill="E6E6E6"/>
            <w:vAlign w:val="center"/>
          </w:tcPr>
          <w:p w14:paraId="2DDFAF75" w14:textId="77777777" w:rsidR="00712039" w:rsidRPr="002F5F3A" w:rsidRDefault="00712039" w:rsidP="001E0166">
            <w:pPr>
              <w:pStyle w:val="ab"/>
              <w:wordWrap/>
              <w:ind w:right="20"/>
              <w:rPr>
                <w:b w:val="0"/>
              </w:rPr>
            </w:pPr>
            <w:r w:rsidRPr="002F5F3A">
              <w:rPr>
                <w:b w:val="0"/>
              </w:rPr>
              <w:t>Item</w:t>
            </w:r>
          </w:p>
        </w:tc>
        <w:tc>
          <w:tcPr>
            <w:tcW w:w="4191" w:type="dxa"/>
            <w:shd w:val="clear" w:color="auto" w:fill="E6E6E6"/>
            <w:vAlign w:val="center"/>
          </w:tcPr>
          <w:p w14:paraId="795AEE26" w14:textId="77777777" w:rsidR="00712039" w:rsidRPr="002F5F3A" w:rsidRDefault="00712039" w:rsidP="001E0166">
            <w:pPr>
              <w:pStyle w:val="ab"/>
              <w:wordWrap/>
              <w:ind w:right="20"/>
              <w:rPr>
                <w:b w:val="0"/>
              </w:rPr>
            </w:pPr>
            <w:r w:rsidRPr="002F5F3A">
              <w:rPr>
                <w:b w:val="0"/>
              </w:rPr>
              <w:t>Default</w:t>
            </w:r>
          </w:p>
        </w:tc>
      </w:tr>
      <w:tr w:rsidR="00712039" w:rsidRPr="002F5F3A" w14:paraId="438913E6" w14:textId="77777777" w:rsidTr="006D09B4">
        <w:trPr>
          <w:trHeight w:val="291"/>
        </w:trPr>
        <w:tc>
          <w:tcPr>
            <w:tcW w:w="3169" w:type="dxa"/>
            <w:vAlign w:val="center"/>
          </w:tcPr>
          <w:p w14:paraId="2FA1719D" w14:textId="77777777" w:rsidR="00712039" w:rsidRPr="002F5F3A" w:rsidRDefault="00712039" w:rsidP="001E0166">
            <w:pPr>
              <w:pStyle w:val="aa"/>
              <w:ind w:right="20"/>
            </w:pPr>
            <w:r w:rsidRPr="002F5F3A">
              <w:t>interface mode</w:t>
            </w:r>
          </w:p>
        </w:tc>
        <w:tc>
          <w:tcPr>
            <w:tcW w:w="4191" w:type="dxa"/>
            <w:vAlign w:val="center"/>
          </w:tcPr>
          <w:p w14:paraId="5F907298" w14:textId="77777777" w:rsidR="00712039" w:rsidRPr="002F5F3A" w:rsidRDefault="00712039" w:rsidP="001E0166">
            <w:pPr>
              <w:pStyle w:val="aa"/>
              <w:ind w:right="20"/>
            </w:pPr>
            <w:r w:rsidRPr="002F5F3A">
              <w:t>switchport mode access</w:t>
            </w:r>
          </w:p>
        </w:tc>
      </w:tr>
      <w:tr w:rsidR="00712039" w:rsidRPr="002F5F3A" w14:paraId="0F0822E6" w14:textId="77777777" w:rsidTr="006D09B4">
        <w:trPr>
          <w:trHeight w:val="304"/>
        </w:trPr>
        <w:tc>
          <w:tcPr>
            <w:tcW w:w="3169" w:type="dxa"/>
            <w:vAlign w:val="center"/>
          </w:tcPr>
          <w:p w14:paraId="7CCD40DB" w14:textId="77777777" w:rsidR="00712039" w:rsidRPr="002F5F3A" w:rsidRDefault="00712039" w:rsidP="001E0166">
            <w:pPr>
              <w:pStyle w:val="aa"/>
              <w:ind w:right="20"/>
            </w:pPr>
            <w:r w:rsidRPr="002F5F3A">
              <w:t>native VLAN</w:t>
            </w:r>
          </w:p>
        </w:tc>
        <w:tc>
          <w:tcPr>
            <w:tcW w:w="4191" w:type="dxa"/>
            <w:vAlign w:val="center"/>
          </w:tcPr>
          <w:p w14:paraId="693E1DBF" w14:textId="77777777" w:rsidR="00712039" w:rsidRPr="002F5F3A" w:rsidRDefault="00712039" w:rsidP="001E0166">
            <w:pPr>
              <w:pStyle w:val="aa"/>
              <w:ind w:right="20"/>
            </w:pPr>
            <w:r w:rsidRPr="002F5F3A">
              <w:t>VLAN 1</w:t>
            </w:r>
          </w:p>
        </w:tc>
      </w:tr>
    </w:tbl>
    <w:p w14:paraId="462F845B" w14:textId="77777777" w:rsidR="00712039" w:rsidRDefault="00712039" w:rsidP="001E0166">
      <w:pPr>
        <w:wordWrap/>
        <w:spacing w:line="360" w:lineRule="auto"/>
        <w:ind w:right="20"/>
        <w:rPr>
          <w:rFonts w:cs="Times New Roman"/>
        </w:rPr>
      </w:pPr>
    </w:p>
    <w:p w14:paraId="27F576BE" w14:textId="77777777" w:rsidR="00712039" w:rsidRDefault="00712039" w:rsidP="001E0166">
      <w:pPr>
        <w:pStyle w:val="3"/>
        <w:ind w:left="0" w:right="20"/>
      </w:pPr>
      <w:bookmarkStart w:id="673" w:name="_Toc532302908"/>
      <w:bookmarkStart w:id="674" w:name="_Toc280899144"/>
      <w:bookmarkStart w:id="675" w:name="_Toc292809795"/>
      <w:bookmarkStart w:id="676" w:name="_Toc337198365"/>
      <w:bookmarkStart w:id="677" w:name="_Toc354416127"/>
      <w:bookmarkStart w:id="678" w:name="_Toc444694950"/>
      <w:r w:rsidRPr="00D867F8">
        <w:t>Enabling/disabling Layer 2 Interface</w:t>
      </w:r>
      <w:bookmarkEnd w:id="673"/>
      <w:bookmarkEnd w:id="674"/>
      <w:bookmarkEnd w:id="675"/>
      <w:bookmarkEnd w:id="676"/>
      <w:bookmarkEnd w:id="677"/>
      <w:bookmarkEnd w:id="678"/>
    </w:p>
    <w:p w14:paraId="0ED92F24" w14:textId="77777777" w:rsidR="00712039" w:rsidRPr="007C647C" w:rsidRDefault="00712039" w:rsidP="001E0166">
      <w:pPr>
        <w:pStyle w:val="a3"/>
        <w:ind w:left="0" w:right="20"/>
      </w:pPr>
      <w:r w:rsidRPr="007C647C">
        <w:t>The commands for Layer 2 interface configure/cancel are as follows:</w:t>
      </w:r>
    </w:p>
    <w:p w14:paraId="3CF242EF" w14:textId="77777777" w:rsidR="00712039" w:rsidRDefault="006A4BB0" w:rsidP="001E0166">
      <w:pPr>
        <w:pStyle w:val="afffff3"/>
        <w:wordWrap/>
        <w:spacing w:before="0" w:after="0" w:line="360" w:lineRule="auto"/>
        <w:ind w:left="0" w:right="20"/>
      </w:pPr>
      <w:bookmarkStart w:id="679" w:name="_Toc532303069"/>
      <w:bookmarkStart w:id="680" w:name="_Toc198534965"/>
      <w:bookmarkStart w:id="681" w:name="_Toc361679339"/>
      <w:bookmarkStart w:id="682" w:name="_Toc391575177"/>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64652">
        <w:rPr>
          <w:noProof/>
        </w:rPr>
        <w:t>35</w:t>
      </w:r>
      <w:r w:rsidR="005832B8">
        <w:fldChar w:fldCharType="end"/>
      </w:r>
      <w:r w:rsidR="00712039">
        <w:t xml:space="preserve"> </w:t>
      </w:r>
      <w:bookmarkEnd w:id="679"/>
      <w:bookmarkEnd w:id="680"/>
      <w:bookmarkEnd w:id="681"/>
      <w:r w:rsidR="00712039" w:rsidRPr="002F5F3A">
        <w:t>Commands to enable/disable Layer 2 interface configuration</w:t>
      </w:r>
      <w:bookmarkEnd w:id="682"/>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2F5F3A" w14:paraId="6E567AC0" w14:textId="77777777" w:rsidTr="006D09B4">
        <w:trPr>
          <w:trHeight w:val="328"/>
        </w:trPr>
        <w:tc>
          <w:tcPr>
            <w:tcW w:w="2467" w:type="dxa"/>
            <w:shd w:val="clear" w:color="auto" w:fill="E6E6E6"/>
            <w:vAlign w:val="center"/>
          </w:tcPr>
          <w:p w14:paraId="34FE8FE9" w14:textId="77777777" w:rsidR="00712039" w:rsidRPr="002F5F3A" w:rsidRDefault="00712039" w:rsidP="001E0166">
            <w:pPr>
              <w:pStyle w:val="ab"/>
              <w:wordWrap/>
              <w:spacing w:line="240" w:lineRule="auto"/>
              <w:ind w:right="20"/>
              <w:rPr>
                <w:b w:val="0"/>
              </w:rPr>
            </w:pPr>
            <w:r w:rsidRPr="002F5F3A">
              <w:rPr>
                <w:b w:val="0"/>
              </w:rPr>
              <w:t>Command</w:t>
            </w:r>
          </w:p>
        </w:tc>
        <w:tc>
          <w:tcPr>
            <w:tcW w:w="3275" w:type="dxa"/>
            <w:shd w:val="clear" w:color="auto" w:fill="E6E6E6"/>
            <w:vAlign w:val="center"/>
          </w:tcPr>
          <w:p w14:paraId="24E3A341" w14:textId="77777777" w:rsidR="00712039" w:rsidRPr="002F5F3A" w:rsidRDefault="00712039" w:rsidP="001E0166">
            <w:pPr>
              <w:pStyle w:val="ab"/>
              <w:wordWrap/>
              <w:spacing w:line="240" w:lineRule="auto"/>
              <w:ind w:right="20"/>
              <w:rPr>
                <w:b w:val="0"/>
              </w:rPr>
            </w:pPr>
            <w:r w:rsidRPr="002F5F3A">
              <w:rPr>
                <w:b w:val="0"/>
              </w:rPr>
              <w:t>Description</w:t>
            </w:r>
          </w:p>
        </w:tc>
        <w:tc>
          <w:tcPr>
            <w:tcW w:w="1618" w:type="dxa"/>
            <w:shd w:val="clear" w:color="auto" w:fill="E6E6E6"/>
            <w:vAlign w:val="center"/>
          </w:tcPr>
          <w:p w14:paraId="4BFAC4A3" w14:textId="77777777" w:rsidR="00712039" w:rsidRPr="002F5F3A" w:rsidRDefault="00712039" w:rsidP="001E0166">
            <w:pPr>
              <w:pStyle w:val="ab"/>
              <w:wordWrap/>
              <w:spacing w:line="240" w:lineRule="auto"/>
              <w:ind w:right="20"/>
              <w:rPr>
                <w:b w:val="0"/>
              </w:rPr>
            </w:pPr>
            <w:r w:rsidRPr="002F5F3A">
              <w:rPr>
                <w:b w:val="0"/>
              </w:rPr>
              <w:t>Mode</w:t>
            </w:r>
          </w:p>
        </w:tc>
      </w:tr>
      <w:tr w:rsidR="00712039" w:rsidRPr="002F5F3A" w14:paraId="7B3ADD6E" w14:textId="77777777" w:rsidTr="006D09B4">
        <w:trPr>
          <w:trHeight w:val="343"/>
        </w:trPr>
        <w:tc>
          <w:tcPr>
            <w:tcW w:w="2467" w:type="dxa"/>
            <w:vAlign w:val="center"/>
          </w:tcPr>
          <w:p w14:paraId="06B01A47" w14:textId="77777777" w:rsidR="00712039" w:rsidRPr="002F5F3A" w:rsidRDefault="00712039" w:rsidP="001E0166">
            <w:pPr>
              <w:pStyle w:val="aa"/>
              <w:ind w:right="20"/>
              <w:rPr>
                <w:bCs/>
              </w:rPr>
            </w:pPr>
            <w:r w:rsidRPr="002F5F3A">
              <w:rPr>
                <w:bCs/>
              </w:rPr>
              <w:t>switchport</w:t>
            </w:r>
          </w:p>
        </w:tc>
        <w:tc>
          <w:tcPr>
            <w:tcW w:w="3275" w:type="dxa"/>
            <w:vAlign w:val="center"/>
          </w:tcPr>
          <w:p w14:paraId="2CECD974" w14:textId="77777777" w:rsidR="00712039" w:rsidRPr="002F5F3A" w:rsidRDefault="00712039" w:rsidP="001E0166">
            <w:pPr>
              <w:pStyle w:val="aa"/>
              <w:ind w:right="20"/>
            </w:pPr>
            <w:r w:rsidRPr="002F5F3A">
              <w:t>Enables Layer2 interface</w:t>
            </w:r>
          </w:p>
        </w:tc>
        <w:tc>
          <w:tcPr>
            <w:tcW w:w="1618" w:type="dxa"/>
            <w:vAlign w:val="center"/>
          </w:tcPr>
          <w:p w14:paraId="155F11CF" w14:textId="77777777" w:rsidR="00712039" w:rsidRPr="002F5F3A" w:rsidRDefault="00250C37" w:rsidP="001E0166">
            <w:pPr>
              <w:pStyle w:val="aa"/>
              <w:ind w:right="20"/>
            </w:pPr>
            <w:r>
              <w:rPr>
                <w:rFonts w:hint="eastAsia"/>
              </w:rPr>
              <w:t>I</w:t>
            </w:r>
            <w:r w:rsidR="00712039" w:rsidRPr="002F5F3A">
              <w:t>nterface</w:t>
            </w:r>
          </w:p>
        </w:tc>
      </w:tr>
      <w:tr w:rsidR="00712039" w:rsidRPr="002F5F3A" w14:paraId="58D5E17F" w14:textId="77777777" w:rsidTr="006D09B4">
        <w:trPr>
          <w:trHeight w:val="359"/>
        </w:trPr>
        <w:tc>
          <w:tcPr>
            <w:tcW w:w="2467" w:type="dxa"/>
            <w:vAlign w:val="center"/>
          </w:tcPr>
          <w:p w14:paraId="1C4DBDBF" w14:textId="77777777" w:rsidR="00712039" w:rsidRPr="002F5F3A" w:rsidRDefault="00712039" w:rsidP="001E0166">
            <w:pPr>
              <w:pStyle w:val="aa"/>
              <w:ind w:right="20"/>
              <w:rPr>
                <w:bCs/>
              </w:rPr>
            </w:pPr>
            <w:r w:rsidRPr="002F5F3A">
              <w:rPr>
                <w:bCs/>
              </w:rPr>
              <w:t>no switchport</w:t>
            </w:r>
          </w:p>
        </w:tc>
        <w:tc>
          <w:tcPr>
            <w:tcW w:w="3275" w:type="dxa"/>
            <w:vAlign w:val="center"/>
          </w:tcPr>
          <w:p w14:paraId="6D751ABB" w14:textId="77777777" w:rsidR="00712039" w:rsidRPr="002F5F3A" w:rsidRDefault="00712039" w:rsidP="001E0166">
            <w:pPr>
              <w:pStyle w:val="aa"/>
              <w:ind w:right="20"/>
            </w:pPr>
            <w:r w:rsidRPr="002F5F3A">
              <w:t>Disables Layer2 interface</w:t>
            </w:r>
          </w:p>
        </w:tc>
        <w:tc>
          <w:tcPr>
            <w:tcW w:w="1618" w:type="dxa"/>
            <w:vAlign w:val="center"/>
          </w:tcPr>
          <w:p w14:paraId="408F69AD" w14:textId="77777777" w:rsidR="00712039" w:rsidRPr="002F5F3A" w:rsidRDefault="00250C37" w:rsidP="001E0166">
            <w:pPr>
              <w:pStyle w:val="aa"/>
              <w:ind w:right="20"/>
            </w:pPr>
            <w:r>
              <w:rPr>
                <w:rFonts w:hint="eastAsia"/>
              </w:rPr>
              <w:t>I</w:t>
            </w:r>
            <w:r w:rsidR="00712039" w:rsidRPr="002F5F3A">
              <w:t>nterface</w:t>
            </w:r>
          </w:p>
        </w:tc>
      </w:tr>
    </w:tbl>
    <w:p w14:paraId="2038A233" w14:textId="77777777" w:rsidR="00712039" w:rsidRPr="007C647C" w:rsidRDefault="00712039" w:rsidP="001E0166">
      <w:pPr>
        <w:pStyle w:val="a3"/>
        <w:ind w:left="0" w:right="20"/>
      </w:pPr>
      <w:r w:rsidRPr="007C647C">
        <w:lastRenderedPageBreak/>
        <w:t>When an interface is set up as the first Layer 2 interface, the interface will have the defaults of Layer 2 interface and when the Layer 2 interface configuration is canceled, VLAN settings are also canceled, but if Layer 2 interface is enabled by switchport command, the previous configurations are recovered.</w:t>
      </w:r>
    </w:p>
    <w:tbl>
      <w:tblPr>
        <w:tblStyle w:val="NOTICE"/>
        <w:tblW w:w="0" w:type="auto"/>
        <w:tblLook w:val="0000" w:firstRow="0" w:lastRow="0" w:firstColumn="0" w:lastColumn="0" w:noHBand="0" w:noVBand="0"/>
      </w:tblPr>
      <w:tblGrid>
        <w:gridCol w:w="751"/>
        <w:gridCol w:w="1016"/>
        <w:gridCol w:w="6381"/>
      </w:tblGrid>
      <w:tr w:rsidR="00712039" w14:paraId="1FC8DBBE" w14:textId="77777777" w:rsidTr="005C6777">
        <w:tc>
          <w:tcPr>
            <w:tcW w:w="753" w:type="dxa"/>
            <w:vAlign w:val="center"/>
          </w:tcPr>
          <w:p w14:paraId="37B348EF" w14:textId="77777777"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Default="00712039" w:rsidP="001E0166">
            <w:pPr>
              <w:pStyle w:val="aa"/>
              <w:ind w:right="20"/>
              <w:jc w:val="both"/>
              <w:rPr>
                <w:b/>
                <w:bCs/>
              </w:rPr>
            </w:pPr>
            <w:r>
              <w:rPr>
                <w:b/>
                <w:bCs/>
              </w:rPr>
              <w:t>Notice</w:t>
            </w:r>
          </w:p>
        </w:tc>
        <w:tc>
          <w:tcPr>
            <w:tcW w:w="6546" w:type="dxa"/>
            <w:vAlign w:val="center"/>
          </w:tcPr>
          <w:p w14:paraId="015B1F35" w14:textId="77777777" w:rsidR="00712039" w:rsidRDefault="00712039" w:rsidP="001E0166">
            <w:pPr>
              <w:pStyle w:val="bonmun"/>
              <w:spacing w:line="240" w:lineRule="auto"/>
              <w:ind w:right="20"/>
            </w:pPr>
            <w:r w:rsidRPr="002F5F3A">
              <w:rPr>
                <w:bCs/>
                <w:sz w:val="18"/>
              </w:rPr>
              <w:t xml:space="preserve">All the physical ports of </w:t>
            </w:r>
            <w:r w:rsidR="00094318">
              <w:rPr>
                <w:bCs/>
                <w:sz w:val="18"/>
              </w:rPr>
              <w:t>C9500</w:t>
            </w:r>
            <w:r w:rsidRPr="002F5F3A">
              <w:rPr>
                <w:bCs/>
                <w:sz w:val="18"/>
              </w:rPr>
              <w:t xml:space="preserve"> are configured as Layer 2 interface by default.</w:t>
            </w:r>
          </w:p>
        </w:tc>
      </w:tr>
    </w:tbl>
    <w:p w14:paraId="77A2D74C" w14:textId="77777777" w:rsidR="00712039" w:rsidRDefault="00712039" w:rsidP="001E0166">
      <w:pPr>
        <w:pStyle w:val="3"/>
        <w:ind w:left="0" w:right="20"/>
      </w:pPr>
      <w:bookmarkStart w:id="683" w:name="_Toc532302909"/>
      <w:bookmarkStart w:id="684" w:name="_Toc198607496"/>
      <w:bookmarkStart w:id="685" w:name="_Toc363228317"/>
      <w:bookmarkStart w:id="686" w:name="_Toc444694951"/>
      <w:r>
        <w:t xml:space="preserve">Trunk port </w:t>
      </w:r>
      <w:bookmarkEnd w:id="683"/>
      <w:bookmarkEnd w:id="684"/>
      <w:bookmarkEnd w:id="685"/>
      <w:r>
        <w:rPr>
          <w:rFonts w:hint="eastAsia"/>
        </w:rPr>
        <w:t>setting</w:t>
      </w:r>
      <w:bookmarkEnd w:id="686"/>
    </w:p>
    <w:p w14:paraId="3D2A6AB2" w14:textId="77777777" w:rsidR="00712039" w:rsidRPr="0067229A" w:rsidRDefault="00712039" w:rsidP="001E0166">
      <w:pPr>
        <w:pStyle w:val="a3"/>
        <w:ind w:left="0" w:right="20"/>
      </w:pPr>
      <w:r w:rsidRPr="0067229A">
        <w:t>The following commands are used to set a physical port or a port-group interface as Layer 2 trunk port:</w:t>
      </w:r>
    </w:p>
    <w:p w14:paraId="1F4BF613" w14:textId="77777777" w:rsidR="00712039" w:rsidRDefault="00786E15" w:rsidP="001E0166">
      <w:pPr>
        <w:pStyle w:val="afffff3"/>
        <w:ind w:left="0" w:right="20"/>
      </w:pPr>
      <w:bookmarkStart w:id="687" w:name="_Toc391575178"/>
      <w:r>
        <w:t xml:space="preserve">Table </w:t>
      </w:r>
      <w:r w:rsidR="005832B8">
        <w:fldChar w:fldCharType="begin"/>
      </w:r>
      <w:r w:rsidR="00092D8C">
        <w:instrText xml:space="preserve"> SEQ Table \* ARABIC </w:instrText>
      </w:r>
      <w:r w:rsidR="005832B8">
        <w:fldChar w:fldCharType="separate"/>
      </w:r>
      <w:r w:rsidR="00264652">
        <w:rPr>
          <w:noProof/>
        </w:rPr>
        <w:t>36</w:t>
      </w:r>
      <w:r w:rsidR="005832B8">
        <w:rPr>
          <w:noProof/>
        </w:rPr>
        <w:fldChar w:fldCharType="end"/>
      </w:r>
      <w:r>
        <w:rPr>
          <w:rFonts w:hint="eastAsia"/>
        </w:rPr>
        <w:t xml:space="preserve"> </w:t>
      </w:r>
      <w:r w:rsidR="00712039" w:rsidRPr="002F5F3A">
        <w:t>Commands for Trunk port configuration</w:t>
      </w:r>
      <w:bookmarkEnd w:id="687"/>
    </w:p>
    <w:tbl>
      <w:tblPr>
        <w:tblStyle w:val="CLIWide"/>
        <w:tblW w:w="0" w:type="auto"/>
        <w:tblLook w:val="01E0" w:firstRow="1" w:lastRow="1" w:firstColumn="1" w:lastColumn="1" w:noHBand="0" w:noVBand="0"/>
      </w:tblPr>
      <w:tblGrid>
        <w:gridCol w:w="3347"/>
        <w:gridCol w:w="3539"/>
        <w:gridCol w:w="1220"/>
      </w:tblGrid>
      <w:tr w:rsidR="004D0561" w:rsidRPr="003B6011"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4D0561" w:rsidRDefault="004D0561" w:rsidP="001E0166">
            <w:pPr>
              <w:pStyle w:val="ab"/>
              <w:wordWrap/>
              <w:spacing w:line="240" w:lineRule="auto"/>
              <w:ind w:right="20"/>
              <w:rPr>
                <w:b w:val="0"/>
              </w:rPr>
            </w:pPr>
            <w:r w:rsidRPr="004D0561">
              <w:rPr>
                <w:b w:val="0"/>
              </w:rPr>
              <w:t>Command</w:t>
            </w:r>
          </w:p>
        </w:tc>
        <w:tc>
          <w:tcPr>
            <w:tcW w:w="3539" w:type="dxa"/>
          </w:tcPr>
          <w:p w14:paraId="7063B60E" w14:textId="77777777" w:rsidR="004D0561" w:rsidRPr="004D0561" w:rsidRDefault="004D0561" w:rsidP="001E0166">
            <w:pPr>
              <w:pStyle w:val="ab"/>
              <w:wordWrap/>
              <w:spacing w:line="240" w:lineRule="auto"/>
              <w:ind w:right="20"/>
              <w:rPr>
                <w:b w:val="0"/>
              </w:rPr>
            </w:pPr>
            <w:r w:rsidRPr="004D0561">
              <w:rPr>
                <w:b w:val="0"/>
              </w:rPr>
              <w:t>Description</w:t>
            </w:r>
          </w:p>
        </w:tc>
        <w:tc>
          <w:tcPr>
            <w:tcW w:w="1220" w:type="dxa"/>
          </w:tcPr>
          <w:p w14:paraId="3C4C1C3D" w14:textId="77777777" w:rsidR="004D0561" w:rsidRPr="004D0561" w:rsidRDefault="004D0561" w:rsidP="001E0166">
            <w:pPr>
              <w:pStyle w:val="ab"/>
              <w:wordWrap/>
              <w:spacing w:line="240" w:lineRule="auto"/>
              <w:ind w:right="20"/>
              <w:rPr>
                <w:b w:val="0"/>
              </w:rPr>
            </w:pPr>
            <w:r w:rsidRPr="004D0561">
              <w:rPr>
                <w:b w:val="0"/>
              </w:rPr>
              <w:t xml:space="preserve">Mode </w:t>
            </w:r>
          </w:p>
        </w:tc>
      </w:tr>
      <w:tr w:rsidR="004D0561" w:rsidRPr="003B6011" w14:paraId="7BDED206" w14:textId="77777777" w:rsidTr="004D0561">
        <w:tc>
          <w:tcPr>
            <w:tcW w:w="3347" w:type="dxa"/>
          </w:tcPr>
          <w:p w14:paraId="236E0530" w14:textId="77777777" w:rsidR="004D0561" w:rsidRPr="003B6011" w:rsidRDefault="004D0561" w:rsidP="001E0166">
            <w:pPr>
              <w:pStyle w:val="aa"/>
              <w:ind w:rightChars="10" w:right="18"/>
              <w:rPr>
                <w:bCs/>
              </w:rPr>
            </w:pPr>
            <w:r w:rsidRPr="003B6011">
              <w:rPr>
                <w:bCs/>
              </w:rPr>
              <w:t>switchport mode trunk</w:t>
            </w:r>
          </w:p>
        </w:tc>
        <w:tc>
          <w:tcPr>
            <w:tcW w:w="3539" w:type="dxa"/>
          </w:tcPr>
          <w:p w14:paraId="4EC9DAA1" w14:textId="77777777" w:rsidR="004D0561" w:rsidRPr="003B6011" w:rsidRDefault="004D0561" w:rsidP="001E0166">
            <w:pPr>
              <w:pStyle w:val="a9"/>
              <w:numPr>
                <w:ilvl w:val="0"/>
                <w:numId w:val="10"/>
              </w:numPr>
              <w:wordWrap/>
              <w:adjustRightInd w:val="0"/>
              <w:spacing w:line="240" w:lineRule="auto"/>
              <w:ind w:left="0" w:rightChars="10" w:right="18"/>
            </w:pPr>
            <w:r w:rsidRPr="004D0561">
              <w:t xml:space="preserve">Configures </w:t>
            </w:r>
            <w:r w:rsidRPr="003B6011">
              <w:t xml:space="preserve">trunk mode </w:t>
            </w:r>
          </w:p>
        </w:tc>
        <w:tc>
          <w:tcPr>
            <w:tcW w:w="1220" w:type="dxa"/>
          </w:tcPr>
          <w:p w14:paraId="30D52450" w14:textId="77777777" w:rsidR="004D0561" w:rsidRPr="003B6011" w:rsidRDefault="004D0561" w:rsidP="001E0166">
            <w:pPr>
              <w:pStyle w:val="aa"/>
              <w:ind w:rightChars="10" w:right="18"/>
            </w:pPr>
            <w:r w:rsidRPr="003B6011">
              <w:t>Interface</w:t>
            </w:r>
          </w:p>
        </w:tc>
      </w:tr>
      <w:tr w:rsidR="004D0561" w:rsidRPr="003B6011" w14:paraId="2E2A8BB7" w14:textId="77777777" w:rsidTr="004D0561">
        <w:tc>
          <w:tcPr>
            <w:tcW w:w="3347" w:type="dxa"/>
          </w:tcPr>
          <w:p w14:paraId="2E2C1C87" w14:textId="77777777" w:rsidR="004D0561" w:rsidRPr="003B6011" w:rsidRDefault="004D0561" w:rsidP="001E0166">
            <w:pPr>
              <w:pStyle w:val="aa"/>
              <w:ind w:rightChars="10" w:right="18"/>
            </w:pPr>
            <w:r w:rsidRPr="003B6011">
              <w:rPr>
                <w:bCs/>
              </w:rPr>
              <w:t xml:space="preserve">switchport trunk native </w:t>
            </w:r>
            <w:r w:rsidRPr="003B6011">
              <w:t>&lt;</w:t>
            </w:r>
            <w:r w:rsidRPr="003B6011">
              <w:rPr>
                <w:i/>
                <w:iCs/>
              </w:rPr>
              <w:t>1-4094</w:t>
            </w:r>
            <w:r w:rsidRPr="003B6011">
              <w:t>&gt;</w:t>
            </w:r>
          </w:p>
        </w:tc>
        <w:tc>
          <w:tcPr>
            <w:tcW w:w="3539" w:type="dxa"/>
          </w:tcPr>
          <w:p w14:paraId="6D4F33B1" w14:textId="77777777" w:rsidR="004D0561" w:rsidRPr="003B6011" w:rsidRDefault="004D0561" w:rsidP="001E0166">
            <w:pPr>
              <w:pStyle w:val="a9"/>
              <w:numPr>
                <w:ilvl w:val="0"/>
                <w:numId w:val="10"/>
              </w:numPr>
              <w:wordWrap/>
              <w:adjustRightInd w:val="0"/>
              <w:spacing w:line="240" w:lineRule="auto"/>
              <w:ind w:left="0" w:rightChars="10" w:right="18"/>
            </w:pPr>
            <w:r w:rsidRPr="004D0561">
              <w:t xml:space="preserve">Configures </w:t>
            </w:r>
            <w:r w:rsidRPr="003B6011">
              <w:t xml:space="preserve">trunk port native VLAN </w:t>
            </w:r>
          </w:p>
        </w:tc>
        <w:tc>
          <w:tcPr>
            <w:tcW w:w="1220" w:type="dxa"/>
          </w:tcPr>
          <w:p w14:paraId="127F068A" w14:textId="77777777" w:rsidR="004D0561" w:rsidRPr="003B6011" w:rsidRDefault="004D0561" w:rsidP="001E0166">
            <w:pPr>
              <w:pStyle w:val="aa"/>
              <w:ind w:rightChars="10" w:right="18"/>
            </w:pPr>
            <w:r w:rsidRPr="003B6011">
              <w:t>Interface</w:t>
            </w:r>
          </w:p>
        </w:tc>
      </w:tr>
      <w:tr w:rsidR="004D0561" w:rsidRPr="003B6011" w14:paraId="79AF91DE" w14:textId="77777777" w:rsidTr="004D0561">
        <w:tc>
          <w:tcPr>
            <w:tcW w:w="3347" w:type="dxa"/>
          </w:tcPr>
          <w:p w14:paraId="313EAC12" w14:textId="77777777" w:rsidR="004D0561" w:rsidRPr="003B6011" w:rsidRDefault="004D0561" w:rsidP="001E0166">
            <w:pPr>
              <w:pStyle w:val="aa"/>
              <w:ind w:rightChars="10" w:right="18"/>
              <w:rPr>
                <w:bCs/>
              </w:rPr>
            </w:pPr>
            <w:r w:rsidRPr="003B6011">
              <w:rPr>
                <w:bCs/>
              </w:rPr>
              <w:t>no switchport trunk native</w:t>
            </w:r>
          </w:p>
        </w:tc>
        <w:tc>
          <w:tcPr>
            <w:tcW w:w="3539" w:type="dxa"/>
          </w:tcPr>
          <w:p w14:paraId="4C5BF80B" w14:textId="77777777" w:rsidR="004D0561" w:rsidRPr="003B6011" w:rsidRDefault="004D0561" w:rsidP="001E0166">
            <w:pPr>
              <w:pStyle w:val="a9"/>
              <w:numPr>
                <w:ilvl w:val="0"/>
                <w:numId w:val="10"/>
              </w:numPr>
              <w:wordWrap/>
              <w:adjustRightInd w:val="0"/>
              <w:spacing w:line="240" w:lineRule="auto"/>
              <w:ind w:left="0" w:rightChars="10" w:right="18"/>
            </w:pPr>
            <w:r w:rsidRPr="004D0561">
              <w:t>Sets trunk port native VLAN to default</w:t>
            </w:r>
          </w:p>
        </w:tc>
        <w:tc>
          <w:tcPr>
            <w:tcW w:w="1220" w:type="dxa"/>
          </w:tcPr>
          <w:p w14:paraId="7F479F1A" w14:textId="77777777" w:rsidR="004D0561" w:rsidRPr="003B6011" w:rsidRDefault="004D0561" w:rsidP="001E0166">
            <w:pPr>
              <w:pStyle w:val="aa"/>
              <w:ind w:rightChars="10" w:right="18"/>
            </w:pPr>
            <w:r w:rsidRPr="003B6011">
              <w:t>Interface</w:t>
            </w:r>
          </w:p>
        </w:tc>
      </w:tr>
      <w:tr w:rsidR="004D0561" w:rsidRPr="003B6011" w14:paraId="2FEAC224" w14:textId="77777777" w:rsidTr="004D0561">
        <w:tc>
          <w:tcPr>
            <w:tcW w:w="3347" w:type="dxa"/>
          </w:tcPr>
          <w:p w14:paraId="5F7BE15D" w14:textId="77777777" w:rsidR="004D0561" w:rsidRPr="003B6011" w:rsidRDefault="004D0561" w:rsidP="001E0166">
            <w:pPr>
              <w:pStyle w:val="aa"/>
              <w:ind w:rightChars="10" w:right="18"/>
            </w:pPr>
            <w:r w:rsidRPr="003B6011">
              <w:rPr>
                <w:bCs/>
              </w:rPr>
              <w:t xml:space="preserve">switchport trunk allowed vlan add </w:t>
            </w:r>
            <w:r w:rsidRPr="003B6011">
              <w:t>&lt;</w:t>
            </w:r>
            <w:r w:rsidRPr="003B6011">
              <w:rPr>
                <w:i/>
                <w:iCs/>
              </w:rPr>
              <w:t>2-4094</w:t>
            </w:r>
            <w:r w:rsidRPr="003B6011">
              <w:t>&gt;</w:t>
            </w:r>
          </w:p>
        </w:tc>
        <w:tc>
          <w:tcPr>
            <w:tcW w:w="3539" w:type="dxa"/>
          </w:tcPr>
          <w:p w14:paraId="2E81A665" w14:textId="77777777" w:rsidR="004D0561" w:rsidRPr="003B6011" w:rsidRDefault="004D0561" w:rsidP="001E0166">
            <w:pPr>
              <w:pStyle w:val="a9"/>
              <w:numPr>
                <w:ilvl w:val="0"/>
                <w:numId w:val="10"/>
              </w:numPr>
              <w:wordWrap/>
              <w:adjustRightInd w:val="0"/>
              <w:spacing w:line="240" w:lineRule="auto"/>
              <w:ind w:left="0" w:rightChars="10" w:right="18"/>
            </w:pPr>
            <w:r w:rsidRPr="004D0561">
              <w:t>Adds the trunk port as tagged VLAN</w:t>
            </w:r>
          </w:p>
        </w:tc>
        <w:tc>
          <w:tcPr>
            <w:tcW w:w="1220" w:type="dxa"/>
          </w:tcPr>
          <w:p w14:paraId="3ED942F7" w14:textId="77777777" w:rsidR="004D0561" w:rsidRPr="003B6011" w:rsidRDefault="004D0561" w:rsidP="001E0166">
            <w:pPr>
              <w:pStyle w:val="aa"/>
              <w:ind w:rightChars="10" w:right="18"/>
            </w:pPr>
            <w:r w:rsidRPr="003B6011">
              <w:t>Interface</w:t>
            </w:r>
          </w:p>
        </w:tc>
      </w:tr>
      <w:tr w:rsidR="004D0561" w:rsidRPr="003B6011" w14:paraId="6511FFED" w14:textId="77777777" w:rsidTr="004D0561">
        <w:tc>
          <w:tcPr>
            <w:tcW w:w="3347" w:type="dxa"/>
          </w:tcPr>
          <w:p w14:paraId="5C26B2B2" w14:textId="77777777" w:rsidR="004D0561" w:rsidRPr="003B6011" w:rsidRDefault="004D0561" w:rsidP="001E0166">
            <w:pPr>
              <w:pStyle w:val="aa"/>
              <w:ind w:rightChars="10" w:right="18"/>
            </w:pPr>
            <w:r w:rsidRPr="003B6011">
              <w:rPr>
                <w:bCs/>
              </w:rPr>
              <w:t>switchport trunk remove</w:t>
            </w:r>
            <w:r w:rsidRPr="003B6011">
              <w:t xml:space="preserve"> &lt;</w:t>
            </w:r>
            <w:r w:rsidRPr="003B6011">
              <w:rPr>
                <w:i/>
                <w:iCs/>
              </w:rPr>
              <w:t>2-4094</w:t>
            </w:r>
            <w:r w:rsidRPr="003B6011">
              <w:t>&gt;</w:t>
            </w:r>
          </w:p>
          <w:p w14:paraId="53A24BC7" w14:textId="77777777" w:rsidR="004D0561" w:rsidRPr="003B6011" w:rsidRDefault="004D0561" w:rsidP="001E0166">
            <w:pPr>
              <w:pStyle w:val="aa"/>
              <w:ind w:rightChars="10" w:right="18"/>
              <w:rPr>
                <w:bCs/>
              </w:rPr>
            </w:pPr>
            <w:r w:rsidRPr="003B6011">
              <w:rPr>
                <w:bCs/>
              </w:rPr>
              <w:t>switchport trunk remove all</w:t>
            </w:r>
          </w:p>
        </w:tc>
        <w:tc>
          <w:tcPr>
            <w:tcW w:w="3539" w:type="dxa"/>
          </w:tcPr>
          <w:p w14:paraId="1441E777" w14:textId="77777777" w:rsidR="004D0561" w:rsidRPr="003B6011" w:rsidRDefault="004D0561" w:rsidP="001E0166">
            <w:pPr>
              <w:pStyle w:val="a9"/>
              <w:numPr>
                <w:ilvl w:val="0"/>
                <w:numId w:val="10"/>
              </w:numPr>
              <w:wordWrap/>
              <w:adjustRightInd w:val="0"/>
              <w:spacing w:line="240" w:lineRule="auto"/>
              <w:ind w:left="0" w:rightChars="10" w:right="18"/>
            </w:pPr>
            <w:r w:rsidRPr="004D0561">
              <w:t>Removes the trunk port from the tagged VLAN</w:t>
            </w:r>
          </w:p>
        </w:tc>
        <w:tc>
          <w:tcPr>
            <w:tcW w:w="1220" w:type="dxa"/>
          </w:tcPr>
          <w:p w14:paraId="3F596F5C" w14:textId="77777777" w:rsidR="004D0561" w:rsidRPr="003B6011" w:rsidRDefault="004D0561" w:rsidP="001E0166">
            <w:pPr>
              <w:pStyle w:val="aa"/>
              <w:ind w:rightChars="10" w:right="18"/>
            </w:pPr>
            <w:r w:rsidRPr="003B6011">
              <w:t>Interface</w:t>
            </w:r>
          </w:p>
        </w:tc>
      </w:tr>
    </w:tbl>
    <w:p w14:paraId="7E940953" w14:textId="77777777" w:rsidR="00712039" w:rsidRPr="0067229A" w:rsidRDefault="00712039" w:rsidP="001E0166">
      <w:pPr>
        <w:pStyle w:val="a3"/>
        <w:ind w:left="0" w:right="20"/>
      </w:pPr>
      <w:r w:rsidRPr="0067229A">
        <w:t>The following example shows how to set a physical port as a Layer 2 trunk port:</w:t>
      </w:r>
    </w:p>
    <w:tbl>
      <w:tblPr>
        <w:tblStyle w:val="48"/>
        <w:tblW w:w="0" w:type="auto"/>
        <w:tblLook w:val="0000" w:firstRow="0" w:lastRow="0" w:firstColumn="0" w:lastColumn="0" w:noHBand="0" w:noVBand="0"/>
      </w:tblPr>
      <w:tblGrid>
        <w:gridCol w:w="8261"/>
      </w:tblGrid>
      <w:tr w:rsidR="003D133F" w:rsidRPr="003D133F" w14:paraId="518FD8B2" w14:textId="77777777" w:rsidTr="00335912">
        <w:tc>
          <w:tcPr>
            <w:tcW w:w="8927" w:type="dxa"/>
          </w:tcPr>
          <w:p w14:paraId="1036BA61" w14:textId="77777777" w:rsidR="00EC1A3F" w:rsidRPr="003D133F" w:rsidRDefault="00EC1A3F" w:rsidP="001E0166">
            <w:pPr>
              <w:pStyle w:val="aa"/>
              <w:ind w:rightChars="10" w:right="18"/>
            </w:pPr>
            <w:r w:rsidRPr="003D133F">
              <w:t>Switch#</w:t>
            </w:r>
            <w:r w:rsidRPr="003D133F">
              <w:rPr>
                <w:b/>
                <w:bCs/>
              </w:rPr>
              <w:t>configure terminal</w:t>
            </w:r>
          </w:p>
          <w:p w14:paraId="1E98CD38" w14:textId="77777777" w:rsidR="00EC1A3F" w:rsidRPr="003D133F" w:rsidRDefault="00EC1A3F" w:rsidP="001E0166">
            <w:pPr>
              <w:pStyle w:val="aa"/>
              <w:ind w:rightChars="10" w:right="18"/>
            </w:pPr>
            <w:r w:rsidRPr="003D133F">
              <w:t xml:space="preserve">Switch(config)# </w:t>
            </w:r>
            <w:r w:rsidRPr="003D133F">
              <w:rPr>
                <w:b/>
                <w:bCs/>
              </w:rPr>
              <w:t>interface TenGigabitEthernet 7/1</w:t>
            </w:r>
          </w:p>
          <w:p w14:paraId="670596BD" w14:textId="77777777" w:rsidR="00EC1A3F" w:rsidRPr="003D133F" w:rsidRDefault="00EC1A3F" w:rsidP="001E0166">
            <w:pPr>
              <w:pStyle w:val="aa"/>
              <w:ind w:rightChars="10" w:right="18"/>
            </w:pPr>
            <w:r w:rsidRPr="003D133F">
              <w:t>Switch (config-if- TenGi7/1</w:t>
            </w:r>
            <w:proofErr w:type="gramStart"/>
            <w:r w:rsidRPr="003D133F">
              <w:t>)#</w:t>
            </w:r>
            <w:proofErr w:type="gramEnd"/>
            <w:r w:rsidRPr="003D133F">
              <w:t xml:space="preserve"> </w:t>
            </w:r>
            <w:r w:rsidRPr="003D133F">
              <w:rPr>
                <w:b/>
                <w:bCs/>
              </w:rPr>
              <w:t>switchport mode trunk</w:t>
            </w:r>
            <w:r w:rsidRPr="003D133F">
              <w:t xml:space="preserve">        ! trunk port set </w:t>
            </w:r>
          </w:p>
          <w:p w14:paraId="5C74AFBE" w14:textId="77777777" w:rsidR="009C601F" w:rsidRPr="003D133F" w:rsidRDefault="009C601F" w:rsidP="001E0166">
            <w:pPr>
              <w:pStyle w:val="aa"/>
              <w:ind w:rightChars="10" w:right="18"/>
            </w:pPr>
            <w:r w:rsidRPr="003D133F">
              <w:t>Switch (config-if- TenGi7/1</w:t>
            </w:r>
            <w:proofErr w:type="gramStart"/>
            <w:r w:rsidRPr="003D133F">
              <w:t>)#</w:t>
            </w:r>
            <w:proofErr w:type="gramEnd"/>
            <w:r w:rsidRPr="003D133F">
              <w:t xml:space="preserve">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14:paraId="0386F91F" w14:textId="77777777" w:rsidR="00EC1A3F" w:rsidRPr="003D133F" w:rsidRDefault="00EC1A3F" w:rsidP="001E0166">
            <w:pPr>
              <w:pStyle w:val="aa"/>
              <w:ind w:rightChars="10" w:right="18"/>
            </w:pPr>
            <w:r w:rsidRPr="003D133F">
              <w:t>Switch (config-if- TenGi7/1</w:t>
            </w:r>
            <w:proofErr w:type="gramStart"/>
            <w:r w:rsidRPr="003D133F">
              <w:t>)#</w:t>
            </w:r>
            <w:proofErr w:type="gramEnd"/>
            <w:r w:rsidRPr="003D133F">
              <w:t xml:space="preserve"> </w:t>
            </w:r>
            <w:r w:rsidRPr="003D133F">
              <w:rPr>
                <w:b/>
                <w:bCs/>
              </w:rPr>
              <w:t>switchport trunk native 2</w:t>
            </w:r>
            <w:r w:rsidRPr="003D133F">
              <w:t xml:space="preserve">   ! native vlan set </w:t>
            </w:r>
          </w:p>
          <w:p w14:paraId="6C0FDFB8" w14:textId="77777777" w:rsidR="00EC1A3F" w:rsidRPr="003D133F" w:rsidRDefault="00EC1A3F" w:rsidP="001E0166">
            <w:pPr>
              <w:pStyle w:val="aa"/>
              <w:ind w:rightChars="10" w:right="18"/>
            </w:pPr>
            <w:r w:rsidRPr="003D133F">
              <w:t>Switch (config-if- TenGi7/1</w:t>
            </w:r>
            <w:proofErr w:type="gramStart"/>
            <w:r w:rsidRPr="003D133F">
              <w:t>)#</w:t>
            </w:r>
            <w:proofErr w:type="gramEnd"/>
            <w:r w:rsidRPr="003D133F">
              <w:t xml:space="preserve">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14:paraId="38067E4B" w14:textId="77777777" w:rsidR="00EC1A3F" w:rsidRPr="003D133F" w:rsidRDefault="00EC1A3F" w:rsidP="001E0166">
            <w:pPr>
              <w:pStyle w:val="aa"/>
              <w:ind w:rightChars="10" w:right="18"/>
            </w:pPr>
            <w:r w:rsidRPr="003D133F">
              <w:t xml:space="preserve">Switch (config-if- TenGi7/1)# </w:t>
            </w:r>
            <w:r w:rsidRPr="003D133F">
              <w:rPr>
                <w:b/>
                <w:bCs/>
              </w:rPr>
              <w:t>switchport trunk allowed vlan add 4</w:t>
            </w:r>
          </w:p>
          <w:p w14:paraId="6C27E52D" w14:textId="77777777" w:rsidR="00712039" w:rsidRPr="003D133F" w:rsidRDefault="00EC1A3F" w:rsidP="001E0166">
            <w:pPr>
              <w:pStyle w:val="aa"/>
              <w:spacing w:line="360" w:lineRule="auto"/>
              <w:ind w:right="20"/>
              <w:jc w:val="both"/>
              <w:rPr>
                <w:rFonts w:ascii="Courier New" w:hAnsi="Courier New" w:cs="Courier New"/>
              </w:rPr>
            </w:pPr>
            <w:r w:rsidRPr="003D133F">
              <w:t xml:space="preserve">Switch (config-if- TenGi7/1)# </w:t>
            </w:r>
            <w:r w:rsidRPr="003D133F">
              <w:rPr>
                <w:b/>
                <w:bCs/>
              </w:rPr>
              <w:t>end</w:t>
            </w:r>
          </w:p>
        </w:tc>
      </w:tr>
    </w:tbl>
    <w:p w14:paraId="16790D7E" w14:textId="77777777" w:rsidR="00712039" w:rsidRPr="003D133F" w:rsidRDefault="00712039" w:rsidP="001E0166">
      <w:pPr>
        <w:pStyle w:val="a3"/>
        <w:ind w:left="0" w:right="20"/>
      </w:pPr>
      <w:r w:rsidRPr="003D133F">
        <w:t>The following example shows how to set a port-group interface as a Layer 2 trunk port:</w:t>
      </w:r>
    </w:p>
    <w:tbl>
      <w:tblPr>
        <w:tblStyle w:val="48"/>
        <w:tblW w:w="0" w:type="auto"/>
        <w:tblLook w:val="0000" w:firstRow="0" w:lastRow="0" w:firstColumn="0" w:lastColumn="0" w:noHBand="0" w:noVBand="0"/>
      </w:tblPr>
      <w:tblGrid>
        <w:gridCol w:w="8261"/>
      </w:tblGrid>
      <w:tr w:rsidR="003D133F" w:rsidRPr="003D133F" w14:paraId="11EA9128" w14:textId="77777777" w:rsidTr="00335912">
        <w:tc>
          <w:tcPr>
            <w:tcW w:w="8786" w:type="dxa"/>
          </w:tcPr>
          <w:p w14:paraId="3D0752AC" w14:textId="77777777" w:rsidR="00EC1A3F" w:rsidRPr="003D133F" w:rsidRDefault="00EC1A3F" w:rsidP="001E0166">
            <w:pPr>
              <w:pStyle w:val="aa"/>
              <w:ind w:rightChars="10" w:right="18"/>
            </w:pPr>
            <w:r w:rsidRPr="003D133F">
              <w:t>Switch#</w:t>
            </w:r>
            <w:r w:rsidRPr="003D133F">
              <w:rPr>
                <w:b/>
                <w:bCs/>
              </w:rPr>
              <w:t>configure terminal</w:t>
            </w:r>
          </w:p>
          <w:p w14:paraId="5CFB574A" w14:textId="77777777" w:rsidR="00EC1A3F" w:rsidRPr="003D133F" w:rsidRDefault="00EC1A3F" w:rsidP="001E0166">
            <w:pPr>
              <w:pStyle w:val="aa"/>
              <w:ind w:rightChars="10" w:right="18"/>
            </w:pPr>
            <w:r w:rsidRPr="003D133F">
              <w:t xml:space="preserve">Switch(config)# </w:t>
            </w:r>
            <w:r w:rsidRPr="003D133F">
              <w:rPr>
                <w:b/>
                <w:bCs/>
              </w:rPr>
              <w:t>interface po2</w:t>
            </w:r>
          </w:p>
          <w:p w14:paraId="3150A4AD" w14:textId="77777777" w:rsidR="00EC1A3F" w:rsidRPr="003D133F" w:rsidRDefault="00EC1A3F" w:rsidP="001E0166">
            <w:pPr>
              <w:pStyle w:val="aa"/>
              <w:ind w:rightChars="10" w:right="18"/>
            </w:pPr>
            <w:r w:rsidRPr="003D133F">
              <w:t>Switch (config-if-po2</w:t>
            </w:r>
            <w:proofErr w:type="gramStart"/>
            <w:r w:rsidRPr="003D133F">
              <w:t>)#</w:t>
            </w:r>
            <w:proofErr w:type="gramEnd"/>
            <w:r w:rsidRPr="003D133F">
              <w:t xml:space="preserve"> </w:t>
            </w:r>
            <w:r w:rsidRPr="003D133F">
              <w:rPr>
                <w:b/>
                <w:bCs/>
              </w:rPr>
              <w:t>switchport mode trunk</w:t>
            </w:r>
            <w:r w:rsidRPr="003D133F">
              <w:t xml:space="preserve">    ! trunk port set </w:t>
            </w:r>
          </w:p>
          <w:p w14:paraId="7DCA3ECF" w14:textId="77777777" w:rsidR="009C601F" w:rsidRPr="003D133F" w:rsidRDefault="009C601F" w:rsidP="001E0166">
            <w:pPr>
              <w:pStyle w:val="aa"/>
              <w:ind w:rightChars="10" w:right="18"/>
            </w:pPr>
            <w:r w:rsidRPr="003D133F">
              <w:t>Switch (config-if- TenGi7/1</w:t>
            </w:r>
            <w:proofErr w:type="gramStart"/>
            <w:r w:rsidRPr="003D133F">
              <w:t>)#</w:t>
            </w:r>
            <w:proofErr w:type="gramEnd"/>
            <w:r w:rsidRPr="003D133F">
              <w:t xml:space="preserve">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14:paraId="52D893B8" w14:textId="77777777" w:rsidR="00EC1A3F" w:rsidRPr="003D133F" w:rsidRDefault="00EC1A3F" w:rsidP="001E0166">
            <w:pPr>
              <w:pStyle w:val="aa"/>
              <w:ind w:rightChars="10" w:right="18"/>
            </w:pPr>
            <w:r w:rsidRPr="003D133F">
              <w:t>Switch (config-if-po2</w:t>
            </w:r>
            <w:proofErr w:type="gramStart"/>
            <w:r w:rsidRPr="003D133F">
              <w:t>)#</w:t>
            </w:r>
            <w:proofErr w:type="gramEnd"/>
            <w:r w:rsidRPr="003D133F">
              <w:t xml:space="preserve"> </w:t>
            </w:r>
            <w:r w:rsidRPr="003D133F">
              <w:rPr>
                <w:b/>
                <w:bCs/>
              </w:rPr>
              <w:t>switchport trunk native 2</w:t>
            </w:r>
            <w:r w:rsidRPr="003D133F">
              <w:t xml:space="preserve">    ! native VLAN set </w:t>
            </w:r>
          </w:p>
          <w:p w14:paraId="59A7D1E2" w14:textId="77777777" w:rsidR="00EC1A3F" w:rsidRPr="003D133F" w:rsidRDefault="00EC1A3F" w:rsidP="001E0166">
            <w:pPr>
              <w:pStyle w:val="aa"/>
              <w:ind w:rightChars="10" w:right="18"/>
            </w:pPr>
            <w:r w:rsidRPr="003D133F">
              <w:t>Switch (config-if-po2</w:t>
            </w:r>
            <w:proofErr w:type="gramStart"/>
            <w:r w:rsidRPr="003D133F">
              <w:t>)#</w:t>
            </w:r>
            <w:proofErr w:type="gramEnd"/>
            <w:r w:rsidRPr="003D133F">
              <w:t xml:space="preserve">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14:paraId="162BB55A" w14:textId="77777777" w:rsidR="00EC1A3F" w:rsidRPr="003D133F" w:rsidRDefault="00EC1A3F" w:rsidP="001E0166">
            <w:pPr>
              <w:pStyle w:val="aa"/>
              <w:ind w:rightChars="10" w:right="18"/>
            </w:pPr>
            <w:r w:rsidRPr="003D133F">
              <w:t xml:space="preserve">Switch (config-if-po2)# </w:t>
            </w:r>
            <w:r w:rsidRPr="003D133F">
              <w:rPr>
                <w:b/>
                <w:bCs/>
              </w:rPr>
              <w:t>switchport trunk</w:t>
            </w:r>
            <w:r w:rsidRPr="003D133F">
              <w:rPr>
                <w:bCs/>
              </w:rPr>
              <w:t xml:space="preserve"> </w:t>
            </w:r>
            <w:r w:rsidRPr="003D133F">
              <w:rPr>
                <w:b/>
                <w:bCs/>
              </w:rPr>
              <w:t>allowed vlan add 4</w:t>
            </w:r>
          </w:p>
          <w:p w14:paraId="25D906E7" w14:textId="77777777" w:rsidR="00712039" w:rsidRPr="003D133F" w:rsidRDefault="00EC1A3F" w:rsidP="001E0166">
            <w:pPr>
              <w:pStyle w:val="aa"/>
              <w:spacing w:line="360" w:lineRule="auto"/>
              <w:ind w:right="20"/>
              <w:jc w:val="both"/>
              <w:rPr>
                <w:rFonts w:ascii="Courier New" w:hAnsi="Courier New" w:cs="Courier New"/>
              </w:rPr>
            </w:pPr>
            <w:r w:rsidRPr="003D133F">
              <w:t xml:space="preserve">Switch (config-if-po2)# </w:t>
            </w:r>
            <w:r w:rsidRPr="003D133F">
              <w:rPr>
                <w:b/>
                <w:bCs/>
              </w:rPr>
              <w:t>end</w:t>
            </w:r>
          </w:p>
        </w:tc>
      </w:tr>
    </w:tbl>
    <w:p w14:paraId="6ECF58B6" w14:textId="77777777" w:rsidR="00712039" w:rsidRDefault="00712039" w:rsidP="001E0166">
      <w:pPr>
        <w:pStyle w:val="3"/>
        <w:ind w:left="0" w:right="20"/>
      </w:pPr>
      <w:bookmarkStart w:id="688" w:name="_Toc532302910"/>
      <w:bookmarkStart w:id="689" w:name="_Toc198607497"/>
      <w:bookmarkStart w:id="690" w:name="_Toc363228318"/>
      <w:bookmarkStart w:id="691" w:name="_Toc444694952"/>
      <w:r w:rsidRPr="005C6777">
        <w:t>Access</w:t>
      </w:r>
      <w:r>
        <w:t xml:space="preserve"> port </w:t>
      </w:r>
      <w:bookmarkEnd w:id="688"/>
      <w:bookmarkEnd w:id="689"/>
      <w:bookmarkEnd w:id="690"/>
      <w:r>
        <w:rPr>
          <w:rFonts w:hint="eastAsia"/>
        </w:rPr>
        <w:t>s</w:t>
      </w:r>
      <w:r>
        <w:t>etting</w:t>
      </w:r>
      <w:bookmarkEnd w:id="691"/>
    </w:p>
    <w:p w14:paraId="238B2C44" w14:textId="77777777" w:rsidR="00712039" w:rsidRPr="00E4457C" w:rsidRDefault="00712039" w:rsidP="001E0166">
      <w:pPr>
        <w:pStyle w:val="a3"/>
        <w:ind w:left="0" w:right="20"/>
      </w:pPr>
      <w:r w:rsidRPr="00E4457C">
        <w:t>The commands to set a physical port or a port-group interface as a Layer 2 access port:</w:t>
      </w:r>
    </w:p>
    <w:p w14:paraId="2D2DE0C8" w14:textId="77777777" w:rsidR="00712039" w:rsidRDefault="00786E15" w:rsidP="001E0166">
      <w:pPr>
        <w:pStyle w:val="afffff3"/>
        <w:ind w:left="0" w:right="20"/>
      </w:pPr>
      <w:bookmarkStart w:id="692" w:name="_Toc391575179"/>
      <w:r>
        <w:t xml:space="preserve">Table </w:t>
      </w:r>
      <w:r w:rsidR="005832B8">
        <w:fldChar w:fldCharType="begin"/>
      </w:r>
      <w:r w:rsidR="00092D8C">
        <w:instrText xml:space="preserve"> SEQ Table \* ARABIC </w:instrText>
      </w:r>
      <w:r w:rsidR="005832B8">
        <w:fldChar w:fldCharType="separate"/>
      </w:r>
      <w:r w:rsidR="00386802">
        <w:rPr>
          <w:noProof/>
        </w:rPr>
        <w:t>37</w:t>
      </w:r>
      <w:r w:rsidR="005832B8">
        <w:rPr>
          <w:noProof/>
        </w:rPr>
        <w:fldChar w:fldCharType="end"/>
      </w:r>
      <w:r>
        <w:rPr>
          <w:rFonts w:hint="eastAsia"/>
        </w:rPr>
        <w:t xml:space="preserve"> </w:t>
      </w:r>
      <w:r w:rsidR="00712039">
        <w:rPr>
          <w:lang w:val="fr-FR"/>
        </w:rPr>
        <w:t>C</w:t>
      </w:r>
      <w:r w:rsidR="00712039" w:rsidRPr="002F5F3A">
        <w:rPr>
          <w:lang w:val="fr-FR"/>
        </w:rPr>
        <w:t xml:space="preserve">ommands </w:t>
      </w:r>
      <w:r w:rsidR="00712039">
        <w:rPr>
          <w:lang w:val="fr-FR"/>
        </w:rPr>
        <w:t xml:space="preserve">for </w:t>
      </w:r>
      <w:r w:rsidR="00712039" w:rsidRPr="002F5F3A">
        <w:rPr>
          <w:lang w:val="fr-FR"/>
        </w:rPr>
        <w:t>Access port configuration</w:t>
      </w:r>
      <w:bookmarkEnd w:id="692"/>
      <w:r w:rsidR="00712039" w:rsidRPr="002F5F3A">
        <w:rPr>
          <w:lang w:val="fr-FR"/>
        </w:rPr>
        <w:t xml:space="preserve"> </w:t>
      </w:r>
    </w:p>
    <w:tbl>
      <w:tblPr>
        <w:tblStyle w:val="CLIWide"/>
        <w:tblW w:w="0" w:type="auto"/>
        <w:tblLook w:val="01E0" w:firstRow="1" w:lastRow="1" w:firstColumn="1" w:lastColumn="1" w:noHBand="0" w:noVBand="0"/>
      </w:tblPr>
      <w:tblGrid>
        <w:gridCol w:w="3233"/>
        <w:gridCol w:w="3704"/>
        <w:gridCol w:w="1211"/>
      </w:tblGrid>
      <w:tr w:rsidR="00712039"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2F5F3A" w:rsidRDefault="00712039" w:rsidP="001E0166">
            <w:pPr>
              <w:pStyle w:val="ab"/>
              <w:wordWrap/>
              <w:ind w:right="20"/>
              <w:rPr>
                <w:b w:val="0"/>
              </w:rPr>
            </w:pPr>
            <w:r w:rsidRPr="002F5F3A">
              <w:rPr>
                <w:b w:val="0"/>
              </w:rPr>
              <w:t>Command</w:t>
            </w:r>
          </w:p>
        </w:tc>
        <w:tc>
          <w:tcPr>
            <w:tcW w:w="4140" w:type="dxa"/>
          </w:tcPr>
          <w:p w14:paraId="47E0D61E" w14:textId="77777777" w:rsidR="00712039" w:rsidRPr="002F5F3A" w:rsidRDefault="00712039" w:rsidP="001E0166">
            <w:pPr>
              <w:pStyle w:val="ab"/>
              <w:wordWrap/>
              <w:ind w:right="20"/>
              <w:rPr>
                <w:b w:val="0"/>
              </w:rPr>
            </w:pPr>
            <w:r w:rsidRPr="002F5F3A">
              <w:rPr>
                <w:b w:val="0"/>
              </w:rPr>
              <w:t>Description</w:t>
            </w:r>
          </w:p>
        </w:tc>
        <w:tc>
          <w:tcPr>
            <w:tcW w:w="1260" w:type="dxa"/>
          </w:tcPr>
          <w:p w14:paraId="17830E20" w14:textId="77777777" w:rsidR="00712039" w:rsidRPr="002F5F3A" w:rsidRDefault="00712039" w:rsidP="001E0166">
            <w:pPr>
              <w:pStyle w:val="ab"/>
              <w:wordWrap/>
              <w:ind w:right="20"/>
              <w:rPr>
                <w:b w:val="0"/>
              </w:rPr>
            </w:pPr>
            <w:r w:rsidRPr="002F5F3A">
              <w:rPr>
                <w:b w:val="0"/>
              </w:rPr>
              <w:t xml:space="preserve">Mode </w:t>
            </w:r>
          </w:p>
        </w:tc>
      </w:tr>
      <w:tr w:rsidR="00712039" w14:paraId="51F0BFBC" w14:textId="77777777" w:rsidTr="00F8686E">
        <w:tc>
          <w:tcPr>
            <w:tcW w:w="3600" w:type="dxa"/>
          </w:tcPr>
          <w:p w14:paraId="31EC5ED8" w14:textId="77777777" w:rsidR="00712039" w:rsidRPr="002F5F3A" w:rsidRDefault="00712039" w:rsidP="001E0166">
            <w:pPr>
              <w:pStyle w:val="aa"/>
              <w:ind w:right="20"/>
              <w:rPr>
                <w:bCs/>
              </w:rPr>
            </w:pPr>
            <w:r w:rsidRPr="002F5F3A">
              <w:rPr>
                <w:bCs/>
              </w:rPr>
              <w:t>switchport mode access</w:t>
            </w:r>
          </w:p>
        </w:tc>
        <w:tc>
          <w:tcPr>
            <w:tcW w:w="4140" w:type="dxa"/>
          </w:tcPr>
          <w:p w14:paraId="53FF4DF9" w14:textId="77777777" w:rsidR="00712039" w:rsidRPr="002F5F3A" w:rsidRDefault="00712039" w:rsidP="001E0166">
            <w:pPr>
              <w:pStyle w:val="afffc"/>
              <w:ind w:right="20"/>
            </w:pPr>
            <w:r w:rsidRPr="002F5F3A">
              <w:t>Sets to access mode</w:t>
            </w:r>
          </w:p>
        </w:tc>
        <w:tc>
          <w:tcPr>
            <w:tcW w:w="1260" w:type="dxa"/>
          </w:tcPr>
          <w:p w14:paraId="045F2A91" w14:textId="77777777" w:rsidR="00712039" w:rsidRPr="002F5F3A" w:rsidRDefault="00712039" w:rsidP="001E0166">
            <w:pPr>
              <w:pStyle w:val="aa"/>
              <w:ind w:right="20"/>
            </w:pPr>
            <w:r w:rsidRPr="002F5F3A">
              <w:t>Interface</w:t>
            </w:r>
          </w:p>
        </w:tc>
      </w:tr>
      <w:tr w:rsidR="00712039" w14:paraId="7FC2CC49" w14:textId="77777777" w:rsidTr="00F8686E">
        <w:tc>
          <w:tcPr>
            <w:tcW w:w="3600" w:type="dxa"/>
          </w:tcPr>
          <w:p w14:paraId="1BF87EF1" w14:textId="77777777" w:rsidR="00712039" w:rsidRPr="002F5F3A" w:rsidRDefault="00712039" w:rsidP="001E0166">
            <w:pPr>
              <w:pStyle w:val="aa"/>
              <w:ind w:right="20"/>
            </w:pPr>
            <w:r w:rsidRPr="002F5F3A">
              <w:rPr>
                <w:bCs/>
              </w:rPr>
              <w:t>switchport access VLAN</w:t>
            </w:r>
            <w:r w:rsidRPr="002F5F3A">
              <w:t xml:space="preserve"> &lt;</w:t>
            </w:r>
            <w:r w:rsidRPr="002F5F3A">
              <w:rPr>
                <w:i/>
                <w:iCs/>
              </w:rPr>
              <w:t>1-4094</w:t>
            </w:r>
            <w:r w:rsidRPr="002F5F3A">
              <w:t>&gt;</w:t>
            </w:r>
          </w:p>
        </w:tc>
        <w:tc>
          <w:tcPr>
            <w:tcW w:w="4140" w:type="dxa"/>
          </w:tcPr>
          <w:p w14:paraId="272AAFC1" w14:textId="77777777" w:rsidR="00712039" w:rsidRPr="002F5F3A" w:rsidRDefault="00712039" w:rsidP="001E0166">
            <w:pPr>
              <w:pStyle w:val="afffc"/>
              <w:ind w:right="20"/>
            </w:pPr>
            <w:r w:rsidRPr="002F5F3A">
              <w:t>Sets native VLAN</w:t>
            </w:r>
          </w:p>
        </w:tc>
        <w:tc>
          <w:tcPr>
            <w:tcW w:w="1260" w:type="dxa"/>
          </w:tcPr>
          <w:p w14:paraId="2BA54E8A" w14:textId="77777777" w:rsidR="00712039" w:rsidRPr="002F5F3A" w:rsidRDefault="00712039" w:rsidP="001E0166">
            <w:pPr>
              <w:pStyle w:val="aa"/>
              <w:ind w:right="20"/>
            </w:pPr>
            <w:r w:rsidRPr="002F5F3A">
              <w:t>Interface</w:t>
            </w:r>
          </w:p>
        </w:tc>
      </w:tr>
      <w:tr w:rsidR="00712039" w14:paraId="29A3DE8E" w14:textId="77777777" w:rsidTr="00F8686E">
        <w:tc>
          <w:tcPr>
            <w:tcW w:w="3600" w:type="dxa"/>
          </w:tcPr>
          <w:p w14:paraId="6F2409A6" w14:textId="77777777" w:rsidR="00712039" w:rsidRPr="002F5F3A" w:rsidRDefault="00712039" w:rsidP="001E0166">
            <w:pPr>
              <w:pStyle w:val="aa"/>
              <w:ind w:right="20"/>
              <w:rPr>
                <w:bCs/>
              </w:rPr>
            </w:pPr>
            <w:r w:rsidRPr="002F5F3A">
              <w:rPr>
                <w:bCs/>
              </w:rPr>
              <w:t>no switchport access VLAN</w:t>
            </w:r>
          </w:p>
        </w:tc>
        <w:tc>
          <w:tcPr>
            <w:tcW w:w="4140" w:type="dxa"/>
          </w:tcPr>
          <w:p w14:paraId="54930C55" w14:textId="77777777" w:rsidR="00712039" w:rsidRPr="002F5F3A" w:rsidRDefault="00712039" w:rsidP="001E0166">
            <w:pPr>
              <w:pStyle w:val="afffc"/>
              <w:ind w:right="20"/>
            </w:pPr>
            <w:r w:rsidRPr="002F5F3A">
              <w:t>Sets native VLAN to default (VLAN 1)</w:t>
            </w:r>
          </w:p>
        </w:tc>
        <w:tc>
          <w:tcPr>
            <w:tcW w:w="1260" w:type="dxa"/>
          </w:tcPr>
          <w:p w14:paraId="284CE96E" w14:textId="77777777" w:rsidR="00712039" w:rsidRPr="002F5F3A" w:rsidRDefault="00712039" w:rsidP="001E0166">
            <w:pPr>
              <w:pStyle w:val="aa"/>
              <w:ind w:right="20"/>
            </w:pPr>
            <w:r w:rsidRPr="002F5F3A">
              <w:t>Interface</w:t>
            </w:r>
          </w:p>
        </w:tc>
      </w:tr>
    </w:tbl>
    <w:p w14:paraId="0E9DACE7" w14:textId="77777777" w:rsidR="00103CBD" w:rsidRDefault="00103CBD" w:rsidP="001E0166">
      <w:pPr>
        <w:pStyle w:val="a3"/>
        <w:ind w:left="0" w:right="20"/>
      </w:pPr>
    </w:p>
    <w:p w14:paraId="51FEE00D" w14:textId="77777777" w:rsidR="00712039" w:rsidRPr="00E4457C" w:rsidRDefault="00712039" w:rsidP="001E0166">
      <w:pPr>
        <w:pStyle w:val="a3"/>
        <w:ind w:left="0" w:right="20"/>
      </w:pPr>
      <w:r w:rsidRPr="00E4457C">
        <w:lastRenderedPageBreak/>
        <w:t>The following example shows how to configure a physical port as a Layer 2 access port:</w:t>
      </w:r>
    </w:p>
    <w:tbl>
      <w:tblPr>
        <w:tblStyle w:val="48"/>
        <w:tblW w:w="0" w:type="auto"/>
        <w:tblLook w:val="0000" w:firstRow="0" w:lastRow="0" w:firstColumn="0" w:lastColumn="0" w:noHBand="0" w:noVBand="0"/>
      </w:tblPr>
      <w:tblGrid>
        <w:gridCol w:w="8261"/>
      </w:tblGrid>
      <w:tr w:rsidR="00712039" w14:paraId="1D3F0D92" w14:textId="77777777" w:rsidTr="005C6777">
        <w:tc>
          <w:tcPr>
            <w:tcW w:w="8820" w:type="dxa"/>
          </w:tcPr>
          <w:p w14:paraId="39E62D29" w14:textId="77777777" w:rsidR="009456D5" w:rsidRPr="003B6011" w:rsidRDefault="009456D5" w:rsidP="001E0166">
            <w:pPr>
              <w:pStyle w:val="aa"/>
              <w:ind w:rightChars="10" w:right="18"/>
            </w:pPr>
            <w:r>
              <w:t>Switch#</w:t>
            </w:r>
            <w:r w:rsidRPr="003B6011">
              <w:rPr>
                <w:b/>
                <w:bCs/>
              </w:rPr>
              <w:t>configure terminal</w:t>
            </w:r>
          </w:p>
          <w:p w14:paraId="4E5F60F3" w14:textId="77777777" w:rsidR="009456D5" w:rsidRPr="003B6011" w:rsidRDefault="009456D5" w:rsidP="001E0166">
            <w:pPr>
              <w:pStyle w:val="aa"/>
              <w:ind w:rightChars="10" w:right="18"/>
            </w:pPr>
            <w:r>
              <w:t>Switch(config)#</w:t>
            </w:r>
            <w:r w:rsidRPr="003B6011">
              <w:t xml:space="preserve"> </w:t>
            </w:r>
            <w:r w:rsidRPr="003B6011">
              <w:rPr>
                <w:b/>
                <w:bCs/>
              </w:rPr>
              <w:t xml:space="preserve">interface </w:t>
            </w:r>
            <w:r w:rsidRPr="00DF1CA4">
              <w:rPr>
                <w:b/>
                <w:bCs/>
              </w:rPr>
              <w:t>TenGigabitEthernet 7/1</w:t>
            </w:r>
          </w:p>
          <w:p w14:paraId="3C172910" w14:textId="77777777" w:rsidR="009456D5" w:rsidRPr="003B6011" w:rsidRDefault="009456D5" w:rsidP="001E0166">
            <w:pPr>
              <w:pStyle w:val="aa"/>
              <w:ind w:rightChars="10" w:right="18"/>
            </w:pPr>
            <w:r w:rsidRPr="003B6011">
              <w:t>Switch (config-if-</w:t>
            </w:r>
            <w:r>
              <w:t xml:space="preserve"> </w:t>
            </w:r>
            <w:r w:rsidRPr="00DF1CA4">
              <w:t>TenGi7/1</w:t>
            </w:r>
            <w:proofErr w:type="gramStart"/>
            <w:r w:rsidRPr="003B6011">
              <w:t>)#</w:t>
            </w:r>
            <w:proofErr w:type="gramEnd"/>
            <w:r w:rsidRPr="003B6011">
              <w:t xml:space="preserve"> </w:t>
            </w:r>
            <w:r w:rsidRPr="003B6011">
              <w:rPr>
                <w:b/>
                <w:bCs/>
              </w:rPr>
              <w:t>switchport</w:t>
            </w:r>
            <w:r w:rsidRPr="003B6011">
              <w:t xml:space="preserve">            ! layer2 interface set </w:t>
            </w:r>
          </w:p>
          <w:p w14:paraId="5F8F1C08" w14:textId="77777777" w:rsidR="009456D5" w:rsidRPr="003B6011" w:rsidRDefault="009456D5" w:rsidP="001E0166">
            <w:pPr>
              <w:pStyle w:val="aa"/>
              <w:ind w:rightChars="10" w:right="18"/>
            </w:pPr>
            <w:r w:rsidRPr="003B6011">
              <w:t>Switch (config-if-</w:t>
            </w:r>
            <w:r>
              <w:t xml:space="preserve"> </w:t>
            </w:r>
            <w:r w:rsidRPr="00DF1CA4">
              <w:t>TenGi7/1</w:t>
            </w:r>
            <w:proofErr w:type="gramStart"/>
            <w:r w:rsidRPr="003B6011">
              <w:t>)#</w:t>
            </w:r>
            <w:proofErr w:type="gramEnd"/>
            <w:r w:rsidRPr="003B6011">
              <w:t xml:space="preserve"> </w:t>
            </w:r>
            <w:r w:rsidRPr="003B6011">
              <w:rPr>
                <w:b/>
                <w:bCs/>
              </w:rPr>
              <w:t>switchport mode access</w:t>
            </w:r>
            <w:r w:rsidRPr="003B6011">
              <w:t xml:space="preserve">    ! access port set </w:t>
            </w:r>
          </w:p>
          <w:p w14:paraId="10335B37" w14:textId="77777777" w:rsidR="00712039" w:rsidRDefault="009456D5" w:rsidP="001E0166">
            <w:pPr>
              <w:pStyle w:val="aa"/>
              <w:spacing w:line="360" w:lineRule="auto"/>
              <w:ind w:right="20"/>
              <w:jc w:val="both"/>
              <w:rPr>
                <w:rFonts w:ascii="Courier New" w:hAnsi="Courier New" w:cs="Courier New"/>
              </w:rPr>
            </w:pPr>
            <w:r w:rsidRPr="003B6011">
              <w:t>Switch (config-if-</w:t>
            </w:r>
            <w:r>
              <w:t xml:space="preserve"> </w:t>
            </w:r>
            <w:r w:rsidRPr="00DF1CA4">
              <w:t>TenGi7/1</w:t>
            </w:r>
            <w:proofErr w:type="gramStart"/>
            <w:r w:rsidRPr="003B6011">
              <w:t>)#</w:t>
            </w:r>
            <w:proofErr w:type="gramEnd"/>
            <w:r w:rsidRPr="003B6011">
              <w:t xml:space="preserve"> </w:t>
            </w:r>
            <w:r w:rsidRPr="003B6011">
              <w:rPr>
                <w:b/>
                <w:bCs/>
              </w:rPr>
              <w:t>switchport access vlan 5</w:t>
            </w:r>
            <w:r w:rsidRPr="003B6011">
              <w:t xml:space="preserve">   ! native vlan set</w:t>
            </w:r>
          </w:p>
        </w:tc>
      </w:tr>
    </w:tbl>
    <w:p w14:paraId="16F8638C" w14:textId="77777777" w:rsidR="00712039" w:rsidRPr="004F3E4A" w:rsidRDefault="00712039" w:rsidP="001E0166">
      <w:pPr>
        <w:pStyle w:val="a3"/>
        <w:ind w:left="0" w:right="20"/>
      </w:pPr>
      <w:r w:rsidRPr="004F3E4A">
        <w:t>The following example shows how to configure a port-group interface as a Layer 2 access port</w:t>
      </w:r>
      <w:r>
        <w:t>.</w:t>
      </w:r>
    </w:p>
    <w:tbl>
      <w:tblPr>
        <w:tblStyle w:val="48"/>
        <w:tblW w:w="0" w:type="auto"/>
        <w:tblLook w:val="0000" w:firstRow="0" w:lastRow="0" w:firstColumn="0" w:lastColumn="0" w:noHBand="0" w:noVBand="0"/>
      </w:tblPr>
      <w:tblGrid>
        <w:gridCol w:w="8261"/>
      </w:tblGrid>
      <w:tr w:rsidR="00712039" w14:paraId="7876878B" w14:textId="77777777" w:rsidTr="005C6777">
        <w:tc>
          <w:tcPr>
            <w:tcW w:w="8820" w:type="dxa"/>
          </w:tcPr>
          <w:p w14:paraId="520FAC9A" w14:textId="77777777" w:rsidR="009456D5" w:rsidRPr="003B6011" w:rsidRDefault="009456D5" w:rsidP="001E0166">
            <w:pPr>
              <w:pStyle w:val="aa"/>
              <w:ind w:rightChars="10" w:right="18"/>
            </w:pPr>
            <w:r>
              <w:t>Switch#</w:t>
            </w:r>
            <w:r w:rsidRPr="003B6011">
              <w:rPr>
                <w:b/>
                <w:bCs/>
              </w:rPr>
              <w:t>configure terminal</w:t>
            </w:r>
          </w:p>
          <w:p w14:paraId="3E5D795F" w14:textId="77777777" w:rsidR="009456D5" w:rsidRPr="003B6011" w:rsidRDefault="009456D5" w:rsidP="001E0166">
            <w:pPr>
              <w:pStyle w:val="aa"/>
              <w:ind w:rightChars="10" w:right="18"/>
            </w:pPr>
            <w:r>
              <w:t>Switch(config)#</w:t>
            </w:r>
            <w:r w:rsidRPr="003B6011">
              <w:t xml:space="preserve"> </w:t>
            </w:r>
            <w:r w:rsidRPr="003B6011">
              <w:rPr>
                <w:b/>
                <w:bCs/>
              </w:rPr>
              <w:t>interface po2</w:t>
            </w:r>
          </w:p>
          <w:p w14:paraId="2305FACB" w14:textId="77777777" w:rsidR="009456D5" w:rsidRPr="003B6011" w:rsidRDefault="009456D5" w:rsidP="001E0166">
            <w:pPr>
              <w:pStyle w:val="aa"/>
              <w:ind w:rightChars="10" w:right="18"/>
            </w:pPr>
            <w:r w:rsidRPr="003B6011">
              <w:t>Switch (config-if-po2</w:t>
            </w:r>
            <w:proofErr w:type="gramStart"/>
            <w:r w:rsidRPr="003B6011">
              <w:t>)#</w:t>
            </w:r>
            <w:proofErr w:type="gramEnd"/>
            <w:r w:rsidRPr="003B6011">
              <w:t xml:space="preserve"> </w:t>
            </w:r>
            <w:r w:rsidRPr="003B6011">
              <w:rPr>
                <w:b/>
                <w:bCs/>
              </w:rPr>
              <w:t>switchport mode access</w:t>
            </w:r>
            <w:r w:rsidRPr="003B6011">
              <w:t xml:space="preserve">      ! access port set </w:t>
            </w:r>
          </w:p>
          <w:p w14:paraId="377309F3" w14:textId="77777777" w:rsidR="009456D5" w:rsidRPr="003B6011" w:rsidRDefault="009456D5" w:rsidP="001E0166">
            <w:pPr>
              <w:pStyle w:val="aa"/>
              <w:ind w:rightChars="10" w:right="18"/>
            </w:pPr>
            <w:r w:rsidRPr="003B6011">
              <w:t>Switch (config-if-po2</w:t>
            </w:r>
            <w:proofErr w:type="gramStart"/>
            <w:r w:rsidRPr="003B6011">
              <w:t>)#</w:t>
            </w:r>
            <w:proofErr w:type="gramEnd"/>
            <w:r w:rsidRPr="003B6011">
              <w:t xml:space="preserve"> </w:t>
            </w:r>
            <w:r w:rsidRPr="003B6011">
              <w:rPr>
                <w:b/>
                <w:bCs/>
              </w:rPr>
              <w:t>switchport access vlan 5</w:t>
            </w:r>
            <w:r w:rsidRPr="003B6011">
              <w:t xml:space="preserve">     ! native vlan set </w:t>
            </w:r>
          </w:p>
          <w:p w14:paraId="53517EB3" w14:textId="77777777" w:rsidR="00712039" w:rsidRPr="009456D5" w:rsidRDefault="00712039" w:rsidP="001E0166">
            <w:pPr>
              <w:pStyle w:val="aa"/>
              <w:spacing w:line="360" w:lineRule="auto"/>
              <w:ind w:right="20"/>
              <w:jc w:val="both"/>
              <w:rPr>
                <w:rFonts w:ascii="Courier New" w:hAnsi="Courier New" w:cs="Courier New"/>
              </w:rPr>
            </w:pPr>
          </w:p>
        </w:tc>
      </w:tr>
    </w:tbl>
    <w:p w14:paraId="763ADCA0" w14:textId="77777777" w:rsidR="00712039" w:rsidRDefault="00712039" w:rsidP="001E0166">
      <w:pPr>
        <w:wordWrap/>
        <w:spacing w:line="360" w:lineRule="auto"/>
        <w:ind w:right="20"/>
        <w:rPr>
          <w:rFonts w:cs="Times New Roman"/>
        </w:rPr>
      </w:pPr>
    </w:p>
    <w:p w14:paraId="4B2ECD27" w14:textId="77777777" w:rsidR="005C6777" w:rsidRDefault="005C6777" w:rsidP="001E0166">
      <w:pPr>
        <w:wordWrap/>
        <w:spacing w:line="360" w:lineRule="auto"/>
        <w:ind w:right="20"/>
        <w:rPr>
          <w:rFonts w:cs="Times New Roman"/>
        </w:rPr>
      </w:pPr>
    </w:p>
    <w:p w14:paraId="5D8121B7" w14:textId="77777777" w:rsidR="005C6777" w:rsidRDefault="005C6777" w:rsidP="001E0166">
      <w:pPr>
        <w:wordWrap/>
        <w:spacing w:line="360" w:lineRule="auto"/>
        <w:ind w:right="20"/>
        <w:rPr>
          <w:rFonts w:cs="Times New Roman"/>
        </w:rPr>
      </w:pPr>
    </w:p>
    <w:p w14:paraId="3DF74D6F" w14:textId="77777777" w:rsidR="005C6777" w:rsidRDefault="005C6777" w:rsidP="001E0166">
      <w:pPr>
        <w:wordWrap/>
        <w:spacing w:line="360" w:lineRule="auto"/>
        <w:ind w:right="20"/>
        <w:rPr>
          <w:rFonts w:cs="Times New Roman"/>
        </w:rPr>
      </w:pPr>
    </w:p>
    <w:p w14:paraId="53628100" w14:textId="77777777" w:rsidR="00712039" w:rsidRDefault="00712039" w:rsidP="001E0166">
      <w:pPr>
        <w:wordWrap/>
        <w:spacing w:line="360" w:lineRule="auto"/>
        <w:ind w:right="20"/>
        <w:rPr>
          <w:rFonts w:cs="Times New Roman"/>
        </w:rPr>
      </w:pPr>
    </w:p>
    <w:p w14:paraId="04FBC980" w14:textId="77777777" w:rsidR="00712039" w:rsidRDefault="00712039" w:rsidP="0021019A">
      <w:pPr>
        <w:wordWrap/>
        <w:spacing w:line="360" w:lineRule="auto"/>
        <w:ind w:right="20"/>
        <w:rPr>
          <w:rFonts w:cs="Times New Roman"/>
        </w:rPr>
      </w:pPr>
    </w:p>
    <w:p w14:paraId="4A6DE793" w14:textId="77777777" w:rsidR="00712039" w:rsidRDefault="00712039" w:rsidP="0021019A">
      <w:pPr>
        <w:pStyle w:val="2"/>
        <w:ind w:right="20"/>
      </w:pPr>
      <w:bookmarkStart w:id="693" w:name="_Toc532302911"/>
      <w:bookmarkStart w:id="694" w:name="_Toc198607498"/>
      <w:bookmarkStart w:id="695" w:name="_Toc363228319"/>
      <w:bookmarkStart w:id="696" w:name="_Toc444694953"/>
      <w:r>
        <w:lastRenderedPageBreak/>
        <w:t>Port group</w:t>
      </w:r>
      <w:bookmarkEnd w:id="693"/>
      <w:bookmarkEnd w:id="694"/>
      <w:bookmarkEnd w:id="695"/>
      <w:bookmarkEnd w:id="696"/>
    </w:p>
    <w:p w14:paraId="7559D574" w14:textId="77777777" w:rsidR="00712039" w:rsidRDefault="00712039" w:rsidP="001E0166">
      <w:pPr>
        <w:pStyle w:val="3"/>
        <w:ind w:left="0" w:right="20"/>
      </w:pPr>
      <w:bookmarkStart w:id="697" w:name="_Toc532302912"/>
      <w:bookmarkStart w:id="698" w:name="_Toc280899148"/>
      <w:bookmarkStart w:id="699" w:name="_Toc292809799"/>
      <w:bookmarkStart w:id="700" w:name="_Toc337198369"/>
      <w:bookmarkStart w:id="701" w:name="_Toc354416131"/>
      <w:bookmarkStart w:id="702" w:name="_Toc444694954"/>
      <w:r w:rsidRPr="00D867F8">
        <w:t xml:space="preserve">Overview of Port </w:t>
      </w:r>
      <w:bookmarkEnd w:id="697"/>
      <w:bookmarkEnd w:id="698"/>
      <w:bookmarkEnd w:id="699"/>
      <w:r w:rsidRPr="005C6777">
        <w:t>Group</w:t>
      </w:r>
      <w:bookmarkEnd w:id="700"/>
      <w:bookmarkEnd w:id="701"/>
      <w:bookmarkEnd w:id="702"/>
    </w:p>
    <w:p w14:paraId="125EC84B" w14:textId="77777777" w:rsidR="00712039" w:rsidRDefault="00712039" w:rsidP="001E0166">
      <w:pPr>
        <w:pStyle w:val="a3"/>
        <w:ind w:left="0" w:right="20"/>
      </w:pPr>
      <w:r w:rsidRPr="002F5F3A">
        <w:t xml:space="preserve">Port group is used to bring together </w:t>
      </w:r>
      <w:r>
        <w:t>more than one</w:t>
      </w:r>
      <w:r w:rsidRPr="002F5F3A">
        <w:t xml:space="preserve"> physical ports into a logical group to increase bandwidth and to get the link redundancy. A port group interface in </w:t>
      </w:r>
      <w:r w:rsidR="00A92BC5">
        <w:t xml:space="preserve">the </w:t>
      </w:r>
      <w:r w:rsidR="00094318">
        <w:t>C9500</w:t>
      </w:r>
      <w:r w:rsidRPr="002F5F3A">
        <w:t xml:space="preserve"> can be used as Layer 2 interface.</w:t>
      </w:r>
    </w:p>
    <w:p w14:paraId="5936902E" w14:textId="77777777" w:rsidR="00712039" w:rsidRPr="002F5F3A" w:rsidRDefault="00712039" w:rsidP="001E0166">
      <w:pPr>
        <w:pStyle w:val="a3"/>
        <w:ind w:left="0" w:right="20"/>
      </w:pPr>
      <w:r w:rsidRPr="002F5F3A">
        <w:t xml:space="preserve">The following table shows the number of port groups available in </w:t>
      </w:r>
      <w:r w:rsidR="00094318">
        <w:t>C9500</w:t>
      </w:r>
      <w:r w:rsidRPr="002F5F3A">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2F5F3A" w:rsidRDefault="00712039" w:rsidP="001E0166">
            <w:pPr>
              <w:pStyle w:val="ab"/>
              <w:wordWrap/>
              <w:spacing w:line="240" w:lineRule="auto"/>
              <w:ind w:right="20"/>
              <w:rPr>
                <w:b w:val="0"/>
              </w:rPr>
            </w:pPr>
            <w:r w:rsidRPr="002F5F3A">
              <w:rPr>
                <w:b w:val="0"/>
              </w:rPr>
              <w:t>Model</w:t>
            </w:r>
          </w:p>
        </w:tc>
        <w:tc>
          <w:tcPr>
            <w:tcW w:w="3190" w:type="dxa"/>
          </w:tcPr>
          <w:p w14:paraId="241EE398" w14:textId="77777777" w:rsidR="00712039" w:rsidRPr="002F5F3A" w:rsidRDefault="00712039" w:rsidP="001E0166">
            <w:pPr>
              <w:pStyle w:val="ab"/>
              <w:wordWrap/>
              <w:spacing w:line="240" w:lineRule="auto"/>
              <w:ind w:right="20"/>
              <w:rPr>
                <w:b w:val="0"/>
              </w:rPr>
            </w:pPr>
            <w:r w:rsidRPr="002F5F3A">
              <w:rPr>
                <w:b w:val="0"/>
              </w:rPr>
              <w:t>Number of port groups</w:t>
            </w:r>
          </w:p>
        </w:tc>
        <w:tc>
          <w:tcPr>
            <w:tcW w:w="2814" w:type="dxa"/>
          </w:tcPr>
          <w:p w14:paraId="500E0819" w14:textId="77777777" w:rsidR="00712039" w:rsidRPr="002F5F3A" w:rsidRDefault="00712039" w:rsidP="001E0166">
            <w:pPr>
              <w:pStyle w:val="ab"/>
              <w:wordWrap/>
              <w:spacing w:line="240" w:lineRule="auto"/>
              <w:ind w:right="20"/>
              <w:rPr>
                <w:b w:val="0"/>
              </w:rPr>
            </w:pPr>
            <w:r w:rsidRPr="002F5F3A">
              <w:rPr>
                <w:b w:val="0"/>
              </w:rPr>
              <w:t>Max. no of ports per group</w:t>
            </w:r>
          </w:p>
        </w:tc>
      </w:tr>
      <w:tr w:rsidR="00712039" w14:paraId="402F93D2" w14:textId="77777777" w:rsidTr="00F8686E">
        <w:trPr>
          <w:trHeight w:val="365"/>
        </w:trPr>
        <w:tc>
          <w:tcPr>
            <w:tcW w:w="2183" w:type="dxa"/>
          </w:tcPr>
          <w:p w14:paraId="164368F1" w14:textId="77777777" w:rsidR="00712039" w:rsidRDefault="00094318" w:rsidP="001E0166">
            <w:pPr>
              <w:pStyle w:val="ab"/>
              <w:wordWrap/>
              <w:spacing w:line="240" w:lineRule="auto"/>
              <w:ind w:right="20"/>
              <w:rPr>
                <w:b w:val="0"/>
                <w:bCs w:val="0"/>
                <w:color w:val="000000"/>
              </w:rPr>
            </w:pPr>
            <w:r>
              <w:rPr>
                <w:rFonts w:hint="eastAsia"/>
                <w:b w:val="0"/>
                <w:bCs w:val="0"/>
                <w:color w:val="000000"/>
              </w:rPr>
              <w:t>C9500</w:t>
            </w:r>
            <w:r w:rsidR="00712039">
              <w:rPr>
                <w:rFonts w:hint="eastAsia"/>
                <w:b w:val="0"/>
                <w:bCs w:val="0"/>
                <w:color w:val="000000"/>
              </w:rPr>
              <w:t xml:space="preserve"> Series</w:t>
            </w:r>
          </w:p>
        </w:tc>
        <w:tc>
          <w:tcPr>
            <w:tcW w:w="3190" w:type="dxa"/>
          </w:tcPr>
          <w:p w14:paraId="331DB0B4" w14:textId="77777777" w:rsidR="00712039" w:rsidRDefault="00F30781" w:rsidP="001E0166">
            <w:pPr>
              <w:pStyle w:val="ab"/>
              <w:wordWrap/>
              <w:spacing w:line="240" w:lineRule="auto"/>
              <w:ind w:right="20"/>
              <w:rPr>
                <w:b w:val="0"/>
                <w:bCs w:val="0"/>
                <w:color w:val="000000"/>
              </w:rPr>
            </w:pPr>
            <w:r>
              <w:rPr>
                <w:b w:val="0"/>
                <w:bCs w:val="0"/>
                <w:color w:val="000000"/>
              </w:rPr>
              <w:t>256</w:t>
            </w:r>
          </w:p>
        </w:tc>
        <w:tc>
          <w:tcPr>
            <w:tcW w:w="2814" w:type="dxa"/>
          </w:tcPr>
          <w:p w14:paraId="1510CA5A" w14:textId="77777777" w:rsidR="00712039" w:rsidRDefault="00712039" w:rsidP="001E0166">
            <w:pPr>
              <w:pStyle w:val="ab"/>
              <w:wordWrap/>
              <w:spacing w:line="240" w:lineRule="auto"/>
              <w:ind w:right="20"/>
              <w:rPr>
                <w:b w:val="0"/>
                <w:bCs w:val="0"/>
                <w:color w:val="000000"/>
              </w:rPr>
            </w:pPr>
            <w:r>
              <w:rPr>
                <w:b w:val="0"/>
                <w:bCs w:val="0"/>
                <w:color w:val="000000"/>
              </w:rPr>
              <w:t>8</w:t>
            </w:r>
          </w:p>
        </w:tc>
      </w:tr>
    </w:tbl>
    <w:p w14:paraId="7C46B0CF" w14:textId="77777777" w:rsidR="00712039" w:rsidRDefault="00712039" w:rsidP="001E0166">
      <w:pPr>
        <w:pStyle w:val="3"/>
        <w:ind w:left="0" w:right="20"/>
      </w:pPr>
      <w:bookmarkStart w:id="703" w:name="_Toc532302914"/>
      <w:bookmarkStart w:id="704" w:name="_Toc198607500"/>
      <w:bookmarkStart w:id="705" w:name="_Toc363228321"/>
      <w:bookmarkStart w:id="706" w:name="_Toc444694955"/>
      <w:r w:rsidRPr="005C6777">
        <w:t>Port</w:t>
      </w:r>
      <w:r>
        <w:t xml:space="preserve"> group configuration</w:t>
      </w:r>
      <w:bookmarkEnd w:id="703"/>
      <w:bookmarkEnd w:id="704"/>
      <w:bookmarkEnd w:id="705"/>
      <w:bookmarkEnd w:id="706"/>
    </w:p>
    <w:p w14:paraId="3EF9E704" w14:textId="77777777" w:rsidR="00712039" w:rsidRPr="004F3E4A" w:rsidRDefault="00712039" w:rsidP="001E0166">
      <w:pPr>
        <w:pStyle w:val="a3"/>
        <w:ind w:left="0" w:right="20"/>
      </w:pPr>
      <w:r w:rsidRPr="004F3E4A">
        <w:t>The commands for configuring Port group are as follows:</w:t>
      </w:r>
    </w:p>
    <w:p w14:paraId="14205B00" w14:textId="77777777" w:rsidR="00712039" w:rsidRDefault="00786E15" w:rsidP="001E0166">
      <w:pPr>
        <w:pStyle w:val="afffff3"/>
        <w:ind w:left="0" w:right="20"/>
      </w:pPr>
      <w:bookmarkStart w:id="707" w:name="_Toc391575180"/>
      <w:r>
        <w:t xml:space="preserve">Table </w:t>
      </w:r>
      <w:r w:rsidR="005832B8">
        <w:fldChar w:fldCharType="begin"/>
      </w:r>
      <w:r w:rsidR="00092D8C">
        <w:instrText xml:space="preserve"> SEQ Table \* ARABIC </w:instrText>
      </w:r>
      <w:r w:rsidR="005832B8">
        <w:fldChar w:fldCharType="separate"/>
      </w:r>
      <w:r w:rsidR="00386802">
        <w:rPr>
          <w:noProof/>
        </w:rPr>
        <w:t>38</w:t>
      </w:r>
      <w:r w:rsidR="005832B8">
        <w:rPr>
          <w:noProof/>
        </w:rPr>
        <w:fldChar w:fldCharType="end"/>
      </w:r>
      <w:r>
        <w:rPr>
          <w:rFonts w:hint="eastAsia"/>
        </w:rPr>
        <w:t xml:space="preserve"> </w:t>
      </w:r>
      <w:r w:rsidR="00712039" w:rsidRPr="002F5F3A">
        <w:t>Port Group Configuration Commands</w:t>
      </w:r>
      <w:bookmarkEnd w:id="707"/>
      <w:r w:rsidR="00B369D6">
        <w:t xml:space="preserve"> </w:t>
      </w:r>
    </w:p>
    <w:tbl>
      <w:tblPr>
        <w:tblStyle w:val="CLIWide"/>
        <w:tblW w:w="0" w:type="auto"/>
        <w:tblLook w:val="01E0" w:firstRow="1" w:lastRow="1" w:firstColumn="1" w:lastColumn="1" w:noHBand="0" w:noVBand="0"/>
      </w:tblPr>
      <w:tblGrid>
        <w:gridCol w:w="3431"/>
        <w:gridCol w:w="3306"/>
        <w:gridCol w:w="1369"/>
      </w:tblGrid>
      <w:tr w:rsidR="00B369D6" w:rsidRPr="003B6011"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50306B" w:rsidRDefault="00B369D6" w:rsidP="001E0166">
            <w:pPr>
              <w:pStyle w:val="a9"/>
              <w:tabs>
                <w:tab w:val="num" w:pos="360"/>
              </w:tabs>
              <w:spacing w:line="240" w:lineRule="auto"/>
              <w:ind w:right="20"/>
              <w:rPr>
                <w:b/>
                <w:bCs/>
              </w:rPr>
            </w:pPr>
            <w:r w:rsidRPr="0050306B">
              <w:t>Command</w:t>
            </w:r>
          </w:p>
        </w:tc>
        <w:tc>
          <w:tcPr>
            <w:tcW w:w="3306" w:type="dxa"/>
          </w:tcPr>
          <w:p w14:paraId="65B6C192" w14:textId="77777777" w:rsidR="00B369D6" w:rsidRPr="0050306B" w:rsidRDefault="00B369D6" w:rsidP="001E0166">
            <w:pPr>
              <w:pStyle w:val="a9"/>
              <w:tabs>
                <w:tab w:val="num" w:pos="360"/>
              </w:tabs>
              <w:spacing w:line="240" w:lineRule="auto"/>
              <w:ind w:right="20"/>
            </w:pPr>
            <w:r w:rsidRPr="0050306B">
              <w:t>Description</w:t>
            </w:r>
          </w:p>
        </w:tc>
        <w:tc>
          <w:tcPr>
            <w:tcW w:w="1369" w:type="dxa"/>
          </w:tcPr>
          <w:p w14:paraId="2F2CE225" w14:textId="77777777" w:rsidR="00B369D6" w:rsidRPr="0050306B" w:rsidRDefault="00B369D6" w:rsidP="001E0166">
            <w:pPr>
              <w:pStyle w:val="aa"/>
              <w:ind w:right="20"/>
            </w:pPr>
            <w:r w:rsidRPr="0050306B">
              <w:t>Mode</w:t>
            </w:r>
          </w:p>
        </w:tc>
      </w:tr>
      <w:tr w:rsidR="00B369D6" w:rsidRPr="003B6011" w14:paraId="1313BA5D" w14:textId="77777777" w:rsidTr="00F571AB">
        <w:tc>
          <w:tcPr>
            <w:tcW w:w="3431" w:type="dxa"/>
          </w:tcPr>
          <w:p w14:paraId="74F8D48D" w14:textId="77777777" w:rsidR="00B369D6" w:rsidRPr="0050306B" w:rsidRDefault="00B369D6" w:rsidP="001E0166">
            <w:pPr>
              <w:pStyle w:val="aa"/>
              <w:ind w:right="20"/>
              <w:jc w:val="left"/>
              <w:rPr>
                <w:b/>
                <w:bCs/>
              </w:rPr>
            </w:pPr>
            <w:r w:rsidRPr="0050306B">
              <w:rPr>
                <w:rFonts w:hint="eastAsia"/>
                <w:b/>
                <w:bCs/>
              </w:rPr>
              <w:t>channel</w:t>
            </w:r>
            <w:r w:rsidRPr="0050306B">
              <w:rPr>
                <w:b/>
                <w:bCs/>
              </w:rPr>
              <w:t>-group</w:t>
            </w:r>
            <w:r w:rsidRPr="0050306B">
              <w:rPr>
                <w:i/>
                <w:iCs/>
              </w:rPr>
              <w:t xml:space="preserve"> </w:t>
            </w:r>
            <w:r w:rsidRPr="0050306B">
              <w:rPr>
                <w:rFonts w:hint="eastAsia"/>
                <w:i/>
                <w:iCs/>
              </w:rPr>
              <w:t>key</w:t>
            </w:r>
            <w:r w:rsidRPr="0050306B">
              <w:rPr>
                <w:b/>
                <w:bCs/>
              </w:rPr>
              <w:t xml:space="preserve"> </w:t>
            </w:r>
            <w:r w:rsidRPr="0050306B">
              <w:rPr>
                <w:rFonts w:hint="eastAsia"/>
                <w:b/>
                <w:bCs/>
              </w:rPr>
              <w:t>mode on</w:t>
            </w:r>
          </w:p>
        </w:tc>
        <w:tc>
          <w:tcPr>
            <w:tcW w:w="3306" w:type="dxa"/>
          </w:tcPr>
          <w:p w14:paraId="08FF26C7" w14:textId="77777777" w:rsidR="00B369D6" w:rsidRPr="0050306B" w:rsidRDefault="00B369D6" w:rsidP="001E0166">
            <w:pPr>
              <w:pStyle w:val="a9"/>
              <w:numPr>
                <w:ilvl w:val="0"/>
                <w:numId w:val="10"/>
              </w:numPr>
              <w:wordWrap/>
              <w:spacing w:line="240" w:lineRule="auto"/>
              <w:ind w:left="0" w:right="20" w:firstLine="0"/>
              <w:jc w:val="both"/>
            </w:pPr>
            <w:r w:rsidRPr="0050306B">
              <w:t>Create a static port group.</w:t>
            </w:r>
          </w:p>
        </w:tc>
        <w:tc>
          <w:tcPr>
            <w:tcW w:w="1369" w:type="dxa"/>
          </w:tcPr>
          <w:p w14:paraId="3F7F5604" w14:textId="77777777" w:rsidR="00B369D6" w:rsidRPr="0050306B" w:rsidRDefault="00B369D6" w:rsidP="001E0166">
            <w:pPr>
              <w:pStyle w:val="aa"/>
              <w:ind w:right="20"/>
            </w:pPr>
            <w:r w:rsidRPr="0050306B">
              <w:rPr>
                <w:rFonts w:hint="eastAsia"/>
              </w:rPr>
              <w:t>Interface</w:t>
            </w:r>
          </w:p>
        </w:tc>
      </w:tr>
      <w:tr w:rsidR="00B369D6" w:rsidRPr="003B6011" w14:paraId="18A8C552" w14:textId="77777777" w:rsidTr="00F571AB">
        <w:tc>
          <w:tcPr>
            <w:tcW w:w="3431" w:type="dxa"/>
          </w:tcPr>
          <w:p w14:paraId="76E12C44" w14:textId="77777777" w:rsidR="00B369D6" w:rsidRPr="003B6011" w:rsidRDefault="00B369D6" w:rsidP="001E0166">
            <w:pPr>
              <w:pStyle w:val="aa"/>
              <w:ind w:rightChars="10" w:right="18"/>
              <w:rPr>
                <w:b/>
                <w:bCs/>
              </w:rPr>
            </w:pPr>
            <w:r w:rsidRPr="003B6011">
              <w:rPr>
                <w:b/>
                <w:bCs/>
              </w:rPr>
              <w:t>no port-group</w:t>
            </w:r>
            <w:r w:rsidRPr="003B6011">
              <w:rPr>
                <w:i/>
                <w:iCs/>
              </w:rPr>
              <w:t xml:space="preserve"> ifname</w:t>
            </w:r>
          </w:p>
        </w:tc>
        <w:tc>
          <w:tcPr>
            <w:tcW w:w="3306" w:type="dxa"/>
          </w:tcPr>
          <w:p w14:paraId="376C2C88" w14:textId="77777777" w:rsidR="00B369D6" w:rsidRPr="003B6011" w:rsidRDefault="00B369D6" w:rsidP="001E0166">
            <w:pPr>
              <w:pStyle w:val="a9"/>
              <w:numPr>
                <w:ilvl w:val="0"/>
                <w:numId w:val="10"/>
              </w:numPr>
              <w:wordWrap/>
              <w:adjustRightInd w:val="0"/>
              <w:spacing w:line="240" w:lineRule="auto"/>
              <w:ind w:left="0" w:rightChars="10" w:right="18"/>
            </w:pPr>
            <w:r w:rsidRPr="0050306B">
              <w:t>Remove a port-group</w:t>
            </w:r>
          </w:p>
        </w:tc>
        <w:tc>
          <w:tcPr>
            <w:tcW w:w="1369" w:type="dxa"/>
          </w:tcPr>
          <w:p w14:paraId="4BF532C0" w14:textId="77777777" w:rsidR="00B369D6" w:rsidRPr="003B6011" w:rsidRDefault="00B369D6" w:rsidP="001E0166">
            <w:pPr>
              <w:pStyle w:val="aa"/>
              <w:ind w:rightChars="10" w:right="18"/>
            </w:pPr>
            <w:r w:rsidRPr="003B6011">
              <w:t>config</w:t>
            </w:r>
          </w:p>
        </w:tc>
      </w:tr>
      <w:tr w:rsidR="00B369D6" w:rsidRPr="003B6011" w14:paraId="57CCAFF1" w14:textId="77777777" w:rsidTr="00F571AB">
        <w:trPr>
          <w:trHeight w:val="165"/>
        </w:trPr>
        <w:tc>
          <w:tcPr>
            <w:tcW w:w="3431" w:type="dxa"/>
          </w:tcPr>
          <w:p w14:paraId="1DA69EE7" w14:textId="77777777" w:rsidR="00B369D6" w:rsidRPr="003B6011" w:rsidRDefault="00B369D6" w:rsidP="001E0166">
            <w:pPr>
              <w:pStyle w:val="aa"/>
              <w:ind w:rightChars="10" w:right="18"/>
              <w:rPr>
                <w:b/>
                <w:bCs/>
              </w:rPr>
            </w:pPr>
            <w:r w:rsidRPr="003B6011">
              <w:rPr>
                <w:b/>
                <w:bCs/>
              </w:rPr>
              <w:t xml:space="preserve">port-channel load-balance </w:t>
            </w:r>
            <w:r w:rsidRPr="00C00F76">
              <w:rPr>
                <w:b/>
                <w:bCs/>
              </w:rPr>
              <w:t>dst-ip-port</w:t>
            </w:r>
          </w:p>
        </w:tc>
        <w:tc>
          <w:tcPr>
            <w:tcW w:w="3306" w:type="dxa"/>
          </w:tcPr>
          <w:p w14:paraId="1C2ABBAB" w14:textId="77777777" w:rsidR="00B369D6" w:rsidRPr="00C00F76" w:rsidRDefault="00B369D6" w:rsidP="001E0166">
            <w:pPr>
              <w:pStyle w:val="a9"/>
              <w:numPr>
                <w:ilvl w:val="0"/>
                <w:numId w:val="10"/>
              </w:numPr>
              <w:wordWrap/>
              <w:adjustRightInd w:val="0"/>
              <w:spacing w:line="240" w:lineRule="auto"/>
              <w:ind w:left="0" w:rightChars="10" w:right="18"/>
              <w:rPr>
                <w:b/>
                <w:bCs/>
              </w:rPr>
            </w:pPr>
            <w:r>
              <w:t xml:space="preserve">Conduct load-balancing per destination </w:t>
            </w:r>
            <w:r w:rsidRPr="0050306B">
              <w:t>ip</w:t>
            </w:r>
            <w:r>
              <w:t xml:space="preserve"> and </w:t>
            </w:r>
            <w:r w:rsidRPr="0050306B">
              <w:rPr>
                <w:rFonts w:hint="eastAsia"/>
              </w:rPr>
              <w:t>port</w:t>
            </w:r>
            <w:r>
              <w:t xml:space="preserve"> address</w:t>
            </w:r>
          </w:p>
        </w:tc>
        <w:tc>
          <w:tcPr>
            <w:tcW w:w="1369" w:type="dxa"/>
          </w:tcPr>
          <w:p w14:paraId="2E6E47FE" w14:textId="77777777" w:rsidR="00B369D6" w:rsidRPr="003B6011" w:rsidRDefault="00B369D6" w:rsidP="001E0166">
            <w:pPr>
              <w:pStyle w:val="aa"/>
              <w:ind w:rightChars="10" w:right="18"/>
            </w:pPr>
            <w:r>
              <w:t>I</w:t>
            </w:r>
            <w:r>
              <w:rPr>
                <w:rFonts w:hint="eastAsia"/>
              </w:rPr>
              <w:t>nterface</w:t>
            </w:r>
          </w:p>
        </w:tc>
      </w:tr>
      <w:tr w:rsidR="00B369D6" w:rsidRPr="003B6011" w14:paraId="6E06E44E" w14:textId="77777777" w:rsidTr="00F571AB">
        <w:trPr>
          <w:trHeight w:val="165"/>
        </w:trPr>
        <w:tc>
          <w:tcPr>
            <w:tcW w:w="3431" w:type="dxa"/>
          </w:tcPr>
          <w:p w14:paraId="62869421" w14:textId="77777777" w:rsidR="00B369D6" w:rsidRDefault="00B369D6" w:rsidP="001E0166">
            <w:pPr>
              <w:pStyle w:val="aa"/>
              <w:ind w:rightChars="10" w:right="18"/>
              <w:rPr>
                <w:b/>
                <w:bCs/>
              </w:rPr>
            </w:pPr>
            <w:r w:rsidRPr="003B6011">
              <w:rPr>
                <w:b/>
                <w:bCs/>
              </w:rPr>
              <w:t xml:space="preserve">port-channel load-balance </w:t>
            </w:r>
            <w:r w:rsidRPr="00C00F76">
              <w:rPr>
                <w:b/>
                <w:bCs/>
              </w:rPr>
              <w:t xml:space="preserve">dst-mac </w:t>
            </w:r>
          </w:p>
          <w:p w14:paraId="5FED9F30" w14:textId="77777777" w:rsidR="00B369D6" w:rsidRPr="003B6011" w:rsidRDefault="00B369D6" w:rsidP="001E0166">
            <w:pPr>
              <w:pStyle w:val="aa"/>
              <w:ind w:rightChars="10" w:right="18"/>
              <w:rPr>
                <w:b/>
                <w:bCs/>
              </w:rPr>
            </w:pPr>
          </w:p>
        </w:tc>
        <w:tc>
          <w:tcPr>
            <w:tcW w:w="3306" w:type="dxa"/>
          </w:tcPr>
          <w:p w14:paraId="3A00CF2D" w14:textId="77777777" w:rsidR="00B369D6" w:rsidRPr="00C00F76" w:rsidRDefault="00B369D6" w:rsidP="001E0166">
            <w:pPr>
              <w:pStyle w:val="a9"/>
              <w:numPr>
                <w:ilvl w:val="0"/>
                <w:numId w:val="10"/>
              </w:numPr>
              <w:wordWrap/>
              <w:adjustRightInd w:val="0"/>
              <w:spacing w:line="240" w:lineRule="auto"/>
              <w:ind w:left="0" w:rightChars="10" w:right="18"/>
              <w:rPr>
                <w:b/>
                <w:bCs/>
              </w:rPr>
            </w:pPr>
            <w:r>
              <w:t>Conduct load-balancing per destination MAC address</w:t>
            </w:r>
          </w:p>
        </w:tc>
        <w:tc>
          <w:tcPr>
            <w:tcW w:w="1369" w:type="dxa"/>
          </w:tcPr>
          <w:p w14:paraId="4C18C9EA" w14:textId="77777777" w:rsidR="00B369D6" w:rsidRPr="003B6011" w:rsidRDefault="00B369D6" w:rsidP="001E0166">
            <w:pPr>
              <w:pStyle w:val="aa"/>
              <w:ind w:rightChars="10" w:right="18"/>
            </w:pPr>
            <w:r>
              <w:rPr>
                <w:rFonts w:hint="eastAsia"/>
              </w:rPr>
              <w:t>Interface</w:t>
            </w:r>
          </w:p>
        </w:tc>
      </w:tr>
      <w:tr w:rsidR="00B369D6" w:rsidRPr="003B6011" w14:paraId="015CDF09" w14:textId="77777777" w:rsidTr="00F571AB">
        <w:trPr>
          <w:trHeight w:val="165"/>
        </w:trPr>
        <w:tc>
          <w:tcPr>
            <w:tcW w:w="3431" w:type="dxa"/>
          </w:tcPr>
          <w:p w14:paraId="19717D6C" w14:textId="77777777" w:rsidR="00B369D6" w:rsidRPr="003B6011" w:rsidRDefault="00B369D6" w:rsidP="001E0166">
            <w:pPr>
              <w:pStyle w:val="aa"/>
              <w:ind w:rightChars="10" w:right="18"/>
              <w:rPr>
                <w:b/>
                <w:bCs/>
              </w:rPr>
            </w:pPr>
            <w:r w:rsidRPr="003B6011">
              <w:rPr>
                <w:b/>
                <w:bCs/>
              </w:rPr>
              <w:t xml:space="preserve">port-channel load-balance </w:t>
            </w:r>
            <w:r w:rsidRPr="00C00F76">
              <w:rPr>
                <w:b/>
                <w:bCs/>
              </w:rPr>
              <w:t>enhanced-hash</w:t>
            </w:r>
          </w:p>
        </w:tc>
        <w:tc>
          <w:tcPr>
            <w:tcW w:w="3306" w:type="dxa"/>
          </w:tcPr>
          <w:p w14:paraId="31E56017" w14:textId="77777777" w:rsidR="00B369D6" w:rsidRPr="003B6011" w:rsidRDefault="00B369D6" w:rsidP="001E0166">
            <w:pPr>
              <w:pStyle w:val="a9"/>
              <w:numPr>
                <w:ilvl w:val="0"/>
                <w:numId w:val="10"/>
              </w:numPr>
              <w:wordWrap/>
              <w:adjustRightInd w:val="0"/>
              <w:spacing w:line="240" w:lineRule="auto"/>
              <w:ind w:left="0" w:rightChars="10" w:right="18"/>
            </w:pPr>
            <w:r>
              <w:t>Conduct load-balancing based on improved hashing (RTAG7)</w:t>
            </w:r>
          </w:p>
        </w:tc>
        <w:tc>
          <w:tcPr>
            <w:tcW w:w="1369" w:type="dxa"/>
          </w:tcPr>
          <w:p w14:paraId="47A4339D" w14:textId="77777777" w:rsidR="00B369D6" w:rsidRPr="003B6011" w:rsidRDefault="00B369D6" w:rsidP="001E0166">
            <w:pPr>
              <w:pStyle w:val="aa"/>
              <w:ind w:rightChars="10" w:right="18"/>
            </w:pPr>
            <w:r>
              <w:rPr>
                <w:rFonts w:hint="eastAsia"/>
              </w:rPr>
              <w:t>Interface</w:t>
            </w:r>
          </w:p>
        </w:tc>
      </w:tr>
      <w:tr w:rsidR="00B369D6" w:rsidRPr="003B6011" w14:paraId="7E0D433E" w14:textId="77777777" w:rsidTr="00F571AB">
        <w:trPr>
          <w:trHeight w:val="165"/>
        </w:trPr>
        <w:tc>
          <w:tcPr>
            <w:tcW w:w="3431" w:type="dxa"/>
          </w:tcPr>
          <w:p w14:paraId="62E51D4E" w14:textId="77777777" w:rsidR="00B369D6" w:rsidRPr="003B6011" w:rsidRDefault="00B369D6" w:rsidP="001E0166">
            <w:pPr>
              <w:pStyle w:val="aa"/>
              <w:ind w:rightChars="10" w:right="18"/>
              <w:rPr>
                <w:b/>
                <w:bCs/>
              </w:rPr>
            </w:pPr>
            <w:r w:rsidRPr="003B6011">
              <w:rPr>
                <w:b/>
                <w:bCs/>
              </w:rPr>
              <w:t>port-channel load-balance src-dst-mac</w:t>
            </w:r>
          </w:p>
        </w:tc>
        <w:tc>
          <w:tcPr>
            <w:tcW w:w="3306" w:type="dxa"/>
          </w:tcPr>
          <w:p w14:paraId="0AA22CA8" w14:textId="77777777" w:rsidR="00B369D6" w:rsidRPr="003B6011" w:rsidRDefault="00B369D6" w:rsidP="001E0166">
            <w:pPr>
              <w:pStyle w:val="a9"/>
              <w:numPr>
                <w:ilvl w:val="0"/>
                <w:numId w:val="10"/>
              </w:numPr>
              <w:wordWrap/>
              <w:adjustRightInd w:val="0"/>
              <w:spacing w:line="240" w:lineRule="auto"/>
              <w:ind w:left="0" w:rightChars="10" w:right="18"/>
            </w:pPr>
            <w:r>
              <w:t>Conduct load-balancing per MAC address</w:t>
            </w:r>
          </w:p>
        </w:tc>
        <w:tc>
          <w:tcPr>
            <w:tcW w:w="1369" w:type="dxa"/>
          </w:tcPr>
          <w:p w14:paraId="0A97D684" w14:textId="77777777" w:rsidR="00B369D6" w:rsidRPr="003B6011" w:rsidRDefault="00B369D6" w:rsidP="001E0166">
            <w:pPr>
              <w:pStyle w:val="aa"/>
              <w:ind w:rightChars="10" w:right="18"/>
            </w:pPr>
            <w:r w:rsidRPr="003B6011">
              <w:t>interface</w:t>
            </w:r>
          </w:p>
        </w:tc>
      </w:tr>
      <w:tr w:rsidR="00B369D6" w:rsidRPr="003B6011" w14:paraId="629012BB" w14:textId="77777777" w:rsidTr="00F571AB">
        <w:trPr>
          <w:trHeight w:val="165"/>
        </w:trPr>
        <w:tc>
          <w:tcPr>
            <w:tcW w:w="3431" w:type="dxa"/>
          </w:tcPr>
          <w:p w14:paraId="5DD991B1" w14:textId="77777777" w:rsidR="00B369D6" w:rsidRPr="003B6011" w:rsidRDefault="00B369D6" w:rsidP="001E0166">
            <w:pPr>
              <w:pStyle w:val="aa"/>
              <w:ind w:rightChars="10" w:right="18"/>
              <w:rPr>
                <w:b/>
                <w:bCs/>
              </w:rPr>
            </w:pPr>
            <w:r w:rsidRPr="003B6011">
              <w:rPr>
                <w:b/>
                <w:bCs/>
              </w:rPr>
              <w:t>port-channel load-balance src-dst-ip</w:t>
            </w:r>
          </w:p>
        </w:tc>
        <w:tc>
          <w:tcPr>
            <w:tcW w:w="3306" w:type="dxa"/>
          </w:tcPr>
          <w:p w14:paraId="7EB709FD" w14:textId="77777777" w:rsidR="00B369D6" w:rsidRPr="003B6011" w:rsidRDefault="00B369D6" w:rsidP="001E0166">
            <w:pPr>
              <w:pStyle w:val="a9"/>
              <w:numPr>
                <w:ilvl w:val="0"/>
                <w:numId w:val="10"/>
              </w:numPr>
              <w:wordWrap/>
              <w:adjustRightInd w:val="0"/>
              <w:spacing w:line="240" w:lineRule="auto"/>
              <w:ind w:left="0" w:rightChars="10" w:right="18"/>
            </w:pPr>
            <w:r>
              <w:t xml:space="preserve">Conduct load-balancing per </w:t>
            </w:r>
            <w:r w:rsidRPr="003B6011">
              <w:t>ip field</w:t>
            </w:r>
          </w:p>
        </w:tc>
        <w:tc>
          <w:tcPr>
            <w:tcW w:w="1369" w:type="dxa"/>
          </w:tcPr>
          <w:p w14:paraId="4F07352E" w14:textId="77777777" w:rsidR="00B369D6" w:rsidRPr="003B6011" w:rsidRDefault="00B369D6" w:rsidP="001E0166">
            <w:pPr>
              <w:pStyle w:val="aa"/>
              <w:ind w:rightChars="10" w:right="18"/>
            </w:pPr>
            <w:r w:rsidRPr="003B6011">
              <w:t>interface</w:t>
            </w:r>
          </w:p>
        </w:tc>
      </w:tr>
      <w:tr w:rsidR="00B369D6" w:rsidRPr="003B6011" w14:paraId="18AD0A47" w14:textId="77777777" w:rsidTr="00F571AB">
        <w:tc>
          <w:tcPr>
            <w:tcW w:w="3431" w:type="dxa"/>
          </w:tcPr>
          <w:p w14:paraId="4C2B74C9" w14:textId="77777777" w:rsidR="00B369D6" w:rsidRPr="003B6011" w:rsidRDefault="00B369D6" w:rsidP="001E0166">
            <w:pPr>
              <w:pStyle w:val="aa"/>
              <w:ind w:rightChars="10" w:right="18"/>
              <w:rPr>
                <w:b/>
                <w:bCs/>
                <w:lang w:val="fr-FR"/>
              </w:rPr>
            </w:pPr>
            <w:r w:rsidRPr="003B6011">
              <w:rPr>
                <w:b/>
                <w:bCs/>
                <w:lang w:val="fr-FR"/>
              </w:rPr>
              <w:t>port-channel load-balance src-dst-port</w:t>
            </w:r>
          </w:p>
        </w:tc>
        <w:tc>
          <w:tcPr>
            <w:tcW w:w="3306" w:type="dxa"/>
          </w:tcPr>
          <w:p w14:paraId="3A2C2F97" w14:textId="77777777" w:rsidR="00B369D6" w:rsidRPr="003B6011" w:rsidRDefault="00B369D6" w:rsidP="001E0166">
            <w:pPr>
              <w:pStyle w:val="a9"/>
              <w:numPr>
                <w:ilvl w:val="0"/>
                <w:numId w:val="10"/>
              </w:numPr>
              <w:wordWrap/>
              <w:adjustRightInd w:val="0"/>
              <w:spacing w:line="240" w:lineRule="auto"/>
              <w:ind w:left="0" w:rightChars="10" w:right="18"/>
            </w:pPr>
            <w:r>
              <w:t xml:space="preserve">Conduct load-balancing per </w:t>
            </w:r>
            <w:r w:rsidRPr="003B6011">
              <w:t xml:space="preserve">tcp/udp port </w:t>
            </w:r>
          </w:p>
        </w:tc>
        <w:tc>
          <w:tcPr>
            <w:tcW w:w="1369" w:type="dxa"/>
          </w:tcPr>
          <w:p w14:paraId="4C2A9543" w14:textId="77777777" w:rsidR="00B369D6" w:rsidRPr="003B6011" w:rsidRDefault="00B369D6" w:rsidP="001E0166">
            <w:pPr>
              <w:pStyle w:val="aa"/>
              <w:ind w:rightChars="10" w:right="18"/>
            </w:pPr>
            <w:r w:rsidRPr="003B6011">
              <w:t>interface</w:t>
            </w:r>
          </w:p>
        </w:tc>
      </w:tr>
      <w:tr w:rsidR="00B369D6" w:rsidRPr="003B6011" w14:paraId="32244059" w14:textId="77777777" w:rsidTr="00F571AB">
        <w:tc>
          <w:tcPr>
            <w:tcW w:w="3431" w:type="dxa"/>
          </w:tcPr>
          <w:p w14:paraId="416FFE97" w14:textId="77777777" w:rsidR="00B369D6" w:rsidRPr="003B6011" w:rsidRDefault="00B369D6" w:rsidP="001E0166">
            <w:pPr>
              <w:pStyle w:val="aa"/>
              <w:ind w:rightChars="10" w:right="18"/>
            </w:pPr>
            <w:r w:rsidRPr="003B6011">
              <w:rPr>
                <w:b/>
                <w:bCs/>
              </w:rPr>
              <w:t>no channel group</w:t>
            </w:r>
          </w:p>
        </w:tc>
        <w:tc>
          <w:tcPr>
            <w:tcW w:w="3306" w:type="dxa"/>
          </w:tcPr>
          <w:p w14:paraId="0086B48F" w14:textId="77777777" w:rsidR="00B369D6" w:rsidRPr="003B6011" w:rsidRDefault="00B369D6" w:rsidP="001E0166">
            <w:pPr>
              <w:pStyle w:val="a9"/>
              <w:numPr>
                <w:ilvl w:val="0"/>
                <w:numId w:val="10"/>
              </w:numPr>
              <w:wordWrap/>
              <w:adjustRightInd w:val="0"/>
              <w:spacing w:line="240" w:lineRule="auto"/>
              <w:ind w:left="0" w:rightChars="10" w:right="18"/>
            </w:pPr>
            <w:r w:rsidRPr="00B369D6">
              <w:t>Remove</w:t>
            </w:r>
            <w:r>
              <w:t xml:space="preserve"> the specified </w:t>
            </w:r>
            <w:r w:rsidRPr="003B6011">
              <w:t>interface</w:t>
            </w:r>
            <w:r>
              <w:t xml:space="preserve"> </w:t>
            </w:r>
            <w:r>
              <w:rPr>
                <w:rFonts w:hint="eastAsia"/>
              </w:rPr>
              <w:t>from the</w:t>
            </w:r>
            <w:r w:rsidRPr="0050306B">
              <w:t xml:space="preserve"> port-group</w:t>
            </w:r>
            <w:r w:rsidRPr="0050306B">
              <w:rPr>
                <w:rFonts w:cs="굴림체" w:hint="eastAsia"/>
              </w:rPr>
              <w:t>.</w:t>
            </w:r>
          </w:p>
        </w:tc>
        <w:tc>
          <w:tcPr>
            <w:tcW w:w="1369" w:type="dxa"/>
          </w:tcPr>
          <w:p w14:paraId="4AC99349" w14:textId="77777777" w:rsidR="00B369D6" w:rsidRPr="003B6011" w:rsidRDefault="00B369D6" w:rsidP="001E0166">
            <w:pPr>
              <w:pStyle w:val="aa"/>
              <w:ind w:rightChars="10" w:right="18"/>
            </w:pPr>
            <w:r w:rsidRPr="003B6011">
              <w:t>Interface *</w:t>
            </w:r>
          </w:p>
        </w:tc>
      </w:tr>
      <w:tr w:rsidR="00B369D6" w:rsidRPr="003B6011" w14:paraId="4BAA33EC" w14:textId="77777777" w:rsidTr="00F571AB">
        <w:tc>
          <w:tcPr>
            <w:tcW w:w="3431" w:type="dxa"/>
          </w:tcPr>
          <w:p w14:paraId="33C559B2" w14:textId="77777777" w:rsidR="00B369D6" w:rsidRPr="003B6011" w:rsidRDefault="00B369D6" w:rsidP="001E0166">
            <w:pPr>
              <w:pStyle w:val="aa"/>
              <w:ind w:rightChars="10" w:right="18"/>
              <w:rPr>
                <w:b/>
              </w:rPr>
            </w:pPr>
            <w:r w:rsidRPr="003B6011">
              <w:rPr>
                <w:b/>
              </w:rPr>
              <w:t xml:space="preserve">no interface </w:t>
            </w:r>
            <w:r w:rsidRPr="003B6011">
              <w:rPr>
                <w:b/>
                <w:bCs/>
                <w:lang w:val="fr-FR"/>
              </w:rPr>
              <w:t xml:space="preserve">port-channel </w:t>
            </w:r>
            <w:r>
              <w:rPr>
                <w:b/>
                <w:bCs/>
                <w:lang w:val="fr-FR"/>
              </w:rPr>
              <w:t xml:space="preserve"> </w:t>
            </w:r>
            <w:r w:rsidRPr="003B6011">
              <w:rPr>
                <w:b/>
              </w:rPr>
              <w:t>&lt;1-256&gt;</w:t>
            </w:r>
          </w:p>
        </w:tc>
        <w:tc>
          <w:tcPr>
            <w:tcW w:w="3306" w:type="dxa"/>
          </w:tcPr>
          <w:p w14:paraId="350EC074" w14:textId="77777777" w:rsidR="00B369D6" w:rsidRPr="00B369D6" w:rsidRDefault="00B369D6" w:rsidP="001E0166">
            <w:pPr>
              <w:pStyle w:val="a9"/>
              <w:numPr>
                <w:ilvl w:val="0"/>
                <w:numId w:val="10"/>
              </w:numPr>
              <w:wordWrap/>
              <w:adjustRightInd w:val="0"/>
              <w:spacing w:line="240" w:lineRule="auto"/>
              <w:ind w:left="0" w:rightChars="10" w:right="18"/>
            </w:pPr>
            <w:r w:rsidRPr="00B369D6">
              <w:t xml:space="preserve">Remove the specified Port group interface. </w:t>
            </w:r>
          </w:p>
          <w:p w14:paraId="11FA043A" w14:textId="77777777" w:rsidR="00B369D6" w:rsidRPr="003B6011" w:rsidRDefault="00B369D6" w:rsidP="001E0166">
            <w:pPr>
              <w:pStyle w:val="a9"/>
              <w:numPr>
                <w:ilvl w:val="1"/>
                <w:numId w:val="5"/>
              </w:numPr>
              <w:tabs>
                <w:tab w:val="clear" w:pos="1160"/>
              </w:tabs>
              <w:wordWrap/>
              <w:adjustRightInd w:val="0"/>
              <w:spacing w:line="240" w:lineRule="auto"/>
              <w:ind w:left="0" w:rightChars="10" w:right="18" w:hanging="141"/>
            </w:pPr>
            <w:r>
              <w:t xml:space="preserve">Executed only when no member is present in the </w:t>
            </w:r>
            <w:r w:rsidRPr="003B6011">
              <w:t>Port group</w:t>
            </w:r>
          </w:p>
        </w:tc>
        <w:tc>
          <w:tcPr>
            <w:tcW w:w="1369" w:type="dxa"/>
          </w:tcPr>
          <w:p w14:paraId="3F80CFA1" w14:textId="77777777" w:rsidR="00B369D6" w:rsidRPr="003B6011" w:rsidRDefault="00B369D6" w:rsidP="001E0166">
            <w:pPr>
              <w:pStyle w:val="aa"/>
              <w:ind w:rightChars="10" w:right="18"/>
            </w:pPr>
            <w:r w:rsidRPr="003B6011">
              <w:t>config</w:t>
            </w:r>
          </w:p>
        </w:tc>
      </w:tr>
      <w:tr w:rsidR="00B369D6" w:rsidRPr="003B6011" w14:paraId="5A4A24BF" w14:textId="77777777" w:rsidTr="00F571AB">
        <w:tc>
          <w:tcPr>
            <w:tcW w:w="3431" w:type="dxa"/>
          </w:tcPr>
          <w:p w14:paraId="5B96B5CE" w14:textId="77777777" w:rsidR="00B369D6" w:rsidRPr="003B6011" w:rsidRDefault="00B369D6" w:rsidP="001E0166">
            <w:pPr>
              <w:pStyle w:val="aa"/>
              <w:ind w:rightChars="10" w:right="18"/>
              <w:rPr>
                <w:b/>
                <w:bCs/>
              </w:rPr>
            </w:pPr>
            <w:r w:rsidRPr="003B6011">
              <w:rPr>
                <w:b/>
                <w:bCs/>
              </w:rPr>
              <w:t>show etherchannel</w:t>
            </w:r>
          </w:p>
        </w:tc>
        <w:tc>
          <w:tcPr>
            <w:tcW w:w="3306" w:type="dxa"/>
          </w:tcPr>
          <w:p w14:paraId="3FC98E35" w14:textId="77777777" w:rsidR="00B369D6" w:rsidRPr="003B6011" w:rsidRDefault="00B369D6" w:rsidP="001E0166">
            <w:pPr>
              <w:pStyle w:val="a9"/>
              <w:numPr>
                <w:ilvl w:val="0"/>
                <w:numId w:val="10"/>
              </w:numPr>
              <w:wordWrap/>
              <w:adjustRightInd w:val="0"/>
              <w:spacing w:line="240" w:lineRule="auto"/>
              <w:ind w:left="0" w:rightChars="10" w:right="18"/>
            </w:pPr>
            <w:r w:rsidRPr="0050306B">
              <w:t>Shows port group configuration</w:t>
            </w:r>
          </w:p>
        </w:tc>
        <w:tc>
          <w:tcPr>
            <w:tcW w:w="1369" w:type="dxa"/>
          </w:tcPr>
          <w:p w14:paraId="32615016" w14:textId="77777777" w:rsidR="00B369D6" w:rsidRPr="003B6011" w:rsidRDefault="00B369D6" w:rsidP="001E0166">
            <w:pPr>
              <w:pStyle w:val="aa"/>
              <w:ind w:rightChars="10" w:right="18"/>
            </w:pPr>
            <w:r w:rsidRPr="003B6011">
              <w:t>Privileged</w:t>
            </w:r>
          </w:p>
        </w:tc>
      </w:tr>
    </w:tbl>
    <w:p w14:paraId="69709B89" w14:textId="77777777" w:rsidR="00712039" w:rsidRDefault="00712039" w:rsidP="001E0166">
      <w:pPr>
        <w:wordWrap/>
        <w:spacing w:line="360" w:lineRule="auto"/>
        <w:ind w:right="20"/>
        <w:rPr>
          <w:rFonts w:cs="Times New Roman"/>
        </w:rPr>
      </w:pPr>
    </w:p>
    <w:p w14:paraId="200BC30B" w14:textId="77777777" w:rsidR="00712039" w:rsidRDefault="00712039" w:rsidP="0021019A">
      <w:pPr>
        <w:pStyle w:val="2"/>
        <w:ind w:right="20"/>
      </w:pPr>
      <w:bookmarkStart w:id="708" w:name="_Toc198607501"/>
      <w:bookmarkStart w:id="709" w:name="_Toc363228322"/>
      <w:bookmarkStart w:id="710" w:name="_Toc444694956"/>
      <w:r>
        <w:lastRenderedPageBreak/>
        <w:t xml:space="preserve">MAC </w:t>
      </w:r>
      <w:r w:rsidRPr="00F8686E">
        <w:t>Filtering</w:t>
      </w:r>
      <w:bookmarkEnd w:id="708"/>
      <w:bookmarkEnd w:id="709"/>
      <w:bookmarkEnd w:id="710"/>
    </w:p>
    <w:p w14:paraId="7E464287" w14:textId="77777777" w:rsidR="00712039" w:rsidRDefault="00712039" w:rsidP="001E0166">
      <w:pPr>
        <w:pStyle w:val="3"/>
        <w:ind w:left="0" w:right="20"/>
      </w:pPr>
      <w:bookmarkStart w:id="711" w:name="_Toc198607502"/>
      <w:bookmarkStart w:id="712" w:name="_Toc363228323"/>
      <w:bookmarkStart w:id="713" w:name="_Toc444694957"/>
      <w:r>
        <w:t xml:space="preserve">MAC Filtering </w:t>
      </w:r>
      <w:bookmarkEnd w:id="711"/>
      <w:bookmarkEnd w:id="712"/>
      <w:r w:rsidR="00F8686E">
        <w:rPr>
          <w:rFonts w:hint="eastAsia"/>
        </w:rPr>
        <w:t>Overview</w:t>
      </w:r>
      <w:bookmarkEnd w:id="713"/>
    </w:p>
    <w:p w14:paraId="68732476" w14:textId="77777777" w:rsidR="00020E8E" w:rsidRPr="00466CD1" w:rsidRDefault="00020E8E" w:rsidP="001E0166">
      <w:pPr>
        <w:pStyle w:val="a3"/>
        <w:ind w:left="0" w:right="20"/>
      </w:pPr>
      <w:bookmarkStart w:id="714" w:name="_Toc198607503"/>
      <w:bookmarkStart w:id="715" w:name="_Toc363228324"/>
      <w:r w:rsidRPr="00466CD1">
        <w:t xml:space="preserve">MAC filtering is used to filter traffic to a specific MAC address for L2 Switching. You can set MAC filtering for each VLAN. </w:t>
      </w:r>
    </w:p>
    <w:p w14:paraId="244AA09B" w14:textId="77777777" w:rsidR="00712039" w:rsidRDefault="00712039" w:rsidP="001E0166">
      <w:pPr>
        <w:pStyle w:val="3"/>
        <w:ind w:left="0" w:right="20"/>
      </w:pPr>
      <w:bookmarkStart w:id="716" w:name="_Toc444694958"/>
      <w:r>
        <w:t xml:space="preserve">MAC Filtering </w:t>
      </w:r>
      <w:bookmarkEnd w:id="714"/>
      <w:bookmarkEnd w:id="715"/>
      <w:r w:rsidR="00F8686E">
        <w:rPr>
          <w:rFonts w:hint="eastAsia"/>
        </w:rPr>
        <w:t>Setting</w:t>
      </w:r>
      <w:bookmarkEnd w:id="716"/>
    </w:p>
    <w:p w14:paraId="5E0016B3" w14:textId="77777777" w:rsidR="00020E8E" w:rsidRPr="00466CD1" w:rsidRDefault="00020E8E" w:rsidP="001E0166">
      <w:pPr>
        <w:pStyle w:val="a3"/>
        <w:ind w:left="0" w:right="20"/>
      </w:pPr>
      <w:r w:rsidRPr="00466CD1">
        <w:t>The commands used for setting MAC filtering are given below.</w:t>
      </w:r>
    </w:p>
    <w:p w14:paraId="4473BA4D" w14:textId="77777777" w:rsidR="00712039" w:rsidRDefault="00786E15" w:rsidP="001E0166">
      <w:pPr>
        <w:pStyle w:val="afffff3"/>
        <w:ind w:left="0" w:right="20"/>
      </w:pPr>
      <w:bookmarkStart w:id="717" w:name="_Toc198534969"/>
      <w:bookmarkStart w:id="718" w:name="_Toc361679343"/>
      <w:bookmarkStart w:id="719" w:name="_Toc391575181"/>
      <w:r>
        <w:t xml:space="preserve">Table </w:t>
      </w:r>
      <w:r w:rsidR="005832B8">
        <w:fldChar w:fldCharType="begin"/>
      </w:r>
      <w:r w:rsidR="00092D8C">
        <w:instrText xml:space="preserve"> SEQ Table \* ARABIC </w:instrText>
      </w:r>
      <w:r w:rsidR="005832B8">
        <w:fldChar w:fldCharType="separate"/>
      </w:r>
      <w:r w:rsidR="00386802">
        <w:rPr>
          <w:noProof/>
        </w:rPr>
        <w:t>39</w:t>
      </w:r>
      <w:r w:rsidR="005832B8">
        <w:rPr>
          <w:noProof/>
        </w:rPr>
        <w:fldChar w:fldCharType="end"/>
      </w:r>
      <w:r>
        <w:rPr>
          <w:rFonts w:hint="eastAsia"/>
        </w:rPr>
        <w:t xml:space="preserve"> </w:t>
      </w:r>
      <w:bookmarkEnd w:id="717"/>
      <w:bookmarkEnd w:id="718"/>
      <w:r w:rsidR="00020E8E" w:rsidRPr="00466CD1">
        <w:t xml:space="preserve">Commands for Setting </w:t>
      </w:r>
      <w:r w:rsidR="00020E8E" w:rsidRPr="006D6C5B">
        <w:t>MAC-filter</w:t>
      </w:r>
      <w:bookmarkEnd w:id="719"/>
    </w:p>
    <w:tbl>
      <w:tblPr>
        <w:tblStyle w:val="CLIWide"/>
        <w:tblW w:w="0" w:type="auto"/>
        <w:tblLook w:val="01E0" w:firstRow="1" w:lastRow="1" w:firstColumn="1" w:lastColumn="1" w:noHBand="0" w:noVBand="0"/>
      </w:tblPr>
      <w:tblGrid>
        <w:gridCol w:w="2991"/>
        <w:gridCol w:w="4116"/>
        <w:gridCol w:w="1041"/>
      </w:tblGrid>
      <w:tr w:rsidR="003F5DC1"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Default="003F5DC1" w:rsidP="001E0166">
            <w:pPr>
              <w:pStyle w:val="ab"/>
              <w:wordWrap/>
              <w:spacing w:line="360" w:lineRule="auto"/>
              <w:ind w:right="20"/>
              <w:rPr>
                <w:rFonts w:cs="Times New Roman"/>
              </w:rPr>
            </w:pPr>
            <w:r w:rsidRPr="004F3E4A">
              <w:t>Command</w:t>
            </w:r>
          </w:p>
        </w:tc>
        <w:tc>
          <w:tcPr>
            <w:tcW w:w="4216" w:type="dxa"/>
          </w:tcPr>
          <w:p w14:paraId="0816D0A9" w14:textId="77777777" w:rsidR="003F5DC1" w:rsidRDefault="003F5DC1" w:rsidP="001E0166">
            <w:pPr>
              <w:pStyle w:val="ab"/>
              <w:wordWrap/>
              <w:spacing w:line="360" w:lineRule="auto"/>
              <w:ind w:right="20"/>
              <w:rPr>
                <w:rFonts w:cs="Times New Roman"/>
              </w:rPr>
            </w:pPr>
            <w:r w:rsidRPr="004F3E4A">
              <w:t>Description</w:t>
            </w:r>
          </w:p>
        </w:tc>
        <w:tc>
          <w:tcPr>
            <w:tcW w:w="1051" w:type="dxa"/>
          </w:tcPr>
          <w:p w14:paraId="6E4F8BB4" w14:textId="77777777" w:rsidR="003F5DC1" w:rsidRDefault="003F5DC1" w:rsidP="001E0166">
            <w:pPr>
              <w:pStyle w:val="ab"/>
              <w:wordWrap/>
              <w:spacing w:line="360" w:lineRule="auto"/>
              <w:ind w:right="20"/>
              <w:rPr>
                <w:rFonts w:cs="Times New Roman"/>
              </w:rPr>
            </w:pPr>
            <w:r w:rsidRPr="004F3E4A">
              <w:t>Mode</w:t>
            </w:r>
          </w:p>
        </w:tc>
      </w:tr>
      <w:tr w:rsidR="003F5DC1" w14:paraId="68790E5B" w14:textId="77777777" w:rsidTr="003F5DC1">
        <w:tc>
          <w:tcPr>
            <w:tcW w:w="3055" w:type="dxa"/>
          </w:tcPr>
          <w:p w14:paraId="711A0354" w14:textId="77777777" w:rsidR="003F5DC1" w:rsidRDefault="003F5DC1" w:rsidP="001E0166">
            <w:pPr>
              <w:pStyle w:val="aa"/>
              <w:ind w:right="20"/>
              <w:rPr>
                <w:rFonts w:cs="Times New Roman"/>
                <w:b/>
                <w:bCs/>
              </w:rPr>
            </w:pPr>
            <w:r>
              <w:rPr>
                <w:b/>
                <w:bCs/>
              </w:rPr>
              <w:t xml:space="preserve">mac-filter </w:t>
            </w:r>
            <w:r>
              <w:rPr>
                <w:i/>
                <w:iCs/>
              </w:rPr>
              <w:t xml:space="preserve">vlan-id mac-addr </w:t>
            </w:r>
            <w:r>
              <w:rPr>
                <w:b/>
                <w:bCs/>
              </w:rPr>
              <w:t>(</w:t>
            </w:r>
            <w:r w:rsidRPr="005C7126">
              <w:rPr>
                <w:b/>
                <w:bCs/>
              </w:rPr>
              <w:t>all-drop</w:t>
            </w:r>
            <w:r>
              <w:rPr>
                <w:rFonts w:hint="eastAsia"/>
                <w:b/>
                <w:bCs/>
              </w:rPr>
              <w:t xml:space="preserve"> </w:t>
            </w:r>
            <w:r>
              <w:rPr>
                <w:b/>
                <w:bCs/>
              </w:rPr>
              <w:t>|</w:t>
            </w:r>
            <w:r>
              <w:rPr>
                <w:rFonts w:hint="eastAsia"/>
                <w:b/>
                <w:bCs/>
              </w:rPr>
              <w:t xml:space="preserve"> </w:t>
            </w:r>
            <w:r w:rsidRPr="005C7126">
              <w:rPr>
                <w:b/>
                <w:bCs/>
              </w:rPr>
              <w:t>dst-drop</w:t>
            </w:r>
            <w:r>
              <w:rPr>
                <w:rFonts w:hint="eastAsia"/>
                <w:b/>
                <w:bCs/>
              </w:rPr>
              <w:t xml:space="preserve"> | </w:t>
            </w:r>
            <w:r w:rsidRPr="005C7126">
              <w:rPr>
                <w:b/>
                <w:bCs/>
              </w:rPr>
              <w:t>trap</w:t>
            </w:r>
            <w:r>
              <w:rPr>
                <w:b/>
                <w:bCs/>
              </w:rPr>
              <w:t>)</w:t>
            </w:r>
          </w:p>
        </w:tc>
        <w:tc>
          <w:tcPr>
            <w:tcW w:w="4216" w:type="dxa"/>
          </w:tcPr>
          <w:p w14:paraId="0DFE97B1" w14:textId="77777777" w:rsidR="003F5DC1" w:rsidRDefault="003F5DC1" w:rsidP="001E0166">
            <w:pPr>
              <w:pStyle w:val="a9"/>
              <w:numPr>
                <w:ilvl w:val="0"/>
                <w:numId w:val="10"/>
              </w:numPr>
              <w:wordWrap/>
              <w:spacing w:line="240" w:lineRule="auto"/>
              <w:ind w:left="0" w:right="20" w:firstLine="0"/>
              <w:jc w:val="both"/>
            </w:pPr>
            <w:r>
              <w:t>MAC Filter add</w:t>
            </w:r>
          </w:p>
        </w:tc>
        <w:tc>
          <w:tcPr>
            <w:tcW w:w="1051" w:type="dxa"/>
          </w:tcPr>
          <w:p w14:paraId="7B0E239C" w14:textId="77777777" w:rsidR="003F5DC1" w:rsidRDefault="00250C37" w:rsidP="001E0166">
            <w:pPr>
              <w:pStyle w:val="aa"/>
              <w:ind w:right="20"/>
            </w:pPr>
            <w:r>
              <w:rPr>
                <w:rFonts w:hint="eastAsia"/>
              </w:rPr>
              <w:t>C</w:t>
            </w:r>
            <w:r w:rsidR="003F5DC1">
              <w:t>onfig</w:t>
            </w:r>
          </w:p>
        </w:tc>
      </w:tr>
      <w:tr w:rsidR="003F5DC1" w14:paraId="460114B6" w14:textId="77777777" w:rsidTr="003F5DC1">
        <w:tc>
          <w:tcPr>
            <w:tcW w:w="3055" w:type="dxa"/>
          </w:tcPr>
          <w:p w14:paraId="0728AE7A" w14:textId="77777777" w:rsidR="003F5DC1" w:rsidRDefault="003F5DC1" w:rsidP="001E0166">
            <w:pPr>
              <w:pStyle w:val="aa"/>
              <w:ind w:right="20"/>
              <w:rPr>
                <w:rFonts w:cs="Times New Roman"/>
                <w:b/>
                <w:bCs/>
              </w:rPr>
            </w:pPr>
            <w:r>
              <w:rPr>
                <w:b/>
                <w:bCs/>
              </w:rPr>
              <w:t xml:space="preserve">no mac-filter </w:t>
            </w:r>
            <w:r>
              <w:rPr>
                <w:i/>
                <w:iCs/>
              </w:rPr>
              <w:t>vlan-id mac-addr</w:t>
            </w:r>
          </w:p>
        </w:tc>
        <w:tc>
          <w:tcPr>
            <w:tcW w:w="4216" w:type="dxa"/>
          </w:tcPr>
          <w:p w14:paraId="3EBA23A3" w14:textId="77777777" w:rsidR="003F5DC1" w:rsidRDefault="003F5DC1" w:rsidP="001E0166">
            <w:pPr>
              <w:pStyle w:val="a9"/>
              <w:numPr>
                <w:ilvl w:val="0"/>
                <w:numId w:val="10"/>
              </w:numPr>
              <w:wordWrap/>
              <w:spacing w:line="240" w:lineRule="auto"/>
              <w:ind w:left="0" w:right="20" w:firstLine="0"/>
              <w:jc w:val="both"/>
            </w:pPr>
            <w:r>
              <w:t>MAC Filter delete</w:t>
            </w:r>
          </w:p>
        </w:tc>
        <w:tc>
          <w:tcPr>
            <w:tcW w:w="1051" w:type="dxa"/>
          </w:tcPr>
          <w:p w14:paraId="05F5E93A" w14:textId="77777777" w:rsidR="003F5DC1" w:rsidRDefault="00250C37" w:rsidP="001E0166">
            <w:pPr>
              <w:pStyle w:val="aa"/>
              <w:ind w:right="20"/>
            </w:pPr>
            <w:r>
              <w:rPr>
                <w:rFonts w:hint="eastAsia"/>
              </w:rPr>
              <w:t>C</w:t>
            </w:r>
            <w:r w:rsidR="003F5DC1">
              <w:t>onfig</w:t>
            </w:r>
          </w:p>
        </w:tc>
      </w:tr>
    </w:tbl>
    <w:p w14:paraId="32845E43" w14:textId="77777777" w:rsidR="00712039" w:rsidRDefault="00712039" w:rsidP="001E0166">
      <w:pPr>
        <w:wordWrap/>
        <w:spacing w:line="360" w:lineRule="auto"/>
        <w:ind w:right="20"/>
      </w:pPr>
      <w:bookmarkStart w:id="720" w:name="_Toc198607504"/>
    </w:p>
    <w:p w14:paraId="1B210982" w14:textId="77777777" w:rsidR="00712039" w:rsidRPr="001D6515" w:rsidRDefault="00712039" w:rsidP="0021019A">
      <w:pPr>
        <w:wordWrap/>
        <w:spacing w:line="360" w:lineRule="auto"/>
        <w:ind w:right="20"/>
      </w:pPr>
    </w:p>
    <w:p w14:paraId="5D76798C" w14:textId="77777777" w:rsidR="00712039" w:rsidRDefault="00712039" w:rsidP="0021019A">
      <w:pPr>
        <w:pStyle w:val="2"/>
        <w:ind w:right="20"/>
      </w:pPr>
      <w:bookmarkStart w:id="721" w:name="_Toc363228325"/>
      <w:bookmarkStart w:id="722" w:name="_Toc444694959"/>
      <w:r>
        <w:lastRenderedPageBreak/>
        <w:t>MAC Filtering</w:t>
      </w:r>
      <w:bookmarkEnd w:id="720"/>
      <w:bookmarkEnd w:id="721"/>
      <w:r w:rsidR="000D0C7D" w:rsidRPr="000D0C7D">
        <w:rPr>
          <w:rFonts w:hint="eastAsia"/>
        </w:rPr>
        <w:t xml:space="preserve"> </w:t>
      </w:r>
      <w:r w:rsidR="000D0C7D">
        <w:rPr>
          <w:rFonts w:hint="eastAsia"/>
        </w:rPr>
        <w:t>according to</w:t>
      </w:r>
      <w:r w:rsidR="000D0C7D" w:rsidRPr="000D0C7D">
        <w:t xml:space="preserve"> </w:t>
      </w:r>
      <w:r w:rsidR="000D0C7D">
        <w:t xml:space="preserve">CPU </w:t>
      </w:r>
      <w:r w:rsidR="000D0C7D" w:rsidRPr="00F8686E">
        <w:t>Load</w:t>
      </w:r>
      <w:bookmarkEnd w:id="722"/>
    </w:p>
    <w:p w14:paraId="2521C7FA" w14:textId="77777777" w:rsidR="00712039" w:rsidRDefault="00712039" w:rsidP="005061D4">
      <w:pPr>
        <w:pStyle w:val="3"/>
        <w:ind w:left="0" w:right="20"/>
      </w:pPr>
      <w:bookmarkStart w:id="723" w:name="_Toc198607505"/>
      <w:bookmarkStart w:id="724" w:name="_Toc363228326"/>
      <w:bookmarkStart w:id="725" w:name="_Toc444694960"/>
      <w:r>
        <w:t>MAC Filtering</w:t>
      </w:r>
      <w:bookmarkEnd w:id="723"/>
      <w:bookmarkEnd w:id="724"/>
      <w:r w:rsidR="00F8686E">
        <w:rPr>
          <w:rFonts w:hint="eastAsia"/>
        </w:rPr>
        <w:t xml:space="preserve"> </w:t>
      </w:r>
      <w:r w:rsidR="000D0C7D">
        <w:rPr>
          <w:rFonts w:hint="eastAsia"/>
        </w:rPr>
        <w:t xml:space="preserve">according to </w:t>
      </w:r>
      <w:r w:rsidR="000D0C7D">
        <w:t>CPU Load</w:t>
      </w:r>
      <w:r w:rsidR="000D0C7D">
        <w:rPr>
          <w:rFonts w:hint="eastAsia"/>
        </w:rPr>
        <w:t xml:space="preserve"> </w:t>
      </w:r>
      <w:r w:rsidR="00F8686E">
        <w:rPr>
          <w:rFonts w:hint="eastAsia"/>
        </w:rPr>
        <w:t>OverView</w:t>
      </w:r>
      <w:bookmarkEnd w:id="725"/>
    </w:p>
    <w:p w14:paraId="1C018CAD" w14:textId="77777777" w:rsidR="00020E8E" w:rsidRPr="00697CBC" w:rsidRDefault="002D6CB0" w:rsidP="005061D4">
      <w:pPr>
        <w:pStyle w:val="a3"/>
        <w:ind w:left="0" w:right="20"/>
      </w:pPr>
      <w:bookmarkStart w:id="726" w:name="_Toc198607506"/>
      <w:bookmarkStart w:id="727" w:name="_Toc363228327"/>
      <w:r>
        <w:t xml:space="preserve">The </w:t>
      </w:r>
      <w:r w:rsidR="00094318">
        <w:rPr>
          <w:rFonts w:hint="eastAsia"/>
        </w:rPr>
        <w:t>C9500</w:t>
      </w:r>
      <w:r w:rsidR="00020E8E" w:rsidRPr="00697CBC">
        <w:t xml:space="preserve"> supports MAC Filtering for preset VLAN based on the CPU Load. The switch does not allow traffic for the Source MA</w:t>
      </w:r>
      <w:r>
        <w:t>C</w:t>
      </w:r>
      <w:r w:rsidR="00020E8E" w:rsidRPr="00697CBC">
        <w:t xml:space="preserve"> over the specific rate for specified time. So the abnormal activity like excessive traffic rate can be blocked in advance. </w:t>
      </w:r>
    </w:p>
    <w:p w14:paraId="027E8DF0" w14:textId="77777777" w:rsidR="00712039" w:rsidRPr="00786E15" w:rsidRDefault="000D0C7D" w:rsidP="005061D4">
      <w:pPr>
        <w:pStyle w:val="3"/>
        <w:ind w:left="0" w:right="20"/>
      </w:pPr>
      <w:bookmarkStart w:id="728" w:name="_Toc444694961"/>
      <w:bookmarkEnd w:id="726"/>
      <w:bookmarkEnd w:id="727"/>
      <w:r>
        <w:t>MAC Filtering</w:t>
      </w:r>
      <w:r>
        <w:rPr>
          <w:rFonts w:hint="eastAsia"/>
        </w:rPr>
        <w:t xml:space="preserve"> according to </w:t>
      </w:r>
      <w:r>
        <w:t>CPU Load</w:t>
      </w:r>
      <w:r>
        <w:rPr>
          <w:rFonts w:hint="eastAsia"/>
        </w:rPr>
        <w:t xml:space="preserve"> </w:t>
      </w:r>
      <w:r w:rsidR="00F8686E">
        <w:rPr>
          <w:rFonts w:hint="eastAsia"/>
        </w:rPr>
        <w:t>Setting</w:t>
      </w:r>
      <w:bookmarkEnd w:id="728"/>
    </w:p>
    <w:p w14:paraId="4C17CF6F" w14:textId="77777777" w:rsidR="00712039" w:rsidRDefault="00020E8E" w:rsidP="005061D4">
      <w:pPr>
        <w:pStyle w:val="afffff3"/>
        <w:ind w:left="0" w:right="20"/>
      </w:pPr>
      <w:bookmarkStart w:id="729" w:name="_Toc391575182"/>
      <w:r>
        <w:t xml:space="preserve">Table </w:t>
      </w:r>
      <w:r w:rsidR="005832B8">
        <w:fldChar w:fldCharType="begin"/>
      </w:r>
      <w:r w:rsidR="00092D8C">
        <w:instrText xml:space="preserve"> SEQ Table \* ARABIC </w:instrText>
      </w:r>
      <w:r w:rsidR="005832B8">
        <w:fldChar w:fldCharType="separate"/>
      </w:r>
      <w:r w:rsidR="00386802">
        <w:rPr>
          <w:noProof/>
        </w:rPr>
        <w:t>40</w:t>
      </w:r>
      <w:r w:rsidR="005832B8">
        <w:rPr>
          <w:noProof/>
        </w:rPr>
        <w:fldChar w:fldCharType="end"/>
      </w:r>
      <w:r>
        <w:rPr>
          <w:rFonts w:hint="eastAsia"/>
        </w:rPr>
        <w:t xml:space="preserve"> </w:t>
      </w:r>
      <w:r w:rsidRPr="00020E8E">
        <w:rPr>
          <w:bCs w:val="0"/>
        </w:rPr>
        <w:t>CPU-MAC-FILTER related commands</w:t>
      </w:r>
      <w:bookmarkEnd w:id="729"/>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Default="003F5DC1" w:rsidP="005061D4">
            <w:pPr>
              <w:pStyle w:val="ab"/>
              <w:wordWrap/>
              <w:spacing w:line="240" w:lineRule="auto"/>
              <w:ind w:right="20"/>
              <w:rPr>
                <w:rFonts w:cs="Times New Roman"/>
              </w:rPr>
            </w:pPr>
            <w:r w:rsidRPr="004F3E4A">
              <w:t>Command</w:t>
            </w:r>
          </w:p>
        </w:tc>
        <w:tc>
          <w:tcPr>
            <w:tcW w:w="4230" w:type="dxa"/>
          </w:tcPr>
          <w:p w14:paraId="173D37E1" w14:textId="77777777" w:rsidR="00712039" w:rsidRDefault="003F5DC1" w:rsidP="005061D4">
            <w:pPr>
              <w:pStyle w:val="ab"/>
              <w:wordWrap/>
              <w:spacing w:line="240" w:lineRule="auto"/>
              <w:ind w:right="20"/>
              <w:rPr>
                <w:rFonts w:cs="Times New Roman"/>
              </w:rPr>
            </w:pPr>
            <w:r w:rsidRPr="004F3E4A">
              <w:t>Description</w:t>
            </w:r>
          </w:p>
        </w:tc>
        <w:tc>
          <w:tcPr>
            <w:tcW w:w="1170" w:type="dxa"/>
          </w:tcPr>
          <w:p w14:paraId="22955F79" w14:textId="77777777" w:rsidR="00712039" w:rsidRDefault="003F5DC1" w:rsidP="005061D4">
            <w:pPr>
              <w:pStyle w:val="ab"/>
              <w:wordWrap/>
              <w:spacing w:line="240" w:lineRule="auto"/>
              <w:ind w:right="20"/>
              <w:rPr>
                <w:rFonts w:cs="Times New Roman"/>
              </w:rPr>
            </w:pPr>
            <w:r w:rsidRPr="004F3E4A">
              <w:t>Mode</w:t>
            </w:r>
          </w:p>
        </w:tc>
      </w:tr>
      <w:tr w:rsidR="00712039" w14:paraId="152A7459" w14:textId="77777777" w:rsidTr="002506F7">
        <w:trPr>
          <w:trHeight w:val="796"/>
        </w:trPr>
        <w:tc>
          <w:tcPr>
            <w:tcW w:w="3420" w:type="dxa"/>
          </w:tcPr>
          <w:p w14:paraId="5AE02EE5" w14:textId="77777777" w:rsidR="00712039" w:rsidRDefault="00712039" w:rsidP="005061D4">
            <w:pPr>
              <w:pStyle w:val="aa"/>
              <w:ind w:right="20"/>
              <w:jc w:val="left"/>
              <w:rPr>
                <w:b/>
                <w:bCs/>
              </w:rPr>
            </w:pPr>
            <w:r>
              <w:rPr>
                <w:b/>
                <w:bCs/>
              </w:rPr>
              <w:t>cpu-mac-filter</w:t>
            </w:r>
          </w:p>
        </w:tc>
        <w:tc>
          <w:tcPr>
            <w:tcW w:w="4230" w:type="dxa"/>
          </w:tcPr>
          <w:p w14:paraId="6574006C" w14:textId="77777777" w:rsidR="00712039" w:rsidRDefault="00020E8E" w:rsidP="005061D4">
            <w:pPr>
              <w:pStyle w:val="a9"/>
              <w:numPr>
                <w:ilvl w:val="0"/>
                <w:numId w:val="10"/>
              </w:numPr>
              <w:wordWrap/>
              <w:spacing w:line="240" w:lineRule="auto"/>
              <w:ind w:left="0" w:right="20" w:firstLine="0"/>
            </w:pPr>
            <w:r w:rsidRPr="00697CBC">
              <w:rPr>
                <w:sz w:val="20"/>
              </w:rPr>
              <w:t xml:space="preserve">Enable </w:t>
            </w:r>
            <w:r w:rsidRPr="00697CBC">
              <w:rPr>
                <w:rFonts w:eastAsia="굴림체"/>
                <w:sz w:val="20"/>
              </w:rPr>
              <w:t>cpu-mac-filter function for specific vlan.</w:t>
            </w:r>
          </w:p>
        </w:tc>
        <w:tc>
          <w:tcPr>
            <w:tcW w:w="1170" w:type="dxa"/>
          </w:tcPr>
          <w:p w14:paraId="2E412B64" w14:textId="77777777" w:rsidR="00712039" w:rsidRDefault="00250C37" w:rsidP="005061D4">
            <w:pPr>
              <w:pStyle w:val="aa"/>
              <w:ind w:right="20"/>
            </w:pPr>
            <w:r>
              <w:rPr>
                <w:rFonts w:hint="eastAsia"/>
              </w:rPr>
              <w:t>I</w:t>
            </w:r>
            <w:r w:rsidR="00712039">
              <w:rPr>
                <w:rFonts w:hint="eastAsia"/>
              </w:rPr>
              <w:t>nterface</w:t>
            </w:r>
          </w:p>
        </w:tc>
      </w:tr>
      <w:tr w:rsidR="00712039" w14:paraId="771902BE" w14:textId="77777777" w:rsidTr="002506F7">
        <w:tc>
          <w:tcPr>
            <w:tcW w:w="3420" w:type="dxa"/>
          </w:tcPr>
          <w:p w14:paraId="18BE25B8" w14:textId="77777777" w:rsidR="00712039" w:rsidRDefault="00712039" w:rsidP="005061D4">
            <w:pPr>
              <w:pStyle w:val="aa"/>
              <w:ind w:right="20"/>
              <w:jc w:val="left"/>
              <w:rPr>
                <w:b/>
                <w:bCs/>
              </w:rPr>
            </w:pPr>
            <w:r>
              <w:rPr>
                <w:b/>
                <w:bCs/>
              </w:rPr>
              <w:t>cpu-mac-filter</w:t>
            </w:r>
            <w:r>
              <w:rPr>
                <w:rFonts w:hint="eastAsia"/>
                <w:b/>
                <w:bCs/>
              </w:rPr>
              <w:t xml:space="preserve"> (broadcat| multicast)</w:t>
            </w:r>
          </w:p>
        </w:tc>
        <w:tc>
          <w:tcPr>
            <w:tcW w:w="4230" w:type="dxa"/>
          </w:tcPr>
          <w:p w14:paraId="51B9BDD6" w14:textId="77777777" w:rsidR="00712039" w:rsidRDefault="00020E8E" w:rsidP="005061D4">
            <w:pPr>
              <w:pStyle w:val="a9"/>
              <w:numPr>
                <w:ilvl w:val="0"/>
                <w:numId w:val="10"/>
              </w:numPr>
              <w:wordWrap/>
              <w:spacing w:line="240" w:lineRule="auto"/>
              <w:ind w:left="0" w:right="20" w:firstLine="0"/>
            </w:pPr>
            <w:r w:rsidRPr="00697CBC">
              <w:rPr>
                <w:sz w:val="20"/>
              </w:rPr>
              <w:t xml:space="preserve">Enable </w:t>
            </w:r>
            <w:r w:rsidRPr="00697CBC">
              <w:rPr>
                <w:rFonts w:eastAsia="굴림체"/>
                <w:sz w:val="20"/>
              </w:rPr>
              <w:t>cpu-mac-filter function for broadcast/multicast packets of specific vlan.</w:t>
            </w:r>
          </w:p>
        </w:tc>
        <w:tc>
          <w:tcPr>
            <w:tcW w:w="1170" w:type="dxa"/>
          </w:tcPr>
          <w:p w14:paraId="5DB4AB35" w14:textId="77777777" w:rsidR="00712039" w:rsidRDefault="00250C37" w:rsidP="005061D4">
            <w:pPr>
              <w:pStyle w:val="aa"/>
              <w:ind w:right="20"/>
            </w:pPr>
            <w:r>
              <w:rPr>
                <w:rFonts w:hint="eastAsia"/>
              </w:rPr>
              <w:t>I</w:t>
            </w:r>
            <w:r w:rsidR="00712039">
              <w:t>nterface</w:t>
            </w:r>
          </w:p>
        </w:tc>
      </w:tr>
      <w:tr w:rsidR="00712039" w14:paraId="63D64694" w14:textId="77777777" w:rsidTr="002506F7">
        <w:tc>
          <w:tcPr>
            <w:tcW w:w="3420" w:type="dxa"/>
          </w:tcPr>
          <w:p w14:paraId="158B21D8" w14:textId="77777777" w:rsidR="00712039" w:rsidRDefault="00712039" w:rsidP="005061D4">
            <w:pPr>
              <w:pStyle w:val="aa"/>
              <w:ind w:right="20"/>
              <w:jc w:val="left"/>
              <w:rPr>
                <w:b/>
                <w:bCs/>
              </w:rPr>
            </w:pPr>
            <w:r>
              <w:rPr>
                <w:b/>
                <w:bCs/>
              </w:rPr>
              <w:t>no cpu-mac-filter</w:t>
            </w:r>
          </w:p>
        </w:tc>
        <w:tc>
          <w:tcPr>
            <w:tcW w:w="4230" w:type="dxa"/>
          </w:tcPr>
          <w:p w14:paraId="159E27D3" w14:textId="77777777" w:rsidR="00712039" w:rsidRDefault="00020E8E" w:rsidP="005061D4">
            <w:pPr>
              <w:pStyle w:val="a9"/>
              <w:numPr>
                <w:ilvl w:val="0"/>
                <w:numId w:val="10"/>
              </w:numPr>
              <w:wordWrap/>
              <w:spacing w:line="240" w:lineRule="auto"/>
              <w:ind w:left="0" w:right="20" w:firstLine="0"/>
            </w:pPr>
            <w:r w:rsidRPr="00697CBC">
              <w:rPr>
                <w:sz w:val="20"/>
              </w:rPr>
              <w:t xml:space="preserve">Disable </w:t>
            </w:r>
            <w:r w:rsidRPr="00697CBC">
              <w:rPr>
                <w:rFonts w:eastAsia="굴림체"/>
                <w:sz w:val="20"/>
              </w:rPr>
              <w:t>cpu-mac-filter function for specific vlan.</w:t>
            </w:r>
          </w:p>
        </w:tc>
        <w:tc>
          <w:tcPr>
            <w:tcW w:w="1170" w:type="dxa"/>
          </w:tcPr>
          <w:p w14:paraId="6F6A80A6" w14:textId="77777777" w:rsidR="00712039" w:rsidRDefault="00712039" w:rsidP="005061D4">
            <w:pPr>
              <w:pStyle w:val="aa"/>
              <w:ind w:right="20"/>
            </w:pPr>
            <w:r>
              <w:rPr>
                <w:rFonts w:hint="eastAsia"/>
              </w:rPr>
              <w:t>Interface</w:t>
            </w:r>
          </w:p>
        </w:tc>
      </w:tr>
      <w:tr w:rsidR="00712039" w14:paraId="7256A16F" w14:textId="77777777" w:rsidTr="002506F7">
        <w:tc>
          <w:tcPr>
            <w:tcW w:w="3420" w:type="dxa"/>
          </w:tcPr>
          <w:p w14:paraId="2E5E99B9" w14:textId="77777777" w:rsidR="00712039" w:rsidRDefault="00712039" w:rsidP="005061D4">
            <w:pPr>
              <w:pStyle w:val="aa"/>
              <w:ind w:right="20"/>
              <w:jc w:val="left"/>
              <w:rPr>
                <w:b/>
                <w:bCs/>
              </w:rPr>
            </w:pPr>
            <w:r>
              <w:rPr>
                <w:rFonts w:hint="eastAsia"/>
                <w:b/>
                <w:bCs/>
              </w:rPr>
              <w:t>no</w:t>
            </w:r>
            <w:r>
              <w:rPr>
                <w:b/>
                <w:bCs/>
              </w:rPr>
              <w:t xml:space="preserve"> cpu-mac-filter</w:t>
            </w:r>
            <w:r>
              <w:rPr>
                <w:rFonts w:hint="eastAsia"/>
                <w:b/>
                <w:bCs/>
              </w:rPr>
              <w:t xml:space="preserve"> (broadcat| multicast)</w:t>
            </w:r>
          </w:p>
        </w:tc>
        <w:tc>
          <w:tcPr>
            <w:tcW w:w="4230" w:type="dxa"/>
          </w:tcPr>
          <w:p w14:paraId="7E3C0EA4" w14:textId="77777777" w:rsidR="00712039" w:rsidRDefault="00020E8E" w:rsidP="005061D4">
            <w:pPr>
              <w:pStyle w:val="a9"/>
              <w:numPr>
                <w:ilvl w:val="0"/>
                <w:numId w:val="10"/>
              </w:numPr>
              <w:wordWrap/>
              <w:spacing w:line="240" w:lineRule="auto"/>
              <w:ind w:left="0" w:right="20" w:firstLine="0"/>
              <w:rPr>
                <w:rFonts w:cs="굴림체"/>
              </w:rPr>
            </w:pPr>
            <w:r w:rsidRPr="00697CBC">
              <w:rPr>
                <w:sz w:val="20"/>
              </w:rPr>
              <w:t xml:space="preserve">Disable </w:t>
            </w:r>
            <w:r w:rsidRPr="00697CBC">
              <w:rPr>
                <w:rFonts w:eastAsia="굴림체"/>
                <w:sz w:val="20"/>
              </w:rPr>
              <w:t>cpu-mac-filter function for broadcast/multicast packets of specific vlan.</w:t>
            </w:r>
          </w:p>
        </w:tc>
        <w:tc>
          <w:tcPr>
            <w:tcW w:w="1170" w:type="dxa"/>
          </w:tcPr>
          <w:p w14:paraId="610AB1DF" w14:textId="77777777" w:rsidR="00712039" w:rsidRDefault="00712039" w:rsidP="005061D4">
            <w:pPr>
              <w:pStyle w:val="aa"/>
              <w:ind w:right="20"/>
            </w:pPr>
            <w:r>
              <w:rPr>
                <w:rFonts w:hint="eastAsia"/>
              </w:rPr>
              <w:t>Interface</w:t>
            </w:r>
          </w:p>
        </w:tc>
      </w:tr>
      <w:tr w:rsidR="00712039" w14:paraId="252BF3B6" w14:textId="77777777" w:rsidTr="002506F7">
        <w:trPr>
          <w:trHeight w:val="48"/>
        </w:trPr>
        <w:tc>
          <w:tcPr>
            <w:tcW w:w="3420" w:type="dxa"/>
          </w:tcPr>
          <w:p w14:paraId="007C0EF9" w14:textId="77777777" w:rsidR="00712039" w:rsidRDefault="00712039" w:rsidP="005061D4">
            <w:pPr>
              <w:pStyle w:val="aa"/>
              <w:ind w:right="20"/>
              <w:jc w:val="left"/>
              <w:rPr>
                <w:rFonts w:cs="Times New Roman"/>
              </w:rPr>
            </w:pPr>
            <w:r>
              <w:rPr>
                <w:rFonts w:hint="eastAsia"/>
                <w:b/>
                <w:bCs/>
              </w:rPr>
              <w:t>c</w:t>
            </w:r>
            <w:r>
              <w:rPr>
                <w:b/>
                <w:bCs/>
              </w:rPr>
              <w:t>pu-mac-filter cpu-load &lt;1-99&gt;</w:t>
            </w:r>
          </w:p>
        </w:tc>
        <w:tc>
          <w:tcPr>
            <w:tcW w:w="4230" w:type="dxa"/>
          </w:tcPr>
          <w:p w14:paraId="32570C72"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w:t>
            </w:r>
          </w:p>
        </w:tc>
        <w:tc>
          <w:tcPr>
            <w:tcW w:w="1170" w:type="dxa"/>
          </w:tcPr>
          <w:p w14:paraId="50854EC6" w14:textId="77777777" w:rsidR="00712039" w:rsidRDefault="00250C37" w:rsidP="005061D4">
            <w:pPr>
              <w:pStyle w:val="aa"/>
              <w:ind w:right="20"/>
            </w:pPr>
            <w:r>
              <w:rPr>
                <w:rFonts w:hint="eastAsia"/>
              </w:rPr>
              <w:t>C</w:t>
            </w:r>
            <w:r w:rsidR="00712039">
              <w:t>onfig</w:t>
            </w:r>
          </w:p>
        </w:tc>
      </w:tr>
      <w:tr w:rsidR="00712039" w14:paraId="7911F006" w14:textId="77777777" w:rsidTr="002506F7">
        <w:trPr>
          <w:trHeight w:val="47"/>
        </w:trPr>
        <w:tc>
          <w:tcPr>
            <w:tcW w:w="3420" w:type="dxa"/>
          </w:tcPr>
          <w:p w14:paraId="22314CF5" w14:textId="77777777" w:rsidR="00712039" w:rsidRDefault="00712039" w:rsidP="005061D4">
            <w:pPr>
              <w:pStyle w:val="aa"/>
              <w:ind w:right="20"/>
              <w:jc w:val="left"/>
              <w:rPr>
                <w:b/>
                <w:bCs/>
              </w:rPr>
            </w:pPr>
            <w:r>
              <w:rPr>
                <w:b/>
                <w:bCs/>
              </w:rPr>
              <w:t>no cpu-mac-filter cpu-load</w:t>
            </w:r>
          </w:p>
        </w:tc>
        <w:tc>
          <w:tcPr>
            <w:tcW w:w="4230" w:type="dxa"/>
          </w:tcPr>
          <w:p w14:paraId="5862238D"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 xml:space="preserve"> to default.</w:t>
            </w:r>
          </w:p>
        </w:tc>
        <w:tc>
          <w:tcPr>
            <w:tcW w:w="1170" w:type="dxa"/>
          </w:tcPr>
          <w:p w14:paraId="47FABC2D" w14:textId="77777777" w:rsidR="00712039" w:rsidRDefault="00250C37" w:rsidP="005061D4">
            <w:pPr>
              <w:pStyle w:val="aa"/>
              <w:ind w:right="20"/>
            </w:pPr>
            <w:r>
              <w:rPr>
                <w:rFonts w:hint="eastAsia"/>
              </w:rPr>
              <w:t>C</w:t>
            </w:r>
            <w:r w:rsidR="00712039">
              <w:t>onfig</w:t>
            </w:r>
          </w:p>
        </w:tc>
      </w:tr>
      <w:tr w:rsidR="00712039" w14:paraId="6003D62F" w14:textId="77777777" w:rsidTr="002506F7">
        <w:trPr>
          <w:trHeight w:val="47"/>
        </w:trPr>
        <w:tc>
          <w:tcPr>
            <w:tcW w:w="3420" w:type="dxa"/>
          </w:tcPr>
          <w:p w14:paraId="403202AD" w14:textId="77777777" w:rsidR="00712039" w:rsidRDefault="00712039" w:rsidP="005061D4">
            <w:pPr>
              <w:pStyle w:val="aa"/>
              <w:ind w:right="20"/>
              <w:jc w:val="left"/>
              <w:rPr>
                <w:b/>
                <w:bCs/>
              </w:rPr>
            </w:pPr>
            <w:r>
              <w:rPr>
                <w:b/>
                <w:bCs/>
              </w:rPr>
              <w:t>cpu-mac-filter packet-threshold &lt;1-5000&gt;</w:t>
            </w:r>
          </w:p>
        </w:tc>
        <w:tc>
          <w:tcPr>
            <w:tcW w:w="4230" w:type="dxa"/>
          </w:tcPr>
          <w:p w14:paraId="599D8149" w14:textId="77777777" w:rsidR="00712039" w:rsidRDefault="00712039" w:rsidP="005061D4">
            <w:pPr>
              <w:pStyle w:val="a9"/>
              <w:wordWrap/>
              <w:spacing w:line="240" w:lineRule="auto"/>
              <w:ind w:right="20"/>
            </w:pPr>
          </w:p>
        </w:tc>
        <w:tc>
          <w:tcPr>
            <w:tcW w:w="1170" w:type="dxa"/>
          </w:tcPr>
          <w:p w14:paraId="0A75B094" w14:textId="77777777" w:rsidR="00712039" w:rsidRDefault="00250C37" w:rsidP="005061D4">
            <w:pPr>
              <w:pStyle w:val="aa"/>
              <w:ind w:right="20"/>
            </w:pPr>
            <w:r>
              <w:rPr>
                <w:rFonts w:hint="eastAsia"/>
              </w:rPr>
              <w:t>C</w:t>
            </w:r>
            <w:r w:rsidR="00712039">
              <w:t>onfig</w:t>
            </w:r>
          </w:p>
        </w:tc>
      </w:tr>
      <w:tr w:rsidR="00712039" w14:paraId="58D99AAB" w14:textId="77777777" w:rsidTr="002506F7">
        <w:trPr>
          <w:trHeight w:val="47"/>
        </w:trPr>
        <w:tc>
          <w:tcPr>
            <w:tcW w:w="3420" w:type="dxa"/>
          </w:tcPr>
          <w:p w14:paraId="0E3CC0AA" w14:textId="77777777" w:rsidR="00712039" w:rsidRDefault="00712039" w:rsidP="005061D4">
            <w:pPr>
              <w:pStyle w:val="aa"/>
              <w:ind w:right="20"/>
              <w:jc w:val="left"/>
              <w:rPr>
                <w:b/>
                <w:bCs/>
              </w:rPr>
            </w:pPr>
            <w:r>
              <w:rPr>
                <w:b/>
                <w:bCs/>
              </w:rPr>
              <w:t>no cpu-mac-filter packet-threshold</w:t>
            </w:r>
          </w:p>
        </w:tc>
        <w:tc>
          <w:tcPr>
            <w:tcW w:w="4230" w:type="dxa"/>
          </w:tcPr>
          <w:p w14:paraId="4BB7E956"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Threshold Rate of MAC for </w:t>
            </w:r>
            <w:r w:rsidRPr="00697CBC">
              <w:rPr>
                <w:sz w:val="20"/>
              </w:rPr>
              <w:t></w:t>
            </w:r>
            <w:r w:rsidRPr="00697CBC">
              <w:rPr>
                <w:sz w:val="20"/>
              </w:rPr>
              <w:t>MAC-filtering to default.</w:t>
            </w:r>
          </w:p>
        </w:tc>
        <w:tc>
          <w:tcPr>
            <w:tcW w:w="1170" w:type="dxa"/>
          </w:tcPr>
          <w:p w14:paraId="697F6F31" w14:textId="77777777" w:rsidR="00712039" w:rsidRDefault="00250C37" w:rsidP="005061D4">
            <w:pPr>
              <w:pStyle w:val="aa"/>
              <w:ind w:right="20"/>
            </w:pPr>
            <w:r>
              <w:rPr>
                <w:rFonts w:hint="eastAsia"/>
              </w:rPr>
              <w:t>C</w:t>
            </w:r>
            <w:r w:rsidR="00712039">
              <w:t>onfig</w:t>
            </w:r>
          </w:p>
        </w:tc>
      </w:tr>
      <w:tr w:rsidR="00712039" w14:paraId="117EEB3A" w14:textId="77777777" w:rsidTr="002506F7">
        <w:trPr>
          <w:trHeight w:val="47"/>
        </w:trPr>
        <w:tc>
          <w:tcPr>
            <w:tcW w:w="3420" w:type="dxa"/>
          </w:tcPr>
          <w:p w14:paraId="2F0F733B" w14:textId="77777777" w:rsidR="00712039" w:rsidRDefault="00712039" w:rsidP="005061D4">
            <w:pPr>
              <w:pStyle w:val="aa"/>
              <w:ind w:right="20"/>
              <w:jc w:val="left"/>
              <w:rPr>
                <w:b/>
                <w:bCs/>
              </w:rPr>
            </w:pPr>
            <w:r>
              <w:rPr>
                <w:b/>
                <w:bCs/>
              </w:rPr>
              <w:t>cpu-mac-filter duration &lt;1-1440&gt;</w:t>
            </w:r>
          </w:p>
        </w:tc>
        <w:tc>
          <w:tcPr>
            <w:tcW w:w="4230" w:type="dxa"/>
          </w:tcPr>
          <w:p w14:paraId="7EC4617E"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blocking duration time to apply </w:t>
            </w:r>
            <w:r w:rsidRPr="00697CBC">
              <w:rPr>
                <w:sz w:val="20"/>
              </w:rPr>
              <w:t></w:t>
            </w:r>
            <w:r w:rsidRPr="00697CBC">
              <w:rPr>
                <w:sz w:val="20"/>
              </w:rPr>
              <w:t>MAC-filtering in minutes</w:t>
            </w:r>
            <w:r w:rsidRPr="00697CBC">
              <w:rPr>
                <w:rFonts w:eastAsia="굴림체"/>
                <w:sz w:val="20"/>
              </w:rPr>
              <w:t>.</w:t>
            </w:r>
          </w:p>
        </w:tc>
        <w:tc>
          <w:tcPr>
            <w:tcW w:w="1170" w:type="dxa"/>
          </w:tcPr>
          <w:p w14:paraId="4EDD0E6B" w14:textId="77777777" w:rsidR="00712039" w:rsidRDefault="00250C37" w:rsidP="005061D4">
            <w:pPr>
              <w:pStyle w:val="aa"/>
              <w:ind w:right="20"/>
            </w:pPr>
            <w:r>
              <w:rPr>
                <w:rFonts w:hint="eastAsia"/>
              </w:rPr>
              <w:t>C</w:t>
            </w:r>
            <w:r w:rsidR="00712039">
              <w:t>onfig</w:t>
            </w:r>
          </w:p>
        </w:tc>
      </w:tr>
      <w:tr w:rsidR="00712039" w14:paraId="57B726DD" w14:textId="77777777" w:rsidTr="002506F7">
        <w:trPr>
          <w:trHeight w:val="47"/>
        </w:trPr>
        <w:tc>
          <w:tcPr>
            <w:tcW w:w="3420" w:type="dxa"/>
          </w:tcPr>
          <w:p w14:paraId="4D12C711" w14:textId="77777777" w:rsidR="00712039" w:rsidRDefault="00712039" w:rsidP="005061D4">
            <w:pPr>
              <w:pStyle w:val="aa"/>
              <w:ind w:right="20"/>
              <w:jc w:val="left"/>
              <w:rPr>
                <w:b/>
                <w:bCs/>
              </w:rPr>
            </w:pPr>
            <w:r>
              <w:rPr>
                <w:b/>
                <w:bCs/>
              </w:rPr>
              <w:t>no cpu-mac-filter duration</w:t>
            </w:r>
          </w:p>
        </w:tc>
        <w:tc>
          <w:tcPr>
            <w:tcW w:w="4230" w:type="dxa"/>
          </w:tcPr>
          <w:p w14:paraId="646BBD73" w14:textId="77777777" w:rsidR="00712039" w:rsidRDefault="00020E8E" w:rsidP="005061D4">
            <w:pPr>
              <w:pStyle w:val="a9"/>
              <w:numPr>
                <w:ilvl w:val="0"/>
                <w:numId w:val="10"/>
              </w:numPr>
              <w:wordWrap/>
              <w:spacing w:line="240" w:lineRule="auto"/>
              <w:ind w:left="0" w:right="20" w:firstLine="0"/>
            </w:pPr>
            <w:r w:rsidRPr="00697CBC">
              <w:rPr>
                <w:sz w:val="20"/>
              </w:rPr>
              <w:t xml:space="preserve">Set the </w:t>
            </w:r>
            <w:r w:rsidRPr="00697CBC">
              <w:rPr>
                <w:rFonts w:eastAsia="굴림체"/>
                <w:sz w:val="20"/>
              </w:rPr>
              <w:t xml:space="preserve">blocking duration time for </w:t>
            </w:r>
            <w:r w:rsidRPr="00697CBC">
              <w:rPr>
                <w:sz w:val="20"/>
              </w:rPr>
              <w:t></w:t>
            </w:r>
            <w:r w:rsidRPr="00697CBC">
              <w:rPr>
                <w:sz w:val="20"/>
              </w:rPr>
              <w:t xml:space="preserve">MAC-filtering to </w:t>
            </w:r>
            <w:r w:rsidRPr="00697CBC">
              <w:rPr>
                <w:rFonts w:eastAsia="굴림체"/>
                <w:sz w:val="20"/>
              </w:rPr>
              <w:t>default.</w:t>
            </w:r>
          </w:p>
        </w:tc>
        <w:tc>
          <w:tcPr>
            <w:tcW w:w="1170" w:type="dxa"/>
          </w:tcPr>
          <w:p w14:paraId="144FE2A9" w14:textId="77777777" w:rsidR="00712039" w:rsidRDefault="00250C37" w:rsidP="005061D4">
            <w:pPr>
              <w:pStyle w:val="aa"/>
              <w:ind w:right="20"/>
            </w:pPr>
            <w:r>
              <w:rPr>
                <w:rFonts w:hint="eastAsia"/>
              </w:rPr>
              <w:t>C</w:t>
            </w:r>
            <w:r w:rsidR="00712039">
              <w:t>onfig</w:t>
            </w:r>
          </w:p>
        </w:tc>
      </w:tr>
      <w:tr w:rsidR="00712039" w14:paraId="70B32B46" w14:textId="77777777" w:rsidTr="002506F7">
        <w:trPr>
          <w:trHeight w:val="72"/>
        </w:trPr>
        <w:tc>
          <w:tcPr>
            <w:tcW w:w="3420" w:type="dxa"/>
          </w:tcPr>
          <w:p w14:paraId="285AD257" w14:textId="77777777" w:rsidR="00712039" w:rsidRDefault="00712039" w:rsidP="005061D4">
            <w:pPr>
              <w:pStyle w:val="aa"/>
              <w:ind w:right="20"/>
              <w:jc w:val="left"/>
              <w:rPr>
                <w:b/>
                <w:bCs/>
              </w:rPr>
            </w:pPr>
            <w:r>
              <w:rPr>
                <w:b/>
                <w:bCs/>
              </w:rPr>
              <w:t>clear cpu-mac-filter &lt;1-4094&gt;</w:t>
            </w:r>
          </w:p>
        </w:tc>
        <w:tc>
          <w:tcPr>
            <w:tcW w:w="4230" w:type="dxa"/>
          </w:tcPr>
          <w:p w14:paraId="3F441638" w14:textId="77777777" w:rsidR="00712039" w:rsidRDefault="00020E8E" w:rsidP="005061D4">
            <w:pPr>
              <w:pStyle w:val="a9"/>
              <w:numPr>
                <w:ilvl w:val="0"/>
                <w:numId w:val="10"/>
              </w:numPr>
              <w:wordWrap/>
              <w:spacing w:line="240" w:lineRule="auto"/>
              <w:ind w:left="0" w:right="20" w:firstLine="0"/>
            </w:pPr>
            <w:r w:rsidRPr="00697CBC">
              <w:rPr>
                <w:sz w:val="20"/>
              </w:rPr>
              <w:t>Clears the Filtering information for vlan Interface in which Cpu-mac-filter is set</w:t>
            </w:r>
            <w:r w:rsidRPr="00697CBC">
              <w:rPr>
                <w:rFonts w:eastAsia="굴림체"/>
                <w:sz w:val="20"/>
              </w:rPr>
              <w:t>.</w:t>
            </w:r>
          </w:p>
        </w:tc>
        <w:tc>
          <w:tcPr>
            <w:tcW w:w="1170" w:type="dxa"/>
          </w:tcPr>
          <w:p w14:paraId="3215282E" w14:textId="77777777" w:rsidR="00712039" w:rsidRDefault="00250C37" w:rsidP="005061D4">
            <w:pPr>
              <w:pStyle w:val="aa"/>
              <w:ind w:right="20"/>
            </w:pPr>
            <w:r>
              <w:rPr>
                <w:rFonts w:hint="eastAsia"/>
              </w:rPr>
              <w:t>P</w:t>
            </w:r>
            <w:r w:rsidR="00712039">
              <w:t>rivileged</w:t>
            </w:r>
          </w:p>
        </w:tc>
      </w:tr>
      <w:tr w:rsidR="00712039" w14:paraId="040E3C48" w14:textId="77777777" w:rsidTr="002506F7">
        <w:trPr>
          <w:trHeight w:val="71"/>
        </w:trPr>
        <w:tc>
          <w:tcPr>
            <w:tcW w:w="3420" w:type="dxa"/>
          </w:tcPr>
          <w:p w14:paraId="24900FF9" w14:textId="77777777" w:rsidR="00712039" w:rsidRDefault="00712039" w:rsidP="005061D4">
            <w:pPr>
              <w:pStyle w:val="aa"/>
              <w:ind w:right="20"/>
              <w:jc w:val="left"/>
              <w:rPr>
                <w:b/>
                <w:bCs/>
              </w:rPr>
            </w:pPr>
            <w:r>
              <w:rPr>
                <w:b/>
                <w:bCs/>
              </w:rPr>
              <w:t>show cpu-mac-filter information</w:t>
            </w:r>
          </w:p>
        </w:tc>
        <w:tc>
          <w:tcPr>
            <w:tcW w:w="4230" w:type="dxa"/>
          </w:tcPr>
          <w:p w14:paraId="45C17A88" w14:textId="77777777" w:rsidR="00712039" w:rsidRDefault="00020E8E" w:rsidP="005061D4">
            <w:pPr>
              <w:pStyle w:val="a9"/>
              <w:numPr>
                <w:ilvl w:val="0"/>
                <w:numId w:val="10"/>
              </w:numPr>
              <w:wordWrap/>
              <w:spacing w:line="240" w:lineRule="auto"/>
              <w:ind w:left="0" w:right="20" w:firstLine="0"/>
            </w:pPr>
            <w:r w:rsidRPr="00697CBC">
              <w:rPr>
                <w:sz w:val="20"/>
              </w:rPr>
              <w:t xml:space="preserve">Shows the settings of </w:t>
            </w:r>
            <w:r w:rsidRPr="00697CBC">
              <w:rPr>
                <w:sz w:val="20"/>
              </w:rPr>
              <w:t></w:t>
            </w:r>
            <w:r w:rsidRPr="00697CBC">
              <w:rPr>
                <w:sz w:val="20"/>
              </w:rPr>
              <w:t xml:space="preserve">Cpu-mac-filter and details of </w:t>
            </w:r>
            <w:r w:rsidRPr="00697CBC">
              <w:rPr>
                <w:rFonts w:eastAsia="굴림체"/>
                <w:sz w:val="20"/>
              </w:rPr>
              <w:t>Interface.</w:t>
            </w:r>
          </w:p>
        </w:tc>
        <w:tc>
          <w:tcPr>
            <w:tcW w:w="1170" w:type="dxa"/>
          </w:tcPr>
          <w:p w14:paraId="2A867A4A" w14:textId="77777777" w:rsidR="00712039" w:rsidRDefault="00250C37" w:rsidP="005061D4">
            <w:pPr>
              <w:pStyle w:val="aa"/>
              <w:ind w:right="20"/>
            </w:pPr>
            <w:r>
              <w:rPr>
                <w:rFonts w:hint="eastAsia"/>
              </w:rPr>
              <w:t>P</w:t>
            </w:r>
            <w:r w:rsidR="00712039">
              <w:t>rivileged</w:t>
            </w:r>
          </w:p>
        </w:tc>
      </w:tr>
      <w:tr w:rsidR="00712039" w14:paraId="7E68DCFF" w14:textId="77777777" w:rsidTr="002506F7">
        <w:trPr>
          <w:trHeight w:val="71"/>
        </w:trPr>
        <w:tc>
          <w:tcPr>
            <w:tcW w:w="3420" w:type="dxa"/>
          </w:tcPr>
          <w:p w14:paraId="312B5001" w14:textId="77777777" w:rsidR="00712039" w:rsidRDefault="00712039" w:rsidP="005061D4">
            <w:pPr>
              <w:pStyle w:val="aa"/>
              <w:ind w:right="20"/>
              <w:jc w:val="left"/>
              <w:rPr>
                <w:b/>
                <w:bCs/>
              </w:rPr>
            </w:pPr>
            <w:r>
              <w:rPr>
                <w:b/>
                <w:bCs/>
              </w:rPr>
              <w:t>show cpu-mac-filter table</w:t>
            </w:r>
          </w:p>
        </w:tc>
        <w:tc>
          <w:tcPr>
            <w:tcW w:w="4230" w:type="dxa"/>
          </w:tcPr>
          <w:p w14:paraId="65A8F287" w14:textId="77777777" w:rsidR="00712039" w:rsidRDefault="00020E8E" w:rsidP="005061D4">
            <w:pPr>
              <w:pStyle w:val="a9"/>
              <w:numPr>
                <w:ilvl w:val="0"/>
                <w:numId w:val="10"/>
              </w:numPr>
              <w:wordWrap/>
              <w:spacing w:line="240" w:lineRule="auto"/>
              <w:ind w:left="0" w:right="20" w:firstLine="0"/>
            </w:pPr>
            <w:r w:rsidRPr="00697CBC">
              <w:rPr>
                <w:sz w:val="20"/>
              </w:rPr>
              <w:t xml:space="preserve">Shows the information on the </w:t>
            </w:r>
            <w:r w:rsidRPr="00697CBC">
              <w:rPr>
                <w:rFonts w:eastAsia="굴림체"/>
                <w:sz w:val="20"/>
              </w:rPr>
              <w:t>source mac in which currently mac-filtering is applied.</w:t>
            </w:r>
          </w:p>
        </w:tc>
        <w:tc>
          <w:tcPr>
            <w:tcW w:w="1170" w:type="dxa"/>
          </w:tcPr>
          <w:p w14:paraId="1D6D1FC7" w14:textId="77777777" w:rsidR="00712039" w:rsidRDefault="00250C37" w:rsidP="005061D4">
            <w:pPr>
              <w:pStyle w:val="aa"/>
              <w:ind w:right="20"/>
            </w:pPr>
            <w:r>
              <w:rPr>
                <w:rFonts w:hint="eastAsia"/>
              </w:rPr>
              <w:t>P</w:t>
            </w:r>
            <w:r w:rsidR="00712039">
              <w:t>rivileged</w:t>
            </w:r>
          </w:p>
        </w:tc>
      </w:tr>
    </w:tbl>
    <w:p w14:paraId="17F31C53" w14:textId="77777777" w:rsidR="00712039" w:rsidRDefault="00712039" w:rsidP="005061D4">
      <w:pPr>
        <w:wordWrap/>
        <w:spacing w:line="360" w:lineRule="auto"/>
        <w:ind w:right="20"/>
        <w:rPr>
          <w:rFonts w:cs="Times New Roman"/>
        </w:rPr>
      </w:pPr>
    </w:p>
    <w:p w14:paraId="64924F07" w14:textId="77777777" w:rsidR="00020E8E" w:rsidRPr="00697CBC" w:rsidRDefault="00020E8E" w:rsidP="005061D4">
      <w:pPr>
        <w:pStyle w:val="a3"/>
        <w:ind w:left="0" w:right="20"/>
      </w:pPr>
      <w:r w:rsidRPr="00697CBC">
        <w:t xml:space="preserve">When enabling CPU-MAC-FILTERING in </w:t>
      </w:r>
      <w:r w:rsidR="007F328B">
        <w:t xml:space="preserve">a </w:t>
      </w:r>
      <w:r w:rsidRPr="00697CBC">
        <w:t xml:space="preserve">specific VLAN, it works by the parameter set by </w:t>
      </w:r>
      <w:r w:rsidR="007F328B">
        <w:t>the</w:t>
      </w:r>
      <w:r w:rsidRPr="00697CBC">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020E8E" w:rsidRDefault="00712039" w:rsidP="005061D4">
      <w:pPr>
        <w:wordWrap/>
        <w:spacing w:line="360" w:lineRule="auto"/>
        <w:ind w:right="20"/>
      </w:pPr>
    </w:p>
    <w:p w14:paraId="6D6AA028" w14:textId="77777777" w:rsidR="00712039" w:rsidRDefault="00712039" w:rsidP="0021019A">
      <w:pPr>
        <w:pStyle w:val="2"/>
        <w:ind w:right="20"/>
      </w:pPr>
      <w:bookmarkStart w:id="730" w:name="_Toc198607510"/>
      <w:bookmarkStart w:id="731" w:name="_Toc363228328"/>
      <w:bookmarkStart w:id="732" w:name="_Toc444694962"/>
      <w:r>
        <w:rPr>
          <w:rFonts w:hint="eastAsia"/>
        </w:rPr>
        <w:lastRenderedPageBreak/>
        <w:t>Traffic-</w:t>
      </w:r>
      <w:r w:rsidRPr="00F8686E">
        <w:rPr>
          <w:rFonts w:hint="eastAsia"/>
        </w:rPr>
        <w:t>control</w:t>
      </w:r>
      <w:bookmarkEnd w:id="730"/>
      <w:bookmarkEnd w:id="731"/>
      <w:bookmarkEnd w:id="732"/>
    </w:p>
    <w:p w14:paraId="2E8F1020" w14:textId="77777777" w:rsidR="00712039" w:rsidRDefault="00712039" w:rsidP="005061D4">
      <w:pPr>
        <w:pStyle w:val="3"/>
        <w:ind w:left="0" w:right="20"/>
      </w:pPr>
      <w:bookmarkStart w:id="733" w:name="_Toc198607511"/>
      <w:bookmarkStart w:id="734" w:name="_Toc363228329"/>
      <w:bookmarkStart w:id="735" w:name="_Toc444694963"/>
      <w:r>
        <w:rPr>
          <w:rFonts w:hint="eastAsia"/>
        </w:rPr>
        <w:t>Traffic-</w:t>
      </w:r>
      <w:r w:rsidRPr="00F8686E">
        <w:rPr>
          <w:rFonts w:hint="eastAsia"/>
        </w:rPr>
        <w:t>control</w:t>
      </w:r>
      <w:r>
        <w:t xml:space="preserve"> </w:t>
      </w:r>
      <w:bookmarkEnd w:id="733"/>
      <w:bookmarkEnd w:id="734"/>
      <w:r w:rsidR="00F8686E">
        <w:rPr>
          <w:rFonts w:hint="eastAsia"/>
        </w:rPr>
        <w:t>OverView</w:t>
      </w:r>
      <w:bookmarkEnd w:id="735"/>
    </w:p>
    <w:p w14:paraId="416A5D30" w14:textId="77777777" w:rsidR="00020E8E" w:rsidRPr="00697CBC" w:rsidRDefault="00020E8E" w:rsidP="005061D4">
      <w:pPr>
        <w:pStyle w:val="a3"/>
        <w:ind w:left="0" w:right="20"/>
      </w:pPr>
      <w:bookmarkStart w:id="736" w:name="_Toc198607512"/>
      <w:bookmarkStart w:id="737" w:name="_Toc363228330"/>
      <w:r w:rsidRPr="00697CBC">
        <w:t xml:space="preserve">This command is a measure to prevent the ingress of excessive traffic through </w:t>
      </w:r>
      <w:r w:rsidR="00993D5E">
        <w:t xml:space="preserve">a </w:t>
      </w:r>
      <w:r w:rsidRPr="00697CBC">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Default="00712039" w:rsidP="005061D4">
      <w:pPr>
        <w:pStyle w:val="3"/>
        <w:ind w:left="0" w:right="20"/>
      </w:pPr>
      <w:bookmarkStart w:id="738" w:name="_Toc444694964"/>
      <w:r>
        <w:rPr>
          <w:rFonts w:hint="eastAsia"/>
        </w:rPr>
        <w:t>Traffic-control</w:t>
      </w:r>
      <w:r>
        <w:t xml:space="preserve"> </w:t>
      </w:r>
      <w:bookmarkEnd w:id="736"/>
      <w:bookmarkEnd w:id="737"/>
      <w:r w:rsidR="00F8686E" w:rsidRPr="00F8686E">
        <w:rPr>
          <w:rFonts w:hint="eastAsia"/>
        </w:rPr>
        <w:t>Setting</w:t>
      </w:r>
      <w:bookmarkEnd w:id="738"/>
    </w:p>
    <w:p w14:paraId="30CE9DBC" w14:textId="77777777" w:rsidR="00712039" w:rsidRPr="00020E8E" w:rsidRDefault="00020E8E" w:rsidP="005061D4">
      <w:pPr>
        <w:pStyle w:val="a3"/>
        <w:ind w:left="0" w:right="20"/>
      </w:pPr>
      <w:r w:rsidRPr="00697CBC">
        <w:t xml:space="preserve">Basic commands for setting Traffic-control are as follows. </w:t>
      </w:r>
    </w:p>
    <w:p w14:paraId="0185FD3B" w14:textId="77777777" w:rsidR="00712039" w:rsidRPr="00FB6A4A" w:rsidRDefault="00FB6A4A" w:rsidP="005061D4">
      <w:pPr>
        <w:pStyle w:val="afffff3"/>
        <w:ind w:left="0" w:right="20"/>
      </w:pPr>
      <w:bookmarkStart w:id="739" w:name="_Toc391575183"/>
      <w:r>
        <w:t xml:space="preserve">Table </w:t>
      </w:r>
      <w:r w:rsidR="005832B8">
        <w:fldChar w:fldCharType="begin"/>
      </w:r>
      <w:r w:rsidR="00092D8C">
        <w:instrText xml:space="preserve"> SEQ Table \* ARABIC </w:instrText>
      </w:r>
      <w:r w:rsidR="005832B8">
        <w:fldChar w:fldCharType="separate"/>
      </w:r>
      <w:r w:rsidR="00E420FA">
        <w:rPr>
          <w:noProof/>
        </w:rPr>
        <w:t>41</w:t>
      </w:r>
      <w:r w:rsidR="005832B8">
        <w:rPr>
          <w:noProof/>
        </w:rPr>
        <w:fldChar w:fldCharType="end"/>
      </w:r>
      <w:r>
        <w:rPr>
          <w:rFonts w:hint="eastAsia"/>
        </w:rPr>
        <w:t xml:space="preserve"> </w:t>
      </w:r>
      <w:r w:rsidR="00020E8E" w:rsidRPr="00FB6A4A">
        <w:t>Commands for setting traffic-control</w:t>
      </w:r>
      <w:bookmarkEnd w:id="739"/>
    </w:p>
    <w:tbl>
      <w:tblPr>
        <w:tblStyle w:val="CLIWide"/>
        <w:tblW w:w="0" w:type="auto"/>
        <w:tblLook w:val="01E0" w:firstRow="1" w:lastRow="1" w:firstColumn="1" w:lastColumn="1" w:noHBand="0" w:noVBand="0"/>
      </w:tblPr>
      <w:tblGrid>
        <w:gridCol w:w="2980"/>
        <w:gridCol w:w="4095"/>
        <w:gridCol w:w="1073"/>
      </w:tblGrid>
      <w:tr w:rsidR="00712039"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Default="00020E8E" w:rsidP="005061D4">
            <w:pPr>
              <w:pStyle w:val="ab"/>
              <w:wordWrap/>
              <w:spacing w:line="240" w:lineRule="auto"/>
              <w:ind w:right="20"/>
              <w:rPr>
                <w:rFonts w:cs="Times New Roman"/>
              </w:rPr>
            </w:pPr>
            <w:r>
              <w:rPr>
                <w:rFonts w:cs="굴림체" w:hint="eastAsia"/>
              </w:rPr>
              <w:t>Command</w:t>
            </w:r>
          </w:p>
        </w:tc>
        <w:tc>
          <w:tcPr>
            <w:tcW w:w="4500" w:type="dxa"/>
          </w:tcPr>
          <w:p w14:paraId="07A36A7E" w14:textId="77777777" w:rsidR="00712039" w:rsidRDefault="00020E8E" w:rsidP="005061D4">
            <w:pPr>
              <w:pStyle w:val="ab"/>
              <w:wordWrap/>
              <w:spacing w:line="240" w:lineRule="auto"/>
              <w:ind w:right="20"/>
              <w:rPr>
                <w:rFonts w:cs="Times New Roman"/>
              </w:rPr>
            </w:pPr>
            <w:r>
              <w:rPr>
                <w:rFonts w:cs="굴림체" w:hint="eastAsia"/>
              </w:rPr>
              <w:t>Description</w:t>
            </w:r>
          </w:p>
        </w:tc>
        <w:tc>
          <w:tcPr>
            <w:tcW w:w="1080" w:type="dxa"/>
          </w:tcPr>
          <w:p w14:paraId="23390A53" w14:textId="77777777" w:rsidR="00712039" w:rsidRDefault="00020E8E" w:rsidP="005061D4">
            <w:pPr>
              <w:pStyle w:val="ab"/>
              <w:wordWrap/>
              <w:spacing w:line="240" w:lineRule="auto"/>
              <w:ind w:right="20"/>
              <w:rPr>
                <w:rFonts w:cs="Times New Roman"/>
              </w:rPr>
            </w:pPr>
            <w:r>
              <w:rPr>
                <w:rFonts w:cs="굴림체" w:hint="eastAsia"/>
              </w:rPr>
              <w:t>Mode</w:t>
            </w:r>
          </w:p>
        </w:tc>
      </w:tr>
      <w:tr w:rsidR="00712039" w14:paraId="620A5A94" w14:textId="77777777" w:rsidTr="003F5DC1">
        <w:trPr>
          <w:trHeight w:val="70"/>
        </w:trPr>
        <w:tc>
          <w:tcPr>
            <w:tcW w:w="3240" w:type="dxa"/>
          </w:tcPr>
          <w:p w14:paraId="6E1FB3FB" w14:textId="77777777" w:rsidR="00712039" w:rsidRPr="00E954C0"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14:paraId="5148A4E9" w14:textId="77777777" w:rsidR="00712039" w:rsidRDefault="00F82ABD" w:rsidP="005061D4">
            <w:pPr>
              <w:pStyle w:val="a9"/>
              <w:wordWrap/>
              <w:spacing w:line="240" w:lineRule="auto"/>
              <w:ind w:right="20"/>
            </w:pPr>
            <w:r>
              <w:rPr>
                <w:rFonts w:hint="eastAsia"/>
              </w:rPr>
              <w:t xml:space="preserve">Set the traffic amount </w:t>
            </w:r>
            <w:proofErr w:type="gramStart"/>
            <w:r>
              <w:rPr>
                <w:rFonts w:hint="eastAsia"/>
              </w:rPr>
              <w:t>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w:t>
            </w:r>
            <w:proofErr w:type="gramEnd"/>
            <w:r>
              <w:t xml:space="preserve"> If more than the set amount would flow </w:t>
            </w:r>
            <w:r w:rsidR="00301A82">
              <w:t xml:space="preserve">in the port will be shut down. </w:t>
            </w:r>
          </w:p>
        </w:tc>
        <w:tc>
          <w:tcPr>
            <w:tcW w:w="1080" w:type="dxa"/>
          </w:tcPr>
          <w:p w14:paraId="6AEB5AE1" w14:textId="77777777" w:rsidR="00712039" w:rsidRDefault="00250C37" w:rsidP="005061D4">
            <w:pPr>
              <w:wordWrap/>
              <w:spacing w:line="240" w:lineRule="auto"/>
              <w:ind w:right="20"/>
            </w:pPr>
            <w:r>
              <w:rPr>
                <w:rFonts w:hint="eastAsia"/>
              </w:rPr>
              <w:t>I</w:t>
            </w:r>
            <w:r w:rsidR="00712039" w:rsidRPr="00D50186">
              <w:t>nterface</w:t>
            </w:r>
          </w:p>
        </w:tc>
      </w:tr>
      <w:tr w:rsidR="00712039" w14:paraId="61E0ED49" w14:textId="77777777" w:rsidTr="003F5DC1">
        <w:trPr>
          <w:trHeight w:val="279"/>
        </w:trPr>
        <w:tc>
          <w:tcPr>
            <w:tcW w:w="3240" w:type="dxa"/>
          </w:tcPr>
          <w:p w14:paraId="4241CEE2" w14:textId="77777777" w:rsidR="00712039"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w:t>
            </w:r>
            <w:r>
              <w:rPr>
                <w:rFonts w:cs="Times New Roman" w:hint="eastAsia"/>
                <w:b/>
                <w:bCs/>
              </w:rPr>
              <w:t xml:space="preserve"> &lt;10-1400000&gt; &lt;10-1400000&gt; alarm-only</w:t>
            </w:r>
          </w:p>
        </w:tc>
        <w:tc>
          <w:tcPr>
            <w:tcW w:w="4500" w:type="dxa"/>
          </w:tcPr>
          <w:p w14:paraId="71AA9C40" w14:textId="77777777" w:rsidR="00712039" w:rsidRDefault="00301A82" w:rsidP="005061D4">
            <w:pPr>
              <w:pStyle w:val="a9"/>
              <w:wordWrap/>
              <w:spacing w:line="240" w:lineRule="auto"/>
              <w:ind w:right="20"/>
            </w:pPr>
            <w:r>
              <w:rPr>
                <w:rFonts w:hint="eastAsia"/>
              </w:rPr>
              <w:t xml:space="preserve">Set the traffic amount </w:t>
            </w:r>
            <w:proofErr w:type="gramStart"/>
            <w:r>
              <w:rPr>
                <w:rFonts w:hint="eastAsia"/>
              </w:rPr>
              <w:t>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w:t>
            </w:r>
            <w:proofErr w:type="gramEnd"/>
            <w:r>
              <w:t xml:space="preserve"> If more than the set amount would flow in the port will not be shut down. Instead the system generates </w:t>
            </w:r>
            <w:r w:rsidR="00712039">
              <w:rPr>
                <w:rFonts w:hint="eastAsia"/>
              </w:rPr>
              <w:t>syslog</w:t>
            </w:r>
            <w:r>
              <w:rPr>
                <w:rFonts w:hint="eastAsia"/>
              </w:rPr>
              <w:t xml:space="preserve"> and</w:t>
            </w:r>
            <w:r w:rsidR="00712039">
              <w:rPr>
                <w:rFonts w:hint="eastAsia"/>
              </w:rPr>
              <w:t xml:space="preserve"> snmp-trap.</w:t>
            </w:r>
          </w:p>
        </w:tc>
        <w:tc>
          <w:tcPr>
            <w:tcW w:w="1080" w:type="dxa"/>
          </w:tcPr>
          <w:p w14:paraId="39392F86" w14:textId="77777777" w:rsidR="00712039" w:rsidRDefault="00250C37" w:rsidP="005061D4">
            <w:pPr>
              <w:wordWrap/>
              <w:spacing w:line="240" w:lineRule="auto"/>
              <w:ind w:right="20"/>
            </w:pPr>
            <w:r>
              <w:rPr>
                <w:rFonts w:hint="eastAsia"/>
              </w:rPr>
              <w:t>I</w:t>
            </w:r>
            <w:r w:rsidR="00712039" w:rsidRPr="00D50186">
              <w:t>nterface</w:t>
            </w:r>
          </w:p>
        </w:tc>
      </w:tr>
      <w:tr w:rsidR="00712039" w14:paraId="7E1FE9A6" w14:textId="77777777" w:rsidTr="003F5DC1">
        <w:trPr>
          <w:trHeight w:val="70"/>
        </w:trPr>
        <w:tc>
          <w:tcPr>
            <w:tcW w:w="3240" w:type="dxa"/>
          </w:tcPr>
          <w:p w14:paraId="0CFBFFE9" w14:textId="77777777" w:rsidR="00712039" w:rsidRPr="00E954C0"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14:paraId="3A9540D2" w14:textId="77777777" w:rsidR="00712039" w:rsidRDefault="00301A82" w:rsidP="005061D4">
            <w:pPr>
              <w:pStyle w:val="a9"/>
              <w:wordWrap/>
              <w:spacing w:line="240" w:lineRule="auto"/>
              <w:ind w:right="20"/>
            </w:pPr>
            <w:r>
              <w:rPr>
                <w:rFonts w:hint="eastAsia"/>
              </w:rPr>
              <w:t xml:space="preserve">Set the traffic amount </w:t>
            </w:r>
            <w:proofErr w:type="gramStart"/>
            <w:r>
              <w:rPr>
                <w:rFonts w:hint="eastAsia"/>
              </w:rPr>
              <w:t>which is allowed</w:t>
            </w:r>
            <w:r>
              <w:t xml:space="preserve"> for either </w:t>
            </w:r>
            <w:r>
              <w:t>‘</w:t>
            </w:r>
            <w:r>
              <w:t>in</w:t>
            </w:r>
            <w:r>
              <w:t>’</w:t>
            </w:r>
            <w:r>
              <w:t xml:space="preserve"> or </w:t>
            </w:r>
            <w:r>
              <w:t>‘</w:t>
            </w:r>
            <w:r>
              <w:t>out</w:t>
            </w:r>
            <w:r>
              <w:t>’</w:t>
            </w:r>
            <w:r>
              <w:t xml:space="preserve"> direction by</w:t>
            </w:r>
            <w:r>
              <w:rPr>
                <w:rFonts w:hint="eastAsia"/>
              </w:rPr>
              <w:t xml:space="preserve"> the unit of </w:t>
            </w:r>
            <w:r w:rsidR="00712039">
              <w:rPr>
                <w:rFonts w:hint="eastAsia"/>
              </w:rPr>
              <w:t>kbps</w:t>
            </w:r>
            <w:r>
              <w:t>.</w:t>
            </w:r>
            <w:proofErr w:type="gramEnd"/>
            <w:r>
              <w:t xml:space="preserve"> If more than the set amount would flow in the port will be shut down.</w:t>
            </w:r>
          </w:p>
        </w:tc>
        <w:tc>
          <w:tcPr>
            <w:tcW w:w="1080" w:type="dxa"/>
          </w:tcPr>
          <w:p w14:paraId="0AE49474" w14:textId="77777777" w:rsidR="00712039" w:rsidRDefault="00250C37" w:rsidP="005061D4">
            <w:pPr>
              <w:wordWrap/>
              <w:spacing w:line="240" w:lineRule="auto"/>
              <w:ind w:right="20"/>
            </w:pPr>
            <w:r>
              <w:rPr>
                <w:rFonts w:hint="eastAsia"/>
              </w:rPr>
              <w:t>I</w:t>
            </w:r>
            <w:r w:rsidR="00712039" w:rsidRPr="00D50186">
              <w:t>nterface</w:t>
            </w:r>
          </w:p>
        </w:tc>
      </w:tr>
      <w:tr w:rsidR="00712039" w14:paraId="461793A8" w14:textId="77777777" w:rsidTr="003F5DC1">
        <w:trPr>
          <w:trHeight w:val="279"/>
        </w:trPr>
        <w:tc>
          <w:tcPr>
            <w:tcW w:w="3240" w:type="dxa"/>
          </w:tcPr>
          <w:p w14:paraId="29537865" w14:textId="77777777" w:rsidR="00712039"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&lt;10-1400000&gt; &lt;10-1400000&gt; alarm-only</w:t>
            </w:r>
          </w:p>
        </w:tc>
        <w:tc>
          <w:tcPr>
            <w:tcW w:w="4500" w:type="dxa"/>
          </w:tcPr>
          <w:p w14:paraId="023E9489" w14:textId="77777777" w:rsidR="00712039" w:rsidRDefault="00F35D93" w:rsidP="005061D4">
            <w:pPr>
              <w:pStyle w:val="a9"/>
              <w:wordWrap/>
              <w:spacing w:line="240" w:lineRule="auto"/>
              <w:ind w:right="20"/>
            </w:pPr>
            <w:r>
              <w:rPr>
                <w:rFonts w:hint="eastAsia"/>
              </w:rPr>
              <w:t xml:space="preserve">Set the traffic amount </w:t>
            </w:r>
            <w:proofErr w:type="gramStart"/>
            <w:r>
              <w:rPr>
                <w:rFonts w:hint="eastAsia"/>
              </w:rPr>
              <w:t>which is allowed</w:t>
            </w:r>
            <w:r>
              <w:t xml:space="preserve"> for either </w:t>
            </w:r>
            <w:r>
              <w:t>‘</w:t>
            </w:r>
            <w:r>
              <w:t>in</w:t>
            </w:r>
            <w:r>
              <w:t>’</w:t>
            </w:r>
            <w:r>
              <w:t xml:space="preserve"> or </w:t>
            </w:r>
            <w:r>
              <w:t>‘</w:t>
            </w:r>
            <w:r>
              <w:t>out</w:t>
            </w:r>
            <w:r>
              <w:t>’</w:t>
            </w:r>
            <w:r>
              <w:t xml:space="preserve"> direction by</w:t>
            </w:r>
            <w:r>
              <w:rPr>
                <w:rFonts w:hint="eastAsia"/>
              </w:rPr>
              <w:t xml:space="preserve"> the unit of kbps</w:t>
            </w:r>
            <w:r>
              <w:t>.</w:t>
            </w:r>
            <w:proofErr w:type="gramEnd"/>
            <w:r>
              <w:t xml:space="preserve"> If more than the set amount would flow in the port will not be shut down. Instead the system generates </w:t>
            </w:r>
            <w:r>
              <w:rPr>
                <w:rFonts w:hint="eastAsia"/>
              </w:rPr>
              <w:t>syslog and snmp-trap.</w:t>
            </w:r>
          </w:p>
        </w:tc>
        <w:tc>
          <w:tcPr>
            <w:tcW w:w="1080" w:type="dxa"/>
          </w:tcPr>
          <w:p w14:paraId="35D4F714" w14:textId="77777777" w:rsidR="00712039" w:rsidRDefault="00250C37" w:rsidP="005061D4">
            <w:pPr>
              <w:wordWrap/>
              <w:spacing w:line="240" w:lineRule="auto"/>
              <w:ind w:right="20"/>
            </w:pPr>
            <w:r>
              <w:rPr>
                <w:rFonts w:hint="eastAsia"/>
              </w:rPr>
              <w:t>I</w:t>
            </w:r>
            <w:r w:rsidR="00712039" w:rsidRPr="00D50186">
              <w:t>nterface</w:t>
            </w:r>
          </w:p>
        </w:tc>
      </w:tr>
      <w:tr w:rsidR="00712039" w14:paraId="3BCA37C7" w14:textId="77777777" w:rsidTr="003F5DC1">
        <w:trPr>
          <w:trHeight w:val="279"/>
        </w:trPr>
        <w:tc>
          <w:tcPr>
            <w:tcW w:w="3240" w:type="dxa"/>
          </w:tcPr>
          <w:p w14:paraId="11887943" w14:textId="77777777" w:rsidR="00712039" w:rsidRDefault="00712039" w:rsidP="005061D4">
            <w:pPr>
              <w:pStyle w:val="aa"/>
              <w:ind w:right="20"/>
              <w:jc w:val="left"/>
              <w:rPr>
                <w:rFonts w:cs="Times New Roman"/>
                <w:b/>
                <w:bCs/>
              </w:rPr>
            </w:pPr>
            <w:r>
              <w:rPr>
                <w:rFonts w:cs="Times New Roman" w:hint="eastAsia"/>
                <w:b/>
                <w:bCs/>
              </w:rPr>
              <w:t>no traffic-control</w:t>
            </w:r>
          </w:p>
        </w:tc>
        <w:tc>
          <w:tcPr>
            <w:tcW w:w="4500" w:type="dxa"/>
          </w:tcPr>
          <w:p w14:paraId="3BA0C207" w14:textId="77777777" w:rsidR="00712039" w:rsidRDefault="00F35D93" w:rsidP="005061D4">
            <w:pPr>
              <w:pStyle w:val="a9"/>
              <w:wordWrap/>
              <w:spacing w:line="240" w:lineRule="auto"/>
              <w:ind w:right="20"/>
              <w:jc w:val="both"/>
            </w:pPr>
            <w:r>
              <w:rPr>
                <w:rFonts w:hint="eastAsia"/>
              </w:rPr>
              <w:t xml:space="preserve">Remove the traffic limit for the port. </w:t>
            </w:r>
          </w:p>
        </w:tc>
        <w:tc>
          <w:tcPr>
            <w:tcW w:w="1080" w:type="dxa"/>
          </w:tcPr>
          <w:p w14:paraId="21405359" w14:textId="77777777" w:rsidR="00712039" w:rsidRDefault="00250C37" w:rsidP="005061D4">
            <w:pPr>
              <w:wordWrap/>
              <w:spacing w:line="240" w:lineRule="auto"/>
              <w:ind w:right="20"/>
            </w:pPr>
            <w:r>
              <w:rPr>
                <w:rFonts w:hint="eastAsia"/>
              </w:rPr>
              <w:t>I</w:t>
            </w:r>
            <w:r w:rsidR="00712039" w:rsidRPr="00D50186">
              <w:t>nterface</w:t>
            </w:r>
          </w:p>
        </w:tc>
      </w:tr>
      <w:tr w:rsidR="00712039" w14:paraId="1BD7AE03" w14:textId="77777777" w:rsidTr="003F5DC1">
        <w:trPr>
          <w:trHeight w:val="279"/>
        </w:trPr>
        <w:tc>
          <w:tcPr>
            <w:tcW w:w="3240" w:type="dxa"/>
          </w:tcPr>
          <w:p w14:paraId="57CA9AD8" w14:textId="77777777" w:rsidR="00712039" w:rsidRDefault="00712039" w:rsidP="005061D4">
            <w:pPr>
              <w:pStyle w:val="aa"/>
              <w:ind w:right="20"/>
              <w:jc w:val="left"/>
              <w:rPr>
                <w:rFonts w:cs="Times New Roman"/>
                <w:b/>
                <w:bCs/>
              </w:rPr>
            </w:pPr>
            <w:r>
              <w:rPr>
                <w:rFonts w:cs="Times New Roman" w:hint="eastAsia"/>
                <w:b/>
                <w:bCs/>
              </w:rPr>
              <w:t>show port traffic-control</w:t>
            </w:r>
          </w:p>
        </w:tc>
        <w:tc>
          <w:tcPr>
            <w:tcW w:w="4500" w:type="dxa"/>
          </w:tcPr>
          <w:p w14:paraId="12A32A3C" w14:textId="77777777" w:rsidR="00712039" w:rsidRDefault="00F35D93" w:rsidP="005061D4">
            <w:pPr>
              <w:pStyle w:val="a9"/>
              <w:wordWrap/>
              <w:spacing w:line="240" w:lineRule="auto"/>
              <w:ind w:right="20"/>
              <w:jc w:val="both"/>
            </w:pPr>
            <w:r>
              <w:rPr>
                <w:rFonts w:hint="eastAsia"/>
              </w:rPr>
              <w:t>D</w:t>
            </w:r>
            <w:r>
              <w:t>isplay the</w:t>
            </w:r>
            <w:r w:rsidR="00712039">
              <w:rPr>
                <w:rFonts w:hint="eastAsia"/>
              </w:rPr>
              <w:t xml:space="preserve"> traffic-control </w:t>
            </w:r>
            <w:r>
              <w:rPr>
                <w:rFonts w:hint="eastAsia"/>
              </w:rPr>
              <w:t>i</w:t>
            </w:r>
            <w:r>
              <w:t>nformation</w:t>
            </w:r>
            <w:r w:rsidR="00712039">
              <w:rPr>
                <w:rFonts w:hint="eastAsia"/>
              </w:rPr>
              <w:t>.</w:t>
            </w:r>
          </w:p>
        </w:tc>
        <w:tc>
          <w:tcPr>
            <w:tcW w:w="1080" w:type="dxa"/>
          </w:tcPr>
          <w:p w14:paraId="18980A81" w14:textId="77777777" w:rsidR="00712039" w:rsidRPr="00D50186" w:rsidRDefault="00250C37" w:rsidP="005061D4">
            <w:pPr>
              <w:wordWrap/>
              <w:spacing w:line="240" w:lineRule="auto"/>
              <w:ind w:right="20"/>
            </w:pPr>
            <w:r>
              <w:rPr>
                <w:rFonts w:hint="eastAsia"/>
              </w:rPr>
              <w:t>P</w:t>
            </w:r>
            <w:r w:rsidR="00712039">
              <w:t>rivileged</w:t>
            </w:r>
          </w:p>
        </w:tc>
      </w:tr>
    </w:tbl>
    <w:p w14:paraId="3C3B76F1" w14:textId="77777777" w:rsidR="00712039" w:rsidRDefault="00712039" w:rsidP="005061D4">
      <w:pPr>
        <w:wordWrap/>
        <w:spacing w:line="360" w:lineRule="auto"/>
        <w:ind w:right="20"/>
        <w:rPr>
          <w:rFonts w:cs="Times New Roman"/>
        </w:rPr>
      </w:pPr>
    </w:p>
    <w:p w14:paraId="504ECAD3" w14:textId="77777777" w:rsidR="00530F66" w:rsidRDefault="00530F66" w:rsidP="005061D4">
      <w:pPr>
        <w:ind w:right="20"/>
      </w:pPr>
      <w:r>
        <w:br w:type="page"/>
      </w:r>
    </w:p>
    <w:p w14:paraId="79C7E13B" w14:textId="77777777" w:rsidR="00712039" w:rsidRDefault="00530F66" w:rsidP="0021019A">
      <w:pPr>
        <w:pStyle w:val="1"/>
        <w:ind w:right="20"/>
      </w:pPr>
      <w:bookmarkStart w:id="740" w:name="_Toc391378345"/>
      <w:bookmarkStart w:id="741" w:name="_Toc444694965"/>
      <w:r>
        <w:rPr>
          <w:rFonts w:hint="eastAsia"/>
        </w:rPr>
        <w:lastRenderedPageBreak/>
        <w:t>VLAN</w:t>
      </w:r>
      <w:bookmarkEnd w:id="740"/>
      <w:bookmarkEnd w:id="741"/>
    </w:p>
    <w:p w14:paraId="041899CF" w14:textId="77777777" w:rsidR="00530F66" w:rsidRDefault="00530F66" w:rsidP="0021019A">
      <w:pPr>
        <w:pStyle w:val="a3"/>
        <w:ind w:right="20"/>
      </w:pPr>
      <w:bookmarkStart w:id="742" w:name="_Toc294857216"/>
      <w:bookmarkStart w:id="743" w:name="_Toc294857371"/>
      <w:bookmarkStart w:id="744" w:name="_Toc294857437"/>
      <w:bookmarkStart w:id="745" w:name="_Toc294877580"/>
      <w:bookmarkStart w:id="746" w:name="_Toc294878107"/>
      <w:bookmarkStart w:id="747" w:name="_Toc294879732"/>
      <w:bookmarkStart w:id="748" w:name="_Toc294880416"/>
      <w:bookmarkStart w:id="749" w:name="_Toc294880942"/>
      <w:bookmarkStart w:id="750" w:name="_Toc294882246"/>
      <w:bookmarkStart w:id="751" w:name="_Toc294882771"/>
      <w:bookmarkStart w:id="752" w:name="_Toc295242033"/>
      <w:bookmarkStart w:id="753" w:name="_Toc295242474"/>
      <w:bookmarkStart w:id="754" w:name="_Toc295290794"/>
      <w:bookmarkStart w:id="755" w:name="_Toc295390129"/>
      <w:bookmarkStart w:id="756" w:name="_Toc295402210"/>
      <w:bookmarkStart w:id="757" w:name="_Toc295402253"/>
      <w:bookmarkStart w:id="758" w:name="_Toc295470731"/>
      <w:bookmarkStart w:id="759" w:name="_Toc295741849"/>
      <w:bookmarkStart w:id="760" w:name="_Toc295750538"/>
      <w:bookmarkStart w:id="761" w:name="_Toc295820012"/>
      <w:bookmarkStart w:id="762" w:name="_Toc295820047"/>
      <w:bookmarkStart w:id="763" w:name="_Toc295825889"/>
      <w:bookmarkStart w:id="764" w:name="_Toc295832331"/>
      <w:bookmarkStart w:id="765" w:name="_Toc295832373"/>
      <w:bookmarkStart w:id="766" w:name="_Toc295833049"/>
      <w:bookmarkStart w:id="767" w:name="_Toc295833813"/>
      <w:bookmarkStart w:id="768" w:name="_Toc295836563"/>
      <w:bookmarkStart w:id="769" w:name="_Toc295894111"/>
      <w:bookmarkStart w:id="770" w:name="_Toc295987271"/>
      <w:bookmarkStart w:id="771" w:name="_Toc296000201"/>
      <w:bookmarkStart w:id="772" w:name="_Toc296001295"/>
      <w:bookmarkStart w:id="773" w:name="_Toc296020326"/>
      <w:bookmarkStart w:id="774" w:name="_Toc296083560"/>
      <w:bookmarkStart w:id="775" w:name="_Toc296087031"/>
      <w:bookmarkStart w:id="776" w:name="_Toc296176541"/>
      <w:bookmarkStart w:id="777" w:name="_Toc296177316"/>
      <w:bookmarkStart w:id="778" w:name="_Toc296180923"/>
      <w:bookmarkStart w:id="779" w:name="_Toc296182000"/>
      <w:bookmarkStart w:id="780" w:name="_Toc296182774"/>
      <w:bookmarkStart w:id="781" w:name="_Toc296184013"/>
      <w:bookmarkStart w:id="782" w:name="_Toc296339843"/>
      <w:bookmarkStart w:id="783" w:name="_Toc296340623"/>
      <w:bookmarkStart w:id="784" w:name="_Toc296671337"/>
      <w:bookmarkStart w:id="785" w:name="_Toc296671816"/>
      <w:bookmarkStart w:id="786" w:name="_Toc296690636"/>
      <w:bookmarkStart w:id="787" w:name="_Toc296959245"/>
      <w:bookmarkStart w:id="788" w:name="_Toc297822517"/>
      <w:bookmarkStart w:id="789" w:name="_Toc306024369"/>
      <w:bookmarkStart w:id="790" w:name="_Toc306029264"/>
      <w:bookmarkStart w:id="791" w:name="_Toc306092021"/>
      <w:bookmarkStart w:id="792" w:name="_Toc306093358"/>
      <w:bookmarkStart w:id="793" w:name="_Toc306283325"/>
      <w:bookmarkStart w:id="794" w:name="_Toc306284130"/>
      <w:bookmarkStart w:id="795" w:name="_Toc306284935"/>
      <w:bookmarkStart w:id="796" w:name="_Toc325378203"/>
      <w:bookmarkStart w:id="797" w:name="_Toc327782393"/>
      <w:bookmarkStart w:id="798" w:name="_Toc329073612"/>
      <w:bookmarkStart w:id="799" w:name="_Toc329076554"/>
      <w:bookmarkStart w:id="800" w:name="_Toc335384394"/>
      <w:bookmarkStart w:id="801" w:name="_Toc335385207"/>
      <w:bookmarkStart w:id="802" w:name="_Toc335386020"/>
      <w:bookmarkStart w:id="803" w:name="_Toc335640798"/>
      <w:bookmarkStart w:id="804" w:name="_Toc336588058"/>
      <w:bookmarkStart w:id="805" w:name="_Toc336589627"/>
      <w:bookmarkStart w:id="806" w:name="_Toc336590497"/>
      <w:bookmarkStart w:id="807" w:name="_Toc336591233"/>
      <w:bookmarkStart w:id="808" w:name="_Toc336604850"/>
      <w:bookmarkStart w:id="809" w:name="_Toc336605830"/>
      <w:bookmarkStart w:id="810" w:name="_Toc337193647"/>
      <w:bookmarkStart w:id="811" w:name="_Toc337194454"/>
      <w:bookmarkStart w:id="812" w:name="_Toc337195530"/>
      <w:bookmarkStart w:id="813" w:name="_Toc337196290"/>
      <w:bookmarkStart w:id="814" w:name="_Toc337197050"/>
      <w:bookmarkStart w:id="815" w:name="_Toc337199440"/>
      <w:bookmarkStart w:id="816" w:name="_Toc337200238"/>
      <w:bookmarkStart w:id="817" w:name="_Toc337201154"/>
      <w:bookmarkStart w:id="818" w:name="_Toc337728681"/>
      <w:bookmarkStart w:id="819" w:name="_Toc337819154"/>
      <w:bookmarkStart w:id="820" w:name="_Toc338755978"/>
      <w:bookmarkStart w:id="821" w:name="_Toc339539491"/>
      <w:bookmarkStart w:id="822" w:name="_Toc340647703"/>
      <w:bookmarkStart w:id="823" w:name="_Toc340663623"/>
      <w:bookmarkStart w:id="824" w:name="_Toc341455513"/>
      <w:bookmarkStart w:id="825" w:name="_Toc341693751"/>
      <w:bookmarkStart w:id="826" w:name="_Toc341699485"/>
      <w:bookmarkStart w:id="827" w:name="_Toc341886309"/>
      <w:bookmarkStart w:id="828" w:name="_Toc341976106"/>
      <w:bookmarkStart w:id="829" w:name="_Toc342046076"/>
      <w:bookmarkStart w:id="830" w:name="_Toc343863861"/>
      <w:bookmarkStart w:id="831" w:name="_Toc348529211"/>
      <w:bookmarkStart w:id="832" w:name="_Toc348536285"/>
      <w:bookmarkStart w:id="833" w:name="_Toc348537229"/>
      <w:bookmarkStart w:id="834" w:name="_Toc348538174"/>
      <w:bookmarkStart w:id="835" w:name="_Toc348539119"/>
      <w:bookmarkStart w:id="836" w:name="_Toc348540064"/>
      <w:bookmarkStart w:id="837" w:name="_Toc348541009"/>
      <w:bookmarkStart w:id="838" w:name="_Toc348541954"/>
      <w:bookmarkStart w:id="839" w:name="_Toc348542899"/>
      <w:bookmarkStart w:id="840" w:name="_Toc348624824"/>
      <w:bookmarkStart w:id="841" w:name="_Toc348625769"/>
      <w:bookmarkStart w:id="842" w:name="_Toc354409690"/>
      <w:bookmarkStart w:id="843" w:name="_Toc354416005"/>
      <w:r w:rsidRPr="002F5F3A">
        <w:t>This chapter describes the VLAN</w:t>
      </w:r>
      <w:r w:rsidR="00B05336">
        <w:t>s</w:t>
      </w:r>
      <w:r w:rsidRPr="002F5F3A">
        <w:t xml:space="preserve"> of </w:t>
      </w:r>
      <w:r w:rsidR="00B05336">
        <w:t xml:space="preserve">the </w:t>
      </w:r>
      <w:r w:rsidRPr="002F5F3A">
        <w:t>system.</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p>
    <w:p w14:paraId="3ED159F7" w14:textId="77777777" w:rsidR="00530F66" w:rsidRDefault="00530F66" w:rsidP="0021019A">
      <w:pPr>
        <w:pStyle w:val="-1"/>
        <w:ind w:right="20"/>
      </w:pPr>
      <w:bookmarkStart w:id="844" w:name="_Toc391378346"/>
      <w:r w:rsidRPr="002F5F3A">
        <w:t>Virtual LAN (VLAN here</w:t>
      </w:r>
      <w:r w:rsidR="00700011">
        <w:t>-</w:t>
      </w:r>
      <w:r w:rsidRPr="002F5F3A">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4"/>
    </w:p>
    <w:p w14:paraId="00752250" w14:textId="77777777" w:rsidR="00530F66" w:rsidRPr="002F5F3A" w:rsidRDefault="00530F66" w:rsidP="0021019A">
      <w:pPr>
        <w:pStyle w:val="a3"/>
        <w:ind w:right="20"/>
      </w:pPr>
      <w:r w:rsidRPr="002F5F3A">
        <w:t>This chapter covers the following subjects:</w:t>
      </w:r>
    </w:p>
    <w:p w14:paraId="28B218C7" w14:textId="77777777" w:rsidR="00530F66" w:rsidRDefault="00530F66" w:rsidP="0021019A">
      <w:pPr>
        <w:pStyle w:val="Randomlist"/>
        <w:tabs>
          <w:tab w:val="clear" w:pos="3968"/>
          <w:tab w:val="num" w:pos="1980"/>
          <w:tab w:val="num" w:pos="3320"/>
        </w:tabs>
        <w:ind w:left="2104" w:right="20" w:hanging="403"/>
      </w:pPr>
      <w:r>
        <w:t xml:space="preserve">VLAN </w:t>
      </w:r>
      <w:r w:rsidRPr="002F5F3A">
        <w:t>overview</w:t>
      </w:r>
    </w:p>
    <w:p w14:paraId="536D493C" w14:textId="77777777" w:rsidR="00530F66" w:rsidRDefault="00530F66" w:rsidP="0021019A">
      <w:pPr>
        <w:pStyle w:val="Randomlist"/>
        <w:tabs>
          <w:tab w:val="clear" w:pos="3968"/>
          <w:tab w:val="num" w:pos="1980"/>
          <w:tab w:val="num" w:pos="3320"/>
        </w:tabs>
        <w:ind w:left="2104" w:right="20" w:hanging="403"/>
      </w:pPr>
      <w:r>
        <w:t>VLAN</w:t>
      </w:r>
      <w:r w:rsidRPr="002D32F6">
        <w:t xml:space="preserve"> </w:t>
      </w:r>
      <w:r w:rsidRPr="002F5F3A">
        <w:t>types</w:t>
      </w:r>
    </w:p>
    <w:p w14:paraId="229F57F4" w14:textId="77777777" w:rsidR="00530F66" w:rsidRDefault="00530F66" w:rsidP="0021019A">
      <w:pPr>
        <w:pStyle w:val="Randomlist"/>
        <w:tabs>
          <w:tab w:val="clear" w:pos="3968"/>
          <w:tab w:val="num" w:pos="1980"/>
          <w:tab w:val="num" w:pos="3320"/>
        </w:tabs>
        <w:ind w:left="2104" w:right="20" w:hanging="403"/>
      </w:pPr>
      <w:r>
        <w:t xml:space="preserve">VLAN </w:t>
      </w:r>
      <w:r w:rsidRPr="002F5F3A">
        <w:t>settings</w:t>
      </w:r>
    </w:p>
    <w:p w14:paraId="55FE0302" w14:textId="77777777" w:rsidR="00530F66" w:rsidRDefault="00530F66" w:rsidP="0021019A">
      <w:pPr>
        <w:pStyle w:val="Randomlist"/>
        <w:tabs>
          <w:tab w:val="clear" w:pos="3968"/>
          <w:tab w:val="num" w:pos="1980"/>
          <w:tab w:val="num" w:pos="3320"/>
        </w:tabs>
        <w:ind w:left="2104" w:right="20" w:hanging="403"/>
      </w:pPr>
      <w:r>
        <w:t>Displaying VLAN Settings</w:t>
      </w:r>
    </w:p>
    <w:p w14:paraId="0CC635A0" w14:textId="77777777" w:rsidR="00530F66" w:rsidRDefault="00530F66" w:rsidP="0021019A">
      <w:pPr>
        <w:ind w:right="20"/>
      </w:pPr>
    </w:p>
    <w:p w14:paraId="2B04030F" w14:textId="77777777" w:rsidR="00530F66" w:rsidRDefault="00530F66" w:rsidP="0021019A">
      <w:pPr>
        <w:ind w:right="20"/>
      </w:pPr>
      <w:r>
        <w:br w:type="page"/>
      </w:r>
    </w:p>
    <w:p w14:paraId="53F6184F" w14:textId="77777777" w:rsidR="00530F66" w:rsidRDefault="00530F66" w:rsidP="0021019A">
      <w:pPr>
        <w:pStyle w:val="2"/>
        <w:ind w:right="20"/>
      </w:pPr>
      <w:bookmarkStart w:id="845" w:name="_Toc198526898"/>
      <w:bookmarkStart w:id="846" w:name="_Toc363228334"/>
      <w:bookmarkStart w:id="847" w:name="_Toc444694966"/>
      <w:r>
        <w:lastRenderedPageBreak/>
        <w:t xml:space="preserve">VLAN </w:t>
      </w:r>
      <w:bookmarkEnd w:id="845"/>
      <w:bookmarkEnd w:id="846"/>
      <w:r>
        <w:rPr>
          <w:rFonts w:hint="eastAsia"/>
        </w:rPr>
        <w:t>o</w:t>
      </w:r>
      <w:r>
        <w:t>verview</w:t>
      </w:r>
      <w:bookmarkEnd w:id="847"/>
    </w:p>
    <w:p w14:paraId="230F81F1" w14:textId="77777777" w:rsidR="00530F66" w:rsidRDefault="00530F66" w:rsidP="0044772C">
      <w:pPr>
        <w:pStyle w:val="a3"/>
        <w:ind w:left="0" w:right="20"/>
      </w:pPr>
      <w:r w:rsidRPr="002F5F3A">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Default="00530F66" w:rsidP="0044772C">
      <w:pPr>
        <w:pStyle w:val="a3"/>
        <w:ind w:left="0" w:right="20"/>
      </w:pPr>
      <w:r w:rsidRPr="002F5F3A">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2F5F3A" w:rsidRDefault="00530F66" w:rsidP="0044772C">
      <w:pPr>
        <w:pStyle w:val="a3"/>
        <w:ind w:left="0" w:right="20"/>
      </w:pPr>
      <w:r w:rsidRPr="002F5F3A">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FD3D3F" w:rsidRDefault="00530F66" w:rsidP="0044772C">
      <w:pPr>
        <w:ind w:right="20"/>
      </w:pPr>
    </w:p>
    <w:p w14:paraId="00355F88" w14:textId="77777777" w:rsidR="00530F66" w:rsidRDefault="00530F66" w:rsidP="0021019A">
      <w:pPr>
        <w:pStyle w:val="2"/>
        <w:ind w:right="20"/>
      </w:pPr>
      <w:bookmarkStart w:id="848" w:name="_Toc444694967"/>
      <w:r>
        <w:rPr>
          <w:rFonts w:hint="eastAsia"/>
        </w:rPr>
        <w:lastRenderedPageBreak/>
        <w:t>Advantages of VLAN</w:t>
      </w:r>
      <w:bookmarkEnd w:id="848"/>
    </w:p>
    <w:p w14:paraId="1A9E8DEB" w14:textId="77777777" w:rsidR="00530F66" w:rsidRDefault="00530F66" w:rsidP="00F17B94">
      <w:pPr>
        <w:pStyle w:val="a3"/>
        <w:ind w:left="0" w:right="20"/>
      </w:pPr>
      <w:r w:rsidRPr="002F5F3A">
        <w:t>VLAN</w:t>
      </w:r>
      <w:r w:rsidR="00F00202">
        <w:t>s</w:t>
      </w:r>
      <w:r w:rsidRPr="002F5F3A">
        <w:t xml:space="preserve"> ha</w:t>
      </w:r>
      <w:r w:rsidR="00F00202">
        <w:t>ve the</w:t>
      </w:r>
      <w:r w:rsidRPr="002F5F3A">
        <w:t xml:space="preserve"> following advantages: </w:t>
      </w:r>
      <w:bookmarkStart w:id="849" w:name="_Toc337198374"/>
      <w:bookmarkStart w:id="850" w:name="_Toc354416136"/>
    </w:p>
    <w:p w14:paraId="4FB73BF9" w14:textId="77777777" w:rsidR="00530F66" w:rsidRPr="00D867F8" w:rsidRDefault="00530F66" w:rsidP="00F17B94">
      <w:pPr>
        <w:pStyle w:val="3"/>
        <w:ind w:left="0" w:right="20"/>
      </w:pPr>
      <w:bookmarkStart w:id="851" w:name="_Toc444694968"/>
      <w:r w:rsidRPr="00D867F8">
        <w:t>Efficient Traffic Control</w:t>
      </w:r>
      <w:bookmarkEnd w:id="849"/>
      <w:bookmarkEnd w:id="850"/>
      <w:bookmarkEnd w:id="851"/>
    </w:p>
    <w:p w14:paraId="4384B23B" w14:textId="77777777" w:rsidR="00530F66" w:rsidRDefault="00530F66" w:rsidP="00F17B94">
      <w:pPr>
        <w:pStyle w:val="a3"/>
        <w:ind w:left="0" w:right="20"/>
      </w:pPr>
      <w:r w:rsidRPr="002F5F3A">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2" w:name="_Toc337198375"/>
      <w:bookmarkStart w:id="853" w:name="_Toc354416137"/>
    </w:p>
    <w:p w14:paraId="54B64744" w14:textId="77777777" w:rsidR="00530F66" w:rsidRPr="00D867F8" w:rsidRDefault="00530F66" w:rsidP="00F17B94">
      <w:pPr>
        <w:pStyle w:val="3"/>
        <w:ind w:left="0" w:right="20"/>
      </w:pPr>
      <w:bookmarkStart w:id="854" w:name="_Toc444694969"/>
      <w:r w:rsidRPr="00D867F8">
        <w:t>Enhanced Network Security</w:t>
      </w:r>
      <w:bookmarkEnd w:id="852"/>
      <w:bookmarkEnd w:id="853"/>
      <w:bookmarkEnd w:id="854"/>
    </w:p>
    <w:p w14:paraId="6FD8E0A1" w14:textId="77777777" w:rsidR="00530F66" w:rsidRDefault="00530F66" w:rsidP="00F17B94">
      <w:pPr>
        <w:pStyle w:val="a3"/>
        <w:ind w:left="0" w:right="20"/>
      </w:pPr>
      <w:r w:rsidRPr="002F5F3A">
        <w:t xml:space="preserve">With traditional networks, anybody who accesses the network can access the network resources. That is, if a user accesses the network analyzer through a hub, he/she can see the network flow. In a VLAN, only the devices in the same VLAN can </w:t>
      </w:r>
      <w:r w:rsidR="000F609D">
        <w:t xml:space="preserve">be seen, </w:t>
      </w:r>
      <w:r w:rsidRPr="002F5F3A">
        <w:t xml:space="preserve">and the users can no longer access all the network resources just by connection a computer to the switch port. If a device in VLAN </w:t>
      </w:r>
      <w:r w:rsidR="000F609D">
        <w:rPr>
          <w:i/>
          <w:iCs/>
        </w:rPr>
        <w:t>A</w:t>
      </w:r>
      <w:r w:rsidRPr="002F5F3A">
        <w:rPr>
          <w:i/>
          <w:iCs/>
        </w:rPr>
        <w:t xml:space="preserve"> </w:t>
      </w:r>
      <w:r w:rsidRPr="002F5F3A">
        <w:t xml:space="preserve">wants to communicate with a device in VLAN </w:t>
      </w:r>
      <w:r w:rsidR="000F609D">
        <w:rPr>
          <w:i/>
          <w:iCs/>
        </w:rPr>
        <w:t>B</w:t>
      </w:r>
      <w:r w:rsidRPr="002F5F3A">
        <w:t>, the traffic must pass through a routing device.</w:t>
      </w:r>
      <w:bookmarkStart w:id="855" w:name="_Toc337198376"/>
      <w:bookmarkStart w:id="856" w:name="_Toc354416138"/>
    </w:p>
    <w:p w14:paraId="6E2E7406" w14:textId="77777777" w:rsidR="00530F66" w:rsidRPr="00D867F8" w:rsidRDefault="00530F66" w:rsidP="00F17B94">
      <w:pPr>
        <w:pStyle w:val="3"/>
        <w:ind w:left="0" w:right="20"/>
      </w:pPr>
      <w:bookmarkStart w:id="857" w:name="_Toc444694970"/>
      <w:r w:rsidRPr="00D867F8">
        <w:t>Flexible Network and Device management</w:t>
      </w:r>
      <w:bookmarkEnd w:id="855"/>
      <w:bookmarkEnd w:id="856"/>
      <w:bookmarkEnd w:id="857"/>
    </w:p>
    <w:p w14:paraId="07260DFB" w14:textId="77777777" w:rsidR="00530F66" w:rsidRPr="002F5F3A" w:rsidRDefault="00530F66" w:rsidP="00F17B94">
      <w:pPr>
        <w:pStyle w:val="a3"/>
        <w:ind w:left="0" w:right="20"/>
      </w:pPr>
      <w:r w:rsidRPr="002F5F3A">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FD3D3F" w:rsidRDefault="00530F66" w:rsidP="0021019A">
      <w:pPr>
        <w:ind w:right="20"/>
        <w:rPr>
          <w:rFonts w:cs="Times New Roman"/>
        </w:rPr>
      </w:pPr>
    </w:p>
    <w:p w14:paraId="5EB1C871" w14:textId="77777777" w:rsidR="00530F66" w:rsidRDefault="00530F66" w:rsidP="0021019A">
      <w:pPr>
        <w:spacing w:line="280" w:lineRule="exact"/>
        <w:ind w:right="20"/>
        <w:rPr>
          <w:rFonts w:ascii="굴림" w:eastAsia="굴림" w:hAnsi="굴림" w:cs="Times New Roman"/>
        </w:rPr>
      </w:pPr>
    </w:p>
    <w:p w14:paraId="65637323" w14:textId="77777777" w:rsidR="00530F66" w:rsidRDefault="00530F66" w:rsidP="0021019A">
      <w:pPr>
        <w:spacing w:line="280" w:lineRule="exact"/>
        <w:ind w:right="20"/>
        <w:rPr>
          <w:rFonts w:ascii="굴림" w:eastAsia="굴림" w:hAnsi="굴림" w:cs="Times New Roman"/>
        </w:rPr>
      </w:pPr>
    </w:p>
    <w:p w14:paraId="3344E89F" w14:textId="77777777" w:rsidR="00530F66" w:rsidRPr="002F5F3A" w:rsidRDefault="00530F66" w:rsidP="0021019A">
      <w:pPr>
        <w:pStyle w:val="2"/>
        <w:ind w:right="20"/>
      </w:pPr>
      <w:bookmarkStart w:id="858" w:name="_Toc281491044"/>
      <w:bookmarkStart w:id="859" w:name="_Toc337198377"/>
      <w:bookmarkStart w:id="860" w:name="_Toc363747475"/>
      <w:bookmarkStart w:id="861" w:name="_Toc444694971"/>
      <w:r w:rsidRPr="002F5F3A">
        <w:lastRenderedPageBreak/>
        <w:t>VLAN Types</w:t>
      </w:r>
      <w:bookmarkEnd w:id="858"/>
      <w:bookmarkEnd w:id="859"/>
      <w:bookmarkEnd w:id="860"/>
      <w:bookmarkEnd w:id="861"/>
    </w:p>
    <w:p w14:paraId="759CEC9B" w14:textId="77777777" w:rsidR="00530F66" w:rsidRPr="002F5F3A" w:rsidRDefault="00CF7AA2" w:rsidP="009F4105">
      <w:pPr>
        <w:pStyle w:val="a3"/>
        <w:ind w:left="0" w:right="20"/>
        <w:rPr>
          <w:rFonts w:cs="Arial"/>
        </w:rPr>
      </w:pPr>
      <w:r>
        <w:rPr>
          <w:rFonts w:cs="Arial"/>
        </w:rPr>
        <w:t xml:space="preserve">The </w:t>
      </w:r>
      <w:r w:rsidR="00094318">
        <w:rPr>
          <w:rFonts w:cs="Arial"/>
        </w:rPr>
        <w:t>C9500</w:t>
      </w:r>
      <w:r w:rsidR="00530F66" w:rsidRPr="002F5F3A">
        <w:rPr>
          <w:rFonts w:cs="Arial"/>
        </w:rPr>
        <w:t xml:space="preserve"> supports up to 4094 VLANs and creates VLANs according to the following criteria: </w:t>
      </w:r>
    </w:p>
    <w:p w14:paraId="202DF623" w14:textId="77777777" w:rsidR="00530F66" w:rsidRPr="002F5F3A" w:rsidRDefault="00530F66" w:rsidP="009F4105">
      <w:pPr>
        <w:pStyle w:val="Randomlist"/>
        <w:tabs>
          <w:tab w:val="clear" w:pos="3968"/>
          <w:tab w:val="num" w:pos="1980"/>
          <w:tab w:val="num" w:pos="3320"/>
        </w:tabs>
        <w:ind w:left="0" w:right="20" w:hanging="403"/>
      </w:pPr>
      <w:r w:rsidRPr="002F5F3A">
        <w:t>Physical port</w:t>
      </w:r>
    </w:p>
    <w:p w14:paraId="1E487210" w14:textId="77777777" w:rsidR="00530F66" w:rsidRPr="002F5F3A" w:rsidRDefault="00530F66" w:rsidP="009F4105">
      <w:pPr>
        <w:pStyle w:val="Randomlist"/>
        <w:tabs>
          <w:tab w:val="clear" w:pos="3968"/>
          <w:tab w:val="num" w:pos="1980"/>
          <w:tab w:val="num" w:pos="3320"/>
        </w:tabs>
        <w:ind w:left="0" w:right="20" w:hanging="403"/>
      </w:pPr>
      <w:r w:rsidRPr="002F5F3A">
        <w:t>802.1Q tag</w:t>
      </w:r>
    </w:p>
    <w:p w14:paraId="5C4C7F04" w14:textId="77777777" w:rsidR="00530F66" w:rsidRPr="002F5F3A" w:rsidRDefault="00530F66" w:rsidP="009F4105">
      <w:pPr>
        <w:pStyle w:val="Randomlist"/>
        <w:tabs>
          <w:tab w:val="clear" w:pos="3968"/>
          <w:tab w:val="num" w:pos="1980"/>
          <w:tab w:val="num" w:pos="3320"/>
        </w:tabs>
        <w:ind w:left="0" w:right="20" w:hanging="403"/>
      </w:pPr>
      <w:r w:rsidRPr="002F5F3A">
        <w:t>Hybrid type (Combination of the port-based VLAN and Tag-based VLAN)</w:t>
      </w:r>
    </w:p>
    <w:p w14:paraId="7DB1A6EC" w14:textId="77777777" w:rsidR="00530F66" w:rsidRPr="002F5F3A" w:rsidRDefault="00530F66" w:rsidP="009F4105">
      <w:pPr>
        <w:pStyle w:val="3"/>
        <w:ind w:left="0" w:right="20"/>
      </w:pPr>
      <w:bookmarkStart w:id="862" w:name="_Toc281491045"/>
      <w:bookmarkStart w:id="863" w:name="_Toc337198378"/>
      <w:bookmarkStart w:id="864" w:name="_Toc363747476"/>
      <w:bookmarkStart w:id="865" w:name="_Toc444694972"/>
      <w:r w:rsidRPr="002F5F3A">
        <w:t>Port-based VLANs</w:t>
      </w:r>
      <w:bookmarkEnd w:id="862"/>
      <w:bookmarkEnd w:id="863"/>
      <w:bookmarkEnd w:id="864"/>
      <w:bookmarkEnd w:id="865"/>
    </w:p>
    <w:p w14:paraId="235DB036" w14:textId="77777777" w:rsidR="00530F66" w:rsidRPr="002F5F3A" w:rsidRDefault="00530F66" w:rsidP="009F4105">
      <w:pPr>
        <w:pStyle w:val="a3"/>
        <w:ind w:left="0" w:right="20"/>
        <w:rPr>
          <w:rFonts w:cs="Arial"/>
        </w:rPr>
      </w:pPr>
      <w:r w:rsidRPr="002F5F3A">
        <w:rPr>
          <w:rFonts w:cs="Arial"/>
        </w:rPr>
        <w:t xml:space="preserve">In a port-based VLAN, a VLAN name is given to a group of one or more ports on the switch. A switch port can be a member of only one port-based VLAN. The switch port assigned to a port-based VLAN is called the </w:t>
      </w:r>
      <w:r w:rsidRPr="002F5F3A">
        <w:rPr>
          <w:rFonts w:cs="Arial"/>
          <w:i/>
          <w:iCs/>
        </w:rPr>
        <w:t>access port</w:t>
      </w:r>
      <w:r w:rsidRPr="002F5F3A">
        <w:rPr>
          <w:rFonts w:cs="Arial"/>
        </w:rPr>
        <w:t xml:space="preserve">. One access port belongs to only one port-based VLAN. In other words, all ports are assigned as the access ports of VLAN 1 (default VLAN). </w:t>
      </w:r>
    </w:p>
    <w:p w14:paraId="5C3DC07D" w14:textId="77777777" w:rsidR="00530F66" w:rsidRPr="002F5F3A" w:rsidRDefault="00530F66" w:rsidP="009F4105">
      <w:pPr>
        <w:pStyle w:val="a3"/>
        <w:ind w:left="0" w:right="20"/>
        <w:rPr>
          <w:rFonts w:cs="Arial"/>
        </w:rPr>
      </w:pPr>
      <w:r w:rsidRPr="002F5F3A">
        <w:rPr>
          <w:rFonts w:cs="Arial"/>
        </w:rPr>
        <w:t xml:space="preserve">For example, </w:t>
      </w:r>
      <w:r w:rsidR="002C3330">
        <w:rPr>
          <w:rFonts w:cs="Arial"/>
        </w:rPr>
        <w:t xml:space="preserve">the </w:t>
      </w:r>
      <w:r w:rsidR="00094318">
        <w:rPr>
          <w:rFonts w:cs="Arial"/>
        </w:rPr>
        <w:t>C9500</w:t>
      </w:r>
      <w:r w:rsidRPr="002F5F3A">
        <w:rPr>
          <w:rFonts w:cs="Arial"/>
        </w:rPr>
        <w:t xml:space="preserve"> assigns 2 ports to each VLAN A and VLAN B, and 2 ports to VLAN C. </w:t>
      </w:r>
    </w:p>
    <w:p w14:paraId="480E5014" w14:textId="77777777" w:rsidR="00530F66" w:rsidRPr="002F5F3A" w:rsidRDefault="004F5D20" w:rsidP="009F4105">
      <w:pPr>
        <w:wordWrap/>
        <w:ind w:leftChars="866" w:left="1559" w:right="20"/>
      </w:pPr>
      <w:r>
        <w:rPr>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D52C4A" w:rsidRPr="007D1592" w:rsidRDefault="00D52C4A"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D52C4A" w:rsidRPr="00B1132A" w:rsidRDefault="00D52C4A"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xmlns:w15="http://schemas.microsoft.com/office/word/2012/wordml">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4"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D52C4A" w:rsidRPr="007D1592" w:rsidRDefault="00D52C4A"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D52C4A" w:rsidRPr="00B1132A" w:rsidRDefault="00D52C4A" w:rsidP="00530F66">
                        <w:pPr>
                          <w:jc w:val="center"/>
                          <w:rPr>
                            <w:b/>
                            <w:color w:val="993300"/>
                          </w:rPr>
                        </w:pPr>
                        <w:r>
                          <w:rPr>
                            <w:rFonts w:hint="eastAsia"/>
                            <w:b/>
                            <w:color w:val="993300"/>
                          </w:rPr>
                          <w:t>VLAN C</w:t>
                        </w:r>
                      </w:p>
                    </w:txbxContent>
                  </v:textbox>
                </v:rect>
                <w10:anchorlock/>
              </v:group>
            </w:pict>
          </mc:Fallback>
        </mc:AlternateContent>
      </w:r>
    </w:p>
    <w:p w14:paraId="6822F2D8" w14:textId="77777777" w:rsidR="00530F66" w:rsidRPr="002F5F3A" w:rsidRDefault="005C1BF9" w:rsidP="009F4105">
      <w:pPr>
        <w:pStyle w:val="afffff3"/>
        <w:ind w:left="0" w:right="20"/>
      </w:pPr>
      <w:bookmarkStart w:id="866" w:name="_Toc281490930"/>
      <w:bookmarkStart w:id="867" w:name="_Toc337198125"/>
      <w:bookmarkStart w:id="868" w:name="_Toc363748223"/>
      <w:bookmarkStart w:id="869" w:name="_Toc391575458"/>
      <w:r>
        <w:t xml:space="preserve">Figure </w:t>
      </w:r>
      <w:r w:rsidR="005832B8">
        <w:fldChar w:fldCharType="begin"/>
      </w:r>
      <w:r w:rsidR="00092D8C">
        <w:instrText xml:space="preserve"> SEQ Figure \* ARABIC </w:instrText>
      </w:r>
      <w:r w:rsidR="005832B8">
        <w:fldChar w:fldCharType="separate"/>
      </w:r>
      <w:r w:rsidR="006C3661">
        <w:rPr>
          <w:noProof/>
        </w:rPr>
        <w:t>2</w:t>
      </w:r>
      <w:r w:rsidR="005832B8">
        <w:rPr>
          <w:noProof/>
        </w:rPr>
        <w:fldChar w:fldCharType="end"/>
      </w:r>
      <w:r>
        <w:rPr>
          <w:rFonts w:hint="eastAsia"/>
        </w:rPr>
        <w:t xml:space="preserve"> </w:t>
      </w:r>
      <w:r w:rsidR="00530F66" w:rsidRPr="00530F66">
        <w:t>Example</w:t>
      </w:r>
      <w:r w:rsidR="00530F66" w:rsidRPr="002F5F3A">
        <w:t xml:space="preserve"> of a Port-based VLAN Configuration (</w:t>
      </w:r>
      <w:r w:rsidR="00094318">
        <w:t>C9500</w:t>
      </w:r>
      <w:r w:rsidR="00530F66" w:rsidRPr="002F5F3A">
        <w:t>)</w:t>
      </w:r>
      <w:bookmarkEnd w:id="866"/>
      <w:bookmarkEnd w:id="867"/>
      <w:bookmarkEnd w:id="868"/>
      <w:bookmarkEnd w:id="869"/>
    </w:p>
    <w:p w14:paraId="1FCB31AC" w14:textId="77777777" w:rsidR="00530F66" w:rsidRPr="002F5F3A" w:rsidRDefault="00530F66" w:rsidP="009F4105">
      <w:pPr>
        <w:pStyle w:val="a3"/>
        <w:ind w:left="0" w:right="20"/>
        <w:rPr>
          <w:rFonts w:cs="Arial"/>
        </w:rPr>
      </w:pPr>
      <w:r w:rsidRPr="002F5F3A">
        <w:rPr>
          <w:rFonts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2F5F3A" w:rsidRDefault="00530F66" w:rsidP="009F4105">
      <w:pPr>
        <w:pStyle w:val="4"/>
        <w:ind w:left="0" w:right="20"/>
        <w:rPr>
          <w:szCs w:val="18"/>
        </w:rPr>
      </w:pPr>
      <w:bookmarkStart w:id="870" w:name="_Toc337198379"/>
      <w:r w:rsidRPr="002F5F3A">
        <w:rPr>
          <w:szCs w:val="18"/>
        </w:rPr>
        <w:t>Connecting Switches with a Port-Based VLAN</w:t>
      </w:r>
      <w:bookmarkEnd w:id="870"/>
      <w:r w:rsidRPr="002F5F3A">
        <w:rPr>
          <w:szCs w:val="18"/>
        </w:rPr>
        <w:t xml:space="preserve"> </w:t>
      </w:r>
    </w:p>
    <w:p w14:paraId="36FA9B7D" w14:textId="77777777" w:rsidR="00530F66" w:rsidRPr="002F5F3A" w:rsidRDefault="00530F66" w:rsidP="009F4105">
      <w:pPr>
        <w:pStyle w:val="a3"/>
        <w:ind w:left="0" w:right="20"/>
        <w:rPr>
          <w:rFonts w:cs="Arial"/>
        </w:rPr>
      </w:pPr>
      <w:r w:rsidRPr="002F5F3A">
        <w:rPr>
          <w:rFonts w:cs="Arial"/>
        </w:rPr>
        <w:t>To connect two switches with a port-based VLAN, do the following tasks:</w:t>
      </w:r>
    </w:p>
    <w:p w14:paraId="472BD8B6" w14:textId="77777777" w:rsidR="00530F66" w:rsidRPr="002F5F3A" w:rsidRDefault="00530F66" w:rsidP="009F4105">
      <w:pPr>
        <w:pStyle w:val="Orderlist"/>
        <w:numPr>
          <w:ilvl w:val="0"/>
          <w:numId w:val="4"/>
        </w:numPr>
        <w:tabs>
          <w:tab w:val="num" w:pos="1620"/>
        </w:tabs>
        <w:ind w:left="0" w:right="20" w:hanging="357"/>
      </w:pPr>
      <w:r w:rsidRPr="002F5F3A">
        <w:t>Assign the access ports of each switch to the VLAN.</w:t>
      </w:r>
    </w:p>
    <w:p w14:paraId="782590D6" w14:textId="77777777" w:rsidR="00530F66" w:rsidRPr="002F5F3A" w:rsidRDefault="00530F66" w:rsidP="009F4105">
      <w:pPr>
        <w:pStyle w:val="Orderlist"/>
        <w:numPr>
          <w:ilvl w:val="0"/>
          <w:numId w:val="4"/>
        </w:numPr>
        <w:tabs>
          <w:tab w:val="num" w:pos="1620"/>
        </w:tabs>
        <w:ind w:left="0" w:right="20" w:hanging="357"/>
      </w:pPr>
      <w:r w:rsidRPr="002F5F3A">
        <w:t>Use one of the access port assigned from each switch to the VLAN to connect the two switches with cable. To connect several VLANs, you have to connect the switches for each VLAN with cable.</w:t>
      </w:r>
    </w:p>
    <w:p w14:paraId="54324FF6" w14:textId="77777777" w:rsidR="00530F66" w:rsidRPr="002F5F3A" w:rsidRDefault="00530F66" w:rsidP="009F4105">
      <w:pPr>
        <w:pStyle w:val="a3"/>
        <w:ind w:left="0" w:right="20"/>
        <w:rPr>
          <w:rFonts w:cs="Arial"/>
        </w:rPr>
      </w:pPr>
      <w:r w:rsidRPr="002F5F3A">
        <w:rPr>
          <w:rFonts w:cs="Arial"/>
        </w:rPr>
        <w:br w:type="page"/>
      </w:r>
      <w:r w:rsidRPr="002F5F3A">
        <w:rPr>
          <w:rFonts w:cs="Arial"/>
        </w:rPr>
        <w:lastRenderedPageBreak/>
        <w:t>The figure below illustrates how to bind two systems into one VLAN. First, two ports of  switch 1 are assigned to VLAN A, and two ports of switch 2 are assigned to an access port of VLAN A. Two switches are connected</w:t>
      </w:r>
      <w:r w:rsidR="00786457">
        <w:rPr>
          <w:rFonts w:cs="Arial"/>
        </w:rPr>
        <w:t xml:space="preserve"> to</w:t>
      </w:r>
      <w:r w:rsidRPr="002F5F3A">
        <w:rPr>
          <w:rFonts w:cs="Arial"/>
        </w:rPr>
        <w:t xml:space="preserve"> each other and form </w:t>
      </w:r>
      <w:r w:rsidR="00786457">
        <w:rPr>
          <w:rFonts w:cs="Arial"/>
        </w:rPr>
        <w:t xml:space="preserve">a </w:t>
      </w:r>
      <w:r w:rsidRPr="002F5F3A">
        <w:rPr>
          <w:rFonts w:cs="Arial"/>
        </w:rPr>
        <w:t>single broadcast domain like the following figure.</w:t>
      </w:r>
    </w:p>
    <w:p w14:paraId="293271B3" w14:textId="77777777" w:rsidR="00530F66" w:rsidRPr="002F5F3A" w:rsidRDefault="004F5D20" w:rsidP="002D72FB">
      <w:pPr>
        <w:wordWrap/>
        <w:ind w:right="20"/>
      </w:pPr>
      <w:r>
        <w:rPr>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D52C4A" w:rsidRPr="00521AEE" w:rsidRDefault="00D52C4A"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D52C4A" w:rsidRPr="00521AEE" w:rsidRDefault="00D52C4A"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xmlns:w15="http://schemas.microsoft.com/office/word/2012/wordml">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4"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4"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D52C4A" w:rsidRPr="008C494A" w:rsidRDefault="00D52C4A"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D52C4A" w:rsidRPr="00521AEE" w:rsidRDefault="00D52C4A"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D52C4A" w:rsidRPr="00521AEE" w:rsidRDefault="00D52C4A"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2F5F3A" w:rsidRDefault="005C1BF9" w:rsidP="009F4105">
      <w:pPr>
        <w:pStyle w:val="afffff3"/>
        <w:ind w:left="0" w:right="20"/>
      </w:pPr>
      <w:bookmarkStart w:id="871" w:name="_Toc281490931"/>
      <w:bookmarkStart w:id="872" w:name="_Toc337198126"/>
      <w:bookmarkStart w:id="873" w:name="_Toc363748224"/>
      <w:bookmarkStart w:id="874" w:name="_Toc391575459"/>
      <w:r>
        <w:t xml:space="preserve">Figure </w:t>
      </w:r>
      <w:r w:rsidR="005832B8">
        <w:fldChar w:fldCharType="begin"/>
      </w:r>
      <w:r w:rsidR="00092D8C">
        <w:instrText xml:space="preserve"> SEQ Figure \* ARABIC </w:instrText>
      </w:r>
      <w:r w:rsidR="005832B8">
        <w:fldChar w:fldCharType="separate"/>
      </w:r>
      <w:r w:rsidR="006C3661">
        <w:rPr>
          <w:noProof/>
        </w:rPr>
        <w:t>3</w:t>
      </w:r>
      <w:r w:rsidR="005832B8">
        <w:rPr>
          <w:noProof/>
        </w:rPr>
        <w:fldChar w:fldCharType="end"/>
      </w:r>
      <w:r>
        <w:rPr>
          <w:rFonts w:hint="eastAsia"/>
        </w:rPr>
        <w:t xml:space="preserve"> </w:t>
      </w:r>
      <w:r w:rsidR="00530F66" w:rsidRPr="002F5F3A">
        <w:t>Single Port-</w:t>
      </w:r>
      <w:r w:rsidR="00530F66" w:rsidRPr="00530F66">
        <w:t>based</w:t>
      </w:r>
      <w:r w:rsidR="00530F66" w:rsidRPr="002F5F3A">
        <w:t xml:space="preserve"> VLANs Connecting 2 Switches</w:t>
      </w:r>
      <w:bookmarkEnd w:id="871"/>
      <w:bookmarkEnd w:id="872"/>
      <w:bookmarkEnd w:id="873"/>
      <w:bookmarkEnd w:id="874"/>
    </w:p>
    <w:p w14:paraId="40DF6E8E" w14:textId="77777777" w:rsidR="00530F66" w:rsidRPr="002F5F3A" w:rsidRDefault="00530F66" w:rsidP="009F4105">
      <w:pPr>
        <w:pStyle w:val="a3"/>
        <w:ind w:left="0" w:right="20"/>
        <w:rPr>
          <w:rFonts w:cs="Arial"/>
        </w:rPr>
      </w:pPr>
      <w:r w:rsidRPr="002F5F3A">
        <w:rPr>
          <w:rFonts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w:t>
      </w:r>
      <w:r w:rsidRPr="002F5F3A">
        <w:rPr>
          <w:rFonts w:cs="Arial" w:hint="eastAsia"/>
        </w:rPr>
        <w:t>~4</w:t>
      </w:r>
      <w:r w:rsidRPr="002F5F3A">
        <w:rPr>
          <w:rFonts w:cs="Arial"/>
        </w:rPr>
        <w:t xml:space="preserve"> in switch 1 is an access port of VLAN A, and Port </w:t>
      </w:r>
      <w:r w:rsidRPr="002F5F3A">
        <w:rPr>
          <w:rFonts w:cs="Arial" w:hint="eastAsia"/>
        </w:rPr>
        <w:t>9~14</w:t>
      </w:r>
      <w:r w:rsidRPr="002F5F3A">
        <w:rPr>
          <w:rFonts w:cs="Arial"/>
        </w:rPr>
        <w:t xml:space="preserve"> are assigned as an access port of VLAN B. Port 1</w:t>
      </w:r>
      <w:r w:rsidRPr="002F5F3A">
        <w:rPr>
          <w:rFonts w:cs="Arial" w:hint="eastAsia"/>
        </w:rPr>
        <w:t>~4</w:t>
      </w:r>
      <w:r w:rsidRPr="002F5F3A">
        <w:rPr>
          <w:rFonts w:cs="Arial"/>
        </w:rPr>
        <w:t xml:space="preserve"> in switch 2 are an access port of VLAN A, and Port </w:t>
      </w:r>
      <w:r w:rsidRPr="002F5F3A">
        <w:rPr>
          <w:rFonts w:cs="Arial" w:hint="eastAsia"/>
        </w:rPr>
        <w:t>9~14</w:t>
      </w:r>
      <w:r w:rsidRPr="002F5F3A">
        <w:rPr>
          <w:rFonts w:cs="Arial"/>
        </w:rPr>
        <w:t xml:space="preserve"> are assigned as an access port of VLAN B.</w:t>
      </w:r>
    </w:p>
    <w:p w14:paraId="56A10AE9" w14:textId="77777777" w:rsidR="00530F66" w:rsidRPr="002F5F3A" w:rsidRDefault="004F5D20" w:rsidP="009F4105">
      <w:pPr>
        <w:pStyle w:val="afff"/>
        <w:ind w:left="0" w:right="20"/>
      </w:pPr>
      <w:r>
        <w:rPr>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D52C4A" w:rsidRPr="00797216" w:rsidRDefault="00D52C4A"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D52C4A" w:rsidRPr="00797216" w:rsidRDefault="00D52C4A"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D52C4A" w:rsidRPr="00797216" w:rsidRDefault="00D52C4A"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D52C4A" w:rsidRPr="00797216" w:rsidRDefault="00D52C4A"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xmlns:w15="http://schemas.microsoft.com/office/word/2012/wordml">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4"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4"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D52C4A" w:rsidRPr="00797216" w:rsidRDefault="00D52C4A"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D52C4A" w:rsidRPr="00797216" w:rsidRDefault="00D52C4A"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D52C4A" w:rsidRPr="00797216" w:rsidRDefault="00D52C4A"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D52C4A" w:rsidRPr="00797216" w:rsidRDefault="00D52C4A"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2F5F3A" w:rsidRDefault="005C1BF9" w:rsidP="009F4105">
      <w:pPr>
        <w:pStyle w:val="afffff3"/>
        <w:ind w:left="0" w:right="20"/>
      </w:pPr>
      <w:bookmarkStart w:id="875" w:name="_Toc281490932"/>
      <w:bookmarkStart w:id="876" w:name="_Toc337198127"/>
      <w:bookmarkStart w:id="877" w:name="_Toc363748225"/>
      <w:bookmarkStart w:id="878" w:name="_Toc391575460"/>
      <w:r>
        <w:t xml:space="preserve">Figure </w:t>
      </w:r>
      <w:r w:rsidR="005832B8">
        <w:fldChar w:fldCharType="begin"/>
      </w:r>
      <w:r w:rsidR="00092D8C">
        <w:instrText xml:space="preserve"> SEQ Figure \* ARABIC </w:instrText>
      </w:r>
      <w:r w:rsidR="005832B8">
        <w:fldChar w:fldCharType="separate"/>
      </w:r>
      <w:r w:rsidR="006C3661">
        <w:rPr>
          <w:noProof/>
        </w:rPr>
        <w:t>4</w:t>
      </w:r>
      <w:r w:rsidR="005832B8">
        <w:rPr>
          <w:noProof/>
        </w:rPr>
        <w:fldChar w:fldCharType="end"/>
      </w:r>
      <w:r w:rsidR="00713FB7">
        <w:rPr>
          <w:rFonts w:hint="eastAsia"/>
          <w:noProof/>
        </w:rPr>
        <w:t xml:space="preserve"> </w:t>
      </w:r>
      <w:r w:rsidR="00530F66" w:rsidRPr="002F5F3A">
        <w:t>Two Port-based VLANs Connecting 2 Switches</w:t>
      </w:r>
      <w:bookmarkEnd w:id="875"/>
      <w:bookmarkEnd w:id="876"/>
      <w:bookmarkEnd w:id="877"/>
      <w:bookmarkEnd w:id="878"/>
    </w:p>
    <w:p w14:paraId="73FF56B6" w14:textId="77777777" w:rsidR="00530F66" w:rsidRPr="002F5F3A" w:rsidRDefault="00530F66" w:rsidP="009F4105">
      <w:pPr>
        <w:pStyle w:val="a3"/>
        <w:ind w:left="0" w:right="20"/>
        <w:rPr>
          <w:rFonts w:cs="Arial"/>
        </w:rPr>
      </w:pPr>
      <w:bookmarkStart w:id="879" w:name="_Toc281491046"/>
      <w:bookmarkStart w:id="880" w:name="_Toc337198380"/>
      <w:r w:rsidRPr="002F5F3A">
        <w:rPr>
          <w:rFonts w:cs="Arial"/>
        </w:rPr>
        <w:t xml:space="preserve">VLAN A binds switch 1 and switch 2 as a connection between port 2 of switch 1 and port 1 of switch 2. VLAN B binds switch 1 and switch 2 as connecting port </w:t>
      </w:r>
      <w:r w:rsidR="00786457">
        <w:rPr>
          <w:rFonts w:cs="Arial"/>
        </w:rPr>
        <w:t>11</w:t>
      </w:r>
      <w:r w:rsidRPr="002F5F3A">
        <w:rPr>
          <w:rFonts w:cs="Arial"/>
        </w:rPr>
        <w:t xml:space="preserve"> of switch 1 and port </w:t>
      </w:r>
      <w:r w:rsidR="00786457">
        <w:rPr>
          <w:rFonts w:cs="Arial"/>
        </w:rPr>
        <w:t>12</w:t>
      </w:r>
      <w:r w:rsidRPr="002F5F3A">
        <w:rPr>
          <w:rFonts w:cs="Arial"/>
        </w:rPr>
        <w:t xml:space="preserve"> of switch 2. </w:t>
      </w:r>
    </w:p>
    <w:p w14:paraId="25AE8705" w14:textId="77777777" w:rsidR="00530F66" w:rsidRPr="002F5F3A" w:rsidRDefault="00530F66" w:rsidP="009F4105">
      <w:pPr>
        <w:pStyle w:val="a3"/>
        <w:ind w:left="0" w:right="20"/>
        <w:rPr>
          <w:rFonts w:cs="Arial"/>
        </w:rPr>
      </w:pPr>
      <w:r w:rsidRPr="002F5F3A">
        <w:rPr>
          <w:rFonts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2F5F3A" w:rsidRDefault="00530F66" w:rsidP="009F4105">
      <w:pPr>
        <w:pStyle w:val="3"/>
        <w:ind w:left="0" w:right="20"/>
      </w:pPr>
      <w:bookmarkStart w:id="881" w:name="_Toc363747477"/>
      <w:bookmarkStart w:id="882" w:name="_Toc444694973"/>
      <w:r w:rsidRPr="002F5F3A">
        <w:lastRenderedPageBreak/>
        <w:t>Tagged VLANs</w:t>
      </w:r>
      <w:bookmarkEnd w:id="879"/>
      <w:bookmarkEnd w:id="880"/>
      <w:bookmarkEnd w:id="881"/>
      <w:bookmarkEnd w:id="882"/>
    </w:p>
    <w:p w14:paraId="18A2BF32" w14:textId="77777777" w:rsidR="00530F66" w:rsidRPr="002F5F3A" w:rsidRDefault="00530F66" w:rsidP="009F4105">
      <w:pPr>
        <w:pStyle w:val="a3"/>
        <w:ind w:left="0" w:right="20"/>
        <w:rPr>
          <w:rFonts w:cs="Arial"/>
          <w:i/>
          <w:iCs/>
        </w:rPr>
      </w:pPr>
      <w:r w:rsidRPr="002F5F3A">
        <w:rPr>
          <w:rFonts w:cs="Arial"/>
          <w:iCs/>
        </w:rPr>
        <w:t>Tagging</w:t>
      </w:r>
      <w:r w:rsidRPr="002F5F3A">
        <w:rPr>
          <w:rFonts w:cs="Arial"/>
        </w:rPr>
        <w:t xml:space="preserve"> is the process of inserting markers (called a </w:t>
      </w:r>
      <w:r w:rsidRPr="002F5F3A">
        <w:rPr>
          <w:rFonts w:cs="Arial"/>
          <w:i/>
          <w:iCs/>
        </w:rPr>
        <w:t>tag</w:t>
      </w:r>
      <w:r w:rsidRPr="002F5F3A">
        <w:rPr>
          <w:rFonts w:cs="Arial"/>
        </w:rPr>
        <w:t xml:space="preserve">) into the Ethernet frame. The tag contains the identification number of a specific VLAN, called the </w:t>
      </w:r>
      <w:r w:rsidRPr="002F5F3A">
        <w:rPr>
          <w:rFonts w:cs="Arial"/>
          <w:i/>
          <w:iCs/>
        </w:rPr>
        <w:t>VLANid</w:t>
      </w:r>
      <w:r w:rsidRPr="002F5F3A">
        <w:rPr>
          <w:rFonts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7"/>
        <w:gridCol w:w="1063"/>
        <w:gridCol w:w="6158"/>
      </w:tblGrid>
      <w:tr w:rsidR="00530F66" w:rsidRPr="002F5F3A" w14:paraId="534BDCCB" w14:textId="77777777" w:rsidTr="00530F66">
        <w:tc>
          <w:tcPr>
            <w:tcW w:w="960" w:type="dxa"/>
            <w:vAlign w:val="center"/>
          </w:tcPr>
          <w:p w14:paraId="368D9265" w14:textId="77777777" w:rsidR="00530F66" w:rsidRPr="002F5F3A" w:rsidRDefault="00530F66" w:rsidP="009F4105">
            <w:pPr>
              <w:pStyle w:val="aa"/>
              <w:spacing w:after="120"/>
              <w:ind w:right="20"/>
              <w:jc w:val="both"/>
              <w:rPr>
                <w:i/>
                <w:iCs/>
              </w:rPr>
            </w:pPr>
            <w:r>
              <w:rPr>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2F5F3A" w:rsidRDefault="00530F66" w:rsidP="009F4105">
            <w:pPr>
              <w:pStyle w:val="aa"/>
              <w:ind w:right="20"/>
              <w:jc w:val="both"/>
              <w:rPr>
                <w:b/>
                <w:bCs/>
              </w:rPr>
            </w:pPr>
            <w:r w:rsidRPr="002F5F3A">
              <w:rPr>
                <w:b/>
                <w:bCs/>
              </w:rPr>
              <w:t>Notice</w:t>
            </w:r>
          </w:p>
        </w:tc>
        <w:tc>
          <w:tcPr>
            <w:tcW w:w="6800" w:type="dxa"/>
            <w:vAlign w:val="center"/>
          </w:tcPr>
          <w:p w14:paraId="5FD6ECEB" w14:textId="77777777" w:rsidR="00530F66" w:rsidRPr="002F5F3A" w:rsidRDefault="00530F66" w:rsidP="0004769B">
            <w:pPr>
              <w:wordWrap/>
              <w:spacing w:line="240" w:lineRule="auto"/>
              <w:ind w:right="20"/>
            </w:pPr>
            <w:r w:rsidRPr="002F5F3A">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2F5F3A" w:rsidRDefault="00530F66" w:rsidP="009F4105">
      <w:pPr>
        <w:pStyle w:val="3"/>
        <w:ind w:left="0" w:right="20"/>
      </w:pPr>
      <w:bookmarkStart w:id="883" w:name="_Toc337198381"/>
      <w:bookmarkStart w:id="884" w:name="_Toc363747478"/>
      <w:bookmarkStart w:id="885" w:name="_Toc444694974"/>
      <w:r w:rsidRPr="002F5F3A">
        <w:t>Uses of Tagged VLANs</w:t>
      </w:r>
      <w:bookmarkEnd w:id="883"/>
      <w:bookmarkEnd w:id="884"/>
      <w:bookmarkEnd w:id="885"/>
    </w:p>
    <w:p w14:paraId="75599387" w14:textId="77777777" w:rsidR="00530F66" w:rsidRPr="002F5F3A" w:rsidRDefault="00530F66" w:rsidP="009F4105">
      <w:pPr>
        <w:pStyle w:val="a3"/>
        <w:ind w:left="0" w:right="20"/>
        <w:rPr>
          <w:rFonts w:cs="Arial"/>
        </w:rPr>
      </w:pPr>
      <w:r w:rsidRPr="002F5F3A">
        <w:rPr>
          <w:rFonts w:cs="Arial"/>
        </w:rPr>
        <w:t>Tag</w:t>
      </w:r>
      <w:r w:rsidR="0004769B">
        <w:rPr>
          <w:rFonts w:cs="Arial"/>
        </w:rPr>
        <w:t>ging a VLAN</w:t>
      </w:r>
      <w:r w:rsidRPr="002F5F3A">
        <w:rPr>
          <w:rFonts w:cs="Arial"/>
        </w:rPr>
        <w:t xml:space="preserve"> is the most common way to generate a VLAN binding many switches. A point-to-point link connecting two switches or a switch and a router is called a </w:t>
      </w:r>
      <w:r w:rsidRPr="002F5F3A">
        <w:rPr>
          <w:rFonts w:cs="Arial"/>
          <w:i/>
          <w:iCs/>
        </w:rPr>
        <w:t>trunk</w:t>
      </w:r>
      <w:r w:rsidRPr="002F5F3A">
        <w:rPr>
          <w:rFonts w:cs="Arial"/>
        </w:rPr>
        <w:t xml:space="preserve">. A trunk can transmit many VLANs traffic and extends VLANs from one switch to another switch. A port that is a member of a tagged VLAN and that sends and receives tagged frames is called the </w:t>
      </w:r>
      <w:r w:rsidRPr="002F5F3A">
        <w:rPr>
          <w:rFonts w:cs="Arial"/>
          <w:i/>
          <w:iCs/>
        </w:rPr>
        <w:t>trunk port</w:t>
      </w:r>
      <w:r w:rsidRPr="002F5F3A">
        <w:rPr>
          <w:rFonts w:cs="Arial"/>
        </w:rPr>
        <w:t xml:space="preserve">. Using tags, several VLANs can send and receive frames by using one or more trunks. </w:t>
      </w:r>
    </w:p>
    <w:p w14:paraId="087D97D5" w14:textId="77777777" w:rsidR="00530F66" w:rsidRPr="002F5F3A" w:rsidRDefault="00530F66" w:rsidP="009F4105">
      <w:pPr>
        <w:pStyle w:val="a3"/>
        <w:ind w:left="0" w:right="20"/>
        <w:rPr>
          <w:rFonts w:cs="Arial"/>
        </w:rPr>
      </w:pPr>
      <w:r w:rsidRPr="002F5F3A">
        <w:rPr>
          <w:rFonts w:cs="Arial"/>
        </w:rPr>
        <w:t xml:space="preserve">As </w:t>
      </w:r>
      <w:r w:rsidR="002D48D5">
        <w:rPr>
          <w:rFonts w:cs="Arial"/>
        </w:rPr>
        <w:t xml:space="preserve">the </w:t>
      </w:r>
      <w:r w:rsidRPr="002F5F3A">
        <w:rPr>
          <w:rFonts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2F5F3A" w:rsidRDefault="00530F66" w:rsidP="009F4105">
      <w:pPr>
        <w:pStyle w:val="a3"/>
        <w:ind w:left="0" w:right="20"/>
        <w:rPr>
          <w:rFonts w:cs="Arial"/>
        </w:rPr>
      </w:pPr>
      <w:r w:rsidRPr="002F5F3A">
        <w:rPr>
          <w:rFonts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2F5F3A" w:rsidRDefault="00530F66" w:rsidP="009F4105">
      <w:pPr>
        <w:pStyle w:val="3"/>
        <w:ind w:left="0" w:right="20"/>
      </w:pPr>
      <w:bookmarkStart w:id="886" w:name="_Toc337198382"/>
      <w:bookmarkStart w:id="887" w:name="_Toc363747479"/>
      <w:bookmarkStart w:id="888" w:name="_Toc444694975"/>
      <w:r w:rsidRPr="002F5F3A">
        <w:t>Assigning a VLAN Tag</w:t>
      </w:r>
      <w:bookmarkEnd w:id="886"/>
      <w:bookmarkEnd w:id="887"/>
      <w:bookmarkEnd w:id="888"/>
    </w:p>
    <w:p w14:paraId="0AE012A6" w14:textId="77777777" w:rsidR="00530F66" w:rsidRPr="002F5F3A" w:rsidRDefault="00530F66" w:rsidP="009F4105">
      <w:pPr>
        <w:pStyle w:val="a3"/>
        <w:ind w:left="0" w:right="20"/>
        <w:rPr>
          <w:rFonts w:cs="Arial"/>
        </w:rPr>
      </w:pPr>
      <w:r w:rsidRPr="002F5F3A">
        <w:rPr>
          <w:rFonts w:cs="Arial"/>
        </w:rPr>
        <w:t xml:space="preserve">Each VLAN may be assigned </w:t>
      </w:r>
      <w:r w:rsidR="005400DE">
        <w:rPr>
          <w:rFonts w:cs="Arial"/>
        </w:rPr>
        <w:t xml:space="preserve">a </w:t>
      </w:r>
      <w:r w:rsidRPr="002F5F3A">
        <w:rPr>
          <w:rFonts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2F5F3A" w:rsidRDefault="00530F66" w:rsidP="009F4105">
      <w:pPr>
        <w:pStyle w:val="a3"/>
        <w:ind w:left="0" w:right="20"/>
        <w:rPr>
          <w:rFonts w:cs="Arial"/>
        </w:rPr>
      </w:pPr>
      <w:r w:rsidRPr="002F5F3A">
        <w:rPr>
          <w:rFonts w:cs="Arial"/>
        </w:rPr>
        <w:t xml:space="preserve">Not all ports of </w:t>
      </w:r>
      <w:r w:rsidR="00FB5A36">
        <w:rPr>
          <w:rFonts w:cs="Arial"/>
        </w:rPr>
        <w:t xml:space="preserve">a </w:t>
      </w:r>
      <w:r w:rsidRPr="002F5F3A">
        <w:rPr>
          <w:rFonts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2F5F3A" w14:paraId="146EEFE4" w14:textId="77777777" w:rsidTr="007A3FD1">
        <w:trPr>
          <w:trHeight w:val="1184"/>
        </w:trPr>
        <w:tc>
          <w:tcPr>
            <w:tcW w:w="914" w:type="dxa"/>
            <w:vAlign w:val="center"/>
          </w:tcPr>
          <w:p w14:paraId="731D1955" w14:textId="77777777" w:rsidR="00530F66" w:rsidRPr="002F5F3A" w:rsidRDefault="00530F66" w:rsidP="009F4105">
            <w:pPr>
              <w:pStyle w:val="aa"/>
              <w:spacing w:after="120"/>
              <w:ind w:right="20"/>
              <w:jc w:val="both"/>
            </w:pPr>
            <w:r>
              <w:rPr>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2F5F3A" w:rsidRDefault="00530F66" w:rsidP="009F4105">
            <w:pPr>
              <w:pStyle w:val="aa"/>
              <w:ind w:right="20"/>
              <w:jc w:val="both"/>
              <w:rPr>
                <w:b/>
                <w:bCs/>
              </w:rPr>
            </w:pPr>
            <w:r w:rsidRPr="002F5F3A">
              <w:rPr>
                <w:b/>
                <w:bCs/>
              </w:rPr>
              <w:t>Notice</w:t>
            </w:r>
          </w:p>
        </w:tc>
        <w:tc>
          <w:tcPr>
            <w:tcW w:w="5296" w:type="dxa"/>
            <w:vAlign w:val="center"/>
          </w:tcPr>
          <w:p w14:paraId="464D096A" w14:textId="77777777" w:rsidR="00530F66" w:rsidRPr="002F5F3A" w:rsidRDefault="00530F66" w:rsidP="009F4105">
            <w:pPr>
              <w:wordWrap/>
              <w:ind w:right="20"/>
            </w:pPr>
            <w:r w:rsidRPr="007A3FD1">
              <w:rPr>
                <w:rFonts w:ascii="Arial" w:eastAsia="맑은 고딕"/>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Default="00530F66" w:rsidP="009F4105">
      <w:pPr>
        <w:pStyle w:val="a3"/>
        <w:ind w:left="0" w:right="20"/>
        <w:rPr>
          <w:rFonts w:cs="Arial"/>
        </w:rPr>
      </w:pPr>
      <w:r w:rsidRPr="002F5F3A">
        <w:rPr>
          <w:rFonts w:cs="Arial"/>
        </w:rPr>
        <w:t>The figure below illustrates the physical configuration of a network using tagged frames and untagged frames</w:t>
      </w:r>
      <w:r w:rsidRPr="002F5F3A">
        <w:rPr>
          <w:rFonts w:cs="Arial" w:hint="eastAsia"/>
        </w:rPr>
        <w:t>:</w:t>
      </w:r>
    </w:p>
    <w:p w14:paraId="354BF03B" w14:textId="77777777" w:rsidR="00530F66" w:rsidRPr="002F5F3A" w:rsidRDefault="004F5D20" w:rsidP="009F4105">
      <w:pPr>
        <w:pStyle w:val="afff"/>
        <w:ind w:left="0" w:right="20"/>
      </w:pPr>
      <w:r>
        <w:rPr>
          <w:noProof/>
        </w:rPr>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D52C4A" w:rsidRPr="008C494A" w:rsidRDefault="00D52C4A"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D52C4A" w:rsidRPr="007D1592" w:rsidRDefault="00D52C4A"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D52C4A" w:rsidRPr="00521AEE" w:rsidRDefault="00D52C4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D52C4A" w:rsidRPr="00521AEE" w:rsidRDefault="00D52C4A"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D52C4A" w:rsidRPr="00444439" w:rsidRDefault="00D52C4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D52C4A" w:rsidRPr="00521AEE" w:rsidRDefault="00D52C4A"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D52C4A" w:rsidRPr="00521AEE" w:rsidRDefault="00D52C4A"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xmlns:w15="http://schemas.microsoft.com/office/word/2012/wordml">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4"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4"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D52C4A" w:rsidRPr="008C494A" w:rsidRDefault="00D52C4A"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D52C4A" w:rsidRPr="007D1592" w:rsidRDefault="00D52C4A"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D52C4A" w:rsidRPr="00521AEE" w:rsidRDefault="00D52C4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D52C4A" w:rsidRPr="00521AEE" w:rsidRDefault="00D52C4A"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D52C4A" w:rsidRPr="00444439" w:rsidRDefault="00D52C4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D52C4A" w:rsidRPr="00521AEE" w:rsidRDefault="00D52C4A"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D52C4A" w:rsidRPr="00521AEE" w:rsidRDefault="00D52C4A"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2F5F3A" w:rsidRDefault="005C1BF9" w:rsidP="009F4105">
      <w:pPr>
        <w:pStyle w:val="afffff3"/>
        <w:ind w:left="0" w:right="20"/>
      </w:pPr>
      <w:bookmarkStart w:id="889" w:name="_Toc281490933"/>
      <w:bookmarkStart w:id="890" w:name="_Toc337198128"/>
      <w:bookmarkStart w:id="891" w:name="_Toc363748226"/>
      <w:bookmarkStart w:id="892" w:name="_Toc391575461"/>
      <w:r>
        <w:lastRenderedPageBreak/>
        <w:t xml:space="preserve">Figure </w:t>
      </w:r>
      <w:r w:rsidR="005832B8">
        <w:fldChar w:fldCharType="begin"/>
      </w:r>
      <w:r w:rsidR="00092D8C">
        <w:instrText xml:space="preserve"> SEQ Figure \* ARABIC </w:instrText>
      </w:r>
      <w:r w:rsidR="005832B8">
        <w:fldChar w:fldCharType="separate"/>
      </w:r>
      <w:r w:rsidR="006C3661">
        <w:rPr>
          <w:noProof/>
        </w:rPr>
        <w:t>5</w:t>
      </w:r>
      <w:r w:rsidR="005832B8">
        <w:rPr>
          <w:noProof/>
        </w:rPr>
        <w:fldChar w:fldCharType="end"/>
      </w:r>
      <w:r>
        <w:rPr>
          <w:rFonts w:hint="eastAsia"/>
        </w:rPr>
        <w:t xml:space="preserve"> </w:t>
      </w:r>
      <w:r w:rsidR="00530F66" w:rsidRPr="00530F66">
        <w:t>Physical</w:t>
      </w:r>
      <w:r w:rsidR="00530F66" w:rsidRPr="002F5F3A">
        <w:t xml:space="preserve"> Diagram of Tagged and Untagged Frame</w:t>
      </w:r>
      <w:bookmarkEnd w:id="889"/>
      <w:bookmarkEnd w:id="890"/>
      <w:bookmarkEnd w:id="891"/>
      <w:bookmarkEnd w:id="892"/>
    </w:p>
    <w:p w14:paraId="1FBB3262" w14:textId="77777777" w:rsidR="00530F66" w:rsidRPr="002F5F3A" w:rsidRDefault="00530F66" w:rsidP="009F4105">
      <w:pPr>
        <w:pStyle w:val="a3"/>
        <w:ind w:left="0" w:right="20"/>
        <w:rPr>
          <w:rFonts w:cs="Arial"/>
        </w:rPr>
      </w:pPr>
      <w:r w:rsidRPr="002F5F3A">
        <w:rPr>
          <w:rFonts w:cs="Arial"/>
        </w:rPr>
        <w:t>The following figure shows the logical diagram of the same network:</w:t>
      </w:r>
    </w:p>
    <w:p w14:paraId="6B88AB32" w14:textId="77777777" w:rsidR="00530F66" w:rsidRPr="002F5F3A" w:rsidRDefault="00530F66" w:rsidP="009F4105">
      <w:pPr>
        <w:wordWrap/>
        <w:ind w:leftChars="945" w:left="1701" w:right="20"/>
        <w:jc w:val="left"/>
      </w:pPr>
      <w:r>
        <w:rPr>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2F5F3A" w:rsidRDefault="005C1BF9" w:rsidP="009F4105">
      <w:pPr>
        <w:pStyle w:val="afffff3"/>
        <w:ind w:left="0" w:right="20"/>
      </w:pPr>
      <w:bookmarkStart w:id="893" w:name="_Toc281490934"/>
      <w:bookmarkStart w:id="894" w:name="_Toc337198129"/>
      <w:bookmarkStart w:id="895" w:name="_Toc363748227"/>
      <w:bookmarkStart w:id="896" w:name="_Toc391575462"/>
      <w:r>
        <w:t xml:space="preserve">Figure </w:t>
      </w:r>
      <w:r w:rsidR="005832B8">
        <w:fldChar w:fldCharType="begin"/>
      </w:r>
      <w:r w:rsidR="00092D8C">
        <w:instrText xml:space="preserve"> SEQ Figure \* ARABIC </w:instrText>
      </w:r>
      <w:r w:rsidR="005832B8">
        <w:fldChar w:fldCharType="separate"/>
      </w:r>
      <w:r w:rsidR="006C3661">
        <w:rPr>
          <w:noProof/>
        </w:rPr>
        <w:t>6</w:t>
      </w:r>
      <w:r w:rsidR="005832B8">
        <w:rPr>
          <w:noProof/>
        </w:rPr>
        <w:fldChar w:fldCharType="end"/>
      </w:r>
      <w:r>
        <w:rPr>
          <w:rFonts w:hint="eastAsia"/>
        </w:rPr>
        <w:t xml:space="preserve"> </w:t>
      </w:r>
      <w:r w:rsidR="00530F66" w:rsidRPr="002F5F3A">
        <w:t xml:space="preserve">Logical Diagram of </w:t>
      </w:r>
      <w:r w:rsidR="00530F66" w:rsidRPr="00530F66">
        <w:t>Tagged</w:t>
      </w:r>
      <w:r w:rsidR="00530F66" w:rsidRPr="002F5F3A">
        <w:t xml:space="preserve"> Frame and Untagged frame</w:t>
      </w:r>
      <w:bookmarkEnd w:id="893"/>
      <w:bookmarkEnd w:id="894"/>
      <w:bookmarkEnd w:id="895"/>
      <w:bookmarkEnd w:id="896"/>
    </w:p>
    <w:p w14:paraId="64B15D9F" w14:textId="77777777" w:rsidR="00530F66" w:rsidRPr="002F5F3A" w:rsidRDefault="00530F66" w:rsidP="009F4105">
      <w:pPr>
        <w:pStyle w:val="Randomlist"/>
        <w:ind w:left="0" w:right="20" w:hanging="403"/>
      </w:pPr>
      <w:r w:rsidRPr="002F5F3A">
        <w:t xml:space="preserve">In previous figures, the trunk port (tagged port) of each switch transmits the traffic for both VLAN </w:t>
      </w:r>
      <w:proofErr w:type="gramStart"/>
      <w:r w:rsidRPr="002F5F3A">
        <w:rPr>
          <w:i/>
          <w:iCs/>
        </w:rPr>
        <w:t>a</w:t>
      </w:r>
      <w:r w:rsidRPr="002F5F3A">
        <w:t xml:space="preserve"> and</w:t>
      </w:r>
      <w:proofErr w:type="gramEnd"/>
      <w:r w:rsidRPr="002F5F3A">
        <w:t xml:space="preserve"> VLAN </w:t>
      </w:r>
      <w:r w:rsidRPr="002F5F3A">
        <w:rPr>
          <w:i/>
          <w:iCs/>
        </w:rPr>
        <w:t>b</w:t>
      </w:r>
      <w:r w:rsidRPr="002F5F3A">
        <w:t>.</w:t>
      </w:r>
    </w:p>
    <w:p w14:paraId="03618E95" w14:textId="77777777" w:rsidR="00530F66" w:rsidRPr="002F5F3A" w:rsidRDefault="00530F66" w:rsidP="009F4105">
      <w:pPr>
        <w:pStyle w:val="Randomlist"/>
        <w:ind w:left="0" w:right="20" w:hanging="403"/>
      </w:pPr>
      <w:r w:rsidRPr="002F5F3A">
        <w:t>The trunk port of each switch transmits the frame tagged.</w:t>
      </w:r>
    </w:p>
    <w:p w14:paraId="50A79A3B" w14:textId="77777777" w:rsidR="00530F66" w:rsidRPr="002F5F3A" w:rsidRDefault="00530F66" w:rsidP="009F4105">
      <w:pPr>
        <w:pStyle w:val="Randomlist"/>
        <w:ind w:left="0" w:right="20" w:hanging="403"/>
      </w:pPr>
      <w:r w:rsidRPr="002F5F3A">
        <w:t xml:space="preserve">The server connected to port 17 of System 1 is equipped with the NIC that supports 802.1Q tagging </w:t>
      </w:r>
    </w:p>
    <w:p w14:paraId="48D4BACD" w14:textId="77777777" w:rsidR="00530F66" w:rsidRPr="002F5F3A" w:rsidRDefault="00530F66" w:rsidP="009F4105">
      <w:pPr>
        <w:pStyle w:val="Randomlist"/>
        <w:ind w:left="0" w:right="20" w:hanging="403"/>
      </w:pPr>
      <w:r w:rsidRPr="002F5F3A">
        <w:t>All other terminals send and receive untagged frames.</w:t>
      </w:r>
    </w:p>
    <w:p w14:paraId="240F1D7F" w14:textId="77777777" w:rsidR="00530F66" w:rsidRDefault="00530F66" w:rsidP="009F4105">
      <w:pPr>
        <w:pStyle w:val="a3"/>
        <w:ind w:left="0" w:right="20"/>
        <w:rPr>
          <w:rFonts w:cs="Arial"/>
        </w:rPr>
      </w:pPr>
      <w:r w:rsidRPr="002F5F3A">
        <w:rPr>
          <w:rFonts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2F5F3A" w:rsidRDefault="00530F66" w:rsidP="009F4105">
      <w:pPr>
        <w:pStyle w:val="3"/>
        <w:ind w:left="0" w:right="20"/>
      </w:pPr>
      <w:bookmarkStart w:id="897" w:name="_Toc281491047"/>
      <w:bookmarkStart w:id="898" w:name="_Toc337198383"/>
      <w:bookmarkStart w:id="899" w:name="_Toc363747480"/>
      <w:bookmarkStart w:id="900" w:name="_Toc444694976"/>
      <w:r w:rsidRPr="002F5F3A">
        <w:t>Hybrid VLAN (</w:t>
      </w:r>
      <w:bookmarkStart w:id="901" w:name="_Toc83721411"/>
      <w:r w:rsidRPr="002F5F3A">
        <w:t>Mixing Port-based VLAN and Tagged VLAN</w:t>
      </w:r>
      <w:bookmarkEnd w:id="901"/>
      <w:r w:rsidRPr="002F5F3A">
        <w:t>)</w:t>
      </w:r>
      <w:bookmarkEnd w:id="897"/>
      <w:bookmarkEnd w:id="898"/>
      <w:bookmarkEnd w:id="899"/>
      <w:bookmarkEnd w:id="900"/>
    </w:p>
    <w:p w14:paraId="482F7BA3" w14:textId="77777777" w:rsidR="00530F66" w:rsidRPr="002F5F3A" w:rsidRDefault="00530F66" w:rsidP="009F4105">
      <w:pPr>
        <w:pStyle w:val="a3"/>
        <w:ind w:left="0" w:right="20"/>
        <w:rPr>
          <w:rFonts w:cs="Arial"/>
        </w:rPr>
      </w:pPr>
      <w:r w:rsidRPr="002F5F3A">
        <w:rPr>
          <w:rFonts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2F5F3A" w:rsidRDefault="00530F66" w:rsidP="0021019A">
      <w:pPr>
        <w:pStyle w:val="2"/>
        <w:ind w:right="20"/>
      </w:pPr>
      <w:bookmarkStart w:id="902" w:name="_Toc281491048"/>
      <w:bookmarkStart w:id="903" w:name="_Toc337198384"/>
      <w:bookmarkStart w:id="904" w:name="_Toc363747481"/>
      <w:bookmarkStart w:id="905" w:name="_Toc444694977"/>
      <w:r w:rsidRPr="002F5F3A">
        <w:lastRenderedPageBreak/>
        <w:t>VLAN Configuration</w:t>
      </w:r>
      <w:bookmarkEnd w:id="902"/>
      <w:bookmarkEnd w:id="903"/>
      <w:bookmarkEnd w:id="904"/>
      <w:bookmarkEnd w:id="905"/>
      <w:r w:rsidRPr="002F5F3A">
        <w:t xml:space="preserve"> </w:t>
      </w:r>
    </w:p>
    <w:p w14:paraId="7F26552B" w14:textId="77777777" w:rsidR="00530F66" w:rsidRPr="002F5F3A" w:rsidRDefault="00530F66" w:rsidP="00821531">
      <w:pPr>
        <w:pStyle w:val="3"/>
        <w:tabs>
          <w:tab w:val="left" w:pos="3101"/>
        </w:tabs>
        <w:ind w:left="0" w:right="20"/>
      </w:pPr>
      <w:bookmarkStart w:id="906" w:name="_Toc281491049"/>
      <w:bookmarkStart w:id="907" w:name="_Toc337198385"/>
      <w:bookmarkStart w:id="908" w:name="_Toc363747482"/>
      <w:bookmarkStart w:id="909" w:name="_Toc444694978"/>
      <w:r w:rsidRPr="002F5F3A">
        <w:t>VLAN ID</w:t>
      </w:r>
      <w:bookmarkEnd w:id="906"/>
      <w:bookmarkEnd w:id="907"/>
      <w:bookmarkEnd w:id="908"/>
      <w:bookmarkEnd w:id="909"/>
      <w:r w:rsidR="00821531">
        <w:tab/>
      </w:r>
    </w:p>
    <w:p w14:paraId="7C9E5E5C" w14:textId="77777777" w:rsidR="00530F66" w:rsidRPr="002F5F3A" w:rsidRDefault="00530F66" w:rsidP="00FB5A36">
      <w:pPr>
        <w:pStyle w:val="a3"/>
        <w:ind w:left="0" w:right="20"/>
        <w:rPr>
          <w:rFonts w:cs="Arial"/>
        </w:rPr>
      </w:pPr>
      <w:r w:rsidRPr="002F5F3A">
        <w:rPr>
          <w:rFonts w:cs="Arial"/>
        </w:rPr>
        <w:t xml:space="preserve">You can use a number between 1 and 4094 as VLANid, the identifier of VLAN. </w:t>
      </w:r>
      <w:r w:rsidR="00F10C2E">
        <w:rPr>
          <w:rFonts w:cs="Arial"/>
        </w:rPr>
        <w:t xml:space="preserve"> </w:t>
      </w:r>
      <w:r w:rsidRPr="002F5F3A">
        <w:rPr>
          <w:rFonts w:cs="Arial"/>
        </w:rPr>
        <w:t xml:space="preserve">When a switch is initialized, a VLAN 1 is generated as </w:t>
      </w:r>
      <w:r w:rsidRPr="002F5F3A">
        <w:rPr>
          <w:rFonts w:cs="Arial"/>
          <w:i/>
          <w:iCs/>
        </w:rPr>
        <w:t>default VLAN</w:t>
      </w:r>
      <w:r w:rsidRPr="002F5F3A">
        <w:rPr>
          <w:rFonts w:cs="Arial"/>
        </w:rPr>
        <w:t xml:space="preserve">. Therefore, newly generated VLANs cannot use 1 as their VLANid. </w:t>
      </w:r>
      <w:r w:rsidR="00F10C2E">
        <w:rPr>
          <w:rFonts w:cs="Arial"/>
        </w:rPr>
        <w:t xml:space="preserve"> The </w:t>
      </w:r>
      <w:r w:rsidRPr="002F5F3A">
        <w:rPr>
          <w:rFonts w:cs="Arial"/>
        </w:rPr>
        <w:t xml:space="preserve">VLANid is used as the tag that the port belonging to the tagged VLAN attaches to a frame when it operates in the trunk mode. </w:t>
      </w:r>
      <w:r w:rsidR="00F10C2E">
        <w:rPr>
          <w:rFonts w:cs="Arial"/>
        </w:rPr>
        <w:t xml:space="preserve"> </w:t>
      </w:r>
      <w:r w:rsidRPr="002F5F3A">
        <w:rPr>
          <w:rFonts w:cs="Arial"/>
        </w:rPr>
        <w:t>If you set a wrong VLANid, frames may be sent to a wrong VLAN, so you have to consider the entire network configuration to set the VLANid.</w:t>
      </w:r>
    </w:p>
    <w:p w14:paraId="6296E67B" w14:textId="77777777" w:rsidR="00530F66" w:rsidRPr="002F5F3A" w:rsidRDefault="00530F66" w:rsidP="00FB5A36">
      <w:pPr>
        <w:pStyle w:val="3"/>
        <w:ind w:left="0" w:right="20"/>
      </w:pPr>
      <w:bookmarkStart w:id="910" w:name="_Toc281491050"/>
      <w:bookmarkStart w:id="911" w:name="_Toc337198386"/>
      <w:bookmarkStart w:id="912" w:name="_Toc363747483"/>
      <w:bookmarkStart w:id="913" w:name="_Toc444694979"/>
      <w:r w:rsidRPr="002F5F3A">
        <w:t>Default VLAN</w:t>
      </w:r>
      <w:bookmarkEnd w:id="910"/>
      <w:bookmarkEnd w:id="911"/>
      <w:bookmarkEnd w:id="912"/>
      <w:bookmarkEnd w:id="913"/>
    </w:p>
    <w:p w14:paraId="5214EEA6" w14:textId="77777777" w:rsidR="00530F66" w:rsidRPr="002F5F3A" w:rsidRDefault="00530F66" w:rsidP="00FB5A36">
      <w:pPr>
        <w:pStyle w:val="a3"/>
        <w:ind w:left="0" w:right="20"/>
        <w:rPr>
          <w:rFonts w:cs="Arial"/>
        </w:rPr>
      </w:pPr>
      <w:r w:rsidRPr="002F5F3A">
        <w:rPr>
          <w:rFonts w:cs="Arial"/>
        </w:rPr>
        <w:t>Each switch has a default VLAN wit</w:t>
      </w:r>
      <w:r w:rsidR="005D12CF">
        <w:rPr>
          <w:rFonts w:cs="Arial"/>
        </w:rPr>
        <w:t>h the following characteristics:</w:t>
      </w:r>
    </w:p>
    <w:p w14:paraId="08143AB6" w14:textId="77777777" w:rsidR="00530F66" w:rsidRPr="002F5F3A" w:rsidRDefault="00530F66" w:rsidP="00F10C2E">
      <w:pPr>
        <w:pStyle w:val="Randomlist"/>
        <w:tabs>
          <w:tab w:val="clear" w:pos="3968"/>
          <w:tab w:val="num" w:pos="1980"/>
          <w:tab w:val="num" w:pos="3320"/>
        </w:tabs>
        <w:ind w:left="0" w:right="20" w:hanging="403"/>
      </w:pPr>
      <w:r w:rsidRPr="002F5F3A">
        <w:t>Default VLAN uses 1 as VLANid.</w:t>
      </w:r>
    </w:p>
    <w:p w14:paraId="0B1D1AE2" w14:textId="77777777" w:rsidR="00530F66" w:rsidRPr="002F5F3A" w:rsidRDefault="00530F66" w:rsidP="00F10C2E">
      <w:pPr>
        <w:pStyle w:val="Randomlist"/>
        <w:tabs>
          <w:tab w:val="clear" w:pos="3968"/>
          <w:tab w:val="num" w:pos="1980"/>
          <w:tab w:val="num" w:pos="3320"/>
        </w:tabs>
        <w:ind w:left="0" w:right="20" w:hanging="403"/>
      </w:pPr>
      <w:r w:rsidRPr="002F5F3A">
        <w:t>It contains all the interface ports on a new or initialized switch.</w:t>
      </w:r>
    </w:p>
    <w:p w14:paraId="769CFD81" w14:textId="77777777" w:rsidR="00530F66" w:rsidRPr="002F5F3A" w:rsidRDefault="00530F66" w:rsidP="00F10C2E">
      <w:pPr>
        <w:pStyle w:val="Randomlist"/>
        <w:tabs>
          <w:tab w:val="clear" w:pos="3968"/>
          <w:tab w:val="num" w:pos="1980"/>
          <w:tab w:val="num" w:pos="3320"/>
        </w:tabs>
        <w:ind w:left="0" w:right="20" w:hanging="403"/>
      </w:pPr>
      <w:r w:rsidRPr="002F5F3A">
        <w:t>Default VLAN does not use any tags.</w:t>
      </w:r>
    </w:p>
    <w:p w14:paraId="7FB640E9" w14:textId="77777777" w:rsidR="00530F66" w:rsidRPr="002F5F3A" w:rsidRDefault="00530F66" w:rsidP="00F10C2E">
      <w:pPr>
        <w:pStyle w:val="Randomlist"/>
        <w:tabs>
          <w:tab w:val="clear" w:pos="3968"/>
          <w:tab w:val="num" w:pos="1980"/>
          <w:tab w:val="num" w:pos="3320"/>
        </w:tabs>
        <w:ind w:left="0" w:right="20" w:hanging="403"/>
      </w:pPr>
      <w:r w:rsidRPr="002F5F3A">
        <w:t>All the ports in the switch initialization status have native VLAN as the default VLAN.</w:t>
      </w:r>
    </w:p>
    <w:p w14:paraId="0DE51F03" w14:textId="77777777" w:rsidR="00530F66" w:rsidRPr="002F5F3A" w:rsidRDefault="00530F66" w:rsidP="00FB5A36">
      <w:pPr>
        <w:pStyle w:val="3"/>
        <w:ind w:left="0" w:right="20"/>
      </w:pPr>
      <w:bookmarkStart w:id="914" w:name="_Toc281491051"/>
      <w:bookmarkStart w:id="915" w:name="_Toc337198387"/>
      <w:bookmarkStart w:id="916" w:name="_Toc363747484"/>
      <w:bookmarkStart w:id="917" w:name="_Toc444694980"/>
      <w:r w:rsidRPr="002F5F3A">
        <w:t>Native VLAN</w:t>
      </w:r>
      <w:bookmarkEnd w:id="914"/>
      <w:bookmarkEnd w:id="915"/>
      <w:bookmarkEnd w:id="916"/>
      <w:bookmarkEnd w:id="917"/>
    </w:p>
    <w:p w14:paraId="29E36D04" w14:textId="77777777" w:rsidR="00530F66" w:rsidRPr="002F5F3A" w:rsidRDefault="00530F66" w:rsidP="00FB5A36">
      <w:pPr>
        <w:pStyle w:val="a3"/>
        <w:ind w:left="0" w:right="20"/>
        <w:rPr>
          <w:rFonts w:cs="Arial"/>
        </w:rPr>
      </w:pPr>
      <w:r w:rsidRPr="002F5F3A">
        <w:rPr>
          <w:rFonts w:cs="Arial"/>
        </w:rPr>
        <w:t>Each physical port has Port VLAN ID (PVID). In all 802.1Q ports, the ports</w:t>
      </w:r>
      <w:r w:rsidRPr="002F5F3A">
        <w:rPr>
          <w:rFonts w:cs="Arial"/>
        </w:rPr>
        <w:t>’</w:t>
      </w:r>
      <w:r w:rsidRPr="002F5F3A">
        <w:rPr>
          <w:rFonts w:cs="Arial"/>
        </w:rPr>
        <w:t xml:space="preserve">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77777777" w:rsidR="00530F66" w:rsidRPr="002F5F3A" w:rsidRDefault="00530F66" w:rsidP="00FB5A36">
      <w:pPr>
        <w:pStyle w:val="a3"/>
        <w:ind w:left="0" w:right="20"/>
        <w:rPr>
          <w:rFonts w:cs="Arial"/>
        </w:rPr>
      </w:pPr>
      <w:r w:rsidRPr="002F5F3A">
        <w:rPr>
          <w:rFonts w:cs="Arial"/>
        </w:rPr>
        <w:t xml:space="preserve">As shown in the following figure, since untagged frames and frames with PVID can co-exist in the network, the bridges or end station supporting </w:t>
      </w:r>
      <w:r w:rsidR="00F10C2E">
        <w:rPr>
          <w:rFonts w:cs="Arial"/>
        </w:rPr>
        <w:t xml:space="preserve">the </w:t>
      </w:r>
      <w:r w:rsidRPr="002F5F3A">
        <w:rPr>
          <w:rFonts w:cs="Arial"/>
        </w:rPr>
        <w:t>VLAN can be connected with the bridges or end station not supporting VLAN through cable.</w:t>
      </w:r>
    </w:p>
    <w:p w14:paraId="072883B2" w14:textId="77777777" w:rsidR="00530F66" w:rsidRPr="002F5F3A" w:rsidRDefault="00530F66" w:rsidP="00FB5A36">
      <w:pPr>
        <w:pStyle w:val="afff"/>
        <w:ind w:left="0" w:right="20"/>
      </w:pPr>
      <w:r>
        <w:rPr>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2F5F3A" w:rsidRDefault="005C1BF9" w:rsidP="00FB5A36">
      <w:pPr>
        <w:pStyle w:val="afffff3"/>
        <w:ind w:left="0" w:right="20"/>
      </w:pPr>
      <w:bookmarkStart w:id="918" w:name="_Toc281490935"/>
      <w:bookmarkStart w:id="919" w:name="_Toc337198130"/>
      <w:bookmarkStart w:id="920" w:name="_Toc363748228"/>
      <w:bookmarkStart w:id="921" w:name="_Toc391575463"/>
      <w:r>
        <w:t xml:space="preserve">Figure </w:t>
      </w:r>
      <w:r w:rsidR="005832B8">
        <w:fldChar w:fldCharType="begin"/>
      </w:r>
      <w:r w:rsidR="00092D8C">
        <w:instrText xml:space="preserve"> SEQ Figure \* ARABIC </w:instrText>
      </w:r>
      <w:r w:rsidR="005832B8">
        <w:fldChar w:fldCharType="separate"/>
      </w:r>
      <w:r w:rsidR="006C3661">
        <w:rPr>
          <w:noProof/>
        </w:rPr>
        <w:t>7</w:t>
      </w:r>
      <w:r w:rsidR="005832B8">
        <w:rPr>
          <w:noProof/>
        </w:rPr>
        <w:fldChar w:fldCharType="end"/>
      </w:r>
      <w:r>
        <w:rPr>
          <w:rFonts w:hint="eastAsia"/>
        </w:rPr>
        <w:t xml:space="preserve"> </w:t>
      </w:r>
      <w:r w:rsidR="00530F66" w:rsidRPr="00530F66">
        <w:t>Native</w:t>
      </w:r>
      <w:r w:rsidR="00530F66" w:rsidRPr="002F5F3A">
        <w:t xml:space="preserve"> VLAN</w:t>
      </w:r>
      <w:bookmarkEnd w:id="918"/>
      <w:bookmarkEnd w:id="919"/>
      <w:bookmarkEnd w:id="920"/>
      <w:bookmarkEnd w:id="921"/>
    </w:p>
    <w:p w14:paraId="15FD880E" w14:textId="77777777" w:rsidR="00530F66" w:rsidRPr="002F5F3A" w:rsidRDefault="00530F66" w:rsidP="00FB5A36">
      <w:pPr>
        <w:pStyle w:val="a3"/>
        <w:ind w:left="0" w:right="20"/>
        <w:rPr>
          <w:rFonts w:cs="Arial"/>
        </w:rPr>
      </w:pPr>
      <w:r w:rsidRPr="002F5F3A">
        <w:rPr>
          <w:rFonts w:cs="Arial"/>
        </w:rPr>
        <w:t xml:space="preserve">For example, assume that two end stations not supporting </w:t>
      </w:r>
      <w:r w:rsidR="007E67A7">
        <w:rPr>
          <w:rFonts w:cs="Arial"/>
        </w:rPr>
        <w:t xml:space="preserve">the </w:t>
      </w:r>
      <w:r w:rsidRPr="002F5F3A">
        <w:rPr>
          <w:rFonts w:cs="Arial"/>
        </w:rPr>
        <w:t xml:space="preserve">VLAN are connected through the trunk link as shown in the left bottom of above figure. The two end stations cannot be aware of VLAN, but since the PVID of the bridge that recognizes VLAN is configured as VLAN </w:t>
      </w:r>
      <w:r w:rsidRPr="002F5F3A">
        <w:rPr>
          <w:rFonts w:cs="Arial"/>
          <w:i/>
        </w:rPr>
        <w:t>c</w:t>
      </w:r>
      <w:r w:rsidRPr="002F5F3A">
        <w:rPr>
          <w:rFonts w:cs="Arial"/>
        </w:rPr>
        <w:t xml:space="preserve">, they are included in VLAN </w:t>
      </w:r>
      <w:r w:rsidRPr="002F5F3A">
        <w:rPr>
          <w:rFonts w:cs="Arial"/>
          <w:i/>
        </w:rPr>
        <w:t>c</w:t>
      </w:r>
      <w:r w:rsidRPr="002F5F3A">
        <w:rPr>
          <w:rFonts w:cs="Arial"/>
        </w:rPr>
        <w:t xml:space="preserve">. The end stations that cannot be aware of VLAN only transmit untagged frames, and when a bridge that recognizes VLAN receives these untagged frames, it sends them to VLAN </w:t>
      </w:r>
      <w:r w:rsidRPr="002F5F3A">
        <w:rPr>
          <w:rFonts w:cs="Arial"/>
          <w:i/>
        </w:rPr>
        <w:t>c</w:t>
      </w:r>
      <w:r w:rsidRPr="002F5F3A">
        <w:rPr>
          <w:rFonts w:cs="Arial"/>
        </w:rPr>
        <w:t>.</w:t>
      </w:r>
    </w:p>
    <w:p w14:paraId="3A5931F1" w14:textId="77777777" w:rsidR="00530F66" w:rsidRPr="002F5F3A" w:rsidRDefault="00530F66" w:rsidP="0021019A">
      <w:pPr>
        <w:pStyle w:val="2"/>
        <w:ind w:right="20"/>
      </w:pPr>
      <w:bookmarkStart w:id="922" w:name="_Toc281491052"/>
      <w:bookmarkStart w:id="923" w:name="_Toc337198388"/>
      <w:bookmarkStart w:id="924" w:name="_Toc363747485"/>
      <w:bookmarkStart w:id="925" w:name="_Toc444694981"/>
      <w:r w:rsidRPr="002F5F3A">
        <w:lastRenderedPageBreak/>
        <w:t xml:space="preserve">VLAN </w:t>
      </w:r>
      <w:bookmarkEnd w:id="922"/>
      <w:r w:rsidRPr="002F5F3A">
        <w:t>Setting</w:t>
      </w:r>
      <w:bookmarkEnd w:id="923"/>
      <w:bookmarkEnd w:id="924"/>
      <w:bookmarkEnd w:id="925"/>
    </w:p>
    <w:p w14:paraId="0ADDAE84" w14:textId="77777777" w:rsidR="00530F66" w:rsidRPr="002F5F3A" w:rsidRDefault="00530F66" w:rsidP="000139BB">
      <w:pPr>
        <w:pStyle w:val="a3"/>
        <w:ind w:left="0" w:right="20"/>
        <w:rPr>
          <w:rFonts w:cs="Arial"/>
        </w:rPr>
      </w:pPr>
      <w:r w:rsidRPr="002F5F3A">
        <w:rPr>
          <w:rFonts w:cs="Arial"/>
        </w:rPr>
        <w:t xml:space="preserve">This section describes the commands used for VLAN configuration on </w:t>
      </w:r>
      <w:r w:rsidR="00094318">
        <w:rPr>
          <w:rFonts w:cs="Arial"/>
        </w:rPr>
        <w:t>C9500</w:t>
      </w:r>
      <w:r w:rsidRPr="002F5F3A">
        <w:rPr>
          <w:rFonts w:cs="Arial"/>
        </w:rPr>
        <w:t>. VLAN configuration has the following steps.</w:t>
      </w:r>
    </w:p>
    <w:p w14:paraId="757CA7C3" w14:textId="77777777" w:rsidR="00530F66" w:rsidRPr="00530F66" w:rsidRDefault="00530F66" w:rsidP="000139BB">
      <w:pPr>
        <w:pStyle w:val="Orderlist"/>
        <w:numPr>
          <w:ilvl w:val="0"/>
          <w:numId w:val="18"/>
        </w:numPr>
        <w:tabs>
          <w:tab w:val="num" w:pos="1620"/>
        </w:tabs>
        <w:ind w:left="0" w:right="20" w:hanging="357"/>
      </w:pPr>
      <w:r w:rsidRPr="00530F66">
        <w:t>Create and name the VLAN.</w:t>
      </w:r>
    </w:p>
    <w:p w14:paraId="4A3CCB51" w14:textId="77777777" w:rsidR="00530F66" w:rsidRPr="002F5F3A" w:rsidRDefault="00530F66" w:rsidP="000139BB">
      <w:pPr>
        <w:pStyle w:val="Orderlist"/>
        <w:numPr>
          <w:ilvl w:val="0"/>
          <w:numId w:val="18"/>
        </w:numPr>
        <w:tabs>
          <w:tab w:val="num" w:pos="1620"/>
        </w:tabs>
        <w:ind w:left="0" w:right="20" w:hanging="357"/>
      </w:pPr>
      <w:r w:rsidRPr="002F5F3A">
        <w:t>Set the mode of the port according to the type of the VLAN where the port will be assigned</w:t>
      </w:r>
    </w:p>
    <w:p w14:paraId="1950B66C" w14:textId="77777777" w:rsidR="00530F66" w:rsidRPr="002F5F3A" w:rsidRDefault="00530F66" w:rsidP="000139BB">
      <w:pPr>
        <w:pStyle w:val="Orderlist"/>
        <w:numPr>
          <w:ilvl w:val="0"/>
          <w:numId w:val="18"/>
        </w:numPr>
        <w:tabs>
          <w:tab w:val="num" w:pos="1620"/>
        </w:tabs>
        <w:ind w:left="0" w:right="20" w:hanging="357"/>
      </w:pPr>
      <w:r w:rsidRPr="002F5F3A">
        <w:t>Assign one or more ports to the VLAN. When you add each port to the VLAN, decide whether to use 802.1Q tags or not.</w:t>
      </w:r>
    </w:p>
    <w:p w14:paraId="48731876" w14:textId="77777777" w:rsidR="00530F66" w:rsidRPr="002F5F3A" w:rsidRDefault="00530F66" w:rsidP="000139BB">
      <w:pPr>
        <w:pStyle w:val="3"/>
        <w:ind w:left="0" w:right="20"/>
      </w:pPr>
      <w:bookmarkStart w:id="926" w:name="_Toc281491053"/>
      <w:bookmarkStart w:id="927" w:name="_Toc337198389"/>
      <w:bookmarkStart w:id="928" w:name="_Toc363747486"/>
      <w:bookmarkStart w:id="929" w:name="_Toc444694982"/>
      <w:r w:rsidRPr="002F5F3A">
        <w:t>Commands for VLAN Configuration</w:t>
      </w:r>
      <w:bookmarkEnd w:id="926"/>
      <w:bookmarkEnd w:id="927"/>
      <w:bookmarkEnd w:id="928"/>
      <w:bookmarkEnd w:id="929"/>
    </w:p>
    <w:p w14:paraId="027E4ECC" w14:textId="77777777" w:rsidR="00530F66" w:rsidRPr="002F5F3A" w:rsidRDefault="00530F66" w:rsidP="000139BB">
      <w:pPr>
        <w:pStyle w:val="a3"/>
        <w:ind w:left="0" w:right="20"/>
        <w:rPr>
          <w:rFonts w:cs="Arial"/>
        </w:rPr>
      </w:pPr>
      <w:r w:rsidRPr="002F5F3A">
        <w:rPr>
          <w:rFonts w:cs="Arial"/>
        </w:rPr>
        <w:t>The following table is the commands used for VLAN configuration</w:t>
      </w:r>
      <w:r w:rsidRPr="002F5F3A">
        <w:rPr>
          <w:rFonts w:cs="Arial" w:hint="eastAsia"/>
        </w:rPr>
        <w:t>:</w:t>
      </w:r>
    </w:p>
    <w:p w14:paraId="42A1991D" w14:textId="77777777" w:rsidR="00530F66" w:rsidRPr="002F5F3A" w:rsidRDefault="005C1BF9" w:rsidP="000139BB">
      <w:pPr>
        <w:pStyle w:val="afffff3"/>
        <w:ind w:left="0" w:right="20"/>
      </w:pPr>
      <w:bookmarkStart w:id="930" w:name="_Toc281490571"/>
      <w:bookmarkStart w:id="931" w:name="_Toc294705600"/>
      <w:bookmarkStart w:id="932" w:name="_Toc363747909"/>
      <w:bookmarkStart w:id="933" w:name="_Toc391575184"/>
      <w:r>
        <w:t xml:space="preserve">Table </w:t>
      </w:r>
      <w:r w:rsidR="005832B8">
        <w:fldChar w:fldCharType="begin"/>
      </w:r>
      <w:r w:rsidR="00092D8C">
        <w:instrText xml:space="preserve"> SEQ Table \* ARABIC </w:instrText>
      </w:r>
      <w:r w:rsidR="005832B8">
        <w:fldChar w:fldCharType="separate"/>
      </w:r>
      <w:r w:rsidR="00E420FA">
        <w:rPr>
          <w:noProof/>
        </w:rPr>
        <w:t>42</w:t>
      </w:r>
      <w:r w:rsidR="005832B8">
        <w:rPr>
          <w:noProof/>
        </w:rPr>
        <w:fldChar w:fldCharType="end"/>
      </w:r>
      <w:r>
        <w:rPr>
          <w:rFonts w:hint="eastAsia"/>
        </w:rPr>
        <w:t xml:space="preserve"> </w:t>
      </w:r>
      <w:r w:rsidR="00530F66" w:rsidRPr="00530F66">
        <w:t>Commands</w:t>
      </w:r>
      <w:r w:rsidR="00530F66" w:rsidRPr="002F5F3A">
        <w:t xml:space="preserve"> for VLAN Configuration</w:t>
      </w:r>
      <w:bookmarkEnd w:id="930"/>
      <w:bookmarkEnd w:id="931"/>
      <w:bookmarkEnd w:id="932"/>
      <w:bookmarkEnd w:id="933"/>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2F5F3A"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2F5F3A" w:rsidRDefault="00530F66" w:rsidP="000139BB">
            <w:pPr>
              <w:pStyle w:val="ab"/>
              <w:wordWrap/>
              <w:ind w:right="20"/>
              <w:rPr>
                <w:b w:val="0"/>
              </w:rPr>
            </w:pPr>
            <w:r w:rsidRPr="002F5F3A">
              <w:rPr>
                <w:b w:val="0"/>
              </w:rPr>
              <w:t>Commands</w:t>
            </w:r>
          </w:p>
        </w:tc>
        <w:tc>
          <w:tcPr>
            <w:tcW w:w="4637" w:type="dxa"/>
          </w:tcPr>
          <w:p w14:paraId="426BE442" w14:textId="77777777" w:rsidR="00530F66" w:rsidRPr="002F5F3A" w:rsidRDefault="00530F66" w:rsidP="000139BB">
            <w:pPr>
              <w:pStyle w:val="ab"/>
              <w:wordWrap/>
              <w:ind w:right="20"/>
              <w:rPr>
                <w:b w:val="0"/>
              </w:rPr>
            </w:pPr>
            <w:r w:rsidRPr="002F5F3A">
              <w:rPr>
                <w:b w:val="0"/>
              </w:rPr>
              <w:t>Description</w:t>
            </w:r>
          </w:p>
        </w:tc>
        <w:tc>
          <w:tcPr>
            <w:tcW w:w="990" w:type="dxa"/>
          </w:tcPr>
          <w:p w14:paraId="40209723" w14:textId="77777777" w:rsidR="00530F66" w:rsidRPr="002F5F3A" w:rsidRDefault="00530F66" w:rsidP="000139BB">
            <w:pPr>
              <w:pStyle w:val="ab"/>
              <w:wordWrap/>
              <w:ind w:right="20"/>
              <w:rPr>
                <w:b w:val="0"/>
              </w:rPr>
            </w:pPr>
            <w:r w:rsidRPr="002F5F3A">
              <w:rPr>
                <w:b w:val="0"/>
              </w:rPr>
              <w:t>Mode</w:t>
            </w:r>
          </w:p>
        </w:tc>
      </w:tr>
      <w:tr w:rsidR="00530F66" w:rsidRPr="002F5F3A" w14:paraId="39016BDF" w14:textId="77777777" w:rsidTr="007E67A7">
        <w:trPr>
          <w:trHeight w:val="489"/>
        </w:trPr>
        <w:tc>
          <w:tcPr>
            <w:tcW w:w="2254" w:type="dxa"/>
          </w:tcPr>
          <w:p w14:paraId="3084B536" w14:textId="77777777" w:rsidR="00530F66" w:rsidRPr="002F5F3A" w:rsidRDefault="00530F66" w:rsidP="000139BB">
            <w:pPr>
              <w:pStyle w:val="aa"/>
              <w:ind w:right="20"/>
              <w:jc w:val="left"/>
            </w:pPr>
            <w:r w:rsidRPr="002F5F3A">
              <w:t>VLAN database</w:t>
            </w:r>
          </w:p>
          <w:p w14:paraId="6E289B13" w14:textId="77777777" w:rsidR="00530F66" w:rsidRPr="002F5F3A" w:rsidRDefault="00530F66" w:rsidP="000139BB">
            <w:pPr>
              <w:pStyle w:val="aa"/>
              <w:ind w:right="20"/>
              <w:jc w:val="left"/>
            </w:pPr>
          </w:p>
        </w:tc>
        <w:tc>
          <w:tcPr>
            <w:tcW w:w="4637" w:type="dxa"/>
          </w:tcPr>
          <w:p w14:paraId="26D22C87" w14:textId="77777777" w:rsidR="00530F66" w:rsidRPr="002F5F3A" w:rsidRDefault="00530F66" w:rsidP="007E67A7">
            <w:pPr>
              <w:pStyle w:val="afffc"/>
              <w:ind w:right="20"/>
              <w:jc w:val="center"/>
            </w:pPr>
            <w:r w:rsidRPr="002F5F3A">
              <w:t>Access to the VLAN database mode</w:t>
            </w:r>
          </w:p>
          <w:p w14:paraId="6802FDFF" w14:textId="77777777" w:rsidR="00530F66" w:rsidRPr="002F5F3A" w:rsidRDefault="00530F66" w:rsidP="007E67A7">
            <w:pPr>
              <w:pStyle w:val="a9"/>
              <w:wordWrap/>
              <w:ind w:right="20"/>
              <w:jc w:val="center"/>
            </w:pPr>
          </w:p>
        </w:tc>
        <w:tc>
          <w:tcPr>
            <w:tcW w:w="990" w:type="dxa"/>
          </w:tcPr>
          <w:p w14:paraId="55D7205D" w14:textId="77777777" w:rsidR="00530F66" w:rsidRPr="002F5F3A" w:rsidRDefault="00250C37" w:rsidP="000139BB">
            <w:pPr>
              <w:pStyle w:val="aa"/>
              <w:ind w:right="20"/>
            </w:pPr>
            <w:r>
              <w:rPr>
                <w:rFonts w:hint="eastAsia"/>
              </w:rPr>
              <w:t>C</w:t>
            </w:r>
            <w:r w:rsidR="00530F66" w:rsidRPr="002F5F3A">
              <w:t>onfig</w:t>
            </w:r>
          </w:p>
        </w:tc>
      </w:tr>
      <w:tr w:rsidR="00530F66" w:rsidRPr="002F5F3A" w14:paraId="0BE69129" w14:textId="77777777" w:rsidTr="007E67A7">
        <w:trPr>
          <w:trHeight w:val="489"/>
        </w:trPr>
        <w:tc>
          <w:tcPr>
            <w:tcW w:w="2254" w:type="dxa"/>
          </w:tcPr>
          <w:p w14:paraId="06942CEC"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7D8C0437"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7F8AB1CE" w14:textId="77777777" w:rsidR="00530F66" w:rsidRPr="002F5F3A" w:rsidRDefault="00530F66" w:rsidP="007E67A7">
            <w:pPr>
              <w:pStyle w:val="afffc"/>
              <w:ind w:right="20"/>
              <w:jc w:val="center"/>
            </w:pPr>
            <w:r w:rsidRPr="002F5F3A">
              <w:t>Default VLAN (VLANid=1) name cannot be changed.</w:t>
            </w:r>
          </w:p>
          <w:p w14:paraId="06D4278C" w14:textId="77777777" w:rsidR="00530F66" w:rsidRPr="002F5F3A" w:rsidRDefault="00530F66" w:rsidP="007E67A7">
            <w:pPr>
              <w:pStyle w:val="afffc"/>
              <w:ind w:right="20"/>
              <w:jc w:val="center"/>
            </w:pPr>
            <w:r w:rsidRPr="002F5F3A">
              <w:rPr>
                <w:i/>
                <w:iCs/>
              </w:rPr>
              <w:t>vlanid</w:t>
            </w:r>
            <w:r w:rsidRPr="002F5F3A">
              <w:t xml:space="preserve"> : The unique VLAN identifier, a number between 2-4094</w:t>
            </w:r>
          </w:p>
        </w:tc>
        <w:tc>
          <w:tcPr>
            <w:tcW w:w="990" w:type="dxa"/>
          </w:tcPr>
          <w:p w14:paraId="13FDD524" w14:textId="77777777" w:rsidR="00530F66" w:rsidRPr="002F5F3A" w:rsidRDefault="00530F66" w:rsidP="000139BB">
            <w:pPr>
              <w:pStyle w:val="aa"/>
              <w:ind w:right="20"/>
            </w:pPr>
            <w:r w:rsidRPr="002F5F3A">
              <w:t>VLAN database</w:t>
            </w:r>
          </w:p>
        </w:tc>
      </w:tr>
      <w:tr w:rsidR="00530F66" w:rsidRPr="002F5F3A" w14:paraId="6559F8DD" w14:textId="77777777" w:rsidTr="007E67A7">
        <w:trPr>
          <w:trHeight w:val="489"/>
        </w:trPr>
        <w:tc>
          <w:tcPr>
            <w:tcW w:w="2254" w:type="dxa"/>
          </w:tcPr>
          <w:p w14:paraId="275B8586"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name WORD (state (enable|disable)|)</w:t>
            </w:r>
          </w:p>
        </w:tc>
        <w:tc>
          <w:tcPr>
            <w:tcW w:w="4637" w:type="dxa"/>
          </w:tcPr>
          <w:p w14:paraId="7D1E1EEC"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07953B40" w14:textId="77777777" w:rsidR="00530F66" w:rsidRPr="002F5F3A" w:rsidRDefault="00530F66" w:rsidP="007E67A7">
            <w:pPr>
              <w:pStyle w:val="afffc"/>
              <w:ind w:right="20"/>
              <w:jc w:val="center"/>
            </w:pPr>
            <w:r w:rsidRPr="002F5F3A">
              <w:t>WORD: VLAN ascii value</w:t>
            </w:r>
          </w:p>
        </w:tc>
        <w:tc>
          <w:tcPr>
            <w:tcW w:w="990" w:type="dxa"/>
          </w:tcPr>
          <w:p w14:paraId="030EAEF1" w14:textId="77777777" w:rsidR="00530F66" w:rsidRPr="002F5F3A" w:rsidRDefault="00530F66" w:rsidP="000139BB">
            <w:pPr>
              <w:pStyle w:val="aa"/>
              <w:ind w:right="20"/>
            </w:pPr>
            <w:r w:rsidRPr="002F5F3A">
              <w:t>VLAN database</w:t>
            </w:r>
          </w:p>
        </w:tc>
      </w:tr>
      <w:tr w:rsidR="00530F66" w:rsidRPr="002F5F3A" w14:paraId="0686D106" w14:textId="77777777" w:rsidTr="007E67A7">
        <w:trPr>
          <w:trHeight w:val="489"/>
        </w:trPr>
        <w:tc>
          <w:tcPr>
            <w:tcW w:w="2254" w:type="dxa"/>
          </w:tcPr>
          <w:p w14:paraId="47AD21A9" w14:textId="77777777" w:rsidR="00530F66" w:rsidRPr="002F5F3A" w:rsidRDefault="00530F66" w:rsidP="000139BB">
            <w:pPr>
              <w:pStyle w:val="aa"/>
              <w:ind w:right="20"/>
              <w:jc w:val="left"/>
            </w:pPr>
            <w:r w:rsidRPr="002F5F3A">
              <w:t xml:space="preserve">VLAN </w:t>
            </w:r>
            <w:r w:rsidRPr="002F5F3A">
              <w:rPr>
                <w:i/>
                <w:iCs/>
              </w:rPr>
              <w:t>vlanid</w:t>
            </w:r>
            <w:r w:rsidRPr="002F5F3A">
              <w:t xml:space="preserve"> bridge &lt;1-256&gt; name WORD (state (enable|disable)|)</w:t>
            </w:r>
          </w:p>
        </w:tc>
        <w:tc>
          <w:tcPr>
            <w:tcW w:w="4637" w:type="dxa"/>
          </w:tcPr>
          <w:p w14:paraId="57F12609" w14:textId="77777777" w:rsidR="00530F66" w:rsidRPr="002F5F3A" w:rsidRDefault="00530F66" w:rsidP="007E67A7">
            <w:pPr>
              <w:pStyle w:val="a9"/>
              <w:tabs>
                <w:tab w:val="num" w:pos="360"/>
              </w:tabs>
              <w:wordWrap/>
              <w:ind w:right="20" w:hanging="284"/>
              <w:jc w:val="center"/>
              <w:rPr>
                <w:rStyle w:val="Charf5"/>
              </w:rPr>
            </w:pPr>
            <w:r w:rsidRPr="002F5F3A">
              <w:rPr>
                <w:rStyle w:val="Charf5"/>
              </w:rPr>
              <w:t>Creates VLAN as a value of v</w:t>
            </w:r>
            <w:r w:rsidRPr="002F5F3A">
              <w:rPr>
                <w:i/>
              </w:rPr>
              <w:t>lanid</w:t>
            </w:r>
          </w:p>
          <w:p w14:paraId="594D18B6" w14:textId="77777777" w:rsidR="00530F66" w:rsidRPr="002F5F3A" w:rsidRDefault="00530F66" w:rsidP="007E67A7">
            <w:pPr>
              <w:pStyle w:val="afffc"/>
              <w:ind w:right="20"/>
              <w:jc w:val="center"/>
            </w:pPr>
            <w:r w:rsidRPr="002F5F3A">
              <w:t>WORD: VLAN ascii value</w:t>
            </w:r>
          </w:p>
          <w:p w14:paraId="7DB9D81A" w14:textId="77777777" w:rsidR="00530F66" w:rsidRPr="002F5F3A" w:rsidRDefault="00530F66" w:rsidP="007E67A7">
            <w:pPr>
              <w:pStyle w:val="afffc"/>
              <w:ind w:right="20"/>
              <w:jc w:val="center"/>
            </w:pPr>
            <w:r w:rsidRPr="002F5F3A">
              <w:t>Creates valn to bridge.</w:t>
            </w:r>
          </w:p>
        </w:tc>
        <w:tc>
          <w:tcPr>
            <w:tcW w:w="990" w:type="dxa"/>
          </w:tcPr>
          <w:p w14:paraId="5DA4636A" w14:textId="77777777" w:rsidR="00530F66" w:rsidRPr="002F5F3A" w:rsidRDefault="00530F66" w:rsidP="000139BB">
            <w:pPr>
              <w:pStyle w:val="aa"/>
              <w:ind w:right="20"/>
            </w:pPr>
          </w:p>
        </w:tc>
      </w:tr>
      <w:tr w:rsidR="00530F66" w:rsidRPr="002F5F3A" w14:paraId="3FB9433E" w14:textId="77777777" w:rsidTr="007E67A7">
        <w:trPr>
          <w:trHeight w:val="488"/>
        </w:trPr>
        <w:tc>
          <w:tcPr>
            <w:tcW w:w="2254" w:type="dxa"/>
          </w:tcPr>
          <w:p w14:paraId="7D0D7BCA" w14:textId="77777777" w:rsidR="00530F66" w:rsidRPr="002F5F3A" w:rsidRDefault="00530F66" w:rsidP="000139BB">
            <w:pPr>
              <w:pStyle w:val="aa"/>
              <w:ind w:right="20"/>
              <w:jc w:val="left"/>
            </w:pPr>
            <w:r w:rsidRPr="002F5F3A">
              <w:t>switchport</w:t>
            </w:r>
          </w:p>
        </w:tc>
        <w:tc>
          <w:tcPr>
            <w:tcW w:w="4637" w:type="dxa"/>
          </w:tcPr>
          <w:p w14:paraId="0952DF76" w14:textId="77777777" w:rsidR="00530F66" w:rsidRPr="002F5F3A" w:rsidRDefault="00530F66" w:rsidP="007E67A7">
            <w:pPr>
              <w:pStyle w:val="afffc"/>
              <w:ind w:right="20"/>
              <w:jc w:val="center"/>
            </w:pPr>
            <w:r w:rsidRPr="002F5F3A">
              <w:t>Changes type of port as L2.</w:t>
            </w:r>
          </w:p>
          <w:p w14:paraId="4B5354B5" w14:textId="77777777" w:rsidR="00530F66" w:rsidRPr="002F5F3A" w:rsidRDefault="00530F66" w:rsidP="007E67A7">
            <w:pPr>
              <w:wordWrap/>
              <w:ind w:right="20"/>
              <w:jc w:val="center"/>
            </w:pPr>
            <w:r w:rsidRPr="002F5F3A">
              <w:t>If it changes to L2 port, it becomes a member of VLAN to access mode.</w:t>
            </w:r>
          </w:p>
        </w:tc>
        <w:tc>
          <w:tcPr>
            <w:tcW w:w="990" w:type="dxa"/>
          </w:tcPr>
          <w:p w14:paraId="56E58F5A" w14:textId="77777777" w:rsidR="00530F66" w:rsidRPr="002F5F3A" w:rsidRDefault="00530F66" w:rsidP="000139BB">
            <w:pPr>
              <w:pStyle w:val="aa"/>
              <w:ind w:right="20"/>
            </w:pPr>
            <w:r w:rsidRPr="002F5F3A">
              <w:t>Interface</w:t>
            </w:r>
          </w:p>
        </w:tc>
      </w:tr>
      <w:tr w:rsidR="00530F66" w:rsidRPr="002F5F3A" w14:paraId="562FBF2D" w14:textId="77777777" w:rsidTr="007E67A7">
        <w:trPr>
          <w:trHeight w:val="2584"/>
        </w:trPr>
        <w:tc>
          <w:tcPr>
            <w:tcW w:w="2254" w:type="dxa"/>
          </w:tcPr>
          <w:p w14:paraId="4155694E" w14:textId="77777777" w:rsidR="00530F66" w:rsidRPr="002F5F3A" w:rsidRDefault="00530F66" w:rsidP="000139BB">
            <w:pPr>
              <w:pStyle w:val="aa"/>
              <w:ind w:right="20"/>
              <w:jc w:val="left"/>
            </w:pPr>
            <w:r w:rsidRPr="002F5F3A">
              <w:t>switchport mode {access|hybrid|trunk}</w:t>
            </w:r>
          </w:p>
        </w:tc>
        <w:tc>
          <w:tcPr>
            <w:tcW w:w="4637" w:type="dxa"/>
          </w:tcPr>
          <w:p w14:paraId="04B5AFA1" w14:textId="77777777" w:rsidR="00530F66" w:rsidRPr="002F5F3A" w:rsidRDefault="00530F66" w:rsidP="007E67A7">
            <w:pPr>
              <w:pStyle w:val="afffc"/>
              <w:ind w:right="20"/>
              <w:jc w:val="center"/>
            </w:pPr>
            <w:r w:rsidRPr="002F5F3A">
              <w:t>Set the type of VLAN on the corresponding port.</w:t>
            </w:r>
          </w:p>
          <w:p w14:paraId="491F623E" w14:textId="77777777" w:rsidR="00530F66" w:rsidRPr="002F5F3A" w:rsidRDefault="007E67A7" w:rsidP="007E67A7">
            <w:pPr>
              <w:pStyle w:val="a9"/>
              <w:tabs>
                <w:tab w:val="num" w:pos="360"/>
              </w:tabs>
              <w:wordWrap/>
              <w:ind w:right="20" w:hanging="284"/>
              <w:jc w:val="center"/>
              <w:rPr>
                <w:rStyle w:val="Charf5"/>
              </w:rPr>
            </w:pPr>
            <w:r>
              <w:rPr>
                <w:i/>
              </w:rPr>
              <w:t xml:space="preserve"> </w:t>
            </w:r>
            <w:proofErr w:type="gramStart"/>
            <w:r w:rsidR="00530F66" w:rsidRPr="002F5F3A">
              <w:rPr>
                <w:i/>
              </w:rPr>
              <w:t>access</w:t>
            </w:r>
            <w:proofErr w:type="gramEnd"/>
            <w:r w:rsidR="00530F66" w:rsidRPr="002F5F3A">
              <w:rPr>
                <w:i/>
              </w:rPr>
              <w:t>:</w:t>
            </w:r>
            <w:r w:rsidR="00530F66" w:rsidRPr="002F5F3A">
              <w:rPr>
                <w:rStyle w:val="Charf5"/>
              </w:rPr>
              <w:t xml:space="preserve"> Set the port as an access mode (Port-based VLAN). It works as an interface of a single VLAN that sends and receives untagged frames.</w:t>
            </w:r>
          </w:p>
          <w:p w14:paraId="5408CB8D" w14:textId="77777777" w:rsidR="00530F66" w:rsidRPr="002F5F3A" w:rsidRDefault="00530F66" w:rsidP="007E67A7">
            <w:pPr>
              <w:pStyle w:val="a9"/>
              <w:tabs>
                <w:tab w:val="num" w:pos="360"/>
              </w:tabs>
              <w:wordWrap/>
              <w:ind w:right="20" w:hanging="284"/>
              <w:jc w:val="center"/>
              <w:rPr>
                <w:rStyle w:val="Charf5"/>
              </w:rPr>
            </w:pPr>
            <w:r w:rsidRPr="002F5F3A">
              <w:rPr>
                <w:i/>
              </w:rPr>
              <w:t>hybrid</w:t>
            </w:r>
            <w:r w:rsidRPr="002F5F3A">
              <w:rPr>
                <w:rStyle w:val="Charf5"/>
              </w:rPr>
              <w:t>: Set the port as a hybrid mode</w:t>
            </w:r>
          </w:p>
          <w:p w14:paraId="7075B0B1" w14:textId="77777777" w:rsidR="00530F66" w:rsidRPr="002F5F3A" w:rsidRDefault="007E67A7" w:rsidP="007E67A7">
            <w:pPr>
              <w:pStyle w:val="a9"/>
              <w:tabs>
                <w:tab w:val="num" w:pos="360"/>
              </w:tabs>
              <w:wordWrap/>
              <w:ind w:right="20" w:hanging="284"/>
              <w:jc w:val="center"/>
            </w:pPr>
            <w:r>
              <w:rPr>
                <w:i/>
              </w:rPr>
              <w:t xml:space="preserve">   </w:t>
            </w:r>
            <w:proofErr w:type="gramStart"/>
            <w:r w:rsidR="00530F66" w:rsidRPr="002F5F3A">
              <w:rPr>
                <w:i/>
              </w:rPr>
              <w:t>trunk</w:t>
            </w:r>
            <w:proofErr w:type="gramEnd"/>
            <w:r w:rsidR="00530F66" w:rsidRPr="002F5F3A">
              <w:rPr>
                <w:rStyle w:val="Charf5"/>
              </w:rPr>
              <w:t xml:space="preserve"> :Set the port as a trunk mode (Tagged-VLAN). The port sends and receives tagged frame. In the case of untagged frame, it regards as native VLAN ID.</w:t>
            </w:r>
          </w:p>
        </w:tc>
        <w:tc>
          <w:tcPr>
            <w:tcW w:w="990" w:type="dxa"/>
          </w:tcPr>
          <w:p w14:paraId="6E0879A6" w14:textId="77777777" w:rsidR="00530F66" w:rsidRPr="002F5F3A" w:rsidRDefault="00530F66" w:rsidP="000139BB">
            <w:pPr>
              <w:pStyle w:val="aa"/>
              <w:ind w:right="20"/>
            </w:pPr>
            <w:r w:rsidRPr="002F5F3A">
              <w:t>Interface</w:t>
            </w:r>
          </w:p>
        </w:tc>
      </w:tr>
      <w:tr w:rsidR="00530F66" w:rsidRPr="002F5F3A" w14:paraId="55313329" w14:textId="77777777" w:rsidTr="007E67A7">
        <w:trPr>
          <w:trHeight w:val="654"/>
        </w:trPr>
        <w:tc>
          <w:tcPr>
            <w:tcW w:w="2254" w:type="dxa"/>
          </w:tcPr>
          <w:p w14:paraId="00C61484" w14:textId="77777777" w:rsidR="00530F66" w:rsidRPr="002F5F3A" w:rsidRDefault="00530F66" w:rsidP="000139BB">
            <w:pPr>
              <w:pStyle w:val="aa"/>
              <w:ind w:right="20"/>
              <w:jc w:val="left"/>
            </w:pPr>
            <w:r w:rsidRPr="002F5F3A">
              <w:t>switchport access</w:t>
            </w:r>
          </w:p>
          <w:p w14:paraId="4A0DC666" w14:textId="77777777" w:rsidR="00530F66" w:rsidRPr="002F5F3A" w:rsidRDefault="00530F66" w:rsidP="000139BB">
            <w:pPr>
              <w:pStyle w:val="aa"/>
              <w:ind w:right="20"/>
              <w:jc w:val="left"/>
            </w:pPr>
            <w:r w:rsidRPr="002F5F3A">
              <w:t xml:space="preserve">VLAN </w:t>
            </w:r>
            <w:r w:rsidRPr="002F5F3A">
              <w:rPr>
                <w:i/>
                <w:iCs/>
              </w:rPr>
              <w:t>vlanid</w:t>
            </w:r>
          </w:p>
        </w:tc>
        <w:tc>
          <w:tcPr>
            <w:tcW w:w="4637" w:type="dxa"/>
          </w:tcPr>
          <w:p w14:paraId="0D81049C" w14:textId="77777777" w:rsidR="00530F66" w:rsidRPr="002F5F3A" w:rsidRDefault="00530F66" w:rsidP="007E67A7">
            <w:pPr>
              <w:pStyle w:val="afffc"/>
              <w:ind w:right="20"/>
              <w:jc w:val="center"/>
            </w:pPr>
            <w:r w:rsidRPr="002F5F3A">
              <w:t>Set the port as VLAN access port.</w:t>
            </w:r>
          </w:p>
          <w:p w14:paraId="299A938A" w14:textId="77777777" w:rsidR="00530F66" w:rsidRPr="002F5F3A" w:rsidRDefault="00530F66" w:rsidP="007E67A7">
            <w:pPr>
              <w:pStyle w:val="afffc"/>
              <w:ind w:right="20"/>
              <w:jc w:val="center"/>
            </w:pPr>
            <w:r w:rsidRPr="002F5F3A">
              <w:t>When the access mode is set, the port works as a member of the VLAN.</w:t>
            </w:r>
          </w:p>
          <w:p w14:paraId="2A1AD7D2"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VLANid, a number between 2 and 4094</w:t>
            </w:r>
          </w:p>
        </w:tc>
        <w:tc>
          <w:tcPr>
            <w:tcW w:w="990" w:type="dxa"/>
          </w:tcPr>
          <w:p w14:paraId="62D66017" w14:textId="77777777" w:rsidR="00530F66" w:rsidRPr="002F5F3A" w:rsidRDefault="00530F66" w:rsidP="000139BB">
            <w:pPr>
              <w:pStyle w:val="aa"/>
              <w:ind w:right="20"/>
            </w:pPr>
            <w:r w:rsidRPr="002F5F3A">
              <w:t>Interface</w:t>
            </w:r>
          </w:p>
        </w:tc>
      </w:tr>
      <w:tr w:rsidR="00530F66" w:rsidRPr="002F5F3A" w14:paraId="6178E597" w14:textId="77777777" w:rsidTr="007E67A7">
        <w:trPr>
          <w:trHeight w:val="171"/>
        </w:trPr>
        <w:tc>
          <w:tcPr>
            <w:tcW w:w="2254" w:type="dxa"/>
          </w:tcPr>
          <w:p w14:paraId="5B849FCF" w14:textId="77777777" w:rsidR="00530F66" w:rsidRPr="002F5F3A" w:rsidRDefault="00530F66" w:rsidP="000139BB">
            <w:pPr>
              <w:pStyle w:val="aa"/>
              <w:ind w:right="20"/>
              <w:jc w:val="left"/>
            </w:pPr>
            <w:r w:rsidRPr="002F5F3A">
              <w:t xml:space="preserve">Switchport hybrid VLAN </w:t>
            </w:r>
            <w:r w:rsidRPr="002F5F3A">
              <w:rPr>
                <w:i/>
                <w:iCs/>
              </w:rPr>
              <w:t>vlanid</w:t>
            </w:r>
          </w:p>
        </w:tc>
        <w:tc>
          <w:tcPr>
            <w:tcW w:w="4637" w:type="dxa"/>
          </w:tcPr>
          <w:p w14:paraId="09F3A1F8" w14:textId="77777777" w:rsidR="00530F66" w:rsidRPr="002F5F3A" w:rsidRDefault="00530F66" w:rsidP="007E67A7">
            <w:pPr>
              <w:pStyle w:val="afffc"/>
              <w:ind w:right="20"/>
              <w:jc w:val="center"/>
            </w:pPr>
            <w:r w:rsidRPr="002F5F3A">
              <w:t>Sets VLAN member port.ln case that the received frame is untagged, set relevant frame as VLAN id.</w:t>
            </w:r>
          </w:p>
          <w:p w14:paraId="62994B6F" w14:textId="77777777" w:rsidR="00530F66" w:rsidRPr="002F5F3A" w:rsidRDefault="00530F66" w:rsidP="007E67A7">
            <w:pPr>
              <w:pStyle w:val="a9"/>
              <w:tabs>
                <w:tab w:val="num" w:pos="360"/>
              </w:tabs>
              <w:wordWrap/>
              <w:ind w:right="20" w:hanging="284"/>
              <w:jc w:val="center"/>
            </w:pPr>
            <w:r w:rsidRPr="002F5F3A">
              <w:rPr>
                <w:i/>
                <w:iCs/>
              </w:rPr>
              <w:t>Vlanid:</w:t>
            </w:r>
            <w:r w:rsidRPr="002F5F3A">
              <w:rPr>
                <w:rStyle w:val="Charf5"/>
              </w:rPr>
              <w:t xml:space="preserve"> 2-4094</w:t>
            </w:r>
          </w:p>
        </w:tc>
        <w:tc>
          <w:tcPr>
            <w:tcW w:w="990" w:type="dxa"/>
          </w:tcPr>
          <w:p w14:paraId="2DEFBED6" w14:textId="77777777" w:rsidR="00530F66" w:rsidRPr="002F5F3A" w:rsidRDefault="00530F66" w:rsidP="000139BB">
            <w:pPr>
              <w:pStyle w:val="aa"/>
              <w:ind w:right="20"/>
            </w:pPr>
            <w:r w:rsidRPr="002F5F3A">
              <w:t>Interface</w:t>
            </w:r>
          </w:p>
        </w:tc>
      </w:tr>
      <w:tr w:rsidR="00530F66" w:rsidRPr="002F5F3A" w14:paraId="5D140E62" w14:textId="77777777" w:rsidTr="007E67A7">
        <w:trPr>
          <w:trHeight w:val="763"/>
        </w:trPr>
        <w:tc>
          <w:tcPr>
            <w:tcW w:w="2254" w:type="dxa"/>
          </w:tcPr>
          <w:p w14:paraId="760CC77D" w14:textId="77777777" w:rsidR="00530F66" w:rsidRPr="002F5F3A" w:rsidRDefault="00530F66" w:rsidP="000139BB">
            <w:pPr>
              <w:pStyle w:val="aa"/>
              <w:ind w:right="20"/>
              <w:jc w:val="left"/>
            </w:pPr>
            <w:r w:rsidRPr="002F5F3A">
              <w:t>switchport trunk</w:t>
            </w:r>
          </w:p>
          <w:p w14:paraId="634E0D5B" w14:textId="77777777" w:rsidR="00530F66" w:rsidRPr="002F5F3A" w:rsidRDefault="00530F66" w:rsidP="000139BB">
            <w:pPr>
              <w:pStyle w:val="aa"/>
              <w:ind w:right="20"/>
              <w:jc w:val="left"/>
            </w:pPr>
            <w:r w:rsidRPr="002F5F3A">
              <w:t>allowed VLAN</w:t>
            </w:r>
          </w:p>
          <w:p w14:paraId="44633B25" w14:textId="77777777" w:rsidR="00530F66" w:rsidRPr="002F5F3A" w:rsidRDefault="00530F66" w:rsidP="000139BB">
            <w:pPr>
              <w:pStyle w:val="aa"/>
              <w:ind w:right="20" w:firstLineChars="50" w:firstLine="90"/>
              <w:jc w:val="left"/>
            </w:pPr>
            <w:r w:rsidRPr="002F5F3A">
              <w:t>(add|all|except)</w:t>
            </w:r>
          </w:p>
          <w:p w14:paraId="2DE0C12D" w14:textId="77777777" w:rsidR="00530F66" w:rsidRPr="002F5F3A" w:rsidRDefault="00530F66" w:rsidP="000139BB">
            <w:pPr>
              <w:pStyle w:val="aa"/>
              <w:ind w:right="20"/>
              <w:jc w:val="left"/>
            </w:pPr>
            <w:r w:rsidRPr="002F5F3A">
              <w:rPr>
                <w:i/>
                <w:iCs/>
              </w:rPr>
              <w:t>vlanid</w:t>
            </w:r>
          </w:p>
        </w:tc>
        <w:tc>
          <w:tcPr>
            <w:tcW w:w="4637" w:type="dxa"/>
          </w:tcPr>
          <w:p w14:paraId="225FA0CF" w14:textId="77777777" w:rsidR="00530F66" w:rsidRPr="002F5F3A" w:rsidRDefault="00530F66" w:rsidP="000139BB">
            <w:pPr>
              <w:pStyle w:val="afffc"/>
              <w:ind w:right="20"/>
            </w:pPr>
            <w:r w:rsidRPr="002F5F3A">
              <w:t>Sets port as trunk port of VLAN.</w:t>
            </w:r>
            <w:r w:rsidR="007E67A7">
              <w:t xml:space="preserve">     </w:t>
            </w:r>
          </w:p>
          <w:p w14:paraId="49A8E749" w14:textId="77777777" w:rsidR="00530F66" w:rsidRPr="002F5F3A" w:rsidRDefault="007E67A7" w:rsidP="000139BB">
            <w:pPr>
              <w:pStyle w:val="a9"/>
              <w:tabs>
                <w:tab w:val="num" w:pos="360"/>
              </w:tabs>
              <w:wordWrap/>
              <w:ind w:right="20" w:hanging="284"/>
            </w:pPr>
            <w:r>
              <w:rPr>
                <w:i/>
              </w:rPr>
              <w:t xml:space="preserve">   </w:t>
            </w:r>
            <w:r w:rsidR="00530F66" w:rsidRPr="002F5F3A">
              <w:rPr>
                <w:i/>
              </w:rPr>
              <w:t>Vlanid:</w:t>
            </w:r>
            <w:r w:rsidR="00530F66" w:rsidRPr="002F5F3A">
              <w:rPr>
                <w:rStyle w:val="Charf5"/>
              </w:rPr>
              <w:t xml:space="preserve"> 2-4094</w:t>
            </w:r>
          </w:p>
        </w:tc>
        <w:tc>
          <w:tcPr>
            <w:tcW w:w="990" w:type="dxa"/>
          </w:tcPr>
          <w:p w14:paraId="6FBDBD4C" w14:textId="77777777" w:rsidR="00530F66" w:rsidRPr="002F5F3A" w:rsidRDefault="00530F66" w:rsidP="000139BB">
            <w:pPr>
              <w:pStyle w:val="aa"/>
              <w:ind w:right="20"/>
            </w:pPr>
            <w:r w:rsidRPr="002F5F3A">
              <w:t>Interface</w:t>
            </w:r>
          </w:p>
        </w:tc>
      </w:tr>
      <w:tr w:rsidR="00530F66" w:rsidRPr="002F5F3A" w14:paraId="0CD299DB" w14:textId="77777777" w:rsidTr="007E67A7">
        <w:trPr>
          <w:trHeight w:val="1443"/>
        </w:trPr>
        <w:tc>
          <w:tcPr>
            <w:tcW w:w="2254" w:type="dxa"/>
          </w:tcPr>
          <w:p w14:paraId="6578B684" w14:textId="77777777" w:rsidR="00530F66" w:rsidRPr="002F5F3A" w:rsidRDefault="00530F66" w:rsidP="000139BB">
            <w:pPr>
              <w:pStyle w:val="aa"/>
              <w:ind w:right="20"/>
            </w:pPr>
            <w:r w:rsidRPr="002F5F3A">
              <w:t xml:space="preserve">switchport trunk </w:t>
            </w:r>
          </w:p>
          <w:p w14:paraId="62FEDBE3" w14:textId="77777777" w:rsidR="00530F66" w:rsidRPr="002F5F3A" w:rsidRDefault="00530F66" w:rsidP="000139BB">
            <w:pPr>
              <w:pStyle w:val="aa"/>
              <w:ind w:right="20"/>
            </w:pPr>
            <w:r w:rsidRPr="002F5F3A">
              <w:t xml:space="preserve">native </w:t>
            </w:r>
            <w:r w:rsidRPr="002F5F3A">
              <w:rPr>
                <w:i/>
                <w:iCs/>
              </w:rPr>
              <w:t>vlanid</w:t>
            </w:r>
          </w:p>
        </w:tc>
        <w:tc>
          <w:tcPr>
            <w:tcW w:w="4637" w:type="dxa"/>
          </w:tcPr>
          <w:p w14:paraId="66468FEB" w14:textId="77777777" w:rsidR="00530F66" w:rsidRPr="002F5F3A" w:rsidRDefault="00530F66" w:rsidP="000139BB">
            <w:pPr>
              <w:pStyle w:val="afffc"/>
              <w:ind w:right="20"/>
            </w:pPr>
            <w:r w:rsidRPr="002F5F3A">
              <w:t>If the port is 802.1Q trunk mode, that is, a trunk port of a tagged VLAN set a native LAN for the untagged traffic that is sent and received.</w:t>
            </w:r>
          </w:p>
          <w:p w14:paraId="3C0C1F43" w14:textId="77777777" w:rsidR="00530F66" w:rsidRPr="002F5F3A" w:rsidRDefault="00530F66" w:rsidP="000139BB">
            <w:pPr>
              <w:pStyle w:val="afffc"/>
              <w:ind w:right="20"/>
            </w:pPr>
            <w:r w:rsidRPr="002F5F3A">
              <w:t xml:space="preserve">If a native VLAN is not set, the default VLAN (VLANid = 1) is set as the native VLAN. </w:t>
            </w:r>
          </w:p>
          <w:p w14:paraId="38180E9A" w14:textId="77777777" w:rsidR="00530F66" w:rsidRPr="002F5F3A" w:rsidRDefault="00731486" w:rsidP="000139BB">
            <w:pPr>
              <w:pStyle w:val="a9"/>
              <w:tabs>
                <w:tab w:val="num" w:pos="360"/>
              </w:tabs>
              <w:wordWrap/>
              <w:ind w:right="20" w:hanging="284"/>
            </w:pPr>
            <w:r>
              <w:rPr>
                <w:i/>
                <w:iCs/>
              </w:rPr>
              <w:t xml:space="preserve">   </w:t>
            </w:r>
            <w:r w:rsidR="00530F66" w:rsidRPr="002F5F3A">
              <w:rPr>
                <w:i/>
                <w:iCs/>
              </w:rPr>
              <w:t>vlanid</w:t>
            </w:r>
            <w:r w:rsidR="00530F66" w:rsidRPr="002F5F3A">
              <w:rPr>
                <w:rStyle w:val="Charf5"/>
              </w:rPr>
              <w:t xml:space="preserve"> : a number between 2 and 4094</w:t>
            </w:r>
          </w:p>
        </w:tc>
        <w:tc>
          <w:tcPr>
            <w:tcW w:w="990" w:type="dxa"/>
          </w:tcPr>
          <w:p w14:paraId="0DF50BCE" w14:textId="77777777" w:rsidR="00530F66" w:rsidRPr="002F5F3A" w:rsidRDefault="00530F66" w:rsidP="000139BB">
            <w:pPr>
              <w:pStyle w:val="aa"/>
              <w:ind w:right="20"/>
            </w:pPr>
            <w:r w:rsidRPr="002F5F3A">
              <w:t>Interface</w:t>
            </w:r>
          </w:p>
        </w:tc>
      </w:tr>
      <w:tr w:rsidR="00530F66" w:rsidRPr="002F5F3A" w14:paraId="4DA16A9B" w14:textId="77777777" w:rsidTr="007E67A7">
        <w:trPr>
          <w:trHeight w:val="970"/>
        </w:trPr>
        <w:tc>
          <w:tcPr>
            <w:tcW w:w="2254" w:type="dxa"/>
          </w:tcPr>
          <w:p w14:paraId="06652CFF" w14:textId="77777777" w:rsidR="00530F66" w:rsidRPr="002F5F3A" w:rsidRDefault="00530F66" w:rsidP="000139BB">
            <w:pPr>
              <w:pStyle w:val="aa"/>
              <w:ind w:right="20"/>
            </w:pPr>
            <w:r w:rsidRPr="002F5F3A">
              <w:lastRenderedPageBreak/>
              <w:t xml:space="preserve">switchport trunk </w:t>
            </w:r>
          </w:p>
          <w:p w14:paraId="727BDC38" w14:textId="77777777" w:rsidR="00530F66" w:rsidRPr="002F5F3A" w:rsidRDefault="00530F66" w:rsidP="000139BB">
            <w:pPr>
              <w:pStyle w:val="aa"/>
              <w:ind w:right="20"/>
            </w:pPr>
            <w:r w:rsidRPr="002F5F3A">
              <w:t xml:space="preserve">(remove|none) </w:t>
            </w:r>
            <w:r w:rsidRPr="002F5F3A">
              <w:rPr>
                <w:i/>
                <w:iCs/>
              </w:rPr>
              <w:t>vlanid</w:t>
            </w:r>
          </w:p>
        </w:tc>
        <w:tc>
          <w:tcPr>
            <w:tcW w:w="4637" w:type="dxa"/>
          </w:tcPr>
          <w:p w14:paraId="14BC4948" w14:textId="77777777" w:rsidR="00530F66" w:rsidRPr="002F5F3A" w:rsidRDefault="00530F66" w:rsidP="000139BB">
            <w:pPr>
              <w:pStyle w:val="afffc"/>
              <w:ind w:right="20"/>
            </w:pPr>
            <w:r w:rsidRPr="002F5F3A">
              <w:t>Exclude the port from the members of the specified VLAN.</w:t>
            </w:r>
          </w:p>
          <w:p w14:paraId="1654093B" w14:textId="77777777" w:rsidR="00530F66" w:rsidRPr="002F5F3A" w:rsidRDefault="00731486" w:rsidP="000139BB">
            <w:pPr>
              <w:pStyle w:val="a9"/>
              <w:tabs>
                <w:tab w:val="num" w:pos="360"/>
              </w:tabs>
              <w:wordWrap/>
              <w:ind w:right="20" w:hanging="284"/>
              <w:rPr>
                <w:rStyle w:val="Charf5"/>
              </w:rPr>
            </w:pPr>
            <w:r>
              <w:rPr>
                <w:i/>
                <w:iCs/>
              </w:rPr>
              <w:t xml:space="preserve">   </w:t>
            </w:r>
            <w:proofErr w:type="gramStart"/>
            <w:r w:rsidR="00530F66" w:rsidRPr="002F5F3A">
              <w:rPr>
                <w:i/>
                <w:iCs/>
              </w:rPr>
              <w:t>vlanid</w:t>
            </w:r>
            <w:proofErr w:type="gramEnd"/>
            <w:r w:rsidR="00530F66" w:rsidRPr="002F5F3A">
              <w:rPr>
                <w:i/>
                <w:iCs/>
              </w:rPr>
              <w:t>:</w:t>
            </w:r>
            <w:r w:rsidR="00530F66" w:rsidRPr="002F5F3A">
              <w:rPr>
                <w:rStyle w:val="Charf5"/>
              </w:rPr>
              <w:t xml:space="preserve"> a number between 2 and 4094.</w:t>
            </w:r>
          </w:p>
          <w:p w14:paraId="30F2C725" w14:textId="77777777" w:rsidR="00530F66" w:rsidRPr="002F5F3A" w:rsidRDefault="00731486" w:rsidP="000139BB">
            <w:pPr>
              <w:pStyle w:val="a9"/>
              <w:tabs>
                <w:tab w:val="num" w:pos="360"/>
              </w:tabs>
              <w:wordWrap/>
              <w:ind w:right="20" w:hanging="284"/>
            </w:pPr>
            <w:r>
              <w:rPr>
                <w:i/>
              </w:rPr>
              <w:t xml:space="preserve">   </w:t>
            </w:r>
            <w:proofErr w:type="gramStart"/>
            <w:r w:rsidR="00530F66" w:rsidRPr="002F5F3A">
              <w:rPr>
                <w:i/>
              </w:rPr>
              <w:t>none</w:t>
            </w:r>
            <w:proofErr w:type="gramEnd"/>
            <w:r w:rsidR="00530F66" w:rsidRPr="002F5F3A">
              <w:rPr>
                <w:i/>
              </w:rPr>
              <w:t>:</w:t>
            </w:r>
            <w:r w:rsidR="00530F66" w:rsidRPr="002F5F3A">
              <w:rPr>
                <w:rStyle w:val="Charf5"/>
              </w:rPr>
              <w:t xml:space="preserve"> Exclude from all VLAN members.</w:t>
            </w:r>
          </w:p>
        </w:tc>
        <w:tc>
          <w:tcPr>
            <w:tcW w:w="990" w:type="dxa"/>
          </w:tcPr>
          <w:p w14:paraId="6CCE9E72" w14:textId="77777777" w:rsidR="00530F66" w:rsidRPr="002F5F3A" w:rsidRDefault="00530F66" w:rsidP="000139BB">
            <w:pPr>
              <w:pStyle w:val="aa"/>
              <w:ind w:right="20"/>
            </w:pPr>
            <w:r w:rsidRPr="002F5F3A">
              <w:t>Interface</w:t>
            </w:r>
          </w:p>
        </w:tc>
      </w:tr>
    </w:tbl>
    <w:p w14:paraId="4483AB6D" w14:textId="77777777" w:rsidR="00530F66" w:rsidRPr="002F5F3A" w:rsidRDefault="00530F66" w:rsidP="000139BB">
      <w:pPr>
        <w:pStyle w:val="3"/>
        <w:ind w:left="0" w:right="20"/>
      </w:pPr>
      <w:bookmarkStart w:id="934" w:name="_Toc281491054"/>
      <w:bookmarkStart w:id="935" w:name="_Toc337198390"/>
      <w:bookmarkStart w:id="936" w:name="_Toc363747487"/>
      <w:bookmarkStart w:id="937" w:name="_Toc444694983"/>
      <w:r w:rsidRPr="002F5F3A">
        <w:t>Examples of VLAN Configuration</w:t>
      </w:r>
      <w:bookmarkEnd w:id="934"/>
      <w:bookmarkEnd w:id="935"/>
      <w:bookmarkEnd w:id="936"/>
      <w:bookmarkEnd w:id="937"/>
    </w:p>
    <w:p w14:paraId="0A545CC0" w14:textId="77777777" w:rsidR="00530F66" w:rsidRPr="002F5F3A" w:rsidRDefault="00530F66" w:rsidP="000139BB">
      <w:pPr>
        <w:pStyle w:val="a3"/>
        <w:ind w:left="0" w:right="20"/>
        <w:rPr>
          <w:rFonts w:cs="Arial"/>
        </w:rPr>
      </w:pPr>
      <w:r w:rsidRPr="002F5F3A">
        <w:rPr>
          <w:rFonts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261"/>
      </w:tblGrid>
      <w:tr w:rsidR="00530F66" w:rsidRPr="00530F66" w14:paraId="20462AF9" w14:textId="77777777" w:rsidTr="00530F66">
        <w:tc>
          <w:tcPr>
            <w:tcW w:w="8820" w:type="dxa"/>
          </w:tcPr>
          <w:p w14:paraId="6176F7A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p w14:paraId="2C07D3E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shu#configure terminal </w:t>
            </w:r>
          </w:p>
          <w:p w14:paraId="435A1A8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Enter configuration commands, one per line.  End with CNTL/Z.</w:t>
            </w:r>
          </w:p>
          <w:p w14:paraId="72B8179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w:t>
            </w:r>
            <w:r w:rsidRPr="00530F66">
              <w:rPr>
                <w:rFonts w:ascii="Courier New" w:hAnsi="Courier New" w:cs="Courier New"/>
                <w:b/>
              </w:rPr>
              <w:t>VLAN database</w:t>
            </w:r>
            <w:r w:rsidRPr="00530F66">
              <w:rPr>
                <w:rFonts w:ascii="Courier New" w:hAnsi="Courier New" w:cs="Courier New"/>
              </w:rPr>
              <w:t xml:space="preserve"> </w:t>
            </w:r>
          </w:p>
          <w:p w14:paraId="1B6EBDD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w:t>
            </w:r>
            <w:r w:rsidRPr="00530F66">
              <w:rPr>
                <w:rFonts w:ascii="Courier New" w:hAnsi="Courier New" w:cs="Courier New"/>
                <w:b/>
              </w:rPr>
              <w:t>VLAN 1000</w:t>
            </w:r>
          </w:p>
          <w:p w14:paraId="02750E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shu(config-VLAN)#exit</w:t>
            </w:r>
          </w:p>
          <w:p w14:paraId="5FC410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shu(config)#interface VLAN 1000</w:t>
            </w:r>
          </w:p>
          <w:p w14:paraId="7FC4762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shu(config-if-Vlan1000)#ip address 132.15.121.1/24</w:t>
            </w:r>
          </w:p>
          <w:p w14:paraId="2EF5176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shu(config-if-Vlan1000)#interface GigabitEthernet 6/1</w:t>
            </w:r>
          </w:p>
          <w:p w14:paraId="0B8E7EB1"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mode access</w:t>
            </w:r>
            <w:r w:rsidRPr="00530F66">
              <w:rPr>
                <w:rFonts w:ascii="Courier New" w:hAnsi="Courier New" w:cs="Courier New"/>
              </w:rPr>
              <w:t xml:space="preserve"> </w:t>
            </w:r>
          </w:p>
          <w:p w14:paraId="749F045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access VLAN 1000</w:t>
            </w:r>
          </w:p>
          <w:p w14:paraId="13769F14"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shu(config-if-Giga6/1)#interface GigabitEthernet 6/3</w:t>
            </w:r>
          </w:p>
          <w:p w14:paraId="48C1868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mode access</w:t>
            </w:r>
            <w:r w:rsidRPr="00530F66">
              <w:rPr>
                <w:rFonts w:ascii="Courier New" w:hAnsi="Courier New" w:cs="Courier New"/>
              </w:rPr>
              <w:t xml:space="preserve"> </w:t>
            </w:r>
          </w:p>
          <w:p w14:paraId="4352AEB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access VLAN 1000</w:t>
            </w:r>
          </w:p>
          <w:p w14:paraId="5605EC9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shu(config-if-Giga6/3)#end</w:t>
            </w:r>
          </w:p>
          <w:p w14:paraId="3C5125B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r w:rsidRPr="00530F66">
              <w:rPr>
                <w:rFonts w:ascii="Courier New" w:hAnsi="Courier New" w:cs="Courier New"/>
                <w:b/>
              </w:rPr>
              <w:t>show VLAN</w:t>
            </w:r>
            <w:r w:rsidRPr="00530F66">
              <w:rPr>
                <w:rFonts w:ascii="Courier New" w:hAnsi="Courier New" w:cs="Courier New"/>
              </w:rPr>
              <w:t xml:space="preserve"> </w:t>
            </w:r>
          </w:p>
          <w:p w14:paraId="10215379" w14:textId="77777777" w:rsidR="00530F66" w:rsidRPr="00530F66" w:rsidRDefault="00530F66" w:rsidP="000139BB">
            <w:pPr>
              <w:pStyle w:val="aa"/>
              <w:ind w:right="20"/>
              <w:rPr>
                <w:rFonts w:ascii="Courier New" w:hAnsi="Courier New" w:cs="Courier New"/>
              </w:rPr>
            </w:pPr>
          </w:p>
          <w:p w14:paraId="698C08F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VLAN Name                             Status    Ports                           </w:t>
            </w:r>
          </w:p>
          <w:p w14:paraId="3C400A6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 --------- ---------</w:t>
            </w:r>
            <w:r w:rsidR="009C601F">
              <w:rPr>
                <w:rFonts w:ascii="Courier New" w:hAnsi="Courier New" w:cs="Courier New"/>
              </w:rPr>
              <w:t>----------------</w:t>
            </w:r>
          </w:p>
          <w:p w14:paraId="7FDBC6C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    default                          active    Gi6/2  </w:t>
            </w:r>
          </w:p>
          <w:p w14:paraId="2D6533A2"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2    VLAN0002                         active    </w:t>
            </w:r>
          </w:p>
          <w:p w14:paraId="1E7A8D0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3    VLAN0003                         active    </w:t>
            </w:r>
          </w:p>
          <w:p w14:paraId="5E80B103"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4    VLAN0004                         active    </w:t>
            </w:r>
          </w:p>
          <w:p w14:paraId="0A13A2C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5    VLAN0005                         active    </w:t>
            </w:r>
          </w:p>
          <w:p w14:paraId="2E5841E0"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6    VLAN0006                         active    </w:t>
            </w:r>
          </w:p>
          <w:p w14:paraId="0AE3EDD8"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7    VLAN0007                         active    </w:t>
            </w:r>
          </w:p>
          <w:p w14:paraId="6528252C"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8    VLAN0008                         active    </w:t>
            </w:r>
          </w:p>
          <w:p w14:paraId="5027018B"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9    VLAN0009                         active    </w:t>
            </w:r>
          </w:p>
          <w:p w14:paraId="0373154E"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   VLAN0010                         active    </w:t>
            </w:r>
          </w:p>
          <w:p w14:paraId="710502B6"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11   VLAN0011                         active    </w:t>
            </w:r>
          </w:p>
          <w:p w14:paraId="6845F4DA"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12   VLAN0012                         active    </w:t>
            </w:r>
          </w:p>
          <w:p w14:paraId="5ECF4F65"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100  VLAN0100                         active    </w:t>
            </w:r>
          </w:p>
          <w:p w14:paraId="5225CDBA" w14:textId="77777777" w:rsidR="00530F66" w:rsidRPr="00530F66" w:rsidRDefault="00530F66" w:rsidP="000139BB">
            <w:pPr>
              <w:pStyle w:val="aa"/>
              <w:ind w:right="20"/>
              <w:rPr>
                <w:rFonts w:ascii="Courier New" w:hAnsi="Courier New" w:cs="Courier New"/>
                <w:b/>
              </w:rPr>
            </w:pPr>
            <w:r w:rsidRPr="00530F66">
              <w:rPr>
                <w:rFonts w:ascii="Courier New" w:hAnsi="Courier New" w:cs="Courier New"/>
                <w:b/>
              </w:rPr>
              <w:t xml:space="preserve">1000 VLAN1000                         active    Gi6/1  Gi6/3  </w:t>
            </w:r>
          </w:p>
          <w:p w14:paraId="0F5231F7" w14:textId="77777777" w:rsidR="00530F66" w:rsidRPr="00530F66" w:rsidRDefault="00530F66" w:rsidP="000139BB">
            <w:pPr>
              <w:pStyle w:val="aa"/>
              <w:ind w:right="20"/>
              <w:rPr>
                <w:rFonts w:ascii="Courier New" w:hAnsi="Courier New" w:cs="Courier New"/>
              </w:rPr>
            </w:pPr>
          </w:p>
          <w:p w14:paraId="5F537897" w14:textId="77777777"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tc>
      </w:tr>
    </w:tbl>
    <w:p w14:paraId="3EEB5E6F" w14:textId="77777777" w:rsidR="00530F66" w:rsidRPr="002F5F3A" w:rsidRDefault="00530F66" w:rsidP="000139BB">
      <w:pPr>
        <w:pStyle w:val="a3"/>
        <w:ind w:left="0" w:right="20"/>
        <w:rPr>
          <w:rFonts w:cs="Arial"/>
        </w:rPr>
      </w:pPr>
      <w:r w:rsidRPr="002F5F3A">
        <w:rPr>
          <w:rFonts w:cs="Arial"/>
        </w:rPr>
        <w:t>The following example shows how to configure</w:t>
      </w:r>
      <w:r w:rsidR="00B174A4">
        <w:rPr>
          <w:rFonts w:cs="Arial"/>
        </w:rPr>
        <w:t xml:space="preserve"> a</w:t>
      </w:r>
      <w:r w:rsidRPr="002F5F3A">
        <w:rPr>
          <w:rFonts w:cs="Arial"/>
        </w:rPr>
        <w:t xml:space="preserve"> tagged VLAN and to assign trunk port. The example creates </w:t>
      </w:r>
      <w:r w:rsidR="00B174A4">
        <w:rPr>
          <w:rFonts w:cs="Arial"/>
        </w:rPr>
        <w:t xml:space="preserve">a </w:t>
      </w:r>
      <w:r w:rsidRPr="002F5F3A">
        <w:rPr>
          <w:rFonts w:cs="Arial"/>
        </w:rPr>
        <w:t xml:space="preserve">tagged VLAN which </w:t>
      </w:r>
      <w:r w:rsidR="00B174A4">
        <w:rPr>
          <w:rFonts w:cs="Arial"/>
        </w:rPr>
        <w:t xml:space="preserve">the </w:t>
      </w:r>
      <w:r w:rsidRPr="002F5F3A">
        <w:rPr>
          <w:rFonts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530F66" w:rsidRPr="00F92D68" w14:paraId="118992A7" w14:textId="77777777" w:rsidTr="00530F66">
        <w:tc>
          <w:tcPr>
            <w:tcW w:w="8820" w:type="dxa"/>
            <w:shd w:val="clear" w:color="auto" w:fill="auto"/>
          </w:tcPr>
          <w:p w14:paraId="6692A9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23722AC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6DDFC3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C5EA97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2000</w:t>
            </w:r>
          </w:p>
          <w:p w14:paraId="1698ADD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7A513ED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6/4</w:t>
            </w:r>
          </w:p>
          <w:p w14:paraId="19E460A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mode trunk</w:t>
            </w:r>
            <w:r w:rsidRPr="00F92D68">
              <w:rPr>
                <w:rFonts w:ascii="Courier New" w:hAnsi="Courier New" w:cs="Courier New"/>
              </w:rPr>
              <w:t xml:space="preserve"> </w:t>
            </w:r>
          </w:p>
          <w:p w14:paraId="695C901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trunk allowed VLAN add 2000</w:t>
            </w:r>
          </w:p>
          <w:p w14:paraId="1F11207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shu(config-if-Giga6/4)#interface GigabitEthernet 6/5</w:t>
            </w:r>
          </w:p>
          <w:p w14:paraId="6F16779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mode trunk</w:t>
            </w:r>
            <w:r w:rsidRPr="00F92D68">
              <w:rPr>
                <w:rFonts w:ascii="Courier New" w:hAnsi="Courier New" w:cs="Courier New"/>
              </w:rPr>
              <w:t xml:space="preserve"> </w:t>
            </w:r>
          </w:p>
          <w:p w14:paraId="4BF62B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trunk allowed VLAN add 2000</w:t>
            </w:r>
          </w:p>
          <w:p w14:paraId="3DE24E9C"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shu(config-if-Giga6/5)#end</w:t>
            </w:r>
          </w:p>
          <w:p w14:paraId="2DEE8F8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340564F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4DFE5A2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31D553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r w:rsidRPr="00F92D68">
              <w:rPr>
                <w:rFonts w:ascii="Courier New" w:hAnsi="Courier New" w:cs="Courier New"/>
              </w:rPr>
              <w:lastRenderedPageBreak/>
              <w:t>-------</w:t>
            </w:r>
          </w:p>
          <w:p w14:paraId="5FF20ED9"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rPr>
              <w:t xml:space="preserve">0               1       default          ACTIVE  Gi6/1 (u) </w:t>
            </w:r>
            <w:r w:rsidRPr="00F92D68">
              <w:rPr>
                <w:rFonts w:ascii="Courier New" w:hAnsi="Courier New" w:cs="Courier New"/>
                <w:b/>
              </w:rPr>
              <w:t xml:space="preserve">Gi6/4 (u) </w:t>
            </w:r>
          </w:p>
          <w:p w14:paraId="64308C7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                                                 Gi6/5 (u) </w:t>
            </w:r>
          </w:p>
          <w:p w14:paraId="358AD30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29CEAD2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78D583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       VLAN0004         ACTIVE  </w:t>
            </w:r>
          </w:p>
          <w:p w14:paraId="32204A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5       VLAN0005         ACTIVE  </w:t>
            </w:r>
          </w:p>
          <w:p w14:paraId="1BD564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647FBE0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13AA0AF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7D73088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411A433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7913C5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09C3D72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3920CF7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3AC34D0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16F3F70"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2000    VLAN2000         ACTIVE  Gi6/4 (t) Gi6/5 (t) </w:t>
            </w:r>
          </w:p>
          <w:p w14:paraId="53E19E7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65CBCC75" w14:textId="77777777" w:rsidR="00530F66" w:rsidRPr="002F5F3A" w:rsidRDefault="00530F66" w:rsidP="000139BB">
      <w:pPr>
        <w:pStyle w:val="a3"/>
        <w:ind w:left="0" w:right="20"/>
        <w:rPr>
          <w:rFonts w:cs="Arial"/>
        </w:rPr>
      </w:pPr>
      <w:r w:rsidRPr="002F5F3A">
        <w:rPr>
          <w:rFonts w:cs="Arial"/>
        </w:rPr>
        <w:lastRenderedPageBreak/>
        <w:t xml:space="preserve">The following example shows how to configure </w:t>
      </w:r>
      <w:r w:rsidR="005E47E4">
        <w:rPr>
          <w:rFonts w:cs="Arial"/>
        </w:rPr>
        <w:t xml:space="preserve">a </w:t>
      </w:r>
      <w:r w:rsidRPr="002F5F3A">
        <w:rPr>
          <w:rFonts w:cs="Arial"/>
        </w:rPr>
        <w:t xml:space="preserve">hybrid VLAN (Tagged, Untagged VLAN). Two ports are set to VLAN 3000 as </w:t>
      </w:r>
      <w:r w:rsidR="005E47E4">
        <w:rPr>
          <w:rFonts w:cs="Arial"/>
        </w:rPr>
        <w:t xml:space="preserve">a </w:t>
      </w:r>
      <w:r w:rsidRPr="002F5F3A">
        <w:rPr>
          <w:rFonts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530F66" w:rsidRPr="00F92D68" w14:paraId="6E992556" w14:textId="77777777" w:rsidTr="00530F66">
        <w:tc>
          <w:tcPr>
            <w:tcW w:w="8820" w:type="dxa"/>
            <w:shd w:val="clear" w:color="auto" w:fill="auto"/>
          </w:tcPr>
          <w:p w14:paraId="566FA2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13C3C8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ABED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shu(config)#VLAN database </w:t>
            </w:r>
          </w:p>
          <w:p w14:paraId="2677B5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3000</w:t>
            </w:r>
          </w:p>
          <w:p w14:paraId="5988B9D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4000</w:t>
            </w:r>
          </w:p>
          <w:p w14:paraId="6D4F910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207AA9E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6/6</w:t>
            </w:r>
          </w:p>
          <w:p w14:paraId="1CD4FB5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shu(config-if-Giga6/6)#switchport </w:t>
            </w:r>
          </w:p>
          <w:p w14:paraId="31BA9B6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mode hybrid</w:t>
            </w:r>
            <w:r w:rsidRPr="00F92D68">
              <w:rPr>
                <w:rFonts w:ascii="Courier New" w:hAnsi="Courier New" w:cs="Courier New"/>
              </w:rPr>
              <w:t xml:space="preserve"> </w:t>
            </w:r>
          </w:p>
          <w:p w14:paraId="5EE7DE9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hybrid VLAN 3000</w:t>
            </w:r>
          </w:p>
          <w:p w14:paraId="0052EE1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 xml:space="preserve">switchport hybrid allowed VLAN add 4000 egress-tagged enable </w:t>
            </w:r>
          </w:p>
          <w:p w14:paraId="0885D5A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shu(config-if-Giga6/6)#interface GigabitEthernet 6/7</w:t>
            </w:r>
          </w:p>
          <w:p w14:paraId="11616E7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shu(config-if-Giga6/7)#switchport </w:t>
            </w:r>
          </w:p>
          <w:p w14:paraId="61D6849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mode hybrid</w:t>
            </w:r>
            <w:r w:rsidRPr="00F92D68">
              <w:rPr>
                <w:rFonts w:ascii="Courier New" w:hAnsi="Courier New" w:cs="Courier New"/>
              </w:rPr>
              <w:t xml:space="preserve"> </w:t>
            </w:r>
          </w:p>
          <w:p w14:paraId="7DA94B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hybrid VLAN 3000</w:t>
            </w:r>
          </w:p>
          <w:p w14:paraId="62B481B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 xml:space="preserve">switchport hybrid allowed VLAN add 4000 egress-tagged enable </w:t>
            </w:r>
          </w:p>
          <w:p w14:paraId="41E20B9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shu(config-if-Giga6/7)#end</w:t>
            </w:r>
          </w:p>
          <w:p w14:paraId="17E3C18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785175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7DC3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05481E8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3AC811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(u) Gi6/4 (u) </w:t>
            </w:r>
          </w:p>
          <w:p w14:paraId="2862FA1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Gi6/5 (u) </w:t>
            </w:r>
          </w:p>
          <w:p w14:paraId="78205EC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14:paraId="0CDFE0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14:paraId="03AB559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14:paraId="5EFE4C6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14:paraId="5CC501A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14:paraId="0CDC2F8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14:paraId="7618A7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14:paraId="2AEC7DE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14:paraId="4DA634B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14:paraId="7C416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75028A3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14:paraId="7D7DDDE9" w14:textId="77777777" w:rsidR="00530F66" w:rsidRPr="00F92D68" w:rsidRDefault="00530F66" w:rsidP="000139BB">
            <w:pPr>
              <w:pStyle w:val="aa"/>
              <w:ind w:right="20"/>
              <w:rPr>
                <w:rFonts w:ascii="Courier New" w:hAnsi="Courier New" w:cs="Courier New"/>
                <w:lang w:val="de-DE"/>
              </w:rPr>
            </w:pPr>
            <w:r w:rsidRPr="00F92D68">
              <w:rPr>
                <w:rFonts w:ascii="Courier New" w:hAnsi="Courier New" w:cs="Courier New"/>
                <w:lang w:val="de-DE"/>
              </w:rPr>
              <w:t xml:space="preserve">0               2000    VLAN2000         ACTIVE  Gi6/4 (t) Gi6/5 (t) </w:t>
            </w:r>
          </w:p>
          <w:p w14:paraId="60B723CF"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3000    VLAN3000         ACTIVE  Gi6/6 (u) Gi6/7 (u) </w:t>
            </w:r>
          </w:p>
          <w:p w14:paraId="6CE5B941"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4000    VLAN4000         ACTIVE  Gi6/6 (t) Gi6/7 (t) </w:t>
            </w:r>
          </w:p>
          <w:p w14:paraId="4400D2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043A391A" w14:textId="77777777" w:rsidR="00530F66" w:rsidRPr="002F5F3A" w:rsidRDefault="00530F66" w:rsidP="000139BB">
      <w:pPr>
        <w:pStyle w:val="a3"/>
        <w:ind w:left="0" w:right="20"/>
        <w:rPr>
          <w:rFonts w:cs="Arial"/>
        </w:rPr>
      </w:pPr>
      <w:r w:rsidRPr="002F5F3A">
        <w:rPr>
          <w:rFonts w:cs="Arial"/>
        </w:rPr>
        <w:t xml:space="preserve">The example shown in the following figure creates a </w:t>
      </w:r>
      <w:r w:rsidRPr="002F5F3A">
        <w:rPr>
          <w:rFonts w:cs="Arial"/>
          <w:i/>
          <w:iCs/>
        </w:rPr>
        <w:t xml:space="preserve">sales </w:t>
      </w:r>
      <w:r w:rsidRPr="002F5F3A">
        <w:rPr>
          <w:rFonts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432832" w:rsidRDefault="00530F66" w:rsidP="000139BB">
      <w:pPr>
        <w:ind w:right="20"/>
      </w:pPr>
    </w:p>
    <w:p w14:paraId="38A7CA08" w14:textId="77777777" w:rsidR="00530F66" w:rsidRPr="00432832" w:rsidRDefault="00530F66" w:rsidP="00472939">
      <w:pPr>
        <w:ind w:leftChars="866" w:left="1559" w:right="20"/>
      </w:pPr>
      <w:r>
        <w:rPr>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2F5F3A" w:rsidRDefault="005C1BF9" w:rsidP="000139BB">
      <w:pPr>
        <w:pStyle w:val="afffff3"/>
        <w:ind w:left="0" w:right="20"/>
      </w:pPr>
      <w:bookmarkStart w:id="938" w:name="_Toc281490936"/>
      <w:bookmarkStart w:id="939" w:name="_Toc337198131"/>
      <w:bookmarkStart w:id="940" w:name="_Toc363748229"/>
      <w:bookmarkStart w:id="941" w:name="_Toc391575464"/>
      <w:r>
        <w:t xml:space="preserve">Figure </w:t>
      </w:r>
      <w:r w:rsidR="005832B8">
        <w:fldChar w:fldCharType="begin"/>
      </w:r>
      <w:r w:rsidR="00F17487">
        <w:instrText xml:space="preserve"> SEQ Figure \* ARABIC </w:instrText>
      </w:r>
      <w:r w:rsidR="005832B8">
        <w:fldChar w:fldCharType="separate"/>
      </w:r>
      <w:proofErr w:type="gramStart"/>
      <w:r w:rsidR="006C3661">
        <w:rPr>
          <w:noProof/>
        </w:rPr>
        <w:t>8</w:t>
      </w:r>
      <w:r w:rsidR="005832B8">
        <w:fldChar w:fldCharType="end"/>
      </w:r>
      <w:r w:rsidR="009D5D18">
        <w:rPr>
          <w:rFonts w:hint="eastAsia"/>
          <w:noProof/>
        </w:rPr>
        <w:t xml:space="preserve"> </w:t>
      </w:r>
      <w:r w:rsidR="00530F66" w:rsidRPr="002F5F3A">
        <w:t>Configuration Example</w:t>
      </w:r>
      <w:proofErr w:type="gramEnd"/>
      <w:r w:rsidR="00530F66" w:rsidRPr="002F5F3A">
        <w:t xml:space="preserve"> – </w:t>
      </w:r>
      <w:r w:rsidR="00530F66" w:rsidRPr="00530F66">
        <w:t>Tagged</w:t>
      </w:r>
      <w:r w:rsidR="00530F66" w:rsidRPr="002F5F3A">
        <w:t xml:space="preserve"> and Untagged VLAN</w:t>
      </w:r>
      <w:bookmarkEnd w:id="938"/>
      <w:bookmarkEnd w:id="939"/>
      <w:bookmarkEnd w:id="940"/>
      <w:bookmarkEnd w:id="941"/>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530F66" w:rsidRPr="00F92D68" w14:paraId="2059634F" w14:textId="77777777" w:rsidTr="00530F66">
        <w:tc>
          <w:tcPr>
            <w:tcW w:w="8820" w:type="dxa"/>
            <w:shd w:val="clear" w:color="auto" w:fill="auto"/>
          </w:tcPr>
          <w:p w14:paraId="1672AC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485024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459274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 xml:space="preserve">VLAN database </w:t>
            </w:r>
          </w:p>
          <w:p w14:paraId="1E983C2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120</w:t>
            </w:r>
          </w:p>
          <w:p w14:paraId="5147C5C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497A826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7BE9D54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shu(config-if-Giga6/1)#switchport </w:t>
            </w:r>
          </w:p>
          <w:p w14:paraId="54A8DF09"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6D81440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120</w:t>
            </w:r>
          </w:p>
          <w:p w14:paraId="131C49C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shu(config-if-Giga6/1)#interface GigabitEthernet 6/2</w:t>
            </w:r>
          </w:p>
          <w:p w14:paraId="3F47A48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shu(config-if-Giga6/2)#switchport </w:t>
            </w:r>
          </w:p>
          <w:p w14:paraId="3A7F6FD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mode trunk</w:t>
            </w:r>
            <w:r w:rsidRPr="00F92D68">
              <w:rPr>
                <w:rFonts w:ascii="Courier New" w:hAnsi="Courier New" w:cs="Courier New"/>
              </w:rPr>
              <w:t xml:space="preserve"> </w:t>
            </w:r>
          </w:p>
          <w:p w14:paraId="45F33A3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trunk allowed VLAN add 120</w:t>
            </w:r>
          </w:p>
          <w:p w14:paraId="1F0C398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shu(config-if-Giga6/2)#interface GigabitEthernet 6/3</w:t>
            </w:r>
          </w:p>
          <w:p w14:paraId="3307ADB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shu(config-if-Giga6/3)#switchport </w:t>
            </w:r>
          </w:p>
          <w:p w14:paraId="489FE56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w:t>
            </w:r>
            <w:r w:rsidRPr="00F92D68">
              <w:rPr>
                <w:rFonts w:ascii="Courier New" w:hAnsi="Courier New" w:cs="Courier New"/>
                <w:b/>
              </w:rPr>
              <w:t>switchport access VLAN 120</w:t>
            </w:r>
          </w:p>
          <w:p w14:paraId="3930626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shu(config-if-Giga6/3)#interface GigabitEthernet 6/4</w:t>
            </w:r>
          </w:p>
          <w:p w14:paraId="103CF0C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shu(config-if-Giga6/4)#switchport </w:t>
            </w:r>
          </w:p>
          <w:p w14:paraId="0CEDBB77"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access VLAN 120</w:t>
            </w:r>
          </w:p>
          <w:p w14:paraId="173D8E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shu(config-if-Giga6/4)#end</w:t>
            </w:r>
          </w:p>
          <w:p w14:paraId="2F8D253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14:paraId="54DA7FD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5D67E79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762BC545"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14:paraId="083BE43A"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1       default          ACTIVE  Gi6/1 (u) Gi6/2 (u) </w:t>
            </w:r>
          </w:p>
          <w:p w14:paraId="7CAF37CB"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rPr>
              <w:t xml:space="preserve">                                                 </w:t>
            </w:r>
            <w:r w:rsidRPr="00F92D68">
              <w:rPr>
                <w:rFonts w:ascii="Courier New" w:hAnsi="Courier New" w:cs="Courier New"/>
                <w:b/>
                <w:lang w:val="de-DE"/>
              </w:rPr>
              <w:t xml:space="preserve">Gi6/5 (u) </w:t>
            </w:r>
          </w:p>
          <w:p w14:paraId="68FC65D3" w14:textId="77777777"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120     VLAN0120         ACTIVE  Gi6/1 (t) Gi6/2 (t) </w:t>
            </w:r>
          </w:p>
          <w:p w14:paraId="35DB2BE4" w14:textId="77777777" w:rsidR="00530F66" w:rsidRPr="00F92D68" w:rsidRDefault="00530F66" w:rsidP="000139BB">
            <w:pPr>
              <w:pStyle w:val="aa"/>
              <w:ind w:right="20"/>
              <w:rPr>
                <w:rFonts w:ascii="Courier New" w:hAnsi="Courier New" w:cs="Courier New"/>
                <w:b/>
              </w:rPr>
            </w:pPr>
            <w:r w:rsidRPr="00F92D68">
              <w:rPr>
                <w:rFonts w:ascii="Courier New" w:hAnsi="Courier New" w:cs="Courier New"/>
                <w:b/>
                <w:lang w:val="de-DE"/>
              </w:rPr>
              <w:t xml:space="preserve">                                                 </w:t>
            </w:r>
            <w:r w:rsidRPr="00F92D68">
              <w:rPr>
                <w:rFonts w:ascii="Courier New" w:hAnsi="Courier New" w:cs="Courier New"/>
                <w:b/>
              </w:rPr>
              <w:t xml:space="preserve">Gi6/3 (u) Gi6/4 (u) </w:t>
            </w:r>
          </w:p>
          <w:p w14:paraId="342F944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2043818D" w14:textId="77777777" w:rsidR="00530F66" w:rsidRPr="002F5F3A" w:rsidRDefault="00530F66" w:rsidP="000139BB">
      <w:pPr>
        <w:pStyle w:val="a3"/>
        <w:ind w:left="0" w:right="20"/>
        <w:rPr>
          <w:rFonts w:cs="Arial"/>
        </w:rPr>
      </w:pPr>
      <w:r w:rsidRPr="002F5F3A">
        <w:rPr>
          <w:rFonts w:cs="Arial"/>
        </w:rPr>
        <w:t xml:space="preserve">The following example shows how to configure port gi 6/1 as a member of the port-based VLAN </w:t>
      </w:r>
      <w:r w:rsidRPr="002F5F3A">
        <w:rPr>
          <w:rFonts w:cs="Arial"/>
          <w:i/>
          <w:iCs/>
        </w:rPr>
        <w:t>Marketing</w:t>
      </w:r>
      <w:r w:rsidRPr="002F5F3A">
        <w:rPr>
          <w:rFonts w:cs="Arial"/>
        </w:rPr>
        <w:t xml:space="preserve"> and the tagged VLAN </w:t>
      </w:r>
      <w:r w:rsidRPr="002F5F3A">
        <w:rPr>
          <w:rFonts w:cs="Arial"/>
          <w:i/>
          <w:iCs/>
        </w:rPr>
        <w:t>Engineering</w:t>
      </w:r>
      <w:r w:rsidRPr="002F5F3A">
        <w:rPr>
          <w:rFonts w:cs="Arial"/>
        </w:rPr>
        <w:t xml:space="preserve">. VLAN </w:t>
      </w:r>
      <w:r w:rsidRPr="002F5F3A">
        <w:rPr>
          <w:rFonts w:cs="Arial"/>
          <w:i/>
          <w:iCs/>
        </w:rPr>
        <w:t>Marketing</w:t>
      </w:r>
      <w:r w:rsidRPr="002F5F3A">
        <w:rPr>
          <w:rFonts w:cs="Arial"/>
        </w:rPr>
        <w:t xml:space="preserve"> VLAN ID is 200, and VLAN </w:t>
      </w:r>
      <w:r w:rsidRPr="002F5F3A">
        <w:rPr>
          <w:rFonts w:cs="Arial"/>
          <w:i/>
          <w:iCs/>
        </w:rPr>
        <w:t>Engineering</w:t>
      </w:r>
      <w:r w:rsidRPr="002F5F3A">
        <w:rPr>
          <w:rFonts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530F66" w:rsidRPr="00F92D68" w14:paraId="35DDCD6F" w14:textId="77777777" w:rsidTr="00530F66">
        <w:tc>
          <w:tcPr>
            <w:tcW w:w="8820" w:type="dxa"/>
            <w:shd w:val="clear" w:color="auto" w:fill="auto"/>
          </w:tcPr>
          <w:p w14:paraId="58CDCC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14:paraId="6A2643A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14:paraId="58FE7A7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14:paraId="35AE144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w:t>
            </w:r>
          </w:p>
          <w:p w14:paraId="724CE632"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w:t>
            </w:r>
          </w:p>
          <w:p w14:paraId="0B27F66A"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14:paraId="172509DE"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14:paraId="02F836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14:paraId="074DF1D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200</w:t>
            </w:r>
          </w:p>
          <w:p w14:paraId="54425ABB"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lastRenderedPageBreak/>
              <w:t>shu(config-if-Giga6/1)#</w:t>
            </w:r>
            <w:r w:rsidRPr="00F92D68">
              <w:rPr>
                <w:rFonts w:ascii="Courier New" w:hAnsi="Courier New" w:cs="Courier New"/>
                <w:b/>
              </w:rPr>
              <w:t>switchport trunk native VLAN 200</w:t>
            </w:r>
          </w:p>
          <w:p w14:paraId="109FA22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400</w:t>
            </w:r>
          </w:p>
          <w:p w14:paraId="571D524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shu(config-if-Giga6/1)#end</w:t>
            </w:r>
          </w:p>
          <w:p w14:paraId="1AE9E43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14:paraId="19E46F2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14:paraId="6B888028"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14:paraId="6EA974B1"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 ---------------- -------</w:t>
            </w:r>
            <w:r w:rsidR="00F365A1">
              <w:rPr>
                <w:rFonts w:ascii="Courier New" w:hAnsi="Courier New" w:cs="Courier New"/>
              </w:rPr>
              <w:t xml:space="preserve"> ------------------------</w:t>
            </w:r>
          </w:p>
          <w:p w14:paraId="75EE955F"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(t) </w:t>
            </w:r>
          </w:p>
          <w:p w14:paraId="5CE54D14"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14:paraId="63CAE3F0"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120     VLAN0120         ACTIVE  Gi6/1 (t) </w:t>
            </w:r>
          </w:p>
          <w:p w14:paraId="799748B3"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200     VLAN0200         ACTIVE  </w:t>
            </w:r>
            <w:r w:rsidRPr="00F92D68">
              <w:rPr>
                <w:rFonts w:ascii="Courier New" w:hAnsi="Courier New" w:cs="Courier New"/>
                <w:b/>
              </w:rPr>
              <w:t>Gi6/1 (u)</w:t>
            </w:r>
            <w:r w:rsidRPr="00F92D68">
              <w:rPr>
                <w:rFonts w:ascii="Courier New" w:hAnsi="Courier New" w:cs="Courier New"/>
              </w:rPr>
              <w:t xml:space="preserve"> </w:t>
            </w:r>
          </w:p>
          <w:p w14:paraId="3BCCE50D"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400     VLAN0400         ACTIVE  </w:t>
            </w:r>
            <w:r w:rsidRPr="00F92D68">
              <w:rPr>
                <w:rFonts w:ascii="Courier New" w:hAnsi="Courier New" w:cs="Courier New"/>
                <w:b/>
              </w:rPr>
              <w:t>Gi6/1 (t)</w:t>
            </w:r>
            <w:r w:rsidRPr="00F92D68">
              <w:rPr>
                <w:rFonts w:ascii="Courier New" w:hAnsi="Courier New" w:cs="Courier New"/>
              </w:rPr>
              <w:t xml:space="preserve"> </w:t>
            </w:r>
          </w:p>
          <w:p w14:paraId="3E7BFE76" w14:textId="77777777"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14:paraId="191EE9A1" w14:textId="77777777" w:rsidR="00530F66" w:rsidRPr="002F5F3A" w:rsidRDefault="00530F66" w:rsidP="000139BB">
      <w:pPr>
        <w:pStyle w:val="a3"/>
        <w:ind w:left="0" w:right="20"/>
        <w:rPr>
          <w:rFonts w:cs="Arial"/>
        </w:rPr>
      </w:pPr>
      <w:r w:rsidRPr="002F5F3A">
        <w:rPr>
          <w:rFonts w:cs="Arial"/>
        </w:rPr>
        <w:lastRenderedPageBreak/>
        <w:t xml:space="preserve">When port gi 6/1 receives untagged frames, the switch sends the frames to the member port of VLAN </w:t>
      </w:r>
      <w:r w:rsidRPr="002F5F3A">
        <w:rPr>
          <w:rFonts w:cs="Arial"/>
          <w:i/>
          <w:iCs/>
        </w:rPr>
        <w:t>marketing</w:t>
      </w:r>
      <w:r w:rsidRPr="002F5F3A">
        <w:rPr>
          <w:rFonts w:cs="Arial"/>
        </w:rPr>
        <w:t>.</w:t>
      </w:r>
    </w:p>
    <w:p w14:paraId="51F571D8" w14:textId="77777777" w:rsidR="00530F66" w:rsidRPr="002F5F3A" w:rsidRDefault="00530F66" w:rsidP="0021019A">
      <w:pPr>
        <w:pStyle w:val="2"/>
        <w:ind w:right="20"/>
      </w:pPr>
      <w:bookmarkStart w:id="942" w:name="_Toc281491055"/>
      <w:bookmarkStart w:id="943" w:name="_Toc337198391"/>
      <w:bookmarkStart w:id="944" w:name="_Toc363747488"/>
      <w:bookmarkStart w:id="945" w:name="_Toc444694984"/>
      <w:r w:rsidRPr="002F5F3A">
        <w:lastRenderedPageBreak/>
        <w:t>Displaying VLAN Settings</w:t>
      </w:r>
      <w:bookmarkEnd w:id="942"/>
      <w:bookmarkEnd w:id="943"/>
      <w:bookmarkEnd w:id="944"/>
      <w:bookmarkEnd w:id="945"/>
    </w:p>
    <w:p w14:paraId="501D59B0" w14:textId="77777777" w:rsidR="00530F66" w:rsidRPr="002F5F3A" w:rsidRDefault="00530F66" w:rsidP="002E3738">
      <w:pPr>
        <w:pStyle w:val="a3"/>
        <w:ind w:left="0" w:right="20"/>
        <w:rPr>
          <w:rFonts w:cs="Arial"/>
        </w:rPr>
      </w:pPr>
      <w:r w:rsidRPr="002F5F3A">
        <w:rPr>
          <w:rFonts w:cs="Arial"/>
        </w:rPr>
        <w:t>The following command is used to display VLAN configuration information:</w:t>
      </w:r>
    </w:p>
    <w:p w14:paraId="11069633" w14:textId="77777777" w:rsidR="00530F66" w:rsidRPr="002F5F3A" w:rsidRDefault="005C1BF9" w:rsidP="002E3738">
      <w:pPr>
        <w:pStyle w:val="afffff3"/>
        <w:ind w:left="0" w:right="20"/>
      </w:pPr>
      <w:bookmarkStart w:id="946" w:name="_Toc363747910"/>
      <w:bookmarkStart w:id="947" w:name="_Toc391575185"/>
      <w:r>
        <w:t xml:space="preserve">Table </w:t>
      </w:r>
      <w:r w:rsidR="005832B8">
        <w:fldChar w:fldCharType="begin"/>
      </w:r>
      <w:r w:rsidR="00092D8C">
        <w:instrText xml:space="preserve"> SEQ Table \* ARABIC </w:instrText>
      </w:r>
      <w:r w:rsidR="005832B8">
        <w:fldChar w:fldCharType="separate"/>
      </w:r>
      <w:r w:rsidR="00E420FA">
        <w:rPr>
          <w:noProof/>
        </w:rPr>
        <w:t>43</w:t>
      </w:r>
      <w:r w:rsidR="005832B8">
        <w:rPr>
          <w:noProof/>
        </w:rPr>
        <w:fldChar w:fldCharType="end"/>
      </w:r>
      <w:r>
        <w:rPr>
          <w:rFonts w:hint="eastAsia"/>
        </w:rPr>
        <w:t xml:space="preserve"> </w:t>
      </w:r>
      <w:r w:rsidR="00530F66" w:rsidRPr="002F5F3A">
        <w:t xml:space="preserve">Displaying VLAN </w:t>
      </w:r>
      <w:r w:rsidR="00530F66" w:rsidRPr="00530F66">
        <w:t>Settings</w:t>
      </w:r>
      <w:bookmarkEnd w:id="946"/>
      <w:bookmarkEnd w:id="94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96"/>
        <w:gridCol w:w="4907"/>
        <w:gridCol w:w="1445"/>
      </w:tblGrid>
      <w:tr w:rsidR="00530F66" w:rsidRPr="002F5F3A" w14:paraId="1EB439B2" w14:textId="77777777" w:rsidTr="00530F66">
        <w:trPr>
          <w:trHeight w:val="288"/>
        </w:trPr>
        <w:tc>
          <w:tcPr>
            <w:tcW w:w="1822" w:type="dxa"/>
            <w:shd w:val="clear" w:color="auto" w:fill="E6E6E6"/>
            <w:vAlign w:val="center"/>
          </w:tcPr>
          <w:p w14:paraId="44BCCD29" w14:textId="77777777" w:rsidR="00530F66" w:rsidRPr="002F5F3A" w:rsidRDefault="00530F66" w:rsidP="002E3738">
            <w:pPr>
              <w:pStyle w:val="ab"/>
              <w:wordWrap/>
              <w:ind w:right="20"/>
              <w:rPr>
                <w:b w:val="0"/>
              </w:rPr>
            </w:pPr>
            <w:r w:rsidRPr="002F5F3A">
              <w:rPr>
                <w:b w:val="0"/>
              </w:rPr>
              <w:t>Command</w:t>
            </w:r>
          </w:p>
        </w:tc>
        <w:tc>
          <w:tcPr>
            <w:tcW w:w="5040" w:type="dxa"/>
            <w:shd w:val="clear" w:color="auto" w:fill="E6E6E6"/>
            <w:vAlign w:val="center"/>
          </w:tcPr>
          <w:p w14:paraId="1A17854C" w14:textId="77777777" w:rsidR="00530F66" w:rsidRPr="002F5F3A" w:rsidRDefault="00530F66" w:rsidP="002E3738">
            <w:pPr>
              <w:pStyle w:val="ab"/>
              <w:wordWrap/>
              <w:ind w:right="20"/>
              <w:rPr>
                <w:b w:val="0"/>
              </w:rPr>
            </w:pPr>
            <w:r w:rsidRPr="002F5F3A">
              <w:rPr>
                <w:b w:val="0"/>
              </w:rPr>
              <w:t>Description</w:t>
            </w:r>
          </w:p>
        </w:tc>
        <w:tc>
          <w:tcPr>
            <w:tcW w:w="1460" w:type="dxa"/>
            <w:shd w:val="clear" w:color="auto" w:fill="E6E6E6"/>
            <w:vAlign w:val="center"/>
          </w:tcPr>
          <w:p w14:paraId="13618190" w14:textId="77777777" w:rsidR="00530F66" w:rsidRPr="002F5F3A" w:rsidRDefault="00530F66" w:rsidP="002E3738">
            <w:pPr>
              <w:pStyle w:val="ab"/>
              <w:wordWrap/>
              <w:ind w:right="20"/>
              <w:rPr>
                <w:b w:val="0"/>
              </w:rPr>
            </w:pPr>
            <w:r w:rsidRPr="002F5F3A">
              <w:rPr>
                <w:b w:val="0"/>
              </w:rPr>
              <w:t>Mode</w:t>
            </w:r>
          </w:p>
        </w:tc>
      </w:tr>
      <w:tr w:rsidR="00530F66" w:rsidRPr="002F5F3A" w14:paraId="2373B377" w14:textId="77777777" w:rsidTr="00530F66">
        <w:trPr>
          <w:trHeight w:val="473"/>
        </w:trPr>
        <w:tc>
          <w:tcPr>
            <w:tcW w:w="1822" w:type="dxa"/>
            <w:vAlign w:val="center"/>
          </w:tcPr>
          <w:p w14:paraId="031626FA" w14:textId="77777777" w:rsidR="00530F66" w:rsidRPr="002F5F3A" w:rsidRDefault="007864D8" w:rsidP="002E3738">
            <w:pPr>
              <w:pStyle w:val="aa"/>
              <w:ind w:right="20"/>
            </w:pPr>
            <w:r>
              <w:t>show vlan</w:t>
            </w:r>
          </w:p>
        </w:tc>
        <w:tc>
          <w:tcPr>
            <w:tcW w:w="5040" w:type="dxa"/>
            <w:vAlign w:val="center"/>
          </w:tcPr>
          <w:p w14:paraId="03E1F8F9" w14:textId="77777777" w:rsidR="00530F66" w:rsidRPr="002F5F3A" w:rsidRDefault="00530F66" w:rsidP="002E3738">
            <w:pPr>
              <w:pStyle w:val="afffc"/>
              <w:ind w:right="20"/>
              <w:jc w:val="both"/>
            </w:pPr>
            <w:r w:rsidRPr="002F5F3A">
              <w:t>Displays VLAN information in summary:</w:t>
            </w:r>
          </w:p>
          <w:p w14:paraId="0F192C1F"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VLANid</w:t>
            </w:r>
          </w:p>
          <w:p w14:paraId="53BE6C8E"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 xml:space="preserve">Member port </w:t>
            </w:r>
          </w:p>
          <w:p w14:paraId="4B57633B"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 belonged to bridge</w:t>
            </w:r>
          </w:p>
          <w:p w14:paraId="7286B648" w14:textId="77777777"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Spanning-tree mode</w:t>
            </w:r>
          </w:p>
        </w:tc>
        <w:tc>
          <w:tcPr>
            <w:tcW w:w="1460" w:type="dxa"/>
            <w:vAlign w:val="center"/>
          </w:tcPr>
          <w:p w14:paraId="350BDEEB" w14:textId="77777777" w:rsidR="00530F66" w:rsidRPr="002F5F3A" w:rsidRDefault="008D5DE8" w:rsidP="002E3738">
            <w:pPr>
              <w:pStyle w:val="aa"/>
              <w:ind w:right="20"/>
            </w:pPr>
            <w:r>
              <w:t>Privileged</w:t>
            </w:r>
          </w:p>
        </w:tc>
      </w:tr>
      <w:tr w:rsidR="00530F66" w:rsidRPr="002F5F3A" w14:paraId="0FE818AF" w14:textId="77777777" w:rsidTr="00530F66">
        <w:trPr>
          <w:trHeight w:val="473"/>
        </w:trPr>
        <w:tc>
          <w:tcPr>
            <w:tcW w:w="1822" w:type="dxa"/>
            <w:vAlign w:val="center"/>
          </w:tcPr>
          <w:p w14:paraId="28B8AAC2" w14:textId="77777777" w:rsidR="00530F66" w:rsidRPr="002F5F3A" w:rsidRDefault="00530F66" w:rsidP="002E3738">
            <w:pPr>
              <w:pStyle w:val="aa"/>
              <w:ind w:right="20"/>
            </w:pPr>
            <w:r w:rsidRPr="002F5F3A">
              <w:t xml:space="preserve">show </w:t>
            </w:r>
            <w:r w:rsidR="008D5DE8">
              <w:t>vlan</w:t>
            </w:r>
            <w:r w:rsidRPr="002F5F3A">
              <w:t xml:space="preserve"> all</w:t>
            </w:r>
          </w:p>
        </w:tc>
        <w:tc>
          <w:tcPr>
            <w:tcW w:w="5040" w:type="dxa"/>
            <w:vAlign w:val="center"/>
          </w:tcPr>
          <w:p w14:paraId="4F7B95BD" w14:textId="77777777" w:rsidR="00530F66" w:rsidRPr="002F5F3A" w:rsidRDefault="00530F66" w:rsidP="002E3738">
            <w:pPr>
              <w:pStyle w:val="afffc"/>
              <w:ind w:right="20"/>
              <w:jc w:val="both"/>
            </w:pPr>
            <w:r w:rsidRPr="002F5F3A">
              <w:t>Displays VLAN information as below:</w:t>
            </w:r>
          </w:p>
          <w:p w14:paraId="532C5584" w14:textId="77777777" w:rsidR="00530F66" w:rsidRPr="002F5F3A" w:rsidRDefault="00530F66" w:rsidP="002E3738">
            <w:pPr>
              <w:pStyle w:val="a1"/>
              <w:wordWrap/>
              <w:spacing w:line="240" w:lineRule="auto"/>
              <w:ind w:left="0" w:right="20"/>
            </w:pPr>
            <w:r w:rsidRPr="002F5F3A">
              <w:t>VLANid</w:t>
            </w:r>
          </w:p>
          <w:p w14:paraId="66D98B55" w14:textId="77777777" w:rsidR="00530F66" w:rsidRPr="002F5F3A" w:rsidRDefault="00530F66" w:rsidP="002E3738">
            <w:pPr>
              <w:pStyle w:val="a1"/>
              <w:wordWrap/>
              <w:spacing w:line="240" w:lineRule="auto"/>
              <w:ind w:left="0" w:right="20"/>
            </w:pPr>
            <w:r w:rsidRPr="002F5F3A">
              <w:t xml:space="preserve">Member port </w:t>
            </w:r>
          </w:p>
          <w:p w14:paraId="42C328AD" w14:textId="77777777" w:rsidR="00530F66" w:rsidRPr="002F5F3A" w:rsidRDefault="00530F66" w:rsidP="002E3738">
            <w:pPr>
              <w:pStyle w:val="a1"/>
              <w:wordWrap/>
              <w:spacing w:line="240" w:lineRule="auto"/>
              <w:ind w:left="0" w:right="20"/>
            </w:pPr>
            <w:r w:rsidRPr="002F5F3A">
              <w:t>tag, untagged</w:t>
            </w:r>
          </w:p>
        </w:tc>
        <w:tc>
          <w:tcPr>
            <w:tcW w:w="1460" w:type="dxa"/>
            <w:vAlign w:val="center"/>
          </w:tcPr>
          <w:p w14:paraId="53FC44CC" w14:textId="77777777" w:rsidR="00530F66" w:rsidRPr="002F5F3A" w:rsidRDefault="008D5DE8" w:rsidP="002E3738">
            <w:pPr>
              <w:pStyle w:val="aa"/>
              <w:ind w:right="20"/>
            </w:pPr>
            <w:r>
              <w:t>Privileged</w:t>
            </w:r>
          </w:p>
        </w:tc>
      </w:tr>
      <w:tr w:rsidR="00530F66" w:rsidRPr="002F5F3A" w14:paraId="2EF8FDE5" w14:textId="77777777" w:rsidTr="00530F66">
        <w:trPr>
          <w:trHeight w:val="473"/>
        </w:trPr>
        <w:tc>
          <w:tcPr>
            <w:tcW w:w="1822" w:type="dxa"/>
            <w:vAlign w:val="center"/>
          </w:tcPr>
          <w:p w14:paraId="5607AB7E" w14:textId="77777777" w:rsidR="00530F66" w:rsidRPr="002F5F3A" w:rsidRDefault="00530F66" w:rsidP="002E3738">
            <w:pPr>
              <w:pStyle w:val="aa"/>
              <w:ind w:right="20"/>
            </w:pPr>
            <w:r w:rsidRPr="002F5F3A">
              <w:t>show interface trunk (module &lt;1-6&gt;|)</w:t>
            </w:r>
          </w:p>
        </w:tc>
        <w:tc>
          <w:tcPr>
            <w:tcW w:w="5040" w:type="dxa"/>
            <w:vAlign w:val="center"/>
          </w:tcPr>
          <w:p w14:paraId="7F4AEA45" w14:textId="77777777" w:rsidR="00530F66" w:rsidRPr="002F5F3A" w:rsidRDefault="00530F66" w:rsidP="002E3738">
            <w:pPr>
              <w:pStyle w:val="afffc"/>
              <w:ind w:right="20"/>
              <w:jc w:val="both"/>
            </w:pPr>
            <w:r w:rsidRPr="002F5F3A">
              <w:t>Displays VLAN information as below:</w:t>
            </w:r>
          </w:p>
          <w:p w14:paraId="780A4FAD" w14:textId="77777777" w:rsidR="00530F66" w:rsidRPr="002F5F3A" w:rsidRDefault="00530F66" w:rsidP="002E3738">
            <w:pPr>
              <w:pStyle w:val="a1"/>
              <w:wordWrap/>
              <w:spacing w:line="240" w:lineRule="auto"/>
              <w:ind w:left="0" w:right="20"/>
            </w:pPr>
            <w:r w:rsidRPr="002F5F3A">
              <w:t>Port</w:t>
            </w:r>
          </w:p>
          <w:p w14:paraId="3E9F8E5E" w14:textId="77777777" w:rsidR="00530F66" w:rsidRPr="002F5F3A" w:rsidRDefault="00530F66" w:rsidP="002E3738">
            <w:pPr>
              <w:pStyle w:val="a1"/>
              <w:wordWrap/>
              <w:spacing w:line="240" w:lineRule="auto"/>
              <w:ind w:left="0" w:right="20"/>
            </w:pPr>
            <w:r w:rsidRPr="002F5F3A">
              <w:t>VLAN Mode</w:t>
            </w:r>
          </w:p>
          <w:p w14:paraId="0A2582FE" w14:textId="77777777" w:rsidR="00530F66" w:rsidRPr="002F5F3A" w:rsidRDefault="00530F66" w:rsidP="002E3738">
            <w:pPr>
              <w:pStyle w:val="a1"/>
              <w:wordWrap/>
              <w:spacing w:line="240" w:lineRule="auto"/>
              <w:ind w:left="0" w:right="20"/>
            </w:pPr>
            <w:r w:rsidRPr="002F5F3A">
              <w:t>Native VLAN, Trunk VLAN</w:t>
            </w:r>
          </w:p>
        </w:tc>
        <w:tc>
          <w:tcPr>
            <w:tcW w:w="1460" w:type="dxa"/>
            <w:vAlign w:val="center"/>
          </w:tcPr>
          <w:p w14:paraId="5C1F11C1" w14:textId="77777777" w:rsidR="00530F66" w:rsidRPr="002F5F3A" w:rsidRDefault="008D5DE8" w:rsidP="002E3738">
            <w:pPr>
              <w:pStyle w:val="aa"/>
              <w:ind w:right="20"/>
            </w:pPr>
            <w:r>
              <w:t>Privileged</w:t>
            </w:r>
          </w:p>
        </w:tc>
      </w:tr>
      <w:tr w:rsidR="00530F66" w:rsidRPr="002F5F3A" w14:paraId="0C6FF8FB" w14:textId="77777777" w:rsidTr="00530F66">
        <w:trPr>
          <w:trHeight w:val="472"/>
        </w:trPr>
        <w:tc>
          <w:tcPr>
            <w:tcW w:w="1822" w:type="dxa"/>
            <w:vAlign w:val="center"/>
          </w:tcPr>
          <w:p w14:paraId="2130F96F" w14:textId="77777777" w:rsidR="00530F66" w:rsidRPr="002F5F3A" w:rsidRDefault="00530F66" w:rsidP="002E3738">
            <w:pPr>
              <w:pStyle w:val="aa"/>
              <w:ind w:right="20"/>
            </w:pPr>
            <w:r w:rsidRPr="002F5F3A">
              <w:t xml:space="preserve">show interface summary </w:t>
            </w:r>
            <w:r w:rsidR="008D5DE8">
              <w:t>vlan</w:t>
            </w:r>
          </w:p>
        </w:tc>
        <w:tc>
          <w:tcPr>
            <w:tcW w:w="5040" w:type="dxa"/>
            <w:vAlign w:val="center"/>
          </w:tcPr>
          <w:p w14:paraId="6EDDD67C" w14:textId="77777777" w:rsidR="00530F66" w:rsidRPr="002F5F3A" w:rsidRDefault="00530F66" w:rsidP="002E3738">
            <w:pPr>
              <w:pStyle w:val="afffc"/>
              <w:ind w:right="20"/>
              <w:jc w:val="both"/>
            </w:pPr>
            <w:r w:rsidRPr="002F5F3A">
              <w:t>Displays VLAN information as below:</w:t>
            </w:r>
          </w:p>
          <w:p w14:paraId="4F7A57F8" w14:textId="77777777" w:rsidR="00530F66" w:rsidRPr="002F5F3A" w:rsidRDefault="00530F66" w:rsidP="002E3738">
            <w:pPr>
              <w:pStyle w:val="a1"/>
              <w:wordWrap/>
              <w:spacing w:line="240" w:lineRule="auto"/>
              <w:ind w:left="0" w:right="20"/>
            </w:pPr>
            <w:r w:rsidRPr="002F5F3A">
              <w:t>VLAN id</w:t>
            </w:r>
          </w:p>
        </w:tc>
        <w:tc>
          <w:tcPr>
            <w:tcW w:w="1460" w:type="dxa"/>
            <w:vAlign w:val="center"/>
          </w:tcPr>
          <w:p w14:paraId="238DA7ED" w14:textId="77777777" w:rsidR="00530F66" w:rsidRPr="002F5F3A" w:rsidRDefault="008D5DE8" w:rsidP="002E3738">
            <w:pPr>
              <w:pStyle w:val="aa"/>
              <w:ind w:right="20"/>
            </w:pPr>
            <w:r>
              <w:t>Privileged</w:t>
            </w:r>
          </w:p>
        </w:tc>
      </w:tr>
    </w:tbl>
    <w:p w14:paraId="3EAF6C68" w14:textId="77777777" w:rsidR="00530F66" w:rsidRPr="002F5F3A" w:rsidRDefault="00530F66" w:rsidP="002E3738">
      <w:pPr>
        <w:pStyle w:val="a3"/>
        <w:ind w:left="0" w:right="20"/>
        <w:rPr>
          <w:rFonts w:cs="Arial"/>
        </w:rPr>
      </w:pPr>
      <w:r w:rsidRPr="002F5F3A">
        <w:rPr>
          <w:rFonts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Default="004E5438" w:rsidP="002E3738">
            <w:pPr>
              <w:pStyle w:val="aa"/>
              <w:ind w:right="20"/>
              <w:rPr>
                <w:rFonts w:ascii="Courier New" w:hAnsi="Courier New" w:cs="Courier New"/>
                <w:b/>
                <w:bCs/>
              </w:rPr>
            </w:pPr>
            <w:r>
              <w:rPr>
                <w:rFonts w:ascii="Courier New" w:hAnsi="Courier New" w:cs="Courier New"/>
              </w:rPr>
              <w:t xml:space="preserve">Switch# </w:t>
            </w:r>
            <w:r>
              <w:rPr>
                <w:rFonts w:ascii="Courier New" w:hAnsi="Courier New" w:cs="Courier New"/>
                <w:b/>
                <w:bCs/>
              </w:rPr>
              <w:t>show vlans</w:t>
            </w:r>
          </w:p>
          <w:p w14:paraId="7AAA2D1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Name                       Status    Ports                           </w:t>
            </w:r>
          </w:p>
          <w:p w14:paraId="6D90F91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w:t>
            </w:r>
          </w:p>
          <w:p w14:paraId="6DB1B01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1    default                    active    Gi</w:t>
            </w:r>
            <w:r>
              <w:rPr>
                <w:rFonts w:ascii="Courier New" w:hAnsi="Courier New" w:cs="Courier New" w:hint="eastAsia"/>
              </w:rPr>
              <w:t>6</w:t>
            </w:r>
            <w:r>
              <w:rPr>
                <w:rFonts w:ascii="Courier New" w:hAnsi="Courier New" w:cs="Courier New"/>
              </w:rPr>
              <w:t>/1    Gi</w:t>
            </w:r>
            <w:r>
              <w:rPr>
                <w:rFonts w:ascii="Courier New" w:hAnsi="Courier New" w:cs="Courier New" w:hint="eastAsia"/>
              </w:rPr>
              <w:t>6/</w:t>
            </w:r>
            <w:r w:rsidRPr="00DE5BB1">
              <w:rPr>
                <w:rFonts w:ascii="Courier New" w:hAnsi="Courier New" w:cs="Courier New"/>
              </w:rPr>
              <w:t>2    Gi</w:t>
            </w:r>
            <w:r>
              <w:rPr>
                <w:rFonts w:ascii="Courier New" w:hAnsi="Courier New" w:cs="Courier New" w:hint="eastAsia"/>
              </w:rPr>
              <w:t>6</w:t>
            </w:r>
            <w:r>
              <w:rPr>
                <w:rFonts w:ascii="Courier New" w:hAnsi="Courier New" w:cs="Courier New"/>
              </w:rPr>
              <w:t>/3    Gi</w:t>
            </w:r>
            <w:r>
              <w:rPr>
                <w:rFonts w:ascii="Courier New" w:hAnsi="Courier New" w:cs="Courier New" w:hint="eastAsia"/>
              </w:rPr>
              <w:t>6</w:t>
            </w:r>
            <w:r w:rsidRPr="00DE5BB1">
              <w:rPr>
                <w:rFonts w:ascii="Courier New" w:hAnsi="Courier New" w:cs="Courier New"/>
              </w:rPr>
              <w:t xml:space="preserve">/4    </w:t>
            </w:r>
          </w:p>
          <w:p w14:paraId="54BC509E"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w:t>
            </w:r>
            <w:r>
              <w:rPr>
                <w:rFonts w:ascii="Courier New" w:hAnsi="Courier New" w:cs="Courier New"/>
              </w:rPr>
              <w:t xml:space="preserve">                             Gi</w:t>
            </w:r>
            <w:r>
              <w:rPr>
                <w:rFonts w:ascii="Courier New" w:hAnsi="Courier New" w:cs="Courier New" w:hint="eastAsia"/>
              </w:rPr>
              <w:t>6</w:t>
            </w:r>
            <w:r w:rsidRPr="00DE5BB1">
              <w:rPr>
                <w:rFonts w:ascii="Courier New" w:hAnsi="Courier New" w:cs="Courier New"/>
              </w:rPr>
              <w:t>/5    Gi</w:t>
            </w:r>
            <w:r>
              <w:rPr>
                <w:rFonts w:ascii="Courier New" w:hAnsi="Courier New" w:cs="Courier New" w:hint="eastAsia"/>
              </w:rPr>
              <w:t>6</w:t>
            </w:r>
            <w:r>
              <w:rPr>
                <w:rFonts w:ascii="Courier New" w:hAnsi="Courier New" w:cs="Courier New"/>
              </w:rPr>
              <w:t>/6    Gi</w:t>
            </w:r>
            <w:r>
              <w:rPr>
                <w:rFonts w:ascii="Courier New" w:hAnsi="Courier New" w:cs="Courier New" w:hint="eastAsia"/>
              </w:rPr>
              <w:t>6</w:t>
            </w:r>
            <w:r w:rsidRPr="00DE5BB1">
              <w:rPr>
                <w:rFonts w:ascii="Courier New" w:hAnsi="Courier New" w:cs="Courier New"/>
              </w:rPr>
              <w:t>/7    Gi</w:t>
            </w:r>
            <w:r>
              <w:rPr>
                <w:rFonts w:ascii="Courier New" w:hAnsi="Courier New" w:cs="Courier New" w:hint="eastAsia"/>
              </w:rPr>
              <w:t>6</w:t>
            </w:r>
            <w:r w:rsidRPr="00DE5BB1">
              <w:rPr>
                <w:rFonts w:ascii="Courier New" w:hAnsi="Courier New" w:cs="Courier New"/>
              </w:rPr>
              <w:t xml:space="preserve">/8    </w:t>
            </w:r>
          </w:p>
          <w:p w14:paraId="576DB283"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Tp10/1   Tp10/2   Tp10/3   Tp10/4   </w:t>
            </w:r>
          </w:p>
          <w:p w14:paraId="266621C2"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Tp10/5   Tp10/6   Tp10/7   Tp10/8  </w:t>
            </w:r>
            <w:r>
              <w:rPr>
                <w:rFonts w:ascii="Courier New" w:hAnsi="Courier New" w:cs="Courier New"/>
              </w:rPr>
              <w:t xml:space="preserve"> </w:t>
            </w:r>
            <w:r w:rsidRPr="00DE5BB1">
              <w:rPr>
                <w:rFonts w:ascii="Courier New" w:hAnsi="Courier New" w:cs="Courier New"/>
              </w:rPr>
              <w:t xml:space="preserve">  </w:t>
            </w:r>
            <w:r>
              <w:rPr>
                <w:rFonts w:ascii="Courier New" w:hAnsi="Courier New" w:cs="Courier New" w:hint="eastAsia"/>
              </w:rPr>
              <w:t xml:space="preserve">64   </w:t>
            </w:r>
            <w:r w:rsidRPr="00DE5BB1">
              <w:rPr>
                <w:rFonts w:ascii="Courier New" w:hAnsi="Courier New" w:cs="Courier New"/>
              </w:rPr>
              <w:t xml:space="preserve">VLAN0064                   active    </w:t>
            </w:r>
          </w:p>
          <w:p w14:paraId="3729E4F8"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VLAN0065                   active    </w:t>
            </w:r>
          </w:p>
          <w:p w14:paraId="5D41E199"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VLAN0066                   active    </w:t>
            </w:r>
          </w:p>
          <w:p w14:paraId="43788CD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VLAN0067                   active    </w:t>
            </w:r>
          </w:p>
          <w:p w14:paraId="02BEE66D" w14:textId="77777777" w:rsidR="004E5438" w:rsidRDefault="004E5438" w:rsidP="002E3738">
            <w:pPr>
              <w:pStyle w:val="aa"/>
              <w:ind w:right="20"/>
              <w:rPr>
                <w:rFonts w:ascii="Courier New" w:hAnsi="Courier New" w:cs="Courier New"/>
              </w:rPr>
            </w:pPr>
            <w:r w:rsidRPr="00DE5BB1">
              <w:rPr>
                <w:rFonts w:ascii="Courier New" w:hAnsi="Courier New" w:cs="Courier New"/>
              </w:rPr>
              <w:t>78   VLAN0078                   active</w:t>
            </w:r>
          </w:p>
          <w:p w14:paraId="709A956C" w14:textId="77777777" w:rsidR="004E5438" w:rsidRDefault="004E5438" w:rsidP="002E3738">
            <w:pPr>
              <w:pStyle w:val="aa"/>
              <w:ind w:right="20"/>
              <w:rPr>
                <w:rFonts w:ascii="Courier New" w:hAnsi="Courier New" w:cs="Courier New"/>
              </w:rPr>
            </w:pPr>
          </w:p>
          <w:p w14:paraId="7563486B"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MTU        BridgeNo BrdgMode        </w:t>
            </w:r>
          </w:p>
          <w:p w14:paraId="7CDE2F46"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 </w:t>
            </w:r>
          </w:p>
          <w:p w14:paraId="72C87AC0"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1    1500       0        vlan-bridge     </w:t>
            </w:r>
          </w:p>
          <w:p w14:paraId="101A0E5D"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64   1500       0        vlan-bridge     </w:t>
            </w:r>
          </w:p>
          <w:p w14:paraId="52A5CDF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1500       0        vlan-bridge     </w:t>
            </w:r>
          </w:p>
          <w:p w14:paraId="3DDA6D51"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1500       0        vlan-bridge     </w:t>
            </w:r>
          </w:p>
          <w:p w14:paraId="7FA0A34C" w14:textId="77777777"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1500       0        vlan-bridge     </w:t>
            </w:r>
          </w:p>
          <w:p w14:paraId="50A5A9DF" w14:textId="77777777" w:rsidR="004E5438" w:rsidRDefault="004E5438" w:rsidP="002E3738">
            <w:pPr>
              <w:pStyle w:val="aa"/>
              <w:ind w:right="20"/>
              <w:rPr>
                <w:rFonts w:ascii="Courier New" w:hAnsi="Courier New" w:cs="Courier New"/>
              </w:rPr>
            </w:pPr>
            <w:r w:rsidRPr="00DE5BB1">
              <w:rPr>
                <w:rFonts w:ascii="Courier New" w:hAnsi="Courier New" w:cs="Courier New"/>
              </w:rPr>
              <w:t>78   1500       0        vlan-bridge</w:t>
            </w:r>
          </w:p>
          <w:p w14:paraId="7E72B53D" w14:textId="77777777" w:rsidR="004E5438" w:rsidRDefault="004E5438" w:rsidP="002E3738">
            <w:pPr>
              <w:pStyle w:val="aa"/>
              <w:ind w:right="20"/>
              <w:rPr>
                <w:rFonts w:ascii="Courier New" w:hAnsi="Courier New" w:cs="Courier New"/>
              </w:rPr>
            </w:pPr>
            <w:r>
              <w:rPr>
                <w:rFonts w:ascii="Courier New" w:hAnsi="Courier New" w:cs="Courier New"/>
              </w:rPr>
              <w:t>Switch#</w:t>
            </w:r>
          </w:p>
        </w:tc>
      </w:tr>
      <w:tr w:rsidR="004E5438"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Default="004E5438" w:rsidP="002E3738">
            <w:pPr>
              <w:pStyle w:val="aa"/>
              <w:ind w:right="20"/>
              <w:rPr>
                <w:rFonts w:ascii="Courier New" w:hAnsi="Courier New" w:cs="Courier New"/>
              </w:rPr>
            </w:pPr>
          </w:p>
        </w:tc>
      </w:tr>
    </w:tbl>
    <w:p w14:paraId="6294638B" w14:textId="77777777" w:rsidR="00530F66" w:rsidRDefault="00530F66" w:rsidP="002E3738">
      <w:pPr>
        <w:wordWrap/>
        <w:ind w:right="20"/>
        <w:rPr>
          <w:kern w:val="0"/>
        </w:rPr>
      </w:pPr>
    </w:p>
    <w:p w14:paraId="71BBA602" w14:textId="77777777" w:rsidR="00530F66" w:rsidRPr="00601860" w:rsidRDefault="00530F66" w:rsidP="0021019A">
      <w:pPr>
        <w:pStyle w:val="2"/>
        <w:ind w:right="20"/>
      </w:pPr>
      <w:bookmarkStart w:id="948" w:name="_Toc198526912"/>
      <w:bookmarkStart w:id="949" w:name="_Toc294800232"/>
      <w:bookmarkStart w:id="950" w:name="_Toc294800424"/>
      <w:bookmarkStart w:id="951" w:name="_Toc294800748"/>
      <w:bookmarkStart w:id="952" w:name="_Toc337198393"/>
      <w:bookmarkStart w:id="953" w:name="_Toc354416154"/>
      <w:bookmarkStart w:id="954" w:name="_Toc444694985"/>
      <w:bookmarkStart w:id="955" w:name="_Toc281491057"/>
      <w:r w:rsidRPr="00601860">
        <w:lastRenderedPageBreak/>
        <w:t xml:space="preserve">Private Edge </w:t>
      </w:r>
      <w:r w:rsidRPr="006177C1">
        <w:t>VLAN</w:t>
      </w:r>
      <w:bookmarkEnd w:id="948"/>
      <w:bookmarkEnd w:id="949"/>
      <w:bookmarkEnd w:id="950"/>
      <w:bookmarkEnd w:id="951"/>
      <w:bookmarkEnd w:id="952"/>
      <w:bookmarkEnd w:id="953"/>
      <w:bookmarkEnd w:id="954"/>
    </w:p>
    <w:bookmarkEnd w:id="955"/>
    <w:p w14:paraId="46DC84C0" w14:textId="77777777" w:rsidR="00530F66" w:rsidRPr="0050306B" w:rsidRDefault="00530F66" w:rsidP="002E3738">
      <w:pPr>
        <w:pStyle w:val="a3"/>
        <w:spacing w:line="240" w:lineRule="auto"/>
        <w:ind w:left="0" w:right="20"/>
        <w:rPr>
          <w:rFonts w:cs="Arial"/>
        </w:rPr>
      </w:pPr>
      <w:r w:rsidRPr="0050306B">
        <w:rPr>
          <w:rFonts w:cs="Arial"/>
        </w:rPr>
        <w:t xml:space="preserve">Private edge VLAN </w:t>
      </w:r>
      <w:r w:rsidR="00D44342">
        <w:rPr>
          <w:rFonts w:cs="Arial"/>
        </w:rPr>
        <w:t>are</w:t>
      </w:r>
      <w:r w:rsidRPr="0050306B">
        <w:rPr>
          <w:rFonts w:cs="Arial"/>
        </w:rPr>
        <w:t xml:space="preserve"> the ports exsiting in a segment (i.e. within the VLAN), but they can only communicate between permitted ports, while the communications between other ports are blocked on Layer 2. In other words, it make</w:t>
      </w:r>
      <w:r w:rsidR="00D44342">
        <w:rPr>
          <w:rFonts w:cs="Arial"/>
        </w:rPr>
        <w:t>s</w:t>
      </w:r>
      <w:r w:rsidRPr="0050306B">
        <w:rPr>
          <w:rFonts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50306B" w:rsidRDefault="00530F66" w:rsidP="002E3738">
      <w:pPr>
        <w:pStyle w:val="a3"/>
        <w:spacing w:line="240" w:lineRule="auto"/>
        <w:ind w:left="0" w:right="20"/>
        <w:rPr>
          <w:rFonts w:cs="Arial"/>
        </w:rPr>
      </w:pPr>
      <w:r w:rsidRPr="0050306B">
        <w:rPr>
          <w:rFonts w:cs="Arial"/>
        </w:rPr>
        <w:t>Traffic can not be sent to the ports protected on L2, and all traffic should be communicated between the protected ports only through L3 equipment.</w:t>
      </w:r>
    </w:p>
    <w:p w14:paraId="139657FA" w14:textId="77777777" w:rsidR="00530F66" w:rsidRPr="0050306B" w:rsidRDefault="00530F66" w:rsidP="002E3738">
      <w:pPr>
        <w:pStyle w:val="a3"/>
        <w:spacing w:line="240" w:lineRule="auto"/>
        <w:ind w:left="0" w:right="20"/>
        <w:rPr>
          <w:rFonts w:cs="Arial"/>
        </w:rPr>
      </w:pPr>
      <w:r w:rsidRPr="0050306B">
        <w:rPr>
          <w:rFonts w:cs="Arial"/>
        </w:rPr>
        <w:t xml:space="preserve">Two methods to set the uplink between private edge VLANs in </w:t>
      </w:r>
      <w:r w:rsidR="00094318">
        <w:rPr>
          <w:rFonts w:cs="Arial"/>
        </w:rPr>
        <w:t>C9500</w:t>
      </w:r>
      <w:r w:rsidRPr="0050306B">
        <w:rPr>
          <w:rFonts w:cs="Arial"/>
        </w:rPr>
        <w:t>:</w:t>
      </w:r>
    </w:p>
    <w:p w14:paraId="09B9E020"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IFNAME</w:t>
      </w:r>
    </w:p>
    <w:p w14:paraId="3AD7D7FC" w14:textId="77777777" w:rsidR="00530F66" w:rsidRPr="0050306B" w:rsidRDefault="00530F66" w:rsidP="002E3738">
      <w:pPr>
        <w:pStyle w:val="a3"/>
        <w:spacing w:line="240" w:lineRule="auto"/>
        <w:ind w:left="0" w:right="20"/>
        <w:rPr>
          <w:rFonts w:cs="Arial"/>
        </w:rPr>
      </w:pPr>
      <w:r w:rsidRPr="0050306B">
        <w:rPr>
          <w:rFonts w:cs="Arial"/>
        </w:rPr>
        <w:t>Specify the upl</w:t>
      </w:r>
      <w:r w:rsidR="00D42D28" w:rsidRPr="0050306B">
        <w:rPr>
          <w:rFonts w:cs="Arial"/>
        </w:rPr>
        <w:t>ink using the port name (ex. Gi6/1, gi7</w:t>
      </w:r>
      <w:r w:rsidRPr="0050306B">
        <w:rPr>
          <w:rFonts w:cs="Arial"/>
        </w:rPr>
        <w:t>/1, po1</w:t>
      </w:r>
      <w:r w:rsidRPr="0050306B">
        <w:rPr>
          <w:rFonts w:cs="Arial"/>
        </w:rPr>
        <w:t>…</w:t>
      </w:r>
      <w:r w:rsidRPr="0050306B">
        <w:rPr>
          <w:rFonts w:cs="Arial"/>
        </w:rPr>
        <w:t>)</w:t>
      </w:r>
    </w:p>
    <w:p w14:paraId="0585A668" w14:textId="77777777" w:rsidR="00530F66" w:rsidRPr="0050306B" w:rsidRDefault="00530F66" w:rsidP="002E3738">
      <w:pPr>
        <w:pStyle w:val="Randomlist"/>
        <w:tabs>
          <w:tab w:val="clear" w:pos="3968"/>
          <w:tab w:val="num" w:pos="1980"/>
        </w:tabs>
        <w:spacing w:before="0"/>
        <w:ind w:leftChars="854" w:left="1980" w:right="20" w:hangingChars="246" w:hanging="443"/>
      </w:pPr>
      <w:r w:rsidRPr="0050306B">
        <w:t>VLANID</w:t>
      </w:r>
    </w:p>
    <w:p w14:paraId="734D9EAC" w14:textId="77777777" w:rsidR="00530F66" w:rsidRPr="0050306B" w:rsidRDefault="00530F66" w:rsidP="002E3738">
      <w:pPr>
        <w:pStyle w:val="a3"/>
        <w:spacing w:line="240" w:lineRule="auto"/>
        <w:ind w:left="0" w:right="20"/>
        <w:rPr>
          <w:rFonts w:cs="Arial"/>
        </w:rPr>
      </w:pPr>
      <w:r w:rsidRPr="0050306B">
        <w:rPr>
          <w:rFonts w:cs="Arial"/>
        </w:rPr>
        <w:t>In a network in which STP/RSTP is used, an uplink of root ports for the STP and RSTP need to be set. In this case, the uplink can be changed.</w:t>
      </w:r>
    </w:p>
    <w:p w14:paraId="03CD23D9" w14:textId="77777777" w:rsidR="00530F66" w:rsidRPr="0050306B" w:rsidRDefault="006A4BB0" w:rsidP="002E3738">
      <w:pPr>
        <w:pStyle w:val="affff4"/>
        <w:wordWrap/>
        <w:spacing w:line="240" w:lineRule="auto"/>
        <w:ind w:left="0" w:right="20"/>
      </w:pPr>
      <w:bookmarkStart w:id="956" w:name="_Toc249333074"/>
      <w:bookmarkStart w:id="957" w:name="_Toc354416568"/>
      <w:bookmarkStart w:id="958" w:name="_Toc391575186"/>
      <w:r w:rsidRPr="0050306B">
        <w:t>Table</w:t>
      </w:r>
      <w:r w:rsidR="00713FB7" w:rsidRPr="0050306B">
        <w:rPr>
          <w:rFonts w:hint="eastAsia"/>
        </w:rPr>
        <w:t xml:space="preserve"> </w:t>
      </w:r>
      <w:r w:rsidR="005832B8" w:rsidRPr="0050306B">
        <w:fldChar w:fldCharType="begin"/>
      </w:r>
      <w:r w:rsidRPr="0050306B">
        <w:instrText xml:space="preserve"> SEQ Table \* ARABIC </w:instrText>
      </w:r>
      <w:r w:rsidR="005832B8" w:rsidRPr="0050306B">
        <w:fldChar w:fldCharType="separate"/>
      </w:r>
      <w:r w:rsidR="00E420FA">
        <w:rPr>
          <w:noProof/>
        </w:rPr>
        <w:t>44</w:t>
      </w:r>
      <w:r w:rsidR="005832B8" w:rsidRPr="0050306B">
        <w:fldChar w:fldCharType="end"/>
      </w:r>
      <w:r w:rsidR="00530F66" w:rsidRPr="0050306B">
        <w:t xml:space="preserve"> Private Edge VLAN setting table</w:t>
      </w:r>
      <w:bookmarkEnd w:id="956"/>
      <w:bookmarkEnd w:id="957"/>
      <w:bookmarkEnd w:id="9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6"/>
        <w:gridCol w:w="4171"/>
        <w:gridCol w:w="1611"/>
      </w:tblGrid>
      <w:tr w:rsidR="00530F66" w:rsidRPr="0050306B" w14:paraId="2AF9A50C" w14:textId="77777777" w:rsidTr="00530F66">
        <w:tc>
          <w:tcPr>
            <w:tcW w:w="2412" w:type="dxa"/>
            <w:shd w:val="clear" w:color="auto" w:fill="E6E6E6"/>
            <w:vAlign w:val="center"/>
          </w:tcPr>
          <w:p w14:paraId="6FE4FCF1" w14:textId="77777777" w:rsidR="00530F66" w:rsidRPr="0050306B" w:rsidRDefault="00530F66" w:rsidP="002E3738">
            <w:pPr>
              <w:pStyle w:val="ab"/>
              <w:wordWrap/>
              <w:spacing w:line="240" w:lineRule="auto"/>
              <w:ind w:right="20"/>
              <w:rPr>
                <w:b w:val="0"/>
              </w:rPr>
            </w:pPr>
            <w:r w:rsidRPr="0050306B">
              <w:rPr>
                <w:b w:val="0"/>
              </w:rPr>
              <w:t>Command</w:t>
            </w:r>
          </w:p>
        </w:tc>
        <w:tc>
          <w:tcPr>
            <w:tcW w:w="4276" w:type="dxa"/>
            <w:shd w:val="clear" w:color="auto" w:fill="E6E6E6"/>
            <w:vAlign w:val="center"/>
          </w:tcPr>
          <w:p w14:paraId="3EC8A3D6" w14:textId="77777777" w:rsidR="00530F66" w:rsidRPr="0050306B" w:rsidRDefault="00530F66" w:rsidP="002E3738">
            <w:pPr>
              <w:pStyle w:val="ab"/>
              <w:wordWrap/>
              <w:spacing w:line="240" w:lineRule="auto"/>
              <w:ind w:right="20"/>
              <w:rPr>
                <w:b w:val="0"/>
              </w:rPr>
            </w:pPr>
            <w:r w:rsidRPr="0050306B">
              <w:rPr>
                <w:b w:val="0"/>
              </w:rPr>
              <w:t>Description</w:t>
            </w:r>
          </w:p>
        </w:tc>
        <w:tc>
          <w:tcPr>
            <w:tcW w:w="1634" w:type="dxa"/>
            <w:shd w:val="clear" w:color="auto" w:fill="E6E6E6"/>
            <w:vAlign w:val="center"/>
          </w:tcPr>
          <w:p w14:paraId="32420D01" w14:textId="77777777" w:rsidR="00530F66" w:rsidRPr="0050306B" w:rsidRDefault="00530F66" w:rsidP="002E3738">
            <w:pPr>
              <w:pStyle w:val="ab"/>
              <w:wordWrap/>
              <w:spacing w:line="240" w:lineRule="auto"/>
              <w:ind w:right="20" w:firstLineChars="200" w:firstLine="360"/>
              <w:rPr>
                <w:b w:val="0"/>
              </w:rPr>
            </w:pPr>
            <w:r w:rsidRPr="0050306B">
              <w:rPr>
                <w:b w:val="0"/>
              </w:rPr>
              <w:t xml:space="preserve">Mode </w:t>
            </w:r>
          </w:p>
        </w:tc>
      </w:tr>
      <w:tr w:rsidR="00530F66" w:rsidRPr="0050306B" w14:paraId="59361FE4" w14:textId="77777777" w:rsidTr="00530F66">
        <w:trPr>
          <w:trHeight w:val="590"/>
        </w:trPr>
        <w:tc>
          <w:tcPr>
            <w:tcW w:w="2412" w:type="dxa"/>
            <w:vAlign w:val="center"/>
          </w:tcPr>
          <w:p w14:paraId="463D94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w:t>
            </w:r>
            <w:r w:rsidRPr="0050306B">
              <w:rPr>
                <w:rFonts w:ascii="Arial" w:eastAsia="맑은 고딕" w:hAnsi="Arial" w:cs="Arial"/>
                <w:i/>
                <w:iCs/>
                <w:color w:val="auto"/>
                <w:sz w:val="18"/>
                <w:szCs w:val="18"/>
              </w:rPr>
              <w:t>IFNAME</w:t>
            </w:r>
          </w:p>
        </w:tc>
        <w:tc>
          <w:tcPr>
            <w:tcW w:w="4276" w:type="dxa"/>
            <w:vAlign w:val="center"/>
          </w:tcPr>
          <w:p w14:paraId="4371161D"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Enter the IFNAME to set as uplink of the private edge VLAN to specific Interface.</w:t>
            </w:r>
          </w:p>
        </w:tc>
        <w:tc>
          <w:tcPr>
            <w:tcW w:w="1634" w:type="dxa"/>
            <w:vAlign w:val="center"/>
          </w:tcPr>
          <w:p w14:paraId="646A3312"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r w:rsidR="00530F66" w:rsidRPr="0050306B" w14:paraId="3ED2A683" w14:textId="77777777" w:rsidTr="00530F66">
        <w:trPr>
          <w:trHeight w:val="599"/>
        </w:trPr>
        <w:tc>
          <w:tcPr>
            <w:tcW w:w="2412" w:type="dxa"/>
            <w:vAlign w:val="center"/>
          </w:tcPr>
          <w:p w14:paraId="0C724C51"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stp-root-port </w:t>
            </w:r>
            <w:r w:rsidRPr="0050306B">
              <w:rPr>
                <w:rFonts w:ascii="Arial" w:eastAsia="맑은 고딕" w:hAnsi="Arial" w:cs="Arial"/>
                <w:i/>
                <w:iCs/>
                <w:color w:val="auto"/>
                <w:sz w:val="18"/>
                <w:szCs w:val="18"/>
              </w:rPr>
              <w:t>VLANID</w:t>
            </w:r>
          </w:p>
        </w:tc>
        <w:tc>
          <w:tcPr>
            <w:tcW w:w="4276" w:type="dxa"/>
            <w:vAlign w:val="center"/>
          </w:tcPr>
          <w:p w14:paraId="17E674C7"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Set the uplink of the private edge VLAN as root port of VLANID at specific interface.</w:t>
            </w:r>
          </w:p>
        </w:tc>
        <w:tc>
          <w:tcPr>
            <w:tcW w:w="1634" w:type="dxa"/>
            <w:vAlign w:val="center"/>
          </w:tcPr>
          <w:p w14:paraId="7F1AB65A" w14:textId="77777777"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bl>
    <w:p w14:paraId="324AC755" w14:textId="77777777" w:rsidR="00530F66" w:rsidRPr="00B07E32" w:rsidRDefault="00530F66" w:rsidP="002E3738">
      <w:pPr>
        <w:pStyle w:val="a3"/>
        <w:spacing w:line="240" w:lineRule="auto"/>
        <w:ind w:left="0" w:right="20"/>
      </w:pPr>
      <w:r w:rsidRPr="00B07E32">
        <w:t xml:space="preserve">The ports to be protected are </w:t>
      </w:r>
      <w:r w:rsidR="00B07E32" w:rsidRPr="00B07E32">
        <w:t>ep1/1 and ep</w:t>
      </w:r>
      <w:r w:rsidRPr="00B07E32">
        <w:t>1</w:t>
      </w:r>
      <w:r w:rsidR="00B07E32" w:rsidRPr="00B07E32">
        <w:t>/2, and uplink is Te7</w:t>
      </w:r>
      <w:r w:rsidRPr="00B07E32">
        <w:t>/1. Traffic between the protected ports is not allo</w:t>
      </w:r>
      <w:r w:rsidR="00B07E32" w:rsidRPr="00B07E32">
        <w:t>wed, but only the traffic of Te7</w:t>
      </w:r>
      <w:r w:rsidRPr="00B07E32">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530F66" w:rsidRPr="00B07E32" w14:paraId="33F75FDE" w14:textId="77777777" w:rsidTr="006177C1">
        <w:trPr>
          <w:trHeight w:val="1159"/>
        </w:trPr>
        <w:tc>
          <w:tcPr>
            <w:tcW w:w="8322" w:type="dxa"/>
            <w:shd w:val="clear" w:color="auto" w:fill="auto"/>
          </w:tcPr>
          <w:p w14:paraId="79CDD640" w14:textId="77777777" w:rsidR="00530F66" w:rsidRPr="00B07E32" w:rsidRDefault="00530F66" w:rsidP="002E3738">
            <w:pPr>
              <w:pStyle w:val="aa"/>
              <w:ind w:right="20"/>
            </w:pPr>
            <w:r w:rsidRPr="00B07E32">
              <w:t>Switch# configure terminal</w:t>
            </w:r>
          </w:p>
          <w:p w14:paraId="68A1554D" w14:textId="77777777" w:rsidR="00530F66" w:rsidRPr="00B07E32" w:rsidRDefault="00307D98" w:rsidP="002E3738">
            <w:pPr>
              <w:pStyle w:val="aa"/>
              <w:ind w:right="20"/>
            </w:pPr>
            <w:r w:rsidRPr="00B07E32">
              <w:t xml:space="preserve">Switch(config)# interface </w:t>
            </w:r>
            <w:r w:rsidRPr="00B07E32">
              <w:rPr>
                <w:rFonts w:hint="eastAsia"/>
              </w:rPr>
              <w:t>ep</w:t>
            </w:r>
            <w:r w:rsidRPr="00B07E32">
              <w:t>1</w:t>
            </w:r>
            <w:r w:rsidR="00530F66" w:rsidRPr="00B07E32">
              <w:t>/1</w:t>
            </w:r>
          </w:p>
          <w:p w14:paraId="10525526" w14:textId="77777777" w:rsidR="00530F66" w:rsidRPr="00B07E32" w:rsidRDefault="00530F66" w:rsidP="002E3738">
            <w:pPr>
              <w:pStyle w:val="aa"/>
              <w:ind w:right="20"/>
            </w:pPr>
            <w:r w:rsidRPr="00B07E32">
              <w:t>Switch(conf</w:t>
            </w:r>
            <w:r w:rsidR="00307D98" w:rsidRPr="00B07E32">
              <w:t>ig-if-ep1/1)# private-edge-VLAN te7/</w:t>
            </w:r>
            <w:r w:rsidRPr="00B07E32">
              <w:t>1</w:t>
            </w:r>
          </w:p>
          <w:p w14:paraId="4199550B" w14:textId="77777777" w:rsidR="00530F66" w:rsidRPr="00B07E32" w:rsidRDefault="00307D98" w:rsidP="002E3738">
            <w:pPr>
              <w:pStyle w:val="aa"/>
              <w:ind w:right="20"/>
            </w:pPr>
            <w:r w:rsidRPr="00B07E32">
              <w:t>Switch(config-if-ep1/1)# interface ep1/2</w:t>
            </w:r>
          </w:p>
          <w:p w14:paraId="3260505A" w14:textId="77777777" w:rsidR="00530F66" w:rsidRPr="00B07E32" w:rsidRDefault="00307D98" w:rsidP="002E3738">
            <w:pPr>
              <w:pStyle w:val="aa"/>
              <w:ind w:right="20"/>
            </w:pPr>
            <w:r w:rsidRPr="00B07E32">
              <w:t>Switch(config-if-ep1/2</w:t>
            </w:r>
            <w:r w:rsidR="00530F66" w:rsidRPr="00B07E32">
              <w:t xml:space="preserve">)# private-edge-VLAN </w:t>
            </w:r>
            <w:r w:rsidRPr="00B07E32">
              <w:t>te7/1</w:t>
            </w:r>
          </w:p>
        </w:tc>
      </w:tr>
    </w:tbl>
    <w:p w14:paraId="342592F4" w14:textId="77777777" w:rsidR="00F92D68" w:rsidRDefault="00F92D68" w:rsidP="002E3738">
      <w:pPr>
        <w:spacing w:line="240" w:lineRule="auto"/>
        <w:ind w:right="20"/>
        <w:rPr>
          <w:rFonts w:ascii="굴림" w:eastAsia="굴림" w:hAnsi="굴림" w:cs="Times New Roman"/>
        </w:rPr>
      </w:pPr>
    </w:p>
    <w:p w14:paraId="2083632C" w14:textId="77777777" w:rsidR="00F92D68" w:rsidRDefault="00F92D68" w:rsidP="002E3738">
      <w:pPr>
        <w:spacing w:line="240" w:lineRule="auto"/>
        <w:ind w:right="20"/>
      </w:pPr>
      <w:r>
        <w:br w:type="page"/>
      </w:r>
    </w:p>
    <w:p w14:paraId="6B80623A" w14:textId="77777777" w:rsidR="00530F66" w:rsidRDefault="00F92D68" w:rsidP="0021019A">
      <w:pPr>
        <w:pStyle w:val="1"/>
        <w:ind w:right="20"/>
      </w:pPr>
      <w:bookmarkStart w:id="959" w:name="_Ref364867017"/>
      <w:bookmarkStart w:id="960" w:name="_Toc391378347"/>
      <w:bookmarkStart w:id="961" w:name="_Toc444694986"/>
      <w:r>
        <w:rPr>
          <w:rFonts w:hint="eastAsia"/>
        </w:rPr>
        <w:lastRenderedPageBreak/>
        <w:t>IP Configuration</w:t>
      </w:r>
      <w:bookmarkEnd w:id="959"/>
      <w:bookmarkEnd w:id="960"/>
      <w:bookmarkEnd w:id="961"/>
    </w:p>
    <w:p w14:paraId="374543B5" w14:textId="77777777" w:rsidR="00F92D68" w:rsidRDefault="00F92D68" w:rsidP="0021019A">
      <w:pPr>
        <w:ind w:right="20"/>
      </w:pPr>
    </w:p>
    <w:p w14:paraId="77433B4F" w14:textId="77777777" w:rsidR="00F92D68" w:rsidRDefault="00F92D68" w:rsidP="0021019A">
      <w:pPr>
        <w:pStyle w:val="a3"/>
        <w:ind w:right="20"/>
      </w:pPr>
      <w:bookmarkStart w:id="962" w:name="_Toc294800426"/>
      <w:bookmarkStart w:id="963" w:name="_Toc294800750"/>
      <w:bookmarkStart w:id="964" w:name="_Toc294800843"/>
      <w:bookmarkStart w:id="965" w:name="_Toc294800879"/>
      <w:bookmarkStart w:id="966" w:name="_Toc294856167"/>
      <w:bookmarkStart w:id="967" w:name="_Toc294856714"/>
      <w:bookmarkStart w:id="968" w:name="_Toc294857373"/>
      <w:bookmarkStart w:id="969" w:name="_Toc294857439"/>
      <w:bookmarkStart w:id="970" w:name="_Toc294877582"/>
      <w:bookmarkStart w:id="971" w:name="_Toc294878109"/>
      <w:bookmarkStart w:id="972" w:name="_Toc294879734"/>
      <w:bookmarkStart w:id="973" w:name="_Toc294880418"/>
      <w:bookmarkStart w:id="974" w:name="_Toc294880944"/>
      <w:bookmarkStart w:id="975" w:name="_Toc294882248"/>
      <w:bookmarkStart w:id="976" w:name="_Toc294882773"/>
      <w:bookmarkStart w:id="977" w:name="_Toc295242035"/>
      <w:bookmarkStart w:id="978" w:name="_Toc295242476"/>
      <w:bookmarkStart w:id="979" w:name="_Toc295290796"/>
      <w:bookmarkStart w:id="980" w:name="_Toc295390131"/>
      <w:bookmarkStart w:id="981" w:name="_Toc295402213"/>
      <w:bookmarkStart w:id="982" w:name="_Toc295402255"/>
      <w:bookmarkStart w:id="983" w:name="_Toc295470733"/>
      <w:bookmarkStart w:id="984" w:name="_Toc295741851"/>
      <w:bookmarkStart w:id="985" w:name="_Toc295750540"/>
      <w:bookmarkStart w:id="986" w:name="_Toc295820049"/>
      <w:bookmarkStart w:id="987" w:name="_Toc295825891"/>
      <w:bookmarkStart w:id="988" w:name="_Toc295832333"/>
      <w:bookmarkStart w:id="989" w:name="_Toc295832375"/>
      <w:bookmarkStart w:id="990" w:name="_Toc295833051"/>
      <w:bookmarkStart w:id="991" w:name="_Toc295833815"/>
      <w:bookmarkStart w:id="992" w:name="_Toc295836565"/>
      <w:bookmarkStart w:id="993" w:name="_Toc295894113"/>
      <w:bookmarkStart w:id="994" w:name="_Toc295987273"/>
      <w:bookmarkStart w:id="995" w:name="_Toc296000203"/>
      <w:bookmarkStart w:id="996" w:name="_Toc296001297"/>
      <w:bookmarkStart w:id="997" w:name="_Toc296020328"/>
      <w:bookmarkStart w:id="998" w:name="_Toc296083562"/>
      <w:bookmarkStart w:id="999" w:name="_Toc296087033"/>
      <w:bookmarkStart w:id="1000" w:name="_Toc296176543"/>
      <w:bookmarkStart w:id="1001" w:name="_Toc296177318"/>
      <w:bookmarkStart w:id="1002" w:name="_Toc296180925"/>
      <w:bookmarkStart w:id="1003" w:name="_Toc296182002"/>
      <w:bookmarkStart w:id="1004" w:name="_Toc296182776"/>
      <w:bookmarkStart w:id="1005" w:name="_Toc296184015"/>
      <w:bookmarkStart w:id="1006" w:name="_Toc296339845"/>
      <w:bookmarkStart w:id="1007" w:name="_Toc296340625"/>
      <w:bookmarkStart w:id="1008" w:name="_Toc296671339"/>
      <w:bookmarkStart w:id="1009" w:name="_Toc296671818"/>
      <w:bookmarkStart w:id="1010" w:name="_Toc296690638"/>
      <w:bookmarkStart w:id="1011" w:name="_Toc296959247"/>
      <w:bookmarkStart w:id="1012" w:name="_Toc297822519"/>
      <w:bookmarkStart w:id="1013" w:name="_Toc306024371"/>
      <w:bookmarkStart w:id="1014" w:name="_Toc306029266"/>
      <w:bookmarkStart w:id="1015" w:name="_Toc306092023"/>
      <w:bookmarkStart w:id="1016" w:name="_Toc306093360"/>
      <w:bookmarkStart w:id="1017" w:name="_Toc306283327"/>
      <w:bookmarkStart w:id="1018" w:name="_Toc306284132"/>
      <w:bookmarkStart w:id="1019" w:name="_Toc306284937"/>
      <w:bookmarkStart w:id="1020" w:name="_Toc325378205"/>
      <w:bookmarkStart w:id="1021" w:name="_Toc327782395"/>
      <w:bookmarkStart w:id="1022" w:name="_Toc329073614"/>
      <w:bookmarkStart w:id="1023" w:name="_Toc329076556"/>
      <w:bookmarkStart w:id="1024" w:name="_Toc335384396"/>
      <w:bookmarkStart w:id="1025" w:name="_Toc335385209"/>
      <w:bookmarkStart w:id="1026" w:name="_Toc335386022"/>
      <w:bookmarkStart w:id="1027" w:name="_Toc335640800"/>
      <w:bookmarkStart w:id="1028" w:name="_Toc336588060"/>
      <w:bookmarkStart w:id="1029" w:name="_Toc336589629"/>
      <w:bookmarkStart w:id="1030" w:name="_Toc336590499"/>
      <w:bookmarkStart w:id="1031" w:name="_Toc336591235"/>
      <w:bookmarkStart w:id="1032" w:name="_Toc336604852"/>
      <w:bookmarkStart w:id="1033" w:name="_Toc336605832"/>
      <w:bookmarkStart w:id="1034" w:name="_Toc337193649"/>
      <w:bookmarkStart w:id="1035" w:name="_Toc337194456"/>
      <w:bookmarkStart w:id="1036" w:name="_Toc337195532"/>
      <w:bookmarkStart w:id="1037" w:name="_Toc337196292"/>
      <w:bookmarkStart w:id="1038" w:name="_Toc337197052"/>
      <w:bookmarkStart w:id="1039" w:name="_Toc337199442"/>
      <w:bookmarkStart w:id="1040" w:name="_Toc337200240"/>
      <w:bookmarkStart w:id="1041" w:name="_Toc337201156"/>
      <w:bookmarkStart w:id="1042" w:name="_Toc337728683"/>
      <w:bookmarkStart w:id="1043" w:name="_Toc337819156"/>
      <w:bookmarkStart w:id="1044" w:name="_Toc338755980"/>
      <w:bookmarkStart w:id="1045" w:name="_Toc339539493"/>
      <w:bookmarkStart w:id="1046" w:name="_Toc340647705"/>
      <w:bookmarkStart w:id="1047" w:name="_Toc340663625"/>
      <w:bookmarkStart w:id="1048" w:name="_Toc341455515"/>
      <w:bookmarkStart w:id="1049" w:name="_Toc341693753"/>
      <w:bookmarkStart w:id="1050" w:name="_Toc341699487"/>
      <w:bookmarkStart w:id="1051" w:name="_Toc341886311"/>
      <w:bookmarkStart w:id="1052" w:name="_Toc341976108"/>
      <w:bookmarkStart w:id="1053" w:name="_Toc342046078"/>
      <w:bookmarkStart w:id="1054" w:name="_Toc343863863"/>
      <w:bookmarkStart w:id="1055" w:name="_Toc348529213"/>
      <w:bookmarkStart w:id="1056" w:name="_Toc348536287"/>
      <w:bookmarkStart w:id="1057" w:name="_Toc348537231"/>
      <w:bookmarkStart w:id="1058" w:name="_Toc348538176"/>
      <w:bookmarkStart w:id="1059" w:name="_Toc348539121"/>
      <w:bookmarkStart w:id="1060" w:name="_Toc348540066"/>
      <w:bookmarkStart w:id="1061" w:name="_Toc348541011"/>
      <w:bookmarkStart w:id="1062" w:name="_Toc348541956"/>
      <w:bookmarkStart w:id="1063" w:name="_Toc348542901"/>
      <w:bookmarkStart w:id="1064" w:name="_Toc348624826"/>
      <w:bookmarkStart w:id="1065" w:name="_Toc348625771"/>
      <w:bookmarkStart w:id="1066" w:name="_Toc354409692"/>
      <w:bookmarkStart w:id="1067" w:name="_Toc354416007"/>
      <w:r w:rsidRPr="002F5F3A">
        <w:t>This chapter explains how to set an IP address.</w:t>
      </w:r>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69474D9E" w14:textId="77777777" w:rsidR="00F92D68" w:rsidRDefault="00F92D68" w:rsidP="0021019A">
      <w:pPr>
        <w:pStyle w:val="-1"/>
        <w:ind w:right="20"/>
      </w:pPr>
      <w:bookmarkStart w:id="1068" w:name="_Toc391378348"/>
      <w:r w:rsidRPr="002F5F3A">
        <w:t>The key requirement for IP configuration is to assign an IP address to the network interface. With IP address assigned, the interface is activated as a Layer 3 interface.</w:t>
      </w:r>
      <w:bookmarkEnd w:id="1068"/>
    </w:p>
    <w:p w14:paraId="6F79936B" w14:textId="77777777" w:rsidR="00F92D68" w:rsidRDefault="00D44342" w:rsidP="0021019A">
      <w:pPr>
        <w:pStyle w:val="a3"/>
        <w:ind w:right="20"/>
      </w:pPr>
      <w:r>
        <w:t xml:space="preserve">The </w:t>
      </w:r>
      <w:r w:rsidR="00094318">
        <w:t>C9500</w:t>
      </w:r>
      <w:r w:rsidR="00F92D68" w:rsidRPr="002F5F3A">
        <w:t xml:space="preserve"> </w:t>
      </w:r>
      <w:r>
        <w:t xml:space="preserve">can </w:t>
      </w:r>
      <w:r w:rsidR="00F92D68" w:rsidRPr="002F5F3A">
        <w:t xml:space="preserve">assign </w:t>
      </w:r>
      <w:r>
        <w:t xml:space="preserve">an </w:t>
      </w:r>
      <w:r w:rsidR="00F92D68" w:rsidRPr="002F5F3A">
        <w:t xml:space="preserve">IP </w:t>
      </w:r>
      <w:r>
        <w:t xml:space="preserve">configuration </w:t>
      </w:r>
      <w:r w:rsidR="00F92D68" w:rsidRPr="002F5F3A">
        <w:t>to the following interfaces.</w:t>
      </w:r>
    </w:p>
    <w:p w14:paraId="261954BA" w14:textId="77777777" w:rsidR="00F92D68" w:rsidRPr="002F5F3A" w:rsidRDefault="00F92D68" w:rsidP="0021019A">
      <w:pPr>
        <w:pStyle w:val="Randomlist"/>
        <w:tabs>
          <w:tab w:val="clear" w:pos="3968"/>
          <w:tab w:val="num" w:pos="1980"/>
          <w:tab w:val="num" w:pos="3320"/>
        </w:tabs>
        <w:ind w:left="2104" w:right="20" w:hanging="403"/>
      </w:pPr>
      <w:r w:rsidRPr="002F5F3A">
        <w:t>VLAN interface</w:t>
      </w:r>
    </w:p>
    <w:p w14:paraId="34D429EE" w14:textId="77777777" w:rsidR="00F92D68" w:rsidRPr="002F5F3A" w:rsidRDefault="00F92D68" w:rsidP="0021019A">
      <w:pPr>
        <w:pStyle w:val="Randomlist"/>
        <w:tabs>
          <w:tab w:val="clear" w:pos="3968"/>
          <w:tab w:val="num" w:pos="1980"/>
          <w:tab w:val="num" w:pos="3320"/>
        </w:tabs>
        <w:ind w:left="2104" w:right="20" w:hanging="403"/>
      </w:pPr>
      <w:r w:rsidRPr="002F5F3A">
        <w:t>Loopback interface</w:t>
      </w:r>
    </w:p>
    <w:p w14:paraId="4A595871" w14:textId="77777777" w:rsidR="00F92D68" w:rsidRPr="002F5F3A" w:rsidRDefault="00F92D68" w:rsidP="0021019A">
      <w:pPr>
        <w:pStyle w:val="Randomlist"/>
        <w:tabs>
          <w:tab w:val="clear" w:pos="3968"/>
          <w:tab w:val="num" w:pos="1980"/>
          <w:tab w:val="num" w:pos="3320"/>
        </w:tabs>
        <w:ind w:left="2104" w:right="20" w:hanging="403"/>
      </w:pPr>
      <w:r w:rsidRPr="002F5F3A">
        <w:t>Management interface</w:t>
      </w:r>
    </w:p>
    <w:p w14:paraId="60A2BDBE" w14:textId="77777777" w:rsidR="00F92D68" w:rsidRDefault="00F92D68" w:rsidP="0021019A">
      <w:pPr>
        <w:ind w:right="20"/>
      </w:pPr>
    </w:p>
    <w:p w14:paraId="5E5601EE" w14:textId="77777777" w:rsidR="00F92D68" w:rsidRDefault="00F92D68" w:rsidP="0021019A">
      <w:pPr>
        <w:ind w:right="20"/>
      </w:pPr>
      <w:r>
        <w:br w:type="page"/>
      </w:r>
    </w:p>
    <w:p w14:paraId="2494F47C" w14:textId="77777777" w:rsidR="00F92D68" w:rsidRDefault="00F92D68" w:rsidP="0021019A">
      <w:pPr>
        <w:pStyle w:val="2"/>
        <w:ind w:right="20"/>
      </w:pPr>
      <w:bookmarkStart w:id="1069" w:name="_Toc280728820"/>
      <w:bookmarkStart w:id="1070" w:name="_Toc292809820"/>
      <w:bookmarkStart w:id="1071" w:name="_Toc337198396"/>
      <w:bookmarkStart w:id="1072" w:name="_Toc354416157"/>
      <w:bookmarkStart w:id="1073" w:name="_Toc444694987"/>
      <w:r w:rsidRPr="002F5F3A">
        <w:lastRenderedPageBreak/>
        <w:t>Assigning an IP address</w:t>
      </w:r>
      <w:bookmarkEnd w:id="1069"/>
      <w:bookmarkEnd w:id="1070"/>
      <w:bookmarkEnd w:id="1071"/>
      <w:bookmarkEnd w:id="1072"/>
      <w:bookmarkEnd w:id="1073"/>
    </w:p>
    <w:p w14:paraId="0173F78B" w14:textId="77777777" w:rsidR="00F92D68" w:rsidRDefault="009C792E" w:rsidP="003F17B7">
      <w:pPr>
        <w:pStyle w:val="a3"/>
        <w:ind w:left="0" w:right="20"/>
      </w:pPr>
      <w:r>
        <w:t xml:space="preserve">An </w:t>
      </w:r>
      <w:r w:rsidR="00F92D68" w:rsidRPr="002F5F3A">
        <w:t>IP address identifies the network where the received IP datagram</w:t>
      </w:r>
      <w:r>
        <w:t xml:space="preserve"> is</w:t>
      </w:r>
      <w:r w:rsidR="00F92D68" w:rsidRPr="002F5F3A">
        <w:t xml:space="preserve"> to be sent. Some IP addresses are reserved for </w:t>
      </w:r>
      <w:r w:rsidR="00486B87">
        <w:t>a</w:t>
      </w:r>
      <w:r w:rsidR="00F92D68" w:rsidRPr="002F5F3A">
        <w:t xml:space="preserve"> special purpose and they cannot be used for host, subnet, or network address. The following is the range of IP addresses and shows which addresses are reserved and which addresses are available.</w:t>
      </w:r>
    </w:p>
    <w:p w14:paraId="58EC2F57" w14:textId="77777777" w:rsidR="00F92D68" w:rsidRDefault="006A4BB0" w:rsidP="003F17B7">
      <w:pPr>
        <w:pStyle w:val="afffff3"/>
        <w:ind w:left="0" w:right="20"/>
      </w:pPr>
      <w:bookmarkStart w:id="1074" w:name="_Toc391575187"/>
      <w:r>
        <w:t>Table</w:t>
      </w:r>
      <w:r w:rsidR="00F92D68">
        <w:t xml:space="preserve"> </w:t>
      </w:r>
      <w:r w:rsidR="005832B8">
        <w:fldChar w:fldCharType="begin"/>
      </w:r>
      <w:r w:rsidR="00092D8C">
        <w:instrText xml:space="preserve"> SEQ Table \* ARABIC </w:instrText>
      </w:r>
      <w:r w:rsidR="005832B8">
        <w:fldChar w:fldCharType="separate"/>
      </w:r>
      <w:r w:rsidR="00E420FA">
        <w:rPr>
          <w:noProof/>
        </w:rPr>
        <w:t>45</w:t>
      </w:r>
      <w:r w:rsidR="005832B8">
        <w:rPr>
          <w:noProof/>
        </w:rPr>
        <w:fldChar w:fldCharType="end"/>
      </w:r>
      <w:r w:rsidR="005C1BF9">
        <w:rPr>
          <w:rFonts w:hint="eastAsia"/>
        </w:rPr>
        <w:t xml:space="preserve"> </w:t>
      </w:r>
      <w:r w:rsidR="00F92D68" w:rsidRPr="002F5F3A">
        <w:t>Available IP Addresses</w:t>
      </w:r>
      <w:bookmarkEnd w:id="1074"/>
    </w:p>
    <w:tbl>
      <w:tblPr>
        <w:tblStyle w:val="CLIWide"/>
        <w:tblW w:w="0" w:type="auto"/>
        <w:tblLook w:val="01E0" w:firstRow="1" w:lastRow="1" w:firstColumn="1" w:lastColumn="1" w:noHBand="0" w:noVBand="0"/>
      </w:tblPr>
      <w:tblGrid>
        <w:gridCol w:w="1260"/>
        <w:gridCol w:w="3240"/>
        <w:gridCol w:w="2520"/>
      </w:tblGrid>
      <w:tr w:rsidR="00F92D68"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2F5F3A" w:rsidRDefault="00F92D68" w:rsidP="003F17B7">
            <w:pPr>
              <w:pStyle w:val="ab"/>
              <w:wordWrap/>
              <w:ind w:right="20"/>
              <w:rPr>
                <w:b w:val="0"/>
              </w:rPr>
            </w:pPr>
            <w:r w:rsidRPr="002F5F3A">
              <w:rPr>
                <w:b w:val="0"/>
              </w:rPr>
              <w:t>Class</w:t>
            </w:r>
          </w:p>
        </w:tc>
        <w:tc>
          <w:tcPr>
            <w:tcW w:w="3240" w:type="dxa"/>
          </w:tcPr>
          <w:p w14:paraId="0D7DA37E" w14:textId="77777777" w:rsidR="00F92D68" w:rsidRPr="002F5F3A" w:rsidRDefault="00F92D68" w:rsidP="003F17B7">
            <w:pPr>
              <w:pStyle w:val="ab"/>
              <w:wordWrap/>
              <w:ind w:right="20"/>
              <w:rPr>
                <w:b w:val="0"/>
              </w:rPr>
            </w:pPr>
            <w:r w:rsidRPr="002F5F3A">
              <w:rPr>
                <w:b w:val="0"/>
              </w:rPr>
              <w:t>Range</w:t>
            </w:r>
          </w:p>
        </w:tc>
        <w:tc>
          <w:tcPr>
            <w:tcW w:w="2520" w:type="dxa"/>
          </w:tcPr>
          <w:p w14:paraId="27F5C98E" w14:textId="77777777" w:rsidR="00F92D68" w:rsidRPr="002F5F3A" w:rsidRDefault="00F92D68" w:rsidP="003F17B7">
            <w:pPr>
              <w:pStyle w:val="ab"/>
              <w:wordWrap/>
              <w:ind w:right="20"/>
              <w:rPr>
                <w:b w:val="0"/>
              </w:rPr>
            </w:pPr>
            <w:r w:rsidRPr="002F5F3A">
              <w:rPr>
                <w:b w:val="0"/>
              </w:rPr>
              <w:t>Status</w:t>
            </w:r>
          </w:p>
        </w:tc>
      </w:tr>
      <w:tr w:rsidR="00F92D68" w14:paraId="4E404ECF" w14:textId="77777777" w:rsidTr="006177C1">
        <w:tc>
          <w:tcPr>
            <w:tcW w:w="1260" w:type="dxa"/>
          </w:tcPr>
          <w:p w14:paraId="4F76470F" w14:textId="77777777" w:rsidR="00F92D68" w:rsidRPr="002F5F3A" w:rsidRDefault="00F92D68" w:rsidP="003F17B7">
            <w:pPr>
              <w:pStyle w:val="aa"/>
              <w:ind w:right="20"/>
            </w:pPr>
            <w:r w:rsidRPr="002F5F3A">
              <w:t>A</w:t>
            </w:r>
          </w:p>
        </w:tc>
        <w:tc>
          <w:tcPr>
            <w:tcW w:w="3240" w:type="dxa"/>
          </w:tcPr>
          <w:p w14:paraId="0790F18E" w14:textId="77777777" w:rsidR="00F92D68" w:rsidRPr="002F5F3A" w:rsidRDefault="00F92D68" w:rsidP="003F17B7">
            <w:pPr>
              <w:pStyle w:val="aa"/>
              <w:ind w:right="20"/>
            </w:pPr>
            <w:r w:rsidRPr="002F5F3A">
              <w:t>0.0.0.0</w:t>
            </w:r>
          </w:p>
          <w:p w14:paraId="5E8F85AA" w14:textId="77777777" w:rsidR="00F92D68" w:rsidRPr="002F5F3A" w:rsidRDefault="00F92D68" w:rsidP="003F17B7">
            <w:pPr>
              <w:pStyle w:val="aa"/>
              <w:ind w:right="20"/>
            </w:pPr>
            <w:r w:rsidRPr="002F5F3A">
              <w:t>1.0.0.0 ~ 126.0.0.0</w:t>
            </w:r>
          </w:p>
          <w:p w14:paraId="4307A39F" w14:textId="77777777" w:rsidR="00F92D68" w:rsidRPr="002F5F3A" w:rsidRDefault="00F92D68" w:rsidP="003F17B7">
            <w:pPr>
              <w:pStyle w:val="aa"/>
              <w:ind w:right="20"/>
            </w:pPr>
            <w:r w:rsidRPr="002F5F3A">
              <w:t>127.0.0.0</w:t>
            </w:r>
          </w:p>
        </w:tc>
        <w:tc>
          <w:tcPr>
            <w:tcW w:w="2520" w:type="dxa"/>
          </w:tcPr>
          <w:p w14:paraId="171CF4F0" w14:textId="77777777" w:rsidR="00F92D68" w:rsidRPr="002F5F3A" w:rsidRDefault="00F92D68" w:rsidP="003F17B7">
            <w:pPr>
              <w:pStyle w:val="aa"/>
              <w:ind w:right="20"/>
            </w:pPr>
            <w:r w:rsidRPr="002F5F3A">
              <w:t>Reserved</w:t>
            </w:r>
          </w:p>
          <w:p w14:paraId="4CED5D6C" w14:textId="77777777" w:rsidR="00F92D68" w:rsidRPr="002F5F3A" w:rsidRDefault="00F92D68" w:rsidP="003F17B7">
            <w:pPr>
              <w:pStyle w:val="aa"/>
              <w:ind w:right="20"/>
            </w:pPr>
            <w:r w:rsidRPr="002F5F3A">
              <w:t>Available</w:t>
            </w:r>
          </w:p>
          <w:p w14:paraId="4925E7F4" w14:textId="77777777" w:rsidR="00F92D68" w:rsidRPr="002F5F3A" w:rsidRDefault="00F92D68" w:rsidP="003F17B7">
            <w:pPr>
              <w:pStyle w:val="aa"/>
              <w:ind w:right="20"/>
            </w:pPr>
            <w:r w:rsidRPr="002F5F3A">
              <w:t>Reserved</w:t>
            </w:r>
          </w:p>
        </w:tc>
      </w:tr>
      <w:tr w:rsidR="00F92D68" w14:paraId="383F8383" w14:textId="77777777" w:rsidTr="006177C1">
        <w:tc>
          <w:tcPr>
            <w:tcW w:w="1260" w:type="dxa"/>
          </w:tcPr>
          <w:p w14:paraId="141C4CDE" w14:textId="77777777" w:rsidR="00F92D68" w:rsidRPr="002F5F3A" w:rsidRDefault="00F92D68" w:rsidP="003F17B7">
            <w:pPr>
              <w:pStyle w:val="aa"/>
              <w:ind w:right="20"/>
            </w:pPr>
            <w:r w:rsidRPr="002F5F3A">
              <w:t>B</w:t>
            </w:r>
          </w:p>
        </w:tc>
        <w:tc>
          <w:tcPr>
            <w:tcW w:w="3240" w:type="dxa"/>
          </w:tcPr>
          <w:p w14:paraId="1CBDA92E" w14:textId="77777777" w:rsidR="00F92D68" w:rsidRPr="002F5F3A" w:rsidRDefault="00F92D68" w:rsidP="003F17B7">
            <w:pPr>
              <w:pStyle w:val="aa"/>
              <w:ind w:right="20"/>
            </w:pPr>
            <w:r w:rsidRPr="002F5F3A">
              <w:t>128.0.0.0 ~ 191.254.0.0</w:t>
            </w:r>
          </w:p>
          <w:p w14:paraId="33101CF5" w14:textId="77777777" w:rsidR="00F92D68" w:rsidRPr="002F5F3A" w:rsidRDefault="00F92D68" w:rsidP="003F17B7">
            <w:pPr>
              <w:pStyle w:val="aa"/>
              <w:ind w:right="20"/>
            </w:pPr>
            <w:r w:rsidRPr="002F5F3A">
              <w:t>191.255.0.0</w:t>
            </w:r>
          </w:p>
        </w:tc>
        <w:tc>
          <w:tcPr>
            <w:tcW w:w="2520" w:type="dxa"/>
          </w:tcPr>
          <w:p w14:paraId="0C33B547" w14:textId="77777777" w:rsidR="00F92D68" w:rsidRPr="002F5F3A" w:rsidRDefault="00F92D68" w:rsidP="003F17B7">
            <w:pPr>
              <w:pStyle w:val="aa"/>
              <w:ind w:right="20"/>
            </w:pPr>
            <w:r w:rsidRPr="002F5F3A">
              <w:t>Available</w:t>
            </w:r>
          </w:p>
          <w:p w14:paraId="36BE2934" w14:textId="77777777" w:rsidR="00F92D68" w:rsidRPr="002F5F3A" w:rsidRDefault="00F92D68" w:rsidP="003F17B7">
            <w:pPr>
              <w:pStyle w:val="aa"/>
              <w:ind w:right="20"/>
            </w:pPr>
            <w:r w:rsidRPr="002F5F3A">
              <w:t>Reserved</w:t>
            </w:r>
          </w:p>
        </w:tc>
      </w:tr>
      <w:tr w:rsidR="00F92D68" w14:paraId="1BE72FB3" w14:textId="77777777" w:rsidTr="006177C1">
        <w:tc>
          <w:tcPr>
            <w:tcW w:w="1260" w:type="dxa"/>
          </w:tcPr>
          <w:p w14:paraId="77A50756" w14:textId="77777777" w:rsidR="00F92D68" w:rsidRPr="002F5F3A" w:rsidRDefault="00F92D68" w:rsidP="003F17B7">
            <w:pPr>
              <w:pStyle w:val="aa"/>
              <w:ind w:right="20"/>
            </w:pPr>
            <w:r w:rsidRPr="002F5F3A">
              <w:t>C</w:t>
            </w:r>
          </w:p>
        </w:tc>
        <w:tc>
          <w:tcPr>
            <w:tcW w:w="3240" w:type="dxa"/>
          </w:tcPr>
          <w:p w14:paraId="11176AC7" w14:textId="77777777" w:rsidR="00F92D68" w:rsidRPr="002F5F3A" w:rsidRDefault="00F92D68" w:rsidP="003F17B7">
            <w:pPr>
              <w:pStyle w:val="aa"/>
              <w:ind w:right="20"/>
            </w:pPr>
            <w:r w:rsidRPr="002F5F3A">
              <w:t>192.0.0.0</w:t>
            </w:r>
          </w:p>
          <w:p w14:paraId="4A680393" w14:textId="77777777" w:rsidR="00F92D68" w:rsidRPr="002F5F3A" w:rsidRDefault="00F92D68" w:rsidP="003F17B7">
            <w:pPr>
              <w:pStyle w:val="aa"/>
              <w:ind w:right="20"/>
            </w:pPr>
            <w:r w:rsidRPr="002F5F3A">
              <w:t>192.0.1.0 ~ 223.255.255.254</w:t>
            </w:r>
          </w:p>
          <w:p w14:paraId="135DE97C" w14:textId="77777777" w:rsidR="00F92D68" w:rsidRPr="002F5F3A" w:rsidRDefault="00F92D68" w:rsidP="003F17B7">
            <w:pPr>
              <w:pStyle w:val="aa"/>
              <w:ind w:right="20"/>
            </w:pPr>
            <w:r w:rsidRPr="002F5F3A">
              <w:t>224.255.255.0</w:t>
            </w:r>
          </w:p>
        </w:tc>
        <w:tc>
          <w:tcPr>
            <w:tcW w:w="2520" w:type="dxa"/>
          </w:tcPr>
          <w:p w14:paraId="14D2EDAD" w14:textId="77777777" w:rsidR="00F92D68" w:rsidRPr="002F5F3A" w:rsidRDefault="00F92D68" w:rsidP="003F17B7">
            <w:pPr>
              <w:pStyle w:val="aa"/>
              <w:ind w:right="20"/>
            </w:pPr>
            <w:r w:rsidRPr="002F5F3A">
              <w:t>Reserved</w:t>
            </w:r>
          </w:p>
          <w:p w14:paraId="7AF4BF17" w14:textId="77777777" w:rsidR="00F92D68" w:rsidRPr="002F5F3A" w:rsidRDefault="00F92D68" w:rsidP="003F17B7">
            <w:pPr>
              <w:pStyle w:val="aa"/>
              <w:ind w:right="20"/>
            </w:pPr>
            <w:r w:rsidRPr="002F5F3A">
              <w:t>Available</w:t>
            </w:r>
          </w:p>
          <w:p w14:paraId="1A53CCDE" w14:textId="77777777" w:rsidR="00F92D68" w:rsidRPr="002F5F3A" w:rsidRDefault="00F92D68" w:rsidP="003F17B7">
            <w:pPr>
              <w:pStyle w:val="aa"/>
              <w:ind w:right="20"/>
            </w:pPr>
            <w:r w:rsidRPr="002F5F3A">
              <w:t>Reserved</w:t>
            </w:r>
          </w:p>
        </w:tc>
      </w:tr>
      <w:tr w:rsidR="00F92D68" w14:paraId="7C4A349C" w14:textId="77777777" w:rsidTr="006177C1">
        <w:tc>
          <w:tcPr>
            <w:tcW w:w="1260" w:type="dxa"/>
          </w:tcPr>
          <w:p w14:paraId="0F1DB1B5" w14:textId="77777777" w:rsidR="00F92D68" w:rsidRPr="002F5F3A" w:rsidRDefault="00F92D68" w:rsidP="003F17B7">
            <w:pPr>
              <w:pStyle w:val="aa"/>
              <w:ind w:right="20"/>
            </w:pPr>
            <w:r w:rsidRPr="002F5F3A">
              <w:t>D</w:t>
            </w:r>
          </w:p>
        </w:tc>
        <w:tc>
          <w:tcPr>
            <w:tcW w:w="3240" w:type="dxa"/>
          </w:tcPr>
          <w:p w14:paraId="013731C4" w14:textId="77777777" w:rsidR="00F92D68" w:rsidRPr="002F5F3A" w:rsidRDefault="00F92D68" w:rsidP="003F17B7">
            <w:pPr>
              <w:pStyle w:val="aa"/>
              <w:ind w:right="20"/>
            </w:pPr>
            <w:r w:rsidRPr="002F5F3A">
              <w:t>224.0.0.0 ~ 239.255.255.255</w:t>
            </w:r>
          </w:p>
        </w:tc>
        <w:tc>
          <w:tcPr>
            <w:tcW w:w="2520" w:type="dxa"/>
          </w:tcPr>
          <w:p w14:paraId="3D7CEAD8" w14:textId="77777777" w:rsidR="00F92D68" w:rsidRPr="002F5F3A" w:rsidRDefault="00F92D68" w:rsidP="003F17B7">
            <w:pPr>
              <w:pStyle w:val="aa"/>
              <w:ind w:right="20"/>
            </w:pPr>
            <w:r w:rsidRPr="002F5F3A">
              <w:t>Multicast Group Address</w:t>
            </w:r>
          </w:p>
        </w:tc>
      </w:tr>
      <w:tr w:rsidR="00F92D68" w14:paraId="1F169226" w14:textId="77777777" w:rsidTr="006177C1">
        <w:tc>
          <w:tcPr>
            <w:tcW w:w="1260" w:type="dxa"/>
          </w:tcPr>
          <w:p w14:paraId="45D14FAA" w14:textId="77777777" w:rsidR="00F92D68" w:rsidRPr="002F5F3A" w:rsidRDefault="00F92D68" w:rsidP="003F17B7">
            <w:pPr>
              <w:pStyle w:val="aa"/>
              <w:ind w:right="20"/>
            </w:pPr>
            <w:r w:rsidRPr="002F5F3A">
              <w:t>E</w:t>
            </w:r>
          </w:p>
        </w:tc>
        <w:tc>
          <w:tcPr>
            <w:tcW w:w="3240" w:type="dxa"/>
          </w:tcPr>
          <w:p w14:paraId="09EA0481" w14:textId="77777777" w:rsidR="00F92D68" w:rsidRPr="002F5F3A" w:rsidRDefault="00F92D68" w:rsidP="003F17B7">
            <w:pPr>
              <w:pStyle w:val="aa"/>
              <w:ind w:right="20"/>
            </w:pPr>
            <w:r w:rsidRPr="002F5F3A">
              <w:t>240.0.0.0 ~ 255.255.255.254</w:t>
            </w:r>
          </w:p>
          <w:p w14:paraId="71BB70DF" w14:textId="77777777" w:rsidR="00F92D68" w:rsidRPr="002F5F3A" w:rsidRDefault="00F92D68" w:rsidP="003F17B7">
            <w:pPr>
              <w:pStyle w:val="aa"/>
              <w:ind w:right="20"/>
            </w:pPr>
            <w:r w:rsidRPr="002F5F3A">
              <w:t>255.255.255.255</w:t>
            </w:r>
          </w:p>
        </w:tc>
        <w:tc>
          <w:tcPr>
            <w:tcW w:w="2520" w:type="dxa"/>
          </w:tcPr>
          <w:p w14:paraId="3EE61B11" w14:textId="77777777" w:rsidR="00F92D68" w:rsidRPr="002F5F3A" w:rsidRDefault="00F92D68" w:rsidP="003F17B7">
            <w:pPr>
              <w:pStyle w:val="aa"/>
              <w:ind w:right="20"/>
            </w:pPr>
            <w:r w:rsidRPr="002F5F3A">
              <w:t>Reserved</w:t>
            </w:r>
          </w:p>
          <w:p w14:paraId="1CA91EFD" w14:textId="77777777" w:rsidR="00F92D68" w:rsidRPr="002F5F3A" w:rsidRDefault="00F92D68" w:rsidP="003F17B7">
            <w:pPr>
              <w:pStyle w:val="aa"/>
              <w:ind w:right="20"/>
            </w:pPr>
            <w:r w:rsidRPr="002F5F3A">
              <w:t>Broadcast</w:t>
            </w:r>
          </w:p>
        </w:tc>
      </w:tr>
    </w:tbl>
    <w:p w14:paraId="3FF1852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894"/>
        <w:gridCol w:w="1024"/>
        <w:gridCol w:w="5442"/>
      </w:tblGrid>
      <w:tr w:rsidR="00F92D68" w14:paraId="54ABC83A" w14:textId="77777777" w:rsidTr="003F17B7">
        <w:tc>
          <w:tcPr>
            <w:tcW w:w="894" w:type="dxa"/>
            <w:vAlign w:val="center"/>
          </w:tcPr>
          <w:p w14:paraId="2F8E4911"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Default="00F92D68" w:rsidP="003F17B7">
            <w:pPr>
              <w:pStyle w:val="aa"/>
              <w:ind w:right="20"/>
              <w:jc w:val="both"/>
              <w:rPr>
                <w:b/>
                <w:bCs/>
              </w:rPr>
            </w:pPr>
            <w:r>
              <w:rPr>
                <w:b/>
                <w:bCs/>
              </w:rPr>
              <w:t>Notice</w:t>
            </w:r>
          </w:p>
        </w:tc>
        <w:tc>
          <w:tcPr>
            <w:tcW w:w="5442" w:type="dxa"/>
            <w:vAlign w:val="center"/>
          </w:tcPr>
          <w:p w14:paraId="10382338" w14:textId="77777777" w:rsidR="00F92D68" w:rsidRDefault="00F92D68" w:rsidP="003F17B7">
            <w:pPr>
              <w:pStyle w:val="aa"/>
              <w:ind w:right="20"/>
              <w:jc w:val="both"/>
              <w:rPr>
                <w:rFonts w:cs="Times New Roman"/>
                <w:i/>
                <w:iCs/>
              </w:rPr>
            </w:pPr>
            <w:r w:rsidRPr="002F5F3A">
              <w:t>For official descriptions on IP address</w:t>
            </w:r>
            <w:r w:rsidR="0048374A">
              <w:t>es</w:t>
            </w:r>
            <w:r w:rsidRPr="002F5F3A">
              <w:t>, refer to RFC1166, Internet Number.</w:t>
            </w:r>
            <w:r w:rsidR="003F17B7">
              <w:t xml:space="preserve">  To obtain a network number, just ask your ISP (Internet Service Provider</w:t>
            </w:r>
            <w:r w:rsidR="0048374A">
              <w:t>)</w:t>
            </w:r>
            <w:r w:rsidR="003F17B7">
              <w:t>.</w:t>
            </w:r>
          </w:p>
        </w:tc>
      </w:tr>
    </w:tbl>
    <w:p w14:paraId="5D2D36D7" w14:textId="77777777" w:rsidR="00F92D68" w:rsidRDefault="009340BF" w:rsidP="003F17B7">
      <w:pPr>
        <w:pStyle w:val="a3"/>
        <w:ind w:left="0" w:right="20"/>
      </w:pPr>
      <w:r>
        <w:t xml:space="preserve">The </w:t>
      </w:r>
      <w:r w:rsidR="00094318">
        <w:t>C9500</w:t>
      </w:r>
      <w:r w:rsidR="00F92D68" w:rsidRPr="002F5F3A">
        <w:t xml:space="preserve"> supports multiple IP addresses per interface. </w:t>
      </w:r>
      <w:r>
        <w:t xml:space="preserve">The </w:t>
      </w:r>
      <w:r w:rsidR="00094318">
        <w:t>C9500</w:t>
      </w:r>
      <w:r w:rsidR="00F92D68" w:rsidRPr="002F5F3A">
        <w:t xml:space="preserve"> allows up to 10 IP addresses for an interface. Multiple IP addresses can be used in a variety of situations. The following are the most common applications:</w:t>
      </w:r>
    </w:p>
    <w:p w14:paraId="2A9DCF7E" w14:textId="77777777" w:rsidR="00F92D68" w:rsidRDefault="00F92D68" w:rsidP="003F17B7">
      <w:pPr>
        <w:pStyle w:val="a3"/>
        <w:ind w:left="0" w:right="20"/>
      </w:pPr>
      <w:r w:rsidRPr="002F5F3A">
        <w:t>There might not be enough host addresses for a particular network segment.</w:t>
      </w:r>
      <w:r w:rsidR="009340BF">
        <w:t>S</w:t>
      </w:r>
      <w:r w:rsidRPr="002F5F3A">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Default="00F92D68" w:rsidP="003F17B7">
      <w:pPr>
        <w:pStyle w:val="a3"/>
        <w:ind w:left="0" w:right="20"/>
      </w:pPr>
      <w:r w:rsidRPr="002F5F3A">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Default="00F92D68" w:rsidP="003F17B7">
      <w:pPr>
        <w:pStyle w:val="a3"/>
        <w:ind w:left="0" w:right="20"/>
      </w:pPr>
      <w:r w:rsidRPr="002F5F3A">
        <w:t>Two subnets of a single network might otherwise be separated by another network. You can create a single network from subnets that are physically separated by another network if you use a secondary address. In th</w:t>
      </w:r>
      <w:r w:rsidR="009340BF">
        <w:t>is</w:t>
      </w:r>
      <w:r w:rsidRPr="002F5F3A">
        <w:t xml:space="preserve"> instance, the first network is extended, or layered on top of the second network. Note that a subnet cannot appear on more than one active interface of the router at a time.</w:t>
      </w:r>
      <w:r>
        <w:t xml:space="preserve"> </w:t>
      </w:r>
    </w:p>
    <w:p w14:paraId="25ACA0B2" w14:textId="77777777" w:rsidR="00F92D68" w:rsidRDefault="00F92D68" w:rsidP="003F17B7">
      <w:pPr>
        <w:pStyle w:val="a3"/>
        <w:ind w:left="0" w:right="20"/>
      </w:pPr>
      <w:r w:rsidRPr="002F5F3A">
        <w:t>To assign an IP address to a network interface, use the following commands</w:t>
      </w:r>
      <w:r w:rsidR="009340BF">
        <w:t xml:space="preserve"> while</w:t>
      </w:r>
      <w:r w:rsidRPr="002F5F3A">
        <w:t xml:space="preserve"> in interface configuration mode:</w:t>
      </w:r>
    </w:p>
    <w:p w14:paraId="6A9D969E" w14:textId="77777777" w:rsidR="00F92D68" w:rsidRDefault="006A4BB0" w:rsidP="003F17B7">
      <w:pPr>
        <w:pStyle w:val="afffff3"/>
        <w:ind w:left="0" w:right="20"/>
      </w:pPr>
      <w:bookmarkStart w:id="1075" w:name="_Toc198527246"/>
      <w:bookmarkStart w:id="1076" w:name="_Toc361679353"/>
      <w:bookmarkStart w:id="1077" w:name="_Toc391575188"/>
      <w:r>
        <w:t>Table</w:t>
      </w:r>
      <w:r w:rsidR="00F92D68">
        <w:t xml:space="preserve"> </w:t>
      </w:r>
      <w:r w:rsidR="005832B8">
        <w:fldChar w:fldCharType="begin"/>
      </w:r>
      <w:r w:rsidR="00092D8C">
        <w:instrText xml:space="preserve"> SEQ Table \* ARABIC </w:instrText>
      </w:r>
      <w:r w:rsidR="005832B8">
        <w:fldChar w:fldCharType="separate"/>
      </w:r>
      <w:r w:rsidR="00E420FA">
        <w:rPr>
          <w:noProof/>
        </w:rPr>
        <w:t>46</w:t>
      </w:r>
      <w:r w:rsidR="005832B8">
        <w:rPr>
          <w:noProof/>
        </w:rPr>
        <w:fldChar w:fldCharType="end"/>
      </w:r>
      <w:r w:rsidR="00F92D68">
        <w:t xml:space="preserve"> IP </w:t>
      </w:r>
      <w:bookmarkEnd w:id="1075"/>
      <w:bookmarkEnd w:id="1076"/>
      <w:r w:rsidR="00F92D68" w:rsidRPr="002F5F3A">
        <w:t>Commands for Assigning IP Address</w:t>
      </w:r>
      <w:bookmarkEnd w:id="1077"/>
    </w:p>
    <w:tbl>
      <w:tblPr>
        <w:tblStyle w:val="CLIWide"/>
        <w:tblW w:w="0" w:type="auto"/>
        <w:tblLook w:val="01E0" w:firstRow="1" w:lastRow="1" w:firstColumn="1" w:lastColumn="1" w:noHBand="0" w:noVBand="0"/>
      </w:tblPr>
      <w:tblGrid>
        <w:gridCol w:w="3687"/>
        <w:gridCol w:w="4461"/>
      </w:tblGrid>
      <w:tr w:rsidR="00F92D68"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2F5F3A" w:rsidRDefault="00F92D68" w:rsidP="003F17B7">
            <w:pPr>
              <w:pStyle w:val="ab"/>
              <w:wordWrap/>
              <w:ind w:right="20"/>
              <w:rPr>
                <w:b w:val="0"/>
              </w:rPr>
            </w:pPr>
            <w:r w:rsidRPr="002F5F3A">
              <w:rPr>
                <w:b w:val="0"/>
              </w:rPr>
              <w:t>Command</w:t>
            </w:r>
          </w:p>
        </w:tc>
        <w:tc>
          <w:tcPr>
            <w:tcW w:w="4880" w:type="dxa"/>
          </w:tcPr>
          <w:p w14:paraId="5C78D456" w14:textId="77777777" w:rsidR="00F92D68" w:rsidRPr="002F5F3A" w:rsidRDefault="00F92D68" w:rsidP="003F17B7">
            <w:pPr>
              <w:pStyle w:val="ab"/>
              <w:wordWrap/>
              <w:ind w:right="20"/>
              <w:rPr>
                <w:b w:val="0"/>
              </w:rPr>
            </w:pPr>
            <w:r w:rsidRPr="002F5F3A">
              <w:rPr>
                <w:b w:val="0"/>
              </w:rPr>
              <w:t>Description</w:t>
            </w:r>
          </w:p>
        </w:tc>
      </w:tr>
      <w:tr w:rsidR="00F92D68" w14:paraId="0C56FA1A" w14:textId="77777777" w:rsidTr="006177C1">
        <w:tc>
          <w:tcPr>
            <w:tcW w:w="3940" w:type="dxa"/>
          </w:tcPr>
          <w:p w14:paraId="4474CACA" w14:textId="77777777" w:rsidR="00F92D68" w:rsidRPr="002F5F3A" w:rsidRDefault="00F92D68" w:rsidP="003F17B7">
            <w:pPr>
              <w:pStyle w:val="aa"/>
              <w:ind w:right="20"/>
            </w:pPr>
            <w:r w:rsidRPr="002F5F3A">
              <w:t xml:space="preserve">ip address </w:t>
            </w:r>
            <w:r w:rsidRPr="002F5F3A">
              <w:rPr>
                <w:i/>
                <w:iCs/>
              </w:rPr>
              <w:t>ipaddress/prefixlen</w:t>
            </w:r>
          </w:p>
        </w:tc>
        <w:tc>
          <w:tcPr>
            <w:tcW w:w="4880" w:type="dxa"/>
          </w:tcPr>
          <w:p w14:paraId="4F946E44" w14:textId="77777777" w:rsidR="00F92D68" w:rsidRPr="002F5F3A" w:rsidRDefault="00F92D68" w:rsidP="003F17B7">
            <w:pPr>
              <w:pStyle w:val="afffc"/>
              <w:ind w:right="20"/>
            </w:pPr>
            <w:r w:rsidRPr="002F5F3A">
              <w:t>Assigns an IP address to an interface.</w:t>
            </w:r>
          </w:p>
        </w:tc>
      </w:tr>
    </w:tbl>
    <w:p w14:paraId="7FC57149" w14:textId="77777777"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929"/>
        <w:gridCol w:w="1064"/>
        <w:gridCol w:w="6155"/>
      </w:tblGrid>
      <w:tr w:rsidR="00F92D68" w14:paraId="73B3799F" w14:textId="77777777" w:rsidTr="00F92D68">
        <w:tc>
          <w:tcPr>
            <w:tcW w:w="960" w:type="dxa"/>
            <w:vAlign w:val="center"/>
          </w:tcPr>
          <w:p w14:paraId="5498066A" w14:textId="77777777"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Default="00F92D68" w:rsidP="003F17B7">
            <w:pPr>
              <w:pStyle w:val="aa"/>
              <w:ind w:right="20"/>
              <w:jc w:val="both"/>
              <w:rPr>
                <w:b/>
                <w:bCs/>
              </w:rPr>
            </w:pPr>
            <w:r>
              <w:rPr>
                <w:b/>
                <w:bCs/>
              </w:rPr>
              <w:t>Notice</w:t>
            </w:r>
          </w:p>
        </w:tc>
        <w:tc>
          <w:tcPr>
            <w:tcW w:w="6800" w:type="dxa"/>
            <w:vAlign w:val="center"/>
          </w:tcPr>
          <w:p w14:paraId="596E3350" w14:textId="77777777" w:rsidR="00F92D68" w:rsidRDefault="00F92D68" w:rsidP="003F17B7">
            <w:pPr>
              <w:pStyle w:val="aa"/>
              <w:ind w:right="20"/>
              <w:jc w:val="both"/>
              <w:rPr>
                <w:rFonts w:cs="Times New Roman"/>
                <w:i/>
                <w:iCs/>
              </w:rPr>
            </w:pPr>
            <w:r w:rsidRPr="002F5F3A">
              <w:t>Prefixlen is the bit length to divide network among IP addresses.</w:t>
            </w:r>
          </w:p>
        </w:tc>
      </w:tr>
    </w:tbl>
    <w:p w14:paraId="474DC8BD" w14:textId="77777777" w:rsidR="00F92D68" w:rsidRDefault="00F92D68" w:rsidP="0021019A">
      <w:pPr>
        <w:pStyle w:val="2"/>
        <w:ind w:right="20"/>
      </w:pPr>
      <w:bookmarkStart w:id="1078" w:name="_Toc198527242"/>
      <w:bookmarkStart w:id="1079" w:name="_Toc363228357"/>
      <w:bookmarkStart w:id="1080" w:name="_Toc444694988"/>
      <w:r>
        <w:lastRenderedPageBreak/>
        <w:t>ARP</w:t>
      </w:r>
      <w:r>
        <w:rPr>
          <w:rFonts w:hint="eastAsia"/>
        </w:rPr>
        <w:t xml:space="preserve"> </w:t>
      </w:r>
      <w:r>
        <w:t xml:space="preserve">(Address Resolution </w:t>
      </w:r>
      <w:r w:rsidRPr="00F92D68">
        <w:t>Protocol</w:t>
      </w:r>
      <w:r>
        <w:t>)</w:t>
      </w:r>
      <w:bookmarkEnd w:id="1078"/>
      <w:bookmarkEnd w:id="1079"/>
      <w:bookmarkEnd w:id="1080"/>
    </w:p>
    <w:p w14:paraId="0E1ADDCB" w14:textId="77777777" w:rsidR="00F92D68" w:rsidRDefault="00F92D68" w:rsidP="0021019A">
      <w:pPr>
        <w:pStyle w:val="a3"/>
        <w:ind w:right="20"/>
      </w:pPr>
      <w:r w:rsidRPr="002F5F3A">
        <w:t xml:space="preserve">To check the information of </w:t>
      </w:r>
      <w:r w:rsidR="00CA2EF2">
        <w:t xml:space="preserve">the </w:t>
      </w:r>
      <w:r w:rsidRPr="002F5F3A">
        <w:t>ARP table, use the following commands in privilege mode. You can set Static ARP and Proxy ARP.</w:t>
      </w:r>
    </w:p>
    <w:p w14:paraId="37BB7423" w14:textId="77777777" w:rsidR="00F92D68" w:rsidRDefault="00F92D68" w:rsidP="0021019A">
      <w:pPr>
        <w:pStyle w:val="afffff3"/>
        <w:ind w:right="20"/>
      </w:pPr>
      <w:bookmarkStart w:id="1081" w:name="_Ref533758725"/>
      <w:r>
        <w:t xml:space="preserve"> </w:t>
      </w:r>
      <w:bookmarkStart w:id="1082" w:name="_Toc198527247"/>
      <w:bookmarkStart w:id="1083" w:name="_Toc361679354"/>
      <w:bookmarkStart w:id="1084" w:name="_Toc391575189"/>
      <w:r w:rsidR="006A4BB0">
        <w:t>Table</w:t>
      </w:r>
      <w:r>
        <w:t xml:space="preserve"> </w:t>
      </w:r>
      <w:r w:rsidR="005832B8">
        <w:fldChar w:fldCharType="begin"/>
      </w:r>
      <w:r w:rsidR="00092D8C">
        <w:instrText xml:space="preserve"> SEQ Table \* ARABIC </w:instrText>
      </w:r>
      <w:r w:rsidR="005832B8">
        <w:fldChar w:fldCharType="separate"/>
      </w:r>
      <w:r w:rsidR="00E420FA">
        <w:rPr>
          <w:noProof/>
        </w:rPr>
        <w:t>47</w:t>
      </w:r>
      <w:r w:rsidR="005832B8">
        <w:rPr>
          <w:noProof/>
        </w:rPr>
        <w:fldChar w:fldCharType="end"/>
      </w:r>
      <w:bookmarkEnd w:id="1081"/>
      <w:r>
        <w:t xml:space="preserve"> </w:t>
      </w:r>
      <w:bookmarkEnd w:id="1082"/>
      <w:bookmarkEnd w:id="1083"/>
      <w:r w:rsidRPr="002F5F3A">
        <w:t>Commands for ARP Configuration</w:t>
      </w:r>
      <w:bookmarkEnd w:id="1084"/>
    </w:p>
    <w:tbl>
      <w:tblPr>
        <w:tblStyle w:val="CLIWide"/>
        <w:tblW w:w="0" w:type="auto"/>
        <w:tblLook w:val="01E0" w:firstRow="1" w:lastRow="1" w:firstColumn="1" w:lastColumn="1" w:noHBand="0" w:noVBand="0"/>
      </w:tblPr>
      <w:tblGrid>
        <w:gridCol w:w="2311"/>
        <w:gridCol w:w="4649"/>
        <w:gridCol w:w="1146"/>
      </w:tblGrid>
      <w:tr w:rsidR="00F92D68"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2F5F3A" w:rsidRDefault="00F92D68" w:rsidP="0021019A">
            <w:pPr>
              <w:pStyle w:val="ab"/>
              <w:wordWrap/>
              <w:ind w:right="20"/>
              <w:rPr>
                <w:b w:val="0"/>
              </w:rPr>
            </w:pPr>
            <w:r w:rsidRPr="002F5F3A">
              <w:rPr>
                <w:b w:val="0"/>
              </w:rPr>
              <w:t>Commands</w:t>
            </w:r>
          </w:p>
        </w:tc>
        <w:tc>
          <w:tcPr>
            <w:tcW w:w="4649" w:type="dxa"/>
          </w:tcPr>
          <w:p w14:paraId="512E3B3E" w14:textId="77777777" w:rsidR="00F92D68" w:rsidRPr="002F5F3A" w:rsidRDefault="00F92D68" w:rsidP="0021019A">
            <w:pPr>
              <w:pStyle w:val="ab"/>
              <w:wordWrap/>
              <w:ind w:right="20"/>
              <w:rPr>
                <w:b w:val="0"/>
              </w:rPr>
            </w:pPr>
            <w:r w:rsidRPr="002F5F3A">
              <w:rPr>
                <w:b w:val="0"/>
              </w:rPr>
              <w:t>Description</w:t>
            </w:r>
          </w:p>
        </w:tc>
        <w:tc>
          <w:tcPr>
            <w:tcW w:w="1146" w:type="dxa"/>
          </w:tcPr>
          <w:p w14:paraId="75A39CF3" w14:textId="77777777" w:rsidR="00F92D68" w:rsidRPr="002F5F3A" w:rsidRDefault="00F92D68" w:rsidP="0021019A">
            <w:pPr>
              <w:pStyle w:val="ab"/>
              <w:wordWrap/>
              <w:ind w:right="20"/>
              <w:rPr>
                <w:b w:val="0"/>
              </w:rPr>
            </w:pPr>
            <w:r w:rsidRPr="002F5F3A">
              <w:rPr>
                <w:b w:val="0"/>
              </w:rPr>
              <w:t>Mode</w:t>
            </w:r>
          </w:p>
        </w:tc>
      </w:tr>
      <w:tr w:rsidR="00F92D68" w14:paraId="65F3C288" w14:textId="77777777" w:rsidTr="002E4D61">
        <w:tc>
          <w:tcPr>
            <w:tcW w:w="2311" w:type="dxa"/>
          </w:tcPr>
          <w:p w14:paraId="5DA6DC0C" w14:textId="77777777" w:rsidR="00F92D68" w:rsidRPr="002F5F3A" w:rsidRDefault="00F92D68" w:rsidP="0021019A">
            <w:pPr>
              <w:pStyle w:val="aa"/>
              <w:ind w:right="20"/>
              <w:jc w:val="left"/>
            </w:pPr>
            <w:r>
              <w:rPr>
                <w:rFonts w:ascii="Courier New" w:hAnsi="Courier New" w:hint="eastAsia"/>
              </w:rPr>
              <w:t>s</w:t>
            </w:r>
            <w:r w:rsidRPr="00744001">
              <w:rPr>
                <w:rFonts w:ascii="Courier New" w:hAnsi="Courier New"/>
              </w:rPr>
              <w:t>how arp</w:t>
            </w:r>
            <w:r w:rsidRPr="002F5F3A">
              <w:t xml:space="preserve"> </w:t>
            </w:r>
          </w:p>
        </w:tc>
        <w:tc>
          <w:tcPr>
            <w:tcW w:w="4649" w:type="dxa"/>
          </w:tcPr>
          <w:p w14:paraId="65549E1C" w14:textId="77777777" w:rsidR="00F92D68" w:rsidRPr="002F5F3A" w:rsidRDefault="00A44CD7" w:rsidP="0021019A">
            <w:pPr>
              <w:pStyle w:val="a9"/>
              <w:numPr>
                <w:ilvl w:val="0"/>
                <w:numId w:val="10"/>
              </w:numPr>
              <w:ind w:right="20"/>
            </w:pPr>
            <w:r>
              <w:t xml:space="preserve">Display </w:t>
            </w:r>
            <w:r w:rsidR="00F92D68" w:rsidRPr="002F5F3A">
              <w:t>the entries of an ARP table.</w:t>
            </w:r>
          </w:p>
        </w:tc>
        <w:tc>
          <w:tcPr>
            <w:tcW w:w="1146" w:type="dxa"/>
          </w:tcPr>
          <w:p w14:paraId="7A428BA2" w14:textId="77777777" w:rsidR="00F92D68" w:rsidRPr="002F5F3A" w:rsidRDefault="00250C37" w:rsidP="0021019A">
            <w:pPr>
              <w:pStyle w:val="aa"/>
              <w:ind w:right="20"/>
            </w:pPr>
            <w:r>
              <w:t>Privileged</w:t>
            </w:r>
          </w:p>
        </w:tc>
      </w:tr>
      <w:tr w:rsidR="00F92D68" w:rsidRPr="00D72D37" w14:paraId="524117C9" w14:textId="77777777" w:rsidTr="002E4D61">
        <w:tc>
          <w:tcPr>
            <w:tcW w:w="2311" w:type="dxa"/>
          </w:tcPr>
          <w:p w14:paraId="537ABED6" w14:textId="77777777" w:rsidR="00F92D68" w:rsidRDefault="00F92D68" w:rsidP="0021019A">
            <w:pPr>
              <w:pStyle w:val="aa"/>
              <w:ind w:right="20"/>
              <w:jc w:val="left"/>
              <w:rPr>
                <w:rFonts w:ascii="Courier New" w:hAnsi="Courier New"/>
              </w:rPr>
            </w:pPr>
            <w:r>
              <w:rPr>
                <w:rFonts w:ascii="Courier New" w:hAnsi="Courier New" w:hint="eastAsia"/>
              </w:rPr>
              <w:t>show arp static</w:t>
            </w:r>
          </w:p>
        </w:tc>
        <w:tc>
          <w:tcPr>
            <w:tcW w:w="4649" w:type="dxa"/>
          </w:tcPr>
          <w:p w14:paraId="26F7F302" w14:textId="77777777" w:rsidR="00F92D68" w:rsidRDefault="00A44CD7" w:rsidP="0021019A">
            <w:pPr>
              <w:pStyle w:val="a9"/>
              <w:numPr>
                <w:ilvl w:val="0"/>
                <w:numId w:val="10"/>
              </w:numPr>
              <w:ind w:right="20"/>
            </w:pPr>
            <w:r>
              <w:t xml:space="preserve">Display the entries which have been set as static by </w:t>
            </w:r>
            <w:r w:rsidR="00F92D68">
              <w:t>“</w:t>
            </w:r>
            <w:r w:rsidR="00F92D68">
              <w:rPr>
                <w:rFonts w:hint="eastAsia"/>
              </w:rPr>
              <w:t>arp</w:t>
            </w:r>
            <w:r w:rsidR="00F92D68">
              <w:t>”</w:t>
            </w:r>
            <w:r w:rsidR="00F92D68">
              <w:rPr>
                <w:rFonts w:hint="eastAsia"/>
              </w:rPr>
              <w:t xml:space="preserve"> </w:t>
            </w:r>
            <w:r>
              <w:rPr>
                <w:rFonts w:hint="eastAsia"/>
              </w:rPr>
              <w:t>c</w:t>
            </w:r>
            <w:r>
              <w:t>ommand.</w:t>
            </w:r>
          </w:p>
        </w:tc>
        <w:tc>
          <w:tcPr>
            <w:tcW w:w="1146" w:type="dxa"/>
          </w:tcPr>
          <w:p w14:paraId="11325059" w14:textId="77777777" w:rsidR="00F92D68" w:rsidRDefault="00F92D68" w:rsidP="0021019A">
            <w:pPr>
              <w:pStyle w:val="aa"/>
              <w:ind w:right="20"/>
            </w:pPr>
            <w:r>
              <w:t>Privileged</w:t>
            </w:r>
          </w:p>
        </w:tc>
      </w:tr>
      <w:tr w:rsidR="00F92D68" w:rsidRPr="00D72D37" w14:paraId="4F45F2BB" w14:textId="77777777" w:rsidTr="002E4D61">
        <w:tc>
          <w:tcPr>
            <w:tcW w:w="2311" w:type="dxa"/>
          </w:tcPr>
          <w:p w14:paraId="263A4F5D" w14:textId="77777777" w:rsidR="00F92D68" w:rsidRPr="00E15B84" w:rsidRDefault="00E15B84" w:rsidP="0021019A">
            <w:pPr>
              <w:pStyle w:val="aa"/>
              <w:ind w:right="20"/>
              <w:jc w:val="left"/>
              <w:rPr>
                <w:rFonts w:ascii="Courier New" w:hAnsi="Courier New"/>
              </w:rPr>
            </w:pPr>
            <w:r>
              <w:rPr>
                <w:rFonts w:ascii="Courier New" w:hAnsi="Courier New"/>
              </w:rPr>
              <w:t>c</w:t>
            </w:r>
            <w:r w:rsidRPr="00E15B84">
              <w:rPr>
                <w:rFonts w:ascii="Courier New" w:hAnsi="Courier New"/>
              </w:rPr>
              <w:t xml:space="preserve">lear </w:t>
            </w:r>
            <w:r w:rsidR="002E4D61">
              <w:rPr>
                <w:rFonts w:ascii="Courier New" w:hAnsi="Courier New"/>
              </w:rPr>
              <w:t>arp-cache</w:t>
            </w:r>
          </w:p>
        </w:tc>
        <w:tc>
          <w:tcPr>
            <w:tcW w:w="4649" w:type="dxa"/>
          </w:tcPr>
          <w:p w14:paraId="2603785B" w14:textId="77777777" w:rsidR="00F92D68" w:rsidRDefault="002E4D61" w:rsidP="0021019A">
            <w:pPr>
              <w:pStyle w:val="a9"/>
              <w:numPr>
                <w:ilvl w:val="0"/>
                <w:numId w:val="10"/>
              </w:numPr>
              <w:ind w:right="20"/>
            </w:pPr>
            <w:r>
              <w:t xml:space="preserve">Delete the </w:t>
            </w:r>
            <w:r w:rsidRPr="002F5F3A">
              <w:t>entries of an ARP table</w:t>
            </w:r>
          </w:p>
        </w:tc>
        <w:tc>
          <w:tcPr>
            <w:tcW w:w="1146" w:type="dxa"/>
          </w:tcPr>
          <w:p w14:paraId="6E2CFF2A" w14:textId="77777777" w:rsidR="00F92D68" w:rsidRDefault="00F92D68" w:rsidP="0021019A">
            <w:pPr>
              <w:pStyle w:val="aa"/>
              <w:ind w:right="20"/>
            </w:pPr>
            <w:r>
              <w:t>Privileged</w:t>
            </w:r>
          </w:p>
        </w:tc>
      </w:tr>
      <w:tr w:rsidR="00F92D68" w14:paraId="0EED6B25" w14:textId="77777777" w:rsidTr="002E4D61">
        <w:tc>
          <w:tcPr>
            <w:tcW w:w="2311" w:type="dxa"/>
          </w:tcPr>
          <w:p w14:paraId="497DCF2B" w14:textId="77777777" w:rsidR="00F92D68" w:rsidRDefault="002E4D61" w:rsidP="0021019A">
            <w:pPr>
              <w:pStyle w:val="aa"/>
              <w:ind w:right="20"/>
              <w:jc w:val="left"/>
              <w:rPr>
                <w:rFonts w:ascii="Courier New" w:hAnsi="Courier New"/>
              </w:rPr>
            </w:pPr>
            <w:r w:rsidRPr="002E4D61">
              <w:rPr>
                <w:rFonts w:ascii="Courier New" w:hAnsi="Courier New"/>
              </w:rPr>
              <w:t>Clear arp-cache interface IFNAME</w:t>
            </w:r>
          </w:p>
        </w:tc>
        <w:tc>
          <w:tcPr>
            <w:tcW w:w="4649" w:type="dxa"/>
          </w:tcPr>
          <w:p w14:paraId="7A817949" w14:textId="77777777" w:rsidR="003B28EE" w:rsidRDefault="002E4D61" w:rsidP="0021019A">
            <w:pPr>
              <w:pStyle w:val="a9"/>
              <w:numPr>
                <w:ilvl w:val="0"/>
                <w:numId w:val="10"/>
              </w:numPr>
              <w:ind w:right="20"/>
            </w:pPr>
            <w:r>
              <w:t xml:space="preserve">Delete the </w:t>
            </w:r>
            <w:r w:rsidRPr="002F5F3A">
              <w:t>ARP table</w:t>
            </w:r>
            <w:r>
              <w:t xml:space="preserve"> </w:t>
            </w:r>
            <w:r w:rsidRPr="002F5F3A">
              <w:t>entries</w:t>
            </w:r>
            <w:r>
              <w:t xml:space="preserve"> for specified interface</w:t>
            </w:r>
          </w:p>
        </w:tc>
        <w:tc>
          <w:tcPr>
            <w:tcW w:w="1146" w:type="dxa"/>
          </w:tcPr>
          <w:p w14:paraId="5416EF76" w14:textId="77777777" w:rsidR="00F92D68" w:rsidRDefault="002E4D61" w:rsidP="0021019A">
            <w:pPr>
              <w:pStyle w:val="aa"/>
              <w:ind w:right="20"/>
            </w:pPr>
            <w:r>
              <w:t>Privileged</w:t>
            </w:r>
          </w:p>
        </w:tc>
      </w:tr>
      <w:tr w:rsidR="002E4D61" w14:paraId="6E8F4EA1" w14:textId="77777777" w:rsidTr="002E4D61">
        <w:tc>
          <w:tcPr>
            <w:tcW w:w="2311" w:type="dxa"/>
            <w:vAlign w:val="top"/>
          </w:tcPr>
          <w:p w14:paraId="453425C9" w14:textId="77777777" w:rsidR="002E4D61" w:rsidRPr="002E4D61" w:rsidRDefault="002E4D61" w:rsidP="0021019A">
            <w:pPr>
              <w:pStyle w:val="aa"/>
              <w:ind w:right="20"/>
              <w:jc w:val="left"/>
              <w:rPr>
                <w:rFonts w:ascii="Courier New" w:hAnsi="Courier New"/>
              </w:rPr>
            </w:pPr>
            <w:r w:rsidRPr="002E4D61">
              <w:rPr>
                <w:rFonts w:ascii="Courier New" w:hAnsi="Courier New" w:hint="eastAsia"/>
              </w:rPr>
              <w:t xml:space="preserve">show arp </w:t>
            </w:r>
            <w:r w:rsidRPr="002E4D61">
              <w:rPr>
                <w:rFonts w:ascii="Courier New" w:hAnsi="Courier New"/>
              </w:rPr>
              <w:t>access-list</w:t>
            </w:r>
          </w:p>
        </w:tc>
        <w:tc>
          <w:tcPr>
            <w:tcW w:w="4649" w:type="dxa"/>
            <w:vAlign w:val="top"/>
          </w:tcPr>
          <w:p w14:paraId="7C9A6476" w14:textId="77777777" w:rsidR="002E4D61" w:rsidRPr="002E4D61" w:rsidRDefault="002E4D61" w:rsidP="0021019A">
            <w:pPr>
              <w:pStyle w:val="a9"/>
              <w:numPr>
                <w:ilvl w:val="0"/>
                <w:numId w:val="10"/>
              </w:numPr>
              <w:ind w:right="20"/>
            </w:pPr>
            <w:r w:rsidRPr="002E4D61">
              <w:t xml:space="preserve">Display </w:t>
            </w:r>
            <w:r w:rsidRPr="002F5F3A">
              <w:t>the ARP table</w:t>
            </w:r>
            <w:r>
              <w:t xml:space="preserve"> </w:t>
            </w:r>
            <w:r w:rsidRPr="002F5F3A">
              <w:t>entries</w:t>
            </w:r>
            <w:r>
              <w:t xml:space="preserve"> which have been registered by ACL command.</w:t>
            </w:r>
          </w:p>
        </w:tc>
        <w:tc>
          <w:tcPr>
            <w:tcW w:w="1146" w:type="dxa"/>
            <w:vAlign w:val="top"/>
          </w:tcPr>
          <w:p w14:paraId="4A0CF7E8" w14:textId="77777777" w:rsidR="002E4D61" w:rsidRPr="002E4D61" w:rsidRDefault="002E4D61" w:rsidP="0021019A">
            <w:pPr>
              <w:pStyle w:val="aa"/>
              <w:wordWrap w:val="0"/>
              <w:ind w:right="20"/>
              <w:jc w:val="left"/>
            </w:pPr>
            <w:r w:rsidRPr="002E4D61">
              <w:t>Privileged</w:t>
            </w:r>
          </w:p>
        </w:tc>
      </w:tr>
    </w:tbl>
    <w:p w14:paraId="0AC85E0B" w14:textId="77777777" w:rsidR="00F92D68" w:rsidRDefault="00F92D68" w:rsidP="0021019A">
      <w:pPr>
        <w:ind w:right="20"/>
        <w:rPr>
          <w:rFonts w:cs="Times New Roman"/>
        </w:rPr>
      </w:pPr>
    </w:p>
    <w:p w14:paraId="43CC80AC" w14:textId="77777777" w:rsidR="00F92D68" w:rsidRDefault="00F92D68" w:rsidP="0021019A">
      <w:pPr>
        <w:ind w:right="20"/>
        <w:rPr>
          <w:rFonts w:cs="Times New Roman"/>
        </w:rPr>
      </w:pPr>
    </w:p>
    <w:p w14:paraId="17711490" w14:textId="77777777" w:rsidR="00F92D68" w:rsidRDefault="00F92D68" w:rsidP="0021019A">
      <w:pPr>
        <w:pStyle w:val="2"/>
        <w:ind w:right="20"/>
      </w:pPr>
      <w:bookmarkStart w:id="1085" w:name="_Toc444694989"/>
      <w:bookmarkStart w:id="1086" w:name="_Toc198527243"/>
      <w:bookmarkStart w:id="1087" w:name="_Toc363228358"/>
      <w:r w:rsidRPr="00F92D68">
        <w:rPr>
          <w:rFonts w:hint="eastAsia"/>
        </w:rPr>
        <w:lastRenderedPageBreak/>
        <w:t>Configuring</w:t>
      </w:r>
      <w:r>
        <w:rPr>
          <w:rFonts w:hint="eastAsia"/>
        </w:rPr>
        <w:t xml:space="preserve"> </w:t>
      </w:r>
      <w:r>
        <w:t>Static Routes</w:t>
      </w:r>
      <w:bookmarkEnd w:id="1085"/>
      <w:r>
        <w:t xml:space="preserve"> </w:t>
      </w:r>
      <w:bookmarkEnd w:id="1086"/>
      <w:bookmarkEnd w:id="1087"/>
    </w:p>
    <w:p w14:paraId="682E9620" w14:textId="77777777" w:rsidR="00070D09" w:rsidRDefault="00070D09" w:rsidP="00253CEA">
      <w:pPr>
        <w:pStyle w:val="a3"/>
        <w:ind w:left="0" w:right="20"/>
        <w:rPr>
          <w:rFonts w:cs="Arial"/>
        </w:rPr>
      </w:pPr>
      <w:r w:rsidRPr="002F5F3A">
        <w:rPr>
          <w:rFonts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2F5F3A" w:rsidRDefault="00070D09" w:rsidP="00253CEA">
      <w:pPr>
        <w:pStyle w:val="a3"/>
        <w:ind w:left="0" w:right="20"/>
        <w:rPr>
          <w:rFonts w:cs="Arial"/>
        </w:rPr>
      </w:pPr>
      <w:r w:rsidRPr="002F5F3A">
        <w:rPr>
          <w:rFonts w:cs="Arial"/>
        </w:rPr>
        <w:t>To configure a static route, use the commands below:</w:t>
      </w:r>
    </w:p>
    <w:p w14:paraId="2F3F8563" w14:textId="77777777" w:rsidR="00F92D68" w:rsidRDefault="00070D09" w:rsidP="00253CEA">
      <w:pPr>
        <w:pStyle w:val="afffff3"/>
        <w:ind w:left="0" w:right="20"/>
      </w:pPr>
      <w:bookmarkStart w:id="1088" w:name="_Toc391575190"/>
      <w:r>
        <w:t xml:space="preserve">Table </w:t>
      </w:r>
      <w:r w:rsidR="005832B8">
        <w:fldChar w:fldCharType="begin"/>
      </w:r>
      <w:r w:rsidR="00092D8C">
        <w:instrText xml:space="preserve"> SEQ Table \* ARABIC </w:instrText>
      </w:r>
      <w:r w:rsidR="005832B8">
        <w:fldChar w:fldCharType="separate"/>
      </w:r>
      <w:r w:rsidR="00E420FA">
        <w:rPr>
          <w:noProof/>
        </w:rPr>
        <w:t>48</w:t>
      </w:r>
      <w:r w:rsidR="005832B8">
        <w:rPr>
          <w:noProof/>
        </w:rPr>
        <w:fldChar w:fldCharType="end"/>
      </w:r>
      <w:r>
        <w:rPr>
          <w:rFonts w:hint="eastAsia"/>
        </w:rPr>
        <w:t xml:space="preserve"> </w:t>
      </w:r>
      <w:r w:rsidRPr="002F5F3A">
        <w:t>Commands for configuring Static route path</w:t>
      </w:r>
      <w:bookmarkEnd w:id="1088"/>
    </w:p>
    <w:tbl>
      <w:tblPr>
        <w:tblStyle w:val="CLIWide"/>
        <w:tblW w:w="0" w:type="auto"/>
        <w:tblLook w:val="01E0" w:firstRow="1" w:lastRow="1" w:firstColumn="1" w:lastColumn="1" w:noHBand="0" w:noVBand="0"/>
      </w:tblPr>
      <w:tblGrid>
        <w:gridCol w:w="3345"/>
        <w:gridCol w:w="4761"/>
      </w:tblGrid>
      <w:tr w:rsidR="004E79BC"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Default="004E79BC" w:rsidP="00253CEA">
            <w:pPr>
              <w:pStyle w:val="ab"/>
              <w:ind w:right="20"/>
              <w:rPr>
                <w:rFonts w:cs="Times New Roman"/>
              </w:rPr>
            </w:pPr>
            <w:r>
              <w:rPr>
                <w:rFonts w:cs="굴림체" w:hint="eastAsia"/>
              </w:rPr>
              <w:t>Command</w:t>
            </w:r>
          </w:p>
        </w:tc>
        <w:tc>
          <w:tcPr>
            <w:tcW w:w="4761" w:type="dxa"/>
          </w:tcPr>
          <w:p w14:paraId="4986CD88" w14:textId="77777777" w:rsidR="004E79BC" w:rsidRDefault="004E79BC" w:rsidP="00253CEA">
            <w:pPr>
              <w:pStyle w:val="ab"/>
              <w:ind w:right="20"/>
              <w:rPr>
                <w:rFonts w:cs="Times New Roman"/>
              </w:rPr>
            </w:pPr>
            <w:r>
              <w:rPr>
                <w:rFonts w:cs="굴림체" w:hint="eastAsia"/>
              </w:rPr>
              <w:t>Description</w:t>
            </w:r>
          </w:p>
        </w:tc>
      </w:tr>
      <w:tr w:rsidR="00F92D68" w14:paraId="0029FFD8" w14:textId="77777777" w:rsidTr="004E79BC">
        <w:tc>
          <w:tcPr>
            <w:tcW w:w="3345" w:type="dxa"/>
          </w:tcPr>
          <w:p w14:paraId="1B14644A" w14:textId="77777777" w:rsidR="00F92D68" w:rsidRDefault="00F92D68" w:rsidP="00714D30">
            <w:pPr>
              <w:pStyle w:val="aa"/>
              <w:ind w:right="20"/>
              <w:jc w:val="left"/>
              <w:rPr>
                <w:rFonts w:ascii="Courier New" w:hAnsi="Courier New"/>
              </w:rPr>
            </w:pPr>
            <w:r>
              <w:rPr>
                <w:rFonts w:ascii="Courier New" w:hAnsi="Courier New"/>
              </w:rPr>
              <w:t>ip route {destination-prefix mask | destination-ipaddress/mask} {gateway-ipaddress | null0} [distance-value]</w:t>
            </w:r>
          </w:p>
        </w:tc>
        <w:tc>
          <w:tcPr>
            <w:tcW w:w="4761" w:type="dxa"/>
          </w:tcPr>
          <w:p w14:paraId="7858325C" w14:textId="77777777" w:rsidR="00070D09" w:rsidRPr="002F5F3A" w:rsidRDefault="00070D09" w:rsidP="00714D30">
            <w:pPr>
              <w:pStyle w:val="a9"/>
              <w:numPr>
                <w:ilvl w:val="0"/>
                <w:numId w:val="10"/>
              </w:numPr>
              <w:spacing w:line="240" w:lineRule="auto"/>
              <w:ind w:left="0" w:right="20"/>
            </w:pPr>
            <w:r w:rsidRPr="002F5F3A">
              <w:t>Registers a static route.</w:t>
            </w:r>
          </w:p>
          <w:p w14:paraId="6A90FE90" w14:textId="77777777" w:rsidR="00070D09" w:rsidRPr="002F5F3A" w:rsidRDefault="00070D09" w:rsidP="00714D30">
            <w:pPr>
              <w:pStyle w:val="a9"/>
              <w:numPr>
                <w:ilvl w:val="0"/>
                <w:numId w:val="10"/>
              </w:numPr>
              <w:spacing w:line="240" w:lineRule="auto"/>
              <w:ind w:left="0" w:right="20"/>
            </w:pPr>
            <w:r w:rsidRPr="002F5F3A">
              <w:t>Destination-prefix: Specifies the network number of the destination-prefix destination.</w:t>
            </w:r>
          </w:p>
          <w:p w14:paraId="5782BFFD" w14:textId="77777777" w:rsidR="00070D09" w:rsidRPr="002F5F3A" w:rsidRDefault="00070D09" w:rsidP="00714D30">
            <w:pPr>
              <w:pStyle w:val="a9"/>
              <w:numPr>
                <w:ilvl w:val="0"/>
                <w:numId w:val="10"/>
              </w:numPr>
              <w:spacing w:line="240" w:lineRule="auto"/>
              <w:ind w:left="0" w:right="20"/>
            </w:pPr>
            <w:r w:rsidRPr="002F5F3A">
              <w:t>Mask: Specifies the mask of the mask destination network.</w:t>
            </w:r>
          </w:p>
          <w:p w14:paraId="4E0C3968" w14:textId="77777777" w:rsidR="00070D09" w:rsidRPr="002F5F3A" w:rsidRDefault="00070D09" w:rsidP="00714D30">
            <w:pPr>
              <w:pStyle w:val="a9"/>
              <w:numPr>
                <w:ilvl w:val="0"/>
                <w:numId w:val="10"/>
              </w:numPr>
              <w:spacing w:line="240" w:lineRule="auto"/>
              <w:ind w:left="0" w:right="20"/>
            </w:pPr>
            <w:r w:rsidRPr="002F5F3A">
              <w:t>Gateway-IP Address: Specifies the IP address of the gateway device.</w:t>
            </w:r>
          </w:p>
          <w:p w14:paraId="46032538" w14:textId="77777777" w:rsidR="00070D09" w:rsidRPr="002F5F3A" w:rsidRDefault="00070D09" w:rsidP="00714D30">
            <w:pPr>
              <w:pStyle w:val="a9"/>
              <w:numPr>
                <w:ilvl w:val="0"/>
                <w:numId w:val="10"/>
              </w:numPr>
              <w:spacing w:line="240" w:lineRule="auto"/>
              <w:ind w:left="0" w:right="20"/>
            </w:pPr>
            <w:r w:rsidRPr="002F5F3A">
              <w:t>Null: Sets the null interface as a gateway.</w:t>
            </w:r>
          </w:p>
          <w:p w14:paraId="01B7B867" w14:textId="77777777" w:rsidR="00F92D68" w:rsidRDefault="00070D09" w:rsidP="00714D30">
            <w:pPr>
              <w:pStyle w:val="a9"/>
              <w:numPr>
                <w:ilvl w:val="0"/>
                <w:numId w:val="10"/>
              </w:numPr>
              <w:spacing w:line="240" w:lineRule="auto"/>
              <w:ind w:left="0" w:right="20"/>
              <w:rPr>
                <w:rFonts w:cs="Times New Roman"/>
              </w:rPr>
            </w:pPr>
            <w:r w:rsidRPr="002F5F3A">
              <w:t>Distance-value : A number between 1 and 255 is used</w:t>
            </w:r>
          </w:p>
        </w:tc>
      </w:tr>
    </w:tbl>
    <w:p w14:paraId="6648AC54" w14:textId="77777777" w:rsidR="00F92D68" w:rsidRPr="00020477" w:rsidRDefault="00020477" w:rsidP="00253CEA">
      <w:pPr>
        <w:pStyle w:val="a3"/>
        <w:ind w:left="0" w:right="20"/>
        <w:rPr>
          <w:rFonts w:cs="Arial"/>
        </w:rPr>
      </w:pPr>
      <w:r w:rsidRPr="002F5F3A">
        <w:rPr>
          <w:rFonts w:cs="Arial"/>
        </w:rPr>
        <w:t xml:space="preserve">A system remembers the static route until it is deleted (use no format of IP route command in the global config mode). </w:t>
      </w:r>
      <w:r w:rsidR="00714D30">
        <w:rPr>
          <w:rFonts w:cs="Arial"/>
        </w:rPr>
        <w:t xml:space="preserve"> </w:t>
      </w:r>
      <w:r w:rsidRPr="002F5F3A">
        <w:rPr>
          <w:rFonts w:cs="Arial"/>
        </w:rPr>
        <w:t xml:space="preserve">However, the static route can overlap with dynamic routing information by carefully assigning the administrative distance value. </w:t>
      </w:r>
      <w:r w:rsidR="00714D30">
        <w:rPr>
          <w:rFonts w:cs="Arial"/>
        </w:rPr>
        <w:t xml:space="preserve"> </w:t>
      </w:r>
      <w:r w:rsidRPr="002F5F3A">
        <w:rPr>
          <w:rFonts w:cs="Arial"/>
        </w:rPr>
        <w:t xml:space="preserve">Each dynamic routing protocol has the default administrative distance value as listed in the table below. </w:t>
      </w:r>
      <w:r w:rsidR="00714D30">
        <w:rPr>
          <w:rFonts w:cs="Arial"/>
        </w:rPr>
        <w:t xml:space="preserve"> </w:t>
      </w:r>
      <w:r w:rsidRPr="002F5F3A">
        <w:rPr>
          <w:rFonts w:cs="Arial"/>
        </w:rPr>
        <w:t>If you want a static route to be overlapped with the dynamic routing protocol information, set the administrative distance of the static route to be larger than the dynamic protocol value.</w:t>
      </w:r>
    </w:p>
    <w:p w14:paraId="0D07FF76" w14:textId="77777777" w:rsidR="00F92D68" w:rsidRDefault="00020477" w:rsidP="00253CEA">
      <w:pPr>
        <w:pStyle w:val="afffff3"/>
        <w:ind w:left="0" w:right="20"/>
      </w:pPr>
      <w:bookmarkStart w:id="1089" w:name="_Toc391575191"/>
      <w:r>
        <w:t xml:space="preserve">Table </w:t>
      </w:r>
      <w:r w:rsidR="005832B8">
        <w:fldChar w:fldCharType="begin"/>
      </w:r>
      <w:r w:rsidR="00092D8C">
        <w:instrText xml:space="preserve"> SEQ Table \* ARABIC </w:instrText>
      </w:r>
      <w:r w:rsidR="005832B8">
        <w:fldChar w:fldCharType="separate"/>
      </w:r>
      <w:r w:rsidR="00E420FA">
        <w:rPr>
          <w:noProof/>
        </w:rPr>
        <w:t>49</w:t>
      </w:r>
      <w:r w:rsidR="005832B8">
        <w:rPr>
          <w:noProof/>
        </w:rPr>
        <w:fldChar w:fldCharType="end"/>
      </w:r>
      <w:r>
        <w:rPr>
          <w:rFonts w:hint="eastAsia"/>
        </w:rPr>
        <w:t xml:space="preserve"> </w:t>
      </w:r>
      <w:r w:rsidRPr="002F5F3A">
        <w:t>Default administrative distances of dynamic routing protocol</w:t>
      </w:r>
      <w:bookmarkEnd w:id="1089"/>
    </w:p>
    <w:tbl>
      <w:tblPr>
        <w:tblStyle w:val="CLIWide"/>
        <w:tblW w:w="0" w:type="auto"/>
        <w:tblLook w:val="01E0" w:firstRow="1" w:lastRow="1" w:firstColumn="1" w:lastColumn="1" w:noHBand="0" w:noVBand="0"/>
      </w:tblPr>
      <w:tblGrid>
        <w:gridCol w:w="4320"/>
        <w:gridCol w:w="2160"/>
      </w:tblGrid>
      <w:tr w:rsidR="00F92D68"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Default="00E63FE4" w:rsidP="00253CEA">
            <w:pPr>
              <w:pStyle w:val="ab"/>
              <w:ind w:right="20"/>
              <w:rPr>
                <w:rFonts w:cs="Times New Roman"/>
              </w:rPr>
            </w:pPr>
            <w:r>
              <w:rPr>
                <w:rFonts w:cs="굴림체" w:hint="eastAsia"/>
              </w:rPr>
              <w:t>item</w:t>
            </w:r>
          </w:p>
        </w:tc>
        <w:tc>
          <w:tcPr>
            <w:tcW w:w="2160" w:type="dxa"/>
          </w:tcPr>
          <w:p w14:paraId="596547B8" w14:textId="77777777" w:rsidR="00F92D68" w:rsidRDefault="00E63FE4" w:rsidP="00253CEA">
            <w:pPr>
              <w:pStyle w:val="ab"/>
              <w:ind w:right="20"/>
              <w:rPr>
                <w:rFonts w:cs="Times New Roman"/>
              </w:rPr>
            </w:pPr>
            <w:r>
              <w:rPr>
                <w:rFonts w:cs="굴림체" w:hint="eastAsia"/>
              </w:rPr>
              <w:t>Basic Setting Valu</w:t>
            </w:r>
          </w:p>
        </w:tc>
      </w:tr>
      <w:tr w:rsidR="00F92D68" w14:paraId="1F60EDBA" w14:textId="77777777" w:rsidTr="00E63FE4">
        <w:tc>
          <w:tcPr>
            <w:tcW w:w="4320" w:type="dxa"/>
          </w:tcPr>
          <w:p w14:paraId="6AAB0544" w14:textId="77777777" w:rsidR="00F92D68" w:rsidRDefault="00F92D68" w:rsidP="00253CEA">
            <w:pPr>
              <w:pStyle w:val="aa"/>
              <w:ind w:right="20"/>
            </w:pPr>
            <w:r>
              <w:t>Route Source</w:t>
            </w:r>
          </w:p>
        </w:tc>
        <w:tc>
          <w:tcPr>
            <w:tcW w:w="2160" w:type="dxa"/>
          </w:tcPr>
          <w:p w14:paraId="3DF5F265" w14:textId="77777777" w:rsidR="00F92D68" w:rsidRDefault="00F92D68" w:rsidP="00253CEA">
            <w:pPr>
              <w:pStyle w:val="aa"/>
              <w:ind w:right="20"/>
            </w:pPr>
            <w:r>
              <w:t>Default Distance</w:t>
            </w:r>
          </w:p>
        </w:tc>
      </w:tr>
      <w:tr w:rsidR="00F92D68" w14:paraId="45E20FB9" w14:textId="77777777" w:rsidTr="00E63FE4">
        <w:tc>
          <w:tcPr>
            <w:tcW w:w="4320" w:type="dxa"/>
          </w:tcPr>
          <w:p w14:paraId="648CB4A9" w14:textId="77777777" w:rsidR="00F92D68" w:rsidRDefault="00F92D68" w:rsidP="00253CEA">
            <w:pPr>
              <w:pStyle w:val="aa"/>
              <w:ind w:right="20"/>
            </w:pPr>
            <w:r>
              <w:t>Connected interface</w:t>
            </w:r>
          </w:p>
        </w:tc>
        <w:tc>
          <w:tcPr>
            <w:tcW w:w="2160" w:type="dxa"/>
          </w:tcPr>
          <w:p w14:paraId="04FBAB2A" w14:textId="77777777" w:rsidR="00F92D68" w:rsidRDefault="00F92D68" w:rsidP="00253CEA">
            <w:pPr>
              <w:pStyle w:val="aa"/>
              <w:ind w:right="20"/>
            </w:pPr>
            <w:r>
              <w:t>0</w:t>
            </w:r>
          </w:p>
        </w:tc>
      </w:tr>
      <w:tr w:rsidR="00F92D68" w14:paraId="44081A5B" w14:textId="77777777" w:rsidTr="00E63FE4">
        <w:tc>
          <w:tcPr>
            <w:tcW w:w="4320" w:type="dxa"/>
          </w:tcPr>
          <w:p w14:paraId="0C81FF28" w14:textId="77777777" w:rsidR="00F92D68" w:rsidRDefault="00F92D68" w:rsidP="00253CEA">
            <w:pPr>
              <w:pStyle w:val="aa"/>
              <w:ind w:right="20"/>
            </w:pPr>
            <w:r>
              <w:t>Static route</w:t>
            </w:r>
          </w:p>
        </w:tc>
        <w:tc>
          <w:tcPr>
            <w:tcW w:w="2160" w:type="dxa"/>
          </w:tcPr>
          <w:p w14:paraId="722657ED" w14:textId="77777777" w:rsidR="00F92D68" w:rsidRDefault="00F92D68" w:rsidP="00253CEA">
            <w:pPr>
              <w:pStyle w:val="aa"/>
              <w:ind w:right="20"/>
            </w:pPr>
            <w:r>
              <w:t>1</w:t>
            </w:r>
          </w:p>
        </w:tc>
      </w:tr>
      <w:tr w:rsidR="00F92D68" w14:paraId="7FDABC9C" w14:textId="77777777" w:rsidTr="00E63FE4">
        <w:tc>
          <w:tcPr>
            <w:tcW w:w="4320" w:type="dxa"/>
          </w:tcPr>
          <w:p w14:paraId="05E7E742" w14:textId="77777777" w:rsidR="00F92D68" w:rsidRDefault="00F92D68" w:rsidP="00253CEA">
            <w:pPr>
              <w:pStyle w:val="aa"/>
              <w:ind w:right="20"/>
            </w:pPr>
            <w:r>
              <w:t>Exterior Border Gateway Protocol(BGP)</w:t>
            </w:r>
          </w:p>
        </w:tc>
        <w:tc>
          <w:tcPr>
            <w:tcW w:w="2160" w:type="dxa"/>
          </w:tcPr>
          <w:p w14:paraId="2C9F8C6B" w14:textId="77777777" w:rsidR="00F92D68" w:rsidRDefault="00F92D68" w:rsidP="00253CEA">
            <w:pPr>
              <w:pStyle w:val="aa"/>
              <w:ind w:right="20"/>
            </w:pPr>
            <w:r>
              <w:t>20</w:t>
            </w:r>
          </w:p>
        </w:tc>
      </w:tr>
      <w:tr w:rsidR="00F92D68" w14:paraId="16201F39" w14:textId="77777777" w:rsidTr="00E63FE4">
        <w:tc>
          <w:tcPr>
            <w:tcW w:w="4320" w:type="dxa"/>
          </w:tcPr>
          <w:p w14:paraId="0582A16A" w14:textId="77777777" w:rsidR="00F92D68" w:rsidRDefault="00F92D68" w:rsidP="00253CEA">
            <w:pPr>
              <w:pStyle w:val="aa"/>
              <w:ind w:right="20"/>
            </w:pPr>
            <w:r>
              <w:t>OSPF</w:t>
            </w:r>
          </w:p>
        </w:tc>
        <w:tc>
          <w:tcPr>
            <w:tcW w:w="2160" w:type="dxa"/>
          </w:tcPr>
          <w:p w14:paraId="7F7712FB" w14:textId="77777777" w:rsidR="00F92D68" w:rsidRDefault="00F92D68" w:rsidP="00253CEA">
            <w:pPr>
              <w:pStyle w:val="aa"/>
              <w:ind w:right="20"/>
            </w:pPr>
            <w:r>
              <w:t>110</w:t>
            </w:r>
          </w:p>
        </w:tc>
      </w:tr>
      <w:tr w:rsidR="00F92D68" w14:paraId="733B0636" w14:textId="77777777" w:rsidTr="00E63FE4">
        <w:tc>
          <w:tcPr>
            <w:tcW w:w="4320" w:type="dxa"/>
          </w:tcPr>
          <w:p w14:paraId="695A80E2" w14:textId="77777777" w:rsidR="00F92D68" w:rsidRDefault="00F92D68" w:rsidP="00253CEA">
            <w:pPr>
              <w:pStyle w:val="aa"/>
              <w:ind w:right="20"/>
            </w:pPr>
            <w:r>
              <w:t>RIP</w:t>
            </w:r>
          </w:p>
        </w:tc>
        <w:tc>
          <w:tcPr>
            <w:tcW w:w="2160" w:type="dxa"/>
          </w:tcPr>
          <w:p w14:paraId="500F3A43" w14:textId="77777777" w:rsidR="00F92D68" w:rsidRDefault="00F92D68" w:rsidP="00253CEA">
            <w:pPr>
              <w:pStyle w:val="aa"/>
              <w:ind w:right="20"/>
            </w:pPr>
            <w:r>
              <w:t>120</w:t>
            </w:r>
          </w:p>
        </w:tc>
      </w:tr>
      <w:tr w:rsidR="00F92D68" w14:paraId="785D05E3" w14:textId="77777777" w:rsidTr="00E63FE4">
        <w:tc>
          <w:tcPr>
            <w:tcW w:w="4320" w:type="dxa"/>
          </w:tcPr>
          <w:p w14:paraId="3A6A38B5" w14:textId="77777777" w:rsidR="00F92D68" w:rsidRDefault="00F92D68" w:rsidP="00253CEA">
            <w:pPr>
              <w:pStyle w:val="aa"/>
              <w:ind w:right="20"/>
            </w:pPr>
            <w:r>
              <w:t>Interior BGP</w:t>
            </w:r>
          </w:p>
        </w:tc>
        <w:tc>
          <w:tcPr>
            <w:tcW w:w="2160" w:type="dxa"/>
          </w:tcPr>
          <w:p w14:paraId="180E5198" w14:textId="77777777" w:rsidR="00F92D68" w:rsidRDefault="00F92D68" w:rsidP="00253CEA">
            <w:pPr>
              <w:pStyle w:val="aa"/>
              <w:ind w:right="20"/>
            </w:pPr>
            <w:r>
              <w:t>200</w:t>
            </w:r>
          </w:p>
        </w:tc>
      </w:tr>
      <w:tr w:rsidR="00F92D68" w14:paraId="45DBF3AA" w14:textId="77777777" w:rsidTr="00E63FE4">
        <w:tc>
          <w:tcPr>
            <w:tcW w:w="4320" w:type="dxa"/>
          </w:tcPr>
          <w:p w14:paraId="23B7D538" w14:textId="77777777" w:rsidR="00F92D68" w:rsidRDefault="00F92D68" w:rsidP="00253CEA">
            <w:pPr>
              <w:pStyle w:val="aa"/>
              <w:ind w:right="20"/>
            </w:pPr>
            <w:r>
              <w:t>Unknown</w:t>
            </w:r>
          </w:p>
        </w:tc>
        <w:tc>
          <w:tcPr>
            <w:tcW w:w="2160" w:type="dxa"/>
          </w:tcPr>
          <w:p w14:paraId="5E7B93A4" w14:textId="77777777" w:rsidR="00F92D68" w:rsidRDefault="00F92D68" w:rsidP="00253CEA">
            <w:pPr>
              <w:pStyle w:val="aa"/>
              <w:ind w:right="20"/>
            </w:pPr>
            <w:r>
              <w:t>255</w:t>
            </w:r>
          </w:p>
        </w:tc>
      </w:tr>
    </w:tbl>
    <w:p w14:paraId="221F889E" w14:textId="77777777" w:rsidR="00020477" w:rsidRPr="002F5F3A" w:rsidRDefault="00020477" w:rsidP="00253CEA">
      <w:pPr>
        <w:pStyle w:val="a3"/>
        <w:ind w:left="0" w:right="20"/>
        <w:rPr>
          <w:rFonts w:cs="Arial"/>
        </w:rPr>
      </w:pPr>
      <w:r w:rsidRPr="002F5F3A">
        <w:rPr>
          <w:rFonts w:cs="Arial"/>
        </w:rPr>
        <w:t xml:space="preserve">When an interface is disconnected, all the static routes passing through the interface are deleted from the IP routing table. </w:t>
      </w:r>
      <w:r w:rsidR="008F6111">
        <w:rPr>
          <w:rFonts w:cs="Arial"/>
        </w:rPr>
        <w:t xml:space="preserve"> </w:t>
      </w:r>
      <w:r w:rsidRPr="002F5F3A">
        <w:rPr>
          <w:rFonts w:cs="Arial"/>
        </w:rPr>
        <w:t xml:space="preserve">When no more hops are available for forwarding </w:t>
      </w:r>
      <w:r w:rsidR="008F6111">
        <w:rPr>
          <w:rFonts w:cs="Arial"/>
        </w:rPr>
        <w:t xml:space="preserve">the </w:t>
      </w:r>
      <w:r w:rsidRPr="002F5F3A">
        <w:rPr>
          <w:rFonts w:cs="Arial"/>
        </w:rPr>
        <w:t xml:space="preserve">router address in a static route, the static route is deleted from </w:t>
      </w:r>
      <w:r w:rsidR="008F6111">
        <w:rPr>
          <w:rFonts w:cs="Arial"/>
        </w:rPr>
        <w:t xml:space="preserve">the </w:t>
      </w:r>
      <w:r w:rsidRPr="002F5F3A">
        <w:rPr>
          <w:rFonts w:cs="Arial"/>
        </w:rPr>
        <w:t>IP routing table.</w:t>
      </w:r>
    </w:p>
    <w:p w14:paraId="2EC8D04B" w14:textId="77777777" w:rsidR="00020477" w:rsidRPr="002F5F3A" w:rsidRDefault="00020477" w:rsidP="00253CEA">
      <w:pPr>
        <w:pStyle w:val="a3"/>
        <w:ind w:left="0" w:right="20"/>
        <w:rPr>
          <w:rFonts w:cs="Arial"/>
        </w:rPr>
      </w:pPr>
      <w:r w:rsidRPr="002F5F3A">
        <w:rPr>
          <w:rFonts w:cs="Arial"/>
        </w:rPr>
        <w:t>To display the static route information, use the following command in the privileged mode.</w:t>
      </w:r>
    </w:p>
    <w:p w14:paraId="68EB9E3E" w14:textId="77777777" w:rsidR="00020477" w:rsidRDefault="00020477" w:rsidP="00253CEA">
      <w:pPr>
        <w:pStyle w:val="afffff3"/>
        <w:ind w:left="0" w:right="20"/>
      </w:pPr>
      <w:bookmarkStart w:id="1090" w:name="_Toc391575192"/>
      <w:r>
        <w:t xml:space="preserve">Table </w:t>
      </w:r>
      <w:r w:rsidR="005832B8">
        <w:fldChar w:fldCharType="begin"/>
      </w:r>
      <w:r w:rsidR="00092D8C">
        <w:instrText xml:space="preserve"> SEQ Table \* ARABIC </w:instrText>
      </w:r>
      <w:r w:rsidR="005832B8">
        <w:fldChar w:fldCharType="separate"/>
      </w:r>
      <w:r w:rsidR="00E420FA">
        <w:rPr>
          <w:noProof/>
        </w:rPr>
        <w:t>50</w:t>
      </w:r>
      <w:r w:rsidR="005832B8">
        <w:rPr>
          <w:noProof/>
        </w:rPr>
        <w:fldChar w:fldCharType="end"/>
      </w:r>
      <w:r>
        <w:rPr>
          <w:rFonts w:hint="eastAsia"/>
        </w:rPr>
        <w:t xml:space="preserve"> </w:t>
      </w:r>
      <w:r w:rsidRPr="002F5F3A">
        <w:t>Showing IP route Information</w:t>
      </w:r>
      <w:bookmarkEnd w:id="1090"/>
    </w:p>
    <w:tbl>
      <w:tblPr>
        <w:tblStyle w:val="CLIWide"/>
        <w:tblW w:w="0" w:type="auto"/>
        <w:tblLook w:val="01E0" w:firstRow="1" w:lastRow="1" w:firstColumn="1" w:lastColumn="1" w:noHBand="0" w:noVBand="0"/>
      </w:tblPr>
      <w:tblGrid>
        <w:gridCol w:w="2194"/>
        <w:gridCol w:w="5954"/>
      </w:tblGrid>
      <w:tr w:rsidR="00F92D68"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Default="00020477" w:rsidP="00253CEA">
            <w:pPr>
              <w:pStyle w:val="ab"/>
              <w:ind w:right="20"/>
              <w:rPr>
                <w:rFonts w:cs="Times New Roman"/>
              </w:rPr>
            </w:pPr>
            <w:r>
              <w:rPr>
                <w:rFonts w:cs="굴림체" w:hint="eastAsia"/>
              </w:rPr>
              <w:t>Command</w:t>
            </w:r>
          </w:p>
        </w:tc>
        <w:tc>
          <w:tcPr>
            <w:tcW w:w="6640" w:type="dxa"/>
          </w:tcPr>
          <w:p w14:paraId="742B2C0C" w14:textId="77777777" w:rsidR="00F92D68" w:rsidRDefault="00020477" w:rsidP="00253CEA">
            <w:pPr>
              <w:pStyle w:val="ab"/>
              <w:ind w:right="20"/>
              <w:rPr>
                <w:rFonts w:cs="Times New Roman"/>
              </w:rPr>
            </w:pPr>
            <w:r>
              <w:rPr>
                <w:rFonts w:cs="굴림체" w:hint="eastAsia"/>
              </w:rPr>
              <w:t>Description</w:t>
            </w:r>
          </w:p>
        </w:tc>
      </w:tr>
      <w:tr w:rsidR="00F92D68" w14:paraId="5A027AF3" w14:textId="77777777" w:rsidTr="006177C1">
        <w:tc>
          <w:tcPr>
            <w:tcW w:w="2340" w:type="dxa"/>
          </w:tcPr>
          <w:p w14:paraId="088E4C45" w14:textId="77777777" w:rsidR="00F92D68" w:rsidRDefault="00F92D68" w:rsidP="00253CEA">
            <w:pPr>
              <w:pStyle w:val="aa"/>
              <w:ind w:right="20"/>
              <w:rPr>
                <w:b/>
                <w:bCs/>
              </w:rPr>
            </w:pPr>
            <w:r>
              <w:rPr>
                <w:b/>
                <w:bCs/>
              </w:rPr>
              <w:t>show ip route static</w:t>
            </w:r>
          </w:p>
        </w:tc>
        <w:tc>
          <w:tcPr>
            <w:tcW w:w="6640" w:type="dxa"/>
          </w:tcPr>
          <w:p w14:paraId="5610B527" w14:textId="77777777" w:rsidR="00F92D68" w:rsidRDefault="00020477" w:rsidP="00253CEA">
            <w:pPr>
              <w:pStyle w:val="a9"/>
              <w:numPr>
                <w:ilvl w:val="0"/>
                <w:numId w:val="10"/>
              </w:numPr>
              <w:ind w:left="0" w:right="20"/>
            </w:pPr>
            <w:r w:rsidRPr="002F5F3A">
              <w:t>Shows</w:t>
            </w:r>
            <w:r>
              <w:t xml:space="preserve"> IP route information</w:t>
            </w:r>
          </w:p>
        </w:tc>
      </w:tr>
    </w:tbl>
    <w:p w14:paraId="2C3397B1" w14:textId="77777777" w:rsidR="00F92D68" w:rsidRDefault="00F92D68" w:rsidP="0021019A">
      <w:pPr>
        <w:ind w:right="20"/>
        <w:rPr>
          <w:rFonts w:cs="Times New Roman"/>
        </w:rPr>
      </w:pPr>
    </w:p>
    <w:p w14:paraId="524F2BDB" w14:textId="77777777" w:rsidR="00F92D68" w:rsidRPr="00F92D68" w:rsidRDefault="00F92D68" w:rsidP="0021019A">
      <w:pPr>
        <w:pStyle w:val="2"/>
        <w:ind w:right="20"/>
      </w:pPr>
      <w:bookmarkStart w:id="1091" w:name="_Toc444694990"/>
      <w:r>
        <w:rPr>
          <w:rFonts w:hint="eastAsia"/>
        </w:rPr>
        <w:lastRenderedPageBreak/>
        <w:t>IP Configuration Example</w:t>
      </w:r>
      <w:bookmarkEnd w:id="1091"/>
    </w:p>
    <w:p w14:paraId="42524022" w14:textId="77777777" w:rsidR="00E5100A" w:rsidRPr="008F67D1" w:rsidRDefault="00E5100A" w:rsidP="002506F7">
      <w:pPr>
        <w:pStyle w:val="a3"/>
        <w:spacing w:line="240" w:lineRule="auto"/>
        <w:ind w:left="0" w:right="20"/>
      </w:pPr>
      <w:r w:rsidRPr="008F67D1">
        <w:t>This section provides IP configuration examples:</w:t>
      </w:r>
    </w:p>
    <w:p w14:paraId="68732E71" w14:textId="77777777" w:rsidR="00F92D68" w:rsidRDefault="00F92D68" w:rsidP="002506F7">
      <w:pPr>
        <w:pStyle w:val="Randomlist"/>
        <w:tabs>
          <w:tab w:val="clear" w:pos="3968"/>
          <w:tab w:val="num" w:pos="1980"/>
          <w:tab w:val="num" w:pos="3320"/>
        </w:tabs>
        <w:ind w:left="720" w:right="20" w:hanging="403"/>
      </w:pPr>
      <w:r>
        <w:t>Assign IP address to network interface</w:t>
      </w:r>
    </w:p>
    <w:p w14:paraId="25C999F1" w14:textId="77777777" w:rsidR="00F92D68" w:rsidRDefault="00F92D68" w:rsidP="002506F7">
      <w:pPr>
        <w:pStyle w:val="Randomlist"/>
        <w:tabs>
          <w:tab w:val="clear" w:pos="3968"/>
          <w:tab w:val="num" w:pos="1980"/>
          <w:tab w:val="num" w:pos="3320"/>
        </w:tabs>
        <w:ind w:left="720" w:right="20" w:hanging="403"/>
      </w:pPr>
      <w:r>
        <w:t>Creating a Network from Separated Subnets Examples</w:t>
      </w:r>
    </w:p>
    <w:p w14:paraId="422373D0" w14:textId="77777777" w:rsidR="00F92D68" w:rsidRDefault="00F92D68" w:rsidP="002506F7">
      <w:pPr>
        <w:pStyle w:val="Randomlist"/>
        <w:tabs>
          <w:tab w:val="clear" w:pos="3968"/>
          <w:tab w:val="num" w:pos="1980"/>
          <w:tab w:val="num" w:pos="3320"/>
        </w:tabs>
        <w:ind w:left="720" w:right="20" w:hanging="403"/>
      </w:pPr>
      <w:r>
        <w:t>ARP</w:t>
      </w:r>
    </w:p>
    <w:p w14:paraId="651ED46B" w14:textId="77777777" w:rsidR="00F92D68" w:rsidRDefault="00F92D68" w:rsidP="002506F7">
      <w:pPr>
        <w:pStyle w:val="Randomlist"/>
        <w:tabs>
          <w:tab w:val="clear" w:pos="3968"/>
          <w:tab w:val="num" w:pos="1980"/>
          <w:tab w:val="num" w:pos="3320"/>
        </w:tabs>
        <w:ind w:left="720" w:right="20" w:hanging="403"/>
      </w:pPr>
      <w:r>
        <w:t>Static Route</w:t>
      </w:r>
    </w:p>
    <w:p w14:paraId="6AC7EF40" w14:textId="77777777" w:rsidR="00E5100A" w:rsidRPr="008F67D1" w:rsidRDefault="00E5100A" w:rsidP="002506F7">
      <w:pPr>
        <w:pStyle w:val="a3"/>
        <w:spacing w:line="240" w:lineRule="auto"/>
        <w:ind w:left="0" w:right="20"/>
        <w:rPr>
          <w:rFonts w:cs="Arial"/>
        </w:rPr>
      </w:pPr>
      <w:r w:rsidRPr="008F67D1">
        <w:rPr>
          <w:rFonts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261"/>
      </w:tblGrid>
      <w:tr w:rsidR="00F92D68" w14:paraId="4050A445" w14:textId="77777777" w:rsidTr="00E5100A">
        <w:tc>
          <w:tcPr>
            <w:tcW w:w="8435" w:type="dxa"/>
          </w:tcPr>
          <w:p w14:paraId="1332570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interface  </w:t>
            </w:r>
            <w:r>
              <w:rPr>
                <w:rFonts w:ascii="Courier New" w:hAnsi="Courier New" w:cs="Courier New"/>
                <w:i/>
                <w:iCs/>
              </w:rPr>
              <w:t>vlan5</w:t>
            </w:r>
          </w:p>
          <w:p w14:paraId="0D423750" w14:textId="77777777" w:rsidR="00F92D68" w:rsidRDefault="00F92D68" w:rsidP="002506F7">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if</w:t>
            </w:r>
            <w:r>
              <w:rPr>
                <w:rFonts w:ascii="Courier New" w:hAnsi="Courier New" w:cs="Courier New"/>
              </w:rPr>
              <w:t xml:space="preserve">-vlan5)#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192.10.25.1/24</w:t>
            </w:r>
          </w:p>
        </w:tc>
      </w:tr>
    </w:tbl>
    <w:p w14:paraId="70BACB59" w14:textId="77777777" w:rsidR="00E5100A" w:rsidRPr="008F67D1" w:rsidRDefault="00E5100A" w:rsidP="002506F7">
      <w:pPr>
        <w:pStyle w:val="a3"/>
        <w:spacing w:line="240" w:lineRule="auto"/>
        <w:ind w:left="0" w:right="20"/>
        <w:rPr>
          <w:rFonts w:cs="Arial"/>
        </w:rPr>
      </w:pPr>
      <w:r w:rsidRPr="008F67D1">
        <w:rPr>
          <w:rFonts w:cs="Arial"/>
        </w:rPr>
        <w:t>In the following example, Subnet 1 and 2 of 131.108.0.0 network are separated by the backbone network. Two networks are configured as a logical network.</w:t>
      </w:r>
    </w:p>
    <w:p w14:paraId="4917FED5" w14:textId="77777777" w:rsidR="00F92D68" w:rsidRDefault="00F92D68" w:rsidP="002506F7">
      <w:pPr>
        <w:keepNext/>
        <w:spacing w:after="180" w:line="240" w:lineRule="auto"/>
        <w:ind w:leftChars="945" w:left="1701" w:right="20"/>
        <w:jc w:val="left"/>
        <w:rPr>
          <w:rFonts w:cs="Times New Roman"/>
        </w:rPr>
      </w:pPr>
      <w:r>
        <w:rPr>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Default="00020477" w:rsidP="002506F7">
      <w:pPr>
        <w:pStyle w:val="afffff3"/>
        <w:spacing w:line="240" w:lineRule="auto"/>
        <w:ind w:left="0" w:right="20"/>
      </w:pPr>
      <w:bookmarkStart w:id="1092" w:name="_Toc198527250"/>
      <w:bookmarkStart w:id="1093" w:name="_Toc361679433"/>
      <w:bookmarkStart w:id="1094" w:name="_Toc391575465"/>
      <w:r>
        <w:t xml:space="preserve">Figure </w:t>
      </w:r>
      <w:r w:rsidR="005832B8">
        <w:fldChar w:fldCharType="begin"/>
      </w:r>
      <w:r w:rsidR="00092D8C">
        <w:instrText xml:space="preserve"> SEQ Figure \* ARABIC </w:instrText>
      </w:r>
      <w:r w:rsidR="005832B8">
        <w:fldChar w:fldCharType="separate"/>
      </w:r>
      <w:r w:rsidR="006C3661">
        <w:rPr>
          <w:noProof/>
        </w:rPr>
        <w:t>9</w:t>
      </w:r>
      <w:r w:rsidR="005832B8">
        <w:rPr>
          <w:noProof/>
        </w:rPr>
        <w:fldChar w:fldCharType="end"/>
      </w:r>
      <w:r w:rsidR="00F92D68">
        <w:t xml:space="preserve"> </w:t>
      </w:r>
      <w:bookmarkEnd w:id="1092"/>
      <w:bookmarkEnd w:id="1093"/>
      <w:r w:rsidRPr="002F5F3A">
        <w:t>Network Configuration Example – multiple IP address</w:t>
      </w:r>
      <w:bookmarkEnd w:id="1094"/>
    </w:p>
    <w:tbl>
      <w:tblPr>
        <w:tblStyle w:val="48"/>
        <w:tblW w:w="0" w:type="auto"/>
        <w:tblLook w:val="0000" w:firstRow="0" w:lastRow="0" w:firstColumn="0" w:lastColumn="0" w:noHBand="0" w:noVBand="0"/>
      </w:tblPr>
      <w:tblGrid>
        <w:gridCol w:w="8261"/>
      </w:tblGrid>
      <w:tr w:rsidR="00F92D68" w14:paraId="673874E5" w14:textId="77777777" w:rsidTr="00E5100A">
        <w:tc>
          <w:tcPr>
            <w:tcW w:w="8435" w:type="dxa"/>
          </w:tcPr>
          <w:p w14:paraId="3A834592" w14:textId="77777777" w:rsidR="00E63FE4" w:rsidRDefault="00E63FE4" w:rsidP="002506F7">
            <w:pPr>
              <w:pStyle w:val="aa"/>
              <w:ind w:right="20"/>
              <w:rPr>
                <w:rFonts w:cs="Times New Roman"/>
                <w:b/>
                <w:bCs/>
                <w:u w:val="single"/>
              </w:rPr>
            </w:pPr>
            <w:r>
              <w:rPr>
                <w:rFonts w:hint="eastAsia"/>
                <w:b/>
                <w:bCs/>
                <w:u w:val="single"/>
              </w:rPr>
              <w:t>Router</w:t>
            </w:r>
            <w:r>
              <w:rPr>
                <w:b/>
                <w:bCs/>
                <w:u w:val="single"/>
              </w:rPr>
              <w:t xml:space="preserve"> </w:t>
            </w:r>
            <w:r>
              <w:rPr>
                <w:rFonts w:hint="eastAsia"/>
                <w:b/>
                <w:bCs/>
                <w:u w:val="single"/>
              </w:rPr>
              <w:t>B</w:t>
            </w:r>
            <w:r>
              <w:rPr>
                <w:b/>
                <w:bCs/>
                <w:u w:val="single"/>
              </w:rPr>
              <w:t xml:space="preserve"> </w:t>
            </w:r>
            <w:r>
              <w:rPr>
                <w:rFonts w:hint="eastAsia"/>
                <w:b/>
                <w:bCs/>
                <w:u w:val="single"/>
              </w:rPr>
              <w:t>Configuration</w:t>
            </w:r>
          </w:p>
          <w:p w14:paraId="5910C1D6" w14:textId="77777777" w:rsidR="00F92D68" w:rsidRDefault="00F92D68" w:rsidP="002506F7">
            <w:pPr>
              <w:pStyle w:val="aa"/>
              <w:ind w:right="20"/>
              <w:rPr>
                <w:rFonts w:cs="Times New Roman"/>
                <w:b/>
                <w:bCs/>
                <w:u w:val="single"/>
              </w:rPr>
            </w:pPr>
          </w:p>
          <w:p w14:paraId="72E919BD"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interface  vlan</w:t>
            </w:r>
            <w:r>
              <w:rPr>
                <w:rFonts w:ascii="Courier New" w:hAnsi="Courier New" w:cs="Courier New"/>
                <w:i/>
                <w:iCs/>
              </w:rPr>
              <w:t>2</w:t>
            </w:r>
          </w:p>
          <w:p w14:paraId="738D502F" w14:textId="77777777" w:rsidR="00F92D68" w:rsidRPr="00870AE8" w:rsidRDefault="00F92D68" w:rsidP="002506F7">
            <w:pPr>
              <w:pStyle w:val="aa"/>
              <w:ind w:right="20"/>
              <w:rPr>
                <w:rFonts w:ascii="Courier New" w:hAnsi="Courier New" w:cs="Courier New"/>
              </w:rPr>
            </w:pPr>
            <w:r>
              <w:rPr>
                <w:rFonts w:ascii="Courier New" w:hAnsi="Courier New" w:cs="Courier New"/>
              </w:rPr>
              <w:t xml:space="preserve">Switch(config-int-vlan2)#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192.5.1</w:t>
            </w:r>
            <w:r w:rsidRPr="00870AE8">
              <w:rPr>
                <w:rFonts w:ascii="Courier New" w:hAnsi="Courier New" w:cs="Courier New"/>
                <w:i/>
                <w:iCs/>
              </w:rPr>
              <w:t>0.1/24</w:t>
            </w:r>
          </w:p>
          <w:p w14:paraId="0F4A03E7"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131.108.3.1/24</w:t>
            </w:r>
            <w:r w:rsidR="00F365A1" w:rsidRPr="00870AE8">
              <w:rPr>
                <w:rFonts w:ascii="Courier New" w:hAnsi="Courier New" w:cs="Courier New"/>
                <w:i/>
                <w:iCs/>
              </w:rPr>
              <w:t xml:space="preserve"> secondary</w:t>
            </w:r>
          </w:p>
          <w:p w14:paraId="25846CE4" w14:textId="77777777" w:rsidR="00F92D68" w:rsidRPr="00870AE8" w:rsidRDefault="00F92D68" w:rsidP="002506F7">
            <w:pPr>
              <w:pStyle w:val="aa"/>
              <w:ind w:right="20"/>
              <w:rPr>
                <w:rFonts w:ascii="Courier New" w:hAnsi="Courier New" w:cs="Courier New"/>
              </w:rPr>
            </w:pPr>
          </w:p>
          <w:p w14:paraId="6452349A" w14:textId="77777777" w:rsidR="00E63FE4" w:rsidRPr="00870AE8" w:rsidRDefault="00E63FE4" w:rsidP="002506F7">
            <w:pPr>
              <w:pStyle w:val="aa"/>
              <w:ind w:right="20"/>
              <w:rPr>
                <w:rFonts w:cs="Times New Roman"/>
                <w:b/>
                <w:bCs/>
                <w:u w:val="single"/>
              </w:rPr>
            </w:pPr>
            <w:r w:rsidRPr="00870AE8">
              <w:rPr>
                <w:rFonts w:hint="eastAsia"/>
                <w:b/>
                <w:bCs/>
                <w:u w:val="single"/>
              </w:rPr>
              <w:t>Router</w:t>
            </w:r>
            <w:r w:rsidRPr="00870AE8">
              <w:rPr>
                <w:b/>
                <w:bCs/>
                <w:u w:val="single"/>
              </w:rPr>
              <w:t xml:space="preserve"> </w:t>
            </w:r>
            <w:r w:rsidRPr="00870AE8">
              <w:rPr>
                <w:rFonts w:hint="eastAsia"/>
                <w:b/>
                <w:bCs/>
                <w:u w:val="single"/>
              </w:rPr>
              <w:t>C</w:t>
            </w:r>
            <w:r w:rsidRPr="00870AE8">
              <w:rPr>
                <w:b/>
                <w:bCs/>
                <w:u w:val="single"/>
              </w:rPr>
              <w:t xml:space="preserve"> </w:t>
            </w:r>
            <w:r w:rsidRPr="00870AE8">
              <w:rPr>
                <w:rFonts w:hint="eastAsia"/>
                <w:b/>
                <w:bCs/>
                <w:u w:val="single"/>
              </w:rPr>
              <w:t>Configuration</w:t>
            </w:r>
          </w:p>
          <w:p w14:paraId="40B8E69D"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 </w:t>
            </w:r>
            <w:r w:rsidRPr="00870AE8">
              <w:rPr>
                <w:rFonts w:ascii="Courier New" w:hAnsi="Courier New" w:cs="Courier New"/>
                <w:b/>
                <w:bCs/>
              </w:rPr>
              <w:t>interface  vlan2</w:t>
            </w:r>
          </w:p>
          <w:p w14:paraId="1073F9BE" w14:textId="77777777"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192.5.10.2/24</w:t>
            </w:r>
          </w:p>
          <w:p w14:paraId="4C40A64B" w14:textId="77777777" w:rsidR="00F92D6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131.108.3.2/24</w:t>
            </w:r>
            <w:r w:rsidR="00F365A1" w:rsidRPr="00870AE8">
              <w:rPr>
                <w:rFonts w:ascii="Courier New" w:hAnsi="Courier New" w:cs="Courier New"/>
                <w:i/>
                <w:iCs/>
              </w:rPr>
              <w:t xml:space="preserve"> secondary</w:t>
            </w:r>
          </w:p>
        </w:tc>
      </w:tr>
    </w:tbl>
    <w:p w14:paraId="7BE9535F" w14:textId="77777777" w:rsidR="00F92D68" w:rsidRDefault="00E5100A" w:rsidP="002506F7">
      <w:pPr>
        <w:pStyle w:val="a3"/>
        <w:spacing w:line="240" w:lineRule="auto"/>
        <w:ind w:left="0" w:right="20"/>
      </w:pPr>
      <w:r w:rsidRPr="008F67D1">
        <w:t>The following example is to show the contents of an ARP table</w:t>
      </w:r>
    </w:p>
    <w:tbl>
      <w:tblPr>
        <w:tblStyle w:val="48"/>
        <w:tblW w:w="0" w:type="auto"/>
        <w:tblLook w:val="0000" w:firstRow="0" w:lastRow="0" w:firstColumn="0" w:lastColumn="0" w:noHBand="0" w:noVBand="0"/>
      </w:tblPr>
      <w:tblGrid>
        <w:gridCol w:w="8261"/>
      </w:tblGrid>
      <w:tr w:rsidR="00F92D68" w14:paraId="3A89F778" w14:textId="77777777" w:rsidTr="00E63FE4">
        <w:tc>
          <w:tcPr>
            <w:tcW w:w="8820" w:type="dxa"/>
          </w:tcPr>
          <w:p w14:paraId="41307014" w14:textId="77777777" w:rsidR="00CA4000" w:rsidRPr="003B6011" w:rsidRDefault="00CA4000" w:rsidP="002506F7">
            <w:pPr>
              <w:pStyle w:val="aa"/>
              <w:ind w:rightChars="10" w:right="18"/>
            </w:pPr>
            <w:r>
              <w:t>Switch</w:t>
            </w:r>
            <w:r w:rsidRPr="00FE192E">
              <w:t>#</w:t>
            </w:r>
            <w:r w:rsidRPr="003B6011">
              <w:rPr>
                <w:b/>
                <w:bCs/>
              </w:rPr>
              <w:t>show arp</w:t>
            </w:r>
          </w:p>
          <w:p w14:paraId="7A487FCF" w14:textId="77777777" w:rsidR="00CA4000" w:rsidRPr="00FE192E" w:rsidRDefault="00CA4000" w:rsidP="002506F7">
            <w:pPr>
              <w:pStyle w:val="aa"/>
              <w:ind w:rightChars="10" w:right="18"/>
            </w:pPr>
            <w:r w:rsidRPr="00FE192E">
              <w:t xml:space="preserve">Protocol  Address          Hardware Addr     Type      Interface    Port </w:t>
            </w:r>
          </w:p>
          <w:p w14:paraId="4A5C3284" w14:textId="77777777" w:rsidR="00CA4000" w:rsidRPr="00FE192E" w:rsidRDefault="00CA4000" w:rsidP="002506F7">
            <w:pPr>
              <w:pStyle w:val="aa"/>
              <w:ind w:rightChars="10" w:right="18"/>
            </w:pPr>
            <w:r w:rsidRPr="00FE192E">
              <w:lastRenderedPageBreak/>
              <w:t xml:space="preserve">--------- ---------------- ----------------- --------- ------------ ----------------- </w:t>
            </w:r>
          </w:p>
          <w:p w14:paraId="4E0AD7C8" w14:textId="77777777" w:rsidR="00CA4000" w:rsidRPr="00FE192E" w:rsidRDefault="00CA4000" w:rsidP="002506F7">
            <w:pPr>
              <w:pStyle w:val="aa"/>
              <w:ind w:rightChars="10" w:right="18"/>
            </w:pPr>
            <w:r w:rsidRPr="00FE192E">
              <w:t xml:space="preserve">Internet  20.0.1.1         00:07:70:9e:f0:03 dynamic   Vlan20       Port-channel1 </w:t>
            </w:r>
          </w:p>
          <w:p w14:paraId="1104E7BB" w14:textId="77777777" w:rsidR="00CA4000" w:rsidRPr="00FE192E" w:rsidRDefault="00CA4000" w:rsidP="002506F7">
            <w:pPr>
              <w:pStyle w:val="aa"/>
              <w:ind w:rightChars="10" w:right="18"/>
            </w:pPr>
            <w:r w:rsidRPr="00FE192E">
              <w:t xml:space="preserve">Internet  21.0.1.1         00:07:70:9e:f0:03 dynamic   Vlan21       Port-channel2 </w:t>
            </w:r>
          </w:p>
          <w:p w14:paraId="043A9CC5" w14:textId="77777777" w:rsidR="00CA4000" w:rsidRPr="00FE192E" w:rsidRDefault="00CA4000" w:rsidP="002506F7">
            <w:pPr>
              <w:pStyle w:val="aa"/>
              <w:ind w:rightChars="10" w:right="18"/>
            </w:pPr>
            <w:r w:rsidRPr="00FE192E">
              <w:t xml:space="preserve">Internet  210.1.1.254      00:07:70:9e:75:f8 dynamic   eth0 </w:t>
            </w:r>
          </w:p>
          <w:p w14:paraId="579CEF02" w14:textId="77777777" w:rsidR="00F92D68" w:rsidRDefault="00CA4000" w:rsidP="002506F7">
            <w:pPr>
              <w:pStyle w:val="aa"/>
              <w:ind w:right="20"/>
              <w:rPr>
                <w:rFonts w:ascii="Courier New" w:hAnsi="Courier New" w:cs="Courier New"/>
              </w:rPr>
            </w:pPr>
            <w:r w:rsidRPr="00FE192E">
              <w:t>Internet  210.1.0.254      00:07:70:9e:75:f8 dynamic   eth0</w:t>
            </w:r>
          </w:p>
        </w:tc>
      </w:tr>
    </w:tbl>
    <w:p w14:paraId="59E784F8" w14:textId="77777777" w:rsidR="00E5100A" w:rsidRPr="008F67D1" w:rsidRDefault="00E5100A" w:rsidP="002506F7">
      <w:pPr>
        <w:pStyle w:val="a3"/>
        <w:spacing w:line="240" w:lineRule="auto"/>
        <w:ind w:left="0" w:right="20"/>
        <w:rPr>
          <w:rFonts w:cs="Arial"/>
        </w:rPr>
      </w:pPr>
      <w:r w:rsidRPr="008F67D1">
        <w:rPr>
          <w:rFonts w:cs="Arial"/>
        </w:rPr>
        <w:lastRenderedPageBreak/>
        <w:t>The following command is used to register a static ARP entry to an ARP table.</w:t>
      </w:r>
    </w:p>
    <w:tbl>
      <w:tblPr>
        <w:tblStyle w:val="48"/>
        <w:tblW w:w="0" w:type="auto"/>
        <w:tblLook w:val="0000" w:firstRow="0" w:lastRow="0" w:firstColumn="0" w:lastColumn="0" w:noHBand="0" w:noVBand="0"/>
      </w:tblPr>
      <w:tblGrid>
        <w:gridCol w:w="8261"/>
      </w:tblGrid>
      <w:tr w:rsidR="00F92D68" w14:paraId="51A2EE47" w14:textId="77777777" w:rsidTr="00E5100A">
        <w:tc>
          <w:tcPr>
            <w:tcW w:w="8435" w:type="dxa"/>
          </w:tcPr>
          <w:p w14:paraId="21E4F7C9"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arp </w:t>
            </w:r>
            <w:r>
              <w:rPr>
                <w:rFonts w:ascii="Courier New" w:hAnsi="Courier New" w:cs="Courier New"/>
                <w:i/>
                <w:iCs/>
              </w:rPr>
              <w:t xml:space="preserve">142.10.52.196 0010.073c.0514 vlan1 </w:t>
            </w:r>
            <w:r>
              <w:rPr>
                <w:rFonts w:ascii="Courier New" w:hAnsi="Courier New" w:cs="Courier New" w:hint="eastAsia"/>
                <w:i/>
                <w:iCs/>
              </w:rPr>
              <w:t>gi2</w:t>
            </w:r>
          </w:p>
          <w:p w14:paraId="68029DC1" w14:textId="77777777" w:rsidR="00F92D68" w:rsidRDefault="00F92D68" w:rsidP="002506F7">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arp</w:t>
            </w:r>
          </w:p>
          <w:p w14:paraId="476AD6BF" w14:textId="77777777" w:rsidR="00F92D68" w:rsidRDefault="00F92D68" w:rsidP="002506F7">
            <w:pPr>
              <w:pStyle w:val="aa"/>
              <w:ind w:right="20"/>
              <w:rPr>
                <w:rFonts w:ascii="Courier New" w:hAnsi="Courier New" w:cs="Courier New"/>
              </w:rPr>
            </w:pPr>
            <w:r>
              <w:rPr>
                <w:rFonts w:ascii="Courier New" w:hAnsi="Courier New" w:cs="Courier New"/>
              </w:rPr>
              <w:t>-------------------------------------------------------------------</w:t>
            </w:r>
          </w:p>
          <w:p w14:paraId="68BD2ADC" w14:textId="77777777" w:rsidR="00F92D68" w:rsidRDefault="00F92D68" w:rsidP="002506F7">
            <w:pPr>
              <w:pStyle w:val="aa"/>
              <w:ind w:right="20"/>
              <w:rPr>
                <w:rFonts w:ascii="Courier New" w:hAnsi="Courier New" w:cs="Courier New"/>
              </w:rPr>
            </w:pPr>
            <w:r>
              <w:rPr>
                <w:rFonts w:ascii="Courier New" w:hAnsi="Courier New" w:cs="Courier New"/>
              </w:rPr>
              <w:t xml:space="preserve"> IP Address      MAC Address     </w:t>
            </w:r>
            <w:r>
              <w:rPr>
                <w:rFonts w:ascii="Courier New" w:hAnsi="Courier New" w:cs="Courier New" w:hint="eastAsia"/>
              </w:rPr>
              <w:t>Interface</w:t>
            </w:r>
            <w:r>
              <w:rPr>
                <w:rFonts w:ascii="Courier New" w:hAnsi="Courier New" w:cs="Courier New"/>
              </w:rPr>
              <w:t xml:space="preserve">   PORT     RefCnt  Flags</w:t>
            </w:r>
          </w:p>
          <w:p w14:paraId="3C223315" w14:textId="77777777" w:rsidR="00F92D68" w:rsidRDefault="00F92D68" w:rsidP="002506F7">
            <w:pPr>
              <w:pStyle w:val="aa"/>
              <w:ind w:right="20"/>
              <w:rPr>
                <w:rFonts w:ascii="Courier New" w:hAnsi="Courier New" w:cs="Courier New"/>
              </w:rPr>
            </w:pPr>
            <w:r>
              <w:rPr>
                <w:rFonts w:ascii="Courier New" w:hAnsi="Courier New" w:cs="Courier New"/>
              </w:rPr>
              <w:t>-------------------------------------------------------------------</w:t>
            </w:r>
          </w:p>
          <w:p w14:paraId="070E7B75" w14:textId="77777777" w:rsidR="00F92D68" w:rsidRDefault="00F92D68" w:rsidP="002506F7">
            <w:pPr>
              <w:pStyle w:val="aa"/>
              <w:ind w:right="20"/>
              <w:rPr>
                <w:rFonts w:ascii="Courier New" w:hAnsi="Courier New" w:cs="Courier New"/>
              </w:rPr>
            </w:pPr>
            <w:r>
              <w:rPr>
                <w:rFonts w:ascii="Courier New" w:hAnsi="Courier New" w:cs="Courier New"/>
              </w:rPr>
              <w:t xml:space="preserve"> 142.10.52.196   0010.073c.0514 </w:t>
            </w:r>
            <w:r>
              <w:rPr>
                <w:rFonts w:ascii="Courier New" w:hAnsi="Courier New" w:cs="Courier New" w:hint="eastAsia"/>
              </w:rPr>
              <w:t xml:space="preserve"> </w:t>
            </w:r>
            <w:r>
              <w:rPr>
                <w:rFonts w:ascii="Courier New" w:hAnsi="Courier New" w:cs="Courier New"/>
              </w:rPr>
              <w:t xml:space="preserve">vlan1    </w:t>
            </w:r>
            <w:r>
              <w:rPr>
                <w:rFonts w:ascii="Courier New" w:hAnsi="Courier New" w:cs="Courier New" w:hint="eastAsia"/>
              </w:rPr>
              <w:t xml:space="preserve">   gi2</w:t>
            </w:r>
            <w:r>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1       P</w:t>
            </w:r>
          </w:p>
        </w:tc>
      </w:tr>
    </w:tbl>
    <w:p w14:paraId="729BEB2A" w14:textId="77777777" w:rsidR="00E5100A" w:rsidRPr="008F67D1" w:rsidRDefault="00E5100A" w:rsidP="002506F7">
      <w:pPr>
        <w:pStyle w:val="a3"/>
        <w:spacing w:line="240" w:lineRule="auto"/>
        <w:ind w:left="0" w:right="20"/>
        <w:rPr>
          <w:rFonts w:cs="Arial"/>
        </w:rPr>
      </w:pPr>
      <w:r w:rsidRPr="008F67D1">
        <w:rPr>
          <w:rFonts w:cs="Arial"/>
        </w:rPr>
        <w:t>The following command is used to delete a static ARP entry from the ARP table.</w:t>
      </w:r>
    </w:p>
    <w:tbl>
      <w:tblPr>
        <w:tblStyle w:val="48"/>
        <w:tblW w:w="0" w:type="auto"/>
        <w:tblLook w:val="0000" w:firstRow="0" w:lastRow="0" w:firstColumn="0" w:lastColumn="0" w:noHBand="0" w:noVBand="0"/>
      </w:tblPr>
      <w:tblGrid>
        <w:gridCol w:w="8261"/>
      </w:tblGrid>
      <w:tr w:rsidR="00F92D68" w14:paraId="37EEB380" w14:textId="77777777" w:rsidTr="00E5100A">
        <w:tc>
          <w:tcPr>
            <w:tcW w:w="8435" w:type="dxa"/>
          </w:tcPr>
          <w:p w14:paraId="62998E23" w14:textId="77777777"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no arp </w:t>
            </w:r>
            <w:r>
              <w:rPr>
                <w:rFonts w:ascii="Courier New" w:hAnsi="Courier New" w:cs="Courier New"/>
                <w:i/>
                <w:iCs/>
              </w:rPr>
              <w:t>142.10.52.196</w:t>
            </w:r>
          </w:p>
        </w:tc>
      </w:tr>
    </w:tbl>
    <w:p w14:paraId="5B6906B9" w14:textId="77777777" w:rsidR="00E5100A" w:rsidRPr="008F67D1" w:rsidRDefault="00E5100A" w:rsidP="002506F7">
      <w:pPr>
        <w:pStyle w:val="a3"/>
        <w:spacing w:line="240" w:lineRule="auto"/>
        <w:ind w:left="0" w:right="20"/>
        <w:rPr>
          <w:rFonts w:cs="Arial"/>
        </w:rPr>
      </w:pPr>
      <w:r w:rsidRPr="008F67D1">
        <w:rPr>
          <w:rFonts w:cs="Arial"/>
        </w:rPr>
        <w:t>The following example shows how to configure a static route that allows the host connected to 20.1.1.0 network to communicate with a host in 192.168.2.0 network.</w:t>
      </w:r>
    </w:p>
    <w:p w14:paraId="6733BD26" w14:textId="77777777" w:rsidR="00F92D68" w:rsidRDefault="00F92D68" w:rsidP="002506F7">
      <w:pPr>
        <w:keepNext/>
        <w:spacing w:line="240" w:lineRule="auto"/>
        <w:ind w:leftChars="945" w:left="1701" w:right="20"/>
        <w:rPr>
          <w:rFonts w:cs="Times New Roman"/>
        </w:rPr>
      </w:pPr>
      <w:r>
        <w:rPr>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Default="007D7AF6" w:rsidP="002506F7">
      <w:pPr>
        <w:pStyle w:val="afffff3"/>
        <w:spacing w:line="240" w:lineRule="auto"/>
        <w:ind w:left="0" w:right="20"/>
      </w:pPr>
      <w:bookmarkStart w:id="1095" w:name="_Toc198527251"/>
      <w:bookmarkStart w:id="1096" w:name="_Toc361679434"/>
      <w:bookmarkStart w:id="1097" w:name="_Toc391575466"/>
      <w:r>
        <w:t xml:space="preserve">Figure </w:t>
      </w:r>
      <w:r w:rsidR="005832B8">
        <w:fldChar w:fldCharType="begin"/>
      </w:r>
      <w:r w:rsidR="00092D8C">
        <w:instrText xml:space="preserve"> SEQ Figure \* ARABIC </w:instrText>
      </w:r>
      <w:r w:rsidR="005832B8">
        <w:fldChar w:fldCharType="separate"/>
      </w:r>
      <w:r w:rsidR="006C3661">
        <w:rPr>
          <w:noProof/>
        </w:rPr>
        <w:t>10</w:t>
      </w:r>
      <w:r w:rsidR="005832B8">
        <w:rPr>
          <w:noProof/>
        </w:rPr>
        <w:fldChar w:fldCharType="end"/>
      </w:r>
      <w:r w:rsidR="00F92D68">
        <w:t xml:space="preserve"> </w:t>
      </w:r>
      <w:r w:rsidRPr="002F5F3A">
        <w:t xml:space="preserve">Network Configuration Example – </w:t>
      </w:r>
      <w:r w:rsidR="00F92D68">
        <w:t>Static route</w:t>
      </w:r>
      <w:bookmarkEnd w:id="1095"/>
      <w:bookmarkEnd w:id="1096"/>
      <w:bookmarkEnd w:id="1097"/>
    </w:p>
    <w:tbl>
      <w:tblPr>
        <w:tblStyle w:val="48"/>
        <w:tblW w:w="0" w:type="auto"/>
        <w:tblInd w:w="1418" w:type="dxa"/>
        <w:tblLook w:val="0000" w:firstRow="0" w:lastRow="0" w:firstColumn="0" w:lastColumn="0" w:noHBand="0" w:noVBand="0"/>
      </w:tblPr>
      <w:tblGrid>
        <w:gridCol w:w="8502"/>
      </w:tblGrid>
      <w:tr w:rsidR="00F92D68" w14:paraId="5700377B" w14:textId="77777777" w:rsidTr="006F5E99">
        <w:tc>
          <w:tcPr>
            <w:tcW w:w="8502" w:type="dxa"/>
          </w:tcPr>
          <w:p w14:paraId="70A378FB" w14:textId="77777777" w:rsidR="00F92D68" w:rsidRDefault="00E63FE4" w:rsidP="002506F7">
            <w:pPr>
              <w:pStyle w:val="aa"/>
              <w:ind w:right="20"/>
              <w:rPr>
                <w:rFonts w:cs="Times New Roman"/>
                <w:b/>
                <w:bCs/>
                <w:u w:val="single"/>
              </w:rPr>
            </w:pPr>
            <w:r>
              <w:rPr>
                <w:rFonts w:hint="eastAsia"/>
                <w:b/>
                <w:bCs/>
                <w:u w:val="single"/>
              </w:rPr>
              <w:t>Router</w:t>
            </w:r>
            <w:r w:rsidR="00F92D68">
              <w:rPr>
                <w:b/>
                <w:bCs/>
                <w:u w:val="single"/>
              </w:rPr>
              <w:t xml:space="preserve"> A </w:t>
            </w:r>
            <w:r>
              <w:rPr>
                <w:rFonts w:hint="eastAsia"/>
                <w:b/>
                <w:bCs/>
                <w:u w:val="single"/>
              </w:rPr>
              <w:t>Configuration</w:t>
            </w:r>
          </w:p>
          <w:p w14:paraId="4A65164A"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192.168.2.0</w:t>
            </w:r>
            <w:r w:rsidRPr="003B6011">
              <w:t>/24  192.168.12.2</w:t>
            </w:r>
          </w:p>
          <w:p w14:paraId="2314FE4F" w14:textId="77777777" w:rsidR="00CA4000" w:rsidRPr="003B6011" w:rsidRDefault="00CA4000" w:rsidP="002506F7">
            <w:pPr>
              <w:pStyle w:val="aa"/>
              <w:ind w:rightChars="10" w:right="18"/>
            </w:pPr>
            <w:r>
              <w:t>Switch</w:t>
            </w:r>
            <w:r w:rsidRPr="00FE192E">
              <w:t>(config)#</w:t>
            </w:r>
            <w:r w:rsidRPr="003B6011">
              <w:rPr>
                <w:b/>
                <w:bCs/>
              </w:rPr>
              <w:t>show ip route static</w:t>
            </w:r>
          </w:p>
          <w:p w14:paraId="776CE5FA" w14:textId="77777777" w:rsidR="00CA4000" w:rsidRPr="003B6011" w:rsidRDefault="00CA4000" w:rsidP="002506F7">
            <w:pPr>
              <w:pStyle w:val="aa"/>
              <w:ind w:rightChars="10" w:right="18"/>
            </w:pPr>
            <w:r w:rsidRPr="003B6011">
              <w:t>Codes: C - connected, S - static, R - RIP, O - OSPF,</w:t>
            </w:r>
          </w:p>
          <w:p w14:paraId="27BF9A63" w14:textId="77777777" w:rsidR="00CA4000" w:rsidRPr="003B6011" w:rsidRDefault="00CA4000" w:rsidP="002506F7">
            <w:pPr>
              <w:pStyle w:val="aa"/>
              <w:ind w:rightChars="10" w:right="18" w:firstLineChars="100" w:firstLine="180"/>
            </w:pPr>
            <w:r w:rsidRPr="003B6011">
              <w:t xml:space="preserve">      B - BGP, &gt; - selected route, * - FIB route</w:t>
            </w:r>
          </w:p>
          <w:p w14:paraId="7C929776" w14:textId="77777777" w:rsidR="00CA4000" w:rsidRPr="003B6011" w:rsidRDefault="00CA4000" w:rsidP="002506F7">
            <w:pPr>
              <w:pStyle w:val="aa"/>
              <w:ind w:rightChars="10" w:right="18"/>
            </w:pPr>
            <w:r w:rsidRPr="003B6011">
              <w:t>S&gt;* 192.168.2.0/24 [1/0] via 192.168.12.2 vlan2</w:t>
            </w:r>
          </w:p>
          <w:p w14:paraId="1EC97F5B" w14:textId="77777777" w:rsidR="00CA4000" w:rsidRDefault="00CA4000" w:rsidP="002506F7">
            <w:pPr>
              <w:pStyle w:val="aa"/>
              <w:ind w:rightChars="10" w:right="18"/>
            </w:pPr>
            <w:r>
              <w:t>Switch</w:t>
            </w:r>
            <w:r w:rsidRPr="00FE192E">
              <w:t>(config)#</w:t>
            </w:r>
          </w:p>
          <w:p w14:paraId="332798B5" w14:textId="77777777" w:rsidR="00F92D68" w:rsidRPr="00CA4000" w:rsidRDefault="00F92D68" w:rsidP="002506F7">
            <w:pPr>
              <w:pStyle w:val="aa"/>
              <w:ind w:right="20"/>
              <w:rPr>
                <w:rFonts w:ascii="Courier New" w:hAnsi="Courier New" w:cs="Courier New"/>
              </w:rPr>
            </w:pPr>
          </w:p>
          <w:p w14:paraId="111A18A5" w14:textId="77777777" w:rsidR="00F92D68" w:rsidRDefault="00E63FE4" w:rsidP="002506F7">
            <w:pPr>
              <w:pStyle w:val="aa"/>
              <w:ind w:right="20"/>
              <w:rPr>
                <w:rFonts w:eastAsia="굴림" w:cs="Times New Roman"/>
                <w:b/>
                <w:bCs/>
                <w:u w:val="single"/>
              </w:rPr>
            </w:pPr>
            <w:r>
              <w:rPr>
                <w:rFonts w:eastAsia="굴림" w:cs="굴림" w:hint="eastAsia"/>
                <w:b/>
                <w:bCs/>
                <w:u w:val="single"/>
              </w:rPr>
              <w:t>Router</w:t>
            </w:r>
            <w:r w:rsidR="00F92D68">
              <w:rPr>
                <w:rFonts w:eastAsia="굴림"/>
                <w:b/>
                <w:bCs/>
                <w:u w:val="single"/>
              </w:rPr>
              <w:t xml:space="preserve"> B </w:t>
            </w:r>
            <w:r>
              <w:rPr>
                <w:rFonts w:hint="eastAsia"/>
                <w:b/>
                <w:bCs/>
                <w:u w:val="single"/>
              </w:rPr>
              <w:t>Configuration</w:t>
            </w:r>
          </w:p>
          <w:p w14:paraId="313030F5" w14:textId="77777777"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20.1.1.0/8</w:t>
            </w:r>
            <w:r w:rsidRPr="003B6011">
              <w:t xml:space="preserve">  192.168.12.1</w:t>
            </w:r>
          </w:p>
          <w:p w14:paraId="20D2F7A1" w14:textId="77777777" w:rsidR="00CA4000" w:rsidRPr="003B6011" w:rsidRDefault="00CA4000" w:rsidP="002506F7">
            <w:pPr>
              <w:pStyle w:val="aa"/>
              <w:ind w:rightChars="10" w:right="18"/>
            </w:pPr>
            <w:r>
              <w:t>Switch</w:t>
            </w:r>
            <w:r w:rsidRPr="00FE192E">
              <w:t>(config)#</w:t>
            </w:r>
            <w:r w:rsidRPr="003B6011">
              <w:rPr>
                <w:b/>
                <w:bCs/>
              </w:rPr>
              <w:t>show ip route static</w:t>
            </w:r>
          </w:p>
          <w:p w14:paraId="5872A00C" w14:textId="77777777" w:rsidR="00CA4000" w:rsidRPr="003B6011" w:rsidRDefault="00CA4000" w:rsidP="002506F7">
            <w:pPr>
              <w:pStyle w:val="aa"/>
              <w:ind w:rightChars="10" w:right="18"/>
            </w:pPr>
            <w:r w:rsidRPr="003B6011">
              <w:t>Codes: C - connected, S - static, R - RIP, O - OSPF,</w:t>
            </w:r>
          </w:p>
          <w:p w14:paraId="4072CDEB" w14:textId="77777777" w:rsidR="00CA4000" w:rsidRPr="003B6011" w:rsidRDefault="00CA4000" w:rsidP="002506F7">
            <w:pPr>
              <w:pStyle w:val="aa"/>
              <w:ind w:rightChars="10" w:right="18"/>
            </w:pPr>
            <w:r w:rsidRPr="003B6011">
              <w:t xml:space="preserve">        B - BGP, &gt; - selected route, * - FIB route</w:t>
            </w:r>
          </w:p>
          <w:p w14:paraId="0F5276E2" w14:textId="77777777" w:rsidR="00CA4000" w:rsidRPr="003B6011" w:rsidRDefault="00CA4000" w:rsidP="002506F7">
            <w:pPr>
              <w:pStyle w:val="aa"/>
              <w:ind w:rightChars="10" w:right="18"/>
            </w:pPr>
            <w:r w:rsidRPr="003B6011">
              <w:t>S   20.1.1.0/8 [1/0] via 192.168.12.1 vlan2</w:t>
            </w:r>
          </w:p>
          <w:p w14:paraId="69A76CA7" w14:textId="77777777" w:rsidR="00F92D68" w:rsidRDefault="00CA4000" w:rsidP="002506F7">
            <w:pPr>
              <w:pStyle w:val="aa"/>
              <w:ind w:right="20"/>
              <w:rPr>
                <w:rFonts w:ascii="Courier New" w:hAnsi="Courier New" w:cs="Courier New"/>
              </w:rPr>
            </w:pPr>
            <w:r>
              <w:t>Switch</w:t>
            </w:r>
            <w:r w:rsidRPr="00FE192E">
              <w:t>(config)#</w:t>
            </w:r>
          </w:p>
        </w:tc>
      </w:tr>
    </w:tbl>
    <w:p w14:paraId="3E5D4A57" w14:textId="77777777" w:rsidR="00F92D68" w:rsidRDefault="00F92D68" w:rsidP="0021019A">
      <w:pPr>
        <w:pStyle w:val="1"/>
        <w:ind w:right="20"/>
      </w:pPr>
      <w:bookmarkStart w:id="1098" w:name="_Toc391378349"/>
      <w:bookmarkStart w:id="1099" w:name="_Toc444694991"/>
      <w:r>
        <w:rPr>
          <w:rFonts w:hint="eastAsia"/>
        </w:rPr>
        <w:lastRenderedPageBreak/>
        <w:t>DHCP</w:t>
      </w:r>
      <w:bookmarkEnd w:id="1098"/>
      <w:bookmarkEnd w:id="1099"/>
    </w:p>
    <w:p w14:paraId="1BF9D196" w14:textId="77777777" w:rsidR="00E5100A" w:rsidRPr="00E5100A" w:rsidRDefault="00E5100A" w:rsidP="0021019A">
      <w:pPr>
        <w:ind w:right="20"/>
      </w:pPr>
      <w:bookmarkStart w:id="1100" w:name="_Toc294857219"/>
      <w:bookmarkStart w:id="1101" w:name="_Toc294857375"/>
      <w:bookmarkStart w:id="1102" w:name="_Toc294857441"/>
      <w:bookmarkStart w:id="1103" w:name="_Toc294877584"/>
      <w:bookmarkStart w:id="1104" w:name="_Toc294878111"/>
      <w:bookmarkStart w:id="1105" w:name="_Toc294879736"/>
      <w:bookmarkStart w:id="1106" w:name="_Toc294880420"/>
      <w:bookmarkStart w:id="1107" w:name="_Toc294880946"/>
      <w:bookmarkStart w:id="1108" w:name="_Toc294882250"/>
      <w:bookmarkStart w:id="1109" w:name="_Toc294882775"/>
      <w:bookmarkStart w:id="1110" w:name="_Toc295242037"/>
      <w:bookmarkStart w:id="1111" w:name="_Toc295242478"/>
      <w:bookmarkStart w:id="1112" w:name="_Toc295290798"/>
      <w:bookmarkStart w:id="1113" w:name="_Toc295390133"/>
      <w:bookmarkStart w:id="1114" w:name="_Toc295402215"/>
      <w:bookmarkStart w:id="1115" w:name="_Toc295402257"/>
      <w:bookmarkStart w:id="1116" w:name="_Toc295470735"/>
      <w:bookmarkStart w:id="1117" w:name="_Toc295741853"/>
      <w:bookmarkStart w:id="1118" w:name="_Toc295750542"/>
      <w:bookmarkStart w:id="1119" w:name="_Toc295808296"/>
      <w:bookmarkStart w:id="1120" w:name="_Toc295808968"/>
      <w:bookmarkStart w:id="1121" w:name="_Toc295819980"/>
      <w:bookmarkStart w:id="1122" w:name="_Toc295820015"/>
      <w:bookmarkStart w:id="1123" w:name="_Toc295820051"/>
      <w:bookmarkStart w:id="1124" w:name="_Toc295825893"/>
      <w:bookmarkStart w:id="1125" w:name="_Toc295832335"/>
      <w:bookmarkStart w:id="1126" w:name="_Toc295832377"/>
      <w:bookmarkStart w:id="1127" w:name="_Toc295833053"/>
      <w:bookmarkStart w:id="1128" w:name="_Toc295833817"/>
      <w:bookmarkStart w:id="1129" w:name="_Toc295836567"/>
      <w:bookmarkStart w:id="1130" w:name="_Toc295894115"/>
      <w:bookmarkStart w:id="1131" w:name="_Toc295987275"/>
      <w:bookmarkStart w:id="1132" w:name="_Toc296000205"/>
      <w:bookmarkStart w:id="1133" w:name="_Toc296001299"/>
      <w:bookmarkStart w:id="1134" w:name="_Toc296020330"/>
      <w:bookmarkStart w:id="1135" w:name="_Toc296083564"/>
      <w:bookmarkStart w:id="1136" w:name="_Toc296087035"/>
      <w:bookmarkStart w:id="1137" w:name="_Toc296176545"/>
      <w:bookmarkStart w:id="1138" w:name="_Toc296177320"/>
      <w:bookmarkStart w:id="1139" w:name="_Toc296180927"/>
      <w:bookmarkStart w:id="1140" w:name="_Toc296182004"/>
      <w:bookmarkStart w:id="1141" w:name="_Toc296182778"/>
      <w:bookmarkStart w:id="1142" w:name="_Toc296184017"/>
      <w:bookmarkStart w:id="1143" w:name="_Toc296339847"/>
      <w:bookmarkStart w:id="1144" w:name="_Toc296340627"/>
      <w:bookmarkStart w:id="1145" w:name="_Toc296671341"/>
      <w:bookmarkStart w:id="1146" w:name="_Toc296671820"/>
      <w:bookmarkStart w:id="1147" w:name="_Toc296690640"/>
      <w:bookmarkStart w:id="1148" w:name="_Toc296959249"/>
      <w:bookmarkStart w:id="1149" w:name="_Toc297822521"/>
      <w:bookmarkStart w:id="1150" w:name="_Toc298773423"/>
      <w:bookmarkStart w:id="1151" w:name="_Toc298774236"/>
      <w:bookmarkStart w:id="1152" w:name="_Toc298782811"/>
      <w:bookmarkStart w:id="1153" w:name="_Toc298783625"/>
      <w:bookmarkStart w:id="1154" w:name="_Toc307486088"/>
      <w:bookmarkStart w:id="1155" w:name="_Toc327781565"/>
      <w:bookmarkStart w:id="1156" w:name="_Toc327797519"/>
      <w:bookmarkStart w:id="1157" w:name="_Toc329087613"/>
      <w:bookmarkStart w:id="1158" w:name="_Toc329088438"/>
      <w:bookmarkStart w:id="1159" w:name="_Toc329090578"/>
      <w:bookmarkStart w:id="1160" w:name="_Toc354415202"/>
      <w:bookmarkStart w:id="1161" w:name="_Toc363826499"/>
    </w:p>
    <w:p w14:paraId="59EA2322" w14:textId="77777777" w:rsidR="00E5100A" w:rsidRPr="00B21DA2" w:rsidRDefault="00E5100A" w:rsidP="0021019A">
      <w:pPr>
        <w:pStyle w:val="a3"/>
        <w:ind w:right="20"/>
        <w:rPr>
          <w:rFonts w:cs="Arial"/>
        </w:rPr>
      </w:pPr>
      <w:r w:rsidRPr="00B21DA2">
        <w:rPr>
          <w:rFonts w:cs="Arial"/>
        </w:rPr>
        <w:t>This chapter describes the DHCP configuration of system.</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p>
    <w:p w14:paraId="0652BFAC" w14:textId="77777777" w:rsidR="00F54036" w:rsidRPr="00E5100A" w:rsidRDefault="00F54036" w:rsidP="0021019A">
      <w:pPr>
        <w:ind w:right="20"/>
      </w:pPr>
    </w:p>
    <w:p w14:paraId="2F8FE7AD" w14:textId="77777777" w:rsidR="00F54036" w:rsidRDefault="00F54036" w:rsidP="0021019A">
      <w:pPr>
        <w:pStyle w:val="2"/>
        <w:ind w:right="20"/>
      </w:pPr>
      <w:bookmarkStart w:id="1162" w:name="_Toc20973439"/>
      <w:bookmarkStart w:id="1163" w:name="_Toc253144364"/>
      <w:bookmarkStart w:id="1164" w:name="_Toc337198443"/>
      <w:bookmarkStart w:id="1165" w:name="_Toc354416200"/>
      <w:bookmarkStart w:id="1166" w:name="_Toc444694992"/>
      <w:r w:rsidRPr="002F5F3A">
        <w:lastRenderedPageBreak/>
        <w:t xml:space="preserve">DHCP </w:t>
      </w:r>
      <w:r w:rsidRPr="00F54036">
        <w:t>Server</w:t>
      </w:r>
      <w:r w:rsidRPr="002F5F3A">
        <w:t xml:space="preserve"> Features and Configuration</w:t>
      </w:r>
      <w:bookmarkEnd w:id="1162"/>
      <w:bookmarkEnd w:id="1163"/>
      <w:bookmarkEnd w:id="1164"/>
      <w:bookmarkEnd w:id="1165"/>
      <w:bookmarkEnd w:id="1166"/>
    </w:p>
    <w:p w14:paraId="3EB7A88C" w14:textId="77777777" w:rsidR="00F54036" w:rsidRDefault="00F54036" w:rsidP="002D72FB">
      <w:pPr>
        <w:pStyle w:val="3"/>
        <w:ind w:left="0" w:right="20"/>
      </w:pPr>
      <w:bookmarkStart w:id="1167" w:name="_Toc20973440"/>
      <w:bookmarkStart w:id="1168" w:name="_Toc253144365"/>
      <w:bookmarkStart w:id="1169" w:name="_Toc337198444"/>
      <w:bookmarkStart w:id="1170" w:name="_Toc354416201"/>
      <w:bookmarkStart w:id="1171" w:name="_Toc444694993"/>
      <w:r w:rsidRPr="00F54036">
        <w:t>Overview</w:t>
      </w:r>
      <w:r w:rsidRPr="00D867F8">
        <w:t xml:space="preserve"> of DHCP Server F</w:t>
      </w:r>
      <w:bookmarkEnd w:id="1167"/>
      <w:bookmarkEnd w:id="1168"/>
      <w:r w:rsidRPr="00D867F8">
        <w:t>unctions</w:t>
      </w:r>
      <w:bookmarkEnd w:id="1169"/>
      <w:bookmarkEnd w:id="1170"/>
      <w:bookmarkEnd w:id="1171"/>
    </w:p>
    <w:p w14:paraId="26C9CE64" w14:textId="77777777" w:rsidR="00F54036" w:rsidRPr="002F5F3A" w:rsidRDefault="00F54036" w:rsidP="002D72FB">
      <w:pPr>
        <w:pStyle w:val="a3"/>
        <w:ind w:left="0" w:right="20"/>
      </w:pPr>
      <w:r w:rsidRPr="002F5F3A">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Default="00F54036" w:rsidP="002D72FB">
      <w:pPr>
        <w:pStyle w:val="a3"/>
        <w:ind w:left="0" w:right="20"/>
      </w:pPr>
      <w:r w:rsidRPr="002F5F3A">
        <w:t>DHCP is an extension of BOOTP, but there are two big differences between the two:</w:t>
      </w:r>
    </w:p>
    <w:p w14:paraId="3446FB4D" w14:textId="77777777" w:rsidR="00F54036" w:rsidRPr="002F5F3A" w:rsidRDefault="00F54036" w:rsidP="002D72FB">
      <w:pPr>
        <w:pStyle w:val="Randomlist"/>
        <w:tabs>
          <w:tab w:val="clear" w:pos="3968"/>
          <w:tab w:val="num" w:pos="1980"/>
          <w:tab w:val="num" w:pos="3320"/>
        </w:tabs>
        <w:ind w:left="0" w:right="20" w:hanging="403"/>
      </w:pPr>
      <w:r w:rsidRPr="002F5F3A">
        <w:t xml:space="preserve">DHCP sets a client to be assigned IP addresses for a limited time span so that the IP addresses can be reassigned to other clients. </w:t>
      </w:r>
    </w:p>
    <w:p w14:paraId="22238C5F" w14:textId="77777777" w:rsidR="00F54036" w:rsidRPr="002F5F3A" w:rsidRDefault="00F54036" w:rsidP="002D72FB">
      <w:pPr>
        <w:pStyle w:val="Randomlist"/>
        <w:tabs>
          <w:tab w:val="clear" w:pos="3968"/>
          <w:tab w:val="num" w:pos="1980"/>
          <w:tab w:val="num" w:pos="3320"/>
        </w:tabs>
        <w:ind w:left="0" w:right="20" w:hanging="403"/>
      </w:pPr>
      <w:r w:rsidRPr="002F5F3A">
        <w:t>DHCP provides the method for a client to set additional IP configuration parameters required to work in a TCP/IP network.</w:t>
      </w:r>
    </w:p>
    <w:p w14:paraId="48CCD25B" w14:textId="77777777" w:rsidR="00F54036" w:rsidRDefault="00094318" w:rsidP="002D72FB">
      <w:pPr>
        <w:pStyle w:val="a3"/>
        <w:ind w:left="0" w:right="20"/>
      </w:pPr>
      <w:r>
        <w:t>C9500</w:t>
      </w:r>
      <w:r w:rsidR="00F54036" w:rsidRPr="002F5F3A">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Default="00F54036" w:rsidP="002D72FB">
      <w:pPr>
        <w:pStyle w:val="4"/>
        <w:ind w:left="0" w:right="20"/>
      </w:pPr>
      <w:bookmarkStart w:id="1172" w:name="_Toc337198445"/>
      <w:r w:rsidRPr="002F5F3A">
        <w:t>IP Address Allocation of DHCP Server</w:t>
      </w:r>
      <w:bookmarkEnd w:id="1172"/>
    </w:p>
    <w:p w14:paraId="715EA839" w14:textId="77777777" w:rsidR="00F54036" w:rsidRDefault="00F54036" w:rsidP="002D72FB">
      <w:pPr>
        <w:pStyle w:val="a3"/>
        <w:ind w:left="0" w:right="20"/>
      </w:pPr>
      <w:r w:rsidRPr="002F5F3A">
        <w:t>DHCP supports three ways for IP address allocation as follows:</w:t>
      </w:r>
    </w:p>
    <w:p w14:paraId="576880ED" w14:textId="77777777" w:rsidR="00F54036" w:rsidRPr="002F5F3A" w:rsidRDefault="00F54036" w:rsidP="002D72FB">
      <w:pPr>
        <w:pStyle w:val="Randomlist"/>
        <w:tabs>
          <w:tab w:val="clear" w:pos="3968"/>
          <w:tab w:val="num" w:pos="1980"/>
          <w:tab w:val="num" w:pos="3320"/>
        </w:tabs>
        <w:ind w:left="0" w:right="20" w:hanging="403"/>
      </w:pPr>
      <w:r w:rsidRPr="002F5F3A">
        <w:t xml:space="preserve">Automatic allocation </w:t>
      </w:r>
      <w:r w:rsidRPr="002F5F3A">
        <w:t>–</w:t>
      </w:r>
      <w:r w:rsidRPr="002F5F3A">
        <w:t xml:space="preserve"> DHCP allocates a permanent IP address to the client.</w:t>
      </w:r>
    </w:p>
    <w:p w14:paraId="5F26E56E" w14:textId="77777777" w:rsidR="00F54036" w:rsidRPr="002F5F3A" w:rsidRDefault="00F54036" w:rsidP="002D72FB">
      <w:pPr>
        <w:pStyle w:val="Randomlist"/>
        <w:tabs>
          <w:tab w:val="clear" w:pos="3968"/>
          <w:tab w:val="num" w:pos="1980"/>
          <w:tab w:val="num" w:pos="3320"/>
        </w:tabs>
        <w:ind w:left="0" w:right="20" w:hanging="403"/>
      </w:pPr>
      <w:r w:rsidRPr="002F5F3A">
        <w:t xml:space="preserve">Manual Allocation </w:t>
      </w:r>
      <w:r w:rsidRPr="002F5F3A">
        <w:t>–</w:t>
      </w:r>
      <w:r w:rsidRPr="002F5F3A">
        <w:t xml:space="preserve"> The network administrator assigns an IP address to a client and DHCP is used simply to convey the assigned address to the client.</w:t>
      </w:r>
    </w:p>
    <w:p w14:paraId="723C84ED" w14:textId="77777777" w:rsidR="00F54036" w:rsidRPr="0059264C" w:rsidRDefault="00F54036" w:rsidP="002D72FB">
      <w:pPr>
        <w:pStyle w:val="Randomlist"/>
        <w:tabs>
          <w:tab w:val="clear" w:pos="3968"/>
          <w:tab w:val="num" w:pos="1980"/>
          <w:tab w:val="num" w:pos="3320"/>
        </w:tabs>
        <w:ind w:left="0" w:right="20" w:hanging="403"/>
      </w:pPr>
      <w:r w:rsidRPr="002F5F3A">
        <w:t xml:space="preserve">Dynamic Allocation </w:t>
      </w:r>
      <w:r w:rsidRPr="002F5F3A">
        <w:t>–</w:t>
      </w:r>
      <w:r w:rsidRPr="002F5F3A">
        <w:t xml:space="preserve"> DHCP assigns an IP address to a client for a limited period of time.</w:t>
      </w:r>
    </w:p>
    <w:p w14:paraId="16C45B61" w14:textId="77777777" w:rsidR="00F54036" w:rsidRDefault="00F54036" w:rsidP="002D72FB">
      <w:pPr>
        <w:pStyle w:val="a3"/>
        <w:ind w:left="0" w:right="20"/>
      </w:pPr>
      <w:r w:rsidRPr="002F5F3A">
        <w:t>The available configuration parameters are listed in RFC 2131 and the main parameters are as follows:</w:t>
      </w:r>
    </w:p>
    <w:p w14:paraId="05F265A5" w14:textId="77777777" w:rsidR="00F54036" w:rsidRDefault="00F54036" w:rsidP="002D72FB">
      <w:pPr>
        <w:pStyle w:val="Randomlist"/>
        <w:tabs>
          <w:tab w:val="clear" w:pos="3968"/>
          <w:tab w:val="num" w:pos="1980"/>
          <w:tab w:val="num" w:pos="3320"/>
        </w:tabs>
        <w:ind w:left="0" w:right="20" w:hanging="403"/>
      </w:pPr>
      <w:r>
        <w:t>Subnet mask</w:t>
      </w:r>
    </w:p>
    <w:p w14:paraId="3F321068" w14:textId="77777777" w:rsidR="00F54036" w:rsidRDefault="00F54036" w:rsidP="002D72FB">
      <w:pPr>
        <w:pStyle w:val="Randomlist"/>
        <w:tabs>
          <w:tab w:val="clear" w:pos="3968"/>
          <w:tab w:val="num" w:pos="1980"/>
          <w:tab w:val="num" w:pos="3320"/>
        </w:tabs>
        <w:ind w:left="0" w:right="20" w:hanging="403"/>
      </w:pPr>
      <w:r>
        <w:t>Router</w:t>
      </w:r>
    </w:p>
    <w:p w14:paraId="7EAC38B9" w14:textId="77777777" w:rsidR="00F54036" w:rsidRDefault="00F54036" w:rsidP="002D72FB">
      <w:pPr>
        <w:pStyle w:val="Randomlist"/>
        <w:tabs>
          <w:tab w:val="clear" w:pos="3968"/>
          <w:tab w:val="num" w:pos="1980"/>
          <w:tab w:val="num" w:pos="3320"/>
        </w:tabs>
        <w:ind w:left="0" w:right="20" w:hanging="403"/>
      </w:pPr>
      <w:r>
        <w:t>Domain</w:t>
      </w:r>
    </w:p>
    <w:p w14:paraId="30091455" w14:textId="77777777" w:rsidR="00F54036" w:rsidRDefault="00F54036" w:rsidP="002D72FB">
      <w:pPr>
        <w:pStyle w:val="Randomlist"/>
        <w:tabs>
          <w:tab w:val="clear" w:pos="3968"/>
          <w:tab w:val="num" w:pos="1980"/>
          <w:tab w:val="num" w:pos="3320"/>
        </w:tabs>
        <w:ind w:left="0" w:right="20" w:hanging="403"/>
      </w:pPr>
      <w:r>
        <w:t>Domain Name Server(DNS)</w:t>
      </w:r>
    </w:p>
    <w:p w14:paraId="675DD5EC" w14:textId="77777777" w:rsidR="00D77702" w:rsidRDefault="00D77702" w:rsidP="002D72FB">
      <w:pPr>
        <w:ind w:right="20"/>
      </w:pPr>
    </w:p>
    <w:p w14:paraId="15E49ECC" w14:textId="77777777" w:rsidR="00F54036" w:rsidRDefault="00094318" w:rsidP="002D72FB">
      <w:pPr>
        <w:pStyle w:val="4"/>
        <w:ind w:left="0" w:right="20"/>
      </w:pPr>
      <w:bookmarkStart w:id="1173" w:name="_Toc363228364"/>
      <w:r>
        <w:t>C9500</w:t>
      </w:r>
      <w:r w:rsidR="00F54036">
        <w:t xml:space="preserve"> </w:t>
      </w:r>
      <w:bookmarkStart w:id="1174" w:name="_Toc337198446"/>
      <w:bookmarkEnd w:id="1173"/>
      <w:r w:rsidR="00F54036" w:rsidRPr="002F5F3A">
        <w:t xml:space="preserve">Switch as a </w:t>
      </w:r>
      <w:r w:rsidR="00F54036" w:rsidRPr="00F54036">
        <w:t>DHCP</w:t>
      </w:r>
      <w:r w:rsidR="00F54036" w:rsidRPr="002F5F3A">
        <w:t xml:space="preserve"> Server</w:t>
      </w:r>
      <w:bookmarkEnd w:id="1174"/>
    </w:p>
    <w:p w14:paraId="7EACA656" w14:textId="77777777" w:rsidR="00F54036" w:rsidRDefault="00F54036" w:rsidP="002D72FB">
      <w:pPr>
        <w:pStyle w:val="a3"/>
        <w:ind w:left="0" w:right="20"/>
      </w:pPr>
      <w:r w:rsidRPr="002F5F3A">
        <w:t>The following figure shows the basic steps that occur when a DHCP client request an IP address from a DHCP server (</w:t>
      </w:r>
      <w:r w:rsidR="00094318">
        <w:rPr>
          <w:rFonts w:hint="eastAsia"/>
        </w:rPr>
        <w:t>C9500</w:t>
      </w:r>
      <w:r w:rsidRPr="002F5F3A">
        <w:t>):</w:t>
      </w:r>
    </w:p>
    <w:p w14:paraId="40763438" w14:textId="77777777" w:rsidR="00F54036" w:rsidRDefault="00F54036" w:rsidP="002D72FB">
      <w:pPr>
        <w:keepNext/>
        <w:spacing w:after="180"/>
        <w:ind w:leftChars="945" w:left="1701" w:right="20"/>
        <w:rPr>
          <w:rFonts w:cs="Times New Roman"/>
        </w:rPr>
      </w:pPr>
      <w:r>
        <w:rPr>
          <w:rFonts w:cs="Times New Roman"/>
          <w:noProof/>
        </w:rPr>
        <w:lastRenderedPageBreak/>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77777777" w:rsidR="00F54036" w:rsidRDefault="007D7AF6" w:rsidP="002D72FB">
      <w:pPr>
        <w:pStyle w:val="afffff3"/>
        <w:ind w:left="0" w:right="20"/>
        <w:rPr>
          <w:rFonts w:ascii="굴림" w:eastAsia="굴림" w:hAnsi="굴림"/>
        </w:rPr>
      </w:pPr>
      <w:bookmarkStart w:id="1175" w:name="_Toc21141113"/>
      <w:bookmarkStart w:id="1176" w:name="_Toc198621988"/>
      <w:bookmarkStart w:id="1177" w:name="_Toc361679435"/>
      <w:bookmarkStart w:id="1178" w:name="_Toc391575467"/>
      <w:r>
        <w:t xml:space="preserve">Figure </w:t>
      </w:r>
      <w:r w:rsidR="005832B8">
        <w:fldChar w:fldCharType="begin"/>
      </w:r>
      <w:r w:rsidR="00092D8C">
        <w:instrText xml:space="preserve"> SEQ Figure \* ARABIC </w:instrText>
      </w:r>
      <w:r w:rsidR="005832B8">
        <w:fldChar w:fldCharType="separate"/>
      </w:r>
      <w:r w:rsidR="006C3661">
        <w:rPr>
          <w:noProof/>
        </w:rPr>
        <w:t>11</w:t>
      </w:r>
      <w:r w:rsidR="005832B8">
        <w:rPr>
          <w:noProof/>
        </w:rPr>
        <w:fldChar w:fldCharType="end"/>
      </w:r>
      <w:r w:rsidR="00F54036">
        <w:t xml:space="preserve"> </w:t>
      </w:r>
      <w:r w:rsidR="00094318">
        <w:t>C9500</w:t>
      </w:r>
      <w:r w:rsidR="00F54036">
        <w:t xml:space="preserve"> </w:t>
      </w:r>
      <w:bookmarkEnd w:id="1175"/>
      <w:bookmarkEnd w:id="1176"/>
      <w:bookmarkEnd w:id="1177"/>
      <w:r w:rsidR="00F54036" w:rsidRPr="002F5F3A">
        <w:t>Switch as a DHCP server</w:t>
      </w:r>
      <w:bookmarkEnd w:id="1178"/>
    </w:p>
    <w:p w14:paraId="435DD756" w14:textId="77777777" w:rsidR="00F54036" w:rsidRDefault="00F54036" w:rsidP="002D72FB">
      <w:pPr>
        <w:ind w:right="20"/>
        <w:rPr>
          <w:rFonts w:cs="Times New Roman"/>
        </w:rPr>
      </w:pPr>
    </w:p>
    <w:p w14:paraId="021ADA55" w14:textId="77777777" w:rsidR="00F54036" w:rsidRPr="00F54036" w:rsidRDefault="00F54036" w:rsidP="00D753B7">
      <w:pPr>
        <w:pStyle w:val="Orderlist"/>
        <w:numPr>
          <w:ilvl w:val="0"/>
          <w:numId w:val="19"/>
        </w:numPr>
        <w:tabs>
          <w:tab w:val="clear" w:pos="1440"/>
          <w:tab w:val="num" w:pos="360"/>
        </w:tabs>
        <w:ind w:left="0" w:right="20" w:hanging="450"/>
      </w:pPr>
      <w:r w:rsidRPr="00F54036">
        <w:t xml:space="preserve">The Client Host A sends broadcast message DHCPDISCOVER to the DHCP server. </w:t>
      </w:r>
    </w:p>
    <w:p w14:paraId="5B36AB6B" w14:textId="77777777" w:rsidR="00F54036" w:rsidRPr="00F54036" w:rsidRDefault="00F54036" w:rsidP="002D72FB">
      <w:pPr>
        <w:pStyle w:val="Orderlist"/>
        <w:tabs>
          <w:tab w:val="clear" w:pos="1440"/>
          <w:tab w:val="num" w:pos="360"/>
        </w:tabs>
        <w:ind w:left="0" w:right="20" w:hanging="425"/>
      </w:pPr>
      <w:r w:rsidRPr="002F5F3A">
        <w:t xml:space="preserve">DHCP server sends configuration parameters including IP address, a domain name, and a lease for the IP address, to the client by using the unicast message </w:t>
      </w:r>
      <w:r w:rsidRPr="00F54036">
        <w:t>DHCPOFFER</w:t>
      </w:r>
      <w:r w:rsidRPr="002F5F3A">
        <w:t>.</w:t>
      </w:r>
    </w:p>
    <w:p w14:paraId="5B5B1F1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77"/>
        <w:gridCol w:w="1067"/>
        <w:gridCol w:w="6204"/>
      </w:tblGrid>
      <w:tr w:rsidR="00F54036" w14:paraId="0FDEE542" w14:textId="77777777" w:rsidTr="00D77702">
        <w:tc>
          <w:tcPr>
            <w:tcW w:w="900" w:type="dxa"/>
            <w:vAlign w:val="center"/>
          </w:tcPr>
          <w:p w14:paraId="51C45918"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Default="00F54036" w:rsidP="002D72FB">
            <w:pPr>
              <w:pStyle w:val="aa"/>
              <w:ind w:right="20"/>
              <w:jc w:val="both"/>
              <w:rPr>
                <w:b/>
                <w:bCs/>
              </w:rPr>
            </w:pPr>
            <w:r>
              <w:rPr>
                <w:b/>
                <w:bCs/>
              </w:rPr>
              <w:t>Notice</w:t>
            </w:r>
          </w:p>
        </w:tc>
        <w:tc>
          <w:tcPr>
            <w:tcW w:w="6800" w:type="dxa"/>
            <w:vAlign w:val="center"/>
          </w:tcPr>
          <w:p w14:paraId="74984012" w14:textId="77777777" w:rsidR="00F54036" w:rsidRDefault="00F54036" w:rsidP="002D72FB">
            <w:pPr>
              <w:pStyle w:val="aa"/>
              <w:ind w:right="20"/>
              <w:jc w:val="both"/>
              <w:rPr>
                <w:rFonts w:cs="Times New Roman"/>
                <w:i/>
                <w:iCs/>
              </w:rPr>
            </w:pPr>
            <w:r w:rsidRPr="002F5F3A">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Default="00F54036" w:rsidP="002D72FB">
      <w:pPr>
        <w:ind w:right="20"/>
        <w:rPr>
          <w:rFonts w:cs="Times New Roman"/>
        </w:rPr>
      </w:pPr>
    </w:p>
    <w:p w14:paraId="2D59D59B" w14:textId="77777777" w:rsidR="00F54036" w:rsidRPr="00F54036" w:rsidRDefault="00F54036" w:rsidP="002D72FB">
      <w:pPr>
        <w:pStyle w:val="Orderlist"/>
        <w:tabs>
          <w:tab w:val="clear" w:pos="1440"/>
          <w:tab w:val="num" w:pos="360"/>
        </w:tabs>
        <w:ind w:left="0" w:right="20" w:hanging="425"/>
      </w:pPr>
      <w:r w:rsidRPr="002F5F3A">
        <w:t xml:space="preserve">The client sends the formal request for the supplied IP address to DHCP server by using the broadcast message </w:t>
      </w:r>
      <w:r w:rsidRPr="00F54036">
        <w:t>DHCPREQUEST</w:t>
      </w:r>
      <w:r w:rsidRPr="002F5F3A">
        <w:t>.</w:t>
      </w:r>
    </w:p>
    <w:p w14:paraId="6A646EDA" w14:textId="77777777" w:rsidR="00F54036" w:rsidRPr="00F54036" w:rsidRDefault="00F54036" w:rsidP="002D72FB">
      <w:pPr>
        <w:pStyle w:val="Orderlist"/>
        <w:tabs>
          <w:tab w:val="clear" w:pos="1440"/>
          <w:tab w:val="num" w:pos="360"/>
        </w:tabs>
        <w:ind w:left="0" w:right="20" w:hanging="425"/>
      </w:pPr>
      <w:r w:rsidRPr="00F54036">
        <w:t>DHCP server verifies that the IP address is assigned to the client by sending the unicast message DHCPACK to the client.</w:t>
      </w:r>
    </w:p>
    <w:p w14:paraId="29FD8F57" w14:textId="77777777" w:rsidR="00F54036" w:rsidRPr="00D91E81" w:rsidRDefault="00F54036" w:rsidP="002D72FB">
      <w:pPr>
        <w:ind w:right="20"/>
        <w:rPr>
          <w:rFonts w:cs="Times New Roman"/>
        </w:rPr>
      </w:pPr>
    </w:p>
    <w:tbl>
      <w:tblPr>
        <w:tblStyle w:val="NOTICE"/>
        <w:tblW w:w="0" w:type="auto"/>
        <w:tblLook w:val="0000" w:firstRow="0" w:lastRow="0" w:firstColumn="0" w:lastColumn="0" w:noHBand="0" w:noVBand="0"/>
      </w:tblPr>
      <w:tblGrid>
        <w:gridCol w:w="875"/>
        <w:gridCol w:w="1064"/>
        <w:gridCol w:w="6209"/>
      </w:tblGrid>
      <w:tr w:rsidR="00F54036" w14:paraId="26AA5D0C" w14:textId="77777777" w:rsidTr="00D77702">
        <w:tc>
          <w:tcPr>
            <w:tcW w:w="900" w:type="dxa"/>
            <w:vAlign w:val="center"/>
          </w:tcPr>
          <w:p w14:paraId="7F70D6E4"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Default="00F54036" w:rsidP="002D72FB">
            <w:pPr>
              <w:pStyle w:val="aa"/>
              <w:ind w:right="20"/>
              <w:jc w:val="both"/>
              <w:rPr>
                <w:b/>
                <w:bCs/>
              </w:rPr>
            </w:pPr>
            <w:r>
              <w:rPr>
                <w:b/>
                <w:bCs/>
              </w:rPr>
              <w:t>Notice</w:t>
            </w:r>
          </w:p>
        </w:tc>
        <w:tc>
          <w:tcPr>
            <w:tcW w:w="6800" w:type="dxa"/>
            <w:vAlign w:val="center"/>
          </w:tcPr>
          <w:p w14:paraId="027391BB" w14:textId="77777777" w:rsidR="00F54036" w:rsidRDefault="00F54036" w:rsidP="002D72FB">
            <w:pPr>
              <w:pStyle w:val="aa"/>
              <w:ind w:right="20"/>
              <w:jc w:val="both"/>
              <w:rPr>
                <w:rFonts w:cs="Times New Roman"/>
                <w:i/>
                <w:iCs/>
              </w:rPr>
            </w:pPr>
            <w:r w:rsidRPr="002F5F3A">
              <w:rPr>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77777777" w:rsidR="00F54036" w:rsidRDefault="00094318" w:rsidP="002D72FB">
      <w:pPr>
        <w:pStyle w:val="4"/>
        <w:ind w:left="0" w:right="20"/>
      </w:pPr>
      <w:bookmarkStart w:id="1179" w:name="_Toc363228365"/>
      <w:r>
        <w:t>C9500</w:t>
      </w:r>
      <w:r w:rsidR="00F54036">
        <w:t xml:space="preserve"> </w:t>
      </w:r>
      <w:r w:rsidR="008039B1">
        <w:rPr>
          <w:rFonts w:hint="eastAsia"/>
        </w:rPr>
        <w:t xml:space="preserve">Switch </w:t>
      </w:r>
      <w:r w:rsidR="00E5100A">
        <w:rPr>
          <w:rFonts w:hint="eastAsia"/>
        </w:rPr>
        <w:t>as a DHC</w:t>
      </w:r>
      <w:r w:rsidR="00F54036">
        <w:t>P relay agent</w:t>
      </w:r>
      <w:bookmarkEnd w:id="1179"/>
    </w:p>
    <w:p w14:paraId="1C2FDCFD" w14:textId="77777777" w:rsidR="00F54036" w:rsidRPr="002F5F3A" w:rsidRDefault="00F54036" w:rsidP="002D72FB">
      <w:pPr>
        <w:pStyle w:val="a3"/>
        <w:ind w:left="0" w:right="20"/>
      </w:pPr>
      <w:r w:rsidRPr="002F5F3A">
        <w:t>DHCP relay is the host forwarding DHCP packet between DHCP client and DHCP server in each different su</w:t>
      </w:r>
      <w:r>
        <w:t>b</w:t>
      </w:r>
      <w:r w:rsidRPr="002F5F3A">
        <w:t>net.</w:t>
      </w:r>
    </w:p>
    <w:p w14:paraId="733D92AD" w14:textId="77777777" w:rsidR="00D77702" w:rsidRDefault="00F54036" w:rsidP="002D72FB">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1C30DC9A" w14:textId="77777777" w:rsidR="00F54036" w:rsidRPr="002F5F3A" w:rsidRDefault="00F54036" w:rsidP="002D72FB">
      <w:pPr>
        <w:pStyle w:val="a3"/>
        <w:ind w:left="0" w:right="20"/>
      </w:pPr>
      <w:r w:rsidRPr="002F5F3A">
        <w:t xml:space="preserve">If you set </w:t>
      </w:r>
      <w:r w:rsidR="002506F7">
        <w:t xml:space="preserve">the </w:t>
      </w:r>
      <w:r w:rsidR="00094318">
        <w:t>C9500</w:t>
      </w:r>
      <w:r w:rsidRPr="002F5F3A">
        <w:t xml:space="preserve"> as DHCP relay agent, </w:t>
      </w:r>
      <w:r w:rsidR="002506F7">
        <w:t xml:space="preserve">the </w:t>
      </w:r>
      <w:r w:rsidRPr="002F5F3A">
        <w:t xml:space="preserve">DHCP client and DHCP server forwards DHCP packet </w:t>
      </w:r>
      <w:r w:rsidR="002506F7">
        <w:t xml:space="preserve">to </w:t>
      </w:r>
      <w:r w:rsidRPr="002F5F3A">
        <w:t>each other.</w:t>
      </w:r>
    </w:p>
    <w:p w14:paraId="198BCD33" w14:textId="77777777" w:rsidR="00F54036" w:rsidRDefault="00F54036" w:rsidP="002D72FB">
      <w:pPr>
        <w:ind w:right="20"/>
      </w:pPr>
      <w:r>
        <w:t xml:space="preserve"> </w:t>
      </w:r>
    </w:p>
    <w:p w14:paraId="234BDB6C" w14:textId="77777777" w:rsidR="00F54036" w:rsidRPr="002F5F3A" w:rsidRDefault="00D77702" w:rsidP="002D72FB">
      <w:pPr>
        <w:wordWrap/>
        <w:ind w:leftChars="945" w:left="1701" w:right="20"/>
      </w:pPr>
      <w:r>
        <w:rPr>
          <w:noProof/>
        </w:rPr>
        <w:lastRenderedPageBreak/>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Default="007D7AF6" w:rsidP="002D72FB">
      <w:pPr>
        <w:pStyle w:val="afffff3"/>
        <w:ind w:left="0" w:right="20"/>
        <w:rPr>
          <w:rFonts w:ascii="굴림" w:eastAsia="굴림" w:hAnsi="굴림"/>
        </w:rPr>
      </w:pPr>
      <w:bookmarkStart w:id="1180" w:name="_Toc21141114"/>
      <w:bookmarkStart w:id="1181" w:name="_Toc198621989"/>
      <w:bookmarkStart w:id="1182" w:name="_Toc361679436"/>
      <w:bookmarkStart w:id="1183" w:name="_Toc391575468"/>
      <w:r>
        <w:t xml:space="preserve">Figure </w:t>
      </w:r>
      <w:r w:rsidR="005832B8">
        <w:fldChar w:fldCharType="begin"/>
      </w:r>
      <w:r w:rsidR="00092D8C">
        <w:instrText xml:space="preserve"> SEQ Figure \* ARABIC </w:instrText>
      </w:r>
      <w:r w:rsidR="005832B8">
        <w:fldChar w:fldCharType="separate"/>
      </w:r>
      <w:proofErr w:type="gramStart"/>
      <w:r w:rsidR="006C3661">
        <w:rPr>
          <w:noProof/>
        </w:rPr>
        <w:t>12</w:t>
      </w:r>
      <w:r w:rsidR="005832B8">
        <w:rPr>
          <w:noProof/>
        </w:rPr>
        <w:fldChar w:fldCharType="end"/>
      </w:r>
      <w:bookmarkEnd w:id="1180"/>
      <w:bookmarkEnd w:id="1181"/>
      <w:bookmarkEnd w:id="1182"/>
      <w:r>
        <w:rPr>
          <w:rFonts w:hint="eastAsia"/>
        </w:rPr>
        <w:t xml:space="preserve"> </w:t>
      </w:r>
      <w:r w:rsidR="00F54036">
        <w:t>Transmitting</w:t>
      </w:r>
      <w:r w:rsidR="00F54036" w:rsidRPr="002F5F3A">
        <w:t xml:space="preserve"> DHCP server</w:t>
      </w:r>
      <w:proofErr w:type="gramEnd"/>
      <w:r w:rsidR="00F54036" w:rsidRPr="002F5F3A">
        <w:t xml:space="preserve"> </w:t>
      </w:r>
      <w:r w:rsidR="00F54036">
        <w:t xml:space="preserve">Message </w:t>
      </w:r>
      <w:r w:rsidR="00F54036" w:rsidRPr="002F5F3A">
        <w:t>as a DHCP relay agent</w:t>
      </w:r>
      <w:bookmarkEnd w:id="1183"/>
    </w:p>
    <w:p w14:paraId="5AA3E276" w14:textId="77777777" w:rsidR="00F54036" w:rsidRPr="002F5F3A" w:rsidRDefault="00F54036" w:rsidP="002D72FB">
      <w:pPr>
        <w:pStyle w:val="Orderlist"/>
        <w:numPr>
          <w:ilvl w:val="0"/>
          <w:numId w:val="27"/>
        </w:numPr>
        <w:tabs>
          <w:tab w:val="clear" w:pos="1440"/>
          <w:tab w:val="num" w:pos="960"/>
        </w:tabs>
        <w:ind w:left="0" w:right="20" w:hanging="357"/>
      </w:pPr>
      <w:r w:rsidRPr="002F5F3A">
        <w:t xml:space="preserve">DHCP client sends broadcast message, </w:t>
      </w:r>
      <w:r w:rsidRPr="00E63FE4">
        <w:rPr>
          <w:i/>
        </w:rPr>
        <w:t>DHCPDISCOVER</w:t>
      </w:r>
      <w:r w:rsidRPr="002F5F3A">
        <w:t xml:space="preserve"> to the IP requested.</w:t>
      </w:r>
    </w:p>
    <w:p w14:paraId="5C33A4CE"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DHCP relay agent receives the IP request message from DHCP client, and sent the message to DHCP server by unicast.</w:t>
      </w:r>
    </w:p>
    <w:p w14:paraId="444647CE"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 xml:space="preserve">The DHCP relay agent sends the DHCPOFFER message to the client. </w:t>
      </w:r>
    </w:p>
    <w:p w14:paraId="6DD496CF" w14:textId="77777777" w:rsidR="00F54036" w:rsidRPr="00D77702" w:rsidRDefault="00F54036" w:rsidP="002D72FB">
      <w:pPr>
        <w:pStyle w:val="Orderlist"/>
        <w:numPr>
          <w:ilvl w:val="0"/>
          <w:numId w:val="20"/>
        </w:numPr>
        <w:tabs>
          <w:tab w:val="clear" w:pos="1440"/>
          <w:tab w:val="num" w:pos="960"/>
        </w:tabs>
        <w:spacing w:before="0"/>
        <w:ind w:left="0" w:right="20" w:hanging="357"/>
      </w:pPr>
      <w:r w:rsidRPr="00D77702">
        <w:t xml:space="preserve">DHCPREQUEST and DHCPACK messages are transferred by the DHCP relay agent in a same manner between the DHCP server and the client. </w:t>
      </w:r>
    </w:p>
    <w:p w14:paraId="0FAA85CD" w14:textId="77777777" w:rsidR="00F54036" w:rsidRPr="00F41179" w:rsidRDefault="00F54036" w:rsidP="00B415A8">
      <w:pPr>
        <w:pStyle w:val="4"/>
        <w:ind w:left="0" w:right="20"/>
      </w:pPr>
      <w:bookmarkStart w:id="1184" w:name="_Toc337198447"/>
      <w:r w:rsidRPr="00F41179">
        <w:t>Advantages of DHCP Server</w:t>
      </w:r>
      <w:bookmarkEnd w:id="1184"/>
    </w:p>
    <w:p w14:paraId="1BDBD407" w14:textId="77777777" w:rsidR="00F54036" w:rsidRDefault="00F54036" w:rsidP="00B415A8">
      <w:pPr>
        <w:pStyle w:val="a3"/>
        <w:spacing w:line="240" w:lineRule="auto"/>
        <w:ind w:left="0" w:right="20"/>
      </w:pPr>
      <w:r w:rsidRPr="002F5F3A">
        <w:t xml:space="preserve">The features of the </w:t>
      </w:r>
      <w:r w:rsidR="00094318">
        <w:t>C9500</w:t>
      </w:r>
      <w:r w:rsidRPr="002F5F3A">
        <w:t xml:space="preserve"> server have the following advantages:</w:t>
      </w:r>
    </w:p>
    <w:p w14:paraId="5B61E01E" w14:textId="77777777" w:rsidR="00F54036" w:rsidRPr="002F5F3A" w:rsidRDefault="00F54036" w:rsidP="00B415A8">
      <w:pPr>
        <w:pStyle w:val="Randomlist"/>
        <w:tabs>
          <w:tab w:val="clear" w:pos="3968"/>
          <w:tab w:val="num" w:pos="1980"/>
          <w:tab w:val="num" w:pos="3320"/>
        </w:tabs>
        <w:ind w:left="0" w:right="20" w:hanging="403"/>
      </w:pPr>
      <w:r w:rsidRPr="00F41179">
        <w:t>Reduced Internet access cost</w:t>
      </w:r>
      <w:r w:rsidRPr="002F5F3A">
        <w:t xml:space="preserve"> </w:t>
      </w:r>
      <w:r w:rsidRPr="002F5F3A">
        <w:t>–</w:t>
      </w:r>
      <w:r w:rsidRPr="002F5F3A">
        <w:t xml:space="preserve">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F41179" w:rsidRDefault="00F54036" w:rsidP="00B415A8">
      <w:pPr>
        <w:pStyle w:val="Randomlist"/>
        <w:numPr>
          <w:ilvl w:val="0"/>
          <w:numId w:val="0"/>
        </w:numPr>
        <w:tabs>
          <w:tab w:val="num" w:pos="3320"/>
        </w:tabs>
        <w:ind w:right="20"/>
      </w:pPr>
    </w:p>
    <w:p w14:paraId="252F42CD" w14:textId="77777777" w:rsidR="00F54036" w:rsidRDefault="00F54036" w:rsidP="00B415A8">
      <w:pPr>
        <w:pStyle w:val="Randomlist"/>
        <w:tabs>
          <w:tab w:val="clear" w:pos="3968"/>
          <w:tab w:val="num" w:pos="1980"/>
          <w:tab w:val="num" w:pos="3320"/>
        </w:tabs>
        <w:ind w:left="0" w:right="20" w:hanging="403"/>
      </w:pPr>
      <w:r w:rsidRPr="00F41179">
        <w:t>Reduced client configuration tasks and costs</w:t>
      </w:r>
      <w:r w:rsidRPr="002F5F3A">
        <w:t xml:space="preserve"> </w:t>
      </w:r>
      <w:r w:rsidRPr="002F5F3A">
        <w:t>–</w:t>
      </w:r>
      <w:r w:rsidRPr="002F5F3A">
        <w:t xml:space="preserve"> Since DHCP is easy to configure, you can minimize the costs related to equipment configuration and unprofessional users can also use DHCP with ease.</w:t>
      </w:r>
    </w:p>
    <w:p w14:paraId="212273BD" w14:textId="77777777" w:rsidR="00F54036" w:rsidRPr="00F41179" w:rsidRDefault="00F54036" w:rsidP="00B415A8">
      <w:pPr>
        <w:pStyle w:val="Randomlist"/>
        <w:numPr>
          <w:ilvl w:val="0"/>
          <w:numId w:val="0"/>
        </w:numPr>
        <w:tabs>
          <w:tab w:val="num" w:pos="3320"/>
        </w:tabs>
        <w:ind w:right="20"/>
      </w:pPr>
    </w:p>
    <w:p w14:paraId="41BED527" w14:textId="77777777" w:rsidR="00F54036" w:rsidRDefault="00F54036" w:rsidP="00B415A8">
      <w:pPr>
        <w:pStyle w:val="Randomlist"/>
        <w:tabs>
          <w:tab w:val="clear" w:pos="3968"/>
          <w:tab w:val="num" w:pos="1980"/>
          <w:tab w:val="num" w:pos="3320"/>
        </w:tabs>
        <w:ind w:left="0" w:right="20" w:hanging="403"/>
      </w:pPr>
      <w:r w:rsidRPr="00F41179">
        <w:t>Centralized management</w:t>
      </w:r>
      <w:r w:rsidRPr="002F5F3A">
        <w:t xml:space="preserve"> </w:t>
      </w:r>
      <w:r w:rsidRPr="002F5F3A">
        <w:t>–</w:t>
      </w:r>
      <w:r w:rsidRPr="002F5F3A">
        <w:t xml:space="preserve"> As the DHCP server maintains configurations for several subnets, an administrator only needs to update a single, central server when configuration parameters change.</w:t>
      </w:r>
    </w:p>
    <w:p w14:paraId="51041B8C" w14:textId="77777777" w:rsidR="00F54036" w:rsidRDefault="00F54036" w:rsidP="002D72FB">
      <w:pPr>
        <w:pStyle w:val="3"/>
        <w:ind w:left="0" w:right="20"/>
      </w:pPr>
      <w:bookmarkStart w:id="1185" w:name="_Toc20973443"/>
      <w:bookmarkStart w:id="1186" w:name="_Toc198621917"/>
      <w:bookmarkStart w:id="1187" w:name="_Toc363228367"/>
      <w:bookmarkStart w:id="1188" w:name="_Toc444694994"/>
      <w:r>
        <w:t xml:space="preserve">DHCP </w:t>
      </w:r>
      <w:r>
        <w:rPr>
          <w:rFonts w:hint="eastAsia"/>
        </w:rPr>
        <w:t>Pool</w:t>
      </w:r>
      <w:r>
        <w:t xml:space="preserve"> </w:t>
      </w:r>
      <w:bookmarkEnd w:id="1185"/>
      <w:bookmarkEnd w:id="1186"/>
      <w:bookmarkEnd w:id="1187"/>
      <w:r w:rsidRPr="00F41179">
        <w:t>Configuration</w:t>
      </w:r>
      <w:bookmarkEnd w:id="1188"/>
    </w:p>
    <w:p w14:paraId="25A1B6A8" w14:textId="77777777" w:rsidR="00F54036" w:rsidRDefault="00F54036" w:rsidP="002D72FB">
      <w:pPr>
        <w:pStyle w:val="a3"/>
        <w:ind w:left="0" w:right="20"/>
      </w:pPr>
      <w:r w:rsidRPr="002F5F3A">
        <w:t xml:space="preserve">You can configure a DHCPNetwork Pool with a name that is a symbolic string (such as </w:t>
      </w:r>
      <w:r w:rsidRPr="002F5F3A">
        <w:t>“</w:t>
      </w:r>
      <w:r>
        <w:t>CommScope</w:t>
      </w:r>
      <w:r w:rsidRPr="002F5F3A">
        <w:t>”</w:t>
      </w:r>
      <w:r w:rsidRPr="002F5F3A">
        <w:t xml:space="preserve">) or an integer (such as </w:t>
      </w:r>
      <w:r w:rsidRPr="002F5F3A">
        <w:t>“</w:t>
      </w:r>
      <w:r w:rsidRPr="002F5F3A">
        <w:t>0</w:t>
      </w:r>
      <w:r w:rsidRPr="002F5F3A">
        <w:t>”</w:t>
      </w:r>
      <w:r w:rsidRPr="002F5F3A">
        <w:t>).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8"/>
        <w:gridCol w:w="1067"/>
        <w:gridCol w:w="6203"/>
      </w:tblGrid>
      <w:tr w:rsidR="00F54036" w14:paraId="06FCD132" w14:textId="77777777" w:rsidTr="00F41179">
        <w:tc>
          <w:tcPr>
            <w:tcW w:w="900" w:type="dxa"/>
            <w:vAlign w:val="center"/>
          </w:tcPr>
          <w:p w14:paraId="47E91AFB" w14:textId="77777777" w:rsidR="00F54036" w:rsidRDefault="00F54036" w:rsidP="002D72FB">
            <w:pPr>
              <w:pStyle w:val="aa"/>
              <w:spacing w:after="120"/>
              <w:ind w:right="20"/>
              <w:jc w:val="both"/>
              <w:rPr>
                <w:rFonts w:cs="Times New Roman"/>
              </w:rPr>
            </w:pPr>
            <w:r>
              <w:rPr>
                <w:rFonts w:cs="Times New Roman" w:hint="eastAsia"/>
                <w:noProof/>
              </w:rPr>
              <w:lastRenderedPageBreak/>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Default="00F54036" w:rsidP="002D72FB">
            <w:pPr>
              <w:pStyle w:val="aa"/>
              <w:ind w:right="20"/>
              <w:jc w:val="both"/>
              <w:rPr>
                <w:b/>
                <w:bCs/>
              </w:rPr>
            </w:pPr>
            <w:r>
              <w:rPr>
                <w:b/>
                <w:bCs/>
              </w:rPr>
              <w:t>Notice</w:t>
            </w:r>
          </w:p>
        </w:tc>
        <w:tc>
          <w:tcPr>
            <w:tcW w:w="6800" w:type="dxa"/>
            <w:vAlign w:val="center"/>
          </w:tcPr>
          <w:p w14:paraId="6D2D8965" w14:textId="77777777" w:rsidR="00F54036" w:rsidRDefault="00F54036" w:rsidP="002D72FB">
            <w:pPr>
              <w:pStyle w:val="aa"/>
              <w:ind w:right="20"/>
              <w:jc w:val="both"/>
              <w:rPr>
                <w:rFonts w:cs="Times New Roman"/>
                <w:i/>
                <w:iCs/>
              </w:rPr>
            </w:pPr>
            <w:r w:rsidRPr="002F5F3A">
              <w:t xml:space="preserve">Different network pools can be configured into a single group and different subnets of one VLAN should be in </w:t>
            </w:r>
            <w:r>
              <w:t>a</w:t>
            </w:r>
            <w:r w:rsidRPr="002F5F3A">
              <w:t xml:space="preserve"> same group.</w:t>
            </w:r>
          </w:p>
        </w:tc>
      </w:tr>
    </w:tbl>
    <w:p w14:paraId="2BF2150D" w14:textId="77777777" w:rsidR="00F54036" w:rsidRDefault="00F54036" w:rsidP="002D72FB">
      <w:pPr>
        <w:pStyle w:val="4"/>
        <w:ind w:left="0" w:right="20"/>
      </w:pPr>
      <w:bookmarkStart w:id="1189" w:name="_Toc337198451"/>
      <w:r w:rsidRPr="002F5F3A">
        <w:t xml:space="preserve">Setting DHCP Network Pool Name and Entering DHCP Configuration </w:t>
      </w:r>
      <w:r w:rsidRPr="00F41179">
        <w:t>mode</w:t>
      </w:r>
      <w:bookmarkEnd w:id="1189"/>
    </w:p>
    <w:p w14:paraId="011E5BCF" w14:textId="77777777" w:rsidR="00F54036" w:rsidRDefault="00F54036" w:rsidP="002D72FB">
      <w:pPr>
        <w:pStyle w:val="a3"/>
        <w:ind w:left="0" w:right="20"/>
      </w:pPr>
      <w:r w:rsidRPr="002F5F3A">
        <w:t>To configure the DHCP network pool name and enter DHCP pool configuration mode, use the following command in global mode:</w:t>
      </w:r>
    </w:p>
    <w:p w14:paraId="04B4BDA3" w14:textId="77777777" w:rsidR="007D7AF6" w:rsidRDefault="007D7AF6" w:rsidP="002D72FB">
      <w:pPr>
        <w:pStyle w:val="afffff3"/>
        <w:ind w:left="0" w:right="20"/>
      </w:pPr>
      <w:bookmarkStart w:id="1190" w:name="_Toc391575193"/>
      <w:r>
        <w:t xml:space="preserve">Table </w:t>
      </w:r>
      <w:r w:rsidR="005832B8">
        <w:fldChar w:fldCharType="begin"/>
      </w:r>
      <w:r w:rsidR="00092D8C">
        <w:instrText xml:space="preserve"> SEQ Table \* ARABIC </w:instrText>
      </w:r>
      <w:r w:rsidR="005832B8">
        <w:fldChar w:fldCharType="separate"/>
      </w:r>
      <w:r w:rsidR="00E420FA">
        <w:rPr>
          <w:noProof/>
        </w:rPr>
        <w:t>51</w:t>
      </w:r>
      <w:r w:rsidR="005832B8">
        <w:rPr>
          <w:noProof/>
        </w:rPr>
        <w:fldChar w:fldCharType="end"/>
      </w:r>
      <w:r>
        <w:rPr>
          <w:rFonts w:hint="eastAsia"/>
        </w:rPr>
        <w:t xml:space="preserve"> IP DHCP Pool</w:t>
      </w:r>
      <w:bookmarkEnd w:id="1190"/>
    </w:p>
    <w:tbl>
      <w:tblPr>
        <w:tblStyle w:val="CLIWide"/>
        <w:tblW w:w="0" w:type="auto"/>
        <w:tblLook w:val="01E0" w:firstRow="1" w:lastRow="1" w:firstColumn="1" w:lastColumn="1" w:noHBand="0" w:noVBand="0"/>
      </w:tblPr>
      <w:tblGrid>
        <w:gridCol w:w="2322"/>
        <w:gridCol w:w="5826"/>
      </w:tblGrid>
      <w:tr w:rsidR="00F54036"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77777777" w:rsidR="00F54036" w:rsidRPr="002F5F3A" w:rsidRDefault="00F54036" w:rsidP="002D72FB">
            <w:pPr>
              <w:pStyle w:val="ab"/>
              <w:wordWrap/>
              <w:ind w:right="20"/>
              <w:rPr>
                <w:b w:val="0"/>
              </w:rPr>
            </w:pPr>
            <w:r w:rsidRPr="002F5F3A">
              <w:rPr>
                <w:b w:val="0"/>
              </w:rPr>
              <w:t>Commnad</w:t>
            </w:r>
          </w:p>
        </w:tc>
        <w:tc>
          <w:tcPr>
            <w:tcW w:w="5965" w:type="dxa"/>
          </w:tcPr>
          <w:p w14:paraId="2167AADB" w14:textId="77777777" w:rsidR="00F54036" w:rsidRPr="002F5F3A" w:rsidRDefault="00F54036" w:rsidP="002D72FB">
            <w:pPr>
              <w:pStyle w:val="ab"/>
              <w:wordWrap/>
              <w:ind w:right="20"/>
              <w:rPr>
                <w:b w:val="0"/>
              </w:rPr>
            </w:pPr>
            <w:r w:rsidRPr="002F5F3A">
              <w:rPr>
                <w:b w:val="0"/>
              </w:rPr>
              <w:t>Description</w:t>
            </w:r>
          </w:p>
        </w:tc>
      </w:tr>
      <w:tr w:rsidR="00F54036" w14:paraId="4B398FB1" w14:textId="77777777" w:rsidTr="00E63FE4">
        <w:tc>
          <w:tcPr>
            <w:tcW w:w="2357" w:type="dxa"/>
          </w:tcPr>
          <w:p w14:paraId="5884C01D" w14:textId="77777777" w:rsidR="00F54036" w:rsidRPr="002F5F3A" w:rsidRDefault="00F54036" w:rsidP="002D72FB">
            <w:pPr>
              <w:pStyle w:val="aa"/>
              <w:ind w:right="20"/>
            </w:pPr>
            <w:r w:rsidRPr="002F5F3A">
              <w:t xml:space="preserve">ip dhcp pool </w:t>
            </w:r>
            <w:r w:rsidRPr="002F5F3A">
              <w:rPr>
                <w:i/>
                <w:iCs/>
              </w:rPr>
              <w:t>name</w:t>
            </w:r>
          </w:p>
        </w:tc>
        <w:tc>
          <w:tcPr>
            <w:tcW w:w="5965" w:type="dxa"/>
          </w:tcPr>
          <w:p w14:paraId="77CAF4F5" w14:textId="77777777" w:rsidR="00F54036" w:rsidRPr="002F5F3A" w:rsidRDefault="00F54036" w:rsidP="002D72FB">
            <w:pPr>
              <w:pStyle w:val="afffc"/>
              <w:ind w:right="20"/>
            </w:pPr>
            <w:r w:rsidRPr="002F5F3A">
              <w:t xml:space="preserve">Generates a name for DHCP Network Pool </w:t>
            </w:r>
          </w:p>
          <w:p w14:paraId="40244A0C" w14:textId="77777777" w:rsidR="00F54036" w:rsidRPr="002F5F3A" w:rsidRDefault="00F54036" w:rsidP="002D72FB">
            <w:pPr>
              <w:pStyle w:val="afffc"/>
              <w:ind w:right="20"/>
            </w:pPr>
            <w:r w:rsidRPr="002F5F3A">
              <w:t xml:space="preserve">Enters the DHCP network pool configuration mode identified as </w:t>
            </w:r>
            <w:r w:rsidRPr="002F5F3A">
              <w:t>“</w:t>
            </w:r>
            <w:r w:rsidRPr="002F5F3A">
              <w:t>config-dhcp#</w:t>
            </w:r>
            <w:r w:rsidRPr="002F5F3A">
              <w:t>”</w:t>
            </w:r>
            <w:r w:rsidRPr="002F5F3A">
              <w:t xml:space="preserve"> prompt.</w:t>
            </w:r>
          </w:p>
        </w:tc>
      </w:tr>
    </w:tbl>
    <w:p w14:paraId="7A4A5143" w14:textId="77777777" w:rsidR="00F54036" w:rsidRDefault="00F54036" w:rsidP="002D72FB">
      <w:pPr>
        <w:pStyle w:val="a3"/>
        <w:ind w:left="0" w:right="20"/>
      </w:pPr>
      <w:bookmarkStart w:id="1191" w:name="_Toc20973445"/>
      <w:r w:rsidRPr="002F5F3A">
        <w:t xml:space="preserve">The following example shows setting a DHCP Network Pool name as </w:t>
      </w:r>
      <w:r w:rsidRPr="002F5F3A">
        <w:t>‘</w:t>
      </w:r>
      <w:r w:rsidRPr="002F5F3A">
        <w:t>network_pool1</w:t>
      </w:r>
      <w:r w:rsidRPr="002F5F3A">
        <w:t>”</w:t>
      </w:r>
      <w:r w:rsidRPr="002F5F3A">
        <w:t>. You can use up to 31 characters.</w:t>
      </w:r>
    </w:p>
    <w:tbl>
      <w:tblPr>
        <w:tblStyle w:val="48"/>
        <w:tblW w:w="0" w:type="auto"/>
        <w:tblLook w:val="01E0" w:firstRow="1" w:lastRow="1" w:firstColumn="1" w:lastColumn="1" w:noHBand="0" w:noVBand="0"/>
      </w:tblPr>
      <w:tblGrid>
        <w:gridCol w:w="8261"/>
      </w:tblGrid>
      <w:tr w:rsidR="00F54036" w14:paraId="7D0573FB" w14:textId="77777777" w:rsidTr="00F41179">
        <w:tc>
          <w:tcPr>
            <w:tcW w:w="9000" w:type="dxa"/>
          </w:tcPr>
          <w:p w14:paraId="101C80F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08D10F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ED006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D870CC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410124E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3F07A6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B953AE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470291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83A2B2" w14:textId="77777777" w:rsidR="00F54036" w:rsidRDefault="00F54036" w:rsidP="002D72FB">
            <w:pPr>
              <w:pStyle w:val="aa"/>
              <w:autoSpaceDE w:val="0"/>
              <w:autoSpaceDN w:val="0"/>
              <w:ind w:right="20"/>
            </w:pPr>
            <w:r w:rsidRPr="009C1857">
              <w:rPr>
                <w:rFonts w:ascii="Courier New" w:hAnsi="Courier New" w:cs="Courier New" w:hint="eastAsia"/>
              </w:rPr>
              <w:t>. . .</w:t>
            </w:r>
          </w:p>
        </w:tc>
      </w:tr>
    </w:tbl>
    <w:p w14:paraId="553F64E9" w14:textId="77777777" w:rsidR="00F54036" w:rsidRDefault="00F54036" w:rsidP="002D72FB">
      <w:pPr>
        <w:pStyle w:val="4"/>
        <w:ind w:left="0" w:right="20"/>
      </w:pPr>
      <w:bookmarkStart w:id="1192" w:name="_Toc337198452"/>
      <w:r w:rsidRPr="002F5F3A">
        <w:t xml:space="preserve">DHCP Subnet </w:t>
      </w:r>
      <w:r w:rsidRPr="00F41179">
        <w:t>and</w:t>
      </w:r>
      <w:r w:rsidRPr="002F5F3A">
        <w:t xml:space="preserve"> Network Mask Configuration</w:t>
      </w:r>
      <w:bookmarkEnd w:id="1192"/>
    </w:p>
    <w:p w14:paraId="7C0F1AE1" w14:textId="77777777" w:rsidR="00F54036" w:rsidRDefault="00F54036" w:rsidP="002D72FB">
      <w:pPr>
        <w:pStyle w:val="a3"/>
        <w:ind w:left="0" w:right="20"/>
      </w:pPr>
      <w:r w:rsidRPr="002F5F3A">
        <w:t>To configure IP address for the newly created DHCP address pool and server network mask, use the following command in DHCP Network Pool Configuration mode:</w:t>
      </w:r>
    </w:p>
    <w:p w14:paraId="6A871A94" w14:textId="77777777" w:rsidR="00F54036" w:rsidRDefault="007D7AF6" w:rsidP="002D72FB">
      <w:pPr>
        <w:pStyle w:val="afffff3"/>
        <w:ind w:left="0" w:right="20"/>
      </w:pPr>
      <w:bookmarkStart w:id="1193" w:name="_Toc391575194"/>
      <w:r>
        <w:t xml:space="preserve">Table </w:t>
      </w:r>
      <w:r w:rsidR="005832B8">
        <w:fldChar w:fldCharType="begin"/>
      </w:r>
      <w:r w:rsidR="00092D8C">
        <w:instrText xml:space="preserve"> SEQ Table \* ARABIC </w:instrText>
      </w:r>
      <w:r w:rsidR="005832B8">
        <w:fldChar w:fldCharType="separate"/>
      </w:r>
      <w:r w:rsidR="00E420FA">
        <w:rPr>
          <w:noProof/>
        </w:rPr>
        <w:t>52</w:t>
      </w:r>
      <w:r w:rsidR="005832B8">
        <w:rPr>
          <w:noProof/>
        </w:rPr>
        <w:fldChar w:fldCharType="end"/>
      </w:r>
      <w:r>
        <w:rPr>
          <w:rFonts w:hint="eastAsia"/>
        </w:rPr>
        <w:t xml:space="preserve"> DHCP Subnet and Network Mask Configuration</w:t>
      </w:r>
      <w:bookmarkEnd w:id="1193"/>
    </w:p>
    <w:tbl>
      <w:tblPr>
        <w:tblStyle w:val="CLIWide"/>
        <w:tblW w:w="0" w:type="auto"/>
        <w:tblLook w:val="01E0" w:firstRow="1" w:lastRow="1" w:firstColumn="1" w:lastColumn="1" w:noHBand="0" w:noVBand="0"/>
      </w:tblPr>
      <w:tblGrid>
        <w:gridCol w:w="3149"/>
        <w:gridCol w:w="4999"/>
      </w:tblGrid>
      <w:tr w:rsidR="00F54036"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2F5F3A" w:rsidRDefault="00F54036" w:rsidP="002D72FB">
            <w:pPr>
              <w:pStyle w:val="ab"/>
              <w:wordWrap/>
              <w:ind w:right="20"/>
              <w:rPr>
                <w:b w:val="0"/>
              </w:rPr>
            </w:pPr>
            <w:r w:rsidRPr="002F5F3A">
              <w:rPr>
                <w:b w:val="0"/>
              </w:rPr>
              <w:t>Command</w:t>
            </w:r>
          </w:p>
        </w:tc>
        <w:tc>
          <w:tcPr>
            <w:tcW w:w="5580" w:type="dxa"/>
          </w:tcPr>
          <w:p w14:paraId="755D5C40" w14:textId="77777777" w:rsidR="00F54036" w:rsidRPr="002F5F3A" w:rsidRDefault="00F54036" w:rsidP="002D72FB">
            <w:pPr>
              <w:pStyle w:val="ab"/>
              <w:wordWrap/>
              <w:ind w:right="20"/>
              <w:rPr>
                <w:b w:val="0"/>
              </w:rPr>
            </w:pPr>
            <w:r w:rsidRPr="002F5F3A">
              <w:rPr>
                <w:b w:val="0"/>
              </w:rPr>
              <w:t>Description</w:t>
            </w:r>
          </w:p>
        </w:tc>
      </w:tr>
      <w:tr w:rsidR="00F54036" w14:paraId="2AC400D3" w14:textId="77777777" w:rsidTr="00E63FE4">
        <w:tc>
          <w:tcPr>
            <w:tcW w:w="3420" w:type="dxa"/>
          </w:tcPr>
          <w:p w14:paraId="00F9AD4B" w14:textId="77777777" w:rsidR="00F54036" w:rsidRPr="002F5F3A" w:rsidRDefault="00F54036" w:rsidP="002D72FB">
            <w:pPr>
              <w:pStyle w:val="aa"/>
              <w:ind w:right="20"/>
            </w:pPr>
            <w:r w:rsidRPr="002F5F3A">
              <w:rPr>
                <w:b/>
                <w:bCs/>
              </w:rPr>
              <w:t>network</w:t>
            </w:r>
            <w:r w:rsidRPr="002F5F3A">
              <w:t xml:space="preserve"> </w:t>
            </w:r>
            <w:r w:rsidRPr="002F5F3A">
              <w:rPr>
                <w:i/>
                <w:iCs/>
              </w:rPr>
              <w:t>network-number</w:t>
            </w:r>
            <w:r w:rsidRPr="002F5F3A">
              <w:rPr>
                <w:b/>
                <w:bCs/>
              </w:rPr>
              <w:t>/</w:t>
            </w:r>
            <w:r w:rsidRPr="002F5F3A">
              <w:rPr>
                <w:i/>
                <w:iCs/>
              </w:rPr>
              <w:t>prefix-length</w:t>
            </w:r>
          </w:p>
        </w:tc>
        <w:tc>
          <w:tcPr>
            <w:tcW w:w="5580" w:type="dxa"/>
          </w:tcPr>
          <w:p w14:paraId="0579BFE9" w14:textId="77777777" w:rsidR="00F54036" w:rsidRPr="002F5F3A" w:rsidRDefault="00F54036" w:rsidP="002D72FB">
            <w:pPr>
              <w:pStyle w:val="afffc"/>
              <w:ind w:right="20"/>
            </w:pPr>
            <w:r w:rsidRPr="002F5F3A">
              <w:t xml:space="preserve">Specifies the sub network number and mask for DHCP address pool. </w:t>
            </w:r>
          </w:p>
        </w:tc>
      </w:tr>
    </w:tbl>
    <w:p w14:paraId="3C605FF3" w14:textId="77777777" w:rsidR="00F54036" w:rsidRDefault="00F54036" w:rsidP="002D72FB">
      <w:pPr>
        <w:pStyle w:val="a3"/>
        <w:ind w:left="0" w:right="20"/>
      </w:pPr>
      <w:r w:rsidRPr="002F5F3A">
        <w:t>The following shows an example where setting DHCP Subnet and Network mask for 100.0.0.0/24</w:t>
      </w:r>
      <w:r>
        <w:t>:</w:t>
      </w:r>
    </w:p>
    <w:tbl>
      <w:tblPr>
        <w:tblStyle w:val="48"/>
        <w:tblW w:w="0" w:type="auto"/>
        <w:tblLook w:val="01E0" w:firstRow="1" w:lastRow="1" w:firstColumn="1" w:lastColumn="1" w:noHBand="0" w:noVBand="0"/>
      </w:tblPr>
      <w:tblGrid>
        <w:gridCol w:w="8261"/>
      </w:tblGrid>
      <w:tr w:rsidR="00F54036" w14:paraId="15C79C7F" w14:textId="77777777" w:rsidTr="00F452A4">
        <w:tc>
          <w:tcPr>
            <w:tcW w:w="9000" w:type="dxa"/>
          </w:tcPr>
          <w:p w14:paraId="584DB7C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890C6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50AE2B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network 100.0.0.0/24</w:t>
            </w:r>
          </w:p>
          <w:p w14:paraId="2DA8B2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3BDB0D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D9B4D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29E97C0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7D48822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1B6931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435FA14" w14:textId="77777777" w:rsidR="00F54036" w:rsidRDefault="00F54036" w:rsidP="002D72FB">
            <w:pPr>
              <w:ind w:right="20"/>
            </w:pPr>
            <w:r w:rsidRPr="009C1857">
              <w:rPr>
                <w:rFonts w:ascii="Courier New" w:hAnsi="Courier New" w:cs="Courier New" w:hint="eastAsia"/>
              </w:rPr>
              <w:t>. . .</w:t>
            </w:r>
          </w:p>
        </w:tc>
      </w:tr>
    </w:tbl>
    <w:p w14:paraId="25CB75B3" w14:textId="77777777" w:rsidR="00F54036" w:rsidRDefault="00F54036" w:rsidP="002D72FB">
      <w:pPr>
        <w:pStyle w:val="4"/>
        <w:ind w:left="0" w:right="20"/>
      </w:pPr>
      <w:bookmarkStart w:id="1194" w:name="_Toc337198453"/>
      <w:r w:rsidRPr="002F5F3A">
        <w:t xml:space="preserve">Setting IP Address </w:t>
      </w:r>
      <w:r w:rsidRPr="00F41179">
        <w:t>Range</w:t>
      </w:r>
      <w:r w:rsidRPr="002F5F3A">
        <w:t xml:space="preserve"> to be assigned in Network Pool</w:t>
      </w:r>
      <w:bookmarkEnd w:id="1194"/>
    </w:p>
    <w:p w14:paraId="096F2B66" w14:textId="77777777" w:rsidR="00F54036" w:rsidRDefault="00F54036" w:rsidP="002D72FB">
      <w:pPr>
        <w:pStyle w:val="a3"/>
        <w:ind w:left="0" w:right="20"/>
      </w:pPr>
      <w:r w:rsidRPr="002F5F3A">
        <w:t>Set address range to assign to clients in DHCP network pool. Non-consecutive many addresses range can be assigned in a single network pool.</w:t>
      </w:r>
    </w:p>
    <w:p w14:paraId="08E09397" w14:textId="77777777" w:rsidR="00B415A8" w:rsidRDefault="00B415A8" w:rsidP="002D72FB">
      <w:pPr>
        <w:pStyle w:val="afffff3"/>
        <w:ind w:left="0" w:right="20"/>
      </w:pPr>
      <w:bookmarkStart w:id="1195" w:name="_Toc391575195"/>
    </w:p>
    <w:p w14:paraId="2A8ACFCA" w14:textId="77777777" w:rsidR="007D7AF6" w:rsidRDefault="007D7AF6" w:rsidP="002D72FB">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53</w:t>
      </w:r>
      <w:r w:rsidR="005832B8">
        <w:rPr>
          <w:noProof/>
        </w:rPr>
        <w:fldChar w:fldCharType="end"/>
      </w:r>
      <w:r>
        <w:rPr>
          <w:rFonts w:hint="eastAsia"/>
        </w:rPr>
        <w:t xml:space="preserve"> Setting IP Address Range to be assigned in Network Pool</w:t>
      </w:r>
      <w:bookmarkEnd w:id="1195"/>
    </w:p>
    <w:tbl>
      <w:tblPr>
        <w:tblStyle w:val="CLIWide"/>
        <w:tblW w:w="0" w:type="auto"/>
        <w:tblLook w:val="01E0" w:firstRow="1" w:lastRow="1" w:firstColumn="1" w:lastColumn="1" w:noHBand="0" w:noVBand="0"/>
      </w:tblPr>
      <w:tblGrid>
        <w:gridCol w:w="2810"/>
        <w:gridCol w:w="5338"/>
      </w:tblGrid>
      <w:tr w:rsidR="00F54036"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2F5F3A" w:rsidRDefault="00F54036" w:rsidP="002D72FB">
            <w:pPr>
              <w:pStyle w:val="ab"/>
              <w:wordWrap/>
              <w:ind w:right="20"/>
              <w:rPr>
                <w:b w:val="0"/>
              </w:rPr>
            </w:pPr>
            <w:r w:rsidRPr="002F5F3A">
              <w:rPr>
                <w:b w:val="0"/>
              </w:rPr>
              <w:t>Command</w:t>
            </w:r>
          </w:p>
        </w:tc>
        <w:tc>
          <w:tcPr>
            <w:tcW w:w="5462" w:type="dxa"/>
          </w:tcPr>
          <w:p w14:paraId="2F914FC4" w14:textId="77777777" w:rsidR="00F54036" w:rsidRPr="002F5F3A" w:rsidRDefault="00F54036" w:rsidP="002D72FB">
            <w:pPr>
              <w:pStyle w:val="ab"/>
              <w:wordWrap/>
              <w:ind w:right="20"/>
              <w:rPr>
                <w:b w:val="0"/>
              </w:rPr>
            </w:pPr>
            <w:r w:rsidRPr="002F5F3A">
              <w:rPr>
                <w:b w:val="0"/>
              </w:rPr>
              <w:t>Description</w:t>
            </w:r>
          </w:p>
        </w:tc>
      </w:tr>
      <w:tr w:rsidR="00F54036" w14:paraId="7A582E62" w14:textId="77777777" w:rsidTr="00E63FE4">
        <w:tc>
          <w:tcPr>
            <w:tcW w:w="2860" w:type="dxa"/>
          </w:tcPr>
          <w:p w14:paraId="4B9C1DD4" w14:textId="77777777" w:rsidR="00F54036" w:rsidRPr="002F5F3A" w:rsidRDefault="00F54036" w:rsidP="002D72FB">
            <w:pPr>
              <w:pStyle w:val="aa"/>
              <w:ind w:right="20"/>
            </w:pPr>
            <w:r w:rsidRPr="002F5F3A">
              <w:t xml:space="preserve">range </w:t>
            </w:r>
            <w:r w:rsidRPr="002F5F3A">
              <w:rPr>
                <w:i/>
                <w:iCs/>
              </w:rPr>
              <w:t>lowest-address</w:t>
            </w:r>
            <w:r w:rsidRPr="002F5F3A">
              <w:t xml:space="preserve"> </w:t>
            </w:r>
            <w:r w:rsidRPr="002F5F3A">
              <w:rPr>
                <w:i/>
                <w:iCs/>
              </w:rPr>
              <w:t>highest-address</w:t>
            </w:r>
          </w:p>
        </w:tc>
        <w:tc>
          <w:tcPr>
            <w:tcW w:w="5462" w:type="dxa"/>
          </w:tcPr>
          <w:p w14:paraId="3F312828" w14:textId="77777777" w:rsidR="00F54036" w:rsidRPr="002F5F3A" w:rsidRDefault="00F54036" w:rsidP="002D72FB">
            <w:pPr>
              <w:pStyle w:val="afffc"/>
              <w:ind w:right="20"/>
            </w:pPr>
            <w:r w:rsidRPr="002F5F3A">
              <w:t>Sets the IP address range to be assigned to clients in a subnet.</w:t>
            </w:r>
          </w:p>
          <w:p w14:paraId="5BDE4DB6" w14:textId="77777777" w:rsidR="00F54036" w:rsidRPr="002F5F3A" w:rsidRDefault="00F54036" w:rsidP="002D72FB">
            <w:pPr>
              <w:pStyle w:val="afffc"/>
              <w:ind w:right="20"/>
            </w:pPr>
            <w:r w:rsidRPr="002F5F3A">
              <w:t>This command should be used after DHCP subnet and network mask are set.</w:t>
            </w:r>
          </w:p>
        </w:tc>
      </w:tr>
    </w:tbl>
    <w:p w14:paraId="23F85BB1" w14:textId="77777777" w:rsidR="00F54036" w:rsidRDefault="00F54036" w:rsidP="002D72FB">
      <w:pPr>
        <w:pStyle w:val="a3"/>
        <w:ind w:left="0" w:right="20"/>
      </w:pPr>
      <w:r w:rsidRPr="002F5F3A">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261"/>
      </w:tblGrid>
      <w:tr w:rsidR="00F54036" w14:paraId="44D71C08" w14:textId="77777777" w:rsidTr="00F452A4">
        <w:tc>
          <w:tcPr>
            <w:tcW w:w="9048" w:type="dxa"/>
          </w:tcPr>
          <w:p w14:paraId="09E252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4A95B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6D1BDD3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range 100.0.0.1 100.0.0.100</w:t>
            </w:r>
          </w:p>
          <w:p w14:paraId="6103BB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14:paraId="672C345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25E1048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476E8A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14:paraId="20C96C4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A4B861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E63A67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7FF7524A" w14:textId="77777777" w:rsidR="00F54036" w:rsidRDefault="00F54036" w:rsidP="002D72FB">
            <w:pPr>
              <w:ind w:right="20"/>
            </w:pPr>
            <w:r w:rsidRPr="009C1857">
              <w:rPr>
                <w:rFonts w:ascii="Courier New" w:hAnsi="Courier New" w:cs="Courier New" w:hint="eastAsia"/>
              </w:rPr>
              <w:t>. . .</w:t>
            </w:r>
          </w:p>
          <w:p w14:paraId="4E1CE056" w14:textId="77777777" w:rsidR="00F54036" w:rsidRDefault="00F54036" w:rsidP="002D72FB">
            <w:pPr>
              <w:ind w:right="20"/>
            </w:pPr>
          </w:p>
        </w:tc>
      </w:tr>
    </w:tbl>
    <w:p w14:paraId="0B5B421D" w14:textId="77777777" w:rsidR="00F54036" w:rsidRDefault="00F54036" w:rsidP="002D72FB">
      <w:pPr>
        <w:pStyle w:val="4"/>
        <w:ind w:left="0" w:right="20"/>
      </w:pPr>
      <w:bookmarkStart w:id="1196" w:name="_Toc337198454"/>
      <w:bookmarkEnd w:id="1191"/>
      <w:r w:rsidRPr="00F41179">
        <w:t>Setting</w:t>
      </w:r>
      <w:r w:rsidRPr="002F5F3A">
        <w:t xml:space="preserve"> the Default Router for Client</w:t>
      </w:r>
      <w:bookmarkEnd w:id="1196"/>
    </w:p>
    <w:p w14:paraId="470418E5" w14:textId="77777777" w:rsidR="00F54036" w:rsidRDefault="00F54036" w:rsidP="002D72FB">
      <w:pPr>
        <w:pStyle w:val="a3"/>
        <w:ind w:left="0" w:right="20"/>
      </w:pPr>
      <w:r w:rsidRPr="002F5F3A">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14:paraId="033BD22D" w14:textId="77777777" w:rsidR="00F54036" w:rsidRDefault="007D7AF6" w:rsidP="002D72FB">
      <w:pPr>
        <w:pStyle w:val="afffff3"/>
        <w:ind w:left="0" w:right="20"/>
      </w:pPr>
      <w:bookmarkStart w:id="1197" w:name="_Toc391575196"/>
      <w:r>
        <w:t xml:space="preserve">Table </w:t>
      </w:r>
      <w:r w:rsidR="005832B8">
        <w:fldChar w:fldCharType="begin"/>
      </w:r>
      <w:r w:rsidR="00092D8C">
        <w:instrText xml:space="preserve"> SEQ Table \* ARABIC </w:instrText>
      </w:r>
      <w:r w:rsidR="005832B8">
        <w:fldChar w:fldCharType="separate"/>
      </w:r>
      <w:r w:rsidR="00E420FA">
        <w:rPr>
          <w:noProof/>
        </w:rPr>
        <w:t>54</w:t>
      </w:r>
      <w:r w:rsidR="005832B8">
        <w:rPr>
          <w:noProof/>
        </w:rPr>
        <w:fldChar w:fldCharType="end"/>
      </w:r>
      <w:r>
        <w:rPr>
          <w:rFonts w:hint="eastAsia"/>
        </w:rPr>
        <w:t xml:space="preserve"> </w:t>
      </w:r>
      <w:r w:rsidRPr="002F5F3A">
        <w:t>Setting the Default Router for Client</w:t>
      </w:r>
      <w:bookmarkEnd w:id="1197"/>
    </w:p>
    <w:tbl>
      <w:tblPr>
        <w:tblStyle w:val="CLIWide"/>
        <w:tblW w:w="0" w:type="auto"/>
        <w:tblLook w:val="01E0" w:firstRow="1" w:lastRow="1" w:firstColumn="1" w:lastColumn="1" w:noHBand="0" w:noVBand="0"/>
      </w:tblPr>
      <w:tblGrid>
        <w:gridCol w:w="2797"/>
        <w:gridCol w:w="5351"/>
      </w:tblGrid>
      <w:tr w:rsidR="00F54036"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2F5F3A" w:rsidRDefault="00F54036" w:rsidP="002D72FB">
            <w:pPr>
              <w:pStyle w:val="ab"/>
              <w:wordWrap/>
              <w:ind w:right="20"/>
              <w:rPr>
                <w:b w:val="0"/>
              </w:rPr>
            </w:pPr>
            <w:r w:rsidRPr="002F5F3A">
              <w:rPr>
                <w:b w:val="0"/>
              </w:rPr>
              <w:t>Command</w:t>
            </w:r>
          </w:p>
        </w:tc>
        <w:tc>
          <w:tcPr>
            <w:tcW w:w="5960" w:type="dxa"/>
          </w:tcPr>
          <w:p w14:paraId="358BA4C2" w14:textId="77777777" w:rsidR="00F54036" w:rsidRPr="002F5F3A" w:rsidRDefault="00F54036" w:rsidP="002D72FB">
            <w:pPr>
              <w:pStyle w:val="ab"/>
              <w:wordWrap/>
              <w:ind w:right="20"/>
              <w:rPr>
                <w:b w:val="0"/>
              </w:rPr>
            </w:pPr>
            <w:r w:rsidRPr="002F5F3A">
              <w:rPr>
                <w:b w:val="0"/>
              </w:rPr>
              <w:t>Description</w:t>
            </w:r>
          </w:p>
        </w:tc>
      </w:tr>
      <w:tr w:rsidR="00F54036" w14:paraId="3F91FF86" w14:textId="77777777" w:rsidTr="00E63FE4">
        <w:tc>
          <w:tcPr>
            <w:tcW w:w="3040" w:type="dxa"/>
          </w:tcPr>
          <w:p w14:paraId="31A60E81" w14:textId="77777777" w:rsidR="00F54036" w:rsidRPr="002F5F3A" w:rsidRDefault="00F54036" w:rsidP="002D72FB">
            <w:pPr>
              <w:pStyle w:val="aa"/>
              <w:ind w:right="20"/>
            </w:pPr>
            <w:r w:rsidRPr="002F5F3A">
              <w:t xml:space="preserve">default-router </w:t>
            </w:r>
            <w:r w:rsidRPr="002F5F3A">
              <w:rPr>
                <w:i/>
                <w:iCs/>
              </w:rPr>
              <w:t xml:space="preserve">address </w:t>
            </w:r>
          </w:p>
        </w:tc>
        <w:tc>
          <w:tcPr>
            <w:tcW w:w="5960" w:type="dxa"/>
          </w:tcPr>
          <w:p w14:paraId="4A8731E5" w14:textId="77777777" w:rsidR="00F54036" w:rsidRPr="002F5F3A" w:rsidRDefault="00F54036" w:rsidP="002D72FB">
            <w:pPr>
              <w:pStyle w:val="afffc"/>
              <w:ind w:right="20"/>
            </w:pPr>
            <w:r w:rsidRPr="002F5F3A">
              <w:t>Shows the IP address of a default router for the DHCP client</w:t>
            </w:r>
          </w:p>
        </w:tc>
      </w:tr>
    </w:tbl>
    <w:p w14:paraId="5F048FA5" w14:textId="77777777" w:rsidR="00F54036" w:rsidRPr="00790C46" w:rsidRDefault="00F54036" w:rsidP="002D72FB">
      <w:pPr>
        <w:pStyle w:val="a3"/>
        <w:ind w:left="0" w:right="20"/>
        <w:rPr>
          <w:rFonts w:cs="Times New Roman"/>
        </w:rPr>
      </w:pPr>
      <w:r w:rsidRPr="002F5F3A">
        <w:t>The following example shows setting the default router for 100.0.1 for a client in DHCP server:</w:t>
      </w:r>
    </w:p>
    <w:tbl>
      <w:tblPr>
        <w:tblStyle w:val="48"/>
        <w:tblW w:w="0" w:type="auto"/>
        <w:tblLook w:val="01E0" w:firstRow="1" w:lastRow="1" w:firstColumn="1" w:lastColumn="1" w:noHBand="0" w:noVBand="0"/>
      </w:tblPr>
      <w:tblGrid>
        <w:gridCol w:w="8261"/>
      </w:tblGrid>
      <w:tr w:rsidR="00F54036" w:rsidRPr="009C1857" w14:paraId="41D0C190" w14:textId="77777777" w:rsidTr="00F41179">
        <w:tc>
          <w:tcPr>
            <w:tcW w:w="9048" w:type="dxa"/>
          </w:tcPr>
          <w:p w14:paraId="4D07903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3634A80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D1F262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default-router 100.0.0.1</w:t>
            </w:r>
          </w:p>
          <w:p w14:paraId="4F06970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ADDD0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3A938A6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93045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BDD101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4AC062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5198883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63AF39A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54432C3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004C39A"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009E8A42" w14:textId="77777777" w:rsidR="00F54036" w:rsidRDefault="00F54036" w:rsidP="002D72FB">
      <w:pPr>
        <w:pStyle w:val="4"/>
        <w:ind w:left="0" w:right="20"/>
      </w:pPr>
      <w:bookmarkStart w:id="1198" w:name="_Toc337198455"/>
      <w:r w:rsidRPr="00F41179">
        <w:t>Setting</w:t>
      </w:r>
      <w:r w:rsidRPr="002F5F3A">
        <w:t xml:space="preserve"> DNS IP Server for Client</w:t>
      </w:r>
      <w:bookmarkEnd w:id="1198"/>
    </w:p>
    <w:p w14:paraId="5D2AAA64" w14:textId="77777777" w:rsidR="00F54036" w:rsidRDefault="00F54036" w:rsidP="002D72FB">
      <w:pPr>
        <w:pStyle w:val="a3"/>
        <w:ind w:left="0" w:right="20"/>
      </w:pPr>
      <w:r w:rsidRPr="002F5F3A">
        <w:t>DHCP clients query DNS IP servers when they need to correlate host names to IP addresses. To configure the DNS IP servers that are available to a DHCP client, use the following command in DHCP pool configuration mode:</w:t>
      </w:r>
    </w:p>
    <w:p w14:paraId="48D7A2CF" w14:textId="77777777" w:rsidR="00B415A8" w:rsidRDefault="00B415A8" w:rsidP="002D72FB">
      <w:pPr>
        <w:pStyle w:val="afffff3"/>
        <w:ind w:left="0" w:right="20"/>
      </w:pPr>
      <w:bookmarkStart w:id="1199" w:name="_Toc391575197"/>
    </w:p>
    <w:p w14:paraId="138DB465" w14:textId="77777777" w:rsidR="00B415A8" w:rsidRDefault="00B415A8" w:rsidP="002D72FB">
      <w:pPr>
        <w:pStyle w:val="afffff3"/>
        <w:ind w:left="0" w:right="20"/>
      </w:pPr>
    </w:p>
    <w:p w14:paraId="3E4E4E53" w14:textId="77777777" w:rsidR="00F54036" w:rsidRDefault="007D7AF6" w:rsidP="002D72FB">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55</w:t>
      </w:r>
      <w:r w:rsidR="005832B8">
        <w:rPr>
          <w:noProof/>
        </w:rPr>
        <w:fldChar w:fldCharType="end"/>
      </w:r>
      <w:r>
        <w:rPr>
          <w:rFonts w:hint="eastAsia"/>
        </w:rPr>
        <w:t xml:space="preserve"> </w:t>
      </w:r>
      <w:r w:rsidRPr="002F5F3A">
        <w:t>Setting DNS IP Server for Client</w:t>
      </w:r>
      <w:bookmarkEnd w:id="1199"/>
    </w:p>
    <w:tbl>
      <w:tblPr>
        <w:tblStyle w:val="CLIWide"/>
        <w:tblW w:w="0" w:type="auto"/>
        <w:tblLook w:val="01E0" w:firstRow="1" w:lastRow="1" w:firstColumn="1" w:lastColumn="1" w:noHBand="0" w:noVBand="0"/>
      </w:tblPr>
      <w:tblGrid>
        <w:gridCol w:w="2722"/>
        <w:gridCol w:w="5384"/>
      </w:tblGrid>
      <w:tr w:rsidR="00F54036"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2F5F3A" w:rsidRDefault="00F54036" w:rsidP="002D72FB">
            <w:pPr>
              <w:pStyle w:val="ab"/>
              <w:wordWrap/>
              <w:ind w:right="20"/>
              <w:rPr>
                <w:b w:val="0"/>
              </w:rPr>
            </w:pPr>
            <w:r w:rsidRPr="002F5F3A">
              <w:rPr>
                <w:b w:val="0"/>
              </w:rPr>
              <w:t>Command</w:t>
            </w:r>
          </w:p>
        </w:tc>
        <w:tc>
          <w:tcPr>
            <w:tcW w:w="5384" w:type="dxa"/>
          </w:tcPr>
          <w:p w14:paraId="1F443C3A" w14:textId="77777777" w:rsidR="00F54036" w:rsidRPr="002F5F3A" w:rsidRDefault="00F54036" w:rsidP="002D72FB">
            <w:pPr>
              <w:pStyle w:val="ab"/>
              <w:wordWrap/>
              <w:ind w:right="20"/>
              <w:rPr>
                <w:b w:val="0"/>
              </w:rPr>
            </w:pPr>
            <w:r w:rsidRPr="002F5F3A">
              <w:rPr>
                <w:b w:val="0"/>
              </w:rPr>
              <w:t>Description</w:t>
            </w:r>
          </w:p>
        </w:tc>
      </w:tr>
      <w:tr w:rsidR="00F54036" w14:paraId="21DE8FFF" w14:textId="77777777" w:rsidTr="006A4BF1">
        <w:tc>
          <w:tcPr>
            <w:tcW w:w="2722" w:type="dxa"/>
          </w:tcPr>
          <w:p w14:paraId="517B6710" w14:textId="77777777" w:rsidR="00F54036" w:rsidRPr="005949AD" w:rsidRDefault="00F54036" w:rsidP="002D72FB">
            <w:pPr>
              <w:pStyle w:val="aa"/>
              <w:ind w:right="20"/>
              <w:rPr>
                <w:rFonts w:ascii="Courier New" w:hAnsi="Courier New"/>
                <w:strike/>
              </w:rPr>
            </w:pPr>
            <w:r>
              <w:rPr>
                <w:rFonts w:ascii="Courier New" w:hAnsi="Courier New"/>
              </w:rPr>
              <w:t xml:space="preserve">dns-server </w:t>
            </w:r>
            <w:r>
              <w:rPr>
                <w:rFonts w:ascii="Courier New" w:hAnsi="Courier New"/>
                <w:i/>
                <w:iCs/>
              </w:rPr>
              <w:t xml:space="preserve">address </w:t>
            </w:r>
          </w:p>
        </w:tc>
        <w:tc>
          <w:tcPr>
            <w:tcW w:w="5384" w:type="dxa"/>
          </w:tcPr>
          <w:p w14:paraId="062DB0A6" w14:textId="77777777" w:rsidR="00F54036" w:rsidRPr="005949AD" w:rsidRDefault="00F54036" w:rsidP="002D72FB">
            <w:pPr>
              <w:pStyle w:val="a9"/>
              <w:numPr>
                <w:ilvl w:val="0"/>
                <w:numId w:val="10"/>
              </w:numPr>
              <w:ind w:left="0" w:right="20"/>
              <w:rPr>
                <w:strike/>
              </w:rPr>
            </w:pPr>
            <w:r w:rsidRPr="002F5F3A">
              <w:t>Specifies the IP address of the DNS server that the DHCP client can use.</w:t>
            </w:r>
          </w:p>
        </w:tc>
      </w:tr>
    </w:tbl>
    <w:p w14:paraId="7246EC3F" w14:textId="77777777" w:rsidR="00F54036" w:rsidRPr="00790C46" w:rsidRDefault="00F54036" w:rsidP="002D72FB">
      <w:pPr>
        <w:pStyle w:val="a3"/>
        <w:ind w:left="0" w:right="20"/>
        <w:rPr>
          <w:rFonts w:cs="Times New Roman"/>
        </w:rPr>
      </w:pPr>
      <w:r w:rsidRPr="002F5F3A">
        <w:t>The following is an example of setting DNS Server for 200.0.0.1, 200.0.0.2 in DHCP server for the client:</w:t>
      </w:r>
    </w:p>
    <w:tbl>
      <w:tblPr>
        <w:tblStyle w:val="48"/>
        <w:tblW w:w="0" w:type="auto"/>
        <w:tblLook w:val="01E0" w:firstRow="1" w:lastRow="1" w:firstColumn="1" w:lastColumn="1" w:noHBand="0" w:noVBand="0"/>
      </w:tblPr>
      <w:tblGrid>
        <w:gridCol w:w="8261"/>
      </w:tblGrid>
      <w:tr w:rsidR="00F54036" w:rsidRPr="009C1857" w14:paraId="208A35C8" w14:textId="77777777" w:rsidTr="00F41179">
        <w:tc>
          <w:tcPr>
            <w:tcW w:w="9048" w:type="dxa"/>
          </w:tcPr>
          <w:p w14:paraId="25E2191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6DE91F8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36C7E2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dns-server 200.0.0.1 </w:t>
            </w:r>
          </w:p>
          <w:p w14:paraId="142F6F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7AC47F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3A3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C7356B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FD32D6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2382CB9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6BC88E7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80EFAD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41BA1B8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1BBF6CA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19B71AC2" w14:textId="77777777" w:rsidR="00F54036" w:rsidRPr="009C1857" w:rsidRDefault="00F54036" w:rsidP="002D72FB">
            <w:pPr>
              <w:pStyle w:val="aa"/>
              <w:autoSpaceDE w:val="0"/>
              <w:autoSpaceDN w:val="0"/>
              <w:ind w:right="20"/>
              <w:rPr>
                <w:rFonts w:ascii="Courier New" w:hAnsi="Courier New" w:cs="Courier New"/>
              </w:rPr>
            </w:pPr>
            <w:r w:rsidRPr="00790C46">
              <w:t>. . .</w:t>
            </w:r>
          </w:p>
        </w:tc>
      </w:tr>
    </w:tbl>
    <w:p w14:paraId="713E010F" w14:textId="77777777" w:rsidR="00F54036" w:rsidRDefault="00F54036" w:rsidP="002D72FB">
      <w:pPr>
        <w:pStyle w:val="4"/>
        <w:ind w:left="0" w:right="20"/>
      </w:pPr>
      <w:bookmarkStart w:id="1200" w:name="_Toc337198456"/>
      <w:r w:rsidRPr="002F5F3A">
        <w:t xml:space="preserve">Setting </w:t>
      </w:r>
      <w:r w:rsidRPr="00F41179">
        <w:t>the</w:t>
      </w:r>
      <w:r w:rsidRPr="002F5F3A">
        <w:t xml:space="preserve"> Domain Name for Client</w:t>
      </w:r>
      <w:bookmarkEnd w:id="1200"/>
    </w:p>
    <w:p w14:paraId="72BBA09F" w14:textId="77777777" w:rsidR="00F54036" w:rsidRDefault="00F54036" w:rsidP="002D72FB">
      <w:pPr>
        <w:pStyle w:val="a3"/>
        <w:ind w:left="0" w:right="20"/>
      </w:pPr>
      <w:r w:rsidRPr="002F5F3A">
        <w:t>The domain name of a DHCP client includes the client in the general network group. The following command is used to set the domain name string for a client in DHCP pool configuration mode:</w:t>
      </w:r>
    </w:p>
    <w:p w14:paraId="230DDD7D" w14:textId="77777777" w:rsidR="007D7AF6" w:rsidRDefault="007D7AF6" w:rsidP="002D72FB">
      <w:pPr>
        <w:pStyle w:val="afffff3"/>
        <w:ind w:left="0" w:right="20"/>
      </w:pPr>
      <w:bookmarkStart w:id="1201" w:name="_Toc391575198"/>
      <w:r>
        <w:t xml:space="preserve">Table </w:t>
      </w:r>
      <w:r w:rsidR="005832B8">
        <w:fldChar w:fldCharType="begin"/>
      </w:r>
      <w:r w:rsidR="00092D8C">
        <w:instrText xml:space="preserve"> SEQ Table \* ARABIC </w:instrText>
      </w:r>
      <w:r w:rsidR="005832B8">
        <w:fldChar w:fldCharType="separate"/>
      </w:r>
      <w:r w:rsidR="00E420FA">
        <w:rPr>
          <w:noProof/>
        </w:rPr>
        <w:t>56</w:t>
      </w:r>
      <w:r w:rsidR="005832B8">
        <w:rPr>
          <w:noProof/>
        </w:rPr>
        <w:fldChar w:fldCharType="end"/>
      </w:r>
      <w:r>
        <w:rPr>
          <w:rFonts w:hint="eastAsia"/>
        </w:rPr>
        <w:t xml:space="preserve"> </w:t>
      </w:r>
      <w:r w:rsidRPr="002F5F3A">
        <w:t>Setting the Domain Name for Client</w:t>
      </w:r>
      <w:bookmarkEnd w:id="1201"/>
    </w:p>
    <w:tbl>
      <w:tblPr>
        <w:tblStyle w:val="CLIWide"/>
        <w:tblW w:w="0" w:type="auto"/>
        <w:tblLook w:val="01E0" w:firstRow="1" w:lastRow="1" w:firstColumn="1" w:lastColumn="1" w:noHBand="0" w:noVBand="0"/>
      </w:tblPr>
      <w:tblGrid>
        <w:gridCol w:w="2860"/>
        <w:gridCol w:w="4500"/>
      </w:tblGrid>
      <w:tr w:rsidR="00F54036"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2F5F3A" w:rsidRDefault="00F54036" w:rsidP="002D72FB">
            <w:pPr>
              <w:pStyle w:val="ab"/>
              <w:wordWrap/>
              <w:ind w:right="20"/>
              <w:rPr>
                <w:b w:val="0"/>
              </w:rPr>
            </w:pPr>
            <w:r w:rsidRPr="002F5F3A">
              <w:rPr>
                <w:b w:val="0"/>
              </w:rPr>
              <w:t>Command</w:t>
            </w:r>
          </w:p>
        </w:tc>
        <w:tc>
          <w:tcPr>
            <w:tcW w:w="4500" w:type="dxa"/>
          </w:tcPr>
          <w:p w14:paraId="46AE3D7B" w14:textId="77777777" w:rsidR="00F54036" w:rsidRPr="002F5F3A" w:rsidRDefault="00F54036" w:rsidP="002D72FB">
            <w:pPr>
              <w:pStyle w:val="ab"/>
              <w:wordWrap/>
              <w:ind w:right="20"/>
              <w:rPr>
                <w:b w:val="0"/>
              </w:rPr>
            </w:pPr>
            <w:r w:rsidRPr="002F5F3A">
              <w:rPr>
                <w:b w:val="0"/>
              </w:rPr>
              <w:t>Description</w:t>
            </w:r>
          </w:p>
        </w:tc>
      </w:tr>
      <w:tr w:rsidR="00F54036" w14:paraId="0DD09FF0" w14:textId="77777777" w:rsidTr="00E63FE4">
        <w:tc>
          <w:tcPr>
            <w:tcW w:w="2860" w:type="dxa"/>
          </w:tcPr>
          <w:p w14:paraId="3D10C9DB" w14:textId="77777777" w:rsidR="00F54036" w:rsidRPr="002F5F3A" w:rsidRDefault="00F54036" w:rsidP="002D72FB">
            <w:pPr>
              <w:pStyle w:val="aa"/>
              <w:ind w:right="20"/>
            </w:pPr>
            <w:r w:rsidRPr="002F5F3A">
              <w:t xml:space="preserve">domain-name </w:t>
            </w:r>
            <w:r w:rsidRPr="002F5F3A">
              <w:rPr>
                <w:i/>
                <w:iCs/>
              </w:rPr>
              <w:t>domain</w:t>
            </w:r>
          </w:p>
        </w:tc>
        <w:tc>
          <w:tcPr>
            <w:tcW w:w="4500" w:type="dxa"/>
          </w:tcPr>
          <w:p w14:paraId="481CA41C" w14:textId="77777777" w:rsidR="00F54036" w:rsidRPr="002F5F3A" w:rsidRDefault="00F54036" w:rsidP="002D72FB">
            <w:pPr>
              <w:pStyle w:val="afffc"/>
              <w:ind w:right="20"/>
            </w:pPr>
            <w:r w:rsidRPr="002F5F3A">
              <w:t xml:space="preserve">Specifies the domain name for a client </w:t>
            </w:r>
          </w:p>
        </w:tc>
      </w:tr>
    </w:tbl>
    <w:p w14:paraId="179484E5" w14:textId="77777777" w:rsidR="00F54036" w:rsidRDefault="00F54036" w:rsidP="002D72FB">
      <w:pPr>
        <w:pStyle w:val="a3"/>
        <w:ind w:left="0" w:right="20"/>
      </w:pPr>
      <w:r w:rsidRPr="002F5F3A">
        <w:t xml:space="preserve">The following is an example of setting a domain name as </w:t>
      </w:r>
      <w:r w:rsidRPr="002F5F3A">
        <w:t>“</w:t>
      </w:r>
      <w:r w:rsidR="00E93CDC">
        <w:rPr>
          <w:rFonts w:hint="eastAsia"/>
        </w:rPr>
        <w:t>CommScope</w:t>
      </w:r>
      <w:r>
        <w:rPr>
          <w:rFonts w:hint="eastAsia"/>
        </w:rPr>
        <w:t>.com</w:t>
      </w:r>
      <w:r w:rsidRPr="002F5F3A">
        <w:t>”</w:t>
      </w:r>
      <w:r w:rsidRPr="002F5F3A">
        <w:t xml:space="preserve"> in a DHCP server for the client.</w:t>
      </w:r>
    </w:p>
    <w:tbl>
      <w:tblPr>
        <w:tblStyle w:val="48"/>
        <w:tblW w:w="0" w:type="auto"/>
        <w:tblLook w:val="01E0" w:firstRow="1" w:lastRow="1" w:firstColumn="1" w:lastColumn="1" w:noHBand="0" w:noVBand="0"/>
      </w:tblPr>
      <w:tblGrid>
        <w:gridCol w:w="8261"/>
      </w:tblGrid>
      <w:tr w:rsidR="00F54036" w14:paraId="69C1AA30" w14:textId="77777777" w:rsidTr="00F41179">
        <w:tc>
          <w:tcPr>
            <w:tcW w:w="9068" w:type="dxa"/>
          </w:tcPr>
          <w:p w14:paraId="37BAFC5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1B6F637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1B474EC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domain-name </w:t>
            </w:r>
            <w:r w:rsidR="00E93CDC">
              <w:rPr>
                <w:rFonts w:ascii="Courier New" w:hAnsi="Courier New" w:cs="Courier New"/>
              </w:rPr>
              <w:t>CommScope</w:t>
            </w:r>
            <w:r w:rsidRPr="009C1857">
              <w:rPr>
                <w:rFonts w:ascii="Courier New" w:hAnsi="Courier New" w:cs="Courier New"/>
              </w:rPr>
              <w:t>.com</w:t>
            </w:r>
          </w:p>
          <w:p w14:paraId="19A608E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11AF586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0EDE8DB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0AF0088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58371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EAC6C10"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07BA6B7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15B9A34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0DB9959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23AD721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FFDBB5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54089ED1" w14:textId="77777777" w:rsidR="00F54036" w:rsidRDefault="00F54036" w:rsidP="002D72FB">
            <w:pPr>
              <w:ind w:right="20"/>
            </w:pPr>
            <w:r w:rsidRPr="00790C46">
              <w:t>. . .</w:t>
            </w:r>
          </w:p>
        </w:tc>
      </w:tr>
    </w:tbl>
    <w:p w14:paraId="45AAF3B7" w14:textId="77777777" w:rsidR="00F54036" w:rsidRDefault="00F54036" w:rsidP="002D72FB">
      <w:pPr>
        <w:pStyle w:val="4"/>
        <w:ind w:left="0" w:right="20"/>
      </w:pPr>
      <w:bookmarkStart w:id="1202" w:name="_Toc337198457"/>
      <w:r w:rsidRPr="00F41179">
        <w:t>Setting</w:t>
      </w:r>
      <w:r w:rsidRPr="002F5F3A">
        <w:t xml:space="preserve"> Group for Network Pool</w:t>
      </w:r>
      <w:bookmarkEnd w:id="1202"/>
    </w:p>
    <w:p w14:paraId="4A548C1F" w14:textId="77777777" w:rsidR="00F54036" w:rsidRDefault="00F54036" w:rsidP="002D72FB">
      <w:pPr>
        <w:pStyle w:val="a3"/>
        <w:ind w:left="0" w:right="20"/>
      </w:pPr>
      <w:r w:rsidRPr="002F5F3A">
        <w:t>Network group includes multiple DHCP network pools, and network pools in the same group share the IP pool</w:t>
      </w:r>
      <w:r>
        <w:t xml:space="preserve">. </w:t>
      </w:r>
    </w:p>
    <w:p w14:paraId="28905688" w14:textId="77777777" w:rsidR="00B415A8" w:rsidRDefault="00B415A8" w:rsidP="002D72FB">
      <w:pPr>
        <w:pStyle w:val="afffff3"/>
        <w:ind w:left="0" w:right="20"/>
      </w:pPr>
      <w:bookmarkStart w:id="1203" w:name="_Toc391575199"/>
    </w:p>
    <w:p w14:paraId="44546E02" w14:textId="77777777" w:rsidR="00B415A8" w:rsidRDefault="00B415A8" w:rsidP="002D72FB">
      <w:pPr>
        <w:pStyle w:val="afffff3"/>
        <w:ind w:left="0" w:right="20"/>
      </w:pPr>
    </w:p>
    <w:p w14:paraId="760D0AF4" w14:textId="77777777" w:rsidR="00F54036" w:rsidRDefault="007D7AF6" w:rsidP="002D72FB">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57</w:t>
      </w:r>
      <w:r w:rsidR="005832B8">
        <w:rPr>
          <w:noProof/>
        </w:rPr>
        <w:fldChar w:fldCharType="end"/>
      </w:r>
      <w:r>
        <w:rPr>
          <w:rFonts w:hint="eastAsia"/>
        </w:rPr>
        <w:t xml:space="preserve"> </w:t>
      </w:r>
      <w:r w:rsidRPr="002F5F3A">
        <w:t>Setting Group for Network Pool</w:t>
      </w:r>
      <w:bookmarkEnd w:id="1203"/>
    </w:p>
    <w:tbl>
      <w:tblPr>
        <w:tblStyle w:val="CLIWide"/>
        <w:tblW w:w="0" w:type="auto"/>
        <w:tblLook w:val="01E0" w:firstRow="1" w:lastRow="1" w:firstColumn="1" w:lastColumn="1" w:noHBand="0" w:noVBand="0"/>
      </w:tblPr>
      <w:tblGrid>
        <w:gridCol w:w="2860"/>
        <w:gridCol w:w="4500"/>
      </w:tblGrid>
      <w:tr w:rsidR="00F54036"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2F5F3A" w:rsidRDefault="00F54036" w:rsidP="002D72FB">
            <w:pPr>
              <w:pStyle w:val="ab"/>
              <w:wordWrap/>
              <w:ind w:right="20"/>
              <w:rPr>
                <w:b w:val="0"/>
              </w:rPr>
            </w:pPr>
            <w:r w:rsidRPr="002F5F3A">
              <w:rPr>
                <w:b w:val="0"/>
              </w:rPr>
              <w:t>Command</w:t>
            </w:r>
          </w:p>
        </w:tc>
        <w:tc>
          <w:tcPr>
            <w:tcW w:w="4500" w:type="dxa"/>
          </w:tcPr>
          <w:p w14:paraId="1EC2D37E" w14:textId="77777777" w:rsidR="00F54036" w:rsidRPr="002F5F3A" w:rsidRDefault="00F54036" w:rsidP="002D72FB">
            <w:pPr>
              <w:pStyle w:val="ab"/>
              <w:wordWrap/>
              <w:ind w:right="20"/>
              <w:rPr>
                <w:b w:val="0"/>
              </w:rPr>
            </w:pPr>
            <w:r w:rsidRPr="002F5F3A">
              <w:rPr>
                <w:b w:val="0"/>
              </w:rPr>
              <w:t>Description</w:t>
            </w:r>
          </w:p>
        </w:tc>
      </w:tr>
      <w:tr w:rsidR="00F54036" w14:paraId="4B8665AE" w14:textId="77777777" w:rsidTr="007D7AF6">
        <w:tc>
          <w:tcPr>
            <w:tcW w:w="2860" w:type="dxa"/>
          </w:tcPr>
          <w:p w14:paraId="12CA8E21" w14:textId="77777777" w:rsidR="00F54036" w:rsidRPr="002F5F3A" w:rsidRDefault="00F54036" w:rsidP="002D72FB">
            <w:pPr>
              <w:pStyle w:val="aa"/>
              <w:ind w:right="20"/>
            </w:pPr>
            <w:r w:rsidRPr="002F5F3A">
              <w:t xml:space="preserve">group </w:t>
            </w:r>
            <w:r w:rsidRPr="002F5F3A">
              <w:rPr>
                <w:i/>
                <w:iCs/>
              </w:rPr>
              <w:t>group-name</w:t>
            </w:r>
          </w:p>
        </w:tc>
        <w:tc>
          <w:tcPr>
            <w:tcW w:w="4500" w:type="dxa"/>
          </w:tcPr>
          <w:p w14:paraId="7FBB3252" w14:textId="77777777" w:rsidR="00F54036" w:rsidRPr="002F5F3A" w:rsidRDefault="00F54036" w:rsidP="002D72FB">
            <w:pPr>
              <w:pStyle w:val="afffc"/>
              <w:ind w:right="20"/>
            </w:pPr>
            <w:r w:rsidRPr="002F5F3A">
              <w:t>Displays group name</w:t>
            </w:r>
          </w:p>
        </w:tc>
      </w:tr>
    </w:tbl>
    <w:p w14:paraId="7DF7A1A5" w14:textId="77777777"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78"/>
        <w:gridCol w:w="1067"/>
        <w:gridCol w:w="6203"/>
      </w:tblGrid>
      <w:tr w:rsidR="00F54036" w14:paraId="32E8C7CE" w14:textId="77777777" w:rsidTr="00F41179">
        <w:tc>
          <w:tcPr>
            <w:tcW w:w="900" w:type="dxa"/>
            <w:vAlign w:val="center"/>
          </w:tcPr>
          <w:p w14:paraId="20012430" w14:textId="77777777"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Default="00F54036" w:rsidP="002D72FB">
            <w:pPr>
              <w:pStyle w:val="aa"/>
              <w:ind w:right="20"/>
              <w:jc w:val="both"/>
              <w:rPr>
                <w:b/>
                <w:bCs/>
              </w:rPr>
            </w:pPr>
            <w:r>
              <w:rPr>
                <w:b/>
                <w:bCs/>
              </w:rPr>
              <w:t>Notice</w:t>
            </w:r>
          </w:p>
        </w:tc>
        <w:tc>
          <w:tcPr>
            <w:tcW w:w="6800" w:type="dxa"/>
            <w:vAlign w:val="center"/>
          </w:tcPr>
          <w:p w14:paraId="3E894354" w14:textId="77777777" w:rsidR="00F54036" w:rsidRDefault="00F54036" w:rsidP="002D72FB">
            <w:pPr>
              <w:pStyle w:val="aa"/>
              <w:ind w:right="20"/>
              <w:jc w:val="both"/>
              <w:rPr>
                <w:rFonts w:cs="Times New Roman"/>
                <w:i/>
                <w:iCs/>
              </w:rPr>
            </w:pPr>
            <w:r w:rsidRPr="002F5F3A">
              <w:t xml:space="preserve">In case that one interface consists of multiple IP addresses, network pool of each IP address should be configured with </w:t>
            </w:r>
            <w:r>
              <w:t>a</w:t>
            </w:r>
            <w:r w:rsidRPr="002F5F3A">
              <w:t xml:space="preserve"> same group name.</w:t>
            </w:r>
          </w:p>
        </w:tc>
      </w:tr>
    </w:tbl>
    <w:p w14:paraId="2745FEF5" w14:textId="77777777" w:rsidR="00F54036" w:rsidRPr="004D10D4" w:rsidRDefault="00F54036" w:rsidP="002D72FB">
      <w:pPr>
        <w:pStyle w:val="a3"/>
        <w:ind w:left="0" w:right="20"/>
        <w:rPr>
          <w:rFonts w:cs="Times New Roman"/>
        </w:rPr>
      </w:pPr>
      <w:r w:rsidRPr="002F5F3A">
        <w:t xml:space="preserve">The following is an example of binding different network pools into </w:t>
      </w:r>
      <w:r w:rsidRPr="002F5F3A">
        <w:t>“</w:t>
      </w:r>
      <w:r w:rsidR="00E93CDC">
        <w:rPr>
          <w:rFonts w:cs="Times New Roman" w:hint="eastAsia"/>
        </w:rPr>
        <w:t>CommScope</w:t>
      </w:r>
      <w:r>
        <w:t>_</w:t>
      </w:r>
      <w:r w:rsidRPr="002F5F3A">
        <w:t>pool</w:t>
      </w:r>
      <w:r w:rsidRPr="002F5F3A">
        <w:t>”</w:t>
      </w:r>
    </w:p>
    <w:tbl>
      <w:tblPr>
        <w:tblStyle w:val="48"/>
        <w:tblW w:w="0" w:type="auto"/>
        <w:tblLook w:val="01E0" w:firstRow="1" w:lastRow="1" w:firstColumn="1" w:lastColumn="1" w:noHBand="0" w:noVBand="0"/>
      </w:tblPr>
      <w:tblGrid>
        <w:gridCol w:w="8261"/>
      </w:tblGrid>
      <w:tr w:rsidR="00F54036" w:rsidRPr="009C1857" w14:paraId="671A9F6B" w14:textId="77777777" w:rsidTr="00F41179">
        <w:tc>
          <w:tcPr>
            <w:tcW w:w="9068" w:type="dxa"/>
          </w:tcPr>
          <w:p w14:paraId="4352BDA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14:paraId="5843199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139B935"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 xml:space="preserve">group </w:t>
            </w:r>
            <w:r w:rsidR="00E93CDC">
              <w:rPr>
                <w:rFonts w:ascii="Courier New" w:hAnsi="Courier New" w:cs="Courier New" w:hint="eastAsia"/>
              </w:rPr>
              <w:t>CommScope</w:t>
            </w:r>
            <w:r w:rsidRPr="009C1857">
              <w:rPr>
                <w:rFonts w:ascii="Courier New" w:hAnsi="Courier New" w:cs="Courier New" w:hint="eastAsia"/>
              </w:rPr>
              <w:t>_pool</w:t>
            </w:r>
          </w:p>
          <w:p w14:paraId="3E82E9B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3F4BF10F"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5F6BAA6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0754F71"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6F757EF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0994863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21ED1C7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06A7F3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30A017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08C01E74"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4D5CFF36"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14:paraId="03B7A7D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37AF9CAE" w14:textId="77777777" w:rsidR="00F54036" w:rsidRPr="009C1857" w:rsidRDefault="00F54036" w:rsidP="002D72FB">
            <w:pPr>
              <w:ind w:right="20"/>
              <w:rPr>
                <w:rFonts w:cs="Times New Roman"/>
              </w:rPr>
            </w:pPr>
            <w:r w:rsidRPr="00790C46">
              <w:t>. . .</w:t>
            </w:r>
          </w:p>
        </w:tc>
      </w:tr>
    </w:tbl>
    <w:p w14:paraId="0362AE68" w14:textId="77777777" w:rsidR="00F54036" w:rsidRDefault="00F54036" w:rsidP="002D72FB">
      <w:pPr>
        <w:pStyle w:val="4"/>
        <w:ind w:left="0" w:right="20"/>
      </w:pPr>
      <w:bookmarkStart w:id="1204" w:name="_Toc337198458"/>
      <w:r w:rsidRPr="00F41179">
        <w:t>Setting</w:t>
      </w:r>
      <w:r w:rsidRPr="002F5F3A">
        <w:t xml:space="preserve"> the Address Lease Time</w:t>
      </w:r>
      <w:bookmarkEnd w:id="1204"/>
    </w:p>
    <w:p w14:paraId="7BC979C9" w14:textId="77777777" w:rsidR="00F54036" w:rsidRDefault="00F54036" w:rsidP="002D72FB">
      <w:pPr>
        <w:pStyle w:val="a3"/>
        <w:ind w:left="0" w:right="20"/>
      </w:pPr>
      <w:r w:rsidRPr="002F5F3A">
        <w:t>By default, each IP address assigned by a DHCP server comes with a one-hour lease, which is the amount of time that the address is valid. To change the lease value for an IP address, use the following command in DHCP pool configuration mode:</w:t>
      </w:r>
    </w:p>
    <w:p w14:paraId="7B520216" w14:textId="77777777" w:rsidR="007D7AF6" w:rsidRDefault="007D7AF6" w:rsidP="002D72FB">
      <w:pPr>
        <w:pStyle w:val="afffff3"/>
        <w:ind w:left="0" w:right="20"/>
      </w:pPr>
      <w:bookmarkStart w:id="1205" w:name="_Toc391575200"/>
      <w:r>
        <w:t xml:space="preserve">Table </w:t>
      </w:r>
      <w:r w:rsidR="005832B8">
        <w:fldChar w:fldCharType="begin"/>
      </w:r>
      <w:r w:rsidR="00092D8C">
        <w:instrText xml:space="preserve"> SEQ Table \* ARABIC </w:instrText>
      </w:r>
      <w:r w:rsidR="005832B8">
        <w:fldChar w:fldCharType="separate"/>
      </w:r>
      <w:r w:rsidR="00E420FA">
        <w:rPr>
          <w:noProof/>
        </w:rPr>
        <w:t>58</w:t>
      </w:r>
      <w:r w:rsidR="005832B8">
        <w:rPr>
          <w:noProof/>
        </w:rPr>
        <w:fldChar w:fldCharType="end"/>
      </w:r>
      <w:r>
        <w:rPr>
          <w:rFonts w:hint="eastAsia"/>
        </w:rPr>
        <w:t xml:space="preserve"> </w:t>
      </w:r>
      <w:r w:rsidRPr="002F5F3A">
        <w:t>Setting the Address Lease Time</w:t>
      </w:r>
      <w:bookmarkEnd w:id="1205"/>
    </w:p>
    <w:tbl>
      <w:tblPr>
        <w:tblStyle w:val="CLIWide"/>
        <w:tblW w:w="0" w:type="auto"/>
        <w:tblLook w:val="01E0" w:firstRow="1" w:lastRow="1" w:firstColumn="1" w:lastColumn="1" w:noHBand="0" w:noVBand="0"/>
      </w:tblPr>
      <w:tblGrid>
        <w:gridCol w:w="2912"/>
        <w:gridCol w:w="5236"/>
      </w:tblGrid>
      <w:tr w:rsidR="00F54036"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2F5F3A" w:rsidRDefault="00F54036" w:rsidP="002D72FB">
            <w:pPr>
              <w:pStyle w:val="ab"/>
              <w:wordWrap/>
              <w:ind w:right="20"/>
              <w:rPr>
                <w:b w:val="0"/>
              </w:rPr>
            </w:pPr>
            <w:r w:rsidRPr="002F5F3A">
              <w:rPr>
                <w:b w:val="0"/>
              </w:rPr>
              <w:t>Command</w:t>
            </w:r>
          </w:p>
        </w:tc>
        <w:tc>
          <w:tcPr>
            <w:tcW w:w="5940" w:type="dxa"/>
          </w:tcPr>
          <w:p w14:paraId="372E4909" w14:textId="77777777" w:rsidR="00F54036" w:rsidRPr="002F5F3A" w:rsidRDefault="00F54036" w:rsidP="002D72FB">
            <w:pPr>
              <w:pStyle w:val="ab"/>
              <w:wordWrap/>
              <w:ind w:right="20"/>
              <w:rPr>
                <w:b w:val="0"/>
              </w:rPr>
            </w:pPr>
            <w:r w:rsidRPr="002F5F3A">
              <w:rPr>
                <w:b w:val="0"/>
              </w:rPr>
              <w:t>Description</w:t>
            </w:r>
          </w:p>
        </w:tc>
      </w:tr>
      <w:tr w:rsidR="00F54036" w14:paraId="476A9A0E" w14:textId="77777777" w:rsidTr="007D7AF6">
        <w:tc>
          <w:tcPr>
            <w:tcW w:w="3060" w:type="dxa"/>
          </w:tcPr>
          <w:p w14:paraId="7DA0E307" w14:textId="77777777" w:rsidR="00F54036" w:rsidRDefault="00F54036" w:rsidP="002D72FB">
            <w:pPr>
              <w:pStyle w:val="aa"/>
              <w:ind w:right="20"/>
              <w:jc w:val="left"/>
              <w:rPr>
                <w:rFonts w:ascii="Courier New" w:hAnsi="Courier New"/>
              </w:rPr>
            </w:pPr>
            <w:r>
              <w:rPr>
                <w:rFonts w:ascii="Courier New" w:hAnsi="Courier New"/>
              </w:rPr>
              <w:t>lease {days hours minutes|infinite}</w:t>
            </w:r>
          </w:p>
        </w:tc>
        <w:tc>
          <w:tcPr>
            <w:tcW w:w="5940" w:type="dxa"/>
          </w:tcPr>
          <w:p w14:paraId="203271FD" w14:textId="77777777" w:rsidR="00F54036" w:rsidRPr="002F5F3A" w:rsidRDefault="00F54036" w:rsidP="002D72FB">
            <w:pPr>
              <w:pStyle w:val="afffc"/>
              <w:ind w:right="20"/>
            </w:pPr>
            <w:r w:rsidRPr="002F5F3A">
              <w:t>Specifies the lease period</w:t>
            </w:r>
          </w:p>
          <w:p w14:paraId="4A4BC6DC" w14:textId="77777777" w:rsidR="00F54036" w:rsidRPr="002F5F3A" w:rsidRDefault="00F54036" w:rsidP="002D72FB">
            <w:pPr>
              <w:pStyle w:val="afffc"/>
              <w:ind w:right="20"/>
            </w:pPr>
            <w:r w:rsidRPr="002F5F3A">
              <w:t>Default : one hour</w:t>
            </w:r>
          </w:p>
          <w:p w14:paraId="5818B87E" w14:textId="77777777" w:rsidR="00F54036" w:rsidRPr="002F5F3A" w:rsidRDefault="00F54036" w:rsidP="002D72FB">
            <w:pPr>
              <w:pStyle w:val="afffc"/>
              <w:ind w:right="20"/>
            </w:pPr>
            <w:r w:rsidRPr="002F5F3A">
              <w:t>Infinite: Use automatic allocation system leasing IP address permanently to the host.</w:t>
            </w:r>
          </w:p>
        </w:tc>
      </w:tr>
    </w:tbl>
    <w:p w14:paraId="5FA4F495" w14:textId="77777777" w:rsidR="00F54036" w:rsidRDefault="00F54036" w:rsidP="002D72FB">
      <w:pPr>
        <w:pStyle w:val="a3"/>
        <w:ind w:left="0" w:right="20"/>
        <w:rPr>
          <w:rFonts w:ascii="굴림" w:eastAsia="굴림" w:hAnsi="굴림" w:cs="Times New Roman"/>
        </w:rPr>
      </w:pPr>
      <w:r w:rsidRPr="002F5F3A">
        <w:t>The following is an example of setting the lease time for 20 minutes:</w:t>
      </w:r>
    </w:p>
    <w:tbl>
      <w:tblPr>
        <w:tblStyle w:val="48"/>
        <w:tblW w:w="0" w:type="auto"/>
        <w:tblLook w:val="01E0" w:firstRow="1" w:lastRow="1" w:firstColumn="1" w:lastColumn="1" w:noHBand="0" w:noVBand="0"/>
      </w:tblPr>
      <w:tblGrid>
        <w:gridCol w:w="8261"/>
      </w:tblGrid>
      <w:tr w:rsidR="00F54036" w:rsidRPr="009C1857" w14:paraId="40A31F69" w14:textId="77777777" w:rsidTr="00F41179">
        <w:tc>
          <w:tcPr>
            <w:tcW w:w="9048" w:type="dxa"/>
          </w:tcPr>
          <w:p w14:paraId="5647EEBD"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14:paraId="209EB71B"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lease 0 0 20</w:t>
            </w:r>
          </w:p>
          <w:p w14:paraId="03E3569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14:paraId="437E634E"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14:paraId="62B48FD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14:paraId="43FFD3AC"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14:paraId="486844C7"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14:paraId="6323513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14:paraId="5CEFC3C2"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lease 0 0 20</w:t>
            </w:r>
          </w:p>
          <w:p w14:paraId="7535D153"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14:paraId="2CAC53EA"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14:paraId="6A1C0E19"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14:paraId="5155C9F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14:paraId="633216B8" w14:textId="77777777"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14:paraId="139E72B4" w14:textId="77777777" w:rsidR="00F54036" w:rsidRPr="009C1857" w:rsidRDefault="00F54036" w:rsidP="002D72FB">
            <w:pPr>
              <w:ind w:right="20"/>
              <w:rPr>
                <w:rFonts w:ascii="굴림" w:eastAsia="굴림" w:hAnsi="굴림" w:cs="Times New Roman"/>
              </w:rPr>
            </w:pPr>
            <w:r w:rsidRPr="009C1857">
              <w:rPr>
                <w:rFonts w:ascii="Courier New" w:hAnsi="Courier New" w:cs="Courier New"/>
              </w:rPr>
              <w:t>!</w:t>
            </w:r>
          </w:p>
        </w:tc>
      </w:tr>
    </w:tbl>
    <w:p w14:paraId="4CF8C594" w14:textId="77777777" w:rsidR="00F41179" w:rsidRDefault="008039B1" w:rsidP="002D72FB">
      <w:pPr>
        <w:pStyle w:val="3"/>
        <w:ind w:left="0" w:right="20"/>
      </w:pPr>
      <w:bookmarkStart w:id="1206" w:name="_Toc198621920"/>
      <w:bookmarkStart w:id="1207" w:name="_Toc363228377"/>
      <w:bookmarkStart w:id="1208" w:name="_Toc444694995"/>
      <w:bookmarkStart w:id="1209" w:name="_Toc20973448"/>
      <w:r>
        <w:rPr>
          <w:rFonts w:hint="eastAsia"/>
        </w:rPr>
        <w:lastRenderedPageBreak/>
        <w:t xml:space="preserve">Enabling </w:t>
      </w:r>
      <w:r w:rsidR="00F41179">
        <w:t xml:space="preserve">DHCP </w:t>
      </w:r>
      <w:r w:rsidR="00F41179">
        <w:rPr>
          <w:rFonts w:hint="eastAsia"/>
        </w:rPr>
        <w:t>Server</w:t>
      </w:r>
      <w:r w:rsidR="00F41179">
        <w:t xml:space="preserve"> </w:t>
      </w:r>
      <w:r>
        <w:rPr>
          <w:rFonts w:hint="eastAsia"/>
        </w:rPr>
        <w:t>Function</w:t>
      </w:r>
      <w:bookmarkEnd w:id="1206"/>
      <w:bookmarkEnd w:id="1207"/>
      <w:bookmarkEnd w:id="1208"/>
    </w:p>
    <w:p w14:paraId="7EC08EB6" w14:textId="77777777" w:rsidR="008039B1" w:rsidRPr="008F67D1" w:rsidRDefault="008039B1" w:rsidP="002D72FB">
      <w:pPr>
        <w:pStyle w:val="a3"/>
        <w:ind w:left="0" w:right="20"/>
        <w:rPr>
          <w:rFonts w:cs="Arial"/>
        </w:rPr>
      </w:pPr>
      <w:r w:rsidRPr="008F67D1">
        <w:rPr>
          <w:rFonts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88"/>
        <w:gridCol w:w="5618"/>
      </w:tblGrid>
      <w:tr w:rsidR="006F5E99"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2F5F3A" w:rsidRDefault="006F5E99" w:rsidP="002D72FB">
            <w:pPr>
              <w:pStyle w:val="ab"/>
              <w:wordWrap/>
              <w:ind w:right="20"/>
              <w:rPr>
                <w:b w:val="0"/>
              </w:rPr>
            </w:pPr>
            <w:r w:rsidRPr="002F5F3A">
              <w:rPr>
                <w:b w:val="0"/>
              </w:rPr>
              <w:t>Command</w:t>
            </w:r>
          </w:p>
        </w:tc>
        <w:tc>
          <w:tcPr>
            <w:tcW w:w="5618" w:type="dxa"/>
          </w:tcPr>
          <w:p w14:paraId="120D3429" w14:textId="77777777" w:rsidR="006F5E99" w:rsidRPr="002F5F3A" w:rsidRDefault="006F5E99" w:rsidP="002D72FB">
            <w:pPr>
              <w:pStyle w:val="ab"/>
              <w:wordWrap/>
              <w:ind w:right="20"/>
              <w:rPr>
                <w:b w:val="0"/>
              </w:rPr>
            </w:pPr>
            <w:r w:rsidRPr="002F5F3A">
              <w:rPr>
                <w:b w:val="0"/>
              </w:rPr>
              <w:t>Description</w:t>
            </w:r>
          </w:p>
        </w:tc>
      </w:tr>
      <w:tr w:rsidR="00F41179" w14:paraId="2C0BE329" w14:textId="77777777" w:rsidTr="006F5E99">
        <w:tc>
          <w:tcPr>
            <w:tcW w:w="2488" w:type="dxa"/>
          </w:tcPr>
          <w:p w14:paraId="73750950" w14:textId="77777777" w:rsidR="00F41179" w:rsidRDefault="00F41179" w:rsidP="002D72FB">
            <w:pPr>
              <w:pStyle w:val="aa"/>
              <w:ind w:right="20"/>
              <w:rPr>
                <w:rFonts w:ascii="Courier New" w:hAnsi="Courier New"/>
              </w:rPr>
            </w:pPr>
            <w:r>
              <w:rPr>
                <w:rFonts w:ascii="Courier New" w:hAnsi="Courier New"/>
              </w:rPr>
              <w:t>service dhcp</w:t>
            </w:r>
          </w:p>
        </w:tc>
        <w:tc>
          <w:tcPr>
            <w:tcW w:w="5618" w:type="dxa"/>
          </w:tcPr>
          <w:p w14:paraId="6BF33141" w14:textId="77777777" w:rsidR="00A107EB" w:rsidRPr="00A107EB" w:rsidRDefault="00A107EB" w:rsidP="002D72FB">
            <w:pPr>
              <w:pStyle w:val="a9"/>
              <w:numPr>
                <w:ilvl w:val="0"/>
                <w:numId w:val="10"/>
              </w:numPr>
              <w:ind w:left="0" w:right="20"/>
              <w:rPr>
                <w:rFonts w:cs="Times New Roman"/>
              </w:rPr>
            </w:pPr>
            <w:r>
              <w:rPr>
                <w:rFonts w:hint="eastAsia"/>
              </w:rPr>
              <w:t>Enable the DHCP server functions of the switch.</w:t>
            </w:r>
          </w:p>
          <w:p w14:paraId="6BB579BB" w14:textId="77777777" w:rsidR="00F41179" w:rsidRDefault="00A107EB" w:rsidP="002D72FB">
            <w:pPr>
              <w:pStyle w:val="a9"/>
              <w:numPr>
                <w:ilvl w:val="0"/>
                <w:numId w:val="10"/>
              </w:numPr>
              <w:ind w:left="0" w:right="20"/>
              <w:rPr>
                <w:rFonts w:cs="Times New Roman"/>
              </w:rPr>
            </w:pPr>
            <w:r>
              <w:rPr>
                <w:rFonts w:hint="eastAsia"/>
              </w:rPr>
              <w:t xml:space="preserve">Use the </w:t>
            </w:r>
            <w:r>
              <w:rPr>
                <w:rFonts w:ascii="Courier New" w:hAnsi="Courier New" w:hint="eastAsia"/>
                <w:b/>
              </w:rPr>
              <w:t>no</w:t>
            </w:r>
            <w:r>
              <w:rPr>
                <w:rFonts w:hint="eastAsia"/>
                <w:b/>
              </w:rPr>
              <w:t xml:space="preserve"> </w:t>
            </w:r>
            <w:r>
              <w:rPr>
                <w:rFonts w:hint="eastAsia"/>
              </w:rPr>
              <w:t>command to disable the DHCP server functions.</w:t>
            </w:r>
          </w:p>
        </w:tc>
      </w:tr>
    </w:tbl>
    <w:p w14:paraId="5F1668D8" w14:textId="77777777" w:rsidR="008039B1" w:rsidRPr="008F67D1" w:rsidRDefault="008039B1" w:rsidP="002D72FB">
      <w:pPr>
        <w:pStyle w:val="a3"/>
        <w:ind w:left="0" w:right="20"/>
        <w:rPr>
          <w:rFonts w:cs="Arial"/>
        </w:rPr>
      </w:pPr>
      <w:r w:rsidRPr="008F67D1">
        <w:rPr>
          <w:rFonts w:cs="Arial"/>
        </w:rPr>
        <w:t>The following example shows how to enable DHCP server function.</w:t>
      </w:r>
    </w:p>
    <w:tbl>
      <w:tblPr>
        <w:tblStyle w:val="48"/>
        <w:tblW w:w="0" w:type="auto"/>
        <w:tblLook w:val="01E0" w:firstRow="1" w:lastRow="1" w:firstColumn="1" w:lastColumn="1" w:noHBand="0" w:noVBand="0"/>
      </w:tblPr>
      <w:tblGrid>
        <w:gridCol w:w="8261"/>
      </w:tblGrid>
      <w:tr w:rsidR="00F41179" w14:paraId="44285C86" w14:textId="77777777" w:rsidTr="008039B1">
        <w:tc>
          <w:tcPr>
            <w:tcW w:w="8435" w:type="dxa"/>
          </w:tcPr>
          <w:p w14:paraId="79C11536"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configure terminal </w:t>
            </w:r>
          </w:p>
          <w:p w14:paraId="7F57A449" w14:textId="77777777" w:rsidR="00F41179" w:rsidRPr="00FF3C6E" w:rsidRDefault="00F41179" w:rsidP="002D72FB">
            <w:pPr>
              <w:ind w:right="20"/>
            </w:pPr>
            <w:r w:rsidRPr="009C1857">
              <w:rPr>
                <w:rFonts w:ascii="Courier New" w:hAnsi="Courier New" w:cs="Courier New"/>
              </w:rPr>
              <w:t>Switch(config)#</w:t>
            </w:r>
            <w:r w:rsidRPr="009C1857">
              <w:rPr>
                <w:rFonts w:ascii="Courier New" w:hAnsi="Courier New" w:cs="Courier New" w:hint="eastAsia"/>
              </w:rPr>
              <w:t xml:space="preserve"> service dhcp</w:t>
            </w:r>
          </w:p>
          <w:p w14:paraId="60468578"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sh running-config </w:t>
            </w:r>
          </w:p>
          <w:p w14:paraId="0C7B3DAA"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w:t>
            </w:r>
          </w:p>
          <w:p w14:paraId="6EF959E7"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6EFAE721" w14:textId="77777777" w:rsidR="00F41179" w:rsidRPr="009C1857" w:rsidRDefault="00F41179" w:rsidP="002D72FB">
            <w:pPr>
              <w:pStyle w:val="aa"/>
              <w:autoSpaceDE w:val="0"/>
              <w:autoSpaceDN w:val="0"/>
              <w:ind w:right="20"/>
              <w:rPr>
                <w:rFonts w:ascii="Courier New" w:hAnsi="Courier New" w:cs="Courier New"/>
              </w:rPr>
            </w:pPr>
            <w:r>
              <w:rPr>
                <w:rFonts w:ascii="Courier New" w:hAnsi="Courier New" w:cs="Courier New" w:hint="eastAsia"/>
              </w:rPr>
              <w:t>service dhcp</w:t>
            </w:r>
          </w:p>
          <w:p w14:paraId="2A81D2B4" w14:textId="77777777"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14:paraId="517D04A7" w14:textId="77777777" w:rsidR="00F41179" w:rsidRDefault="00F41179" w:rsidP="002D72FB">
            <w:pPr>
              <w:ind w:right="20"/>
            </w:pPr>
            <w:r w:rsidRPr="009C1857">
              <w:rPr>
                <w:rFonts w:ascii="Courier New" w:hAnsi="Courier New" w:cs="Courier New" w:hint="eastAsia"/>
              </w:rPr>
              <w:t>!</w:t>
            </w:r>
          </w:p>
        </w:tc>
      </w:tr>
    </w:tbl>
    <w:p w14:paraId="5B72630F" w14:textId="77777777" w:rsidR="00F54036" w:rsidRDefault="00F54036" w:rsidP="0021019A">
      <w:pPr>
        <w:pStyle w:val="2"/>
        <w:ind w:right="20"/>
      </w:pPr>
      <w:bookmarkStart w:id="1210" w:name="_Toc198525714"/>
      <w:bookmarkStart w:id="1211" w:name="_Toc253144371"/>
      <w:bookmarkStart w:id="1212" w:name="_Toc337198463"/>
      <w:bookmarkStart w:id="1213" w:name="_Toc354416207"/>
      <w:bookmarkStart w:id="1214" w:name="_Toc444694996"/>
      <w:r w:rsidRPr="002F5F3A">
        <w:lastRenderedPageBreak/>
        <w:t xml:space="preserve">DHCP </w:t>
      </w:r>
      <w:r w:rsidRPr="00F41179">
        <w:t>relay</w:t>
      </w:r>
      <w:r w:rsidRPr="002F5F3A">
        <w:t xml:space="preserve"> agent Features and Configuration</w:t>
      </w:r>
      <w:bookmarkEnd w:id="1210"/>
      <w:bookmarkEnd w:id="1211"/>
      <w:bookmarkEnd w:id="1212"/>
      <w:bookmarkEnd w:id="1213"/>
      <w:bookmarkEnd w:id="1214"/>
    </w:p>
    <w:p w14:paraId="4E4F233F" w14:textId="77777777" w:rsidR="00F54036" w:rsidRDefault="00F54036" w:rsidP="001E7454">
      <w:pPr>
        <w:pStyle w:val="3"/>
        <w:ind w:left="0" w:right="20"/>
      </w:pPr>
      <w:bookmarkStart w:id="1215" w:name="_Toc198525715"/>
      <w:bookmarkStart w:id="1216" w:name="_Toc253144372"/>
      <w:bookmarkStart w:id="1217" w:name="_Toc337198464"/>
      <w:bookmarkStart w:id="1218" w:name="_Toc354416208"/>
      <w:bookmarkStart w:id="1219" w:name="_Toc444694997"/>
      <w:r w:rsidRPr="00F41179">
        <w:t>DHCP</w:t>
      </w:r>
      <w:r w:rsidRPr="00D867F8">
        <w:t xml:space="preserve"> relay </w:t>
      </w:r>
      <w:bookmarkEnd w:id="1215"/>
      <w:bookmarkEnd w:id="1216"/>
      <w:r w:rsidRPr="00D867F8">
        <w:t>agent Overview</w:t>
      </w:r>
      <w:bookmarkEnd w:id="1217"/>
      <w:bookmarkEnd w:id="1218"/>
      <w:bookmarkEnd w:id="1219"/>
    </w:p>
    <w:p w14:paraId="4D07F7D6" w14:textId="77777777" w:rsidR="00F54036" w:rsidRDefault="00F54036" w:rsidP="001E7454">
      <w:pPr>
        <w:pStyle w:val="a3"/>
        <w:ind w:left="0" w:right="20"/>
      </w:pPr>
      <w:r w:rsidRPr="002F5F3A">
        <w:t>DHCP relay is the host forwarding DHCP packet between DHCP client and DHCP server in each different sunet.</w:t>
      </w:r>
    </w:p>
    <w:p w14:paraId="45BB9F50" w14:textId="77777777" w:rsidR="00F54036" w:rsidRDefault="00F54036" w:rsidP="001E7454">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14:paraId="49DBA058" w14:textId="77777777" w:rsidR="00F54036" w:rsidRDefault="00F54036" w:rsidP="001E7454">
      <w:pPr>
        <w:pStyle w:val="a3"/>
        <w:ind w:left="0" w:right="20"/>
      </w:pPr>
      <w:r w:rsidRPr="002F5F3A">
        <w:t xml:space="preserve">If you set </w:t>
      </w:r>
      <w:r w:rsidR="00094318">
        <w:t>C9500</w:t>
      </w:r>
      <w:r w:rsidRPr="002F5F3A">
        <w:t xml:space="preserve"> as DHCP relay agent, DHCP client and DHCP server forwards DHCP packet each other.</w:t>
      </w:r>
    </w:p>
    <w:p w14:paraId="09A33979" w14:textId="77777777" w:rsidR="00F54036" w:rsidRDefault="00F452A4" w:rsidP="001E7454">
      <w:pPr>
        <w:keepNext/>
        <w:spacing w:after="180"/>
        <w:ind w:leftChars="945" w:left="1701" w:right="20"/>
      </w:pPr>
      <w:r>
        <w:rPr>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Default="007D7AF6" w:rsidP="001E7454">
      <w:pPr>
        <w:pStyle w:val="afffff3"/>
        <w:ind w:left="0" w:right="20"/>
        <w:rPr>
          <w:rFonts w:ascii="굴림" w:eastAsia="굴림" w:hAnsi="굴림"/>
        </w:rPr>
      </w:pPr>
      <w:bookmarkStart w:id="1220" w:name="_Toc198526222"/>
      <w:bookmarkStart w:id="1221" w:name="_Toc198621990"/>
      <w:bookmarkStart w:id="1222" w:name="_Toc361679437"/>
      <w:bookmarkStart w:id="1223" w:name="_Toc391575469"/>
      <w:r>
        <w:t xml:space="preserve">Figure </w:t>
      </w:r>
      <w:r w:rsidR="005832B8">
        <w:fldChar w:fldCharType="begin"/>
      </w:r>
      <w:r w:rsidR="00092D8C">
        <w:instrText xml:space="preserve"> SEQ Figure \* ARABIC </w:instrText>
      </w:r>
      <w:r w:rsidR="005832B8">
        <w:fldChar w:fldCharType="separate"/>
      </w:r>
      <w:r w:rsidR="006C3661">
        <w:rPr>
          <w:noProof/>
        </w:rPr>
        <w:t>13</w:t>
      </w:r>
      <w:r w:rsidR="005832B8">
        <w:rPr>
          <w:noProof/>
        </w:rPr>
        <w:fldChar w:fldCharType="end"/>
      </w:r>
      <w:r w:rsidR="00F54036">
        <w:rPr>
          <w:rFonts w:hint="eastAsia"/>
        </w:rPr>
        <w:t xml:space="preserve"> </w:t>
      </w:r>
      <w:bookmarkEnd w:id="1220"/>
      <w:bookmarkEnd w:id="1221"/>
      <w:bookmarkEnd w:id="1222"/>
      <w:r w:rsidR="00F54036" w:rsidRPr="002F5F3A">
        <w:t>Message transmissions of DHCP server as a DHCP relay agent</w:t>
      </w:r>
      <w:bookmarkEnd w:id="1223"/>
    </w:p>
    <w:p w14:paraId="20BBA68D" w14:textId="77777777" w:rsidR="00F54036" w:rsidRPr="002F5F3A" w:rsidRDefault="00F54036" w:rsidP="001E7454">
      <w:pPr>
        <w:pStyle w:val="Orderlist"/>
        <w:numPr>
          <w:ilvl w:val="0"/>
          <w:numId w:val="23"/>
        </w:numPr>
        <w:ind w:left="0" w:right="20" w:hanging="357"/>
      </w:pPr>
      <w:r w:rsidRPr="002F5F3A">
        <w:t xml:space="preserve">DHCP client sends broadcast message, </w:t>
      </w:r>
      <w:r w:rsidRPr="003E15A7">
        <w:rPr>
          <w:i/>
        </w:rPr>
        <w:t>DHCPDISCOVER</w:t>
      </w:r>
      <w:r w:rsidR="001D3C63">
        <w:rPr>
          <w:i/>
        </w:rPr>
        <w:t xml:space="preserve">, </w:t>
      </w:r>
      <w:r w:rsidRPr="002F5F3A">
        <w:t>to</w:t>
      </w:r>
      <w:r w:rsidR="001D3C63" w:rsidRPr="001D3C63">
        <w:t xml:space="preserve"> </w:t>
      </w:r>
      <w:r w:rsidR="001D3C63">
        <w:t>request an</w:t>
      </w:r>
      <w:r w:rsidRPr="002F5F3A">
        <w:t xml:space="preserve"> IP</w:t>
      </w:r>
      <w:r w:rsidR="001D3C63">
        <w:t xml:space="preserve"> address</w:t>
      </w:r>
      <w:r w:rsidRPr="002F5F3A">
        <w:t>.</w:t>
      </w:r>
    </w:p>
    <w:p w14:paraId="59F13F05" w14:textId="77777777" w:rsidR="00F54036" w:rsidRPr="002F5F3A" w:rsidRDefault="00F54036" w:rsidP="001E7454">
      <w:pPr>
        <w:pStyle w:val="Orderlist"/>
        <w:tabs>
          <w:tab w:val="clear" w:pos="1440"/>
          <w:tab w:val="num" w:pos="360"/>
        </w:tabs>
        <w:ind w:left="0" w:right="20" w:hanging="357"/>
      </w:pPr>
      <w:r w:rsidRPr="002F5F3A">
        <w:t xml:space="preserve">DHCP relay agent receives the IP request message from DHCP client, and </w:t>
      </w:r>
      <w:r w:rsidR="001D3C63">
        <w:t>transfer</w:t>
      </w:r>
      <w:r w:rsidRPr="002F5F3A">
        <w:t xml:space="preserve"> the message to DHCP server by unicast.</w:t>
      </w:r>
    </w:p>
    <w:p w14:paraId="170B8DD1" w14:textId="77777777" w:rsidR="00F54036" w:rsidRPr="002F5F3A" w:rsidRDefault="00F54036" w:rsidP="001E7454">
      <w:pPr>
        <w:pStyle w:val="Orderlist"/>
        <w:tabs>
          <w:tab w:val="clear" w:pos="1440"/>
          <w:tab w:val="num" w:pos="360"/>
        </w:tabs>
        <w:ind w:left="0" w:right="20" w:hanging="357"/>
      </w:pPr>
      <w:r w:rsidRPr="002F5F3A">
        <w:t xml:space="preserve">When the DHCP server receives a message from the DHCP relay agent, it sends the </w:t>
      </w:r>
      <w:r w:rsidRPr="00F452A4">
        <w:t>DHCPOFFER</w:t>
      </w:r>
      <w:r w:rsidRPr="002F5F3A">
        <w:t xml:space="preserve"> message to the DHCP relay agent by unicast. The message contains information including IP address, default gateway etc. of the client (an IP address recorded in giaddr field is used as a destination IP).</w:t>
      </w:r>
    </w:p>
    <w:p w14:paraId="314C4D17" w14:textId="77777777" w:rsidR="00F54036" w:rsidRPr="002F5F3A" w:rsidRDefault="00F54036" w:rsidP="001E7454">
      <w:pPr>
        <w:pStyle w:val="Orderlist"/>
        <w:tabs>
          <w:tab w:val="clear" w:pos="1440"/>
          <w:tab w:val="num" w:pos="360"/>
        </w:tabs>
        <w:ind w:left="0" w:right="20" w:hanging="357"/>
      </w:pPr>
      <w:r w:rsidRPr="002F5F3A">
        <w:t xml:space="preserve">The DHCP relay agent sends the </w:t>
      </w:r>
      <w:r w:rsidRPr="00F452A4">
        <w:t>DHCPOFFER</w:t>
      </w:r>
      <w:r w:rsidRPr="002F5F3A">
        <w:t xml:space="preserve"> message to the client. </w:t>
      </w:r>
    </w:p>
    <w:p w14:paraId="57362DBE" w14:textId="77777777" w:rsidR="00F54036" w:rsidRPr="002F5F3A" w:rsidRDefault="00F54036" w:rsidP="001E7454">
      <w:pPr>
        <w:pStyle w:val="Orderlist"/>
        <w:tabs>
          <w:tab w:val="clear" w:pos="1440"/>
          <w:tab w:val="num" w:pos="360"/>
        </w:tabs>
        <w:ind w:left="0" w:right="20" w:hanging="357"/>
      </w:pPr>
      <w:r w:rsidRPr="00F452A4">
        <w:t xml:space="preserve">DHCPREQUEST </w:t>
      </w:r>
      <w:r w:rsidRPr="002F5F3A">
        <w:t xml:space="preserve">and </w:t>
      </w:r>
      <w:r w:rsidRPr="00F452A4">
        <w:t xml:space="preserve">DHCPACK </w:t>
      </w:r>
      <w:r w:rsidRPr="002F5F3A">
        <w:t xml:space="preserve">messages are transferred by the DHCP relay agent in a same manner between the DHCP server and the client. </w:t>
      </w:r>
    </w:p>
    <w:p w14:paraId="5485A950" w14:textId="77777777" w:rsidR="00F54036" w:rsidRDefault="00F54036" w:rsidP="001E7454">
      <w:pPr>
        <w:pStyle w:val="3"/>
        <w:ind w:left="0" w:right="20"/>
      </w:pPr>
      <w:bookmarkStart w:id="1224" w:name="_Toc20973449"/>
      <w:bookmarkStart w:id="1225" w:name="_Toc198525717"/>
      <w:bookmarkStart w:id="1226" w:name="_Toc253144373"/>
      <w:bookmarkStart w:id="1227" w:name="_Toc337198465"/>
      <w:bookmarkStart w:id="1228" w:name="_Toc354416209"/>
      <w:bookmarkStart w:id="1229" w:name="_Toc444694998"/>
      <w:r w:rsidRPr="00D867F8">
        <w:t>Enabling DHCP Relay Function</w:t>
      </w:r>
      <w:bookmarkEnd w:id="1224"/>
      <w:bookmarkEnd w:id="1225"/>
      <w:bookmarkEnd w:id="1226"/>
      <w:bookmarkEnd w:id="1227"/>
      <w:bookmarkEnd w:id="1228"/>
      <w:bookmarkEnd w:id="1229"/>
    </w:p>
    <w:p w14:paraId="26BD535B" w14:textId="77777777" w:rsidR="00F54036" w:rsidRDefault="00F54036" w:rsidP="001E7454">
      <w:pPr>
        <w:pStyle w:val="a3"/>
        <w:ind w:left="0" w:right="20"/>
      </w:pPr>
      <w:r w:rsidRPr="002F5F3A">
        <w:t>By default,</w:t>
      </w:r>
      <w:r>
        <w:t xml:space="preserve"> the DHCP relay agent function</w:t>
      </w:r>
      <w:r w:rsidRPr="002F5F3A">
        <w:t xml:space="preserve"> </w:t>
      </w:r>
      <w:r>
        <w:t>is</w:t>
      </w:r>
      <w:r w:rsidRPr="002F5F3A">
        <w:t xml:space="preserve"> not enabled. To enable the DHCP relay agent, use the following command in global configuration mode:</w:t>
      </w:r>
    </w:p>
    <w:p w14:paraId="4833961C" w14:textId="77777777" w:rsidR="00B415A8" w:rsidRDefault="00B415A8" w:rsidP="001E7454">
      <w:pPr>
        <w:pStyle w:val="afffff3"/>
        <w:ind w:left="0" w:right="20"/>
      </w:pPr>
      <w:bookmarkStart w:id="1230" w:name="_Toc391575201"/>
    </w:p>
    <w:p w14:paraId="7E129805" w14:textId="77777777" w:rsidR="00A107EB" w:rsidRDefault="00A107EB" w:rsidP="001E7454">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420FA">
        <w:rPr>
          <w:noProof/>
        </w:rPr>
        <w:t>59</w:t>
      </w:r>
      <w:r w:rsidR="005832B8">
        <w:rPr>
          <w:noProof/>
        </w:rPr>
        <w:fldChar w:fldCharType="end"/>
      </w:r>
      <w:r>
        <w:rPr>
          <w:rFonts w:hint="eastAsia"/>
        </w:rPr>
        <w:t xml:space="preserve"> </w:t>
      </w:r>
      <w:r w:rsidRPr="002F5F3A">
        <w:t>Enabling DHCP Server Function</w:t>
      </w:r>
      <w:bookmarkEnd w:id="1230"/>
    </w:p>
    <w:tbl>
      <w:tblPr>
        <w:tblStyle w:val="CLIWide"/>
        <w:tblW w:w="0" w:type="auto"/>
        <w:tblLook w:val="01E0" w:firstRow="1" w:lastRow="1" w:firstColumn="1" w:lastColumn="1" w:noHBand="0" w:noVBand="0"/>
      </w:tblPr>
      <w:tblGrid>
        <w:gridCol w:w="2327"/>
        <w:gridCol w:w="5821"/>
      </w:tblGrid>
      <w:tr w:rsidR="00F54036"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2F5F3A" w:rsidRDefault="00F54036" w:rsidP="001E7454">
            <w:pPr>
              <w:pStyle w:val="ab"/>
              <w:wordWrap/>
              <w:ind w:right="20"/>
              <w:rPr>
                <w:b w:val="0"/>
              </w:rPr>
            </w:pPr>
            <w:r w:rsidRPr="002F5F3A">
              <w:rPr>
                <w:b w:val="0"/>
              </w:rPr>
              <w:t>Command</w:t>
            </w:r>
          </w:p>
        </w:tc>
        <w:tc>
          <w:tcPr>
            <w:tcW w:w="6500" w:type="dxa"/>
          </w:tcPr>
          <w:p w14:paraId="16F379DC" w14:textId="77777777" w:rsidR="00F54036" w:rsidRPr="002F5F3A" w:rsidRDefault="00F54036" w:rsidP="001E7454">
            <w:pPr>
              <w:pStyle w:val="ab"/>
              <w:wordWrap/>
              <w:ind w:right="20"/>
              <w:rPr>
                <w:b w:val="0"/>
              </w:rPr>
            </w:pPr>
            <w:r w:rsidRPr="002F5F3A">
              <w:rPr>
                <w:b w:val="0"/>
              </w:rPr>
              <w:t>Description</w:t>
            </w:r>
          </w:p>
        </w:tc>
      </w:tr>
      <w:tr w:rsidR="00F54036" w14:paraId="0366002F" w14:textId="77777777" w:rsidTr="007D7AF6">
        <w:tc>
          <w:tcPr>
            <w:tcW w:w="2500" w:type="dxa"/>
          </w:tcPr>
          <w:p w14:paraId="52A1EC0A" w14:textId="77777777" w:rsidR="00F54036" w:rsidRPr="002F5F3A" w:rsidRDefault="00F54036" w:rsidP="001E7454">
            <w:pPr>
              <w:pStyle w:val="aa"/>
              <w:ind w:right="20"/>
            </w:pPr>
            <w:r w:rsidRPr="002F5F3A">
              <w:t>service dhcp relay</w:t>
            </w:r>
          </w:p>
        </w:tc>
        <w:tc>
          <w:tcPr>
            <w:tcW w:w="6500" w:type="dxa"/>
          </w:tcPr>
          <w:p w14:paraId="28E91D7E" w14:textId="77777777" w:rsidR="00F54036" w:rsidRPr="002F5F3A" w:rsidRDefault="00F54036" w:rsidP="001E7454">
            <w:pPr>
              <w:pStyle w:val="a9"/>
              <w:numPr>
                <w:ilvl w:val="0"/>
                <w:numId w:val="10"/>
              </w:numPr>
              <w:wordWrap/>
              <w:ind w:left="0" w:right="20"/>
            </w:pPr>
            <w:r w:rsidRPr="002F5F3A">
              <w:t>Enables DHCP Relay function of router</w:t>
            </w:r>
          </w:p>
          <w:p w14:paraId="121D26CB" w14:textId="77777777" w:rsidR="00F54036" w:rsidRPr="007D7AF6" w:rsidRDefault="00F54036" w:rsidP="001E7454">
            <w:pPr>
              <w:pStyle w:val="a9"/>
              <w:numPr>
                <w:ilvl w:val="0"/>
                <w:numId w:val="10"/>
              </w:numPr>
              <w:wordWrap/>
              <w:ind w:left="0" w:right="20"/>
            </w:pPr>
            <w:r w:rsidRPr="002F5F3A">
              <w:t xml:space="preserve">Use no format of this command to disable the DHCP relay. </w:t>
            </w:r>
          </w:p>
        </w:tc>
      </w:tr>
    </w:tbl>
    <w:p w14:paraId="7B21B4A8" w14:textId="77777777" w:rsidR="00F54036" w:rsidRPr="004428A2" w:rsidRDefault="00F54036" w:rsidP="001E7454">
      <w:pPr>
        <w:pStyle w:val="a3"/>
        <w:ind w:left="0" w:right="20"/>
      </w:pPr>
      <w:r w:rsidRPr="002F5F3A">
        <w:t>The following example shows how to enable a DHCP relay</w:t>
      </w:r>
      <w:r>
        <w:t xml:space="preserve"> function</w:t>
      </w:r>
      <w:r w:rsidRPr="004428A2">
        <w:t>.</w:t>
      </w:r>
    </w:p>
    <w:tbl>
      <w:tblPr>
        <w:tblStyle w:val="48"/>
        <w:tblW w:w="0" w:type="auto"/>
        <w:tblLook w:val="01E0" w:firstRow="1" w:lastRow="1" w:firstColumn="1" w:lastColumn="1" w:noHBand="0" w:noVBand="0"/>
      </w:tblPr>
      <w:tblGrid>
        <w:gridCol w:w="8261"/>
      </w:tblGrid>
      <w:tr w:rsidR="00F54036" w14:paraId="366A3333" w14:textId="77777777" w:rsidTr="00F452A4">
        <w:tc>
          <w:tcPr>
            <w:tcW w:w="9048" w:type="dxa"/>
          </w:tcPr>
          <w:p w14:paraId="571C89F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CE5A9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service dhcp relay </w:t>
            </w:r>
          </w:p>
          <w:p w14:paraId="119781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w:t>
            </w:r>
            <w:r w:rsidRPr="009C1857">
              <w:rPr>
                <w:rFonts w:ascii="Courier New" w:hAnsi="Courier New" w:cs="Courier New" w:hint="eastAsia"/>
              </w:rPr>
              <w:t>it</w:t>
            </w:r>
          </w:p>
          <w:p w14:paraId="7C49620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2642CA0A" w14:textId="77777777" w:rsidR="00F54036" w:rsidRPr="009C1857" w:rsidRDefault="00F54036" w:rsidP="001E7454">
            <w:pPr>
              <w:pStyle w:val="aa"/>
              <w:ind w:right="20"/>
              <w:rPr>
                <w:rFonts w:ascii="Courier New" w:hAnsi="Courier New" w:cs="Courier New"/>
              </w:rPr>
            </w:pPr>
          </w:p>
          <w:p w14:paraId="6B4DA24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1C580E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792118C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5BFE89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E4A336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6FA3EF9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7F2BF5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547D1576" w14:textId="77777777"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DAD367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590E8070" w14:textId="77777777" w:rsidR="00F54036" w:rsidRPr="009C1857" w:rsidRDefault="00F54036" w:rsidP="001E7454">
            <w:pPr>
              <w:pStyle w:val="aa"/>
              <w:ind w:right="20"/>
              <w:rPr>
                <w:rFonts w:ascii="Courier New" w:hAnsi="Courier New" w:cs="Courier New"/>
              </w:rPr>
            </w:pPr>
          </w:p>
          <w:p w14:paraId="1C623E6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0000B6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none</w:t>
            </w:r>
          </w:p>
        </w:tc>
      </w:tr>
    </w:tbl>
    <w:p w14:paraId="233AEBAB" w14:textId="77777777" w:rsidR="00F54036" w:rsidRDefault="00F54036" w:rsidP="001E7454">
      <w:pPr>
        <w:pStyle w:val="3"/>
        <w:ind w:left="0" w:right="20"/>
      </w:pPr>
      <w:bookmarkStart w:id="1231" w:name="_Toc198525718"/>
      <w:bookmarkStart w:id="1232" w:name="_Toc253144374"/>
      <w:bookmarkStart w:id="1233" w:name="_Toc337198466"/>
      <w:bookmarkStart w:id="1234" w:name="_Toc354416210"/>
      <w:bookmarkStart w:id="1235" w:name="_Toc444694999"/>
      <w:r w:rsidRPr="00D867F8">
        <w:t xml:space="preserve">DHCP Server </w:t>
      </w:r>
      <w:bookmarkEnd w:id="1231"/>
      <w:bookmarkEnd w:id="1232"/>
      <w:r w:rsidRPr="00D867F8">
        <w:t>Configuration on DHCP Relay Agent</w:t>
      </w:r>
      <w:bookmarkEnd w:id="1233"/>
      <w:bookmarkEnd w:id="1234"/>
      <w:bookmarkEnd w:id="1235"/>
    </w:p>
    <w:p w14:paraId="266FD2F8" w14:textId="77777777" w:rsidR="00F54036" w:rsidRDefault="00F54036" w:rsidP="001E7454">
      <w:pPr>
        <w:pStyle w:val="a3"/>
        <w:ind w:left="0" w:right="20"/>
      </w:pPr>
      <w:r w:rsidRPr="002F5F3A">
        <w:t>To run DHCP relay agent, you set DHCP server to DHCP discover/request message from DHCP client. Relay agent can set server to per interface receiving DHCP packet or server to forward regardless to interface receiving the packet.</w:t>
      </w:r>
    </w:p>
    <w:p w14:paraId="2AFD3163" w14:textId="77777777" w:rsidR="00F54036" w:rsidRPr="002F5F3A" w:rsidRDefault="00F54036" w:rsidP="001E7454">
      <w:pPr>
        <w:pStyle w:val="a3"/>
        <w:ind w:left="0" w:right="20"/>
      </w:pPr>
      <w:r w:rsidRPr="002F5F3A">
        <w:t>When you set DHCP server regardless of interface with setting DHCP message with RX, use the following command:</w:t>
      </w:r>
    </w:p>
    <w:p w14:paraId="4E5C6CC5" w14:textId="77777777" w:rsidR="00F54036" w:rsidRPr="002F5F3A" w:rsidRDefault="006A4BB0" w:rsidP="001E7454">
      <w:pPr>
        <w:pStyle w:val="affff4"/>
        <w:wordWrap/>
        <w:ind w:left="0" w:right="20"/>
      </w:pPr>
      <w:bookmarkStart w:id="1236" w:name="_Toc354416616"/>
      <w:bookmarkStart w:id="1237" w:name="_Toc391575202"/>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60</w:t>
      </w:r>
      <w:r w:rsidR="005832B8">
        <w:rPr>
          <w:noProof/>
        </w:rPr>
        <w:fldChar w:fldCharType="end"/>
      </w:r>
      <w:r w:rsidR="00F54036" w:rsidRPr="002F5F3A">
        <w:t xml:space="preserve"> DHCP Server Configuration on DHCP Relay Agent</w:t>
      </w:r>
      <w:bookmarkEnd w:id="1236"/>
      <w:bookmarkEnd w:id="1237"/>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5"/>
        <w:gridCol w:w="5486"/>
      </w:tblGrid>
      <w:tr w:rsidR="00F54036" w:rsidRPr="002F5F3A" w14:paraId="637B903B" w14:textId="77777777" w:rsidTr="00F452A4">
        <w:tc>
          <w:tcPr>
            <w:tcW w:w="2903" w:type="dxa"/>
            <w:shd w:val="clear" w:color="auto" w:fill="E6E6E6"/>
            <w:vAlign w:val="center"/>
          </w:tcPr>
          <w:p w14:paraId="4AC5982F" w14:textId="77777777" w:rsidR="00F54036" w:rsidRPr="002F5F3A" w:rsidRDefault="00F54036" w:rsidP="001E7454">
            <w:pPr>
              <w:pStyle w:val="ab"/>
              <w:wordWrap/>
              <w:ind w:right="20"/>
              <w:rPr>
                <w:b w:val="0"/>
              </w:rPr>
            </w:pPr>
            <w:r w:rsidRPr="002F5F3A">
              <w:rPr>
                <w:b w:val="0"/>
              </w:rPr>
              <w:t>Command</w:t>
            </w:r>
          </w:p>
        </w:tc>
        <w:tc>
          <w:tcPr>
            <w:tcW w:w="5780" w:type="dxa"/>
            <w:shd w:val="clear" w:color="auto" w:fill="E6E6E6"/>
            <w:vAlign w:val="center"/>
          </w:tcPr>
          <w:p w14:paraId="196C1C04" w14:textId="77777777" w:rsidR="00F54036" w:rsidRPr="002F5F3A" w:rsidRDefault="00F54036" w:rsidP="001E7454">
            <w:pPr>
              <w:pStyle w:val="ab"/>
              <w:wordWrap/>
              <w:ind w:right="20"/>
              <w:rPr>
                <w:b w:val="0"/>
              </w:rPr>
            </w:pPr>
            <w:r w:rsidRPr="002F5F3A">
              <w:rPr>
                <w:b w:val="0"/>
              </w:rPr>
              <w:t>Description</w:t>
            </w:r>
          </w:p>
        </w:tc>
      </w:tr>
      <w:tr w:rsidR="00F54036" w:rsidRPr="002F5F3A" w14:paraId="77EF6ED5" w14:textId="77777777" w:rsidTr="00F452A4">
        <w:tc>
          <w:tcPr>
            <w:tcW w:w="2903" w:type="dxa"/>
            <w:vAlign w:val="center"/>
          </w:tcPr>
          <w:p w14:paraId="16590BEA" w14:textId="77777777" w:rsidR="00F54036" w:rsidRPr="002F5F3A" w:rsidRDefault="00F54036" w:rsidP="001E7454">
            <w:pPr>
              <w:pStyle w:val="aa"/>
              <w:ind w:right="20"/>
            </w:pPr>
            <w:r w:rsidRPr="002F5F3A">
              <w:rPr>
                <w:b/>
                <w:bCs/>
              </w:rPr>
              <w:t xml:space="preserve">ip dhcp-server </w:t>
            </w:r>
            <w:r w:rsidRPr="002F5F3A">
              <w:rPr>
                <w:i/>
                <w:iCs/>
              </w:rPr>
              <w:t xml:space="preserve">address </w:t>
            </w:r>
          </w:p>
        </w:tc>
        <w:tc>
          <w:tcPr>
            <w:tcW w:w="5780" w:type="dxa"/>
            <w:vAlign w:val="center"/>
          </w:tcPr>
          <w:p w14:paraId="712AD9BC" w14:textId="77777777" w:rsidR="00F54036" w:rsidRPr="002F5F3A" w:rsidRDefault="00F54036" w:rsidP="001E7454">
            <w:pPr>
              <w:pStyle w:val="afffc"/>
              <w:ind w:right="20"/>
            </w:pPr>
            <w:r w:rsidRPr="002F5F3A">
              <w:t xml:space="preserve">Sets an IP address of the DHCP server that a DHCP relay agent will forward a DHCP discover/request message to. </w:t>
            </w:r>
          </w:p>
          <w:p w14:paraId="13EFF750" w14:textId="77777777" w:rsidR="00F54036" w:rsidRPr="002F5F3A" w:rsidRDefault="00F54036" w:rsidP="001E7454">
            <w:pPr>
              <w:pStyle w:val="afffc"/>
              <w:ind w:right="20"/>
            </w:pPr>
            <w:r w:rsidRPr="002F5F3A">
              <w:t>To delete the setting, use no command.</w:t>
            </w:r>
          </w:p>
        </w:tc>
      </w:tr>
    </w:tbl>
    <w:p w14:paraId="377BD91D" w14:textId="77777777" w:rsidR="00F54036" w:rsidRPr="002F5F3A" w:rsidRDefault="00F54036" w:rsidP="001E7454">
      <w:pPr>
        <w:wordWrap/>
        <w:ind w:right="20"/>
      </w:pPr>
    </w:p>
    <w:tbl>
      <w:tblPr>
        <w:tblStyle w:val="NOTICE"/>
        <w:tblW w:w="0" w:type="auto"/>
        <w:tblLook w:val="01E0" w:firstRow="1" w:lastRow="1" w:firstColumn="1" w:lastColumn="1" w:noHBand="0" w:noVBand="0"/>
      </w:tblPr>
      <w:tblGrid>
        <w:gridCol w:w="963"/>
        <w:gridCol w:w="1038"/>
        <w:gridCol w:w="6147"/>
      </w:tblGrid>
      <w:tr w:rsidR="00F54036" w:rsidRPr="002F5F3A" w14:paraId="52F3FC0D" w14:textId="77777777" w:rsidTr="00F452A4">
        <w:tc>
          <w:tcPr>
            <w:tcW w:w="978" w:type="dxa"/>
            <w:vAlign w:val="center"/>
          </w:tcPr>
          <w:p w14:paraId="25451191" w14:textId="77777777" w:rsidR="00F54036" w:rsidRPr="002F5F3A" w:rsidRDefault="00F54036" w:rsidP="001E7454">
            <w:pPr>
              <w:pStyle w:val="aa"/>
              <w:spacing w:after="120"/>
              <w:ind w:right="20"/>
              <w:jc w:val="both"/>
            </w:pPr>
            <w:r>
              <w:rPr>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2F5F3A" w:rsidRDefault="00F54036" w:rsidP="001E7454">
            <w:pPr>
              <w:pStyle w:val="aa"/>
              <w:ind w:right="20"/>
              <w:jc w:val="both"/>
              <w:rPr>
                <w:b/>
                <w:bCs/>
              </w:rPr>
            </w:pPr>
            <w:r w:rsidRPr="002F5F3A">
              <w:rPr>
                <w:b/>
                <w:bCs/>
              </w:rPr>
              <w:t>Notice</w:t>
            </w:r>
          </w:p>
        </w:tc>
        <w:tc>
          <w:tcPr>
            <w:tcW w:w="6642" w:type="dxa"/>
            <w:vAlign w:val="center"/>
          </w:tcPr>
          <w:p w14:paraId="05817862" w14:textId="77777777" w:rsidR="00F54036" w:rsidRPr="002F5F3A" w:rsidRDefault="00F54036" w:rsidP="001E7454">
            <w:pPr>
              <w:pStyle w:val="afffc"/>
              <w:ind w:right="20"/>
              <w:jc w:val="both"/>
            </w:pPr>
            <w:r w:rsidRPr="002F5F3A">
              <w:t xml:space="preserve">DHCP relay Agent of </w:t>
            </w:r>
            <w:r w:rsidR="00094318">
              <w:t>C9500</w:t>
            </w:r>
            <w:r>
              <w:t xml:space="preserve"> can have up </w:t>
            </w:r>
            <w:r w:rsidRPr="001D3C63">
              <w:t xml:space="preserve">to </w:t>
            </w:r>
            <w:r w:rsidR="001D3C63" w:rsidRPr="001D3C63">
              <w:t xml:space="preserve">20 </w:t>
            </w:r>
            <w:r w:rsidRPr="001D3C63">
              <w:t>helper</w:t>
            </w:r>
            <w:r w:rsidRPr="002F5F3A">
              <w:t>-addresses.</w:t>
            </w:r>
          </w:p>
        </w:tc>
      </w:tr>
    </w:tbl>
    <w:p w14:paraId="75195E41" w14:textId="77777777" w:rsidR="00F54036" w:rsidRDefault="00F54036" w:rsidP="001E7454">
      <w:pPr>
        <w:pStyle w:val="a3"/>
        <w:ind w:left="0" w:right="20"/>
      </w:pPr>
      <w:r w:rsidRPr="002F5F3A">
        <w:t>The following example shows how to set a server address in DHCP relay agent:</w:t>
      </w:r>
    </w:p>
    <w:tbl>
      <w:tblPr>
        <w:tblStyle w:val="48"/>
        <w:tblW w:w="0" w:type="auto"/>
        <w:tblLook w:val="01E0" w:firstRow="1" w:lastRow="1" w:firstColumn="1" w:lastColumn="1" w:noHBand="0" w:noVBand="0"/>
      </w:tblPr>
      <w:tblGrid>
        <w:gridCol w:w="8261"/>
      </w:tblGrid>
      <w:tr w:rsidR="00F54036" w14:paraId="64A53D92" w14:textId="77777777" w:rsidTr="00F452A4">
        <w:tc>
          <w:tcPr>
            <w:tcW w:w="9000" w:type="dxa"/>
          </w:tcPr>
          <w:p w14:paraId="6941D42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74D5C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w:t>
            </w:r>
            <w:r>
              <w:rPr>
                <w:rFonts w:ascii="Courier New" w:hAnsi="Courier New" w:cs="Courier New" w:hint="eastAsia"/>
              </w:rPr>
              <w:t>dhcp-server</w:t>
            </w:r>
            <w:r w:rsidRPr="009C1857">
              <w:rPr>
                <w:rFonts w:ascii="Courier New" w:hAnsi="Courier New" w:cs="Courier New"/>
              </w:rPr>
              <w:t xml:space="preserve"> 192.168.0.254</w:t>
            </w:r>
          </w:p>
          <w:p w14:paraId="263A05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AF4501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9B12F9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D7C68C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78CCBD2F" w14:textId="77777777" w:rsidR="00F54036" w:rsidRPr="009C1857" w:rsidRDefault="00F54036" w:rsidP="001E7454">
            <w:pPr>
              <w:pStyle w:val="aa"/>
              <w:ind w:right="20"/>
              <w:rPr>
                <w:rFonts w:ascii="Courier New" w:hAnsi="Courier New" w:cs="Courier New"/>
              </w:rPr>
            </w:pPr>
          </w:p>
          <w:p w14:paraId="6182AF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DA4210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4C9465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741377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9CD927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E78ADA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14:paraId="06ABCCD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7DF46A1" w14:textId="77777777" w:rsidR="00F54036" w:rsidRDefault="00F54036" w:rsidP="001E7454">
            <w:pPr>
              <w:pStyle w:val="aa"/>
              <w:ind w:right="20"/>
              <w:rPr>
                <w:rFonts w:ascii="Courier New" w:hAnsi="Courier New" w:cs="Courier New"/>
              </w:rPr>
            </w:pPr>
            <w:r w:rsidRPr="009C1857">
              <w:rPr>
                <w:rFonts w:ascii="Courier New" w:hAnsi="Courier New" w:cs="Courier New"/>
              </w:rPr>
              <w:lastRenderedPageBreak/>
              <w:t>DHCP maximum hop count        : 10</w:t>
            </w:r>
          </w:p>
          <w:p w14:paraId="1BA54A22"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2F19C44F" w14:textId="77777777" w:rsidR="00F54036" w:rsidRPr="009C1857" w:rsidRDefault="00F54036" w:rsidP="001E7454">
            <w:pPr>
              <w:pStyle w:val="aa"/>
              <w:ind w:right="20"/>
              <w:rPr>
                <w:rFonts w:ascii="Courier New" w:hAnsi="Courier New" w:cs="Courier New"/>
              </w:rPr>
            </w:pPr>
          </w:p>
          <w:p w14:paraId="0A8CC8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03A386" w14:textId="77777777" w:rsidR="00F54036" w:rsidRDefault="00F54036" w:rsidP="001E7454">
            <w:pPr>
              <w:pStyle w:val="aa"/>
              <w:ind w:right="20"/>
            </w:pPr>
            <w:r w:rsidRPr="009C1857">
              <w:rPr>
                <w:rFonts w:ascii="Courier New" w:hAnsi="Courier New" w:cs="Courier New"/>
              </w:rPr>
              <w:t xml:space="preserve">  192.168.0.254</w:t>
            </w:r>
          </w:p>
        </w:tc>
      </w:tr>
    </w:tbl>
    <w:p w14:paraId="3237E77A" w14:textId="77777777" w:rsidR="00F54036" w:rsidRDefault="00F54036" w:rsidP="001E7454">
      <w:pPr>
        <w:pStyle w:val="3"/>
        <w:ind w:left="0" w:right="20"/>
      </w:pPr>
      <w:bookmarkStart w:id="1238" w:name="_Toc198525719"/>
      <w:bookmarkStart w:id="1239" w:name="_Toc198621925"/>
      <w:bookmarkStart w:id="1240" w:name="_Toc363228382"/>
      <w:bookmarkStart w:id="1241" w:name="_Toc444695000"/>
      <w:r>
        <w:rPr>
          <w:rFonts w:hint="eastAsia"/>
        </w:rPr>
        <w:lastRenderedPageBreak/>
        <w:t>DHCP relay information option</w:t>
      </w:r>
      <w:r w:rsidR="008039B1">
        <w:rPr>
          <w:rFonts w:hint="eastAsia"/>
        </w:rPr>
        <w:t xml:space="preserve"> </w:t>
      </w:r>
      <w:r>
        <w:rPr>
          <w:rFonts w:hint="eastAsia"/>
        </w:rPr>
        <w:t xml:space="preserve">(OPTION82) </w:t>
      </w:r>
      <w:bookmarkEnd w:id="1238"/>
      <w:bookmarkEnd w:id="1239"/>
      <w:bookmarkEnd w:id="1240"/>
      <w:r w:rsidRPr="00D867F8">
        <w:t>Configuration</w:t>
      </w:r>
      <w:bookmarkEnd w:id="1241"/>
    </w:p>
    <w:p w14:paraId="25B7FA34" w14:textId="77777777" w:rsidR="00F54036" w:rsidRDefault="00F54036" w:rsidP="001E7454">
      <w:pPr>
        <w:pStyle w:val="a3"/>
        <w:ind w:left="0" w:right="20"/>
      </w:pPr>
      <w:r w:rsidRPr="002F5F3A">
        <w:t xml:space="preserve">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w:t>
      </w:r>
      <w:r w:rsidRPr="002F5F3A">
        <w:t>‘</w:t>
      </w:r>
      <w:r w:rsidRPr="002F5F3A">
        <w:t>a</w:t>
      </w:r>
      <w:r w:rsidRPr="002F5F3A">
        <w:t>’</w:t>
      </w:r>
      <w:r w:rsidRPr="002F5F3A">
        <w:t>, later when a request with the same port of the same switch combined with different MAC address, let</w:t>
      </w:r>
      <w:r w:rsidRPr="002F5F3A">
        <w:t>’</w:t>
      </w:r>
      <w:r w:rsidRPr="002F5F3A">
        <w:t xml:space="preserve">s say </w:t>
      </w:r>
      <w:r w:rsidRPr="002F5F3A">
        <w:t>‘</w:t>
      </w:r>
      <w:r w:rsidRPr="002F5F3A">
        <w:t>b</w:t>
      </w:r>
      <w:r w:rsidRPr="002F5F3A">
        <w:t>’</w:t>
      </w:r>
      <w:r w:rsidRPr="002F5F3A">
        <w:t xml:space="preserve"> would arrive in DHCP server, then the DHCP server can reject or ignore it.</w:t>
      </w:r>
    </w:p>
    <w:p w14:paraId="1E06704A" w14:textId="77777777" w:rsidR="00F54036" w:rsidRPr="002F5F3A" w:rsidRDefault="00F54036" w:rsidP="001E7454">
      <w:pPr>
        <w:pStyle w:val="a3"/>
        <w:ind w:left="0" w:right="20"/>
      </w:pPr>
      <w:r w:rsidRPr="002F5F3A">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Default="00F54036" w:rsidP="001E7454">
      <w:pPr>
        <w:ind w:right="20"/>
      </w:pPr>
    </w:p>
    <w:p w14:paraId="5F6D4219" w14:textId="77777777" w:rsidR="00F54036" w:rsidRDefault="00F452A4" w:rsidP="00E20826">
      <w:pPr>
        <w:ind w:leftChars="645" w:left="1161" w:right="20"/>
        <w:jc w:val="center"/>
      </w:pPr>
      <w:r>
        <w:rPr>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2" w:name="_Toc198526223"/>
    <w:bookmarkStart w:id="1243" w:name="_Toc198621991"/>
    <w:bookmarkStart w:id="1244" w:name="_Toc361679438"/>
    <w:bookmarkStart w:id="1245" w:name="_Toc391575470"/>
    <w:p w14:paraId="7D8DB3E3" w14:textId="77777777" w:rsidR="00F54036" w:rsidRDefault="004F5D20" w:rsidP="001E7454">
      <w:pPr>
        <w:pStyle w:val="afffff3"/>
        <w:ind w:left="0" w:right="20"/>
        <w:jc w:val="center"/>
        <w:rPr>
          <w:rFonts w:ascii="굴림" w:eastAsia="굴림" w:hAnsi="굴림"/>
        </w:rPr>
      </w:pPr>
      <w:r>
        <w:rPr>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E0C9C27" id="직사각형 10840" o:spid="_x0000_s1026" style="position:absolute;left:0;text-align:left;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38C33B" id="직사각형 10839" o:spid="_x0000_s1026" style="position:absolute;left:0;text-align:left;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14</w:t>
      </w:r>
      <w:r w:rsidR="005832B8">
        <w:rPr>
          <w:noProof/>
        </w:rPr>
        <w:fldChar w:fldCharType="end"/>
      </w:r>
      <w:r w:rsidR="00F54036">
        <w:rPr>
          <w:rFonts w:hint="eastAsia"/>
        </w:rPr>
        <w:t xml:space="preserve"> DHCP Relay Option82</w:t>
      </w:r>
      <w:bookmarkEnd w:id="1242"/>
      <w:bookmarkEnd w:id="1243"/>
      <w:bookmarkEnd w:id="1244"/>
      <w:bookmarkEnd w:id="1245"/>
    </w:p>
    <w:p w14:paraId="403B0081" w14:textId="77777777" w:rsidR="00F54036" w:rsidRDefault="00F54036" w:rsidP="001E7454">
      <w:pPr>
        <w:pStyle w:val="4"/>
        <w:ind w:left="0" w:right="20"/>
      </w:pPr>
      <w:bookmarkStart w:id="1246" w:name="_Toc337198468"/>
      <w:r w:rsidRPr="002F5F3A">
        <w:t>Enabling DHCP relay information option</w:t>
      </w:r>
      <w:bookmarkEnd w:id="1246"/>
    </w:p>
    <w:p w14:paraId="328F2437" w14:textId="77777777" w:rsidR="00F54036" w:rsidRDefault="00F54036" w:rsidP="001E7454">
      <w:pPr>
        <w:pStyle w:val="a3"/>
        <w:ind w:left="0" w:right="20"/>
      </w:pPr>
      <w:r w:rsidRPr="002F5F3A">
        <w:t xml:space="preserve">To enable the relay information option function of </w:t>
      </w:r>
      <w:r w:rsidR="00094318">
        <w:t>C9500</w:t>
      </w:r>
      <w:r w:rsidRPr="002F5F3A">
        <w:t xml:space="preserve"> DHCP Relay Agent, use the following command:</w:t>
      </w:r>
    </w:p>
    <w:p w14:paraId="386D132B" w14:textId="77777777" w:rsidR="00136217" w:rsidRDefault="00136217" w:rsidP="001E7454">
      <w:pPr>
        <w:pStyle w:val="afffff3"/>
        <w:ind w:left="0" w:right="20"/>
      </w:pPr>
      <w:bookmarkStart w:id="1247" w:name="_Toc391575203"/>
      <w:r>
        <w:t xml:space="preserve">Table </w:t>
      </w:r>
      <w:r w:rsidR="005832B8">
        <w:fldChar w:fldCharType="begin"/>
      </w:r>
      <w:r w:rsidR="00092D8C">
        <w:instrText xml:space="preserve"> SEQ Table \* ARABIC </w:instrText>
      </w:r>
      <w:r w:rsidR="005832B8">
        <w:fldChar w:fldCharType="separate"/>
      </w:r>
      <w:r w:rsidR="00E420FA">
        <w:rPr>
          <w:noProof/>
        </w:rPr>
        <w:t>61</w:t>
      </w:r>
      <w:r w:rsidR="005832B8">
        <w:rPr>
          <w:noProof/>
        </w:rPr>
        <w:fldChar w:fldCharType="end"/>
      </w:r>
      <w:r>
        <w:rPr>
          <w:rFonts w:hint="eastAsia"/>
        </w:rPr>
        <w:t xml:space="preserve"> Enabling DHCP relay agent Information option</w:t>
      </w:r>
      <w:bookmarkEnd w:id="1247"/>
    </w:p>
    <w:tbl>
      <w:tblPr>
        <w:tblStyle w:val="CLIWide"/>
        <w:tblW w:w="0" w:type="auto"/>
        <w:tblLook w:val="01E0" w:firstRow="1" w:lastRow="1" w:firstColumn="1" w:lastColumn="1" w:noHBand="0" w:noVBand="0"/>
      </w:tblPr>
      <w:tblGrid>
        <w:gridCol w:w="3223"/>
        <w:gridCol w:w="4925"/>
      </w:tblGrid>
      <w:tr w:rsidR="00F54036"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2F5F3A" w:rsidRDefault="00F54036" w:rsidP="001E7454">
            <w:pPr>
              <w:pStyle w:val="ab"/>
              <w:wordWrap/>
              <w:ind w:right="20"/>
              <w:rPr>
                <w:b w:val="0"/>
              </w:rPr>
            </w:pPr>
            <w:r w:rsidRPr="002F5F3A">
              <w:rPr>
                <w:b w:val="0"/>
              </w:rPr>
              <w:t>Command</w:t>
            </w:r>
          </w:p>
        </w:tc>
        <w:tc>
          <w:tcPr>
            <w:tcW w:w="5100" w:type="dxa"/>
          </w:tcPr>
          <w:p w14:paraId="5015E8BA" w14:textId="77777777" w:rsidR="00F54036" w:rsidRPr="002F5F3A" w:rsidRDefault="00F54036" w:rsidP="001E7454">
            <w:pPr>
              <w:pStyle w:val="ab"/>
              <w:wordWrap/>
              <w:ind w:right="20"/>
              <w:rPr>
                <w:b w:val="0"/>
              </w:rPr>
            </w:pPr>
            <w:r w:rsidRPr="002F5F3A">
              <w:rPr>
                <w:b w:val="0"/>
              </w:rPr>
              <w:t>Description</w:t>
            </w:r>
          </w:p>
        </w:tc>
      </w:tr>
      <w:tr w:rsidR="00F54036" w14:paraId="68E3D06A" w14:textId="77777777" w:rsidTr="00136217">
        <w:tc>
          <w:tcPr>
            <w:tcW w:w="3317" w:type="dxa"/>
          </w:tcPr>
          <w:p w14:paraId="2CA1CABF" w14:textId="77777777" w:rsidR="00F54036" w:rsidRPr="002F5F3A" w:rsidRDefault="00F54036" w:rsidP="001E7454">
            <w:pPr>
              <w:pStyle w:val="aa"/>
              <w:ind w:right="20"/>
            </w:pPr>
            <w:r w:rsidRPr="002F5F3A">
              <w:rPr>
                <w:b/>
                <w:bCs/>
              </w:rPr>
              <w:t>ip dhcp relay information option</w:t>
            </w:r>
          </w:p>
        </w:tc>
        <w:tc>
          <w:tcPr>
            <w:tcW w:w="5100" w:type="dxa"/>
          </w:tcPr>
          <w:p w14:paraId="55EBC259" w14:textId="77777777" w:rsidR="00F54036" w:rsidRPr="002F5F3A" w:rsidRDefault="00F54036" w:rsidP="001E7454">
            <w:pPr>
              <w:pStyle w:val="afffc"/>
              <w:ind w:right="20"/>
            </w:pPr>
            <w:r w:rsidRPr="002F5F3A">
              <w:t xml:space="preserve">Enables DHCP relay agent information option </w:t>
            </w:r>
          </w:p>
          <w:p w14:paraId="508BBCAD" w14:textId="77777777" w:rsidR="00F54036" w:rsidRPr="002F5F3A" w:rsidRDefault="00F54036" w:rsidP="001E7454">
            <w:pPr>
              <w:pStyle w:val="afffc"/>
              <w:ind w:right="20"/>
            </w:pPr>
            <w:r w:rsidRPr="002F5F3A">
              <w:t xml:space="preserve">By default, the feature is not enabled. </w:t>
            </w:r>
          </w:p>
          <w:p w14:paraId="1BD22BB7" w14:textId="77777777" w:rsidR="00F54036" w:rsidRPr="002F5F3A" w:rsidRDefault="00F54036" w:rsidP="001E7454">
            <w:pPr>
              <w:pStyle w:val="afffc"/>
              <w:ind w:right="20"/>
            </w:pPr>
            <w:r w:rsidRPr="002F5F3A">
              <w:lastRenderedPageBreak/>
              <w:t xml:space="preserve">Use no format to exclude relay agent information option in router. </w:t>
            </w:r>
          </w:p>
        </w:tc>
      </w:tr>
    </w:tbl>
    <w:p w14:paraId="06BF508C" w14:textId="77777777" w:rsidR="00F54036" w:rsidRPr="002F5F3A" w:rsidRDefault="00F54036" w:rsidP="001E7454">
      <w:pPr>
        <w:pStyle w:val="a3"/>
        <w:ind w:left="0" w:right="20"/>
      </w:pPr>
      <w:r w:rsidRPr="002F5F3A">
        <w:lastRenderedPageBreak/>
        <w:t>The following shows an example of adding the relay agent information option function of DHCP relay agent:</w:t>
      </w:r>
    </w:p>
    <w:tbl>
      <w:tblPr>
        <w:tblStyle w:val="48"/>
        <w:tblW w:w="0" w:type="auto"/>
        <w:tblLook w:val="01E0" w:firstRow="1" w:lastRow="1" w:firstColumn="1" w:lastColumn="1" w:noHBand="0" w:noVBand="0"/>
      </w:tblPr>
      <w:tblGrid>
        <w:gridCol w:w="8261"/>
      </w:tblGrid>
      <w:tr w:rsidR="00F54036" w14:paraId="1D7F4EA6" w14:textId="77777777" w:rsidTr="00F452A4">
        <w:tc>
          <w:tcPr>
            <w:tcW w:w="9048" w:type="dxa"/>
          </w:tcPr>
          <w:p w14:paraId="7481BC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30335DA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option </w:t>
            </w:r>
          </w:p>
          <w:p w14:paraId="3D9BCC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1D0B6EE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5AAA0C0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489D25CA" w14:textId="77777777" w:rsidR="00F54036" w:rsidRPr="009C1857" w:rsidRDefault="00F54036" w:rsidP="001E7454">
            <w:pPr>
              <w:pStyle w:val="aa"/>
              <w:ind w:right="20"/>
              <w:rPr>
                <w:rFonts w:ascii="Courier New" w:hAnsi="Courier New" w:cs="Courier New"/>
              </w:rPr>
            </w:pPr>
          </w:p>
          <w:p w14:paraId="4FBF92C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36E67F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3D97EEE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8B53B9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2BBC96C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7CF1389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4D14F31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information policy : replace</w:t>
            </w:r>
          </w:p>
          <w:p w14:paraId="37BD908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E5EF54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1BF42A91"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111AFB5" w14:textId="77777777" w:rsidR="00F54036" w:rsidRPr="009C1857" w:rsidRDefault="00F54036" w:rsidP="001E7454">
            <w:pPr>
              <w:pStyle w:val="aa"/>
              <w:ind w:right="20"/>
              <w:rPr>
                <w:rFonts w:ascii="Courier New" w:hAnsi="Courier New" w:cs="Courier New"/>
              </w:rPr>
            </w:pPr>
          </w:p>
          <w:p w14:paraId="1E8E5A9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6372B27" w14:textId="77777777" w:rsidR="00F54036" w:rsidRDefault="00F54036" w:rsidP="001E7454">
            <w:pPr>
              <w:pStyle w:val="aa"/>
              <w:ind w:right="20"/>
            </w:pPr>
            <w:r w:rsidRPr="009C1857">
              <w:rPr>
                <w:rFonts w:ascii="Courier New" w:hAnsi="Courier New" w:cs="Courier New"/>
              </w:rPr>
              <w:t xml:space="preserve">  192.168.0.254</w:t>
            </w:r>
          </w:p>
        </w:tc>
      </w:tr>
    </w:tbl>
    <w:p w14:paraId="37F8FF6F" w14:textId="77777777" w:rsidR="00F54036" w:rsidRDefault="00F54036" w:rsidP="001E7454">
      <w:pPr>
        <w:pStyle w:val="4"/>
        <w:ind w:left="0" w:right="20"/>
      </w:pPr>
      <w:bookmarkStart w:id="1248" w:name="_Toc337198469"/>
      <w:r w:rsidRPr="00F452A4">
        <w:t>Relay</w:t>
      </w:r>
      <w:r w:rsidRPr="002F5F3A">
        <w:t xml:space="preserve"> agent information option reforwarding Policy Configuration</w:t>
      </w:r>
      <w:bookmarkEnd w:id="1248"/>
    </w:p>
    <w:p w14:paraId="666C29F3" w14:textId="77777777" w:rsidR="00F54036" w:rsidRDefault="00F54036" w:rsidP="001E7454">
      <w:pPr>
        <w:pStyle w:val="a3"/>
        <w:ind w:left="0" w:right="20"/>
      </w:pPr>
      <w:r w:rsidRPr="002F5F3A">
        <w:t>The default policy of the system is to replace the relay information of the packet received from DHCP client with the relay information of the Switch. You can change the default policy of the switch using the following command in global mode:</w:t>
      </w:r>
      <w:r>
        <w:rPr>
          <w:rFonts w:hint="eastAsia"/>
        </w:rPr>
        <w:t xml:space="preserve"> </w:t>
      </w:r>
    </w:p>
    <w:p w14:paraId="5E924D4E" w14:textId="77777777" w:rsidR="00136217" w:rsidRPr="00136217" w:rsidRDefault="00136217" w:rsidP="001E7454">
      <w:pPr>
        <w:pStyle w:val="afffff3"/>
        <w:ind w:left="0" w:right="20"/>
      </w:pPr>
      <w:bookmarkStart w:id="1249" w:name="_Toc391575204"/>
      <w:r>
        <w:t xml:space="preserve">Table </w:t>
      </w:r>
      <w:r w:rsidR="005832B8">
        <w:fldChar w:fldCharType="begin"/>
      </w:r>
      <w:r w:rsidR="00092D8C">
        <w:instrText xml:space="preserve"> SEQ Table \* ARABIC </w:instrText>
      </w:r>
      <w:r w:rsidR="005832B8">
        <w:fldChar w:fldCharType="separate"/>
      </w:r>
      <w:r w:rsidR="00E420FA">
        <w:rPr>
          <w:noProof/>
        </w:rPr>
        <w:t>62</w:t>
      </w:r>
      <w:r w:rsidR="005832B8">
        <w:rPr>
          <w:noProof/>
        </w:rPr>
        <w:fldChar w:fldCharType="end"/>
      </w:r>
      <w:r>
        <w:rPr>
          <w:rFonts w:hint="eastAsia"/>
        </w:rPr>
        <w:t xml:space="preserve"> </w:t>
      </w:r>
      <w:r w:rsidRPr="002F5F3A">
        <w:t>Relay agent information option reforwarding Policy Configuration</w:t>
      </w:r>
      <w:bookmarkEnd w:id="1249"/>
    </w:p>
    <w:tbl>
      <w:tblPr>
        <w:tblStyle w:val="CLIWide"/>
        <w:tblW w:w="0" w:type="auto"/>
        <w:tblLook w:val="01E0" w:firstRow="1" w:lastRow="1" w:firstColumn="1" w:lastColumn="1" w:noHBand="0" w:noVBand="0"/>
      </w:tblPr>
      <w:tblGrid>
        <w:gridCol w:w="2847"/>
        <w:gridCol w:w="5301"/>
      </w:tblGrid>
      <w:tr w:rsidR="00F54036"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2F5F3A" w:rsidRDefault="00F54036" w:rsidP="001E7454">
            <w:pPr>
              <w:pStyle w:val="ab"/>
              <w:wordWrap/>
              <w:ind w:right="20"/>
              <w:rPr>
                <w:b w:val="0"/>
              </w:rPr>
            </w:pPr>
            <w:r w:rsidRPr="002F5F3A">
              <w:rPr>
                <w:b w:val="0"/>
              </w:rPr>
              <w:t>Command</w:t>
            </w:r>
          </w:p>
        </w:tc>
        <w:tc>
          <w:tcPr>
            <w:tcW w:w="6023" w:type="dxa"/>
          </w:tcPr>
          <w:p w14:paraId="512DC49E" w14:textId="77777777" w:rsidR="00F54036" w:rsidRPr="002F5F3A" w:rsidRDefault="00F54036" w:rsidP="001E7454">
            <w:pPr>
              <w:pStyle w:val="ab"/>
              <w:wordWrap/>
              <w:ind w:right="20"/>
              <w:rPr>
                <w:b w:val="0"/>
              </w:rPr>
            </w:pPr>
            <w:r w:rsidRPr="002F5F3A">
              <w:rPr>
                <w:b w:val="0"/>
              </w:rPr>
              <w:t>Description</w:t>
            </w:r>
          </w:p>
        </w:tc>
      </w:tr>
      <w:tr w:rsidR="00F54036" w14:paraId="146301F3" w14:textId="77777777" w:rsidTr="00136217">
        <w:tc>
          <w:tcPr>
            <w:tcW w:w="2977" w:type="dxa"/>
          </w:tcPr>
          <w:p w14:paraId="2869496B" w14:textId="77777777" w:rsidR="00F54036" w:rsidRPr="006A4BF1" w:rsidRDefault="00F54036" w:rsidP="001E7454">
            <w:pPr>
              <w:pStyle w:val="aa"/>
              <w:ind w:right="20"/>
              <w:jc w:val="left"/>
            </w:pPr>
            <w:r w:rsidRPr="006A4BF1">
              <w:rPr>
                <w:b/>
                <w:bCs/>
              </w:rPr>
              <w:t>ip dhcp relay information policy {</w:t>
            </w:r>
            <w:r w:rsidR="00F700C2" w:rsidRPr="006A4BF1">
              <w:rPr>
                <w:b/>
                <w:bCs/>
              </w:rPr>
              <w:t>append</w:t>
            </w:r>
            <w:r w:rsidRPr="006A4BF1">
              <w:rPr>
                <w:b/>
                <w:bCs/>
              </w:rPr>
              <w:t>|keep|replace}</w:t>
            </w:r>
          </w:p>
        </w:tc>
        <w:tc>
          <w:tcPr>
            <w:tcW w:w="6023" w:type="dxa"/>
          </w:tcPr>
          <w:p w14:paraId="6A324996" w14:textId="77777777" w:rsidR="00F54036" w:rsidRPr="006A4BF1" w:rsidRDefault="00F54036" w:rsidP="003A07FC">
            <w:pPr>
              <w:pStyle w:val="a"/>
              <w:spacing w:line="240" w:lineRule="auto"/>
              <w:ind w:left="0" w:right="20"/>
            </w:pPr>
            <w:r w:rsidRPr="006A4BF1">
              <w:t>The default is set to replace.</w:t>
            </w:r>
          </w:p>
          <w:p w14:paraId="263DF6C8" w14:textId="77777777" w:rsidR="00F54036" w:rsidRPr="006A4BF1" w:rsidRDefault="00F700C2" w:rsidP="003A07FC">
            <w:pPr>
              <w:pStyle w:val="a"/>
              <w:spacing w:line="240" w:lineRule="auto"/>
              <w:ind w:left="0" w:right="20"/>
            </w:pPr>
            <w:r w:rsidRPr="006A4BF1">
              <w:rPr>
                <w:rFonts w:hint="eastAsia"/>
              </w:rPr>
              <w:t>a</w:t>
            </w:r>
            <w:r w:rsidR="001D3C63" w:rsidRPr="006A4BF1">
              <w:t>ppend</w:t>
            </w:r>
            <w:r w:rsidRPr="009B58DD">
              <w:t>:</w:t>
            </w:r>
            <w:r w:rsidR="001D3C63" w:rsidRPr="006A4BF1">
              <w:t xml:space="preserve"> </w:t>
            </w:r>
            <w:r w:rsidRPr="006A4BF1">
              <w:t xml:space="preserve">adds relay information </w:t>
            </w:r>
            <w:r w:rsidR="001D3C63" w:rsidRPr="006A4BF1">
              <w:t>to existing relay information</w:t>
            </w:r>
            <w:r w:rsidR="00F54036" w:rsidRPr="006A4BF1">
              <w:t xml:space="preserve"> </w:t>
            </w:r>
          </w:p>
          <w:p w14:paraId="323110BA" w14:textId="77777777" w:rsidR="00F54036" w:rsidRPr="006A4BF1" w:rsidRDefault="00F54036" w:rsidP="003A07FC">
            <w:pPr>
              <w:pStyle w:val="a"/>
              <w:spacing w:line="240" w:lineRule="auto"/>
              <w:ind w:left="0" w:right="20"/>
            </w:pPr>
            <w:proofErr w:type="gramStart"/>
            <w:r w:rsidRPr="006A4BF1">
              <w:t>keep</w:t>
            </w:r>
            <w:proofErr w:type="gramEnd"/>
            <w:r w:rsidRPr="006A4BF1">
              <w:t>: maintains the existing relay  information option: and  adds relay information option if no relay agent information option in router.</w:t>
            </w:r>
          </w:p>
          <w:p w14:paraId="1F5B80A5" w14:textId="77777777" w:rsidR="00F54036" w:rsidRPr="006A4BF1" w:rsidRDefault="00F54036" w:rsidP="003A07FC">
            <w:pPr>
              <w:pStyle w:val="a"/>
              <w:spacing w:line="240" w:lineRule="auto"/>
              <w:ind w:left="0" w:right="20"/>
            </w:pPr>
            <w:proofErr w:type="gramStart"/>
            <w:r w:rsidRPr="006A4BF1">
              <w:t>replace</w:t>
            </w:r>
            <w:proofErr w:type="gramEnd"/>
            <w:r w:rsidRPr="006A4BF1">
              <w:t>: Replaces the relay information option in router</w:t>
            </w:r>
            <w:r w:rsidR="00F700C2" w:rsidRPr="006A4BF1">
              <w:t xml:space="preserve"> with relay information option.</w:t>
            </w:r>
          </w:p>
        </w:tc>
      </w:tr>
    </w:tbl>
    <w:p w14:paraId="354E901C" w14:textId="77777777" w:rsidR="00F54036" w:rsidRPr="004A475C" w:rsidRDefault="00F54036" w:rsidP="001E7454">
      <w:pPr>
        <w:pStyle w:val="a3"/>
        <w:ind w:left="0" w:right="20"/>
      </w:pPr>
      <w:r w:rsidRPr="002F5F3A">
        <w:t>In the following example, DHCP Relay Information Option reforwarding is set to</w:t>
      </w:r>
      <w:r>
        <w:rPr>
          <w:rFonts w:hint="eastAsia"/>
        </w:rPr>
        <w:t xml:space="preserve"> keep</w:t>
      </w:r>
      <w:r>
        <w:t>:</w:t>
      </w:r>
    </w:p>
    <w:tbl>
      <w:tblPr>
        <w:tblStyle w:val="48"/>
        <w:tblW w:w="0" w:type="auto"/>
        <w:tblLook w:val="01E0" w:firstRow="1" w:lastRow="1" w:firstColumn="1" w:lastColumn="1" w:noHBand="0" w:noVBand="0"/>
      </w:tblPr>
      <w:tblGrid>
        <w:gridCol w:w="8261"/>
      </w:tblGrid>
      <w:tr w:rsidR="00F54036" w14:paraId="0129C56E" w14:textId="77777777" w:rsidTr="00F452A4">
        <w:tc>
          <w:tcPr>
            <w:tcW w:w="9000" w:type="dxa"/>
          </w:tcPr>
          <w:p w14:paraId="21FB4AE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40764E4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policy </w:t>
            </w:r>
            <w:r>
              <w:rPr>
                <w:rFonts w:ascii="Courier New" w:hAnsi="Courier New" w:cs="Courier New" w:hint="eastAsia"/>
              </w:rPr>
              <w:t>keep</w:t>
            </w:r>
            <w:r w:rsidRPr="009C1857">
              <w:rPr>
                <w:rFonts w:ascii="Courier New" w:hAnsi="Courier New" w:cs="Courier New"/>
              </w:rPr>
              <w:t xml:space="preserve"> </w:t>
            </w:r>
          </w:p>
          <w:p w14:paraId="15A4B32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6A79F16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632FD204" w14:textId="77777777" w:rsidR="00F54036" w:rsidRPr="009C1857" w:rsidRDefault="00F54036" w:rsidP="001E7454">
            <w:pPr>
              <w:pStyle w:val="aa"/>
              <w:ind w:right="20"/>
              <w:rPr>
                <w:rFonts w:ascii="Courier New" w:hAnsi="Courier New" w:cs="Courier New"/>
              </w:rPr>
            </w:pPr>
          </w:p>
          <w:p w14:paraId="3C98C11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4B35515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14:paraId="577DA42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0A10806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61AED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421F9BA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51A3BC7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11814CA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865E0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675A068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03B9DAEA" w14:textId="77777777" w:rsidR="00F54036" w:rsidRPr="006E6963" w:rsidRDefault="00F54036" w:rsidP="001E7454">
            <w:pPr>
              <w:pStyle w:val="aa"/>
              <w:ind w:right="20"/>
              <w:rPr>
                <w:rFonts w:ascii="Courier New" w:hAnsi="Courier New" w:cs="Courier New"/>
              </w:rPr>
            </w:pPr>
          </w:p>
          <w:p w14:paraId="0C1003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5D5E2E79" w14:textId="77777777" w:rsidR="00F54036" w:rsidRDefault="00F54036" w:rsidP="001E7454">
            <w:pPr>
              <w:pStyle w:val="aa"/>
              <w:ind w:right="20"/>
            </w:pPr>
            <w:r w:rsidRPr="009C1857">
              <w:rPr>
                <w:rFonts w:ascii="Courier New" w:hAnsi="Courier New" w:cs="Courier New"/>
              </w:rPr>
              <w:t xml:space="preserve">  192.168.0.254</w:t>
            </w:r>
          </w:p>
        </w:tc>
      </w:tr>
    </w:tbl>
    <w:p w14:paraId="3A87CEE6" w14:textId="77777777" w:rsidR="00F54036" w:rsidRDefault="00F54036" w:rsidP="001E7454">
      <w:pPr>
        <w:ind w:right="20"/>
      </w:pPr>
    </w:p>
    <w:p w14:paraId="07192168" w14:textId="77777777" w:rsidR="00F54036" w:rsidRDefault="00F54036" w:rsidP="001E7454">
      <w:pPr>
        <w:pStyle w:val="3"/>
        <w:ind w:left="0" w:right="20"/>
      </w:pPr>
      <w:bookmarkStart w:id="1250" w:name="_Toc198525720"/>
      <w:bookmarkStart w:id="1251" w:name="_Toc198621926"/>
      <w:bookmarkStart w:id="1252" w:name="_Toc363228385"/>
      <w:bookmarkStart w:id="1253" w:name="_Toc444695001"/>
      <w:r w:rsidRPr="00F452A4">
        <w:rPr>
          <w:rFonts w:hint="eastAsia"/>
        </w:rPr>
        <w:lastRenderedPageBreak/>
        <w:t>DHCP</w:t>
      </w:r>
      <w:r>
        <w:rPr>
          <w:rFonts w:hint="eastAsia"/>
        </w:rPr>
        <w:t xml:space="preserve"> Smart Relay </w:t>
      </w:r>
      <w:bookmarkEnd w:id="1250"/>
      <w:bookmarkEnd w:id="1251"/>
      <w:bookmarkEnd w:id="1252"/>
      <w:r w:rsidRPr="00D867F8">
        <w:t>Configuration</w:t>
      </w:r>
      <w:bookmarkEnd w:id="1253"/>
    </w:p>
    <w:p w14:paraId="6A23352C" w14:textId="77777777" w:rsidR="00F54036" w:rsidRDefault="00F54036" w:rsidP="001E7454">
      <w:pPr>
        <w:pStyle w:val="a3"/>
        <w:ind w:left="0" w:right="20"/>
      </w:pPr>
      <w:r w:rsidRPr="002F5F3A">
        <w:t>The system forward</w:t>
      </w:r>
      <w:r w:rsidR="003A07FC">
        <w:t>s the</w:t>
      </w:r>
      <w:r w:rsidRPr="002F5F3A">
        <w:t xml:space="preserve"> packet to DHCP server with configuring primary IP address of interface received DHCP packet from DHCP client with giaddr field of DHCP packet. </w:t>
      </w:r>
    </w:p>
    <w:p w14:paraId="63BBC122" w14:textId="77777777" w:rsidR="00F54036" w:rsidRDefault="00F54036" w:rsidP="001E7454">
      <w:pPr>
        <w:pStyle w:val="a3"/>
        <w:ind w:left="0" w:right="20"/>
      </w:pPr>
      <w:r w:rsidRPr="002F5F3A">
        <w:t>Normally, a DHCP relay agent forwards DHCP_DISCOVER message to a DHCP server only with a primary IP address on an interface, even if there is more than one IP address on the interface.</w:t>
      </w:r>
    </w:p>
    <w:p w14:paraId="34ED21A0" w14:textId="77777777" w:rsidR="00F54036" w:rsidRPr="002F5F3A" w:rsidRDefault="00F54036" w:rsidP="001E7454">
      <w:pPr>
        <w:pStyle w:val="a3"/>
        <w:ind w:left="0" w:right="20"/>
      </w:pPr>
      <w:r w:rsidRPr="002F5F3A">
        <w:t>If the smart relay forwarding is enabled, a DHCP relay agent will retry sending DHCP discover message with a secondary IP address, in the case of no response from the DHCP server.</w:t>
      </w:r>
    </w:p>
    <w:p w14:paraId="082FBCAA" w14:textId="77777777" w:rsidR="00F54036" w:rsidRDefault="00F452A4" w:rsidP="00E20826">
      <w:pPr>
        <w:ind w:leftChars="945" w:left="1701" w:right="20"/>
        <w:jc w:val="center"/>
      </w:pPr>
      <w:r>
        <w:rPr>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4" w:name="_Toc198526224"/>
    <w:bookmarkStart w:id="1255" w:name="_Toc198621992"/>
    <w:bookmarkStart w:id="1256" w:name="_Toc361679439"/>
    <w:bookmarkStart w:id="1257" w:name="_Toc391575471"/>
    <w:p w14:paraId="2A656874" w14:textId="77777777" w:rsidR="00F54036" w:rsidRDefault="004F5D20" w:rsidP="001E7454">
      <w:pPr>
        <w:pStyle w:val="afffff3"/>
        <w:ind w:left="0" w:right="20"/>
        <w:jc w:val="center"/>
      </w:pPr>
      <w:r>
        <w:rPr>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6853AD7" id="직사각형 10838" o:spid="_x0000_s1026" style="position:absolute;left:0;text-align:left;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329D53C" id="직사각형 10837" o:spid="_x0000_s1026" style="position:absolute;left:0;text-align:left;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15</w:t>
      </w:r>
      <w:r w:rsidR="005832B8">
        <w:rPr>
          <w:noProof/>
        </w:rPr>
        <w:fldChar w:fldCharType="end"/>
      </w:r>
      <w:r w:rsidR="00F54036">
        <w:rPr>
          <w:rFonts w:hint="eastAsia"/>
        </w:rPr>
        <w:t xml:space="preserve"> DHCP Smart-Relay </w:t>
      </w:r>
      <w:bookmarkEnd w:id="1254"/>
      <w:bookmarkEnd w:id="1255"/>
      <w:bookmarkEnd w:id="1256"/>
      <w:r w:rsidR="00F54036" w:rsidRPr="002F5F3A">
        <w:t>running procedure</w:t>
      </w:r>
      <w:bookmarkEnd w:id="1257"/>
    </w:p>
    <w:p w14:paraId="0F64E171" w14:textId="77777777" w:rsidR="00F54036" w:rsidRPr="002F5F3A" w:rsidRDefault="00F54036" w:rsidP="001E7454">
      <w:pPr>
        <w:pStyle w:val="a3"/>
        <w:ind w:left="0" w:right="20"/>
      </w:pPr>
      <w:r w:rsidRPr="002F5F3A">
        <w:t xml:space="preserve">To enable DHCP smart-relay, use the following command. </w:t>
      </w:r>
    </w:p>
    <w:p w14:paraId="2C29617A" w14:textId="77777777" w:rsidR="00F54036" w:rsidRPr="002F5F3A" w:rsidRDefault="006A4BB0" w:rsidP="001E7454">
      <w:pPr>
        <w:pStyle w:val="affff4"/>
        <w:wordWrap/>
        <w:ind w:left="0" w:right="20"/>
      </w:pPr>
      <w:bookmarkStart w:id="1258" w:name="_Toc354416619"/>
      <w:bookmarkStart w:id="1259" w:name="_Toc391575205"/>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E420FA">
        <w:rPr>
          <w:noProof/>
        </w:rPr>
        <w:t>63</w:t>
      </w:r>
      <w:r w:rsidR="005832B8">
        <w:rPr>
          <w:noProof/>
        </w:rPr>
        <w:fldChar w:fldCharType="end"/>
      </w:r>
      <w:r w:rsidR="00F54036" w:rsidRPr="002F5F3A">
        <w:t xml:space="preserve"> enabling DHCP smart-relay</w:t>
      </w:r>
      <w:bookmarkEnd w:id="1258"/>
      <w:bookmarkEnd w:id="1259"/>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38"/>
        <w:gridCol w:w="5323"/>
      </w:tblGrid>
      <w:tr w:rsidR="00F54036" w:rsidRPr="002F5F3A" w14:paraId="6BA2B682" w14:textId="77777777" w:rsidTr="00F452A4">
        <w:tc>
          <w:tcPr>
            <w:tcW w:w="3191" w:type="dxa"/>
            <w:shd w:val="clear" w:color="auto" w:fill="E6E6E6"/>
            <w:vAlign w:val="center"/>
          </w:tcPr>
          <w:p w14:paraId="4A8D4C5A" w14:textId="77777777" w:rsidR="00F54036" w:rsidRPr="00A107EB" w:rsidRDefault="00F54036" w:rsidP="001E7454">
            <w:pPr>
              <w:pStyle w:val="ab"/>
              <w:wordWrap/>
              <w:ind w:right="20"/>
            </w:pPr>
            <w:r w:rsidRPr="00A107EB">
              <w:t>Command</w:t>
            </w:r>
          </w:p>
        </w:tc>
        <w:tc>
          <w:tcPr>
            <w:tcW w:w="5890" w:type="dxa"/>
            <w:shd w:val="clear" w:color="auto" w:fill="E6E6E6"/>
            <w:vAlign w:val="center"/>
          </w:tcPr>
          <w:p w14:paraId="29B6FA07" w14:textId="77777777" w:rsidR="00F54036" w:rsidRPr="00A107EB" w:rsidRDefault="00F54036" w:rsidP="001E7454">
            <w:pPr>
              <w:pStyle w:val="ab"/>
              <w:wordWrap/>
              <w:ind w:right="20"/>
            </w:pPr>
            <w:r w:rsidRPr="00A107EB">
              <w:t>Description</w:t>
            </w:r>
          </w:p>
        </w:tc>
      </w:tr>
      <w:tr w:rsidR="00F54036" w:rsidRPr="002F5F3A" w14:paraId="28546746" w14:textId="77777777" w:rsidTr="00F452A4">
        <w:tc>
          <w:tcPr>
            <w:tcW w:w="3191" w:type="dxa"/>
            <w:vAlign w:val="center"/>
          </w:tcPr>
          <w:p w14:paraId="5C407C81" w14:textId="77777777" w:rsidR="00F54036" w:rsidRPr="002F5F3A" w:rsidRDefault="00F54036" w:rsidP="001E7454">
            <w:pPr>
              <w:pStyle w:val="aa"/>
              <w:ind w:right="20"/>
            </w:pPr>
            <w:r w:rsidRPr="002F5F3A">
              <w:rPr>
                <w:b/>
                <w:bCs/>
              </w:rPr>
              <w:t>ip dhcp smart-relay</w:t>
            </w:r>
          </w:p>
        </w:tc>
        <w:tc>
          <w:tcPr>
            <w:tcW w:w="5890" w:type="dxa"/>
            <w:vAlign w:val="center"/>
          </w:tcPr>
          <w:p w14:paraId="30F554A1" w14:textId="77777777" w:rsidR="00F54036" w:rsidRPr="002F5F3A" w:rsidRDefault="00F54036" w:rsidP="001E7454">
            <w:pPr>
              <w:pStyle w:val="afffc"/>
              <w:ind w:right="20"/>
              <w:jc w:val="both"/>
            </w:pPr>
            <w:r w:rsidRPr="002F5F3A">
              <w:t xml:space="preserve">Enables DHCP smart-relay function </w:t>
            </w:r>
          </w:p>
          <w:p w14:paraId="4EBC7051" w14:textId="77777777" w:rsidR="00F54036" w:rsidRPr="002F5F3A" w:rsidRDefault="00F54036" w:rsidP="001E7454">
            <w:pPr>
              <w:pStyle w:val="afffc"/>
              <w:ind w:right="20"/>
              <w:jc w:val="both"/>
            </w:pPr>
            <w:r w:rsidRPr="002F5F3A">
              <w:t xml:space="preserve">By default, the feature is set to disabled. </w:t>
            </w:r>
          </w:p>
          <w:p w14:paraId="2E2DA65F" w14:textId="77777777" w:rsidR="00F54036" w:rsidRPr="002F5F3A" w:rsidRDefault="00F54036" w:rsidP="001E7454">
            <w:pPr>
              <w:pStyle w:val="afffc"/>
              <w:ind w:right="20"/>
              <w:jc w:val="both"/>
            </w:pPr>
            <w:r w:rsidRPr="002F5F3A">
              <w:t>Use no format command to disable the function.</w:t>
            </w:r>
          </w:p>
        </w:tc>
      </w:tr>
    </w:tbl>
    <w:p w14:paraId="490ABD53" w14:textId="77777777" w:rsidR="00F54036" w:rsidRDefault="00F54036" w:rsidP="001E7454">
      <w:pPr>
        <w:pStyle w:val="a3"/>
        <w:ind w:left="0" w:right="20"/>
      </w:pPr>
      <w:r w:rsidRPr="002F5F3A">
        <w:t>The following is an example of Setting up DHCP Smart-Relay:</w:t>
      </w:r>
    </w:p>
    <w:tbl>
      <w:tblPr>
        <w:tblStyle w:val="48"/>
        <w:tblW w:w="0" w:type="auto"/>
        <w:tblLook w:val="01E0" w:firstRow="1" w:lastRow="1" w:firstColumn="1" w:lastColumn="1" w:noHBand="0" w:noVBand="0"/>
      </w:tblPr>
      <w:tblGrid>
        <w:gridCol w:w="8261"/>
      </w:tblGrid>
      <w:tr w:rsidR="00F54036" w14:paraId="3DD0EC6D" w14:textId="77777777" w:rsidTr="00F452A4">
        <w:tc>
          <w:tcPr>
            <w:tcW w:w="9000" w:type="dxa"/>
          </w:tcPr>
          <w:p w14:paraId="3C0DEB4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7D07B94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w:t>
            </w:r>
          </w:p>
          <w:p w14:paraId="2C5B4191"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smart-relay </w:t>
            </w:r>
          </w:p>
          <w:p w14:paraId="43EF25D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488AFA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6C45A93"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05D3738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14:paraId="1C0499E7" w14:textId="77777777" w:rsidR="00F54036" w:rsidRPr="009C1857" w:rsidRDefault="00F54036" w:rsidP="001E7454">
            <w:pPr>
              <w:pStyle w:val="aa"/>
              <w:ind w:right="20"/>
              <w:rPr>
                <w:rFonts w:ascii="Courier New" w:hAnsi="Courier New" w:cs="Courier New"/>
              </w:rPr>
            </w:pPr>
          </w:p>
          <w:p w14:paraId="7790F6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0F5906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14:paraId="6549994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538B1F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1B51B1DC"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14:paraId="2820F93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1405D14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E3B6FC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093B37D4"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3FD9650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205B369" w14:textId="77777777" w:rsidR="00F54036" w:rsidRPr="006E6963" w:rsidRDefault="00F54036" w:rsidP="001E7454">
            <w:pPr>
              <w:pStyle w:val="aa"/>
              <w:ind w:right="20"/>
              <w:rPr>
                <w:rFonts w:ascii="Courier New" w:hAnsi="Courier New" w:cs="Courier New"/>
              </w:rPr>
            </w:pPr>
          </w:p>
          <w:p w14:paraId="7FC06BE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3F875EE" w14:textId="77777777" w:rsidR="00F54036" w:rsidRDefault="00F54036" w:rsidP="001E7454">
            <w:pPr>
              <w:pStyle w:val="aa"/>
              <w:ind w:right="20"/>
            </w:pPr>
            <w:r w:rsidRPr="009C1857">
              <w:rPr>
                <w:rFonts w:ascii="Courier New" w:hAnsi="Courier New" w:cs="Courier New"/>
              </w:rPr>
              <w:t xml:space="preserve">  192.168.0.254</w:t>
            </w:r>
          </w:p>
        </w:tc>
      </w:tr>
    </w:tbl>
    <w:p w14:paraId="130AD795" w14:textId="77777777" w:rsidR="00F54036" w:rsidRPr="00BC7F2F" w:rsidRDefault="00F54036" w:rsidP="001E7454">
      <w:pPr>
        <w:pStyle w:val="3"/>
        <w:ind w:left="0" w:right="20"/>
      </w:pPr>
      <w:bookmarkStart w:id="1260" w:name="_Toc198525721"/>
      <w:bookmarkStart w:id="1261" w:name="_Toc198621927"/>
      <w:bookmarkStart w:id="1262" w:name="_Toc363228386"/>
      <w:bookmarkStart w:id="1263" w:name="_Toc444695002"/>
      <w:r>
        <w:rPr>
          <w:rFonts w:hint="eastAsia"/>
        </w:rPr>
        <w:lastRenderedPageBreak/>
        <w:t>DHCP Relay</w:t>
      </w:r>
      <w:r w:rsidRPr="00BC7F2F">
        <w:rPr>
          <w:rFonts w:hint="eastAsia"/>
        </w:rPr>
        <w:t xml:space="preserve"> Verify MAC-Address </w:t>
      </w:r>
      <w:bookmarkEnd w:id="1260"/>
      <w:bookmarkEnd w:id="1261"/>
      <w:bookmarkEnd w:id="1262"/>
      <w:r w:rsidRPr="00D867F8">
        <w:t>Configuration</w:t>
      </w:r>
      <w:bookmarkEnd w:id="1263"/>
    </w:p>
    <w:p w14:paraId="21FD3BA2" w14:textId="77777777" w:rsidR="00F54036" w:rsidRPr="002F5F3A" w:rsidRDefault="00F54036" w:rsidP="001E7454">
      <w:pPr>
        <w:pStyle w:val="a3"/>
        <w:ind w:left="0" w:right="20"/>
      </w:pPr>
      <w:r w:rsidRPr="002F5F3A">
        <w:t>DHCP relay agent uses the following items among fields of DHCP packets to recognize DHCP client that requests for IP.</w:t>
      </w:r>
    </w:p>
    <w:p w14:paraId="0AE57ACA" w14:textId="77777777" w:rsidR="00F54036" w:rsidRPr="002F5F3A" w:rsidRDefault="00F54036" w:rsidP="001E7454">
      <w:pPr>
        <w:pStyle w:val="Orderlist"/>
        <w:numPr>
          <w:ilvl w:val="0"/>
          <w:numId w:val="22"/>
        </w:numPr>
        <w:ind w:left="0" w:right="20" w:hanging="357"/>
      </w:pPr>
      <w:r w:rsidRPr="002F5F3A">
        <w:t>source MAC address</w:t>
      </w:r>
    </w:p>
    <w:p w14:paraId="20A44F0F" w14:textId="77777777" w:rsidR="00F54036" w:rsidRPr="002F5F3A" w:rsidRDefault="00F54036" w:rsidP="001E7454">
      <w:pPr>
        <w:pStyle w:val="Orderlist"/>
        <w:numPr>
          <w:ilvl w:val="0"/>
          <w:numId w:val="22"/>
        </w:numPr>
        <w:ind w:left="0" w:right="20" w:hanging="357"/>
      </w:pPr>
      <w:r w:rsidRPr="002F5F3A">
        <w:t>client hardware address(chaddr field)</w:t>
      </w:r>
    </w:p>
    <w:p w14:paraId="5A79A45A" w14:textId="77777777" w:rsidR="00F54036" w:rsidRPr="002F5F3A" w:rsidRDefault="00F54036" w:rsidP="001E7454">
      <w:pPr>
        <w:pStyle w:val="Orderlist"/>
        <w:numPr>
          <w:ilvl w:val="0"/>
          <w:numId w:val="22"/>
        </w:numPr>
        <w:ind w:left="0" w:right="20" w:hanging="357"/>
      </w:pPr>
      <w:r w:rsidRPr="002F5F3A">
        <w:t>client identifier option (option61)</w:t>
      </w:r>
    </w:p>
    <w:p w14:paraId="07A2E97D" w14:textId="77777777" w:rsidR="00F54036" w:rsidRPr="002F5F3A" w:rsidRDefault="00F54036" w:rsidP="001E7454">
      <w:pPr>
        <w:pStyle w:val="a3"/>
        <w:ind w:left="0" w:right="20"/>
      </w:pPr>
      <w:r w:rsidRPr="002F5F3A">
        <w:t>To block IP assigning request from vicious client, the DHCP relay agent check above three fields of DHCP discover message. In case that the three filelds are not the same, you can set not to forward DHCP discover message to the server.</w:t>
      </w:r>
    </w:p>
    <w:p w14:paraId="0FE41D41" w14:textId="77777777" w:rsidR="00F54036" w:rsidRDefault="00F54036" w:rsidP="001E7454">
      <w:pPr>
        <w:pStyle w:val="a3"/>
        <w:ind w:left="0" w:right="20"/>
      </w:pPr>
      <w:r w:rsidRPr="002F5F3A">
        <w:t xml:space="preserve">To drop the DHCP discover message whose client hardware address or client identifier option has been changed, use the following command: </w:t>
      </w:r>
    </w:p>
    <w:p w14:paraId="3D430CF9" w14:textId="77777777" w:rsidR="00136217" w:rsidRPr="00136217" w:rsidRDefault="00136217" w:rsidP="001E7454">
      <w:pPr>
        <w:pStyle w:val="afffff3"/>
        <w:ind w:left="0" w:right="20"/>
      </w:pPr>
      <w:bookmarkStart w:id="1264" w:name="_Toc391575206"/>
      <w:r>
        <w:t xml:space="preserve">Table </w:t>
      </w:r>
      <w:r w:rsidR="005832B8">
        <w:fldChar w:fldCharType="begin"/>
      </w:r>
      <w:r w:rsidR="00092D8C">
        <w:instrText xml:space="preserve"> SEQ Table \* ARABIC </w:instrText>
      </w:r>
      <w:r w:rsidR="005832B8">
        <w:fldChar w:fldCharType="separate"/>
      </w:r>
      <w:r w:rsidR="003C4BF7">
        <w:rPr>
          <w:noProof/>
        </w:rPr>
        <w:t>64</w:t>
      </w:r>
      <w:r w:rsidR="005832B8">
        <w:rPr>
          <w:noProof/>
        </w:rPr>
        <w:fldChar w:fldCharType="end"/>
      </w:r>
      <w:r>
        <w:rPr>
          <w:rFonts w:hint="eastAsia"/>
        </w:rPr>
        <w:t xml:space="preserve"> </w:t>
      </w:r>
      <w:r>
        <w:t>DHCP Relay</w:t>
      </w:r>
      <w:r>
        <w:rPr>
          <w:rFonts w:hint="eastAsia"/>
        </w:rPr>
        <w:t xml:space="preserve"> </w:t>
      </w:r>
      <w:r w:rsidRPr="002F5F3A">
        <w:t>Verify MAC-Address Configuration</w:t>
      </w:r>
      <w:bookmarkEnd w:id="1264"/>
    </w:p>
    <w:tbl>
      <w:tblPr>
        <w:tblStyle w:val="CLIWide"/>
        <w:tblW w:w="0" w:type="auto"/>
        <w:tblLook w:val="01E0" w:firstRow="1" w:lastRow="1" w:firstColumn="1" w:lastColumn="1" w:noHBand="0" w:noVBand="0"/>
      </w:tblPr>
      <w:tblGrid>
        <w:gridCol w:w="3215"/>
        <w:gridCol w:w="4933"/>
      </w:tblGrid>
      <w:tr w:rsidR="00F54036"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2F5F3A" w:rsidRDefault="00F54036" w:rsidP="001E7454">
            <w:pPr>
              <w:pStyle w:val="ab"/>
              <w:wordWrap/>
              <w:ind w:right="20"/>
              <w:rPr>
                <w:b w:val="0"/>
              </w:rPr>
            </w:pPr>
            <w:r w:rsidRPr="002F5F3A">
              <w:rPr>
                <w:b w:val="0"/>
              </w:rPr>
              <w:t>Command</w:t>
            </w:r>
          </w:p>
        </w:tc>
        <w:tc>
          <w:tcPr>
            <w:tcW w:w="5480" w:type="dxa"/>
          </w:tcPr>
          <w:p w14:paraId="79872060" w14:textId="77777777" w:rsidR="00F54036" w:rsidRPr="002F5F3A" w:rsidRDefault="00F54036" w:rsidP="001E7454">
            <w:pPr>
              <w:pStyle w:val="ab"/>
              <w:wordWrap/>
              <w:ind w:right="20"/>
              <w:rPr>
                <w:b w:val="0"/>
              </w:rPr>
            </w:pPr>
            <w:r w:rsidRPr="002F5F3A">
              <w:rPr>
                <w:b w:val="0"/>
              </w:rPr>
              <w:t>Description</w:t>
            </w:r>
          </w:p>
        </w:tc>
      </w:tr>
      <w:tr w:rsidR="00F54036" w14:paraId="2E9EA9F1" w14:textId="77777777" w:rsidTr="00136217">
        <w:tc>
          <w:tcPr>
            <w:tcW w:w="3520" w:type="dxa"/>
          </w:tcPr>
          <w:p w14:paraId="1355BD77" w14:textId="77777777" w:rsidR="00F54036" w:rsidRDefault="00F54036" w:rsidP="001E7454">
            <w:pPr>
              <w:pStyle w:val="aa"/>
              <w:ind w:right="20"/>
            </w:pPr>
            <w:r w:rsidRPr="00EE79C9">
              <w:rPr>
                <w:b/>
                <w:bCs/>
              </w:rPr>
              <w:t xml:space="preserve">ip </w:t>
            </w:r>
            <w:r w:rsidRPr="00E4243B">
              <w:rPr>
                <w:b/>
                <w:bCs/>
              </w:rPr>
              <w:t xml:space="preserve">dhcp </w:t>
            </w:r>
            <w:r w:rsidR="00EE79C9" w:rsidRPr="00E4243B">
              <w:rPr>
                <w:b/>
                <w:bCs/>
              </w:rPr>
              <w:t>relay</w:t>
            </w:r>
            <w:r w:rsidRPr="00E4243B">
              <w:rPr>
                <w:b/>
                <w:bCs/>
              </w:rPr>
              <w:t xml:space="preserve"> </w:t>
            </w:r>
            <w:r w:rsidRPr="00E4243B">
              <w:rPr>
                <w:rFonts w:hint="eastAsia"/>
                <w:b/>
                <w:bCs/>
              </w:rPr>
              <w:t>verify mac-address</w:t>
            </w:r>
          </w:p>
        </w:tc>
        <w:tc>
          <w:tcPr>
            <w:tcW w:w="5480" w:type="dxa"/>
          </w:tcPr>
          <w:p w14:paraId="5B523CB8" w14:textId="77777777" w:rsidR="00F54036" w:rsidRPr="002F5F3A" w:rsidRDefault="00F54036" w:rsidP="001E7454">
            <w:pPr>
              <w:pStyle w:val="a9"/>
              <w:numPr>
                <w:ilvl w:val="0"/>
                <w:numId w:val="10"/>
              </w:numPr>
              <w:wordWrap/>
              <w:ind w:left="0" w:right="20"/>
            </w:pPr>
            <w:r w:rsidRPr="002F5F3A">
              <w:t xml:space="preserve">When a client hardware address or client identifier option of DHCP discover message has been changed it does not forward the message to the server. </w:t>
            </w:r>
          </w:p>
          <w:p w14:paraId="7CF04B69" w14:textId="77777777" w:rsidR="00F54036" w:rsidRPr="002F5F3A" w:rsidRDefault="00F54036" w:rsidP="001E7454">
            <w:pPr>
              <w:pStyle w:val="a9"/>
              <w:numPr>
                <w:ilvl w:val="0"/>
                <w:numId w:val="10"/>
              </w:numPr>
              <w:wordWrap/>
              <w:ind w:left="0" w:right="20"/>
            </w:pPr>
            <w:r w:rsidRPr="002F5F3A">
              <w:t xml:space="preserve">By default this is enabled. </w:t>
            </w:r>
          </w:p>
          <w:p w14:paraId="298A02EB" w14:textId="77777777" w:rsidR="00F54036" w:rsidRPr="002F5F3A" w:rsidRDefault="00F54036" w:rsidP="001E7454">
            <w:pPr>
              <w:pStyle w:val="a9"/>
              <w:numPr>
                <w:ilvl w:val="0"/>
                <w:numId w:val="10"/>
              </w:numPr>
              <w:wordWrap/>
              <w:ind w:left="0" w:right="20"/>
            </w:pPr>
            <w:r w:rsidRPr="002F5F3A">
              <w:t>To disable the function, use no command</w:t>
            </w:r>
          </w:p>
        </w:tc>
      </w:tr>
    </w:tbl>
    <w:p w14:paraId="17EA61B6" w14:textId="77777777" w:rsidR="00F54036" w:rsidRDefault="00F54036" w:rsidP="001E7454">
      <w:pPr>
        <w:pStyle w:val="a3"/>
        <w:ind w:left="0" w:right="20"/>
      </w:pPr>
      <w:r w:rsidRPr="002F5F3A">
        <w:t xml:space="preserve">The following is an example of </w:t>
      </w:r>
      <w:r>
        <w:t>deactivating</w:t>
      </w:r>
      <w:r w:rsidRPr="002F5F3A">
        <w:t xml:space="preserve"> the function of </w:t>
      </w:r>
      <w:r w:rsidRPr="002F5F3A">
        <w:t>“</w:t>
      </w:r>
      <w:r w:rsidRPr="002F5F3A">
        <w:t>DHCP relay agent verifies MAC-address</w:t>
      </w:r>
      <w:r w:rsidRPr="002F5F3A">
        <w:t>”</w:t>
      </w:r>
      <w:r w:rsidRPr="002F5F3A">
        <w:t>:</w:t>
      </w:r>
    </w:p>
    <w:tbl>
      <w:tblPr>
        <w:tblStyle w:val="48"/>
        <w:tblW w:w="0" w:type="auto"/>
        <w:tblLook w:val="01E0" w:firstRow="1" w:lastRow="1" w:firstColumn="1" w:lastColumn="1" w:noHBand="0" w:noVBand="0"/>
      </w:tblPr>
      <w:tblGrid>
        <w:gridCol w:w="8261"/>
      </w:tblGrid>
      <w:tr w:rsidR="00F54036" w14:paraId="5860269E" w14:textId="77777777" w:rsidTr="003E15A7">
        <w:tc>
          <w:tcPr>
            <w:tcW w:w="9048" w:type="dxa"/>
          </w:tcPr>
          <w:p w14:paraId="15B350D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B3049A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Switch(config)# no ip dhcp </w:t>
            </w:r>
            <w:r w:rsidRPr="00E4243B">
              <w:rPr>
                <w:rFonts w:ascii="Courier New" w:hAnsi="Courier New" w:cs="Courier New" w:hint="eastAsia"/>
              </w:rPr>
              <w:t>relay</w:t>
            </w:r>
            <w:r w:rsidRPr="00E4243B">
              <w:rPr>
                <w:rFonts w:ascii="Courier New" w:hAnsi="Courier New" w:cs="Courier New"/>
              </w:rPr>
              <w:t xml:space="preserve"> verify mac-address </w:t>
            </w:r>
          </w:p>
          <w:p w14:paraId="268567F4"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Switch(config)# exit</w:t>
            </w:r>
          </w:p>
          <w:p w14:paraId="66F1B389"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 xml:space="preserve">Switch# show ip dhcp relay </w:t>
            </w:r>
          </w:p>
          <w:p w14:paraId="61817BF0" w14:textId="77777777" w:rsidR="00F54036" w:rsidRPr="00E4243B" w:rsidRDefault="00F54036" w:rsidP="001E7454">
            <w:pPr>
              <w:pStyle w:val="aa"/>
              <w:ind w:right="20"/>
              <w:rPr>
                <w:rFonts w:ascii="Courier New" w:hAnsi="Courier New" w:cs="Courier New"/>
              </w:rPr>
            </w:pPr>
          </w:p>
          <w:p w14:paraId="3F7C98FA"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relay                    : Enabled</w:t>
            </w:r>
          </w:p>
          <w:p w14:paraId="2A059327"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feature      : Enabled</w:t>
            </w:r>
          </w:p>
          <w:p w14:paraId="32EAFAF6"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Smart Relay retry count  : 3</w:t>
            </w:r>
          </w:p>
          <w:p w14:paraId="7BAA8741" w14:textId="77777777" w:rsidR="00F54036" w:rsidRPr="00E4243B" w:rsidRDefault="00F54036" w:rsidP="001E7454">
            <w:pPr>
              <w:pStyle w:val="aa"/>
              <w:ind w:right="20"/>
              <w:rPr>
                <w:rFonts w:ascii="Courier New" w:hAnsi="Courier New" w:cs="Courier New"/>
              </w:rPr>
            </w:pPr>
            <w:r w:rsidRPr="00E4243B">
              <w:rPr>
                <w:rFonts w:ascii="Courier New" w:hAnsi="Courier New" w:cs="Courier New"/>
              </w:rPr>
              <w:t>DHCP server-id based relay    : Disabled</w:t>
            </w:r>
          </w:p>
          <w:p w14:paraId="5813CB4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0A6AA75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38A22C5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408CC66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73A31B80"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5362FA68"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14:paraId="172D39D5" w14:textId="77777777" w:rsidR="00F54036" w:rsidRPr="006E6963" w:rsidRDefault="00F54036" w:rsidP="001E7454">
            <w:pPr>
              <w:pStyle w:val="aa"/>
              <w:ind w:right="20"/>
              <w:rPr>
                <w:rFonts w:ascii="Courier New" w:hAnsi="Courier New" w:cs="Courier New"/>
              </w:rPr>
            </w:pPr>
          </w:p>
          <w:p w14:paraId="3D104FE2"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35D571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tc>
      </w:tr>
    </w:tbl>
    <w:p w14:paraId="7BB65C21" w14:textId="77777777" w:rsidR="00695E54" w:rsidRDefault="00695E54" w:rsidP="001E7454">
      <w:pPr>
        <w:pStyle w:val="3"/>
        <w:ind w:left="0" w:right="20"/>
      </w:pPr>
      <w:bookmarkStart w:id="1265" w:name="_Toc198525722"/>
      <w:bookmarkStart w:id="1266" w:name="_Toc198621928"/>
      <w:bookmarkStart w:id="1267" w:name="_Toc363228387"/>
    </w:p>
    <w:p w14:paraId="1DF94AF0" w14:textId="77777777" w:rsidR="00F54036" w:rsidRPr="00BE1B16" w:rsidRDefault="00F54036" w:rsidP="001E7454">
      <w:pPr>
        <w:pStyle w:val="3"/>
        <w:ind w:left="0" w:right="20"/>
      </w:pPr>
      <w:bookmarkStart w:id="1268" w:name="_Toc444695003"/>
      <w:r>
        <w:rPr>
          <w:rFonts w:hint="eastAsia"/>
        </w:rPr>
        <w:lastRenderedPageBreak/>
        <w:t>DHCP relay rate-limit</w:t>
      </w:r>
      <w:r w:rsidRPr="00BE1B16">
        <w:rPr>
          <w:rFonts w:hint="eastAsia"/>
        </w:rPr>
        <w:t xml:space="preserve"> </w:t>
      </w:r>
      <w:bookmarkEnd w:id="1265"/>
      <w:bookmarkEnd w:id="1266"/>
      <w:bookmarkEnd w:id="1267"/>
      <w:r w:rsidR="003E15A7">
        <w:rPr>
          <w:rFonts w:hint="eastAsia"/>
        </w:rPr>
        <w:t>Set-up</w:t>
      </w:r>
      <w:bookmarkEnd w:id="1268"/>
    </w:p>
    <w:p w14:paraId="7FBC90DB" w14:textId="77777777" w:rsidR="00F939B7" w:rsidRDefault="00F939B7" w:rsidP="001E7454">
      <w:pPr>
        <w:pStyle w:val="a3"/>
        <w:ind w:left="0" w:right="20"/>
        <w:rPr>
          <w:rFonts w:ascii="굴림" w:eastAsia="굴림" w:hAnsi="굴림"/>
        </w:rPr>
      </w:pPr>
      <w:r>
        <w:rPr>
          <w:rStyle w:val="hps"/>
          <w:color w:val="222222"/>
        </w:rPr>
        <w:t>In</w:t>
      </w:r>
      <w:r>
        <w:t xml:space="preserve"> </w:t>
      </w:r>
      <w:r w:rsidR="00094318">
        <w:rPr>
          <w:rStyle w:val="hps"/>
          <w:color w:val="222222"/>
        </w:rPr>
        <w:t>C9500</w:t>
      </w:r>
      <w:r>
        <w:rPr>
          <w:rStyle w:val="hps"/>
          <w:color w:val="222222"/>
        </w:rPr>
        <w:t xml:space="preserve"> Series DHCP relay agent</w:t>
      </w:r>
      <w:r>
        <w:t xml:space="preserve"> </w:t>
      </w:r>
      <w:r w:rsidR="009628C7">
        <w:rPr>
          <w:rStyle w:val="hps"/>
          <w:color w:val="222222"/>
        </w:rPr>
        <w:t>can control the number of DHCP Discover</w:t>
      </w:r>
      <w:r w:rsidR="009628C7">
        <w:t xml:space="preserve"> </w:t>
      </w:r>
      <w:r w:rsidR="009628C7">
        <w:rPr>
          <w:rStyle w:val="hps"/>
          <w:color w:val="222222"/>
        </w:rPr>
        <w:t>or</w:t>
      </w:r>
      <w:r w:rsidR="009628C7">
        <w:t xml:space="preserve"> </w:t>
      </w:r>
      <w:r w:rsidR="009628C7">
        <w:rPr>
          <w:rStyle w:val="hps"/>
          <w:color w:val="222222"/>
        </w:rPr>
        <w:t>DHCP Request</w:t>
      </w:r>
      <w:r w:rsidR="009628C7">
        <w:t xml:space="preserve"> </w:t>
      </w:r>
      <w:r w:rsidR="009628C7">
        <w:rPr>
          <w:rStyle w:val="hps"/>
          <w:color w:val="222222"/>
        </w:rPr>
        <w:t>packets by means of</w:t>
      </w:r>
      <w:r>
        <w:rPr>
          <w:rStyle w:val="hps"/>
          <w:color w:val="222222"/>
        </w:rPr>
        <w:t xml:space="preserve"> setting the</w:t>
      </w:r>
      <w:r>
        <w:t xml:space="preserve"> </w:t>
      </w:r>
      <w:r>
        <w:rPr>
          <w:rStyle w:val="hps"/>
          <w:color w:val="222222"/>
        </w:rPr>
        <w:t>Rate-limit</w:t>
      </w:r>
      <w:r>
        <w:t>,</w:t>
      </w:r>
      <w:r w:rsidR="009628C7">
        <w:t xml:space="preserve"> which is set for a second. </w:t>
      </w:r>
      <w:r>
        <w:rPr>
          <w:rStyle w:val="hps"/>
          <w:color w:val="222222"/>
        </w:rPr>
        <w:t>The following figure</w:t>
      </w:r>
      <w:r>
        <w:t xml:space="preserve"> </w:t>
      </w:r>
      <w:r w:rsidR="009628C7">
        <w:t xml:space="preserve">shows how </w:t>
      </w:r>
      <w:r w:rsidR="00094318">
        <w:rPr>
          <w:rStyle w:val="hps"/>
          <w:color w:val="222222"/>
        </w:rPr>
        <w:t>C9500</w:t>
      </w:r>
      <w:r>
        <w:rPr>
          <w:rStyle w:val="hps"/>
          <w:color w:val="222222"/>
        </w:rPr>
        <w:t xml:space="preserve"> </w:t>
      </w:r>
      <w:r w:rsidR="009628C7">
        <w:rPr>
          <w:rStyle w:val="hps"/>
          <w:color w:val="222222"/>
        </w:rPr>
        <w:t xml:space="preserve">permits and drops packets as time goes when </w:t>
      </w:r>
      <w:r>
        <w:rPr>
          <w:rStyle w:val="hps"/>
          <w:color w:val="222222"/>
        </w:rPr>
        <w:t>the</w:t>
      </w:r>
      <w:r>
        <w:t xml:space="preserve"> </w:t>
      </w:r>
      <w:r>
        <w:rPr>
          <w:rStyle w:val="hps"/>
          <w:color w:val="222222"/>
        </w:rPr>
        <w:t>Rate-limit</w:t>
      </w:r>
      <w:r>
        <w:t xml:space="preserve"> </w:t>
      </w:r>
      <w:r>
        <w:rPr>
          <w:rStyle w:val="hps"/>
          <w:color w:val="222222"/>
        </w:rPr>
        <w:t>is set to</w:t>
      </w:r>
      <w:r>
        <w:t xml:space="preserve"> </w:t>
      </w:r>
      <w:r>
        <w:rPr>
          <w:rStyle w:val="hps"/>
          <w:color w:val="222222"/>
        </w:rPr>
        <w:t>30</w:t>
      </w:r>
      <w:r>
        <w:t>.</w:t>
      </w:r>
      <w:r w:rsidR="00F71F59">
        <w:t xml:space="preserve"> </w:t>
      </w:r>
    </w:p>
    <w:p w14:paraId="000E2031" w14:textId="77777777" w:rsidR="00F54036" w:rsidRDefault="004F5D20" w:rsidP="00E20826">
      <w:pPr>
        <w:ind w:leftChars="945" w:left="1701" w:right="20"/>
        <w:rPr>
          <w:rFonts w:ascii="굴림" w:eastAsia="굴림" w:hAnsi="굴림"/>
        </w:rPr>
      </w:pPr>
      <w:r>
        <w:rPr>
          <w:rFonts w:ascii="굴림" w:eastAsia="굴림" w:hAnsi="굴림"/>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D52C4A" w:rsidRDefault="00D52C4A"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D52C4A" w:rsidRDefault="00D52C4A"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D52C4A" w:rsidRDefault="00D52C4A" w:rsidP="00335912">
                              <w:pPr>
                                <w:jc w:val="center"/>
                              </w:pPr>
                              <w:r>
                                <w:rPr>
                                  <w:rFonts w:hint="eastAsia"/>
                                </w:rPr>
                                <w:t>30 Permits</w:t>
                              </w:r>
                            </w:p>
                            <w:p w14:paraId="508E55D4" w14:textId="77777777" w:rsidR="00D52C4A" w:rsidRDefault="00D52C4A"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D52C4A" w:rsidRDefault="00D52C4A"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D52C4A" w:rsidRDefault="00D52C4A" w:rsidP="00335912">
                              <w:pPr>
                                <w:jc w:val="center"/>
                              </w:pPr>
                              <w:r>
                                <w:rPr>
                                  <w:rFonts w:hint="eastAsia"/>
                                </w:rPr>
                                <w:t>20 Drops</w:t>
                              </w:r>
                            </w:p>
                            <w:p w14:paraId="31CFAE07" w14:textId="77777777" w:rsidR="00D52C4A" w:rsidRDefault="00D52C4A"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D52C4A" w:rsidRDefault="00D52C4A"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D52C4A" w:rsidRDefault="00D52C4A"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D52C4A" w:rsidRDefault="00D52C4A" w:rsidP="00335912">
                        <w:pPr>
                          <w:jc w:val="center"/>
                        </w:pPr>
                        <w:r>
                          <w:rPr>
                            <w:rFonts w:hint="eastAsia"/>
                          </w:rPr>
                          <w:t>30 Permits</w:t>
                        </w:r>
                      </w:p>
                      <w:p w14:paraId="508E55D4" w14:textId="77777777" w:rsidR="00D52C4A" w:rsidRDefault="00D52C4A"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D52C4A" w:rsidRDefault="00D52C4A"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D52C4A" w:rsidRDefault="00D52C4A" w:rsidP="00335912">
                        <w:pPr>
                          <w:jc w:val="center"/>
                        </w:pPr>
                        <w:r>
                          <w:rPr>
                            <w:rFonts w:hint="eastAsia"/>
                          </w:rPr>
                          <w:t>20 Drops</w:t>
                        </w:r>
                      </w:p>
                      <w:p w14:paraId="31CFAE07" w14:textId="77777777" w:rsidR="00D52C4A" w:rsidRDefault="00D52C4A"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69" w:name="_Toc198526225"/>
    <w:bookmarkStart w:id="1270" w:name="_Toc198621993"/>
    <w:bookmarkStart w:id="1271" w:name="_Toc361679440"/>
    <w:bookmarkStart w:id="1272" w:name="_Toc391575472"/>
    <w:p w14:paraId="38F5AA61" w14:textId="77777777" w:rsidR="00F54036" w:rsidRDefault="004F5D20" w:rsidP="001E7454">
      <w:pPr>
        <w:pStyle w:val="afffff3"/>
        <w:ind w:left="0" w:right="20"/>
        <w:rPr>
          <w:rFonts w:ascii="굴림" w:eastAsia="굴림" w:hAnsi="굴림"/>
        </w:rPr>
      </w:pPr>
      <w:r>
        <w:rPr>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760E01D" id="직사각형 10824" o:spid="_x0000_s1026" style="position:absolute;left:0;text-align:left;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8207457" id="직사각형 10823" o:spid="_x0000_s1026" style="position:absolute;left:0;text-align:left;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6C3661">
        <w:rPr>
          <w:noProof/>
        </w:rPr>
        <w:t>16</w:t>
      </w:r>
      <w:r w:rsidR="005832B8">
        <w:rPr>
          <w:noProof/>
        </w:rPr>
        <w:fldChar w:fldCharType="end"/>
      </w:r>
      <w:r w:rsidR="00F54036">
        <w:rPr>
          <w:rFonts w:hint="eastAsia"/>
        </w:rPr>
        <w:t xml:space="preserve"> DHCP Relay Rate-limit </w:t>
      </w:r>
      <w:bookmarkEnd w:id="1269"/>
      <w:bookmarkEnd w:id="1270"/>
      <w:bookmarkEnd w:id="1271"/>
      <w:r w:rsidR="009628C7">
        <w:rPr>
          <w:rFonts w:hint="eastAsia"/>
        </w:rPr>
        <w:t>i</w:t>
      </w:r>
      <w:r w:rsidR="009628C7">
        <w:t>n work</w:t>
      </w:r>
      <w:bookmarkEnd w:id="1272"/>
    </w:p>
    <w:p w14:paraId="43961605" w14:textId="77777777" w:rsidR="00F54036" w:rsidRDefault="009628C7" w:rsidP="001E7454">
      <w:pPr>
        <w:pStyle w:val="a3"/>
        <w:ind w:left="0" w:right="20"/>
      </w:pPr>
      <w:r>
        <w:rPr>
          <w:rFonts w:ascii="굴림" w:eastAsia="굴림" w:hAnsi="굴림" w:hint="eastAsia"/>
        </w:rPr>
        <w:t xml:space="preserve">To activate </w:t>
      </w:r>
      <w:r>
        <w:rPr>
          <w:rFonts w:hint="eastAsia"/>
        </w:rPr>
        <w:t>DHCP Relay Rate-limit</w:t>
      </w:r>
      <w:r>
        <w:t xml:space="preserve"> function use the commands in Global mode. </w:t>
      </w:r>
      <w:r>
        <w:rPr>
          <w:rFonts w:hint="eastAsia"/>
        </w:rPr>
        <w:t>DHCP Relay Rate-limit</w:t>
      </w:r>
      <w:r>
        <w:t xml:space="preserve"> function is available per MAC address. </w:t>
      </w:r>
    </w:p>
    <w:tbl>
      <w:tblPr>
        <w:tblStyle w:val="CLIWide"/>
        <w:tblW w:w="0" w:type="auto"/>
        <w:tblLook w:val="01E0" w:firstRow="1" w:lastRow="1" w:firstColumn="1" w:lastColumn="1" w:noHBand="0" w:noVBand="0"/>
      </w:tblPr>
      <w:tblGrid>
        <w:gridCol w:w="2991"/>
        <w:gridCol w:w="5157"/>
      </w:tblGrid>
      <w:tr w:rsidR="00F54036" w:rsidRPr="00136217"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14:paraId="3AC57204"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136217" w14:paraId="3BB5FE75" w14:textId="77777777" w:rsidTr="00335912">
        <w:tc>
          <w:tcPr>
            <w:tcW w:w="3046" w:type="dxa"/>
          </w:tcPr>
          <w:p w14:paraId="67514B8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34CA6144" w14:textId="77777777" w:rsidR="009628C7" w:rsidRPr="00136217" w:rsidRDefault="009628C7" w:rsidP="001E7454">
            <w:pPr>
              <w:pStyle w:val="a9"/>
              <w:numPr>
                <w:ilvl w:val="0"/>
                <w:numId w:val="10"/>
              </w:numPr>
              <w:ind w:left="0" w:right="20"/>
              <w:rPr>
                <w:rFonts w:eastAsia="굴림체"/>
              </w:rPr>
            </w:pPr>
            <w:r>
              <w:rPr>
                <w:rFonts w:eastAsia="굴림체"/>
              </w:rPr>
              <w:t xml:space="preserve">Set the number of DHCP packets </w:t>
            </w:r>
            <w:r w:rsidR="00B8623C">
              <w:rPr>
                <w:rFonts w:eastAsia="굴림체"/>
              </w:rPr>
              <w:t xml:space="preserve">- </w:t>
            </w:r>
            <w:r w:rsidR="00B8623C" w:rsidRPr="00136217">
              <w:rPr>
                <w:rFonts w:eastAsia="굴림체" w:hint="eastAsia"/>
              </w:rPr>
              <w:t xml:space="preserve">Discover </w:t>
            </w:r>
            <w:r w:rsidR="00B8623C">
              <w:rPr>
                <w:rFonts w:eastAsia="굴림체"/>
              </w:rPr>
              <w:t xml:space="preserve">and </w:t>
            </w:r>
            <w:r w:rsidR="00B8623C" w:rsidRPr="00136217">
              <w:rPr>
                <w:rFonts w:eastAsia="굴림체" w:hint="eastAsia"/>
              </w:rPr>
              <w:t>Request</w:t>
            </w:r>
            <w:r w:rsidR="00B8623C">
              <w:rPr>
                <w:rFonts w:eastAsia="굴림체"/>
              </w:rPr>
              <w:t xml:space="preserve"> </w:t>
            </w:r>
            <w:proofErr w:type="gramStart"/>
            <w:r w:rsidR="00B8623C">
              <w:rPr>
                <w:rFonts w:eastAsia="굴림체"/>
              </w:rPr>
              <w:t xml:space="preserve">altogether - </w:t>
            </w:r>
            <w:r>
              <w:rPr>
                <w:rFonts w:eastAsia="굴림체"/>
              </w:rPr>
              <w:t>that ar</w:t>
            </w:r>
            <w:r w:rsidR="004466E5">
              <w:rPr>
                <w:rFonts w:eastAsia="굴림체"/>
              </w:rPr>
              <w:t>e</w:t>
            </w:r>
            <w:proofErr w:type="gramEnd"/>
            <w:r w:rsidR="004466E5">
              <w:rPr>
                <w:rFonts w:eastAsia="굴림체"/>
              </w:rPr>
              <w:t xml:space="preserve"> allowed to pass per a second whereas all the DHCP packets are coming from an identical DHCP client.</w:t>
            </w:r>
          </w:p>
          <w:p w14:paraId="53023988" w14:textId="77777777" w:rsidR="004466E5" w:rsidRPr="00136217" w:rsidRDefault="004466E5" w:rsidP="001E7454">
            <w:pPr>
              <w:pStyle w:val="a9"/>
              <w:numPr>
                <w:ilvl w:val="0"/>
                <w:numId w:val="10"/>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1765E95B" w14:textId="77777777" w:rsidR="004466E5" w:rsidRPr="004466E5" w:rsidRDefault="004466E5" w:rsidP="001E7454">
            <w:pPr>
              <w:pStyle w:val="a9"/>
              <w:numPr>
                <w:ilvl w:val="0"/>
                <w:numId w:val="10"/>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 </w:t>
            </w:r>
          </w:p>
        </w:tc>
      </w:tr>
      <w:tr w:rsidR="00F54036" w:rsidRPr="00136217" w14:paraId="6BC9652E" w14:textId="77777777" w:rsidTr="00335912">
        <w:tc>
          <w:tcPr>
            <w:tcW w:w="3046" w:type="dxa"/>
          </w:tcPr>
          <w:p w14:paraId="4FEFA366"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375C522D" w14:textId="77777777" w:rsidR="00B8623C" w:rsidRPr="00136217" w:rsidRDefault="00B8623C"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from an identical DHCP client.</w:t>
            </w:r>
          </w:p>
        </w:tc>
      </w:tr>
      <w:tr w:rsidR="00F54036" w:rsidRPr="00136217" w14:paraId="7753EE63" w14:textId="77777777" w:rsidTr="00335912">
        <w:tc>
          <w:tcPr>
            <w:tcW w:w="3046" w:type="dxa"/>
          </w:tcPr>
          <w:p w14:paraId="283B97F0"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1140A057" w14:textId="77777777" w:rsidR="00B8623C" w:rsidRPr="00136217" w:rsidRDefault="00B8623C"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Request </w:t>
            </w:r>
            <w:r>
              <w:rPr>
                <w:rFonts w:eastAsia="굴림체"/>
              </w:rPr>
              <w:t>packets that are allowed to pass per a second whereas all the DHCP packets are coming from an identical DHCP client.</w:t>
            </w:r>
          </w:p>
        </w:tc>
      </w:tr>
    </w:tbl>
    <w:p w14:paraId="69ED426D" w14:textId="77777777" w:rsidR="00B8623C" w:rsidRDefault="00B8623C" w:rsidP="001E7454">
      <w:pPr>
        <w:pStyle w:val="a3"/>
        <w:ind w:left="0" w:right="20"/>
      </w:pPr>
      <w:r>
        <w:t xml:space="preserve">The below example shows how to set </w:t>
      </w:r>
      <w:r>
        <w:rPr>
          <w:rFonts w:hint="eastAsia"/>
        </w:rPr>
        <w:t>DHCP Relay Rate-limit</w:t>
      </w:r>
      <w:r>
        <w:t xml:space="preserve"> per MAC. </w:t>
      </w:r>
    </w:p>
    <w:tbl>
      <w:tblPr>
        <w:tblStyle w:val="48"/>
        <w:tblW w:w="0" w:type="auto"/>
        <w:tblLook w:val="01E0" w:firstRow="1" w:lastRow="1" w:firstColumn="1" w:lastColumn="1" w:noHBand="0" w:noVBand="0"/>
      </w:tblPr>
      <w:tblGrid>
        <w:gridCol w:w="8261"/>
      </w:tblGrid>
      <w:tr w:rsidR="00F54036" w14:paraId="1C6E13F3" w14:textId="77777777" w:rsidTr="003E15A7">
        <w:tc>
          <w:tcPr>
            <w:tcW w:w="9048" w:type="dxa"/>
          </w:tcPr>
          <w:p w14:paraId="4E1A302E"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5DB733B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w:t>
            </w:r>
            <w:r>
              <w:rPr>
                <w:rFonts w:ascii="Courier New" w:hAnsi="Courier New" w:cs="Courier New" w:hint="eastAsia"/>
              </w:rPr>
              <w:t>rate-limit 30</w:t>
            </w:r>
          </w:p>
          <w:p w14:paraId="5847FFF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14:paraId="5D33BD0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24E7EA59" w14:textId="77777777" w:rsidR="00F54036" w:rsidRPr="009C1857" w:rsidRDefault="00F54036" w:rsidP="001E7454">
            <w:pPr>
              <w:pStyle w:val="aa"/>
              <w:ind w:right="20"/>
              <w:rPr>
                <w:rFonts w:ascii="Courier New" w:hAnsi="Courier New" w:cs="Courier New"/>
              </w:rPr>
            </w:pPr>
            <w:r>
              <w:rPr>
                <w:rFonts w:ascii="Courier New" w:hAnsi="Courier New" w:cs="Courier New"/>
              </w:rPr>
              <w:t>Switch# show ip dhcp relay</w:t>
            </w:r>
          </w:p>
          <w:p w14:paraId="70161745" w14:textId="77777777" w:rsidR="00F54036" w:rsidRPr="009C1857" w:rsidRDefault="00F54036" w:rsidP="001E7454">
            <w:pPr>
              <w:pStyle w:val="aa"/>
              <w:ind w:right="20"/>
              <w:rPr>
                <w:rFonts w:ascii="Courier New" w:hAnsi="Courier New" w:cs="Courier New"/>
              </w:rPr>
            </w:pPr>
          </w:p>
          <w:p w14:paraId="1A87A21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14:paraId="6061EEBF"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14:paraId="2810FD8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14:paraId="2EDB5D0B"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14:paraId="308D34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14:paraId="34250E76"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14:paraId="0CA8A288"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14:paraId="3C6FF0D5"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14:paraId="2D76E26A"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14:paraId="44D8B77A" w14:textId="77777777" w:rsidR="00F54036" w:rsidRPr="008E5131" w:rsidRDefault="00F54036" w:rsidP="001E7454">
            <w:pPr>
              <w:pStyle w:val="aa"/>
              <w:ind w:right="20"/>
              <w:rPr>
                <w:rFonts w:ascii="Courier New" w:hAnsi="Courier New" w:cs="Courier New"/>
              </w:rPr>
            </w:pPr>
            <w:r w:rsidRPr="008E5131">
              <w:rPr>
                <w:rFonts w:ascii="Courier New" w:hAnsi="Courier New" w:cs="Courier New"/>
              </w:rPr>
              <w:t xml:space="preserve">Global rate-limit (per MAC)   : </w:t>
            </w:r>
            <w:r>
              <w:rPr>
                <w:rFonts w:ascii="Courier New" w:hAnsi="Courier New" w:cs="Courier New" w:hint="eastAsia"/>
              </w:rPr>
              <w:t>3</w:t>
            </w:r>
            <w:r w:rsidRPr="008E5131">
              <w:rPr>
                <w:rFonts w:ascii="Courier New" w:hAnsi="Courier New" w:cs="Courier New"/>
              </w:rPr>
              <w:t>0/0/0</w:t>
            </w:r>
          </w:p>
          <w:p w14:paraId="49039B49" w14:textId="77777777" w:rsidR="00F54036" w:rsidRPr="006E6963" w:rsidRDefault="00F54036" w:rsidP="001E7454">
            <w:pPr>
              <w:pStyle w:val="aa"/>
              <w:ind w:right="20"/>
              <w:rPr>
                <w:rFonts w:ascii="Courier New" w:hAnsi="Courier New" w:cs="Courier New"/>
              </w:rPr>
            </w:pPr>
          </w:p>
          <w:p w14:paraId="2A6922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14:paraId="1E68DFCD"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p w14:paraId="385E8055" w14:textId="77777777" w:rsidR="00F54036" w:rsidRDefault="00F54036" w:rsidP="001E7454">
            <w:pPr>
              <w:ind w:right="20"/>
            </w:pPr>
          </w:p>
        </w:tc>
      </w:tr>
    </w:tbl>
    <w:p w14:paraId="4600074D" w14:textId="77777777" w:rsidR="00B8623C" w:rsidRDefault="00B8623C" w:rsidP="001E7454">
      <w:pPr>
        <w:pStyle w:val="a3"/>
        <w:ind w:left="0" w:right="20"/>
      </w:pPr>
      <w:r>
        <w:t xml:space="preserve">Regardless of DHCP Client if you want to activate </w:t>
      </w:r>
      <w:r>
        <w:rPr>
          <w:rFonts w:hint="eastAsia"/>
        </w:rPr>
        <w:t>DHCP Relay Rate-limit</w:t>
      </w:r>
      <w:r>
        <w:t xml:space="preserve"> per interface, then you may use the commands in below table</w:t>
      </w:r>
      <w:r w:rsidR="00081242">
        <w:t xml:space="preserve"> in the interface mode</w:t>
      </w:r>
      <w:r>
        <w:t xml:space="preserve">. </w:t>
      </w:r>
    </w:p>
    <w:tbl>
      <w:tblPr>
        <w:tblStyle w:val="CLIWide"/>
        <w:tblW w:w="0" w:type="auto"/>
        <w:tblLook w:val="01E0" w:firstRow="1" w:lastRow="1" w:firstColumn="1" w:lastColumn="1" w:noHBand="0" w:noVBand="0"/>
      </w:tblPr>
      <w:tblGrid>
        <w:gridCol w:w="2991"/>
        <w:gridCol w:w="5157"/>
      </w:tblGrid>
      <w:tr w:rsidR="00F54036" w:rsidRPr="004F2EFA"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136217" w:rsidRDefault="00136217" w:rsidP="001E7454">
            <w:pPr>
              <w:pStyle w:val="ab"/>
              <w:ind w:right="20"/>
              <w:rPr>
                <w:rFonts w:eastAsia="굴림체"/>
              </w:rPr>
            </w:pPr>
            <w:r w:rsidRPr="00136217">
              <w:rPr>
                <w:rFonts w:eastAsia="굴림체" w:hint="eastAsia"/>
              </w:rPr>
              <w:lastRenderedPageBreak/>
              <w:t>Command</w:t>
            </w:r>
          </w:p>
        </w:tc>
        <w:tc>
          <w:tcPr>
            <w:tcW w:w="5276" w:type="dxa"/>
          </w:tcPr>
          <w:p w14:paraId="45B3D5B1" w14:textId="77777777" w:rsidR="00F54036" w:rsidRPr="00136217" w:rsidRDefault="00136217" w:rsidP="001E7454">
            <w:pPr>
              <w:pStyle w:val="ab"/>
              <w:ind w:right="20"/>
              <w:rPr>
                <w:rFonts w:eastAsia="굴림체"/>
              </w:rPr>
            </w:pPr>
            <w:r w:rsidRPr="00136217">
              <w:rPr>
                <w:rFonts w:eastAsia="굴림체" w:hint="eastAsia"/>
              </w:rPr>
              <w:t>Description</w:t>
            </w:r>
          </w:p>
        </w:tc>
      </w:tr>
      <w:tr w:rsidR="00F54036" w:rsidRPr="004F2EFA" w14:paraId="3A801EEE" w14:textId="77777777" w:rsidTr="00335912">
        <w:tc>
          <w:tcPr>
            <w:tcW w:w="3046" w:type="dxa"/>
          </w:tcPr>
          <w:p w14:paraId="3A3E71D0" w14:textId="77777777"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14:paraId="08A0FA81" w14:textId="77777777" w:rsidR="00081242" w:rsidRPr="00136217" w:rsidRDefault="00081242"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 xml:space="preserve">or </w:t>
            </w:r>
            <w:r w:rsidRPr="00136217">
              <w:rPr>
                <w:rFonts w:eastAsia="굴림체" w:hint="eastAsia"/>
              </w:rPr>
              <w:t>Request</w:t>
            </w:r>
            <w:r>
              <w:rPr>
                <w:rFonts w:eastAsia="굴림체"/>
              </w:rPr>
              <w:t xml:space="preserve"> packets that are allowed to pass per a second whereas all the DHCP packets are coming to this interface.</w:t>
            </w:r>
          </w:p>
          <w:p w14:paraId="22B6D459" w14:textId="77777777" w:rsidR="00081242" w:rsidRPr="00136217" w:rsidRDefault="00081242" w:rsidP="001E7454">
            <w:pPr>
              <w:pStyle w:val="a9"/>
              <w:numPr>
                <w:ilvl w:val="0"/>
                <w:numId w:val="10"/>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14:paraId="5AFD179F" w14:textId="77777777" w:rsidR="00F54036" w:rsidRPr="00081242" w:rsidRDefault="00081242" w:rsidP="001E7454">
            <w:pPr>
              <w:pStyle w:val="a9"/>
              <w:numPr>
                <w:ilvl w:val="0"/>
                <w:numId w:val="10"/>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w:t>
            </w:r>
          </w:p>
        </w:tc>
      </w:tr>
      <w:tr w:rsidR="00F54036" w:rsidRPr="004F2EFA" w14:paraId="27291309" w14:textId="77777777" w:rsidTr="00335912">
        <w:tc>
          <w:tcPr>
            <w:tcW w:w="3046" w:type="dxa"/>
          </w:tcPr>
          <w:p w14:paraId="602F6714" w14:textId="77777777"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14:paraId="15924335" w14:textId="77777777" w:rsidR="00081242" w:rsidRPr="00081242" w:rsidRDefault="00081242"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to this interface.</w:t>
            </w:r>
          </w:p>
        </w:tc>
      </w:tr>
      <w:tr w:rsidR="00F54036" w:rsidRPr="004F2EFA" w14:paraId="5F7AAD50" w14:textId="77777777" w:rsidTr="00335912">
        <w:tc>
          <w:tcPr>
            <w:tcW w:w="3046" w:type="dxa"/>
          </w:tcPr>
          <w:p w14:paraId="6DCBFE62" w14:textId="77777777"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14:paraId="45EAE5B2" w14:textId="77777777" w:rsidR="00F54036" w:rsidRPr="00136217" w:rsidRDefault="00081242" w:rsidP="001E7454">
            <w:pPr>
              <w:pStyle w:val="a9"/>
              <w:numPr>
                <w:ilvl w:val="0"/>
                <w:numId w:val="10"/>
              </w:numPr>
              <w:ind w:left="0" w:right="20"/>
              <w:rPr>
                <w:rFonts w:eastAsia="굴림체"/>
              </w:rPr>
            </w:pPr>
            <w:r>
              <w:rPr>
                <w:rFonts w:eastAsia="굴림체"/>
              </w:rPr>
              <w:t xml:space="preserve">Set the number of DHCP </w:t>
            </w:r>
            <w:r w:rsidRPr="00136217">
              <w:rPr>
                <w:rFonts w:eastAsia="굴림체" w:hint="eastAsia"/>
              </w:rPr>
              <w:t>Request</w:t>
            </w:r>
            <w:r>
              <w:rPr>
                <w:rFonts w:eastAsia="굴림체"/>
              </w:rPr>
              <w:t xml:space="preserve"> packets that are allowed to pass per a second whereas all the DHCP packets are coming to this interface.</w:t>
            </w:r>
          </w:p>
        </w:tc>
      </w:tr>
    </w:tbl>
    <w:p w14:paraId="0057B321" w14:textId="77777777" w:rsidR="00F54036" w:rsidRDefault="00081242" w:rsidP="001E7454">
      <w:pPr>
        <w:pStyle w:val="a3"/>
        <w:ind w:left="0" w:right="20"/>
      </w:pPr>
      <w:r>
        <w:t xml:space="preserve">The below example shows how to set </w:t>
      </w:r>
      <w:r>
        <w:rPr>
          <w:rFonts w:hint="eastAsia"/>
        </w:rPr>
        <w:t>DHCP Relay Rate-limit</w:t>
      </w:r>
      <w:r>
        <w:t xml:space="preserve"> within an </w:t>
      </w:r>
      <w:r>
        <w:rPr>
          <w:rFonts w:hint="eastAsia"/>
        </w:rPr>
        <w:t>Interface</w:t>
      </w:r>
      <w:r>
        <w:t>.</w:t>
      </w:r>
    </w:p>
    <w:tbl>
      <w:tblPr>
        <w:tblStyle w:val="48"/>
        <w:tblW w:w="0" w:type="auto"/>
        <w:tblLook w:val="01E0" w:firstRow="1" w:lastRow="1" w:firstColumn="1" w:lastColumn="1" w:noHBand="0" w:noVBand="0"/>
      </w:tblPr>
      <w:tblGrid>
        <w:gridCol w:w="8261"/>
      </w:tblGrid>
      <w:tr w:rsidR="00F54036" w14:paraId="27458A59" w14:textId="77777777" w:rsidTr="003E15A7">
        <w:tc>
          <w:tcPr>
            <w:tcW w:w="9068" w:type="dxa"/>
          </w:tcPr>
          <w:p w14:paraId="3F7F9D07"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14:paraId="1DB7FD8C"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w:t>
            </w:r>
            <w:r>
              <w:t xml:space="preserve"> </w:t>
            </w:r>
            <w:r w:rsidRPr="000D55B7">
              <w:rPr>
                <w:rFonts w:ascii="Courier New" w:hAnsi="Courier New" w:cs="Courier New"/>
              </w:rPr>
              <w:t>interface GigabitEthernet 6/1</w:t>
            </w:r>
          </w:p>
          <w:p w14:paraId="3686AA38" w14:textId="77777777" w:rsidR="00F54036" w:rsidRDefault="00F54036" w:rsidP="001E7454">
            <w:pPr>
              <w:pStyle w:val="aa"/>
              <w:ind w:right="20"/>
              <w:rPr>
                <w:rFonts w:ascii="Courier New" w:hAnsi="Courier New" w:cs="Courier New"/>
              </w:rPr>
            </w:pPr>
            <w:r w:rsidRPr="000D55B7">
              <w:rPr>
                <w:rFonts w:ascii="Courier New" w:hAnsi="Courier New" w:cs="Courier New"/>
              </w:rPr>
              <w:t xml:space="preserve">Switch(config-if-Giga6/1)#ip dhcp relay rate-limit </w:t>
            </w:r>
            <w:r>
              <w:rPr>
                <w:rFonts w:ascii="Courier New" w:hAnsi="Courier New" w:cs="Courier New" w:hint="eastAsia"/>
              </w:rPr>
              <w:t>50</w:t>
            </w:r>
          </w:p>
          <w:p w14:paraId="673CEF52" w14:textId="77777777" w:rsidR="00F54036" w:rsidRDefault="00F54036" w:rsidP="001E7454">
            <w:pPr>
              <w:pStyle w:val="aa"/>
              <w:ind w:right="20"/>
              <w:rPr>
                <w:rFonts w:ascii="Courier New" w:hAnsi="Courier New" w:cs="Courier New"/>
              </w:rPr>
            </w:pPr>
            <w:r w:rsidRPr="000D55B7">
              <w:rPr>
                <w:rFonts w:ascii="Courier New" w:hAnsi="Courier New" w:cs="Courier New"/>
              </w:rPr>
              <w:t>Switch(config-if-Giga6/1)#</w:t>
            </w:r>
            <w:r>
              <w:rPr>
                <w:rFonts w:ascii="Courier New" w:hAnsi="Courier New" w:cs="Courier New" w:hint="eastAsia"/>
              </w:rPr>
              <w:t>end</w:t>
            </w:r>
          </w:p>
          <w:p w14:paraId="27B619D9" w14:textId="77777777"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14:paraId="100A5361"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Switch#show ip dhcp relay port rate-limit </w:t>
            </w:r>
          </w:p>
          <w:p w14:paraId="772D76E5" w14:textId="77777777" w:rsidR="00F54036" w:rsidRPr="000D55B7" w:rsidRDefault="00F54036" w:rsidP="001E7454">
            <w:pPr>
              <w:pStyle w:val="aa"/>
              <w:ind w:right="20"/>
              <w:rPr>
                <w:rFonts w:ascii="Courier New" w:hAnsi="Courier New" w:cs="Courier New"/>
              </w:rPr>
            </w:pPr>
          </w:p>
          <w:p w14:paraId="2637140C"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Port name  inCount    drop       permit     configured    </w:t>
            </w:r>
          </w:p>
          <w:p w14:paraId="2A08D6B8"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  ---------  ---------  ------------------------</w:t>
            </w:r>
          </w:p>
          <w:p w14:paraId="302219D3" w14:textId="77777777"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gi6.1      0  </w:t>
            </w:r>
            <w:r>
              <w:rPr>
                <w:rFonts w:ascii="Courier New" w:hAnsi="Courier New" w:cs="Courier New"/>
              </w:rPr>
              <w:t xml:space="preserve">        0          0          </w:t>
            </w:r>
            <w:r>
              <w:rPr>
                <w:rFonts w:ascii="Courier New" w:hAnsi="Courier New" w:cs="Courier New" w:hint="eastAsia"/>
              </w:rPr>
              <w:t>5</w:t>
            </w:r>
            <w:r w:rsidRPr="000D55B7">
              <w:rPr>
                <w:rFonts w:ascii="Courier New" w:hAnsi="Courier New" w:cs="Courier New"/>
              </w:rPr>
              <w:t>0/0/0</w:t>
            </w:r>
          </w:p>
        </w:tc>
      </w:tr>
    </w:tbl>
    <w:p w14:paraId="31D931E1" w14:textId="77777777" w:rsidR="00F54036" w:rsidRDefault="00F54036" w:rsidP="001E7454">
      <w:pPr>
        <w:ind w:right="20"/>
      </w:pPr>
    </w:p>
    <w:tbl>
      <w:tblPr>
        <w:tblStyle w:val="NOTICE"/>
        <w:tblW w:w="0" w:type="auto"/>
        <w:tblLook w:val="0000" w:firstRow="0" w:lastRow="0" w:firstColumn="0" w:lastColumn="0" w:noHBand="0" w:noVBand="0"/>
      </w:tblPr>
      <w:tblGrid>
        <w:gridCol w:w="940"/>
        <w:gridCol w:w="1059"/>
        <w:gridCol w:w="6149"/>
      </w:tblGrid>
      <w:tr w:rsidR="00F54036" w14:paraId="158B4067" w14:textId="77777777" w:rsidTr="008039B1">
        <w:tc>
          <w:tcPr>
            <w:tcW w:w="960" w:type="dxa"/>
            <w:vAlign w:val="center"/>
          </w:tcPr>
          <w:p w14:paraId="745B4B65" w14:textId="77777777" w:rsidR="00F54036" w:rsidRDefault="00F54036" w:rsidP="001E7454">
            <w:pPr>
              <w:pStyle w:val="aa"/>
              <w:spacing w:after="120"/>
              <w:ind w:right="20"/>
              <w:jc w:val="both"/>
            </w:pPr>
            <w:r>
              <w:rPr>
                <w:rFonts w:hint="eastAsia"/>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Default="00F54036" w:rsidP="001E7454">
            <w:pPr>
              <w:pStyle w:val="aa"/>
              <w:ind w:right="20"/>
              <w:jc w:val="both"/>
              <w:rPr>
                <w:b/>
                <w:bCs/>
              </w:rPr>
            </w:pPr>
            <w:r>
              <w:rPr>
                <w:rFonts w:hint="eastAsia"/>
                <w:b/>
                <w:bCs/>
              </w:rPr>
              <w:t>Notice</w:t>
            </w:r>
          </w:p>
        </w:tc>
        <w:tc>
          <w:tcPr>
            <w:tcW w:w="6920" w:type="dxa"/>
            <w:vAlign w:val="center"/>
          </w:tcPr>
          <w:p w14:paraId="54672F37" w14:textId="77777777" w:rsidR="00F54036" w:rsidRDefault="00081242" w:rsidP="00E20826">
            <w:pPr>
              <w:pStyle w:val="a9"/>
              <w:ind w:left="90" w:right="20" w:hangingChars="50" w:hanging="90"/>
              <w:jc w:val="both"/>
            </w:pPr>
            <w:r>
              <w:t xml:space="preserve">When you set the </w:t>
            </w:r>
            <w:r>
              <w:rPr>
                <w:rFonts w:hint="eastAsia"/>
              </w:rPr>
              <w:t>Rate-limit</w:t>
            </w:r>
            <w:r>
              <w:t xml:space="preserve"> for both of </w:t>
            </w:r>
            <w:r w:rsidR="00F54036">
              <w:rPr>
                <w:rFonts w:hint="eastAsia"/>
              </w:rPr>
              <w:t xml:space="preserve">MAC </w:t>
            </w:r>
            <w:r>
              <w:rPr>
                <w:rFonts w:hint="eastAsia"/>
              </w:rPr>
              <w:t>a</w:t>
            </w:r>
            <w:r>
              <w:t>nd</w:t>
            </w:r>
            <w:r>
              <w:rPr>
                <w:rFonts w:hint="eastAsia"/>
              </w:rPr>
              <w:t xml:space="preserve"> Interface, the received</w:t>
            </w:r>
            <w:r>
              <w:t xml:space="preserve"> packets will be processed according to</w:t>
            </w:r>
            <w:r w:rsidR="00F54036">
              <w:rPr>
                <w:rFonts w:hint="eastAsia"/>
              </w:rPr>
              <w:t xml:space="preserve"> </w:t>
            </w:r>
            <w:r>
              <w:t>‘</w:t>
            </w:r>
            <w:r>
              <w:t xml:space="preserve">Per </w:t>
            </w:r>
            <w:r>
              <w:rPr>
                <w:rFonts w:hint="eastAsia"/>
              </w:rPr>
              <w:t>Interface</w:t>
            </w:r>
            <w:r w:rsidR="00F54036">
              <w:rPr>
                <w:rFonts w:hint="eastAsia"/>
              </w:rPr>
              <w:t xml:space="preserve"> Rate-limit</w:t>
            </w:r>
            <w:r>
              <w:t xml:space="preserve"> setting</w:t>
            </w:r>
            <w:r>
              <w:t>’</w:t>
            </w:r>
            <w:r>
              <w:t>.</w:t>
            </w:r>
            <w:r w:rsidR="00F54036">
              <w:rPr>
                <w:rFonts w:hint="eastAsia"/>
              </w:rPr>
              <w:t xml:space="preserve"> </w:t>
            </w:r>
          </w:p>
        </w:tc>
      </w:tr>
    </w:tbl>
    <w:p w14:paraId="1A3266B8" w14:textId="77777777" w:rsidR="00F54036" w:rsidRDefault="00F54036" w:rsidP="001E7454">
      <w:pPr>
        <w:ind w:right="20"/>
      </w:pPr>
    </w:p>
    <w:p w14:paraId="1A9B5645" w14:textId="77777777" w:rsidR="00733A41" w:rsidRDefault="00733A41" w:rsidP="001E7454">
      <w:pPr>
        <w:widowControl/>
        <w:wordWrap/>
        <w:snapToGrid/>
        <w:spacing w:line="240" w:lineRule="auto"/>
        <w:ind w:right="20"/>
        <w:jc w:val="left"/>
      </w:pPr>
      <w:r>
        <w:br w:type="page"/>
      </w:r>
    </w:p>
    <w:p w14:paraId="54495C19" w14:textId="77777777" w:rsidR="00733A41" w:rsidRPr="00D867F8" w:rsidRDefault="00733A41" w:rsidP="001E7454">
      <w:pPr>
        <w:pStyle w:val="3"/>
        <w:ind w:left="0" w:right="20"/>
      </w:pPr>
      <w:bookmarkStart w:id="1273" w:name="_Toc337198472"/>
      <w:bookmarkStart w:id="1274" w:name="_Toc348625978"/>
      <w:bookmarkStart w:id="1275" w:name="_Toc444695004"/>
      <w:r w:rsidRPr="00D867F8">
        <w:lastRenderedPageBreak/>
        <w:t>DHCP Class based DHCP packet forwarding</w:t>
      </w:r>
      <w:bookmarkEnd w:id="1273"/>
      <w:bookmarkEnd w:id="1274"/>
      <w:bookmarkEnd w:id="1275"/>
    </w:p>
    <w:p w14:paraId="1D5F0C6B" w14:textId="77777777" w:rsidR="00733A41" w:rsidRPr="002F5F3A" w:rsidRDefault="00733A41" w:rsidP="001E7454">
      <w:pPr>
        <w:pStyle w:val="a3"/>
        <w:ind w:left="0" w:right="20"/>
        <w:rPr>
          <w:rFonts w:cs="Arial"/>
        </w:rPr>
      </w:pPr>
      <w:r w:rsidRPr="002F5F3A">
        <w:rPr>
          <w:rFonts w:cs="Arial"/>
        </w:rPr>
        <w:t>This function is for selection of message receiving from client like ip dhcp-server and ip dhcp helper-address commands.</w:t>
      </w:r>
    </w:p>
    <w:p w14:paraId="626C1679" w14:textId="77777777" w:rsidR="00733A41" w:rsidRPr="002F5F3A" w:rsidRDefault="00B068BE" w:rsidP="00E20826">
      <w:pPr>
        <w:pStyle w:val="affff4"/>
        <w:wordWrap/>
        <w:ind w:leftChars="1345" w:left="2421" w:right="20"/>
      </w:pPr>
      <w:bookmarkStart w:id="1276" w:name="_Toc253144403"/>
      <w:r w:rsidRPr="002F5F3A">
        <w:rPr>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2F5F3A" w:rsidRDefault="00733A41" w:rsidP="001E7454">
      <w:pPr>
        <w:pStyle w:val="affff4"/>
        <w:wordWrap/>
        <w:ind w:left="0" w:right="20"/>
      </w:pPr>
    </w:p>
    <w:p w14:paraId="0D34087D" w14:textId="77777777" w:rsidR="00733A41" w:rsidRPr="002F5F3A" w:rsidRDefault="00733A41" w:rsidP="001E7454">
      <w:pPr>
        <w:pStyle w:val="affff4"/>
        <w:wordWrap/>
        <w:ind w:left="0" w:right="20"/>
      </w:pPr>
    </w:p>
    <w:p w14:paraId="20366846" w14:textId="77777777" w:rsidR="00733A41" w:rsidRPr="002F5F3A" w:rsidRDefault="00733A41" w:rsidP="001E7454">
      <w:pPr>
        <w:pStyle w:val="affff4"/>
        <w:wordWrap/>
        <w:ind w:left="0" w:right="20"/>
      </w:pPr>
    </w:p>
    <w:p w14:paraId="624AF622" w14:textId="77777777" w:rsidR="00733A41" w:rsidRPr="002F5F3A" w:rsidRDefault="00733A41" w:rsidP="001E7454">
      <w:pPr>
        <w:pStyle w:val="affff4"/>
        <w:wordWrap/>
        <w:ind w:left="0" w:right="20"/>
      </w:pPr>
    </w:p>
    <w:p w14:paraId="70D152BC" w14:textId="77777777" w:rsidR="00733A41" w:rsidRPr="002F5F3A" w:rsidRDefault="00733A41" w:rsidP="001E7454">
      <w:pPr>
        <w:pStyle w:val="affff4"/>
        <w:wordWrap/>
        <w:ind w:left="0" w:right="20"/>
      </w:pPr>
    </w:p>
    <w:p w14:paraId="295FF514" w14:textId="77777777" w:rsidR="00733A41" w:rsidRPr="002F5F3A" w:rsidRDefault="00733A41" w:rsidP="001E7454">
      <w:pPr>
        <w:pStyle w:val="affff4"/>
        <w:wordWrap/>
        <w:ind w:left="0" w:right="20"/>
      </w:pPr>
    </w:p>
    <w:p w14:paraId="6149C0A1" w14:textId="77777777" w:rsidR="00733A41" w:rsidRPr="002F5F3A" w:rsidRDefault="00733A41" w:rsidP="001E7454">
      <w:pPr>
        <w:pStyle w:val="affff4"/>
        <w:wordWrap/>
        <w:ind w:left="0" w:right="20"/>
      </w:pPr>
    </w:p>
    <w:p w14:paraId="656FBB73" w14:textId="51D46D00" w:rsidR="00733A41" w:rsidRPr="002F5F3A" w:rsidRDefault="00733A41" w:rsidP="001E7454">
      <w:pPr>
        <w:pStyle w:val="afffff"/>
        <w:wordWrap/>
        <w:ind w:left="0" w:right="20"/>
        <w:jc w:val="center"/>
      </w:pPr>
      <w:bookmarkStart w:id="1277" w:name="_Toc337198139"/>
      <w:bookmarkStart w:id="1278" w:name="_Toc348626659"/>
      <w:proofErr w:type="gramStart"/>
      <w:r w:rsidRPr="002F5F3A">
        <w:t xml:space="preserve">Figure </w:t>
      </w:r>
      <w:r w:rsidR="00D52C4A" w:rsidRPr="002F5F3A">
        <w:fldChar w:fldCharType="begin"/>
      </w:r>
      <w:r w:rsidR="00D52C4A" w:rsidRPr="002F5F3A">
        <w:instrText xml:space="preserve"> SEQ </w:instrText>
      </w:r>
      <w:r w:rsidR="00D52C4A" w:rsidRPr="002F5F3A">
        <w:instrText>그림</w:instrText>
      </w:r>
      <w:r w:rsidR="00D52C4A" w:rsidRPr="002F5F3A">
        <w:instrText xml:space="preserve"> \* ARABIC </w:instrText>
      </w:r>
      <w:r w:rsidR="00D52C4A" w:rsidRPr="002F5F3A">
        <w:fldChar w:fldCharType="separate"/>
      </w:r>
      <w:r w:rsidR="00D52C4A">
        <w:rPr>
          <w:noProof/>
        </w:rPr>
        <w:t>17</w:t>
      </w:r>
      <w:r w:rsidR="00D52C4A" w:rsidRPr="002F5F3A">
        <w:fldChar w:fldCharType="end"/>
      </w:r>
      <w:r w:rsidRPr="002F5F3A">
        <w:t>.</w:t>
      </w:r>
      <w:proofErr w:type="gramEnd"/>
      <w:r w:rsidRPr="002F5F3A">
        <w:t xml:space="preserve"> DHCP Class based on DHCP packet Relay</w:t>
      </w:r>
      <w:bookmarkEnd w:id="1276"/>
      <w:bookmarkEnd w:id="1277"/>
      <w:bookmarkEnd w:id="1278"/>
    </w:p>
    <w:p w14:paraId="0A771840" w14:textId="77777777" w:rsidR="00733A41" w:rsidRPr="002F5F3A" w:rsidRDefault="00733A41" w:rsidP="001E7454">
      <w:pPr>
        <w:pStyle w:val="4"/>
        <w:ind w:left="0" w:right="20"/>
        <w:rPr>
          <w:szCs w:val="18"/>
        </w:rPr>
      </w:pPr>
      <w:bookmarkStart w:id="1279" w:name="_Toc337198473"/>
      <w:r w:rsidRPr="002F5F3A">
        <w:rPr>
          <w:szCs w:val="18"/>
        </w:rPr>
        <w:t>DHCP Class Configuration</w:t>
      </w:r>
      <w:bookmarkEnd w:id="1279"/>
    </w:p>
    <w:p w14:paraId="15EA1131" w14:textId="77777777" w:rsidR="00733A41" w:rsidRPr="002F5F3A" w:rsidRDefault="00733A41" w:rsidP="001E7454">
      <w:pPr>
        <w:pStyle w:val="a3"/>
        <w:ind w:left="0" w:right="20"/>
        <w:rPr>
          <w:rFonts w:cs="Arial"/>
        </w:rPr>
      </w:pPr>
      <w:r w:rsidRPr="002F5F3A">
        <w:rPr>
          <w:rFonts w:cs="Arial"/>
        </w:rPr>
        <w:t xml:space="preserve">To set DHCP class in </w:t>
      </w:r>
      <w:r w:rsidR="00094318">
        <w:rPr>
          <w:rFonts w:cs="Arial"/>
        </w:rPr>
        <w:t>C9500</w:t>
      </w:r>
      <w:r w:rsidRPr="002F5F3A">
        <w:rPr>
          <w:rFonts w:cs="Arial"/>
        </w:rPr>
        <w:t xml:space="preserve"> DHCP relay agent, use the following command.</w:t>
      </w:r>
    </w:p>
    <w:p w14:paraId="4FA23248" w14:textId="77777777" w:rsidR="00733A41" w:rsidRPr="002F5F3A" w:rsidRDefault="003C4BF7" w:rsidP="001E7454">
      <w:pPr>
        <w:pStyle w:val="affff4"/>
        <w:wordWrap/>
        <w:ind w:left="0" w:right="20"/>
      </w:pPr>
      <w:bookmarkStart w:id="1280" w:name="_Toc348626382"/>
      <w:bookmarkStart w:id="1281" w:name="_Toc391575207"/>
      <w:r>
        <w:t xml:space="preserve">Table </w:t>
      </w:r>
      <w:r w:rsidR="005832B8">
        <w:fldChar w:fldCharType="begin"/>
      </w:r>
      <w:r>
        <w:instrText xml:space="preserve"> SEQ Table \* ARABIC </w:instrText>
      </w:r>
      <w:r w:rsidR="005832B8">
        <w:fldChar w:fldCharType="separate"/>
      </w:r>
      <w:r>
        <w:rPr>
          <w:noProof/>
        </w:rPr>
        <w:t>65</w:t>
      </w:r>
      <w:r w:rsidR="005832B8">
        <w:rPr>
          <w:noProof/>
        </w:rPr>
        <w:fldChar w:fldCharType="end"/>
      </w:r>
      <w:r>
        <w:t xml:space="preserve"> </w:t>
      </w:r>
      <w:r w:rsidR="00733A41" w:rsidRPr="002F5F3A">
        <w:t>DHCP Class Configuration</w:t>
      </w:r>
      <w:bookmarkEnd w:id="1280"/>
      <w:bookmarkEnd w:id="1281"/>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30"/>
        <w:gridCol w:w="5076"/>
      </w:tblGrid>
      <w:tr w:rsidR="00733A41" w:rsidRPr="002F5F3A" w14:paraId="4EFBBCC4" w14:textId="77777777" w:rsidTr="00B068BE">
        <w:tc>
          <w:tcPr>
            <w:tcW w:w="3030" w:type="dxa"/>
            <w:shd w:val="clear" w:color="auto" w:fill="E6E6E6"/>
            <w:vAlign w:val="center"/>
          </w:tcPr>
          <w:p w14:paraId="1C6FD7D0" w14:textId="77777777" w:rsidR="00733A41" w:rsidRPr="002F5F3A" w:rsidRDefault="00733A41" w:rsidP="001E7454">
            <w:pPr>
              <w:pStyle w:val="ab"/>
              <w:wordWrap/>
              <w:ind w:right="20"/>
              <w:rPr>
                <w:b w:val="0"/>
              </w:rPr>
            </w:pPr>
            <w:r w:rsidRPr="002F5F3A">
              <w:rPr>
                <w:b w:val="0"/>
              </w:rPr>
              <w:t>Command</w:t>
            </w:r>
          </w:p>
        </w:tc>
        <w:tc>
          <w:tcPr>
            <w:tcW w:w="5076" w:type="dxa"/>
            <w:shd w:val="clear" w:color="auto" w:fill="E6E6E6"/>
            <w:vAlign w:val="center"/>
          </w:tcPr>
          <w:p w14:paraId="09B7105F" w14:textId="77777777" w:rsidR="00733A41" w:rsidRPr="002F5F3A" w:rsidRDefault="00733A41" w:rsidP="001E7454">
            <w:pPr>
              <w:pStyle w:val="ab"/>
              <w:wordWrap/>
              <w:ind w:right="20"/>
              <w:rPr>
                <w:b w:val="0"/>
              </w:rPr>
            </w:pPr>
            <w:r w:rsidRPr="002F5F3A">
              <w:rPr>
                <w:b w:val="0"/>
              </w:rPr>
              <w:t>Description</w:t>
            </w:r>
          </w:p>
        </w:tc>
      </w:tr>
      <w:tr w:rsidR="00733A41" w:rsidRPr="002F5F3A" w14:paraId="6F33413F" w14:textId="77777777" w:rsidTr="00B068BE">
        <w:trPr>
          <w:trHeight w:val="308"/>
        </w:trPr>
        <w:tc>
          <w:tcPr>
            <w:tcW w:w="3030" w:type="dxa"/>
            <w:vAlign w:val="center"/>
          </w:tcPr>
          <w:p w14:paraId="2A858425" w14:textId="77777777" w:rsidR="00733A41" w:rsidRPr="002F5F3A" w:rsidRDefault="00733A41" w:rsidP="001E7454">
            <w:pPr>
              <w:pStyle w:val="aa"/>
              <w:ind w:right="20"/>
            </w:pPr>
            <w:r w:rsidRPr="002F5F3A">
              <w:rPr>
                <w:b/>
                <w:bCs/>
              </w:rPr>
              <w:t xml:space="preserve">ip dhcp class </w:t>
            </w:r>
            <w:r w:rsidRPr="002F5F3A">
              <w:rPr>
                <w:i/>
                <w:iCs/>
              </w:rPr>
              <w:t>class-name</w:t>
            </w:r>
          </w:p>
        </w:tc>
        <w:tc>
          <w:tcPr>
            <w:tcW w:w="5076" w:type="dxa"/>
            <w:vAlign w:val="center"/>
          </w:tcPr>
          <w:p w14:paraId="5F2B4A38" w14:textId="77777777" w:rsidR="00733A41" w:rsidRPr="002F5F3A" w:rsidRDefault="00733A41" w:rsidP="001E7454">
            <w:pPr>
              <w:pStyle w:val="afffc"/>
              <w:ind w:right="20"/>
              <w:jc w:val="both"/>
            </w:pPr>
            <w:r w:rsidRPr="002F5F3A">
              <w:t xml:space="preserve">Assigns DHCP Class Name. </w:t>
            </w:r>
          </w:p>
          <w:p w14:paraId="1ACB2AD3" w14:textId="77777777" w:rsidR="00733A41" w:rsidRPr="002F5F3A" w:rsidRDefault="00733A41" w:rsidP="001E7454">
            <w:pPr>
              <w:pStyle w:val="afffc"/>
              <w:ind w:right="20"/>
              <w:jc w:val="both"/>
            </w:pPr>
            <w:r w:rsidRPr="002F5F3A">
              <w:t xml:space="preserve">Enters DHCP class setting mode which is recognized as </w:t>
            </w:r>
            <w:r w:rsidRPr="002F5F3A">
              <w:t>“</w:t>
            </w:r>
            <w:r w:rsidRPr="002F5F3A">
              <w:t>(dhcp-class) #</w:t>
            </w:r>
            <w:r w:rsidRPr="002F5F3A">
              <w:t>”</w:t>
            </w:r>
            <w:r w:rsidRPr="002F5F3A">
              <w:t>.</w:t>
            </w:r>
          </w:p>
          <w:p w14:paraId="7F36AA61" w14:textId="77777777" w:rsidR="00733A41" w:rsidRPr="002F5F3A" w:rsidRDefault="00733A41" w:rsidP="001E7454">
            <w:pPr>
              <w:pStyle w:val="a9"/>
              <w:wordWrap/>
              <w:ind w:right="20"/>
            </w:pPr>
            <w:r w:rsidRPr="002F5F3A">
              <w:t>To delete the class, use no command.</w:t>
            </w:r>
          </w:p>
        </w:tc>
      </w:tr>
      <w:tr w:rsidR="00733A41" w:rsidRPr="002F5F3A" w14:paraId="3B640F55" w14:textId="77777777" w:rsidTr="00B068BE">
        <w:trPr>
          <w:trHeight w:val="307"/>
        </w:trPr>
        <w:tc>
          <w:tcPr>
            <w:tcW w:w="3030" w:type="dxa"/>
            <w:vAlign w:val="center"/>
          </w:tcPr>
          <w:p w14:paraId="1C5B1163" w14:textId="77777777" w:rsidR="00733A41" w:rsidRPr="002F5F3A" w:rsidRDefault="00733A41" w:rsidP="001E7454">
            <w:pPr>
              <w:pStyle w:val="aa"/>
              <w:ind w:right="20"/>
              <w:rPr>
                <w:b/>
                <w:bCs/>
              </w:rPr>
            </w:pPr>
            <w:r w:rsidRPr="002F5F3A">
              <w:rPr>
                <w:b/>
                <w:bCs/>
              </w:rPr>
              <w:t xml:space="preserve">option </w:t>
            </w:r>
            <w:r w:rsidRPr="002F5F3A">
              <w:rPr>
                <w:i/>
                <w:iCs/>
              </w:rPr>
              <w:t>&lt;1-255&gt;</w:t>
            </w:r>
            <w:r w:rsidRPr="002F5F3A">
              <w:rPr>
                <w:b/>
                <w:bCs/>
              </w:rPr>
              <w:t xml:space="preserve"> {ascii|hex} </w:t>
            </w:r>
            <w:r w:rsidRPr="002F5F3A">
              <w:rPr>
                <w:i/>
                <w:iCs/>
              </w:rPr>
              <w:t>WORD</w:t>
            </w:r>
          </w:p>
        </w:tc>
        <w:tc>
          <w:tcPr>
            <w:tcW w:w="5076" w:type="dxa"/>
            <w:vAlign w:val="center"/>
          </w:tcPr>
          <w:p w14:paraId="6CB6D469" w14:textId="77777777" w:rsidR="00733A41" w:rsidRPr="002F5F3A" w:rsidRDefault="00733A41" w:rsidP="001E7454">
            <w:pPr>
              <w:pStyle w:val="afffc"/>
              <w:ind w:right="20"/>
              <w:jc w:val="both"/>
            </w:pPr>
            <w:r w:rsidRPr="002F5F3A">
              <w:t xml:space="preserve">Set option-option value so that the DHCP message sent from a client can be categorized into this class. </w:t>
            </w:r>
          </w:p>
          <w:p w14:paraId="3CFFAAFE" w14:textId="77777777" w:rsidR="00733A41" w:rsidRPr="002F5F3A" w:rsidRDefault="00733A41" w:rsidP="001E7454">
            <w:pPr>
              <w:pStyle w:val="afffc"/>
              <w:ind w:right="20"/>
              <w:jc w:val="both"/>
            </w:pPr>
            <w:r w:rsidRPr="002F5F3A">
              <w:t xml:space="preserve">&lt;1-255&gt;:  DHCP option number </w:t>
            </w:r>
          </w:p>
          <w:p w14:paraId="374FAD03" w14:textId="77777777" w:rsidR="00733A41" w:rsidRPr="002F5F3A" w:rsidRDefault="00733A41" w:rsidP="001E7454">
            <w:pPr>
              <w:pStyle w:val="afffc"/>
              <w:ind w:right="20"/>
              <w:jc w:val="both"/>
            </w:pPr>
            <w:r w:rsidRPr="002F5F3A">
              <w:t>{ascii|hex}: DHCP option value format (ascii string variable, hexadecimal)</w:t>
            </w:r>
          </w:p>
          <w:p w14:paraId="06AD24A9" w14:textId="77777777" w:rsidR="00733A41" w:rsidRPr="002F5F3A" w:rsidRDefault="00733A41" w:rsidP="00E20826">
            <w:pPr>
              <w:pStyle w:val="a9"/>
              <w:tabs>
                <w:tab w:val="clear" w:pos="284"/>
                <w:tab w:val="left" w:pos="701"/>
              </w:tabs>
              <w:wordWrap/>
              <w:ind w:leftChars="28" w:left="334" w:right="20" w:hanging="284"/>
            </w:pPr>
            <w:r w:rsidRPr="002F5F3A">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2F5F3A" w14:paraId="231BCCF3" w14:textId="77777777" w:rsidTr="00B068BE">
        <w:trPr>
          <w:trHeight w:val="907"/>
        </w:trPr>
        <w:tc>
          <w:tcPr>
            <w:tcW w:w="993" w:type="dxa"/>
            <w:vAlign w:val="center"/>
          </w:tcPr>
          <w:p w14:paraId="08AD029A" w14:textId="77777777" w:rsidR="00B068BE" w:rsidRPr="002F5F3A" w:rsidRDefault="00B068BE" w:rsidP="001E7454">
            <w:pPr>
              <w:pStyle w:val="aa"/>
              <w:spacing w:after="120"/>
              <w:ind w:right="20"/>
              <w:jc w:val="both"/>
            </w:pPr>
            <w:r w:rsidRPr="002F5F3A">
              <w:rPr>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2F5F3A" w:rsidRDefault="00B068BE" w:rsidP="001E7454">
            <w:pPr>
              <w:pStyle w:val="aa"/>
              <w:ind w:right="20"/>
              <w:jc w:val="both"/>
              <w:rPr>
                <w:b/>
                <w:bCs/>
              </w:rPr>
            </w:pPr>
            <w:r w:rsidRPr="002F5F3A">
              <w:rPr>
                <w:b/>
                <w:bCs/>
              </w:rPr>
              <w:t>Notice</w:t>
            </w:r>
          </w:p>
        </w:tc>
        <w:tc>
          <w:tcPr>
            <w:tcW w:w="5557" w:type="dxa"/>
          </w:tcPr>
          <w:p w14:paraId="5204BABB" w14:textId="77777777" w:rsidR="00B068BE" w:rsidRPr="002F5F3A" w:rsidRDefault="00B068BE" w:rsidP="001E7454">
            <w:pPr>
              <w:pStyle w:val="afffc"/>
              <w:ind w:right="20"/>
            </w:pPr>
            <w:r w:rsidRPr="002F5F3A">
              <w:t>For a hexadecimal format, you must use even number of digits.</w:t>
            </w:r>
          </w:p>
          <w:p w14:paraId="1A7C6915" w14:textId="77777777" w:rsidR="00B068BE" w:rsidRPr="002F5F3A" w:rsidRDefault="00B068BE" w:rsidP="001E7454">
            <w:pPr>
              <w:pStyle w:val="afffc"/>
              <w:ind w:right="20"/>
            </w:pPr>
            <w:r w:rsidRPr="002F5F3A">
              <w:t xml:space="preserve">e.g. </w:t>
            </w:r>
          </w:p>
          <w:p w14:paraId="31D8199B" w14:textId="77777777" w:rsidR="00B068BE" w:rsidRPr="002F5F3A" w:rsidRDefault="00B068BE" w:rsidP="001E7454">
            <w:pPr>
              <w:pStyle w:val="afffc"/>
              <w:ind w:right="20"/>
            </w:pPr>
            <w:r w:rsidRPr="002F5F3A">
              <w:t>ip dhcp option 60 hex 1 ( x )</w:t>
            </w:r>
          </w:p>
          <w:p w14:paraId="4A5B1404" w14:textId="77777777" w:rsidR="00B068BE" w:rsidRPr="002F5F3A" w:rsidRDefault="00B068BE" w:rsidP="001E7454">
            <w:pPr>
              <w:wordWrap/>
              <w:ind w:right="20"/>
            </w:pPr>
            <w:r w:rsidRPr="002F5F3A">
              <w:t>ip dhcp option 60 hex 01 ( o )</w:t>
            </w:r>
          </w:p>
        </w:tc>
      </w:tr>
    </w:tbl>
    <w:p w14:paraId="7C92448A" w14:textId="77777777" w:rsidR="00B068BE" w:rsidRDefault="00B068BE" w:rsidP="001E7454">
      <w:pPr>
        <w:pStyle w:val="a3"/>
        <w:ind w:left="0" w:right="20"/>
        <w:rPr>
          <w:rFonts w:cs="Arial"/>
        </w:rPr>
      </w:pPr>
    </w:p>
    <w:p w14:paraId="125C602A" w14:textId="77777777" w:rsidR="00733A41" w:rsidRPr="002F5F3A" w:rsidRDefault="00733A41" w:rsidP="001E7454">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w:t>
      </w:r>
      <w:r w:rsidRPr="002F5F3A">
        <w:rPr>
          <w:rFonts w:cs="Arial"/>
        </w:rPr>
        <w:t>”</w:t>
      </w:r>
      <w:r w:rsidRPr="002F5F3A">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733A41" w:rsidRPr="002F5F3A" w14:paraId="15772B5C" w14:textId="77777777" w:rsidTr="00BF42F2">
        <w:tc>
          <w:tcPr>
            <w:tcW w:w="8322" w:type="dxa"/>
            <w:shd w:val="clear" w:color="auto" w:fill="auto"/>
          </w:tcPr>
          <w:p w14:paraId="7CE1F2D0" w14:textId="77777777" w:rsidR="00733A41" w:rsidRPr="002F5F3A" w:rsidRDefault="00733A41" w:rsidP="001E7454">
            <w:pPr>
              <w:pStyle w:val="aa"/>
              <w:ind w:right="20"/>
            </w:pPr>
            <w:r w:rsidRPr="002F5F3A">
              <w:t xml:space="preserve">Router(config)# </w:t>
            </w:r>
            <w:r w:rsidRPr="002F5F3A">
              <w:rPr>
                <w:b/>
              </w:rPr>
              <w:t>configure terminal</w:t>
            </w:r>
          </w:p>
          <w:p w14:paraId="032D0150" w14:textId="77777777" w:rsidR="00733A41" w:rsidRPr="002F5F3A" w:rsidRDefault="00733A41" w:rsidP="001E7454">
            <w:pPr>
              <w:pStyle w:val="aa"/>
              <w:ind w:right="20"/>
            </w:pPr>
            <w:r w:rsidRPr="002F5F3A">
              <w:t xml:space="preserve">Router(config)# </w:t>
            </w:r>
            <w:r w:rsidRPr="002F5F3A">
              <w:rPr>
                <w:b/>
              </w:rPr>
              <w:t>ip dhcp class test</w:t>
            </w:r>
          </w:p>
          <w:p w14:paraId="70981554" w14:textId="77777777" w:rsidR="00733A41" w:rsidRPr="002F5F3A" w:rsidRDefault="00733A41" w:rsidP="001E7454">
            <w:pPr>
              <w:pStyle w:val="aa"/>
              <w:ind w:right="20"/>
              <w:rPr>
                <w:b/>
              </w:rPr>
            </w:pPr>
            <w:r w:rsidRPr="002F5F3A">
              <w:t xml:space="preserve">Router(dhcp-class)# </w:t>
            </w:r>
            <w:r w:rsidRPr="002F5F3A">
              <w:rPr>
                <w:b/>
              </w:rPr>
              <w:t xml:space="preserve">option 77 ascii </w:t>
            </w:r>
            <w:r>
              <w:rPr>
                <w:b/>
              </w:rPr>
              <w:t>CommScope</w:t>
            </w:r>
          </w:p>
        </w:tc>
      </w:tr>
    </w:tbl>
    <w:p w14:paraId="17C72BEF" w14:textId="77777777" w:rsidR="00733A41" w:rsidRPr="002F5F3A" w:rsidRDefault="00733A41" w:rsidP="001E7454">
      <w:pPr>
        <w:pStyle w:val="4"/>
        <w:ind w:left="0" w:right="20"/>
        <w:rPr>
          <w:szCs w:val="18"/>
        </w:rPr>
      </w:pPr>
      <w:bookmarkStart w:id="1282" w:name="_Toc337198474"/>
      <w:r w:rsidRPr="002F5F3A">
        <w:rPr>
          <w:szCs w:val="18"/>
        </w:rPr>
        <w:t>DHCP Relay-Pool Configuration</w:t>
      </w:r>
      <w:bookmarkEnd w:id="1282"/>
    </w:p>
    <w:p w14:paraId="4EED3C8D" w14:textId="77777777" w:rsidR="00733A41" w:rsidRPr="002F5F3A" w:rsidRDefault="00733A41" w:rsidP="001E7454">
      <w:pPr>
        <w:pStyle w:val="a3"/>
        <w:ind w:left="0" w:right="20"/>
        <w:rPr>
          <w:rFonts w:cs="Arial"/>
        </w:rPr>
      </w:pPr>
      <w:r w:rsidRPr="002F5F3A">
        <w:rPr>
          <w:rFonts w:cs="Arial"/>
        </w:rPr>
        <w:t>To set DHCP Relay-Pool, use the following commands:</w:t>
      </w:r>
    </w:p>
    <w:p w14:paraId="7E38C70F" w14:textId="77777777" w:rsidR="00733A41" w:rsidRPr="002F5F3A" w:rsidRDefault="003C4BF7" w:rsidP="001E7454">
      <w:pPr>
        <w:pStyle w:val="affff4"/>
        <w:wordWrap/>
        <w:ind w:left="0" w:right="20"/>
      </w:pPr>
      <w:bookmarkStart w:id="1283" w:name="_Toc348626383"/>
      <w:bookmarkStart w:id="1284" w:name="_Toc391575208"/>
      <w:r>
        <w:t xml:space="preserve">Table </w:t>
      </w:r>
      <w:r w:rsidR="005832B8">
        <w:fldChar w:fldCharType="begin"/>
      </w:r>
      <w:r>
        <w:instrText xml:space="preserve"> SEQ Table \* ARABIC </w:instrText>
      </w:r>
      <w:r w:rsidR="005832B8">
        <w:fldChar w:fldCharType="separate"/>
      </w:r>
      <w:r>
        <w:rPr>
          <w:noProof/>
        </w:rPr>
        <w:t>66</w:t>
      </w:r>
      <w:r w:rsidR="005832B8">
        <w:rPr>
          <w:noProof/>
        </w:rPr>
        <w:fldChar w:fldCharType="end"/>
      </w:r>
      <w:r>
        <w:t xml:space="preserve"> </w:t>
      </w:r>
      <w:r w:rsidR="00733A41" w:rsidRPr="002F5F3A">
        <w:t>DHCP Relay-Pool Configuration</w:t>
      </w:r>
      <w:bookmarkEnd w:id="1283"/>
      <w:bookmarkEnd w:id="128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4"/>
        <w:gridCol w:w="4984"/>
      </w:tblGrid>
      <w:tr w:rsidR="00733A41" w:rsidRPr="002F5F3A" w14:paraId="7B035EA7" w14:textId="77777777" w:rsidTr="00BF42F2">
        <w:tc>
          <w:tcPr>
            <w:tcW w:w="3232" w:type="dxa"/>
            <w:shd w:val="clear" w:color="auto" w:fill="E6E6E6"/>
            <w:vAlign w:val="center"/>
          </w:tcPr>
          <w:p w14:paraId="6339827C" w14:textId="77777777" w:rsidR="00733A41" w:rsidRPr="002F5F3A" w:rsidRDefault="00733A41" w:rsidP="001E7454">
            <w:pPr>
              <w:pStyle w:val="ab"/>
              <w:wordWrap/>
              <w:ind w:right="20"/>
              <w:rPr>
                <w:b w:val="0"/>
              </w:rPr>
            </w:pPr>
            <w:r w:rsidRPr="002F5F3A">
              <w:rPr>
                <w:b w:val="0"/>
              </w:rPr>
              <w:t>Command</w:t>
            </w:r>
          </w:p>
        </w:tc>
        <w:tc>
          <w:tcPr>
            <w:tcW w:w="5090" w:type="dxa"/>
            <w:shd w:val="clear" w:color="auto" w:fill="E6E6E6"/>
            <w:vAlign w:val="center"/>
          </w:tcPr>
          <w:p w14:paraId="304FA896" w14:textId="77777777" w:rsidR="00733A41" w:rsidRPr="002F5F3A" w:rsidRDefault="00733A41" w:rsidP="001E7454">
            <w:pPr>
              <w:pStyle w:val="ab"/>
              <w:wordWrap/>
              <w:ind w:right="20"/>
              <w:rPr>
                <w:b w:val="0"/>
              </w:rPr>
            </w:pPr>
            <w:r w:rsidRPr="002F5F3A">
              <w:rPr>
                <w:b w:val="0"/>
              </w:rPr>
              <w:t>Description</w:t>
            </w:r>
          </w:p>
        </w:tc>
      </w:tr>
      <w:tr w:rsidR="00733A41" w:rsidRPr="002F5F3A" w14:paraId="55BB45FF" w14:textId="77777777" w:rsidTr="00BF42F2">
        <w:trPr>
          <w:trHeight w:val="308"/>
        </w:trPr>
        <w:tc>
          <w:tcPr>
            <w:tcW w:w="3232" w:type="dxa"/>
            <w:vAlign w:val="center"/>
          </w:tcPr>
          <w:p w14:paraId="4B53168B" w14:textId="77777777" w:rsidR="00733A41" w:rsidRPr="002F5F3A" w:rsidRDefault="00733A41" w:rsidP="001E7454">
            <w:pPr>
              <w:pStyle w:val="aa"/>
              <w:ind w:right="20"/>
            </w:pPr>
            <w:r w:rsidRPr="002F5F3A">
              <w:rPr>
                <w:b/>
                <w:bCs/>
              </w:rPr>
              <w:t xml:space="preserve">ip dhcp relay-pool </w:t>
            </w:r>
            <w:r w:rsidRPr="002F5F3A">
              <w:rPr>
                <w:i/>
                <w:iCs/>
              </w:rPr>
              <w:t>WORD</w:t>
            </w:r>
          </w:p>
        </w:tc>
        <w:tc>
          <w:tcPr>
            <w:tcW w:w="5090" w:type="dxa"/>
            <w:vAlign w:val="center"/>
          </w:tcPr>
          <w:p w14:paraId="4D949F4C" w14:textId="77777777" w:rsidR="00733A41" w:rsidRPr="002F5F3A" w:rsidRDefault="00733A41" w:rsidP="001E7454">
            <w:pPr>
              <w:pStyle w:val="RanTable"/>
              <w:ind w:left="0" w:right="20"/>
            </w:pPr>
            <w:r w:rsidRPr="002F5F3A">
              <w:t xml:space="preserve">Generates a DHCP relay-pool and enters DHCP relay-pool which is recognized as </w:t>
            </w:r>
            <w:r w:rsidRPr="002F5F3A">
              <w:t>“</w:t>
            </w:r>
            <w:r w:rsidRPr="002F5F3A">
              <w:t>(dhcp-pool</w:t>
            </w:r>
            <w:proofErr w:type="gramStart"/>
            <w:r w:rsidRPr="002F5F3A">
              <w:t>)#</w:t>
            </w:r>
            <w:proofErr w:type="gramEnd"/>
            <w:r w:rsidRPr="002F5F3A">
              <w:t>”</w:t>
            </w:r>
            <w:r w:rsidRPr="002F5F3A">
              <w:t>.</w:t>
            </w:r>
          </w:p>
          <w:p w14:paraId="59B0076A" w14:textId="77777777" w:rsidR="00733A41" w:rsidRPr="002F5F3A" w:rsidRDefault="00733A41" w:rsidP="001E7454">
            <w:pPr>
              <w:pStyle w:val="RanTable"/>
              <w:ind w:left="0" w:right="20"/>
            </w:pPr>
            <w:r w:rsidRPr="002F5F3A">
              <w:t>WORD: name of relay-pool</w:t>
            </w:r>
          </w:p>
          <w:p w14:paraId="5119616C" w14:textId="77777777" w:rsidR="00733A41" w:rsidRPr="002F5F3A" w:rsidRDefault="00733A41" w:rsidP="001E7454">
            <w:pPr>
              <w:pStyle w:val="RanTable"/>
              <w:ind w:left="0" w:right="20"/>
            </w:pPr>
            <w:r w:rsidRPr="002F5F3A">
              <w:t>To delete relay-pool, use no command.</w:t>
            </w:r>
          </w:p>
        </w:tc>
      </w:tr>
      <w:tr w:rsidR="00733A41" w:rsidRPr="002F5F3A" w14:paraId="04A951D8" w14:textId="77777777" w:rsidTr="00BF42F2">
        <w:trPr>
          <w:trHeight w:val="307"/>
        </w:trPr>
        <w:tc>
          <w:tcPr>
            <w:tcW w:w="3232" w:type="dxa"/>
            <w:vAlign w:val="center"/>
          </w:tcPr>
          <w:p w14:paraId="0C7938B5" w14:textId="77777777" w:rsidR="00733A41" w:rsidRPr="002F5F3A" w:rsidRDefault="00733A41" w:rsidP="001E7454">
            <w:pPr>
              <w:pStyle w:val="aa"/>
              <w:ind w:right="20"/>
              <w:rPr>
                <w:b/>
                <w:bCs/>
              </w:rPr>
            </w:pPr>
            <w:r w:rsidRPr="002F5F3A">
              <w:rPr>
                <w:b/>
                <w:bCs/>
              </w:rPr>
              <w:t xml:space="preserve">relay source </w:t>
            </w:r>
            <w:r w:rsidRPr="002F5F3A">
              <w:rPr>
                <w:bCs/>
                <w:i/>
              </w:rPr>
              <w:t>A.B.C.D/M</w:t>
            </w:r>
          </w:p>
        </w:tc>
        <w:tc>
          <w:tcPr>
            <w:tcW w:w="5090" w:type="dxa"/>
            <w:vAlign w:val="center"/>
          </w:tcPr>
          <w:p w14:paraId="21812EE7" w14:textId="77777777" w:rsidR="00733A41" w:rsidRPr="002F5F3A" w:rsidRDefault="00733A41" w:rsidP="001E7454">
            <w:pPr>
              <w:pStyle w:val="RanTable"/>
              <w:ind w:left="0" w:right="20"/>
            </w:pPr>
            <w:r w:rsidRPr="002F5F3A">
              <w:t>Sets the subnetwork of relay-pool.</w:t>
            </w:r>
          </w:p>
          <w:p w14:paraId="73F121C4" w14:textId="77777777" w:rsidR="00733A41" w:rsidRPr="002F5F3A" w:rsidRDefault="00733A41" w:rsidP="001E7454">
            <w:pPr>
              <w:pStyle w:val="RanTable"/>
              <w:ind w:left="0" w:right="20"/>
            </w:pPr>
            <w:r w:rsidRPr="002F5F3A">
              <w:t>To disable the function, use no command.</w:t>
            </w:r>
          </w:p>
        </w:tc>
      </w:tr>
      <w:tr w:rsidR="00733A41" w:rsidRPr="002F5F3A" w14:paraId="4E2E89FF" w14:textId="77777777" w:rsidTr="00BF42F2">
        <w:trPr>
          <w:trHeight w:val="307"/>
        </w:trPr>
        <w:tc>
          <w:tcPr>
            <w:tcW w:w="3232" w:type="dxa"/>
            <w:vAlign w:val="center"/>
          </w:tcPr>
          <w:p w14:paraId="6EB585D6" w14:textId="77777777" w:rsidR="00733A41" w:rsidRPr="002F5F3A" w:rsidRDefault="00733A41" w:rsidP="001E7454">
            <w:pPr>
              <w:pStyle w:val="aa"/>
              <w:ind w:right="20"/>
              <w:rPr>
                <w:b/>
                <w:bCs/>
              </w:rPr>
            </w:pPr>
            <w:r w:rsidRPr="002F5F3A">
              <w:rPr>
                <w:b/>
                <w:bCs/>
              </w:rPr>
              <w:t xml:space="preserve">class </w:t>
            </w:r>
            <w:r w:rsidRPr="002F5F3A">
              <w:rPr>
                <w:bCs/>
                <w:i/>
              </w:rPr>
              <w:t>class-name</w:t>
            </w:r>
          </w:p>
        </w:tc>
        <w:tc>
          <w:tcPr>
            <w:tcW w:w="5090" w:type="dxa"/>
            <w:vAlign w:val="center"/>
          </w:tcPr>
          <w:p w14:paraId="44DC4FB0" w14:textId="77777777" w:rsidR="00733A41" w:rsidRPr="002F5F3A" w:rsidRDefault="00733A41" w:rsidP="001E7454">
            <w:pPr>
              <w:pStyle w:val="RanTable"/>
              <w:ind w:left="0" w:right="20"/>
            </w:pPr>
            <w:r w:rsidRPr="002F5F3A">
              <w:t>Sets the DHCP class of a DHCP DISCOVER/REQUEST message that a client has sent so the message can be forwarded to the assigned server in the relay-pool.</w:t>
            </w:r>
          </w:p>
          <w:p w14:paraId="52E9F0F9" w14:textId="77777777" w:rsidR="00733A41" w:rsidRPr="002F5F3A" w:rsidRDefault="00733A41" w:rsidP="001E7454">
            <w:pPr>
              <w:pStyle w:val="RanTable"/>
              <w:ind w:left="0" w:right="20"/>
            </w:pPr>
            <w:r w:rsidRPr="002F5F3A">
              <w:t>You can assign more than one class.</w:t>
            </w:r>
          </w:p>
          <w:p w14:paraId="73CE58B8" w14:textId="77777777" w:rsidR="00733A41" w:rsidRPr="002F5F3A" w:rsidRDefault="00733A41" w:rsidP="001E7454">
            <w:pPr>
              <w:pStyle w:val="RanTable"/>
              <w:ind w:left="0" w:right="20"/>
            </w:pPr>
            <w:r w:rsidRPr="002F5F3A">
              <w:t>To disable the function, use no command.</w:t>
            </w:r>
          </w:p>
        </w:tc>
      </w:tr>
      <w:tr w:rsidR="00733A41" w:rsidRPr="002F5F3A" w14:paraId="5C463088" w14:textId="77777777" w:rsidTr="00BF42F2">
        <w:trPr>
          <w:trHeight w:val="307"/>
        </w:trPr>
        <w:tc>
          <w:tcPr>
            <w:tcW w:w="3232" w:type="dxa"/>
            <w:vAlign w:val="center"/>
          </w:tcPr>
          <w:p w14:paraId="6A70DEEA" w14:textId="77777777" w:rsidR="00733A41" w:rsidRPr="002F5F3A" w:rsidRDefault="00733A41" w:rsidP="001E7454">
            <w:pPr>
              <w:pStyle w:val="aa"/>
              <w:ind w:right="20"/>
              <w:rPr>
                <w:b/>
                <w:bCs/>
              </w:rPr>
            </w:pPr>
            <w:r w:rsidRPr="002F5F3A">
              <w:rPr>
                <w:b/>
                <w:bCs/>
              </w:rPr>
              <w:t xml:space="preserve">relay target </w:t>
            </w:r>
            <w:r w:rsidRPr="002F5F3A">
              <w:rPr>
                <w:bCs/>
                <w:i/>
              </w:rPr>
              <w:t>A.B.C.D/M</w:t>
            </w:r>
          </w:p>
        </w:tc>
        <w:tc>
          <w:tcPr>
            <w:tcW w:w="5090" w:type="dxa"/>
            <w:vAlign w:val="center"/>
          </w:tcPr>
          <w:p w14:paraId="0724AAB3" w14:textId="77777777" w:rsidR="00733A41" w:rsidRPr="002F5F3A" w:rsidRDefault="00733A41" w:rsidP="001E7454">
            <w:pPr>
              <w:pStyle w:val="RanTable"/>
              <w:ind w:left="0" w:right="20"/>
            </w:pPr>
            <w:r w:rsidRPr="002F5F3A">
              <w:t>Sets a server which will forward a DHCP DISCOVER/ REQUEST message.</w:t>
            </w:r>
          </w:p>
          <w:p w14:paraId="24B559E3" w14:textId="77777777" w:rsidR="00733A41" w:rsidRPr="002F5F3A" w:rsidRDefault="00733A41" w:rsidP="001E7454">
            <w:pPr>
              <w:pStyle w:val="RanTable"/>
              <w:ind w:left="0" w:right="20"/>
            </w:pPr>
            <w:r w:rsidRPr="002F5F3A">
              <w:t xml:space="preserve">To disable the function, use no command. </w:t>
            </w:r>
          </w:p>
        </w:tc>
      </w:tr>
    </w:tbl>
    <w:p w14:paraId="0BC0ADCC" w14:textId="77777777" w:rsidR="00733A41" w:rsidRPr="002F5F3A" w:rsidRDefault="00733A41" w:rsidP="001E7454">
      <w:pPr>
        <w:wordWrap/>
        <w:ind w:right="20"/>
      </w:pPr>
    </w:p>
    <w:p w14:paraId="79D81D29" w14:textId="77777777" w:rsidR="00733A41" w:rsidRPr="002F5F3A" w:rsidRDefault="00733A41" w:rsidP="001E7454">
      <w:pPr>
        <w:pStyle w:val="a3"/>
        <w:ind w:left="0" w:right="20"/>
        <w:rPr>
          <w:rFonts w:cs="Arial"/>
        </w:rPr>
      </w:pPr>
      <w:r w:rsidRPr="002F5F3A">
        <w:rPr>
          <w:rFonts w:cs="Arial"/>
        </w:rPr>
        <w:t xml:space="preserve">If you set </w:t>
      </w:r>
      <w:r w:rsidRPr="002F5F3A">
        <w:rPr>
          <w:rFonts w:cs="Arial"/>
        </w:rPr>
        <w:t>“</w:t>
      </w:r>
      <w:r w:rsidRPr="002F5F3A">
        <w:rPr>
          <w:rFonts w:cs="Arial"/>
        </w:rPr>
        <w:t>test</w:t>
      </w:r>
      <w:r w:rsidRPr="002F5F3A">
        <w:rPr>
          <w:rFonts w:cs="Arial"/>
        </w:rPr>
        <w:t>”</w:t>
      </w:r>
      <w:r w:rsidRPr="002F5F3A">
        <w:rPr>
          <w:rFonts w:cs="Arial"/>
        </w:rPr>
        <w:t xml:space="preserve"> DHCP class and DHCP relay-pool </w:t>
      </w:r>
      <w:r w:rsidRPr="002F5F3A">
        <w:rPr>
          <w:rFonts w:cs="Arial"/>
        </w:rPr>
        <w:t>“</w:t>
      </w:r>
      <w:r w:rsidRPr="002F5F3A">
        <w:rPr>
          <w:rFonts w:cs="Arial"/>
        </w:rPr>
        <w:t>test-pool</w:t>
      </w:r>
      <w:r w:rsidRPr="002F5F3A">
        <w:rPr>
          <w:rFonts w:cs="Arial"/>
        </w:rPr>
        <w:t>”</w:t>
      </w:r>
      <w:r w:rsidRPr="002F5F3A">
        <w:rPr>
          <w:rFonts w:cs="Arial"/>
        </w:rPr>
        <w:t xml:space="preserve">, DHCP relay agent forwarding message included </w:t>
      </w:r>
      <w:r w:rsidRPr="002F5F3A">
        <w:rPr>
          <w:rFonts w:cs="Arial"/>
        </w:rPr>
        <w:t>“</w:t>
      </w:r>
      <w:r>
        <w:rPr>
          <w:rFonts w:cs="Arial"/>
        </w:rPr>
        <w:t>CommScope</w:t>
      </w:r>
      <w:r w:rsidRPr="002F5F3A">
        <w:rPr>
          <w:rFonts w:cs="Arial"/>
        </w:rPr>
        <w:t>”</w:t>
      </w:r>
      <w:r w:rsidRPr="002F5F3A">
        <w:rPr>
          <w:rFonts w:cs="Arial"/>
        </w:rPr>
        <w:t xml:space="preserv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733A41" w:rsidRPr="002F5F3A" w14:paraId="298085BD" w14:textId="77777777" w:rsidTr="00BF42F2">
        <w:trPr>
          <w:trHeight w:val="1757"/>
        </w:trPr>
        <w:tc>
          <w:tcPr>
            <w:tcW w:w="8322" w:type="dxa"/>
            <w:shd w:val="clear" w:color="auto" w:fill="auto"/>
          </w:tcPr>
          <w:p w14:paraId="72E3949E" w14:textId="77777777" w:rsidR="00733A41" w:rsidRPr="002F5F3A" w:rsidRDefault="00733A41" w:rsidP="001E7454">
            <w:pPr>
              <w:pStyle w:val="aa"/>
              <w:ind w:right="20"/>
              <w:rPr>
                <w:b/>
              </w:rPr>
            </w:pPr>
            <w:r w:rsidRPr="002F5F3A">
              <w:t xml:space="preserve">Router(config)# </w:t>
            </w:r>
            <w:r w:rsidRPr="002F5F3A">
              <w:rPr>
                <w:b/>
              </w:rPr>
              <w:t>ip dhcp relay-pool test</w:t>
            </w:r>
          </w:p>
          <w:p w14:paraId="1FC972CD" w14:textId="77777777" w:rsidR="00733A41" w:rsidRPr="002F5F3A" w:rsidRDefault="00733A41" w:rsidP="001E7454">
            <w:pPr>
              <w:pStyle w:val="aa"/>
              <w:ind w:right="20"/>
            </w:pPr>
            <w:r w:rsidRPr="002F5F3A">
              <w:t xml:space="preserve">Router(config-dhcp)# </w:t>
            </w:r>
            <w:r w:rsidRPr="002F5F3A">
              <w:rPr>
                <w:b/>
              </w:rPr>
              <w:t>relay source 100.0.0.0/24</w:t>
            </w:r>
          </w:p>
          <w:p w14:paraId="0E45F0A0" w14:textId="77777777" w:rsidR="00733A41" w:rsidRPr="002F5F3A" w:rsidRDefault="00733A41" w:rsidP="001E7454">
            <w:pPr>
              <w:pStyle w:val="aa"/>
              <w:ind w:right="20"/>
            </w:pPr>
            <w:r w:rsidRPr="002F5F3A">
              <w:t xml:space="preserve">Router(config-dhcp)# </w:t>
            </w:r>
            <w:r w:rsidRPr="002F5F3A">
              <w:rPr>
                <w:b/>
              </w:rPr>
              <w:t>exit</w:t>
            </w:r>
          </w:p>
          <w:p w14:paraId="2C2CEEE9" w14:textId="77777777" w:rsidR="00733A41" w:rsidRPr="002F5F3A" w:rsidRDefault="00733A41" w:rsidP="001E7454">
            <w:pPr>
              <w:pStyle w:val="aa"/>
              <w:ind w:right="20"/>
            </w:pPr>
            <w:r w:rsidRPr="002F5F3A">
              <w:t xml:space="preserve">Router(config-dhcp)# </w:t>
            </w:r>
            <w:r w:rsidRPr="002F5F3A">
              <w:rPr>
                <w:b/>
              </w:rPr>
              <w:t>class test</w:t>
            </w:r>
          </w:p>
          <w:p w14:paraId="52D630BE" w14:textId="77777777" w:rsidR="00733A41" w:rsidRPr="002F5F3A" w:rsidRDefault="00733A41" w:rsidP="001E7454">
            <w:pPr>
              <w:pStyle w:val="aa"/>
              <w:ind w:right="20"/>
              <w:rPr>
                <w:b/>
              </w:rPr>
            </w:pPr>
            <w:r w:rsidRPr="002F5F3A">
              <w:t xml:space="preserve">Router(config-class)# </w:t>
            </w:r>
            <w:r w:rsidRPr="002F5F3A">
              <w:rPr>
                <w:b/>
              </w:rPr>
              <w:t>relay target 200.0.0.254</w:t>
            </w:r>
          </w:p>
          <w:p w14:paraId="7E18C987" w14:textId="77777777" w:rsidR="00733A41" w:rsidRPr="002F5F3A" w:rsidRDefault="00733A41" w:rsidP="001E7454">
            <w:pPr>
              <w:pStyle w:val="aa"/>
              <w:ind w:right="20"/>
              <w:rPr>
                <w:b/>
              </w:rPr>
            </w:pPr>
            <w:r w:rsidRPr="002F5F3A">
              <w:t xml:space="preserve">Router(config-class)# </w:t>
            </w:r>
            <w:r w:rsidRPr="002F5F3A">
              <w:rPr>
                <w:b/>
              </w:rPr>
              <w:t>exit</w:t>
            </w:r>
          </w:p>
          <w:p w14:paraId="17F83E73" w14:textId="77777777" w:rsidR="00733A41" w:rsidRPr="002F5F3A" w:rsidRDefault="00733A41" w:rsidP="001E7454">
            <w:pPr>
              <w:pStyle w:val="aa"/>
              <w:ind w:right="20"/>
            </w:pPr>
            <w:r w:rsidRPr="002F5F3A">
              <w:t xml:space="preserve">Router(config)# </w:t>
            </w:r>
            <w:r w:rsidRPr="002F5F3A">
              <w:rPr>
                <w:b/>
              </w:rPr>
              <w:t>service dhcp relay</w:t>
            </w:r>
          </w:p>
        </w:tc>
      </w:tr>
    </w:tbl>
    <w:p w14:paraId="429773D5" w14:textId="77777777" w:rsidR="00733A41" w:rsidRPr="00733A41" w:rsidRDefault="00733A41" w:rsidP="001E7454">
      <w:pPr>
        <w:ind w:right="20"/>
      </w:pPr>
    </w:p>
    <w:p w14:paraId="474399DB" w14:textId="77777777" w:rsidR="00733A41" w:rsidRDefault="00733A41" w:rsidP="001E7454">
      <w:pPr>
        <w:ind w:right="20"/>
      </w:pPr>
    </w:p>
    <w:p w14:paraId="07723A7B" w14:textId="77777777" w:rsidR="00F54036" w:rsidRDefault="00F54036" w:rsidP="001E7454">
      <w:pPr>
        <w:ind w:right="20"/>
      </w:pPr>
      <w:r>
        <w:br w:type="page"/>
      </w:r>
    </w:p>
    <w:p w14:paraId="443A44F1" w14:textId="77777777" w:rsidR="00F54036" w:rsidRDefault="00F54036" w:rsidP="0021019A">
      <w:pPr>
        <w:pStyle w:val="2"/>
        <w:ind w:right="20"/>
      </w:pPr>
      <w:bookmarkStart w:id="1285" w:name="_Toc198525726"/>
      <w:bookmarkStart w:id="1286" w:name="_Toc198621929"/>
      <w:bookmarkStart w:id="1287" w:name="_Toc363228388"/>
      <w:bookmarkStart w:id="1288" w:name="_Toc444695005"/>
      <w:r w:rsidRPr="003E15A7">
        <w:rPr>
          <w:rFonts w:hint="eastAsia"/>
        </w:rPr>
        <w:lastRenderedPageBreak/>
        <w:t>DHCP</w:t>
      </w:r>
      <w:r>
        <w:rPr>
          <w:rFonts w:hint="eastAsia"/>
        </w:rPr>
        <w:t xml:space="preserve"> Snooping </w:t>
      </w:r>
      <w:bookmarkEnd w:id="1285"/>
      <w:bookmarkEnd w:id="1286"/>
      <w:bookmarkEnd w:id="1287"/>
      <w:r w:rsidRPr="002F5F3A">
        <w:t>Function</w:t>
      </w:r>
      <w:bookmarkEnd w:id="1288"/>
    </w:p>
    <w:p w14:paraId="0A73BD9A" w14:textId="77777777" w:rsidR="00F54036" w:rsidRPr="003C2662" w:rsidRDefault="00F54036" w:rsidP="001B37C1">
      <w:pPr>
        <w:pStyle w:val="3"/>
        <w:ind w:left="0" w:right="20"/>
      </w:pPr>
      <w:bookmarkStart w:id="1289" w:name="_Toc198525727"/>
      <w:bookmarkStart w:id="1290" w:name="_Toc198621930"/>
      <w:bookmarkStart w:id="1291" w:name="_Toc363228389"/>
      <w:bookmarkStart w:id="1292" w:name="_Toc444695006"/>
      <w:r w:rsidRPr="003E15A7">
        <w:rPr>
          <w:rFonts w:hint="eastAsia"/>
        </w:rPr>
        <w:t>DHCP</w:t>
      </w:r>
      <w:r>
        <w:rPr>
          <w:rFonts w:hint="eastAsia"/>
        </w:rPr>
        <w:t xml:space="preserve"> Snooping </w:t>
      </w:r>
      <w:bookmarkEnd w:id="1289"/>
      <w:bookmarkEnd w:id="1290"/>
      <w:bookmarkEnd w:id="1291"/>
      <w:r w:rsidRPr="00D867F8">
        <w:t>Function Overview</w:t>
      </w:r>
      <w:bookmarkEnd w:id="1292"/>
    </w:p>
    <w:p w14:paraId="153D6D94" w14:textId="77777777" w:rsidR="00F54036" w:rsidRPr="002F5F3A" w:rsidRDefault="00F54036" w:rsidP="001B37C1">
      <w:pPr>
        <w:pStyle w:val="a3"/>
        <w:ind w:left="0" w:right="20"/>
      </w:pPr>
      <w:r w:rsidRPr="002F5F3A">
        <w:t xml:space="preserve">The DHCP snooping compiles an address binding table that is similar to the one made in the DHCP server based on DHCP messages exchanged between DHCP client and DHCP server. </w:t>
      </w:r>
    </w:p>
    <w:p w14:paraId="70A175D1" w14:textId="77777777" w:rsidR="00F54036" w:rsidRDefault="00F54036" w:rsidP="001B37C1">
      <w:pPr>
        <w:pStyle w:val="a3"/>
        <w:ind w:left="0" w:right="20"/>
      </w:pPr>
      <w:r w:rsidRPr="002F5F3A">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Default="00F54036" w:rsidP="001B37C1">
      <w:pPr>
        <w:pStyle w:val="4"/>
        <w:ind w:left="0" w:right="20"/>
      </w:pPr>
      <w:bookmarkStart w:id="1293" w:name="_Toc363228390"/>
      <w:r>
        <w:rPr>
          <w:rFonts w:hint="eastAsia"/>
        </w:rPr>
        <w:t>Trust and Untrust Source</w:t>
      </w:r>
      <w:bookmarkEnd w:id="1293"/>
    </w:p>
    <w:p w14:paraId="7BE4E613" w14:textId="77777777" w:rsidR="00F54036" w:rsidRDefault="00F54036" w:rsidP="001B37C1">
      <w:pPr>
        <w:pStyle w:val="a3"/>
        <w:ind w:left="0" w:right="20"/>
      </w:pPr>
      <w:r w:rsidRPr="002F5F3A">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Default="00F54036" w:rsidP="001B37C1">
      <w:pPr>
        <w:pStyle w:val="4"/>
        <w:ind w:left="0" w:right="20"/>
      </w:pPr>
      <w:bookmarkStart w:id="1294" w:name="_Toc160249752"/>
      <w:bookmarkStart w:id="1295" w:name="_Toc174759669"/>
      <w:bookmarkStart w:id="1296" w:name="_Toc363228391"/>
      <w:r>
        <w:rPr>
          <w:rFonts w:hint="eastAsia"/>
        </w:rPr>
        <w:t xml:space="preserve">DHCP Snooping </w:t>
      </w:r>
      <w:r w:rsidRPr="003E15A7">
        <w:rPr>
          <w:rFonts w:hint="eastAsia"/>
        </w:rPr>
        <w:t>Binding</w:t>
      </w:r>
      <w:r>
        <w:rPr>
          <w:rFonts w:hint="eastAsia"/>
        </w:rPr>
        <w:t xml:space="preserve"> Database</w:t>
      </w:r>
      <w:bookmarkEnd w:id="1294"/>
      <w:bookmarkEnd w:id="1295"/>
      <w:bookmarkEnd w:id="1296"/>
    </w:p>
    <w:p w14:paraId="2A4FB462" w14:textId="77777777" w:rsidR="00F54036" w:rsidRDefault="00F54036" w:rsidP="001B37C1">
      <w:pPr>
        <w:pStyle w:val="a3"/>
        <w:ind w:left="0" w:right="20"/>
      </w:pPr>
      <w:r w:rsidRPr="002F5F3A">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1D7B20" w:rsidRDefault="00F54036" w:rsidP="001B37C1">
      <w:pPr>
        <w:pStyle w:val="a3"/>
        <w:ind w:left="0" w:right="20"/>
      </w:pPr>
      <w:r w:rsidRPr="001D7B20">
        <w:t>The DHCP Snooping binding database includes MAC Address, Client Hardware Address, Client Identifier, leased IP address, lease time, received time, State, VLAN ID, information of interface port connected to the host</w:t>
      </w:r>
      <w:r w:rsidRPr="001D7B20">
        <w:rPr>
          <w:rFonts w:hint="eastAsia"/>
        </w:rPr>
        <w:t>.</w:t>
      </w:r>
    </w:p>
    <w:p w14:paraId="638BA0A6" w14:textId="77777777" w:rsidR="00F54036" w:rsidRDefault="00F54036" w:rsidP="001B37C1">
      <w:pPr>
        <w:pStyle w:val="4"/>
        <w:ind w:left="0" w:right="20"/>
      </w:pPr>
      <w:bookmarkStart w:id="1297" w:name="_Toc160249753"/>
      <w:bookmarkStart w:id="1298" w:name="_Toc174759670"/>
      <w:bookmarkStart w:id="1299" w:name="_Toc363228392"/>
      <w:r>
        <w:rPr>
          <w:rFonts w:hint="eastAsia"/>
        </w:rPr>
        <w:t>Packet Validation</w:t>
      </w:r>
      <w:bookmarkEnd w:id="1297"/>
      <w:bookmarkEnd w:id="1298"/>
      <w:bookmarkEnd w:id="1299"/>
    </w:p>
    <w:p w14:paraId="7E9EE681" w14:textId="77777777" w:rsidR="00F54036" w:rsidRDefault="00F54036" w:rsidP="001B37C1">
      <w:pPr>
        <w:pStyle w:val="a3"/>
        <w:ind w:left="0" w:right="20"/>
      </w:pPr>
      <w:r w:rsidRPr="002F5F3A">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2F5F3A" w:rsidRDefault="00F54036" w:rsidP="001B37C1">
      <w:pPr>
        <w:pStyle w:val="a3"/>
        <w:ind w:left="0" w:right="20"/>
      </w:pPr>
      <w:r w:rsidRPr="002F5F3A">
        <w:t>A switch receives a DHCP discover packet that has a source MAC address not correspond with a DHCP client identifier or DHCP client hardware address from an untrusted interface.</w:t>
      </w:r>
    </w:p>
    <w:p w14:paraId="159864F6" w14:textId="77777777" w:rsidR="00F54036" w:rsidRPr="003C2662" w:rsidRDefault="00F54036" w:rsidP="001B37C1">
      <w:pPr>
        <w:pStyle w:val="4"/>
        <w:ind w:left="0" w:right="20"/>
      </w:pPr>
      <w:bookmarkStart w:id="1300" w:name="_Toc363228393"/>
      <w:r>
        <w:rPr>
          <w:rFonts w:hint="eastAsia"/>
        </w:rPr>
        <w:t>Packet Rate-limit</w:t>
      </w:r>
      <w:bookmarkEnd w:id="1300"/>
    </w:p>
    <w:p w14:paraId="1265F7A7" w14:textId="77777777" w:rsidR="00F54036" w:rsidRDefault="00F54036" w:rsidP="001B37C1">
      <w:pPr>
        <w:pStyle w:val="a3"/>
        <w:ind w:left="0" w:right="20"/>
      </w:pPr>
      <w:r w:rsidRPr="002F5F3A">
        <w:t>The DHCP Snooping applies rate-limit to DHCP packets from the same DHCP client. It allows up to two packets per second sent from the same type of DHCP client.</w:t>
      </w:r>
    </w:p>
    <w:p w14:paraId="6CDA83AD" w14:textId="77777777" w:rsidR="00F54036" w:rsidRPr="00537E18" w:rsidRDefault="00F54036" w:rsidP="001B37C1">
      <w:pPr>
        <w:pStyle w:val="3"/>
        <w:ind w:left="0" w:right="20"/>
      </w:pPr>
      <w:bookmarkStart w:id="1301" w:name="_Toc444695007"/>
      <w:bookmarkStart w:id="1302" w:name="_Toc337198481"/>
      <w:bookmarkStart w:id="1303" w:name="_Toc354416217"/>
      <w:r w:rsidRPr="00D867F8">
        <w:t>Activation</w:t>
      </w:r>
      <w:r>
        <w:t xml:space="preserve"> </w:t>
      </w:r>
      <w:r w:rsidRPr="003E15A7">
        <w:t>of</w:t>
      </w:r>
      <w:r w:rsidRPr="00D867F8">
        <w:t xml:space="preserve"> DHCP Snooping Function</w:t>
      </w:r>
      <w:bookmarkEnd w:id="1301"/>
      <w:r w:rsidRPr="00D867F8">
        <w:t xml:space="preserve"> </w:t>
      </w:r>
      <w:bookmarkEnd w:id="1302"/>
      <w:bookmarkEnd w:id="1303"/>
    </w:p>
    <w:p w14:paraId="15FA8507" w14:textId="77777777" w:rsidR="00F54036" w:rsidRDefault="00F54036" w:rsidP="001B37C1">
      <w:pPr>
        <w:pStyle w:val="a3"/>
        <w:ind w:left="0" w:right="20"/>
      </w:pPr>
      <w:r w:rsidRPr="002F5F3A">
        <w:t>By default, DHCP Snooping of a switch is disabled. To enable the DHCP Snooping, use the following command in the global mode.</w:t>
      </w:r>
    </w:p>
    <w:p w14:paraId="46CE16B7" w14:textId="77777777" w:rsidR="00485197" w:rsidRDefault="00485197" w:rsidP="001B37C1">
      <w:pPr>
        <w:pStyle w:val="afffff3"/>
        <w:ind w:left="0" w:right="20"/>
      </w:pPr>
      <w:bookmarkStart w:id="1304" w:name="_Toc391575209"/>
      <w:r>
        <w:t xml:space="preserve">Table </w:t>
      </w:r>
      <w:r w:rsidR="005832B8">
        <w:fldChar w:fldCharType="begin"/>
      </w:r>
      <w:r w:rsidR="00092D8C">
        <w:instrText xml:space="preserve"> SEQ Table \* ARABIC </w:instrText>
      </w:r>
      <w:r w:rsidR="005832B8">
        <w:fldChar w:fldCharType="separate"/>
      </w:r>
      <w:r w:rsidR="003C4BF7">
        <w:rPr>
          <w:noProof/>
        </w:rPr>
        <w:t>67</w:t>
      </w:r>
      <w:r w:rsidR="005832B8">
        <w:rPr>
          <w:noProof/>
        </w:rPr>
        <w:fldChar w:fldCharType="end"/>
      </w:r>
      <w:r>
        <w:rPr>
          <w:rFonts w:hint="eastAsia"/>
        </w:rPr>
        <w:t xml:space="preserve"> </w:t>
      </w:r>
      <w:r w:rsidRPr="002F5F3A">
        <w:t>DHCP Snooping Function Activation</w:t>
      </w:r>
      <w:bookmarkEnd w:id="1304"/>
    </w:p>
    <w:tbl>
      <w:tblPr>
        <w:tblStyle w:val="CLIWide"/>
        <w:tblW w:w="0" w:type="auto"/>
        <w:tblLook w:val="01E0" w:firstRow="1" w:lastRow="1" w:firstColumn="1" w:lastColumn="1" w:noHBand="0" w:noVBand="0"/>
      </w:tblPr>
      <w:tblGrid>
        <w:gridCol w:w="2327"/>
        <w:gridCol w:w="5821"/>
      </w:tblGrid>
      <w:tr w:rsidR="00F54036" w14:paraId="7346482E" w14:textId="77777777" w:rsidTr="008039B1">
        <w:trPr>
          <w:cnfStyle w:val="100000000000" w:firstRow="1" w:lastRow="0" w:firstColumn="0" w:lastColumn="0" w:oddVBand="0" w:evenVBand="0" w:oddHBand="0" w:evenHBand="0" w:firstRowFirstColumn="0" w:firstRowLastColumn="0" w:lastRowFirstColumn="0" w:lastRowLastColumn="0"/>
        </w:trPr>
        <w:tc>
          <w:tcPr>
            <w:tcW w:w="2500" w:type="dxa"/>
          </w:tcPr>
          <w:p w14:paraId="6B4A34A8" w14:textId="77777777" w:rsidR="00F54036" w:rsidRPr="002F5F3A" w:rsidRDefault="00F54036" w:rsidP="001B37C1">
            <w:pPr>
              <w:pStyle w:val="ab"/>
              <w:wordWrap/>
              <w:ind w:right="20"/>
              <w:rPr>
                <w:b w:val="0"/>
              </w:rPr>
            </w:pPr>
            <w:r w:rsidRPr="002F5F3A">
              <w:rPr>
                <w:b w:val="0"/>
              </w:rPr>
              <w:t>Command</w:t>
            </w:r>
          </w:p>
        </w:tc>
        <w:tc>
          <w:tcPr>
            <w:tcW w:w="6500" w:type="dxa"/>
          </w:tcPr>
          <w:p w14:paraId="18D30A7E" w14:textId="77777777" w:rsidR="00F54036" w:rsidRPr="002F5F3A" w:rsidRDefault="00F54036" w:rsidP="001B37C1">
            <w:pPr>
              <w:pStyle w:val="ab"/>
              <w:wordWrap/>
              <w:ind w:right="20"/>
              <w:rPr>
                <w:b w:val="0"/>
              </w:rPr>
            </w:pPr>
            <w:r w:rsidRPr="002F5F3A">
              <w:rPr>
                <w:b w:val="0"/>
              </w:rPr>
              <w:t>Description</w:t>
            </w:r>
          </w:p>
        </w:tc>
      </w:tr>
      <w:tr w:rsidR="00F54036" w14:paraId="5EE04B57" w14:textId="77777777" w:rsidTr="008039B1">
        <w:tc>
          <w:tcPr>
            <w:tcW w:w="2500" w:type="dxa"/>
          </w:tcPr>
          <w:p w14:paraId="6A4C06B1" w14:textId="77777777" w:rsidR="00F54036" w:rsidRPr="002F5F3A" w:rsidRDefault="00F54036" w:rsidP="001B37C1">
            <w:pPr>
              <w:pStyle w:val="aa"/>
              <w:ind w:right="20"/>
            </w:pPr>
            <w:r w:rsidRPr="002F5F3A">
              <w:t>ip dhcp snooping</w:t>
            </w:r>
          </w:p>
        </w:tc>
        <w:tc>
          <w:tcPr>
            <w:tcW w:w="6500" w:type="dxa"/>
          </w:tcPr>
          <w:p w14:paraId="01A9A96B" w14:textId="77777777" w:rsidR="00F54036" w:rsidRPr="002F5F3A" w:rsidRDefault="00F54036" w:rsidP="001B37C1">
            <w:pPr>
              <w:pStyle w:val="RanTable"/>
              <w:ind w:left="0" w:right="20"/>
            </w:pPr>
            <w:r w:rsidRPr="002F5F3A">
              <w:t>Activates DHCP Snooping function</w:t>
            </w:r>
          </w:p>
          <w:p w14:paraId="64D51DAC" w14:textId="77777777" w:rsidR="00F54036" w:rsidRPr="002F5F3A" w:rsidRDefault="00F54036" w:rsidP="001B37C1">
            <w:pPr>
              <w:pStyle w:val="RanTable"/>
              <w:ind w:left="0" w:right="20"/>
            </w:pPr>
            <w:r w:rsidRPr="002F5F3A">
              <w:t>Use no format command to disable DHCP Snooping function.</w:t>
            </w:r>
          </w:p>
        </w:tc>
      </w:tr>
    </w:tbl>
    <w:p w14:paraId="5DB73793" w14:textId="77777777" w:rsidR="00F54036" w:rsidRPr="00E52148" w:rsidRDefault="00F54036" w:rsidP="001B37C1">
      <w:pPr>
        <w:pStyle w:val="-1"/>
        <w:ind w:left="0" w:right="20"/>
      </w:pPr>
      <w:bookmarkStart w:id="1305" w:name="_Toc391378350"/>
      <w:r w:rsidRPr="002F5F3A">
        <w:t>The following is an example of enabling DHCP Snooping function:</w:t>
      </w:r>
      <w:bookmarkEnd w:id="1305"/>
    </w:p>
    <w:tbl>
      <w:tblPr>
        <w:tblStyle w:val="48"/>
        <w:tblW w:w="0" w:type="auto"/>
        <w:tblLook w:val="01E0" w:firstRow="1" w:lastRow="1" w:firstColumn="1" w:lastColumn="1" w:noHBand="0" w:noVBand="0"/>
      </w:tblPr>
      <w:tblGrid>
        <w:gridCol w:w="8261"/>
      </w:tblGrid>
      <w:tr w:rsidR="00F54036" w14:paraId="213FB3DA" w14:textId="77777777" w:rsidTr="003E15A7">
        <w:tc>
          <w:tcPr>
            <w:tcW w:w="9000" w:type="dxa"/>
          </w:tcPr>
          <w:p w14:paraId="58DBDC9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configure terminal</w:t>
            </w:r>
          </w:p>
          <w:p w14:paraId="05AB678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w:t>
            </w:r>
          </w:p>
          <w:p w14:paraId="1BB0510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exit </w:t>
            </w:r>
          </w:p>
          <w:p w14:paraId="562089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lastRenderedPageBreak/>
              <w:t xml:space="preserve">Switch# show ip dhcp snooping </w:t>
            </w:r>
          </w:p>
          <w:p w14:paraId="3954442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0C7B0E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37DBA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013EC14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5F88D42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1F3F811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6248E32A" w14:textId="77777777" w:rsidR="00F54036" w:rsidRDefault="00F54036" w:rsidP="001B37C1">
            <w:pPr>
              <w:pStyle w:val="aa"/>
              <w:ind w:right="20"/>
            </w:pPr>
            <w:r w:rsidRPr="009C1857">
              <w:rPr>
                <w:rFonts w:ascii="Courier New" w:hAnsi="Courier New" w:cs="Courier New"/>
              </w:rPr>
              <w:t>none</w:t>
            </w:r>
          </w:p>
        </w:tc>
      </w:tr>
    </w:tbl>
    <w:p w14:paraId="23E373C2" w14:textId="77777777" w:rsidR="00F54036" w:rsidRDefault="00F54036" w:rsidP="001B37C1">
      <w:pPr>
        <w:ind w:right="20"/>
      </w:pPr>
    </w:p>
    <w:p w14:paraId="67DCB0D7" w14:textId="77777777" w:rsidR="00F54036" w:rsidRPr="00170F30" w:rsidRDefault="00F54036" w:rsidP="001B37C1">
      <w:pPr>
        <w:pStyle w:val="3"/>
        <w:ind w:left="0" w:right="20"/>
      </w:pPr>
      <w:bookmarkStart w:id="1306" w:name="_Toc174759673"/>
      <w:bookmarkStart w:id="1307" w:name="_Toc198525730"/>
      <w:bookmarkStart w:id="1308" w:name="_Toc198621932"/>
      <w:bookmarkStart w:id="1309" w:name="_Toc363228395"/>
      <w:bookmarkStart w:id="1310" w:name="_Toc444695008"/>
      <w:r w:rsidRPr="003E15A7">
        <w:rPr>
          <w:rFonts w:hint="eastAsia"/>
        </w:rPr>
        <w:t>DHCP</w:t>
      </w:r>
      <w:r w:rsidRPr="00170F30">
        <w:rPr>
          <w:rFonts w:hint="eastAsia"/>
        </w:rPr>
        <w:t xml:space="preserve"> Snooping Vlan </w:t>
      </w:r>
      <w:bookmarkEnd w:id="1306"/>
      <w:bookmarkEnd w:id="1307"/>
      <w:bookmarkEnd w:id="1308"/>
      <w:bookmarkEnd w:id="1309"/>
      <w:r w:rsidRPr="00D867F8">
        <w:t>Configuration</w:t>
      </w:r>
      <w:bookmarkEnd w:id="1310"/>
    </w:p>
    <w:p w14:paraId="1879205E" w14:textId="77777777" w:rsidR="00F54036" w:rsidRDefault="00F54036" w:rsidP="001B37C1">
      <w:pPr>
        <w:pStyle w:val="a3"/>
        <w:ind w:left="0" w:right="20"/>
      </w:pPr>
      <w:r w:rsidRPr="002F5F3A">
        <w:t>In the DHCP Snooping VLAN Configuration, you will set a VLAN that will snoop DHCP packets. Packets passing by VLANs other than the one yo</w:t>
      </w:r>
      <w:r>
        <w:t>u have set will not be snooped</w:t>
      </w:r>
      <w:r w:rsidRPr="002F5F3A">
        <w:t xml:space="preserve">. </w:t>
      </w:r>
    </w:p>
    <w:p w14:paraId="79DB7E14" w14:textId="77777777" w:rsidR="00136217" w:rsidRDefault="00136217" w:rsidP="001B37C1">
      <w:pPr>
        <w:pStyle w:val="affff4"/>
        <w:wordWrap/>
        <w:ind w:left="0" w:right="20"/>
      </w:pPr>
      <w:bookmarkStart w:id="1311" w:name="_Toc391575210"/>
      <w:r>
        <w:t xml:space="preserve">Table </w:t>
      </w:r>
      <w:r w:rsidR="005832B8">
        <w:fldChar w:fldCharType="begin"/>
      </w:r>
      <w:r w:rsidR="00092D8C">
        <w:instrText xml:space="preserve"> SEQ Table \* ARABIC </w:instrText>
      </w:r>
      <w:r w:rsidR="005832B8">
        <w:fldChar w:fldCharType="separate"/>
      </w:r>
      <w:r w:rsidR="003C4BF7">
        <w:rPr>
          <w:noProof/>
        </w:rPr>
        <w:t>68</w:t>
      </w:r>
      <w:r w:rsidR="005832B8">
        <w:rPr>
          <w:noProof/>
        </w:rPr>
        <w:fldChar w:fldCharType="end"/>
      </w:r>
      <w:r w:rsidR="00485197">
        <w:rPr>
          <w:rFonts w:hint="eastAsia"/>
        </w:rPr>
        <w:t xml:space="preserve"> </w:t>
      </w:r>
      <w:r w:rsidR="00485197" w:rsidRPr="002F5F3A">
        <w:t>DHCP Snooping VLAN Configuration</w:t>
      </w:r>
      <w:bookmarkEnd w:id="1311"/>
    </w:p>
    <w:tbl>
      <w:tblPr>
        <w:tblStyle w:val="CLIWide"/>
        <w:tblW w:w="8980" w:type="dxa"/>
        <w:tblLook w:val="01E0" w:firstRow="1" w:lastRow="1" w:firstColumn="1" w:lastColumn="1" w:noHBand="0" w:noVBand="0"/>
      </w:tblPr>
      <w:tblGrid>
        <w:gridCol w:w="3400"/>
        <w:gridCol w:w="5580"/>
      </w:tblGrid>
      <w:tr w:rsidR="00F54036"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2F5F3A" w:rsidRDefault="00F54036" w:rsidP="001B37C1">
            <w:pPr>
              <w:pStyle w:val="ab"/>
              <w:wordWrap/>
              <w:ind w:right="20"/>
              <w:rPr>
                <w:b w:val="0"/>
              </w:rPr>
            </w:pPr>
            <w:r w:rsidRPr="002F5F3A">
              <w:rPr>
                <w:b w:val="0"/>
              </w:rPr>
              <w:t>Command</w:t>
            </w:r>
          </w:p>
        </w:tc>
        <w:tc>
          <w:tcPr>
            <w:tcW w:w="5580" w:type="dxa"/>
          </w:tcPr>
          <w:p w14:paraId="078C87BB" w14:textId="77777777" w:rsidR="00F54036" w:rsidRPr="002F5F3A" w:rsidRDefault="00F54036" w:rsidP="001B37C1">
            <w:pPr>
              <w:pStyle w:val="ab"/>
              <w:wordWrap/>
              <w:ind w:right="20"/>
              <w:rPr>
                <w:b w:val="0"/>
              </w:rPr>
            </w:pPr>
            <w:r w:rsidRPr="002F5F3A">
              <w:rPr>
                <w:b w:val="0"/>
              </w:rPr>
              <w:t>Description</w:t>
            </w:r>
          </w:p>
        </w:tc>
      </w:tr>
      <w:tr w:rsidR="00F54036" w14:paraId="5946B9D0" w14:textId="77777777" w:rsidTr="008039B1">
        <w:tc>
          <w:tcPr>
            <w:tcW w:w="3400" w:type="dxa"/>
          </w:tcPr>
          <w:p w14:paraId="67C3DFD1" w14:textId="77777777" w:rsidR="00F54036" w:rsidRPr="002F5F3A" w:rsidRDefault="00F54036" w:rsidP="001B37C1">
            <w:pPr>
              <w:pStyle w:val="aa"/>
              <w:ind w:right="20"/>
            </w:pPr>
            <w:r w:rsidRPr="002F5F3A">
              <w:rPr>
                <w:b/>
                <w:bCs/>
              </w:rPr>
              <w:t xml:space="preserve">ip dhcp snooping VLAN </w:t>
            </w:r>
            <w:r w:rsidRPr="002F5F3A">
              <w:rPr>
                <w:bCs/>
                <w:i/>
              </w:rPr>
              <w:t>VLAN_ID</w:t>
            </w:r>
          </w:p>
        </w:tc>
        <w:tc>
          <w:tcPr>
            <w:tcW w:w="5580" w:type="dxa"/>
          </w:tcPr>
          <w:p w14:paraId="606E51AE" w14:textId="77777777" w:rsidR="00F54036" w:rsidRPr="002F5F3A" w:rsidRDefault="00F54036" w:rsidP="001B37C1">
            <w:pPr>
              <w:pStyle w:val="afffc"/>
              <w:ind w:right="20"/>
            </w:pPr>
            <w:r w:rsidRPr="002F5F3A">
              <w:t xml:space="preserve">Sets a VLAN which will </w:t>
            </w:r>
            <w:proofErr w:type="gramStart"/>
            <w:r w:rsidRPr="002F5F3A">
              <w:t>snoop</w:t>
            </w:r>
            <w:proofErr w:type="gramEnd"/>
            <w:r w:rsidRPr="002F5F3A">
              <w:t xml:space="preserve"> DHCP packets.</w:t>
            </w:r>
          </w:p>
          <w:p w14:paraId="03406A9D" w14:textId="77777777" w:rsidR="00F54036" w:rsidRPr="002F5F3A" w:rsidRDefault="00F54036" w:rsidP="001B37C1">
            <w:pPr>
              <w:pStyle w:val="afffc"/>
              <w:ind w:right="20"/>
            </w:pPr>
            <w:r w:rsidRPr="002F5F3A">
              <w:t xml:space="preserve">To delete the DHCP Snooping VLAN, use no command. </w:t>
            </w:r>
          </w:p>
        </w:tc>
      </w:tr>
    </w:tbl>
    <w:p w14:paraId="095343EC" w14:textId="77777777" w:rsidR="00F54036" w:rsidRDefault="00F54036" w:rsidP="001B37C1">
      <w:pPr>
        <w:ind w:right="20"/>
      </w:pPr>
    </w:p>
    <w:tbl>
      <w:tblPr>
        <w:tblStyle w:val="NOTICE"/>
        <w:tblW w:w="0" w:type="auto"/>
        <w:tblLook w:val="0000" w:firstRow="0" w:lastRow="0" w:firstColumn="0" w:lastColumn="0" w:noHBand="0" w:noVBand="0"/>
      </w:tblPr>
      <w:tblGrid>
        <w:gridCol w:w="870"/>
        <w:gridCol w:w="1057"/>
        <w:gridCol w:w="6221"/>
      </w:tblGrid>
      <w:tr w:rsidR="00F54036" w14:paraId="207573E7" w14:textId="77777777" w:rsidTr="003E15A7">
        <w:tc>
          <w:tcPr>
            <w:tcW w:w="900" w:type="dxa"/>
            <w:vAlign w:val="center"/>
          </w:tcPr>
          <w:p w14:paraId="5A6179AB" w14:textId="77777777" w:rsidR="00F54036" w:rsidRDefault="00F54036" w:rsidP="001B37C1">
            <w:pPr>
              <w:pStyle w:val="aa"/>
              <w:spacing w:after="120"/>
              <w:ind w:right="20"/>
              <w:jc w:val="both"/>
            </w:pPr>
            <w:r>
              <w:rPr>
                <w:rFonts w:hint="eastAsia"/>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Default="00F54036" w:rsidP="001B37C1">
            <w:pPr>
              <w:pStyle w:val="aa"/>
              <w:ind w:right="20"/>
              <w:jc w:val="both"/>
              <w:rPr>
                <w:b/>
                <w:bCs/>
              </w:rPr>
            </w:pPr>
            <w:r>
              <w:rPr>
                <w:b/>
                <w:bCs/>
              </w:rPr>
              <w:t>Notice</w:t>
            </w:r>
          </w:p>
        </w:tc>
        <w:tc>
          <w:tcPr>
            <w:tcW w:w="6980" w:type="dxa"/>
            <w:vAlign w:val="center"/>
          </w:tcPr>
          <w:p w14:paraId="629F9DCC" w14:textId="77777777" w:rsidR="00F54036" w:rsidRPr="00A21D54" w:rsidRDefault="00F54036" w:rsidP="001B37C1">
            <w:pPr>
              <w:pStyle w:val="aa"/>
              <w:ind w:right="20"/>
              <w:jc w:val="both"/>
            </w:pPr>
            <w:r w:rsidRPr="002F5F3A">
              <w:t>When you use DHCP Snooping and DHCP Relay simultaneously, DHCP Relay will forward a packet</w:t>
            </w:r>
          </w:p>
        </w:tc>
      </w:tr>
    </w:tbl>
    <w:p w14:paraId="54EC21C2" w14:textId="77777777" w:rsidR="00F54036" w:rsidRPr="0072315F" w:rsidRDefault="00F54036" w:rsidP="001B37C1">
      <w:pPr>
        <w:ind w:right="20"/>
      </w:pPr>
    </w:p>
    <w:tbl>
      <w:tblPr>
        <w:tblStyle w:val="NOTICE"/>
        <w:tblW w:w="0" w:type="auto"/>
        <w:tblLook w:val="0000" w:firstRow="0" w:lastRow="0" w:firstColumn="0" w:lastColumn="0" w:noHBand="0" w:noVBand="0"/>
      </w:tblPr>
      <w:tblGrid>
        <w:gridCol w:w="870"/>
        <w:gridCol w:w="1057"/>
        <w:gridCol w:w="6221"/>
      </w:tblGrid>
      <w:tr w:rsidR="00F54036" w14:paraId="668E1C48" w14:textId="77777777" w:rsidTr="003E15A7">
        <w:tc>
          <w:tcPr>
            <w:tcW w:w="900" w:type="dxa"/>
            <w:vAlign w:val="center"/>
          </w:tcPr>
          <w:p w14:paraId="01D7FC34" w14:textId="77777777" w:rsidR="00F54036" w:rsidRDefault="00F54036" w:rsidP="001B37C1">
            <w:pPr>
              <w:pStyle w:val="aa"/>
              <w:spacing w:after="120"/>
              <w:ind w:right="20"/>
              <w:jc w:val="both"/>
            </w:pPr>
            <w:r>
              <w:rPr>
                <w:rFonts w:hint="eastAsia"/>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Default="00F54036" w:rsidP="001B37C1">
            <w:pPr>
              <w:pStyle w:val="aa"/>
              <w:ind w:right="20"/>
              <w:jc w:val="both"/>
              <w:rPr>
                <w:b/>
                <w:bCs/>
              </w:rPr>
            </w:pPr>
            <w:r>
              <w:rPr>
                <w:b/>
                <w:bCs/>
              </w:rPr>
              <w:t>Notice</w:t>
            </w:r>
          </w:p>
        </w:tc>
        <w:tc>
          <w:tcPr>
            <w:tcW w:w="6980" w:type="dxa"/>
            <w:vAlign w:val="center"/>
          </w:tcPr>
          <w:p w14:paraId="655AC6EB" w14:textId="77777777" w:rsidR="00F54036" w:rsidRPr="00A21D54" w:rsidRDefault="00F54036" w:rsidP="001B37C1">
            <w:pPr>
              <w:pStyle w:val="aa"/>
              <w:ind w:right="20"/>
              <w:jc w:val="both"/>
            </w:pPr>
            <w:r w:rsidRPr="002F5F3A">
              <w:t>When you use DHCP Snooping and DHCP Relay simultaneously, you must set both VLANs connected to DHCP server and to DHCP client as Snooping VLANS.</w:t>
            </w:r>
          </w:p>
        </w:tc>
      </w:tr>
    </w:tbl>
    <w:p w14:paraId="74DFDA1C" w14:textId="77777777" w:rsidR="00F54036" w:rsidRDefault="00F54036" w:rsidP="001B37C1">
      <w:pPr>
        <w:pStyle w:val="a3"/>
        <w:ind w:left="0" w:right="20"/>
      </w:pPr>
      <w:r w:rsidRPr="002F5F3A">
        <w:t>The following example shows how to enable DHCP Snooping of vlan1.</w:t>
      </w:r>
    </w:p>
    <w:tbl>
      <w:tblPr>
        <w:tblStyle w:val="48"/>
        <w:tblW w:w="0" w:type="auto"/>
        <w:tblLook w:val="01E0" w:firstRow="1" w:lastRow="1" w:firstColumn="1" w:lastColumn="1" w:noHBand="0" w:noVBand="0"/>
      </w:tblPr>
      <w:tblGrid>
        <w:gridCol w:w="8261"/>
      </w:tblGrid>
      <w:tr w:rsidR="00F54036" w14:paraId="070DE689" w14:textId="77777777" w:rsidTr="003E15A7">
        <w:tc>
          <w:tcPr>
            <w:tcW w:w="9048" w:type="dxa"/>
          </w:tcPr>
          <w:p w14:paraId="4ABF49D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2780F66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1979AED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14:paraId="6C34B3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vlan 1</w:t>
            </w:r>
            <w:r>
              <w:rPr>
                <w:rFonts w:ascii="Courier New" w:hAnsi="Courier New" w:cs="Courier New" w:hint="eastAsia"/>
              </w:rPr>
              <w:t>0</w:t>
            </w:r>
          </w:p>
          <w:p w14:paraId="3CDA60A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20BAB48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35AC219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27917E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3AC6DB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58F92B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6A11D45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14:paraId="490B5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53DE025F"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3B51B816" w14:textId="77777777" w:rsidR="00F54036" w:rsidRPr="00254171" w:rsidRDefault="00F54036" w:rsidP="001B37C1">
      <w:pPr>
        <w:pStyle w:val="3"/>
        <w:ind w:left="0" w:right="20"/>
      </w:pPr>
      <w:bookmarkStart w:id="1312" w:name="_Toc174759674"/>
      <w:bookmarkStart w:id="1313" w:name="_Toc198525731"/>
      <w:bookmarkStart w:id="1314" w:name="_Toc198621933"/>
      <w:bookmarkStart w:id="1315" w:name="_Toc363228396"/>
      <w:bookmarkStart w:id="1316" w:name="_Toc444695009"/>
      <w:r>
        <w:t xml:space="preserve">DHCP </w:t>
      </w:r>
      <w:r>
        <w:rPr>
          <w:rFonts w:hint="eastAsia"/>
        </w:rPr>
        <w:t>Snooping</w:t>
      </w:r>
      <w:r>
        <w:t xml:space="preserve"> information option</w:t>
      </w:r>
      <w:r w:rsidR="00485197">
        <w:rPr>
          <w:rFonts w:hint="eastAsia"/>
        </w:rPr>
        <w:t xml:space="preserve"> </w:t>
      </w:r>
      <w:r>
        <w:t xml:space="preserve">(OPTION82) </w:t>
      </w:r>
      <w:bookmarkEnd w:id="1312"/>
      <w:bookmarkEnd w:id="1313"/>
      <w:bookmarkEnd w:id="1314"/>
      <w:bookmarkEnd w:id="1315"/>
      <w:r w:rsidRPr="00D867F8">
        <w:t>Configuration</w:t>
      </w:r>
      <w:bookmarkEnd w:id="1316"/>
    </w:p>
    <w:p w14:paraId="4910052D" w14:textId="77777777" w:rsidR="00F54036" w:rsidRDefault="00F54036" w:rsidP="001B37C1">
      <w:pPr>
        <w:pStyle w:val="a3"/>
        <w:ind w:left="0" w:right="20"/>
      </w:pPr>
      <w:r w:rsidRPr="002F5F3A">
        <w:t>When DHCP Snooping snoops a DHCP request received from a DHCP client, it provides DHCP Snooping information option so the information the interface and switch connected to a DHCP client can be included.</w:t>
      </w:r>
    </w:p>
    <w:p w14:paraId="06A35961" w14:textId="77777777" w:rsidR="00F54036" w:rsidRDefault="00F54036" w:rsidP="001B37C1">
      <w:pPr>
        <w:pStyle w:val="4"/>
        <w:ind w:left="0" w:right="20"/>
      </w:pPr>
      <w:bookmarkStart w:id="1317" w:name="_Toc337198484"/>
      <w:r w:rsidRPr="002F5F3A">
        <w:t>Enable DHCP Snooping Information Option Function</w:t>
      </w:r>
      <w:bookmarkEnd w:id="1317"/>
    </w:p>
    <w:p w14:paraId="43A8A366" w14:textId="77777777" w:rsidR="00F54036" w:rsidRDefault="00F54036" w:rsidP="001B37C1">
      <w:pPr>
        <w:pStyle w:val="a3"/>
        <w:ind w:left="0" w:right="20"/>
      </w:pPr>
      <w:r w:rsidRPr="002F5F3A">
        <w:t xml:space="preserve">To enable information option of </w:t>
      </w:r>
      <w:r w:rsidR="00094318">
        <w:t>C9500</w:t>
      </w:r>
      <w:r w:rsidRPr="002F5F3A">
        <w:t xml:space="preserve"> Snooping, use the following command:</w:t>
      </w:r>
    </w:p>
    <w:p w14:paraId="37914CA2" w14:textId="77777777" w:rsidR="001B37C1" w:rsidRDefault="001B37C1" w:rsidP="001B37C1">
      <w:pPr>
        <w:pStyle w:val="afffff3"/>
        <w:ind w:left="0" w:right="20"/>
      </w:pPr>
      <w:bookmarkStart w:id="1318" w:name="_Toc391575211"/>
    </w:p>
    <w:p w14:paraId="5C35AEC1" w14:textId="77777777" w:rsidR="001B37C1" w:rsidRDefault="001B37C1" w:rsidP="001B37C1">
      <w:pPr>
        <w:pStyle w:val="afffff3"/>
        <w:ind w:left="0" w:right="20"/>
      </w:pPr>
    </w:p>
    <w:p w14:paraId="127DFC08" w14:textId="77777777" w:rsidR="00F54036"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69</w:t>
      </w:r>
      <w:r w:rsidR="005832B8">
        <w:rPr>
          <w:noProof/>
        </w:rPr>
        <w:fldChar w:fldCharType="end"/>
      </w:r>
      <w:r>
        <w:rPr>
          <w:rFonts w:hint="eastAsia"/>
        </w:rPr>
        <w:t xml:space="preserve"> </w:t>
      </w:r>
      <w:r w:rsidRPr="002F5F3A">
        <w:t>Enable DHCP Snooping information option function</w:t>
      </w:r>
      <w:bookmarkEnd w:id="1318"/>
    </w:p>
    <w:tbl>
      <w:tblPr>
        <w:tblStyle w:val="CLIWide"/>
        <w:tblW w:w="0" w:type="auto"/>
        <w:tblLook w:val="01E0" w:firstRow="1" w:lastRow="1" w:firstColumn="1" w:lastColumn="1" w:noHBand="0" w:noVBand="0"/>
      </w:tblPr>
      <w:tblGrid>
        <w:gridCol w:w="3221"/>
        <w:gridCol w:w="4927"/>
      </w:tblGrid>
      <w:tr w:rsidR="00F54036"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2F5F3A" w:rsidRDefault="00F54036" w:rsidP="001B37C1">
            <w:pPr>
              <w:pStyle w:val="ab"/>
              <w:wordWrap/>
              <w:ind w:right="20"/>
              <w:rPr>
                <w:b w:val="0"/>
              </w:rPr>
            </w:pPr>
            <w:r w:rsidRPr="002F5F3A">
              <w:rPr>
                <w:b w:val="0"/>
              </w:rPr>
              <w:t>Command</w:t>
            </w:r>
          </w:p>
        </w:tc>
        <w:tc>
          <w:tcPr>
            <w:tcW w:w="5480" w:type="dxa"/>
          </w:tcPr>
          <w:p w14:paraId="0B14ED59" w14:textId="77777777" w:rsidR="00F54036" w:rsidRPr="002F5F3A" w:rsidRDefault="00F54036" w:rsidP="001B37C1">
            <w:pPr>
              <w:pStyle w:val="ab"/>
              <w:wordWrap/>
              <w:ind w:right="20"/>
              <w:rPr>
                <w:b w:val="0"/>
              </w:rPr>
            </w:pPr>
            <w:r w:rsidRPr="002F5F3A">
              <w:rPr>
                <w:b w:val="0"/>
              </w:rPr>
              <w:t>Description</w:t>
            </w:r>
          </w:p>
        </w:tc>
      </w:tr>
      <w:tr w:rsidR="00F54036" w14:paraId="1815D17F" w14:textId="77777777" w:rsidTr="008039B1">
        <w:tc>
          <w:tcPr>
            <w:tcW w:w="3520" w:type="dxa"/>
          </w:tcPr>
          <w:p w14:paraId="48AF0445" w14:textId="77777777" w:rsidR="00F54036" w:rsidRPr="002F5F3A" w:rsidRDefault="00F54036" w:rsidP="001B37C1">
            <w:pPr>
              <w:pStyle w:val="aa"/>
              <w:ind w:right="20"/>
              <w:jc w:val="left"/>
            </w:pPr>
            <w:r w:rsidRPr="002F5F3A">
              <w:rPr>
                <w:b/>
                <w:bCs/>
              </w:rPr>
              <w:t>ip dhcp snooping information option</w:t>
            </w:r>
          </w:p>
        </w:tc>
        <w:tc>
          <w:tcPr>
            <w:tcW w:w="5480" w:type="dxa"/>
          </w:tcPr>
          <w:p w14:paraId="7D43A8CC" w14:textId="77777777" w:rsidR="00F54036" w:rsidRPr="002F5F3A" w:rsidRDefault="00F54036" w:rsidP="001B37C1">
            <w:pPr>
              <w:pStyle w:val="afffc"/>
              <w:ind w:right="20"/>
            </w:pPr>
            <w:r w:rsidRPr="002F5F3A">
              <w:t>Enables DHCP Snooping information (option-82 field).</w:t>
            </w:r>
          </w:p>
          <w:p w14:paraId="27AFA33B" w14:textId="77777777" w:rsidR="00F54036" w:rsidRPr="002F5F3A" w:rsidRDefault="00F54036" w:rsidP="001B37C1">
            <w:pPr>
              <w:pStyle w:val="afffc"/>
              <w:ind w:right="20"/>
            </w:pPr>
            <w:r w:rsidRPr="002F5F3A">
              <w:t>By default, this is disabled.</w:t>
            </w:r>
          </w:p>
        </w:tc>
      </w:tr>
    </w:tbl>
    <w:p w14:paraId="1812BE6B" w14:textId="77777777" w:rsidR="00F54036" w:rsidRDefault="00F54036" w:rsidP="001B37C1">
      <w:pPr>
        <w:pStyle w:val="a3"/>
        <w:ind w:left="0" w:right="20"/>
      </w:pPr>
      <w:r w:rsidRPr="002F5F3A">
        <w:t>The following example shows how to enable DHCP Snooping Information Option:</w:t>
      </w:r>
    </w:p>
    <w:tbl>
      <w:tblPr>
        <w:tblStyle w:val="48"/>
        <w:tblW w:w="0" w:type="auto"/>
        <w:tblLook w:val="01E0" w:firstRow="1" w:lastRow="1" w:firstColumn="1" w:lastColumn="1" w:noHBand="0" w:noVBand="0"/>
      </w:tblPr>
      <w:tblGrid>
        <w:gridCol w:w="8261"/>
      </w:tblGrid>
      <w:tr w:rsidR="00F54036" w14:paraId="2C0C704D" w14:textId="77777777" w:rsidTr="003E15A7">
        <w:tc>
          <w:tcPr>
            <w:tcW w:w="9000" w:type="dxa"/>
          </w:tcPr>
          <w:p w14:paraId="221FDB1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B243754"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information option</w:t>
            </w:r>
          </w:p>
          <w:p w14:paraId="776B59A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C5BF24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1E69684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CD23C5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3861B99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181888A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003E4EA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w:t>
            </w:r>
            <w:r>
              <w:rPr>
                <w:rFonts w:ascii="Courier New" w:hAnsi="Courier New" w:cs="Courier New" w:hint="eastAsia"/>
              </w:rPr>
              <w:t>replace</w:t>
            </w:r>
            <w:r w:rsidRPr="009C1857">
              <w:rPr>
                <w:rFonts w:ascii="Courier New" w:hAnsi="Courier New" w:cs="Courier New"/>
              </w:rPr>
              <w:t>]</w:t>
            </w:r>
          </w:p>
          <w:p w14:paraId="715B04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BBCFB95"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743D0666" w14:textId="77777777" w:rsidR="00F54036" w:rsidRDefault="00F54036" w:rsidP="001B37C1">
      <w:pPr>
        <w:pStyle w:val="4"/>
        <w:ind w:left="0" w:right="20"/>
      </w:pPr>
      <w:r>
        <w:t xml:space="preserve"> </w:t>
      </w:r>
      <w:bookmarkStart w:id="1319" w:name="_Toc337198485"/>
      <w:r w:rsidRPr="002F5F3A">
        <w:t>DHCP snooping information option reforwarding policy Configuration</w:t>
      </w:r>
      <w:bookmarkEnd w:id="1319"/>
    </w:p>
    <w:p w14:paraId="642B5B62" w14:textId="77777777" w:rsidR="00F54036" w:rsidRDefault="00F54036" w:rsidP="001B37C1">
      <w:pPr>
        <w:pStyle w:val="a3"/>
        <w:ind w:left="0" w:right="20"/>
      </w:pPr>
      <w:r w:rsidRPr="002F5F3A">
        <w:t xml:space="preserve">By default, DHCP Snooping information policy of </w:t>
      </w:r>
      <w:r w:rsidR="00094318">
        <w:t>C9500</w:t>
      </w:r>
      <w:r w:rsidRPr="002F5F3A">
        <w:t xml:space="preserve"> drops packets with information option sent by DHCP client.</w:t>
      </w:r>
    </w:p>
    <w:p w14:paraId="6E5DA0D4" w14:textId="77777777" w:rsidR="00F54036" w:rsidRDefault="00F54036" w:rsidP="001B37C1">
      <w:pPr>
        <w:pStyle w:val="a3"/>
        <w:ind w:left="0" w:right="20"/>
      </w:pPr>
      <w:r w:rsidRPr="002F5F3A">
        <w:t xml:space="preserve">To change default policy of </w:t>
      </w:r>
      <w:r w:rsidR="00094318">
        <w:t>C9500</w:t>
      </w:r>
      <w:r w:rsidRPr="002F5F3A">
        <w:t>, use the following command in global mode:</w:t>
      </w:r>
    </w:p>
    <w:p w14:paraId="18EFEA3E" w14:textId="77777777" w:rsidR="00F54036" w:rsidRPr="0036125A" w:rsidRDefault="00485197" w:rsidP="001B37C1">
      <w:pPr>
        <w:pStyle w:val="afffff3"/>
        <w:ind w:left="0" w:right="20"/>
        <w:rPr>
          <w:color w:val="FF0000"/>
        </w:rPr>
      </w:pPr>
      <w:bookmarkStart w:id="1320" w:name="_Toc391575212"/>
      <w:r>
        <w:t xml:space="preserve">Table </w:t>
      </w:r>
      <w:r w:rsidR="005832B8">
        <w:fldChar w:fldCharType="begin"/>
      </w:r>
      <w:r w:rsidR="00092D8C">
        <w:instrText xml:space="preserve"> SEQ Table \* ARABIC </w:instrText>
      </w:r>
      <w:r w:rsidR="005832B8">
        <w:fldChar w:fldCharType="separate"/>
      </w:r>
      <w:r w:rsidR="003C4BF7">
        <w:rPr>
          <w:noProof/>
        </w:rPr>
        <w:t>70</w:t>
      </w:r>
      <w:r w:rsidR="005832B8">
        <w:rPr>
          <w:noProof/>
        </w:rPr>
        <w:fldChar w:fldCharType="end"/>
      </w:r>
      <w:r>
        <w:rPr>
          <w:rFonts w:hint="eastAsia"/>
        </w:rPr>
        <w:t xml:space="preserve"> </w:t>
      </w:r>
      <w:r w:rsidRPr="002F5F3A">
        <w:t>DHCP Snooping information option reforwarding policy Configuration</w:t>
      </w:r>
      <w:bookmarkEnd w:id="1320"/>
    </w:p>
    <w:tbl>
      <w:tblPr>
        <w:tblStyle w:val="CLIWide"/>
        <w:tblW w:w="0" w:type="auto"/>
        <w:tblLook w:val="01E0" w:firstRow="1" w:lastRow="1" w:firstColumn="1" w:lastColumn="1" w:noHBand="0" w:noVBand="0"/>
      </w:tblPr>
      <w:tblGrid>
        <w:gridCol w:w="3313"/>
        <w:gridCol w:w="4835"/>
      </w:tblGrid>
      <w:tr w:rsidR="00F54036"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2F5F3A" w:rsidRDefault="00F54036" w:rsidP="001B37C1">
            <w:pPr>
              <w:pStyle w:val="ab"/>
              <w:wordWrap/>
              <w:ind w:right="20"/>
              <w:rPr>
                <w:b w:val="0"/>
              </w:rPr>
            </w:pPr>
            <w:r w:rsidRPr="002F5F3A">
              <w:rPr>
                <w:b w:val="0"/>
              </w:rPr>
              <w:t>Command</w:t>
            </w:r>
          </w:p>
        </w:tc>
        <w:tc>
          <w:tcPr>
            <w:tcW w:w="5480" w:type="dxa"/>
          </w:tcPr>
          <w:p w14:paraId="7FA55441" w14:textId="77777777" w:rsidR="00F54036" w:rsidRPr="002F5F3A" w:rsidRDefault="00F54036" w:rsidP="001B37C1">
            <w:pPr>
              <w:pStyle w:val="ab"/>
              <w:wordWrap/>
              <w:ind w:right="20"/>
              <w:rPr>
                <w:b w:val="0"/>
              </w:rPr>
            </w:pPr>
            <w:r w:rsidRPr="002F5F3A">
              <w:rPr>
                <w:b w:val="0"/>
              </w:rPr>
              <w:t>Description</w:t>
            </w:r>
          </w:p>
        </w:tc>
      </w:tr>
      <w:tr w:rsidR="00F54036" w14:paraId="626ED31D" w14:textId="77777777" w:rsidTr="00BB7669">
        <w:tc>
          <w:tcPr>
            <w:tcW w:w="3520" w:type="dxa"/>
          </w:tcPr>
          <w:p w14:paraId="4718F79F" w14:textId="77777777" w:rsidR="00F54036" w:rsidRPr="00246985" w:rsidRDefault="00F54036" w:rsidP="001B37C1">
            <w:pPr>
              <w:pStyle w:val="aa"/>
              <w:ind w:right="20"/>
            </w:pPr>
            <w:r w:rsidRPr="00246985">
              <w:rPr>
                <w:b/>
                <w:bCs/>
              </w:rPr>
              <w:t xml:space="preserve">ip dhcp </w:t>
            </w:r>
            <w:r w:rsidRPr="00246985">
              <w:rPr>
                <w:rFonts w:hint="eastAsia"/>
                <w:b/>
                <w:bCs/>
              </w:rPr>
              <w:t>snooping</w:t>
            </w:r>
            <w:r w:rsidRPr="00246985">
              <w:rPr>
                <w:b/>
                <w:bCs/>
              </w:rPr>
              <w:t xml:space="preserve"> information policy {</w:t>
            </w:r>
            <w:r w:rsidRPr="00246985">
              <w:rPr>
                <w:rFonts w:hint="eastAsia"/>
                <w:b/>
                <w:bCs/>
              </w:rPr>
              <w:t>append</w:t>
            </w:r>
            <w:r w:rsidRPr="00246985">
              <w:rPr>
                <w:b/>
                <w:bCs/>
              </w:rPr>
              <w:t>|keep|replace}</w:t>
            </w:r>
          </w:p>
        </w:tc>
        <w:tc>
          <w:tcPr>
            <w:tcW w:w="5480" w:type="dxa"/>
          </w:tcPr>
          <w:p w14:paraId="23E05B31" w14:textId="77777777" w:rsidR="00F54036" w:rsidRPr="00246985" w:rsidRDefault="00F54036" w:rsidP="001B37C1">
            <w:pPr>
              <w:pStyle w:val="a9"/>
              <w:numPr>
                <w:ilvl w:val="0"/>
                <w:numId w:val="10"/>
              </w:numPr>
              <w:ind w:left="0" w:right="20"/>
            </w:pPr>
            <w:r w:rsidRPr="00246985">
              <w:t xml:space="preserve">The default is set to </w:t>
            </w:r>
            <w:r w:rsidRPr="00246985">
              <w:rPr>
                <w:rFonts w:hint="eastAsia"/>
              </w:rPr>
              <w:t xml:space="preserve">replace. </w:t>
            </w:r>
          </w:p>
          <w:p w14:paraId="711724C4" w14:textId="77777777" w:rsidR="00F54036" w:rsidRPr="00246985" w:rsidRDefault="00F54036" w:rsidP="001B37C1">
            <w:pPr>
              <w:pStyle w:val="a9"/>
              <w:numPr>
                <w:ilvl w:val="0"/>
                <w:numId w:val="10"/>
              </w:numPr>
              <w:ind w:left="0" w:right="20"/>
            </w:pPr>
            <w:proofErr w:type="gramStart"/>
            <w:r w:rsidRPr="00246985">
              <w:rPr>
                <w:rFonts w:hint="eastAsia"/>
              </w:rPr>
              <w:t>append</w:t>
            </w:r>
            <w:r w:rsidRPr="00246985">
              <w:t xml:space="preserve"> :</w:t>
            </w:r>
            <w:proofErr w:type="gramEnd"/>
            <w:r w:rsidRPr="00246985">
              <w:t xml:space="preserve"> </w:t>
            </w:r>
            <w:r w:rsidR="00100B62" w:rsidRPr="00246985">
              <w:t xml:space="preserve">add new </w:t>
            </w:r>
            <w:r w:rsidRPr="00246985">
              <w:rPr>
                <w:rFonts w:hint="eastAsia"/>
              </w:rPr>
              <w:t>DHCP Snooping</w:t>
            </w:r>
            <w:r w:rsidRPr="00246985">
              <w:t xml:space="preserve"> information</w:t>
            </w:r>
            <w:r w:rsidR="00100B62" w:rsidRPr="00246985">
              <w:rPr>
                <w:rFonts w:hint="eastAsia"/>
              </w:rPr>
              <w:t xml:space="preserve"> to existing DHCP Snooping </w:t>
            </w:r>
            <w:r w:rsidR="00100B62" w:rsidRPr="00246985">
              <w:t>information</w:t>
            </w:r>
            <w:r w:rsidRPr="00246985">
              <w:rPr>
                <w:rFonts w:hint="eastAsia"/>
              </w:rPr>
              <w:t>.</w:t>
            </w:r>
          </w:p>
          <w:p w14:paraId="1FEA555D" w14:textId="77777777" w:rsidR="00F54036" w:rsidRPr="00246985" w:rsidRDefault="00F54036" w:rsidP="001B37C1">
            <w:pPr>
              <w:pStyle w:val="a9"/>
              <w:numPr>
                <w:ilvl w:val="0"/>
                <w:numId w:val="10"/>
              </w:numPr>
              <w:ind w:left="0" w:right="20"/>
            </w:pPr>
            <w:proofErr w:type="gramStart"/>
            <w:r w:rsidRPr="00246985">
              <w:t>keep :</w:t>
            </w:r>
            <w:proofErr w:type="gramEnd"/>
            <w:r w:rsidRPr="00246985">
              <w:t xml:space="preserve"> </w:t>
            </w:r>
            <w:r w:rsidR="00100B62" w:rsidRPr="00246985">
              <w:rPr>
                <w:rFonts w:cs="굴림체" w:hint="eastAsia"/>
              </w:rPr>
              <w:t>m</w:t>
            </w:r>
            <w:r w:rsidR="00100B62" w:rsidRPr="00246985">
              <w:rPr>
                <w:rFonts w:cs="굴림체"/>
              </w:rPr>
              <w:t xml:space="preserve">aintain the </w:t>
            </w:r>
            <w:r w:rsidR="00100B62" w:rsidRPr="00246985">
              <w:rPr>
                <w:rFonts w:hint="eastAsia"/>
              </w:rPr>
              <w:t xml:space="preserve">existing DHCP Snooping </w:t>
            </w:r>
            <w:r w:rsidR="00100B62" w:rsidRPr="00246985">
              <w:t>information</w:t>
            </w:r>
            <w:r w:rsidR="00100B62" w:rsidRPr="00246985">
              <w:rPr>
                <w:rFonts w:hint="eastAsia"/>
              </w:rPr>
              <w:t>.</w:t>
            </w:r>
          </w:p>
          <w:p w14:paraId="7BD98276" w14:textId="77777777" w:rsidR="00100B62" w:rsidRPr="00246985" w:rsidRDefault="00F54036" w:rsidP="001B37C1">
            <w:pPr>
              <w:pStyle w:val="a9"/>
              <w:numPr>
                <w:ilvl w:val="0"/>
                <w:numId w:val="10"/>
              </w:numPr>
              <w:ind w:left="0" w:right="20"/>
            </w:pPr>
            <w:proofErr w:type="gramStart"/>
            <w:r w:rsidRPr="00246985">
              <w:t>replace :</w:t>
            </w:r>
            <w:proofErr w:type="gramEnd"/>
            <w:r w:rsidRPr="00246985">
              <w:t xml:space="preserve"> </w:t>
            </w:r>
            <w:r w:rsidR="00100B62" w:rsidRPr="00246985">
              <w:t>substitute the</w:t>
            </w:r>
            <w:r w:rsidR="00100B62" w:rsidRPr="00246985">
              <w:rPr>
                <w:rFonts w:hint="eastAsia"/>
              </w:rPr>
              <w:t xml:space="preserve"> existing DHCP Snooping </w:t>
            </w:r>
            <w:r w:rsidR="00100B62" w:rsidRPr="00246985">
              <w:t xml:space="preserve">information with new </w:t>
            </w:r>
            <w:r w:rsidR="00100B62" w:rsidRPr="00246985">
              <w:rPr>
                <w:rFonts w:hint="eastAsia"/>
              </w:rPr>
              <w:t>DHCP Snooping</w:t>
            </w:r>
            <w:r w:rsidR="00100B62" w:rsidRPr="00246985">
              <w:t xml:space="preserve"> information</w:t>
            </w:r>
            <w:r w:rsidR="00100B62" w:rsidRPr="00246985">
              <w:rPr>
                <w:rFonts w:hint="eastAsia"/>
              </w:rPr>
              <w:t>.</w:t>
            </w:r>
          </w:p>
        </w:tc>
      </w:tr>
    </w:tbl>
    <w:p w14:paraId="50A5EF41" w14:textId="77777777" w:rsidR="00F54036" w:rsidRDefault="00F54036" w:rsidP="001B37C1">
      <w:pPr>
        <w:pStyle w:val="a3"/>
        <w:ind w:left="0" w:right="20"/>
      </w:pPr>
      <w:r w:rsidRPr="002F5F3A">
        <w:t>T</w:t>
      </w:r>
      <w:r w:rsidRPr="003E15A7">
        <w:rPr>
          <w:rStyle w:val="Char"/>
        </w:rPr>
        <w:t>he following example shows how to set DHCP Snooping information option reforwarding policy as keep.</w:t>
      </w:r>
    </w:p>
    <w:tbl>
      <w:tblPr>
        <w:tblStyle w:val="48"/>
        <w:tblW w:w="0" w:type="auto"/>
        <w:tblLook w:val="01E0" w:firstRow="1" w:lastRow="1" w:firstColumn="1" w:lastColumn="1" w:noHBand="0" w:noVBand="0"/>
      </w:tblPr>
      <w:tblGrid>
        <w:gridCol w:w="8261"/>
      </w:tblGrid>
      <w:tr w:rsidR="00F54036" w14:paraId="3AD4F299" w14:textId="77777777" w:rsidTr="003E15A7">
        <w:tc>
          <w:tcPr>
            <w:tcW w:w="9048" w:type="dxa"/>
          </w:tcPr>
          <w:p w14:paraId="08D863C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r w:rsidRPr="00485197">
              <w:rPr>
                <w:rFonts w:ascii="Courier New" w:hAnsi="Courier New" w:cs="Courier New"/>
                <w:b/>
              </w:rPr>
              <w:t>configure terminal</w:t>
            </w:r>
            <w:r w:rsidRPr="009C1857">
              <w:rPr>
                <w:rFonts w:ascii="Courier New" w:hAnsi="Courier New" w:cs="Courier New"/>
              </w:rPr>
              <w:t xml:space="preserve"> </w:t>
            </w:r>
          </w:p>
          <w:p w14:paraId="7078E15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ip dhcp snooping information policy keep</w:t>
            </w:r>
            <w:r w:rsidRPr="009C1857">
              <w:rPr>
                <w:rFonts w:ascii="Courier New" w:hAnsi="Courier New" w:cs="Courier New"/>
              </w:rPr>
              <w:t xml:space="preserve"> </w:t>
            </w:r>
          </w:p>
          <w:p w14:paraId="6868F5A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exit</w:t>
            </w:r>
          </w:p>
          <w:p w14:paraId="1DA60DD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066D0390" w14:textId="77777777" w:rsidR="00F54036" w:rsidRPr="00485197" w:rsidRDefault="00F54036" w:rsidP="001B37C1">
            <w:pPr>
              <w:pStyle w:val="aa"/>
              <w:ind w:right="20"/>
              <w:rPr>
                <w:rFonts w:ascii="Courier New" w:hAnsi="Courier New" w:cs="Courier New"/>
                <w:b/>
              </w:rPr>
            </w:pPr>
            <w:r w:rsidRPr="009C1857">
              <w:rPr>
                <w:rFonts w:ascii="Courier New" w:hAnsi="Courier New" w:cs="Courier New"/>
              </w:rPr>
              <w:t xml:space="preserve">Switch# </w:t>
            </w:r>
            <w:r w:rsidRPr="00485197">
              <w:rPr>
                <w:rFonts w:ascii="Courier New" w:hAnsi="Courier New" w:cs="Courier New"/>
                <w:b/>
              </w:rPr>
              <w:t xml:space="preserve">show ip dhcp snooping </w:t>
            </w:r>
          </w:p>
          <w:p w14:paraId="1F2E6FB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5380DFD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121796C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14:paraId="2DFFB35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4591190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6A791ED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43A20CE1"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r w:rsidR="005A1350" w14:paraId="3C4310C0" w14:textId="77777777" w:rsidTr="003E15A7">
        <w:tc>
          <w:tcPr>
            <w:tcW w:w="9048" w:type="dxa"/>
          </w:tcPr>
          <w:p w14:paraId="166BAFC7" w14:textId="77777777" w:rsidR="005A1350" w:rsidRPr="009C1857" w:rsidRDefault="005A1350" w:rsidP="001B37C1">
            <w:pPr>
              <w:pStyle w:val="aa"/>
              <w:ind w:right="20"/>
              <w:rPr>
                <w:rFonts w:ascii="Courier New" w:hAnsi="Courier New" w:cs="Courier New"/>
              </w:rPr>
            </w:pPr>
          </w:p>
        </w:tc>
      </w:tr>
    </w:tbl>
    <w:p w14:paraId="73E67D13" w14:textId="77777777" w:rsidR="00F54036" w:rsidRPr="00254171" w:rsidRDefault="00F54036" w:rsidP="001B37C1">
      <w:pPr>
        <w:pStyle w:val="3"/>
        <w:ind w:left="0" w:right="20"/>
      </w:pPr>
      <w:bookmarkStart w:id="1321" w:name="_Toc174759675"/>
      <w:bookmarkStart w:id="1322" w:name="_Toc198525732"/>
      <w:bookmarkStart w:id="1323" w:name="_Toc253144384"/>
      <w:bookmarkStart w:id="1324" w:name="_Toc337198486"/>
      <w:bookmarkStart w:id="1325" w:name="_Toc354416220"/>
      <w:bookmarkStart w:id="1326" w:name="_Toc444695010"/>
      <w:r w:rsidRPr="00D867F8">
        <w:t xml:space="preserve">DHCP Snooping Trust Port </w:t>
      </w:r>
      <w:bookmarkEnd w:id="1321"/>
      <w:bookmarkEnd w:id="1322"/>
      <w:bookmarkEnd w:id="1323"/>
      <w:r w:rsidRPr="00D867F8">
        <w:t>Configuration</w:t>
      </w:r>
      <w:bookmarkEnd w:id="1324"/>
      <w:bookmarkEnd w:id="1325"/>
      <w:bookmarkEnd w:id="1326"/>
    </w:p>
    <w:p w14:paraId="6C592E3F" w14:textId="77777777" w:rsidR="00F54036" w:rsidRDefault="00F54036" w:rsidP="001B37C1">
      <w:pPr>
        <w:pStyle w:val="a3"/>
        <w:ind w:left="0" w:right="20"/>
      </w:pPr>
      <w:r w:rsidRPr="002F5F3A">
        <w:t>To set a Trust Port (e.g. a DHCP server direction port), use the following command. When you set a Trust Port, a request packet will be forwarded as a trust port only.</w:t>
      </w:r>
    </w:p>
    <w:p w14:paraId="345019E7" w14:textId="77777777" w:rsidR="001B37C1" w:rsidRDefault="001B37C1" w:rsidP="001B37C1">
      <w:pPr>
        <w:pStyle w:val="afffff3"/>
        <w:ind w:left="0" w:right="20"/>
      </w:pPr>
      <w:bookmarkStart w:id="1327" w:name="_Toc391575213"/>
    </w:p>
    <w:p w14:paraId="7FFE85DC" w14:textId="77777777" w:rsidR="00485197" w:rsidRDefault="00485197" w:rsidP="001B37C1">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3C4BF7">
        <w:rPr>
          <w:noProof/>
        </w:rPr>
        <w:t>71</w:t>
      </w:r>
      <w:r w:rsidR="005832B8">
        <w:rPr>
          <w:noProof/>
        </w:rPr>
        <w:fldChar w:fldCharType="end"/>
      </w:r>
      <w:r>
        <w:rPr>
          <w:rFonts w:hint="eastAsia"/>
        </w:rPr>
        <w:t xml:space="preserve"> </w:t>
      </w:r>
      <w:r w:rsidRPr="002F5F3A">
        <w:t>DHCP Snooping Trust Port Configuration</w:t>
      </w:r>
      <w:bookmarkEnd w:id="1327"/>
    </w:p>
    <w:tbl>
      <w:tblPr>
        <w:tblStyle w:val="CLIWide"/>
        <w:tblW w:w="0" w:type="auto"/>
        <w:tblLook w:val="01E0" w:firstRow="1" w:lastRow="1" w:firstColumn="1" w:lastColumn="1" w:noHBand="0" w:noVBand="0"/>
      </w:tblPr>
      <w:tblGrid>
        <w:gridCol w:w="3215"/>
        <w:gridCol w:w="4933"/>
      </w:tblGrid>
      <w:tr w:rsidR="00F54036"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2F5F3A" w:rsidRDefault="00F54036" w:rsidP="001B37C1">
            <w:pPr>
              <w:pStyle w:val="ab"/>
              <w:wordWrap/>
              <w:ind w:right="20"/>
              <w:rPr>
                <w:b w:val="0"/>
              </w:rPr>
            </w:pPr>
            <w:r w:rsidRPr="002F5F3A">
              <w:rPr>
                <w:b w:val="0"/>
              </w:rPr>
              <w:t>Command</w:t>
            </w:r>
          </w:p>
        </w:tc>
        <w:tc>
          <w:tcPr>
            <w:tcW w:w="5480" w:type="dxa"/>
          </w:tcPr>
          <w:p w14:paraId="700C3D66" w14:textId="77777777" w:rsidR="00F54036" w:rsidRPr="002F5F3A" w:rsidRDefault="00F54036" w:rsidP="001B37C1">
            <w:pPr>
              <w:pStyle w:val="ab"/>
              <w:wordWrap/>
              <w:ind w:right="20"/>
              <w:rPr>
                <w:b w:val="0"/>
              </w:rPr>
            </w:pPr>
            <w:r w:rsidRPr="002F5F3A">
              <w:rPr>
                <w:b w:val="0"/>
              </w:rPr>
              <w:t>Description</w:t>
            </w:r>
          </w:p>
        </w:tc>
      </w:tr>
      <w:tr w:rsidR="00F54036" w14:paraId="635F9414" w14:textId="77777777" w:rsidTr="00485197">
        <w:tc>
          <w:tcPr>
            <w:tcW w:w="3520" w:type="dxa"/>
          </w:tcPr>
          <w:p w14:paraId="2DC6B511" w14:textId="77777777" w:rsidR="00F54036" w:rsidRPr="002F5F3A" w:rsidRDefault="00F54036" w:rsidP="001B37C1">
            <w:pPr>
              <w:pStyle w:val="aa"/>
              <w:ind w:right="20"/>
            </w:pPr>
            <w:r w:rsidRPr="002F5F3A">
              <w:rPr>
                <w:b/>
                <w:bCs/>
              </w:rPr>
              <w:t>ip dhcp snooping trust</w:t>
            </w:r>
          </w:p>
        </w:tc>
        <w:tc>
          <w:tcPr>
            <w:tcW w:w="5480" w:type="dxa"/>
          </w:tcPr>
          <w:p w14:paraId="3B1D115C" w14:textId="77777777" w:rsidR="00F54036" w:rsidRPr="002F5F3A" w:rsidRDefault="00F54036" w:rsidP="001B37C1">
            <w:pPr>
              <w:pStyle w:val="a9"/>
              <w:wordWrap/>
              <w:ind w:right="20" w:hanging="284"/>
              <w:rPr>
                <w:rStyle w:val="Charf5"/>
              </w:rPr>
            </w:pPr>
            <w:r w:rsidRPr="002F5F3A">
              <w:t>Sets an assigned port as a Trust Port. It will not conduct a Validation check for a DHCP packet received at the Trust Port</w:t>
            </w:r>
            <w:r w:rsidRPr="002F5F3A">
              <w:rPr>
                <w:rStyle w:val="Charf5"/>
              </w:rPr>
              <w:t>.</w:t>
            </w:r>
          </w:p>
          <w:p w14:paraId="652FDB80" w14:textId="77777777" w:rsidR="00F54036" w:rsidRPr="002F5F3A" w:rsidRDefault="00F54036" w:rsidP="001B37C1">
            <w:pPr>
              <w:pStyle w:val="afffc"/>
              <w:ind w:right="20"/>
            </w:pPr>
            <w:r w:rsidRPr="002F5F3A">
              <w:t>Requested packets from the host will be forwarded only to the Trust Port.</w:t>
            </w:r>
          </w:p>
          <w:p w14:paraId="7804989C" w14:textId="77777777" w:rsidR="00F54036" w:rsidRPr="002F5F3A" w:rsidRDefault="00F54036" w:rsidP="001B37C1">
            <w:pPr>
              <w:pStyle w:val="afffc"/>
              <w:ind w:right="20"/>
            </w:pPr>
            <w:r w:rsidRPr="002F5F3A">
              <w:t>By default, all ports are untrusted ports.</w:t>
            </w:r>
          </w:p>
        </w:tc>
      </w:tr>
    </w:tbl>
    <w:p w14:paraId="64C0A366" w14:textId="77777777" w:rsidR="00F54036" w:rsidRDefault="00F54036" w:rsidP="001B37C1">
      <w:pPr>
        <w:pStyle w:val="a3"/>
        <w:ind w:left="0" w:right="20"/>
      </w:pPr>
      <w:r w:rsidRPr="002F5F3A">
        <w:t>The following is</w:t>
      </w:r>
      <w:r>
        <w:t xml:space="preserve"> an example of setting port </w:t>
      </w:r>
      <w:r>
        <w:t>‘</w:t>
      </w:r>
      <w:r>
        <w:t>gi6</w:t>
      </w:r>
      <w:r w:rsidRPr="002F5F3A">
        <w:t>/1</w:t>
      </w:r>
      <w:r w:rsidRPr="002F5F3A">
        <w:t>’</w:t>
      </w:r>
      <w:r w:rsidRPr="002F5F3A">
        <w:t xml:space="preserve"> on Trust Port:</w:t>
      </w:r>
    </w:p>
    <w:tbl>
      <w:tblPr>
        <w:tblStyle w:val="48"/>
        <w:tblW w:w="0" w:type="auto"/>
        <w:tblLook w:val="01E0" w:firstRow="1" w:lastRow="1" w:firstColumn="1" w:lastColumn="1" w:noHBand="0" w:noVBand="0"/>
      </w:tblPr>
      <w:tblGrid>
        <w:gridCol w:w="8261"/>
      </w:tblGrid>
      <w:tr w:rsidR="00F54036" w14:paraId="1F225BF7" w14:textId="77777777" w:rsidTr="003E15A7">
        <w:tc>
          <w:tcPr>
            <w:tcW w:w="9048" w:type="dxa"/>
          </w:tcPr>
          <w:p w14:paraId="4D495B9E"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Switch(config)#</w:t>
            </w:r>
            <w:r>
              <w:rPr>
                <w:rFonts w:ascii="Courier New" w:hAnsi="Courier New" w:cs="Courier New" w:hint="eastAsia"/>
              </w:rPr>
              <w:t xml:space="preserve"> </w:t>
            </w:r>
            <w:r w:rsidRPr="00ED1011">
              <w:rPr>
                <w:rFonts w:ascii="Courier New" w:hAnsi="Courier New" w:cs="Courier New"/>
              </w:rPr>
              <w:t>interface GigabitEthernet 6/1</w:t>
            </w:r>
          </w:p>
          <w:p w14:paraId="124C94E4"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 xml:space="preserve">ip dhcp snooping trust </w:t>
            </w:r>
          </w:p>
          <w:p w14:paraId="1EF8B62A" w14:textId="77777777"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end</w:t>
            </w:r>
          </w:p>
          <w:p w14:paraId="467119BD"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w:t>
            </w:r>
            <w:r>
              <w:rPr>
                <w:rFonts w:ascii="Courier New" w:hAnsi="Courier New" w:cs="Courier New" w:hint="eastAsia"/>
              </w:rPr>
              <w:t xml:space="preserve"> </w:t>
            </w:r>
            <w:r w:rsidRPr="009C1857">
              <w:rPr>
                <w:rFonts w:ascii="Courier New" w:hAnsi="Courier New" w:cs="Courier New"/>
              </w:rPr>
              <w:t xml:space="preserve">show ip dhcp snooping interface </w:t>
            </w:r>
          </w:p>
          <w:p w14:paraId="7BF52F2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Interface          Trust State    Max Entry   </w:t>
            </w:r>
          </w:p>
          <w:p w14:paraId="081E5CDC"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    ------------</w:t>
            </w:r>
          </w:p>
          <w:p w14:paraId="0FDD233D"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1          </w:t>
            </w:r>
            <w:r>
              <w:rPr>
                <w:rFonts w:ascii="Courier New" w:hAnsi="Courier New" w:cs="Courier New"/>
              </w:rPr>
              <w:t xml:space="preserve">  Trusted               2000</w:t>
            </w:r>
            <w:r>
              <w:rPr>
                <w:rFonts w:ascii="Courier New" w:hAnsi="Courier New" w:cs="Courier New" w:hint="eastAsia"/>
              </w:rPr>
              <w:t>0</w:t>
            </w:r>
          </w:p>
          <w:p w14:paraId="319DA14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2          </w:t>
            </w:r>
            <w:r>
              <w:rPr>
                <w:rFonts w:ascii="Courier New" w:hAnsi="Courier New" w:cs="Courier New"/>
              </w:rPr>
              <w:t xml:space="preserve">  Untrusted             2000</w:t>
            </w:r>
            <w:r>
              <w:rPr>
                <w:rFonts w:ascii="Courier New" w:hAnsi="Courier New" w:cs="Courier New" w:hint="eastAsia"/>
              </w:rPr>
              <w:t>0</w:t>
            </w:r>
          </w:p>
          <w:p w14:paraId="074194B0"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3          </w:t>
            </w:r>
            <w:r>
              <w:rPr>
                <w:rFonts w:ascii="Courier New" w:hAnsi="Courier New" w:cs="Courier New"/>
              </w:rPr>
              <w:t xml:space="preserve">  Untrusted             2000</w:t>
            </w:r>
            <w:r>
              <w:rPr>
                <w:rFonts w:ascii="Courier New" w:hAnsi="Courier New" w:cs="Courier New" w:hint="eastAsia"/>
              </w:rPr>
              <w:t>0</w:t>
            </w:r>
          </w:p>
          <w:p w14:paraId="79F1E0A0" w14:textId="77777777" w:rsidR="00F54036" w:rsidRPr="0048519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4</w:t>
            </w:r>
            <w:r w:rsidRPr="00485197">
              <w:rPr>
                <w:rFonts w:ascii="Courier New" w:hAnsi="Courier New" w:cs="Courier New"/>
              </w:rPr>
              <w:t xml:space="preserve">            Untrusted             2000</w:t>
            </w:r>
            <w:r w:rsidRPr="00485197">
              <w:rPr>
                <w:rFonts w:ascii="Courier New" w:hAnsi="Courier New" w:cs="Courier New" w:hint="eastAsia"/>
              </w:rPr>
              <w:t>0</w:t>
            </w:r>
          </w:p>
          <w:p w14:paraId="4F435F46" w14:textId="77777777" w:rsidR="00F54036" w:rsidRPr="009C1857" w:rsidRDefault="00F54036" w:rsidP="001B37C1">
            <w:pPr>
              <w:pStyle w:val="aa"/>
              <w:ind w:right="20"/>
              <w:rPr>
                <w:rFonts w:ascii="Courier New" w:hAnsi="Courier New" w:cs="Courier New"/>
              </w:rPr>
            </w:pPr>
            <w:r w:rsidRPr="00485197">
              <w:rPr>
                <w:rFonts w:ascii="Courier New" w:hAnsi="Courier New" w:cs="Courier New"/>
              </w:rPr>
              <w:t>Giga6/5</w:t>
            </w:r>
            <w:r w:rsidRPr="009C1857">
              <w:rPr>
                <w:rFonts w:ascii="Courier New" w:hAnsi="Courier New" w:cs="Courier New"/>
              </w:rPr>
              <w:t xml:space="preserve">          </w:t>
            </w:r>
            <w:r>
              <w:rPr>
                <w:rFonts w:ascii="Courier New" w:hAnsi="Courier New" w:cs="Courier New"/>
              </w:rPr>
              <w:t xml:space="preserve">  Untrusted             2000</w:t>
            </w:r>
            <w:r>
              <w:rPr>
                <w:rFonts w:ascii="Courier New" w:hAnsi="Courier New" w:cs="Courier New" w:hint="eastAsia"/>
              </w:rPr>
              <w:t>0</w:t>
            </w:r>
          </w:p>
          <w:p w14:paraId="66AAD1BA"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6          </w:t>
            </w:r>
            <w:r>
              <w:rPr>
                <w:rFonts w:ascii="Courier New" w:hAnsi="Courier New" w:cs="Courier New"/>
              </w:rPr>
              <w:t xml:space="preserve">  Untrusted             2000</w:t>
            </w:r>
            <w:r>
              <w:rPr>
                <w:rFonts w:ascii="Courier New" w:hAnsi="Courier New" w:cs="Courier New" w:hint="eastAsia"/>
              </w:rPr>
              <w:t>0</w:t>
            </w:r>
          </w:p>
          <w:p w14:paraId="423CA97B" w14:textId="77777777"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7          </w:t>
            </w:r>
            <w:r>
              <w:rPr>
                <w:rFonts w:ascii="Courier New" w:hAnsi="Courier New" w:cs="Courier New"/>
              </w:rPr>
              <w:t xml:space="preserve">  Untrusted             2000</w:t>
            </w:r>
            <w:r>
              <w:rPr>
                <w:rFonts w:ascii="Courier New" w:hAnsi="Courier New" w:cs="Courier New" w:hint="eastAsia"/>
              </w:rPr>
              <w:t>0</w:t>
            </w:r>
          </w:p>
          <w:p w14:paraId="2C3EB684" w14:textId="77777777" w:rsidR="00F54036"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8          </w:t>
            </w:r>
            <w:r>
              <w:rPr>
                <w:rFonts w:ascii="Courier New" w:hAnsi="Courier New" w:cs="Courier New"/>
              </w:rPr>
              <w:t xml:space="preserve">  Untrusted             2000</w:t>
            </w:r>
            <w:r>
              <w:rPr>
                <w:rFonts w:ascii="Courier New" w:hAnsi="Courier New" w:cs="Courier New" w:hint="eastAsia"/>
              </w:rPr>
              <w:t>0</w:t>
            </w:r>
          </w:p>
          <w:p w14:paraId="7CECAFD4" w14:textId="77777777" w:rsidR="00F54036" w:rsidRPr="00ED1011" w:rsidRDefault="00F54036" w:rsidP="001B37C1">
            <w:pPr>
              <w:pStyle w:val="aa"/>
              <w:ind w:right="20"/>
              <w:rPr>
                <w:rFonts w:ascii="Courier New" w:hAnsi="Courier New" w:cs="Courier New"/>
              </w:rPr>
            </w:pPr>
            <w:r w:rsidRPr="009C1857">
              <w:rPr>
                <w:rFonts w:ascii="Courier New" w:hAnsi="Courier New" w:cs="Courier New"/>
              </w:rPr>
              <w:t>Switch#</w:t>
            </w:r>
          </w:p>
        </w:tc>
      </w:tr>
    </w:tbl>
    <w:p w14:paraId="042EE7A1" w14:textId="77777777" w:rsidR="00F54036" w:rsidRPr="00BB5443" w:rsidRDefault="00F54036" w:rsidP="001B37C1">
      <w:pPr>
        <w:pStyle w:val="3"/>
        <w:ind w:left="0" w:right="20"/>
      </w:pPr>
      <w:bookmarkStart w:id="1328" w:name="_Toc174759679"/>
      <w:bookmarkStart w:id="1329" w:name="_Toc198525733"/>
      <w:bookmarkStart w:id="1330" w:name="_Toc198621935"/>
      <w:bookmarkStart w:id="1331" w:name="_Toc363228400"/>
      <w:bookmarkStart w:id="1332" w:name="_Toc444695011"/>
      <w:r w:rsidRPr="003E15A7">
        <w:rPr>
          <w:rFonts w:hint="eastAsia"/>
        </w:rPr>
        <w:t>DHCP</w:t>
      </w:r>
      <w:r w:rsidRPr="00BB5443">
        <w:rPr>
          <w:rFonts w:hint="eastAsia"/>
        </w:rPr>
        <w:t xml:space="preserve"> Snooping max-entry </w:t>
      </w:r>
      <w:bookmarkEnd w:id="1328"/>
      <w:bookmarkEnd w:id="1329"/>
      <w:bookmarkEnd w:id="1330"/>
      <w:bookmarkEnd w:id="1331"/>
      <w:r w:rsidRPr="00D867F8">
        <w:t>Configuration</w:t>
      </w:r>
      <w:bookmarkEnd w:id="1332"/>
    </w:p>
    <w:p w14:paraId="1678B740" w14:textId="77777777" w:rsidR="00F54036" w:rsidRDefault="00F54036" w:rsidP="001B37C1">
      <w:pPr>
        <w:pStyle w:val="a3"/>
        <w:ind w:left="0" w:right="20"/>
      </w:pPr>
      <w:r w:rsidRPr="002F5F3A">
        <w:t>To set the number of DHCP Snooping max-entry for each port, use the following command:</w:t>
      </w:r>
    </w:p>
    <w:p w14:paraId="301AC8B9" w14:textId="77777777" w:rsidR="00485197" w:rsidRPr="002F5F3A" w:rsidRDefault="00485197" w:rsidP="001B37C1">
      <w:pPr>
        <w:pStyle w:val="afffff3"/>
        <w:ind w:left="0" w:right="20"/>
      </w:pPr>
      <w:bookmarkStart w:id="1333" w:name="_Toc391575214"/>
      <w:r>
        <w:t xml:space="preserve">Table </w:t>
      </w:r>
      <w:r w:rsidR="005832B8">
        <w:fldChar w:fldCharType="begin"/>
      </w:r>
      <w:r w:rsidR="00092D8C">
        <w:instrText xml:space="preserve"> SEQ Table \* ARABIC </w:instrText>
      </w:r>
      <w:r w:rsidR="005832B8">
        <w:fldChar w:fldCharType="separate"/>
      </w:r>
      <w:r w:rsidR="003C4BF7">
        <w:rPr>
          <w:noProof/>
        </w:rPr>
        <w:t>72</w:t>
      </w:r>
      <w:r w:rsidR="005832B8">
        <w:rPr>
          <w:noProof/>
        </w:rPr>
        <w:fldChar w:fldCharType="end"/>
      </w:r>
      <w:r>
        <w:rPr>
          <w:rFonts w:hint="eastAsia"/>
        </w:rPr>
        <w:t xml:space="preserve"> </w:t>
      </w:r>
      <w:r w:rsidRPr="002F5F3A">
        <w:t>DHCP snooping max-entry Configuration</w:t>
      </w:r>
      <w:bookmarkEnd w:id="1333"/>
    </w:p>
    <w:tbl>
      <w:tblPr>
        <w:tblStyle w:val="CLIWide"/>
        <w:tblW w:w="0" w:type="auto"/>
        <w:tblLook w:val="01E0" w:firstRow="1" w:lastRow="1" w:firstColumn="1" w:lastColumn="1" w:noHBand="0" w:noVBand="0"/>
      </w:tblPr>
      <w:tblGrid>
        <w:gridCol w:w="3215"/>
        <w:gridCol w:w="4933"/>
      </w:tblGrid>
      <w:tr w:rsidR="00F54036"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2F5F3A" w:rsidRDefault="00F54036" w:rsidP="001B37C1">
            <w:pPr>
              <w:pStyle w:val="ab"/>
              <w:wordWrap/>
              <w:ind w:right="20"/>
              <w:rPr>
                <w:b w:val="0"/>
              </w:rPr>
            </w:pPr>
            <w:r w:rsidRPr="002F5F3A">
              <w:rPr>
                <w:b w:val="0"/>
              </w:rPr>
              <w:t>Command</w:t>
            </w:r>
          </w:p>
        </w:tc>
        <w:tc>
          <w:tcPr>
            <w:tcW w:w="5480" w:type="dxa"/>
          </w:tcPr>
          <w:p w14:paraId="419AA98A" w14:textId="77777777" w:rsidR="00F54036" w:rsidRPr="002F5F3A" w:rsidRDefault="00F54036" w:rsidP="001B37C1">
            <w:pPr>
              <w:pStyle w:val="ab"/>
              <w:wordWrap/>
              <w:ind w:right="20"/>
              <w:rPr>
                <w:b w:val="0"/>
              </w:rPr>
            </w:pPr>
            <w:r w:rsidRPr="002F5F3A">
              <w:rPr>
                <w:b w:val="0"/>
              </w:rPr>
              <w:t>Description</w:t>
            </w:r>
          </w:p>
        </w:tc>
      </w:tr>
      <w:tr w:rsidR="00246985" w:rsidRPr="00246985" w14:paraId="7099D0A9" w14:textId="77777777" w:rsidTr="00485197">
        <w:tc>
          <w:tcPr>
            <w:tcW w:w="3520" w:type="dxa"/>
          </w:tcPr>
          <w:p w14:paraId="391F384F" w14:textId="77777777" w:rsidR="00F54036" w:rsidRPr="00246985" w:rsidRDefault="00F54036" w:rsidP="001B37C1">
            <w:pPr>
              <w:pStyle w:val="aa"/>
              <w:ind w:right="20"/>
            </w:pPr>
            <w:r w:rsidRPr="00246985">
              <w:rPr>
                <w:b/>
                <w:bCs/>
              </w:rPr>
              <w:t xml:space="preserve">ip dhcp snooping max-entry </w:t>
            </w:r>
            <w:r w:rsidRPr="00246985">
              <w:rPr>
                <w:i/>
                <w:iCs/>
              </w:rPr>
              <w:t>&lt;10-100</w:t>
            </w:r>
            <w:r w:rsidR="00D11330" w:rsidRPr="00246985">
              <w:rPr>
                <w:i/>
                <w:iCs/>
              </w:rPr>
              <w:t>0</w:t>
            </w:r>
            <w:r w:rsidRPr="00246985">
              <w:rPr>
                <w:i/>
                <w:iCs/>
              </w:rPr>
              <w:t>0&gt;</w:t>
            </w:r>
          </w:p>
        </w:tc>
        <w:tc>
          <w:tcPr>
            <w:tcW w:w="5480" w:type="dxa"/>
          </w:tcPr>
          <w:p w14:paraId="7DC00E74" w14:textId="77777777" w:rsidR="00F54036" w:rsidRPr="00246985" w:rsidRDefault="00F54036" w:rsidP="001B37C1">
            <w:pPr>
              <w:pStyle w:val="RanTable"/>
              <w:ind w:left="0" w:right="20"/>
            </w:pPr>
            <w:r w:rsidRPr="00246985">
              <w:t>Sets the number of DHCP Snooping max-entry for each port</w:t>
            </w:r>
            <w:r w:rsidRPr="00246985">
              <w:rPr>
                <w:rStyle w:val="Charf5"/>
              </w:rPr>
              <w:t xml:space="preserve">. </w:t>
            </w:r>
            <w:r w:rsidRPr="00246985">
              <w:t>It does not delete any entry that is valid (and in use of an IP) even when binding entries are generated because it exceeds the max-entry.</w:t>
            </w:r>
          </w:p>
          <w:p w14:paraId="4BF77D96" w14:textId="77777777" w:rsidR="00F54036" w:rsidRPr="00246985" w:rsidRDefault="005A1350" w:rsidP="001B37C1">
            <w:pPr>
              <w:pStyle w:val="RanTable"/>
              <w:ind w:left="0" w:right="20"/>
            </w:pPr>
            <w:r w:rsidRPr="00246985">
              <w:t xml:space="preserve">By default, each port has </w:t>
            </w:r>
            <w:r w:rsidR="002D1AB4" w:rsidRPr="00246985">
              <w:t>1</w:t>
            </w:r>
            <w:r w:rsidRPr="00246985">
              <w:t>0</w:t>
            </w:r>
            <w:r w:rsidR="00F54036" w:rsidRPr="00246985">
              <w:t xml:space="preserve">000 Max-entries. </w:t>
            </w:r>
          </w:p>
        </w:tc>
      </w:tr>
    </w:tbl>
    <w:p w14:paraId="57E6D62F" w14:textId="77777777" w:rsidR="00F54036" w:rsidRPr="00246985" w:rsidRDefault="00F54036" w:rsidP="001B37C1">
      <w:pPr>
        <w:pStyle w:val="a3"/>
        <w:ind w:left="0" w:right="20"/>
      </w:pPr>
      <w:r w:rsidRPr="00246985">
        <w:t>The following example shows how to set DHCP Snooping Max-Entry of gi 6/2 with 100:</w:t>
      </w:r>
    </w:p>
    <w:tbl>
      <w:tblPr>
        <w:tblStyle w:val="48"/>
        <w:tblW w:w="0" w:type="auto"/>
        <w:tblLook w:val="01E0" w:firstRow="1" w:lastRow="1" w:firstColumn="1" w:lastColumn="1" w:noHBand="0" w:noVBand="0"/>
      </w:tblPr>
      <w:tblGrid>
        <w:gridCol w:w="8261"/>
      </w:tblGrid>
      <w:tr w:rsidR="00246985" w:rsidRPr="00246985" w14:paraId="5746ECA2" w14:textId="77777777" w:rsidTr="003E15A7">
        <w:tc>
          <w:tcPr>
            <w:tcW w:w="9000" w:type="dxa"/>
          </w:tcPr>
          <w:p w14:paraId="4DB3AD67"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w:t>
            </w:r>
            <w:r w:rsidRPr="00246985">
              <w:rPr>
                <w:rFonts w:ascii="Courier New" w:hAnsi="Courier New" w:cs="Courier New" w:hint="eastAsia"/>
              </w:rPr>
              <w:t xml:space="preserve"> </w:t>
            </w:r>
            <w:r w:rsidRPr="00246985">
              <w:rPr>
                <w:rFonts w:ascii="Courier New" w:hAnsi="Courier New" w:cs="Courier New"/>
              </w:rPr>
              <w:t xml:space="preserve">configure terminal </w:t>
            </w:r>
          </w:p>
          <w:p w14:paraId="01102A94"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w:t>
            </w:r>
            <w:r w:rsidRPr="00246985">
              <w:rPr>
                <w:rFonts w:ascii="Courier New" w:hAnsi="Courier New" w:cs="Courier New" w:hint="eastAsia"/>
              </w:rPr>
              <w:t xml:space="preserve"> interface </w:t>
            </w:r>
            <w:r w:rsidRPr="00246985">
              <w:rPr>
                <w:rFonts w:ascii="Courier New" w:hAnsi="Courier New" w:cs="Courier New"/>
              </w:rPr>
              <w:t>GigabitEthernet 6/</w:t>
            </w:r>
            <w:r w:rsidRPr="00246985">
              <w:rPr>
                <w:rFonts w:ascii="Courier New" w:hAnsi="Courier New" w:cs="Courier New" w:hint="eastAsia"/>
              </w:rPr>
              <w:t>2</w:t>
            </w:r>
          </w:p>
          <w:p w14:paraId="643E214B"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ip dhcp snooping max-entry 100</w:t>
            </w:r>
          </w:p>
          <w:p w14:paraId="3E90168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end</w:t>
            </w:r>
          </w:p>
          <w:p w14:paraId="38BE48D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Switch# show ip dhcp snooping interface </w:t>
            </w:r>
          </w:p>
          <w:p w14:paraId="76FE02C0"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Interface          Trust State    Max Entry   </w:t>
            </w:r>
          </w:p>
          <w:p w14:paraId="09BC6FFF"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    ------------</w:t>
            </w:r>
          </w:p>
          <w:p w14:paraId="1D214103"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Giga6/1            Trusted               </w:t>
            </w:r>
            <w:r w:rsidR="00925D74" w:rsidRPr="00246985">
              <w:t>10000</w:t>
            </w:r>
          </w:p>
          <w:p w14:paraId="1FC7CC7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Giga6/2            Untrusted             </w:t>
            </w:r>
            <w:r w:rsidRPr="00246985">
              <w:rPr>
                <w:rFonts w:ascii="Courier New" w:hAnsi="Courier New" w:cs="Courier New" w:hint="eastAsia"/>
              </w:rPr>
              <w:t xml:space="preserve">  1</w:t>
            </w:r>
            <w:r w:rsidRPr="00246985">
              <w:rPr>
                <w:rFonts w:ascii="Courier New" w:hAnsi="Courier New" w:cs="Courier New"/>
              </w:rPr>
              <w:t>0</w:t>
            </w:r>
            <w:r w:rsidRPr="00246985">
              <w:rPr>
                <w:rFonts w:ascii="Courier New" w:hAnsi="Courier New" w:cs="Courier New" w:hint="eastAsia"/>
              </w:rPr>
              <w:t>0</w:t>
            </w:r>
          </w:p>
          <w:p w14:paraId="4EFC73F5"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Giga6/3            Untrusted             </w:t>
            </w:r>
            <w:r w:rsidR="00925D74" w:rsidRPr="00246985">
              <w:t>10000</w:t>
            </w:r>
          </w:p>
          <w:p w14:paraId="45F95FB6"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Giga6/4            Untrusted             </w:t>
            </w:r>
            <w:r w:rsidR="00925D74" w:rsidRPr="00246985">
              <w:t>10000</w:t>
            </w:r>
          </w:p>
          <w:p w14:paraId="0AD99D91"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Giga6/5            Untrusted             </w:t>
            </w:r>
            <w:r w:rsidR="00925D74" w:rsidRPr="00246985">
              <w:t>10000</w:t>
            </w:r>
          </w:p>
          <w:p w14:paraId="597E6BF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Giga6/6            Untrusted             </w:t>
            </w:r>
            <w:r w:rsidR="00925D74" w:rsidRPr="00246985">
              <w:t>10000</w:t>
            </w:r>
          </w:p>
          <w:p w14:paraId="6201981C"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Giga6/7            Untrusted             </w:t>
            </w:r>
            <w:r w:rsidR="00925D74" w:rsidRPr="00246985">
              <w:t>10000</w:t>
            </w:r>
          </w:p>
          <w:p w14:paraId="723543C9" w14:textId="77777777"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Giga6/8            Untrusted             </w:t>
            </w:r>
            <w:r w:rsidR="00925D74" w:rsidRPr="00246985">
              <w:t>10000</w:t>
            </w:r>
          </w:p>
          <w:p w14:paraId="00765927" w14:textId="77777777" w:rsidR="00F54036" w:rsidRPr="00246985" w:rsidRDefault="00F54036" w:rsidP="001B37C1">
            <w:pPr>
              <w:pStyle w:val="aa"/>
              <w:ind w:right="20"/>
            </w:pPr>
            <w:r w:rsidRPr="00246985">
              <w:rPr>
                <w:rFonts w:ascii="Courier New" w:hAnsi="Courier New" w:cs="Courier New"/>
              </w:rPr>
              <w:t>Switch#</w:t>
            </w:r>
          </w:p>
        </w:tc>
      </w:tr>
    </w:tbl>
    <w:p w14:paraId="56F0D6EC" w14:textId="77777777" w:rsidR="00F54036" w:rsidRDefault="00F54036" w:rsidP="001B37C1">
      <w:pPr>
        <w:ind w:right="20"/>
      </w:pPr>
    </w:p>
    <w:p w14:paraId="7071F964" w14:textId="77777777" w:rsidR="00F54036" w:rsidRPr="00A85791" w:rsidRDefault="00F54036" w:rsidP="001B37C1">
      <w:pPr>
        <w:pStyle w:val="3"/>
        <w:ind w:left="0" w:right="20"/>
      </w:pPr>
      <w:bookmarkStart w:id="1334" w:name="_Toc174759677"/>
      <w:bookmarkStart w:id="1335" w:name="_Toc198525734"/>
      <w:bookmarkStart w:id="1336" w:name="_Toc198621936"/>
      <w:bookmarkStart w:id="1337" w:name="_Toc363228401"/>
      <w:bookmarkStart w:id="1338" w:name="_Toc444695012"/>
      <w:r w:rsidRPr="00A85791">
        <w:rPr>
          <w:rFonts w:hint="eastAsia"/>
        </w:rPr>
        <w:lastRenderedPageBreak/>
        <w:t xml:space="preserve">DHCP </w:t>
      </w:r>
      <w:r w:rsidRPr="003E15A7">
        <w:rPr>
          <w:rFonts w:hint="eastAsia"/>
        </w:rPr>
        <w:t>Snooping</w:t>
      </w:r>
      <w:r w:rsidRPr="00A85791">
        <w:rPr>
          <w:rFonts w:hint="eastAsia"/>
        </w:rPr>
        <w:t xml:space="preserve"> Entry Time </w:t>
      </w:r>
      <w:bookmarkEnd w:id="1334"/>
      <w:bookmarkEnd w:id="1335"/>
      <w:bookmarkEnd w:id="1336"/>
      <w:bookmarkEnd w:id="1337"/>
      <w:r w:rsidRPr="00D867F8">
        <w:t>Configuration</w:t>
      </w:r>
      <w:bookmarkEnd w:id="1338"/>
    </w:p>
    <w:p w14:paraId="5F79737A" w14:textId="77777777" w:rsidR="00F54036" w:rsidRDefault="00F54036" w:rsidP="001B37C1">
      <w:pPr>
        <w:pStyle w:val="a3"/>
        <w:ind w:left="0" w:right="20"/>
      </w:pPr>
      <w:r w:rsidRPr="002F5F3A">
        <w:t>To set the time restoring a DHCP Snooping binding entry that is not invalid (not in use of an IP address), use the following command:</w:t>
      </w:r>
    </w:p>
    <w:p w14:paraId="514FFCCA" w14:textId="77777777" w:rsidR="00485197" w:rsidRDefault="00485197" w:rsidP="001B37C1">
      <w:pPr>
        <w:pStyle w:val="afffff3"/>
        <w:ind w:left="0" w:right="20"/>
      </w:pPr>
      <w:bookmarkStart w:id="1339" w:name="_Toc391575215"/>
      <w:r>
        <w:t xml:space="preserve">Table </w:t>
      </w:r>
      <w:r w:rsidR="005832B8">
        <w:fldChar w:fldCharType="begin"/>
      </w:r>
      <w:r w:rsidR="00092D8C">
        <w:instrText xml:space="preserve"> SEQ Table \* ARABIC </w:instrText>
      </w:r>
      <w:r w:rsidR="005832B8">
        <w:fldChar w:fldCharType="separate"/>
      </w:r>
      <w:r w:rsidR="003C4BF7">
        <w:rPr>
          <w:noProof/>
        </w:rPr>
        <w:t>73</w:t>
      </w:r>
      <w:r w:rsidR="005832B8">
        <w:rPr>
          <w:noProof/>
        </w:rPr>
        <w:fldChar w:fldCharType="end"/>
      </w:r>
      <w:r>
        <w:rPr>
          <w:rFonts w:hint="eastAsia"/>
        </w:rPr>
        <w:t xml:space="preserve"> </w:t>
      </w:r>
      <w:r w:rsidRPr="002F5F3A">
        <w:t>DHCP Snooping Entry Time Configuration</w:t>
      </w:r>
      <w:bookmarkEnd w:id="1339"/>
    </w:p>
    <w:tbl>
      <w:tblPr>
        <w:tblStyle w:val="CLIWide"/>
        <w:tblW w:w="0" w:type="auto"/>
        <w:tblLook w:val="01E0" w:firstRow="1" w:lastRow="1" w:firstColumn="1" w:lastColumn="1" w:noHBand="0" w:noVBand="0"/>
      </w:tblPr>
      <w:tblGrid>
        <w:gridCol w:w="3215"/>
        <w:gridCol w:w="4933"/>
      </w:tblGrid>
      <w:tr w:rsidR="00F54036"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2F5F3A" w:rsidRDefault="00F54036" w:rsidP="001B37C1">
            <w:pPr>
              <w:pStyle w:val="ab"/>
              <w:wordWrap/>
              <w:ind w:right="20"/>
              <w:rPr>
                <w:b w:val="0"/>
              </w:rPr>
            </w:pPr>
            <w:r w:rsidRPr="002F5F3A">
              <w:rPr>
                <w:b w:val="0"/>
              </w:rPr>
              <w:t>Command</w:t>
            </w:r>
          </w:p>
        </w:tc>
        <w:tc>
          <w:tcPr>
            <w:tcW w:w="5480" w:type="dxa"/>
          </w:tcPr>
          <w:p w14:paraId="4B5D426B" w14:textId="77777777" w:rsidR="00F54036" w:rsidRPr="002F5F3A" w:rsidRDefault="00F54036" w:rsidP="001B37C1">
            <w:pPr>
              <w:pStyle w:val="ab"/>
              <w:wordWrap/>
              <w:ind w:right="20"/>
              <w:rPr>
                <w:b w:val="0"/>
              </w:rPr>
            </w:pPr>
            <w:r w:rsidRPr="002F5F3A">
              <w:rPr>
                <w:b w:val="0"/>
              </w:rPr>
              <w:t>Description</w:t>
            </w:r>
          </w:p>
        </w:tc>
      </w:tr>
      <w:tr w:rsidR="00F54036" w14:paraId="25FCEEA0" w14:textId="77777777" w:rsidTr="00485197">
        <w:tc>
          <w:tcPr>
            <w:tcW w:w="3520" w:type="dxa"/>
          </w:tcPr>
          <w:p w14:paraId="039D92DA" w14:textId="77777777" w:rsidR="00F54036" w:rsidRPr="002F5F3A" w:rsidRDefault="00F54036" w:rsidP="001B37C1">
            <w:pPr>
              <w:pStyle w:val="aa"/>
              <w:ind w:right="20"/>
            </w:pPr>
            <w:r w:rsidRPr="002F5F3A">
              <w:rPr>
                <w:b/>
                <w:bCs/>
              </w:rPr>
              <w:t xml:space="preserve">ip dhcp snooping entry-time </w:t>
            </w:r>
            <w:r w:rsidR="00D11330">
              <w:rPr>
                <w:b/>
                <w:bCs/>
              </w:rPr>
              <w:t xml:space="preserve">   </w:t>
            </w:r>
            <w:r w:rsidRPr="002F5F3A">
              <w:rPr>
                <w:i/>
                <w:iCs/>
              </w:rPr>
              <w:t>&lt;5-65535&gt;</w:t>
            </w:r>
          </w:p>
        </w:tc>
        <w:tc>
          <w:tcPr>
            <w:tcW w:w="5480" w:type="dxa"/>
          </w:tcPr>
          <w:p w14:paraId="4F176573" w14:textId="77777777" w:rsidR="00F54036" w:rsidRPr="002F5F3A" w:rsidRDefault="00F54036" w:rsidP="001B37C1">
            <w:pPr>
              <w:pStyle w:val="afffc"/>
              <w:ind w:right="20"/>
            </w:pPr>
            <w:r w:rsidRPr="002F5F3A">
              <w:t xml:space="preserve">Sets the time for an Invalid DHCP Snooping Binding Entry (not in use of an IP address) to be stored. The time is set in minutes. </w:t>
            </w:r>
          </w:p>
          <w:p w14:paraId="4F9BC5B7" w14:textId="77777777" w:rsidR="00F54036" w:rsidRPr="002F5F3A" w:rsidRDefault="00F54036" w:rsidP="001B37C1">
            <w:pPr>
              <w:pStyle w:val="afffc"/>
              <w:ind w:right="20"/>
            </w:pPr>
            <w:r w:rsidRPr="002F5F3A">
              <w:t>By default, entry time is 14400 minutes (10 days).</w:t>
            </w:r>
          </w:p>
        </w:tc>
      </w:tr>
    </w:tbl>
    <w:p w14:paraId="735B2E3D" w14:textId="77777777" w:rsidR="00F54036" w:rsidRDefault="00F54036" w:rsidP="001B37C1">
      <w:pPr>
        <w:pStyle w:val="a3"/>
        <w:ind w:left="0" w:right="20"/>
      </w:pPr>
      <w:r w:rsidRPr="002F5F3A">
        <w:t xml:space="preserve">The following example shows how to set entry time DHCP Snooping with </w:t>
      </w:r>
      <w:r>
        <w:t>5 minutes</w:t>
      </w:r>
      <w:r w:rsidRPr="002F5F3A">
        <w:t>:</w:t>
      </w:r>
    </w:p>
    <w:tbl>
      <w:tblPr>
        <w:tblStyle w:val="48"/>
        <w:tblW w:w="0" w:type="auto"/>
        <w:tblLook w:val="01E0" w:firstRow="1" w:lastRow="1" w:firstColumn="1" w:lastColumn="1" w:noHBand="0" w:noVBand="0"/>
      </w:tblPr>
      <w:tblGrid>
        <w:gridCol w:w="8261"/>
      </w:tblGrid>
      <w:tr w:rsidR="00F54036" w14:paraId="099C8044" w14:textId="77777777" w:rsidTr="003E15A7">
        <w:tc>
          <w:tcPr>
            <w:tcW w:w="9048" w:type="dxa"/>
          </w:tcPr>
          <w:p w14:paraId="0C09CA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6EA0EF4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p>
          <w:p w14:paraId="2F07BA6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&lt;5-65535&gt;  Minutes</w:t>
            </w:r>
          </w:p>
          <w:p w14:paraId="5686CBF8"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r>
              <w:rPr>
                <w:rFonts w:ascii="Courier New" w:hAnsi="Courier New" w:cs="Courier New" w:hint="eastAsia"/>
              </w:rPr>
              <w:t>5</w:t>
            </w:r>
          </w:p>
          <w:p w14:paraId="0C4BDF0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w:t>
            </w:r>
            <w:r>
              <w:rPr>
                <w:rFonts w:ascii="Courier New" w:hAnsi="Courier New" w:cs="Courier New" w:hint="eastAsia"/>
              </w:rPr>
              <w:t>it</w:t>
            </w:r>
          </w:p>
          <w:p w14:paraId="55B80B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Pr>
                <w:rFonts w:ascii="Courier New" w:hAnsi="Courier New" w:cs="Courier New" w:hint="eastAsia"/>
              </w:rPr>
              <w:t>ow</w:t>
            </w:r>
            <w:r w:rsidRPr="009C1857">
              <w:rPr>
                <w:rFonts w:ascii="Courier New" w:hAnsi="Courier New" w:cs="Courier New"/>
              </w:rPr>
              <w:t xml:space="preserve"> ip dhcp snooping </w:t>
            </w:r>
          </w:p>
          <w:p w14:paraId="10B12A87"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77B93E4D"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1898183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DHCP </w:t>
            </w:r>
            <w:r>
              <w:rPr>
                <w:rFonts w:ascii="Courier New" w:hAnsi="Courier New" w:cs="Courier New"/>
              </w:rPr>
              <w:t xml:space="preserve">Packet rate-limit per client: </w:t>
            </w:r>
            <w:r w:rsidRPr="009C1857">
              <w:rPr>
                <w:rFonts w:ascii="Courier New" w:hAnsi="Courier New" w:cs="Courier New"/>
              </w:rPr>
              <w:t>0 pps</w:t>
            </w:r>
          </w:p>
          <w:p w14:paraId="1DE4F25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73317B3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4C520DF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2EE4367"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53F16CDF" w14:textId="77777777" w:rsidR="00F54036" w:rsidRPr="002442C1" w:rsidRDefault="00F54036" w:rsidP="001B37C1">
      <w:pPr>
        <w:pStyle w:val="3"/>
        <w:ind w:left="0" w:right="20"/>
      </w:pPr>
      <w:bookmarkStart w:id="1340" w:name="_Toc174759676"/>
      <w:bookmarkStart w:id="1341" w:name="_Toc198525735"/>
      <w:bookmarkStart w:id="1342" w:name="_Toc198621937"/>
      <w:bookmarkStart w:id="1343" w:name="_Toc363228402"/>
      <w:bookmarkStart w:id="1344" w:name="_Toc444695013"/>
      <w:r w:rsidRPr="002442C1">
        <w:rPr>
          <w:rFonts w:hint="eastAsia"/>
        </w:rPr>
        <w:t xml:space="preserve">DHCP Snooping Rate-Limit </w:t>
      </w:r>
      <w:bookmarkEnd w:id="1340"/>
      <w:bookmarkEnd w:id="1341"/>
      <w:bookmarkEnd w:id="1342"/>
      <w:bookmarkEnd w:id="1343"/>
      <w:r w:rsidRPr="00D867F8">
        <w:t>Configuration</w:t>
      </w:r>
      <w:bookmarkEnd w:id="1344"/>
    </w:p>
    <w:p w14:paraId="6FEA925F" w14:textId="77777777" w:rsidR="00F54036" w:rsidRDefault="00F54036" w:rsidP="001B37C1">
      <w:pPr>
        <w:pStyle w:val="a3"/>
        <w:ind w:left="0" w:right="20"/>
      </w:pPr>
      <w:r w:rsidRPr="002F5F3A">
        <w:t>To set the rate-limit of the DHCP packet from the same DHCP client, use the following command:</w:t>
      </w:r>
    </w:p>
    <w:p w14:paraId="14FE4299" w14:textId="77777777" w:rsidR="00485197" w:rsidRDefault="00485197" w:rsidP="001B37C1">
      <w:pPr>
        <w:pStyle w:val="afffff3"/>
        <w:ind w:left="0" w:right="20"/>
      </w:pPr>
      <w:bookmarkStart w:id="1345" w:name="_Toc391575216"/>
      <w:r>
        <w:t xml:space="preserve">Table </w:t>
      </w:r>
      <w:r w:rsidR="005832B8">
        <w:fldChar w:fldCharType="begin"/>
      </w:r>
      <w:r w:rsidR="00092D8C">
        <w:instrText xml:space="preserve"> SEQ Table \* ARABIC </w:instrText>
      </w:r>
      <w:r w:rsidR="005832B8">
        <w:fldChar w:fldCharType="separate"/>
      </w:r>
      <w:r w:rsidR="003C4BF7">
        <w:rPr>
          <w:noProof/>
        </w:rPr>
        <w:t>74</w:t>
      </w:r>
      <w:r w:rsidR="005832B8">
        <w:rPr>
          <w:noProof/>
        </w:rPr>
        <w:fldChar w:fldCharType="end"/>
      </w:r>
      <w:r>
        <w:rPr>
          <w:rFonts w:hint="eastAsia"/>
        </w:rPr>
        <w:t xml:space="preserve"> </w:t>
      </w:r>
      <w:r w:rsidRPr="002F5F3A">
        <w:t>DHCP Snooping Rate-Limit Configuration</w:t>
      </w:r>
      <w:bookmarkEnd w:id="1345"/>
    </w:p>
    <w:tbl>
      <w:tblPr>
        <w:tblStyle w:val="CLIWide"/>
        <w:tblW w:w="0" w:type="auto"/>
        <w:tblLook w:val="01E0" w:firstRow="1" w:lastRow="1" w:firstColumn="1" w:lastColumn="1" w:noHBand="0" w:noVBand="0"/>
      </w:tblPr>
      <w:tblGrid>
        <w:gridCol w:w="3215"/>
        <w:gridCol w:w="4933"/>
      </w:tblGrid>
      <w:tr w:rsidR="00F54036"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2F5F3A" w:rsidRDefault="00F54036" w:rsidP="001B37C1">
            <w:pPr>
              <w:pStyle w:val="ab"/>
              <w:wordWrap/>
              <w:ind w:right="20"/>
              <w:rPr>
                <w:b w:val="0"/>
              </w:rPr>
            </w:pPr>
            <w:r w:rsidRPr="002F5F3A">
              <w:rPr>
                <w:b w:val="0"/>
              </w:rPr>
              <w:t>Command</w:t>
            </w:r>
          </w:p>
        </w:tc>
        <w:tc>
          <w:tcPr>
            <w:tcW w:w="5480" w:type="dxa"/>
          </w:tcPr>
          <w:p w14:paraId="30176D92" w14:textId="77777777" w:rsidR="00F54036" w:rsidRPr="002F5F3A" w:rsidRDefault="00F54036" w:rsidP="001B37C1">
            <w:pPr>
              <w:pStyle w:val="ab"/>
              <w:wordWrap/>
              <w:ind w:right="20"/>
              <w:rPr>
                <w:b w:val="0"/>
              </w:rPr>
            </w:pPr>
            <w:r w:rsidRPr="002F5F3A">
              <w:rPr>
                <w:b w:val="0"/>
              </w:rPr>
              <w:t>Description</w:t>
            </w:r>
          </w:p>
        </w:tc>
      </w:tr>
      <w:tr w:rsidR="00F54036" w14:paraId="220209C6" w14:textId="77777777" w:rsidTr="00485197">
        <w:tc>
          <w:tcPr>
            <w:tcW w:w="3520" w:type="dxa"/>
          </w:tcPr>
          <w:p w14:paraId="0037258D" w14:textId="77777777" w:rsidR="00F54036" w:rsidRPr="002F5F3A" w:rsidRDefault="00F54036" w:rsidP="001B37C1">
            <w:pPr>
              <w:pStyle w:val="aa"/>
              <w:ind w:right="20"/>
            </w:pPr>
            <w:r w:rsidRPr="002F5F3A">
              <w:rPr>
                <w:b/>
                <w:bCs/>
              </w:rPr>
              <w:t>ip dhcp snooping rate-limit</w:t>
            </w:r>
          </w:p>
        </w:tc>
        <w:tc>
          <w:tcPr>
            <w:tcW w:w="5480" w:type="dxa"/>
          </w:tcPr>
          <w:p w14:paraId="5EA84459" w14:textId="77777777" w:rsidR="00F54036" w:rsidRPr="002F5F3A" w:rsidRDefault="00F54036" w:rsidP="001B37C1">
            <w:pPr>
              <w:pStyle w:val="RanTable"/>
              <w:ind w:left="0" w:right="20"/>
            </w:pPr>
            <w:r w:rsidRPr="002F5F3A">
              <w:t>Sets the number of DHCP Packets, which are the same type, to be accepted sent from the same DHCP client per second.</w:t>
            </w:r>
          </w:p>
          <w:p w14:paraId="7852F807" w14:textId="77777777" w:rsidR="00F54036" w:rsidRPr="002F5F3A" w:rsidRDefault="00F54036" w:rsidP="001B37C1">
            <w:pPr>
              <w:pStyle w:val="RanTable"/>
              <w:ind w:left="0" w:right="20"/>
            </w:pPr>
            <w:r w:rsidRPr="002F5F3A">
              <w:t>By default, it accepts two packets per second.</w:t>
            </w:r>
          </w:p>
        </w:tc>
      </w:tr>
    </w:tbl>
    <w:p w14:paraId="433DB3B1" w14:textId="77777777" w:rsidR="00F54036" w:rsidRPr="002F5F3A" w:rsidRDefault="00F54036" w:rsidP="001B37C1">
      <w:pPr>
        <w:pStyle w:val="a3"/>
        <w:ind w:left="0" w:right="20"/>
      </w:pPr>
      <w:r w:rsidRPr="002F5F3A">
        <w:t>The following example shows how to set DHCP Snooping rate-limit with 100:</w:t>
      </w:r>
    </w:p>
    <w:tbl>
      <w:tblPr>
        <w:tblStyle w:val="48"/>
        <w:tblW w:w="0" w:type="auto"/>
        <w:tblLook w:val="01E0" w:firstRow="1" w:lastRow="1" w:firstColumn="1" w:lastColumn="1" w:noHBand="0" w:noVBand="0"/>
      </w:tblPr>
      <w:tblGrid>
        <w:gridCol w:w="8261"/>
      </w:tblGrid>
      <w:tr w:rsidR="00F54036" w14:paraId="60C85DC1" w14:textId="77777777" w:rsidTr="003E15A7">
        <w:tc>
          <w:tcPr>
            <w:tcW w:w="9000" w:type="dxa"/>
          </w:tcPr>
          <w:p w14:paraId="3123611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354FCC3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rate-limit </w:t>
            </w:r>
          </w:p>
          <w:p w14:paraId="515A9AF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&lt;1-100&gt;  DHCP Packet rate-limit in pps</w:t>
            </w:r>
          </w:p>
          <w:p w14:paraId="1BF8FEE2"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rate-limit 100</w:t>
            </w:r>
          </w:p>
          <w:p w14:paraId="3A56DA3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end</w:t>
            </w:r>
          </w:p>
          <w:p w14:paraId="30FDB5EA"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14:paraId="10388E4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14:paraId="64B60896"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36744C7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14:paraId="26A55EBF"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31309B1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14:paraId="30BB2C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7B4A36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07EE6C96" w14:textId="77777777"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14:paraId="01C195DA" w14:textId="77777777" w:rsidR="00F54036" w:rsidRDefault="00F54036" w:rsidP="001B37C1">
      <w:pPr>
        <w:ind w:right="20"/>
      </w:pPr>
    </w:p>
    <w:p w14:paraId="7A9E6C69" w14:textId="77777777" w:rsidR="00F54036" w:rsidRPr="00BC7F2F" w:rsidRDefault="00F54036" w:rsidP="001B37C1">
      <w:pPr>
        <w:pStyle w:val="3"/>
        <w:ind w:left="0" w:right="20"/>
      </w:pPr>
      <w:bookmarkStart w:id="1346" w:name="_Toc174759678"/>
      <w:bookmarkStart w:id="1347" w:name="_Toc198525736"/>
      <w:bookmarkStart w:id="1348" w:name="_Toc198621938"/>
      <w:bookmarkStart w:id="1349" w:name="_Toc363228403"/>
      <w:bookmarkStart w:id="1350" w:name="_Toc444695014"/>
      <w:r w:rsidRPr="00BC7F2F">
        <w:rPr>
          <w:rFonts w:hint="eastAsia"/>
        </w:rPr>
        <w:lastRenderedPageBreak/>
        <w:t xml:space="preserve">DHCP Snooping Verify MAC-Address </w:t>
      </w:r>
      <w:bookmarkEnd w:id="1346"/>
      <w:bookmarkEnd w:id="1347"/>
      <w:bookmarkEnd w:id="1348"/>
      <w:bookmarkEnd w:id="1349"/>
      <w:r w:rsidRPr="00D867F8">
        <w:t>Configuration</w:t>
      </w:r>
      <w:bookmarkEnd w:id="1350"/>
    </w:p>
    <w:p w14:paraId="2AB1FC66" w14:textId="77777777" w:rsidR="00F54036" w:rsidRDefault="00F54036" w:rsidP="001B37C1">
      <w:pPr>
        <w:pStyle w:val="a3"/>
        <w:ind w:left="0" w:right="20"/>
      </w:pPr>
      <w:r w:rsidRPr="002F5F3A">
        <w:t>To drop a packet whose DHCP client Identifier or Client HW Address has changed, use the following command:</w:t>
      </w:r>
    </w:p>
    <w:p w14:paraId="092C9007" w14:textId="77777777" w:rsidR="00F54036" w:rsidRPr="00BC7F2F" w:rsidRDefault="00485197" w:rsidP="001B37C1">
      <w:pPr>
        <w:pStyle w:val="afffff3"/>
        <w:ind w:left="0" w:right="20"/>
      </w:pPr>
      <w:bookmarkStart w:id="1351" w:name="_Toc391575217"/>
      <w:r>
        <w:t xml:space="preserve">Table </w:t>
      </w:r>
      <w:r w:rsidR="005832B8">
        <w:fldChar w:fldCharType="begin"/>
      </w:r>
      <w:r w:rsidR="00092D8C">
        <w:instrText xml:space="preserve"> SEQ Table \* ARABIC </w:instrText>
      </w:r>
      <w:r w:rsidR="005832B8">
        <w:fldChar w:fldCharType="separate"/>
      </w:r>
      <w:r w:rsidR="003C4BF7">
        <w:rPr>
          <w:noProof/>
        </w:rPr>
        <w:t>75</w:t>
      </w:r>
      <w:r w:rsidR="005832B8">
        <w:rPr>
          <w:noProof/>
        </w:rPr>
        <w:fldChar w:fldCharType="end"/>
      </w:r>
      <w:r>
        <w:rPr>
          <w:rFonts w:hint="eastAsia"/>
        </w:rPr>
        <w:t xml:space="preserve"> </w:t>
      </w:r>
      <w:r w:rsidRPr="002F5F3A">
        <w:t>DHCP Snooping Verify MAC-Address Configuration</w:t>
      </w:r>
      <w:bookmarkEnd w:id="1351"/>
    </w:p>
    <w:tbl>
      <w:tblPr>
        <w:tblStyle w:val="CLIWide"/>
        <w:tblW w:w="0" w:type="auto"/>
        <w:tblLook w:val="01E0" w:firstRow="1" w:lastRow="1" w:firstColumn="1" w:lastColumn="1" w:noHBand="0" w:noVBand="0"/>
      </w:tblPr>
      <w:tblGrid>
        <w:gridCol w:w="3215"/>
        <w:gridCol w:w="4933"/>
      </w:tblGrid>
      <w:tr w:rsidR="00F54036"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2F5F3A" w:rsidRDefault="00F54036" w:rsidP="001B37C1">
            <w:pPr>
              <w:pStyle w:val="ab"/>
              <w:wordWrap/>
              <w:ind w:right="20"/>
              <w:rPr>
                <w:b w:val="0"/>
              </w:rPr>
            </w:pPr>
            <w:r w:rsidRPr="002F5F3A">
              <w:rPr>
                <w:b w:val="0"/>
              </w:rPr>
              <w:t>Command</w:t>
            </w:r>
          </w:p>
        </w:tc>
        <w:tc>
          <w:tcPr>
            <w:tcW w:w="5480" w:type="dxa"/>
          </w:tcPr>
          <w:p w14:paraId="039184BA" w14:textId="77777777" w:rsidR="00F54036" w:rsidRPr="002F5F3A" w:rsidRDefault="00F54036" w:rsidP="001B37C1">
            <w:pPr>
              <w:pStyle w:val="ab"/>
              <w:wordWrap/>
              <w:ind w:right="20"/>
              <w:rPr>
                <w:b w:val="0"/>
              </w:rPr>
            </w:pPr>
            <w:r w:rsidRPr="002F5F3A">
              <w:rPr>
                <w:b w:val="0"/>
              </w:rPr>
              <w:t>Description</w:t>
            </w:r>
          </w:p>
        </w:tc>
      </w:tr>
      <w:tr w:rsidR="00F54036" w14:paraId="38922106" w14:textId="77777777" w:rsidTr="008039B1">
        <w:tc>
          <w:tcPr>
            <w:tcW w:w="3520" w:type="dxa"/>
          </w:tcPr>
          <w:p w14:paraId="34729EA1" w14:textId="77777777" w:rsidR="00F54036" w:rsidRPr="002F5F3A" w:rsidRDefault="00F54036" w:rsidP="001B37C1">
            <w:pPr>
              <w:pStyle w:val="aa"/>
              <w:ind w:right="20"/>
              <w:jc w:val="left"/>
            </w:pPr>
            <w:r w:rsidRPr="002F5F3A">
              <w:rPr>
                <w:b/>
                <w:bCs/>
              </w:rPr>
              <w:t>ip dhcp snooping verify mac-address</w:t>
            </w:r>
          </w:p>
        </w:tc>
        <w:tc>
          <w:tcPr>
            <w:tcW w:w="5480" w:type="dxa"/>
          </w:tcPr>
          <w:p w14:paraId="2C3C5D8F" w14:textId="77777777" w:rsidR="00F54036" w:rsidRPr="002F5F3A" w:rsidRDefault="00F54036" w:rsidP="001B37C1">
            <w:pPr>
              <w:pStyle w:val="RanTable"/>
              <w:ind w:left="0" w:right="20"/>
            </w:pPr>
            <w:r w:rsidRPr="002F5F3A">
              <w:t>Drops the packet whose DHCP client Identifier or Client HW Address has been changed.</w:t>
            </w:r>
          </w:p>
          <w:p w14:paraId="22DDF87A" w14:textId="77777777" w:rsidR="00F54036" w:rsidRPr="002F5F3A" w:rsidRDefault="00F54036" w:rsidP="001B37C1">
            <w:pPr>
              <w:pStyle w:val="RanTable"/>
              <w:ind w:left="0" w:right="20"/>
            </w:pPr>
            <w:r w:rsidRPr="002F5F3A">
              <w:t>By default, this is enabled.</w:t>
            </w:r>
          </w:p>
        </w:tc>
      </w:tr>
    </w:tbl>
    <w:p w14:paraId="5909A3F4" w14:textId="77777777" w:rsidR="00F54036" w:rsidRPr="002F5F3A" w:rsidRDefault="00F54036" w:rsidP="001B37C1">
      <w:pPr>
        <w:pStyle w:val="a3"/>
        <w:ind w:left="0" w:right="20"/>
      </w:pPr>
      <w:r w:rsidRPr="002F5F3A">
        <w:t>The following example shows how to disable DHCP Snooping Verify Mac-Address:</w:t>
      </w:r>
    </w:p>
    <w:tbl>
      <w:tblPr>
        <w:tblStyle w:val="48"/>
        <w:tblW w:w="0" w:type="auto"/>
        <w:tblLook w:val="01E0" w:firstRow="1" w:lastRow="1" w:firstColumn="1" w:lastColumn="1" w:noHBand="0" w:noVBand="0"/>
      </w:tblPr>
      <w:tblGrid>
        <w:gridCol w:w="8261"/>
      </w:tblGrid>
      <w:tr w:rsidR="00F54036" w14:paraId="5E81F06A" w14:textId="77777777" w:rsidTr="003E15A7">
        <w:tc>
          <w:tcPr>
            <w:tcW w:w="9048" w:type="dxa"/>
          </w:tcPr>
          <w:p w14:paraId="61E3B5C9"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14:paraId="77C1BA4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no ip dhcp snooping verify mac-address </w:t>
            </w:r>
          </w:p>
          <w:p w14:paraId="5E153DD1"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14:paraId="6FF161F3"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ip dhcp snooping </w:t>
            </w:r>
          </w:p>
          <w:p w14:paraId="1A479E1E"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14:paraId="48899BAC" w14:textId="77777777"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14:paraId="6225E6DB"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14:paraId="6316437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disabled</w:t>
            </w:r>
          </w:p>
          <w:p w14:paraId="6825FE65"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14:paraId="149D5950" w14:textId="77777777"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14:paraId="737805C3" w14:textId="77777777" w:rsidR="00F54036" w:rsidRPr="009C1857" w:rsidRDefault="00F54036" w:rsidP="001B37C1">
            <w:pPr>
              <w:pStyle w:val="aa"/>
              <w:ind w:right="20"/>
              <w:rPr>
                <w:rFonts w:ascii="Courier New" w:hAnsi="Courier New" w:cs="Courier New"/>
              </w:rPr>
            </w:pPr>
            <w:r w:rsidRPr="0068651E">
              <w:t xml:space="preserve"> vlan1</w:t>
            </w:r>
            <w:r>
              <w:rPr>
                <w:rFonts w:hint="eastAsia"/>
              </w:rPr>
              <w:t>0</w:t>
            </w:r>
          </w:p>
        </w:tc>
      </w:tr>
    </w:tbl>
    <w:p w14:paraId="39F105F9" w14:textId="77777777" w:rsidR="00F54036" w:rsidRDefault="00F54036" w:rsidP="0021019A">
      <w:pPr>
        <w:pStyle w:val="2"/>
        <w:ind w:right="20"/>
      </w:pPr>
      <w:bookmarkStart w:id="1352" w:name="_Toc20973450"/>
      <w:bookmarkStart w:id="1353" w:name="_Toc198621940"/>
      <w:bookmarkStart w:id="1354" w:name="_Toc363228405"/>
      <w:bookmarkStart w:id="1355" w:name="_Toc444695015"/>
      <w:bookmarkEnd w:id="1209"/>
      <w:r w:rsidRPr="003E15A7">
        <w:lastRenderedPageBreak/>
        <w:t>DHCP</w:t>
      </w:r>
      <w:r>
        <w:t xml:space="preserve"> </w:t>
      </w:r>
      <w:r>
        <w:rPr>
          <w:rFonts w:hint="eastAsia"/>
        </w:rPr>
        <w:t>Server</w:t>
      </w:r>
      <w:r>
        <w:t xml:space="preserve"> </w:t>
      </w:r>
      <w:bookmarkEnd w:id="1352"/>
      <w:bookmarkEnd w:id="1353"/>
      <w:bookmarkEnd w:id="1354"/>
      <w:r w:rsidRPr="002F5F3A">
        <w:t>Monitoring and Management</w:t>
      </w:r>
      <w:bookmarkEnd w:id="1355"/>
    </w:p>
    <w:p w14:paraId="6E7EF7C6" w14:textId="77777777" w:rsidR="00F54036" w:rsidRDefault="00F54036" w:rsidP="001F3C12">
      <w:pPr>
        <w:pStyle w:val="3"/>
        <w:ind w:left="0" w:right="20"/>
      </w:pPr>
      <w:bookmarkStart w:id="1356" w:name="_Toc363228406"/>
      <w:bookmarkStart w:id="1357" w:name="_Toc444695016"/>
      <w:r>
        <w:t xml:space="preserve">DHCP </w:t>
      </w:r>
      <w:r w:rsidRPr="003E15A7">
        <w:rPr>
          <w:rFonts w:hint="eastAsia"/>
        </w:rPr>
        <w:t>Server</w:t>
      </w:r>
      <w:r>
        <w:t xml:space="preserve"> </w:t>
      </w:r>
      <w:r>
        <w:rPr>
          <w:rFonts w:hint="eastAsia"/>
        </w:rPr>
        <w:t>Pool</w:t>
      </w:r>
      <w:r>
        <w:t xml:space="preserve"> </w:t>
      </w:r>
      <w:bookmarkEnd w:id="1356"/>
      <w:r w:rsidRPr="00D867F8">
        <w:t>Information Inquiry</w:t>
      </w:r>
      <w:bookmarkEnd w:id="1357"/>
    </w:p>
    <w:p w14:paraId="17F44A5D" w14:textId="77777777" w:rsidR="00F54036" w:rsidRDefault="00F54036" w:rsidP="001F3C12">
      <w:pPr>
        <w:pStyle w:val="a3"/>
        <w:ind w:left="0" w:right="20"/>
      </w:pPr>
      <w:r w:rsidRPr="002F5F3A">
        <w:t xml:space="preserve">To inquire DHCP address pool information in DHCP server, use the following command in the </w:t>
      </w:r>
      <w:r w:rsidR="00221294">
        <w:t>Privileged</w:t>
      </w:r>
      <w:r w:rsidRPr="002F5F3A">
        <w:t xml:space="preserve"> mode:</w:t>
      </w:r>
    </w:p>
    <w:p w14:paraId="11D586C3" w14:textId="77777777" w:rsidR="00485197" w:rsidRDefault="004804C9" w:rsidP="001F3C12">
      <w:pPr>
        <w:pStyle w:val="afffff3"/>
        <w:ind w:left="0" w:right="20"/>
      </w:pPr>
      <w:bookmarkStart w:id="1358" w:name="_Toc391575218"/>
      <w:r>
        <w:t xml:space="preserve">Table </w:t>
      </w:r>
      <w:r w:rsidR="005832B8">
        <w:fldChar w:fldCharType="begin"/>
      </w:r>
      <w:r w:rsidR="00092D8C">
        <w:instrText xml:space="preserve"> SEQ Table \* ARABIC </w:instrText>
      </w:r>
      <w:r w:rsidR="005832B8">
        <w:fldChar w:fldCharType="separate"/>
      </w:r>
      <w:r w:rsidR="003C4BF7">
        <w:rPr>
          <w:noProof/>
        </w:rPr>
        <w:t>76</w:t>
      </w:r>
      <w:r w:rsidR="005832B8">
        <w:rPr>
          <w:noProof/>
        </w:rPr>
        <w:fldChar w:fldCharType="end"/>
      </w:r>
      <w:r>
        <w:rPr>
          <w:rFonts w:hint="eastAsia"/>
        </w:rPr>
        <w:t xml:space="preserve"> </w:t>
      </w:r>
      <w:r w:rsidR="00485197" w:rsidRPr="002F5F3A">
        <w:t>DHCP server Pool Information Inquiry</w:t>
      </w:r>
      <w:bookmarkEnd w:id="1358"/>
    </w:p>
    <w:tbl>
      <w:tblPr>
        <w:tblStyle w:val="CLIWide"/>
        <w:tblW w:w="0" w:type="auto"/>
        <w:tblLook w:val="01E0" w:firstRow="1" w:lastRow="1" w:firstColumn="1" w:lastColumn="1" w:noHBand="0" w:noVBand="0"/>
      </w:tblPr>
      <w:tblGrid>
        <w:gridCol w:w="2821"/>
        <w:gridCol w:w="5327"/>
      </w:tblGrid>
      <w:tr w:rsidR="00F54036"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2F5F3A" w:rsidRDefault="00F54036" w:rsidP="001F3C12">
            <w:pPr>
              <w:pStyle w:val="ab"/>
              <w:wordWrap/>
              <w:ind w:right="20"/>
              <w:rPr>
                <w:b w:val="0"/>
              </w:rPr>
            </w:pPr>
            <w:r w:rsidRPr="002F5F3A">
              <w:rPr>
                <w:b w:val="0"/>
              </w:rPr>
              <w:t>Command</w:t>
            </w:r>
          </w:p>
        </w:tc>
        <w:tc>
          <w:tcPr>
            <w:tcW w:w="5940" w:type="dxa"/>
          </w:tcPr>
          <w:p w14:paraId="5359EB4B" w14:textId="77777777" w:rsidR="00F54036" w:rsidRPr="002F5F3A" w:rsidRDefault="00F54036" w:rsidP="001F3C12">
            <w:pPr>
              <w:pStyle w:val="ab"/>
              <w:wordWrap/>
              <w:ind w:right="20"/>
              <w:rPr>
                <w:b w:val="0"/>
              </w:rPr>
            </w:pPr>
            <w:r w:rsidRPr="002F5F3A">
              <w:rPr>
                <w:b w:val="0"/>
              </w:rPr>
              <w:t>Description</w:t>
            </w:r>
          </w:p>
        </w:tc>
      </w:tr>
      <w:tr w:rsidR="00F54036" w14:paraId="23617EE1" w14:textId="77777777" w:rsidTr="000615FA">
        <w:tc>
          <w:tcPr>
            <w:tcW w:w="3060" w:type="dxa"/>
          </w:tcPr>
          <w:p w14:paraId="2EB4E2C7" w14:textId="77777777" w:rsidR="00F54036" w:rsidRPr="002F5F3A" w:rsidRDefault="00F54036" w:rsidP="001F3C12">
            <w:pPr>
              <w:pStyle w:val="aa"/>
              <w:ind w:right="20"/>
            </w:pPr>
            <w:r w:rsidRPr="002F5F3A">
              <w:rPr>
                <w:b/>
                <w:bCs/>
              </w:rPr>
              <w:t>show ip dhcp pool</w:t>
            </w:r>
          </w:p>
        </w:tc>
        <w:tc>
          <w:tcPr>
            <w:tcW w:w="5940" w:type="dxa"/>
          </w:tcPr>
          <w:p w14:paraId="6C6CC229" w14:textId="77777777" w:rsidR="00F54036" w:rsidRPr="002F5F3A" w:rsidRDefault="00F54036" w:rsidP="001F3C12">
            <w:pPr>
              <w:pStyle w:val="afffc"/>
              <w:ind w:right="20"/>
            </w:pPr>
            <w:r w:rsidRPr="002F5F3A">
              <w:t>Shows the DHCP address</w:t>
            </w:r>
            <w:r>
              <w:t xml:space="preserve"> pool </w:t>
            </w:r>
            <w:r w:rsidRPr="002F5F3A">
              <w:t>information of the DHCP server.</w:t>
            </w:r>
          </w:p>
        </w:tc>
      </w:tr>
      <w:tr w:rsidR="00F54036" w14:paraId="7D1391C9" w14:textId="77777777" w:rsidTr="000615FA">
        <w:tc>
          <w:tcPr>
            <w:tcW w:w="3060" w:type="dxa"/>
          </w:tcPr>
          <w:p w14:paraId="6E4D4B70" w14:textId="77777777" w:rsidR="00F54036" w:rsidRPr="002F5F3A" w:rsidRDefault="00F54036" w:rsidP="001F3C12">
            <w:pPr>
              <w:pStyle w:val="aa"/>
              <w:ind w:right="20"/>
              <w:rPr>
                <w:b/>
                <w:bCs/>
              </w:rPr>
            </w:pPr>
            <w:r w:rsidRPr="002F5F3A">
              <w:rPr>
                <w:b/>
                <w:bCs/>
              </w:rPr>
              <w:t xml:space="preserve">show ip dhcp pool </w:t>
            </w:r>
            <w:r w:rsidRPr="002F5F3A">
              <w:t>[pool_name]</w:t>
            </w:r>
          </w:p>
        </w:tc>
        <w:tc>
          <w:tcPr>
            <w:tcW w:w="5940" w:type="dxa"/>
          </w:tcPr>
          <w:p w14:paraId="2653EF64" w14:textId="77777777" w:rsidR="00F54036" w:rsidRPr="002F5F3A" w:rsidRDefault="00F54036" w:rsidP="001F3C12">
            <w:pPr>
              <w:pStyle w:val="afffc"/>
              <w:ind w:right="20"/>
            </w:pPr>
            <w:r w:rsidRPr="002F5F3A">
              <w:t>Shows</w:t>
            </w:r>
            <w:r>
              <w:t xml:space="preserve"> the</w:t>
            </w:r>
            <w:r w:rsidRPr="002F5F3A">
              <w:t xml:space="preserve"> DHCP address pool information of the DHCP server</w:t>
            </w:r>
            <w:r>
              <w:t xml:space="preserve"> which has the name, </w:t>
            </w:r>
            <w:r w:rsidRPr="002F5F3A">
              <w:t>pool_name.</w:t>
            </w:r>
          </w:p>
        </w:tc>
      </w:tr>
    </w:tbl>
    <w:p w14:paraId="72CCD0A4" w14:textId="77777777" w:rsidR="00F54036" w:rsidRDefault="00F54036" w:rsidP="001F3C12">
      <w:pPr>
        <w:pStyle w:val="3"/>
        <w:ind w:left="0" w:right="20"/>
      </w:pPr>
      <w:bookmarkStart w:id="1359" w:name="_Toc337198494"/>
      <w:bookmarkStart w:id="1360" w:name="_Toc444695017"/>
      <w:r w:rsidRPr="002F5F3A">
        <w:t xml:space="preserve">DHCP Server </w:t>
      </w:r>
      <w:r w:rsidRPr="003E15A7">
        <w:t>Binding</w:t>
      </w:r>
      <w:r w:rsidRPr="002F5F3A">
        <w:t xml:space="preserve"> Information Search</w:t>
      </w:r>
      <w:bookmarkEnd w:id="1359"/>
      <w:bookmarkEnd w:id="1360"/>
    </w:p>
    <w:p w14:paraId="366D10E6" w14:textId="77777777" w:rsidR="00F54036" w:rsidRDefault="00F54036" w:rsidP="001F3C12">
      <w:pPr>
        <w:pStyle w:val="a3"/>
        <w:ind w:left="0" w:right="20"/>
      </w:pPr>
      <w:r w:rsidRPr="002F5F3A">
        <w:t xml:space="preserve">To search the binding information of addresses provided by the DHCP server to the client, use the following command in </w:t>
      </w:r>
      <w:r w:rsidR="00221294">
        <w:t>Privileged</w:t>
      </w:r>
      <w:r w:rsidRPr="002F5F3A">
        <w:t xml:space="preserve"> mode:</w:t>
      </w:r>
    </w:p>
    <w:p w14:paraId="112E21FF" w14:textId="77777777" w:rsidR="004804C9" w:rsidRDefault="004804C9" w:rsidP="001F3C12">
      <w:pPr>
        <w:pStyle w:val="afffff3"/>
        <w:ind w:left="0" w:right="20"/>
      </w:pPr>
      <w:bookmarkStart w:id="1361" w:name="_Toc391575219"/>
      <w:r>
        <w:t xml:space="preserve">Table </w:t>
      </w:r>
      <w:r w:rsidR="005832B8">
        <w:fldChar w:fldCharType="begin"/>
      </w:r>
      <w:r w:rsidR="00092D8C">
        <w:instrText xml:space="preserve"> SEQ Table \* ARABIC </w:instrText>
      </w:r>
      <w:r w:rsidR="005832B8">
        <w:fldChar w:fldCharType="separate"/>
      </w:r>
      <w:r w:rsidR="003C4BF7">
        <w:rPr>
          <w:noProof/>
        </w:rPr>
        <w:t>77</w:t>
      </w:r>
      <w:r w:rsidR="005832B8">
        <w:rPr>
          <w:noProof/>
        </w:rPr>
        <w:fldChar w:fldCharType="end"/>
      </w:r>
      <w:r>
        <w:rPr>
          <w:rFonts w:hint="eastAsia"/>
        </w:rPr>
        <w:t xml:space="preserve"> </w:t>
      </w:r>
      <w:r w:rsidRPr="002F5F3A">
        <w:t>DHCP Server Binding Information Search</w:t>
      </w:r>
      <w:bookmarkEnd w:id="1361"/>
    </w:p>
    <w:tbl>
      <w:tblPr>
        <w:tblStyle w:val="CLIWide"/>
        <w:tblW w:w="0" w:type="auto"/>
        <w:tblLook w:val="01E0" w:firstRow="1" w:lastRow="1" w:firstColumn="1" w:lastColumn="1" w:noHBand="0" w:noVBand="0"/>
      </w:tblPr>
      <w:tblGrid>
        <w:gridCol w:w="2819"/>
        <w:gridCol w:w="5329"/>
      </w:tblGrid>
      <w:tr w:rsidR="00F54036"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2F5F3A" w:rsidRDefault="00F54036" w:rsidP="001F3C12">
            <w:pPr>
              <w:pStyle w:val="ab"/>
              <w:wordWrap/>
              <w:ind w:right="20"/>
              <w:rPr>
                <w:b w:val="0"/>
              </w:rPr>
            </w:pPr>
            <w:r w:rsidRPr="002F5F3A">
              <w:rPr>
                <w:b w:val="0"/>
              </w:rPr>
              <w:t>Command</w:t>
            </w:r>
          </w:p>
        </w:tc>
        <w:tc>
          <w:tcPr>
            <w:tcW w:w="5455" w:type="dxa"/>
          </w:tcPr>
          <w:p w14:paraId="3742A54D" w14:textId="77777777" w:rsidR="00F54036" w:rsidRPr="002F5F3A" w:rsidRDefault="00F54036" w:rsidP="001F3C12">
            <w:pPr>
              <w:pStyle w:val="ab"/>
              <w:wordWrap/>
              <w:ind w:right="20"/>
              <w:rPr>
                <w:b w:val="0"/>
              </w:rPr>
            </w:pPr>
            <w:r w:rsidRPr="002F5F3A">
              <w:rPr>
                <w:b w:val="0"/>
              </w:rPr>
              <w:t>Purpose</w:t>
            </w:r>
          </w:p>
        </w:tc>
      </w:tr>
      <w:tr w:rsidR="00F54036" w14:paraId="02955C59" w14:textId="77777777" w:rsidTr="000615FA">
        <w:tc>
          <w:tcPr>
            <w:tcW w:w="2867" w:type="dxa"/>
          </w:tcPr>
          <w:p w14:paraId="4293F01B" w14:textId="77777777" w:rsidR="00F54036" w:rsidRPr="002F5F3A" w:rsidRDefault="00F54036" w:rsidP="001F3C12">
            <w:pPr>
              <w:pStyle w:val="aa"/>
              <w:ind w:right="20"/>
            </w:pPr>
            <w:r w:rsidRPr="002F5F3A">
              <w:rPr>
                <w:b/>
                <w:bCs/>
              </w:rPr>
              <w:t>show ip dhcp binding</w:t>
            </w:r>
          </w:p>
        </w:tc>
        <w:tc>
          <w:tcPr>
            <w:tcW w:w="5455" w:type="dxa"/>
          </w:tcPr>
          <w:p w14:paraId="406F22C3" w14:textId="77777777" w:rsidR="00F54036" w:rsidRPr="002F5F3A" w:rsidRDefault="00F54036" w:rsidP="001F3C12">
            <w:pPr>
              <w:pStyle w:val="afffc"/>
              <w:ind w:right="20"/>
            </w:pPr>
            <w:r w:rsidRPr="002F5F3A">
              <w:t>Displays all bindings on DHCP server.</w:t>
            </w:r>
          </w:p>
        </w:tc>
      </w:tr>
      <w:tr w:rsidR="00F54036" w14:paraId="0C6E15CD" w14:textId="77777777" w:rsidTr="000615FA">
        <w:tc>
          <w:tcPr>
            <w:tcW w:w="2867" w:type="dxa"/>
          </w:tcPr>
          <w:p w14:paraId="37047D14" w14:textId="77777777" w:rsidR="00F54036" w:rsidRPr="002F5F3A" w:rsidRDefault="00F54036" w:rsidP="001F3C12">
            <w:pPr>
              <w:pStyle w:val="aa"/>
              <w:ind w:right="20"/>
              <w:rPr>
                <w:b/>
                <w:bCs/>
              </w:rPr>
            </w:pPr>
            <w:r w:rsidRPr="002F5F3A">
              <w:rPr>
                <w:b/>
                <w:bCs/>
              </w:rPr>
              <w:t>show ip dhcp binding detail</w:t>
            </w:r>
          </w:p>
        </w:tc>
        <w:tc>
          <w:tcPr>
            <w:tcW w:w="5455" w:type="dxa"/>
          </w:tcPr>
          <w:p w14:paraId="423F2B54" w14:textId="77777777" w:rsidR="00F54036" w:rsidRPr="002F5F3A" w:rsidRDefault="00F54036" w:rsidP="001F3C12">
            <w:pPr>
              <w:pStyle w:val="afffc"/>
              <w:ind w:right="20"/>
            </w:pPr>
            <w:r w:rsidRPr="002F5F3A">
              <w:t>Displays all bindings on DHCP server in more detailed format</w:t>
            </w:r>
          </w:p>
        </w:tc>
      </w:tr>
    </w:tbl>
    <w:p w14:paraId="76471C9B" w14:textId="77777777" w:rsidR="00F54036" w:rsidRDefault="00F54036" w:rsidP="001F3C12">
      <w:pPr>
        <w:pStyle w:val="3"/>
        <w:ind w:left="0" w:right="20"/>
      </w:pPr>
      <w:bookmarkStart w:id="1362" w:name="_Toc337198495"/>
      <w:bookmarkStart w:id="1363" w:name="_Toc444695018"/>
      <w:r w:rsidRPr="002F5F3A">
        <w:t xml:space="preserve">DHCP </w:t>
      </w:r>
      <w:r w:rsidRPr="003E15A7">
        <w:t>Server</w:t>
      </w:r>
      <w:r w:rsidRPr="002F5F3A">
        <w:t xml:space="preserve"> Statistics Search</w:t>
      </w:r>
      <w:bookmarkEnd w:id="1362"/>
      <w:bookmarkEnd w:id="1363"/>
    </w:p>
    <w:p w14:paraId="21215CEC" w14:textId="77777777" w:rsidR="004804C9" w:rsidRPr="004804C9" w:rsidRDefault="004804C9" w:rsidP="001F3C12">
      <w:pPr>
        <w:pStyle w:val="afffff3"/>
        <w:ind w:left="0" w:right="20"/>
      </w:pPr>
      <w:bookmarkStart w:id="1364" w:name="_Toc391575220"/>
      <w:r>
        <w:t xml:space="preserve">Table </w:t>
      </w:r>
      <w:r w:rsidR="005832B8">
        <w:fldChar w:fldCharType="begin"/>
      </w:r>
      <w:r w:rsidR="00092D8C">
        <w:instrText xml:space="preserve"> SEQ Table \* ARABIC </w:instrText>
      </w:r>
      <w:r w:rsidR="005832B8">
        <w:fldChar w:fldCharType="separate"/>
      </w:r>
      <w:r w:rsidR="003C4BF7">
        <w:rPr>
          <w:noProof/>
        </w:rPr>
        <w:t>78</w:t>
      </w:r>
      <w:r w:rsidR="005832B8">
        <w:rPr>
          <w:noProof/>
        </w:rPr>
        <w:fldChar w:fldCharType="end"/>
      </w:r>
      <w:r>
        <w:rPr>
          <w:rFonts w:hint="eastAsia"/>
        </w:rPr>
        <w:t xml:space="preserve"> </w:t>
      </w:r>
      <w:r w:rsidRPr="002F5F3A">
        <w:t>DHCP Server Statistics Search</w:t>
      </w:r>
      <w:bookmarkEnd w:id="1364"/>
    </w:p>
    <w:tbl>
      <w:tblPr>
        <w:tblStyle w:val="CLIWide"/>
        <w:tblW w:w="0" w:type="auto"/>
        <w:tblLook w:val="01E0" w:firstRow="1" w:lastRow="1" w:firstColumn="1" w:lastColumn="1" w:noHBand="0" w:noVBand="0"/>
      </w:tblPr>
      <w:tblGrid>
        <w:gridCol w:w="2819"/>
        <w:gridCol w:w="5329"/>
      </w:tblGrid>
      <w:tr w:rsidR="00F54036"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2F5F3A" w:rsidRDefault="00F54036" w:rsidP="001F3C12">
            <w:pPr>
              <w:pStyle w:val="ab"/>
              <w:wordWrap/>
              <w:ind w:right="20"/>
              <w:rPr>
                <w:b w:val="0"/>
              </w:rPr>
            </w:pPr>
            <w:r w:rsidRPr="002F5F3A">
              <w:rPr>
                <w:b w:val="0"/>
              </w:rPr>
              <w:t>Command</w:t>
            </w:r>
          </w:p>
        </w:tc>
        <w:tc>
          <w:tcPr>
            <w:tcW w:w="5940" w:type="dxa"/>
          </w:tcPr>
          <w:p w14:paraId="6947AE98" w14:textId="77777777" w:rsidR="00F54036" w:rsidRPr="002F5F3A" w:rsidRDefault="00F54036" w:rsidP="001F3C12">
            <w:pPr>
              <w:pStyle w:val="ab"/>
              <w:wordWrap/>
              <w:ind w:right="20"/>
              <w:rPr>
                <w:b w:val="0"/>
              </w:rPr>
            </w:pPr>
            <w:r w:rsidRPr="002F5F3A">
              <w:rPr>
                <w:b w:val="0"/>
              </w:rPr>
              <w:t>Purpose</w:t>
            </w:r>
          </w:p>
        </w:tc>
      </w:tr>
      <w:tr w:rsidR="00F54036" w14:paraId="6F75AA2C" w14:textId="77777777" w:rsidTr="000615FA">
        <w:tc>
          <w:tcPr>
            <w:tcW w:w="3060" w:type="dxa"/>
          </w:tcPr>
          <w:p w14:paraId="2998559F" w14:textId="77777777" w:rsidR="00F54036" w:rsidRPr="002F5F3A" w:rsidRDefault="00F54036" w:rsidP="001F3C12">
            <w:pPr>
              <w:pStyle w:val="aa"/>
              <w:ind w:right="20"/>
            </w:pPr>
            <w:r w:rsidRPr="002F5F3A">
              <w:rPr>
                <w:b/>
                <w:bCs/>
              </w:rPr>
              <w:t>show ip dhcp server statistics</w:t>
            </w:r>
          </w:p>
        </w:tc>
        <w:tc>
          <w:tcPr>
            <w:tcW w:w="5940" w:type="dxa"/>
          </w:tcPr>
          <w:p w14:paraId="541973A0" w14:textId="77777777" w:rsidR="00F54036" w:rsidRPr="002F5F3A" w:rsidRDefault="00F54036" w:rsidP="001F3C12">
            <w:pPr>
              <w:pStyle w:val="afffc"/>
              <w:ind w:right="20"/>
            </w:pPr>
            <w:r w:rsidRPr="002F5F3A">
              <w:t>Displays the statistics of the server and the information of counters of sent/ received messages.</w:t>
            </w:r>
          </w:p>
        </w:tc>
      </w:tr>
    </w:tbl>
    <w:p w14:paraId="100E4D27" w14:textId="77777777" w:rsidR="00F54036" w:rsidRDefault="00F54036" w:rsidP="001F3C12">
      <w:pPr>
        <w:pStyle w:val="3"/>
        <w:ind w:left="0" w:right="20"/>
      </w:pPr>
      <w:bookmarkStart w:id="1365" w:name="_Toc337198496"/>
      <w:bookmarkStart w:id="1366" w:name="_Toc444695019"/>
      <w:r w:rsidRPr="002F5F3A">
        <w:t xml:space="preserve">DHCP Server </w:t>
      </w:r>
      <w:r w:rsidRPr="003E15A7">
        <w:t>Conflict</w:t>
      </w:r>
      <w:r w:rsidRPr="002F5F3A">
        <w:t xml:space="preserve"> Search</w:t>
      </w:r>
      <w:bookmarkEnd w:id="1365"/>
      <w:bookmarkEnd w:id="1366"/>
    </w:p>
    <w:p w14:paraId="0FB28BB1" w14:textId="77777777" w:rsidR="004804C9" w:rsidRPr="004804C9" w:rsidRDefault="004804C9" w:rsidP="001F3C12">
      <w:pPr>
        <w:pStyle w:val="afffff3"/>
        <w:ind w:left="0" w:right="20"/>
      </w:pPr>
      <w:bookmarkStart w:id="1367" w:name="_Toc391575221"/>
      <w:r>
        <w:t xml:space="preserve">Table </w:t>
      </w:r>
      <w:r w:rsidR="005832B8">
        <w:fldChar w:fldCharType="begin"/>
      </w:r>
      <w:r w:rsidR="00092D8C">
        <w:instrText xml:space="preserve"> SEQ Table \* ARABIC </w:instrText>
      </w:r>
      <w:r w:rsidR="005832B8">
        <w:fldChar w:fldCharType="separate"/>
      </w:r>
      <w:r w:rsidR="003C4BF7">
        <w:rPr>
          <w:noProof/>
        </w:rPr>
        <w:t>79</w:t>
      </w:r>
      <w:r w:rsidR="005832B8">
        <w:rPr>
          <w:noProof/>
        </w:rPr>
        <w:fldChar w:fldCharType="end"/>
      </w:r>
      <w:r>
        <w:rPr>
          <w:rFonts w:hint="eastAsia"/>
        </w:rPr>
        <w:t xml:space="preserve"> </w:t>
      </w:r>
      <w:r w:rsidRPr="002F5F3A">
        <w:t>DHCP Server Conflict Search</w:t>
      </w:r>
      <w:bookmarkEnd w:id="1367"/>
    </w:p>
    <w:tbl>
      <w:tblPr>
        <w:tblStyle w:val="CLIWide"/>
        <w:tblW w:w="0" w:type="auto"/>
        <w:tblLook w:val="01E0" w:firstRow="1" w:lastRow="1" w:firstColumn="1" w:lastColumn="1" w:noHBand="0" w:noVBand="0"/>
      </w:tblPr>
      <w:tblGrid>
        <w:gridCol w:w="2824"/>
        <w:gridCol w:w="5324"/>
      </w:tblGrid>
      <w:tr w:rsidR="00F54036"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2F5F3A" w:rsidRDefault="00F54036" w:rsidP="001F3C12">
            <w:pPr>
              <w:pStyle w:val="ab"/>
              <w:wordWrap/>
              <w:ind w:right="20"/>
              <w:rPr>
                <w:b w:val="0"/>
              </w:rPr>
            </w:pPr>
            <w:r w:rsidRPr="002F5F3A">
              <w:rPr>
                <w:b w:val="0"/>
              </w:rPr>
              <w:t>Command</w:t>
            </w:r>
          </w:p>
        </w:tc>
        <w:tc>
          <w:tcPr>
            <w:tcW w:w="5940" w:type="dxa"/>
          </w:tcPr>
          <w:p w14:paraId="22E26526" w14:textId="77777777" w:rsidR="00F54036" w:rsidRPr="002F5F3A" w:rsidRDefault="00F54036" w:rsidP="001F3C12">
            <w:pPr>
              <w:pStyle w:val="ab"/>
              <w:wordWrap/>
              <w:ind w:right="20"/>
              <w:rPr>
                <w:b w:val="0"/>
              </w:rPr>
            </w:pPr>
            <w:r w:rsidRPr="002F5F3A">
              <w:rPr>
                <w:b w:val="0"/>
              </w:rPr>
              <w:t>Purpose</w:t>
            </w:r>
          </w:p>
        </w:tc>
      </w:tr>
      <w:tr w:rsidR="00F54036" w14:paraId="575F9AE0" w14:textId="77777777" w:rsidTr="000615FA">
        <w:tc>
          <w:tcPr>
            <w:tcW w:w="3060" w:type="dxa"/>
          </w:tcPr>
          <w:p w14:paraId="12A01118" w14:textId="77777777" w:rsidR="00F54036" w:rsidRPr="002F5F3A" w:rsidRDefault="00F54036" w:rsidP="001F3C12">
            <w:pPr>
              <w:pStyle w:val="aa"/>
              <w:ind w:right="20"/>
              <w:jc w:val="left"/>
            </w:pPr>
            <w:r w:rsidRPr="002F5F3A">
              <w:rPr>
                <w:b/>
                <w:bCs/>
              </w:rPr>
              <w:t xml:space="preserve">show ip dhcp conflict </w:t>
            </w:r>
            <w:r w:rsidRPr="002F5F3A">
              <w:rPr>
                <w:i/>
                <w:iCs/>
              </w:rPr>
              <w:t>{poolname}</w:t>
            </w:r>
          </w:p>
        </w:tc>
        <w:tc>
          <w:tcPr>
            <w:tcW w:w="5940" w:type="dxa"/>
          </w:tcPr>
          <w:p w14:paraId="21BC7EF7" w14:textId="77777777" w:rsidR="00F54036" w:rsidRPr="002F5F3A" w:rsidRDefault="00F54036" w:rsidP="001F3C12">
            <w:pPr>
              <w:pStyle w:val="afffc"/>
              <w:ind w:right="20"/>
            </w:pPr>
            <w:r w:rsidRPr="002F5F3A">
              <w:t>Displays all address conflicts recorded in the DHCP server.</w:t>
            </w:r>
          </w:p>
        </w:tc>
      </w:tr>
    </w:tbl>
    <w:p w14:paraId="09C578B7" w14:textId="77777777" w:rsidR="00BB71A4" w:rsidRDefault="00BB71A4" w:rsidP="001F3C12">
      <w:pPr>
        <w:ind w:right="20"/>
        <w:rPr>
          <w:rFonts w:cs="Times New Roman"/>
        </w:rPr>
      </w:pPr>
      <w:bookmarkStart w:id="1368" w:name="_Toc20659850"/>
    </w:p>
    <w:p w14:paraId="77B4C930" w14:textId="77777777" w:rsidR="00BB71A4" w:rsidRDefault="00BB71A4" w:rsidP="001F3C12">
      <w:pPr>
        <w:widowControl/>
        <w:wordWrap/>
        <w:snapToGrid/>
        <w:spacing w:line="240" w:lineRule="auto"/>
        <w:ind w:right="20"/>
        <w:jc w:val="left"/>
        <w:rPr>
          <w:rFonts w:cs="Times New Roman"/>
        </w:rPr>
      </w:pPr>
      <w:r>
        <w:rPr>
          <w:rFonts w:cs="Times New Roman"/>
        </w:rPr>
        <w:br w:type="page"/>
      </w:r>
    </w:p>
    <w:p w14:paraId="6D9725EE" w14:textId="77777777" w:rsidR="00F54036" w:rsidRDefault="00F54036" w:rsidP="001F3C12">
      <w:pPr>
        <w:pStyle w:val="3"/>
        <w:ind w:left="0" w:right="20"/>
      </w:pPr>
      <w:bookmarkStart w:id="1369" w:name="_Toc337198497"/>
      <w:bookmarkStart w:id="1370" w:name="_Toc444695020"/>
      <w:bookmarkEnd w:id="1368"/>
      <w:r w:rsidRPr="002F5F3A">
        <w:lastRenderedPageBreak/>
        <w:t xml:space="preserve">DHCP Server </w:t>
      </w:r>
      <w:r w:rsidRPr="003E15A7">
        <w:t>Variables</w:t>
      </w:r>
      <w:r w:rsidRPr="002F5F3A">
        <w:t xml:space="preserve"> Initialization Command</w:t>
      </w:r>
      <w:bookmarkEnd w:id="1369"/>
      <w:bookmarkEnd w:id="1370"/>
    </w:p>
    <w:p w14:paraId="5A970017" w14:textId="77777777" w:rsidR="004804C9" w:rsidRPr="004804C9" w:rsidRDefault="004804C9" w:rsidP="001F3C12">
      <w:pPr>
        <w:pStyle w:val="afffff3"/>
        <w:ind w:left="0" w:right="20"/>
      </w:pPr>
      <w:bookmarkStart w:id="1371" w:name="_Toc391575222"/>
      <w:r>
        <w:t xml:space="preserve">Table </w:t>
      </w:r>
      <w:r w:rsidR="005832B8">
        <w:fldChar w:fldCharType="begin"/>
      </w:r>
      <w:r w:rsidR="00092D8C">
        <w:instrText xml:space="preserve"> SEQ Table \* ARABIC </w:instrText>
      </w:r>
      <w:r w:rsidR="005832B8">
        <w:fldChar w:fldCharType="separate"/>
      </w:r>
      <w:r w:rsidR="003C4BF7">
        <w:rPr>
          <w:noProof/>
        </w:rPr>
        <w:t>80</w:t>
      </w:r>
      <w:r w:rsidR="005832B8">
        <w:rPr>
          <w:noProof/>
        </w:rPr>
        <w:fldChar w:fldCharType="end"/>
      </w:r>
      <w:r>
        <w:rPr>
          <w:rFonts w:hint="eastAsia"/>
        </w:rPr>
        <w:t xml:space="preserve"> </w:t>
      </w:r>
      <w:r w:rsidRPr="002F5F3A">
        <w:t>DHCP Server Variables Initialization Command</w:t>
      </w:r>
      <w:bookmarkEnd w:id="1371"/>
    </w:p>
    <w:tbl>
      <w:tblPr>
        <w:tblStyle w:val="CLIWide"/>
        <w:tblW w:w="0" w:type="auto"/>
        <w:tblLook w:val="01E0" w:firstRow="1" w:lastRow="1" w:firstColumn="1" w:lastColumn="1" w:noHBand="0" w:noVBand="0"/>
      </w:tblPr>
      <w:tblGrid>
        <w:gridCol w:w="3283"/>
        <w:gridCol w:w="4865"/>
      </w:tblGrid>
      <w:tr w:rsidR="00F54036"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2F5F3A" w:rsidRDefault="00F54036" w:rsidP="001F3C12">
            <w:pPr>
              <w:pStyle w:val="ab"/>
              <w:wordWrap/>
              <w:ind w:right="20"/>
              <w:rPr>
                <w:b w:val="0"/>
              </w:rPr>
            </w:pPr>
            <w:r w:rsidRPr="002F5F3A">
              <w:rPr>
                <w:b w:val="0"/>
              </w:rPr>
              <w:t>Command</w:t>
            </w:r>
          </w:p>
        </w:tc>
        <w:tc>
          <w:tcPr>
            <w:tcW w:w="5400" w:type="dxa"/>
          </w:tcPr>
          <w:p w14:paraId="76866F74" w14:textId="77777777" w:rsidR="00F54036" w:rsidRPr="002F5F3A" w:rsidRDefault="00F54036" w:rsidP="001F3C12">
            <w:pPr>
              <w:pStyle w:val="ab"/>
              <w:wordWrap/>
              <w:ind w:right="20"/>
              <w:rPr>
                <w:b w:val="0"/>
              </w:rPr>
            </w:pPr>
            <w:r w:rsidRPr="002F5F3A">
              <w:rPr>
                <w:b w:val="0"/>
              </w:rPr>
              <w:t>Purpose</w:t>
            </w:r>
          </w:p>
        </w:tc>
      </w:tr>
      <w:tr w:rsidR="00F54036" w14:paraId="1DF913D2" w14:textId="77777777" w:rsidTr="000615FA">
        <w:tc>
          <w:tcPr>
            <w:tcW w:w="3600" w:type="dxa"/>
          </w:tcPr>
          <w:p w14:paraId="182FC2B8" w14:textId="77777777" w:rsidR="00F54036" w:rsidRPr="002F5F3A" w:rsidRDefault="00F54036" w:rsidP="001F3C12">
            <w:pPr>
              <w:pStyle w:val="aa"/>
              <w:ind w:right="20"/>
            </w:pPr>
            <w:r w:rsidRPr="002F5F3A">
              <w:t>clear ip dhcp binding {</w:t>
            </w:r>
            <w:r w:rsidRPr="002F5F3A">
              <w:rPr>
                <w:i/>
                <w:iCs/>
              </w:rPr>
              <w:t>address</w:t>
            </w:r>
            <w:r w:rsidRPr="002F5F3A">
              <w:t>|</w:t>
            </w:r>
            <w:r w:rsidRPr="002F5F3A">
              <w:rPr>
                <w:i/>
                <w:iCs/>
              </w:rPr>
              <w:t>*</w:t>
            </w:r>
            <w:r w:rsidRPr="002F5F3A">
              <w:t>}</w:t>
            </w:r>
          </w:p>
        </w:tc>
        <w:tc>
          <w:tcPr>
            <w:tcW w:w="5400" w:type="dxa"/>
          </w:tcPr>
          <w:p w14:paraId="7B4DC6D6" w14:textId="77777777" w:rsidR="00F54036" w:rsidRPr="002F5F3A" w:rsidRDefault="00F54036" w:rsidP="001F3C12">
            <w:pPr>
              <w:pStyle w:val="afffc"/>
              <w:ind w:right="20"/>
            </w:pPr>
            <w:r w:rsidRPr="002F5F3A">
              <w:t>Deletes the automatic address binding function from the DHCP database.</w:t>
            </w:r>
          </w:p>
          <w:p w14:paraId="71D1F035" w14:textId="77777777" w:rsidR="00F54036" w:rsidRPr="002F5F3A" w:rsidRDefault="00F54036" w:rsidP="001F3C12">
            <w:pPr>
              <w:pStyle w:val="afffc"/>
              <w:ind w:right="20"/>
            </w:pPr>
            <w:r w:rsidRPr="002F5F3A">
              <w:t xml:space="preserve">When you specify an address it will automatically bind of the specified address; when you use </w:t>
            </w:r>
            <w:r w:rsidRPr="002F5F3A">
              <w:t>“</w:t>
            </w:r>
            <w:r w:rsidRPr="002F5F3A">
              <w:t>*</w:t>
            </w:r>
            <w:r w:rsidRPr="002F5F3A">
              <w:t>”</w:t>
            </w:r>
            <w:r w:rsidRPr="002F5F3A">
              <w:t xml:space="preserve"> it will delete all automatic bindings.</w:t>
            </w:r>
          </w:p>
        </w:tc>
      </w:tr>
      <w:tr w:rsidR="00F54036" w14:paraId="33A2AFE0" w14:textId="77777777" w:rsidTr="000615FA">
        <w:tc>
          <w:tcPr>
            <w:tcW w:w="3600" w:type="dxa"/>
          </w:tcPr>
          <w:p w14:paraId="777A2EC9" w14:textId="77777777" w:rsidR="00F54036" w:rsidRPr="002F5F3A" w:rsidRDefault="00F54036" w:rsidP="001F3C12">
            <w:pPr>
              <w:pStyle w:val="aa"/>
              <w:ind w:right="20"/>
            </w:pPr>
            <w:r w:rsidRPr="002F5F3A">
              <w:t>clear ip dhcp server statistics</w:t>
            </w:r>
          </w:p>
        </w:tc>
        <w:tc>
          <w:tcPr>
            <w:tcW w:w="5400" w:type="dxa"/>
          </w:tcPr>
          <w:p w14:paraId="2561CA82" w14:textId="77777777" w:rsidR="00F54036" w:rsidRPr="002F5F3A" w:rsidRDefault="00F54036" w:rsidP="001F3C12">
            <w:pPr>
              <w:pStyle w:val="afffc"/>
              <w:ind w:right="20"/>
            </w:pPr>
            <w:r w:rsidRPr="002F5F3A">
              <w:t>Initializes all statistic counters of the DHCP server</w:t>
            </w:r>
          </w:p>
        </w:tc>
      </w:tr>
    </w:tbl>
    <w:p w14:paraId="0341E544" w14:textId="77777777" w:rsidR="00F54036" w:rsidRDefault="00F54036" w:rsidP="001F3C12">
      <w:pPr>
        <w:pStyle w:val="3"/>
        <w:ind w:left="0" w:right="20"/>
      </w:pPr>
      <w:bookmarkStart w:id="1372" w:name="_Toc363228411"/>
      <w:bookmarkStart w:id="1373" w:name="_Toc444695021"/>
      <w:r>
        <w:t xml:space="preserve">DHCP </w:t>
      </w:r>
      <w:r>
        <w:rPr>
          <w:rFonts w:hint="eastAsia"/>
        </w:rPr>
        <w:t>Server</w:t>
      </w:r>
      <w:r>
        <w:t xml:space="preserve"> </w:t>
      </w:r>
      <w:bookmarkEnd w:id="1372"/>
      <w:r w:rsidRPr="003E15A7">
        <w:rPr>
          <w:rFonts w:hint="eastAsia"/>
        </w:rPr>
        <w:t>D</w:t>
      </w:r>
      <w:r w:rsidRPr="003E15A7">
        <w:t>ebug</w:t>
      </w:r>
      <w:r>
        <w:t xml:space="preserve"> command</w:t>
      </w:r>
      <w:bookmarkEnd w:id="1373"/>
    </w:p>
    <w:p w14:paraId="120520B9" w14:textId="77777777" w:rsidR="004804C9" w:rsidRPr="004804C9" w:rsidRDefault="004804C9" w:rsidP="001F3C12">
      <w:pPr>
        <w:pStyle w:val="afffff3"/>
        <w:ind w:left="0" w:right="20"/>
      </w:pPr>
      <w:bookmarkStart w:id="1374" w:name="_Toc391575223"/>
      <w:r>
        <w:t xml:space="preserve">Table </w:t>
      </w:r>
      <w:r w:rsidR="005832B8">
        <w:fldChar w:fldCharType="begin"/>
      </w:r>
      <w:r w:rsidR="00092D8C">
        <w:instrText xml:space="preserve"> SEQ Table \* ARABIC </w:instrText>
      </w:r>
      <w:r w:rsidR="005832B8">
        <w:fldChar w:fldCharType="separate"/>
      </w:r>
      <w:r w:rsidR="009220C2">
        <w:rPr>
          <w:noProof/>
        </w:rPr>
        <w:t>81</w:t>
      </w:r>
      <w:r w:rsidR="005832B8">
        <w:rPr>
          <w:noProof/>
        </w:rPr>
        <w:fldChar w:fldCharType="end"/>
      </w:r>
      <w:r>
        <w:rPr>
          <w:rFonts w:hint="eastAsia"/>
        </w:rPr>
        <w:t xml:space="preserve"> DHCP Server Debug command</w:t>
      </w:r>
      <w:bookmarkEnd w:id="1374"/>
    </w:p>
    <w:tbl>
      <w:tblPr>
        <w:tblStyle w:val="CLIWide"/>
        <w:tblW w:w="0" w:type="auto"/>
        <w:tblLook w:val="01E0" w:firstRow="1" w:lastRow="1" w:firstColumn="1" w:lastColumn="1" w:noHBand="0" w:noVBand="0"/>
      </w:tblPr>
      <w:tblGrid>
        <w:gridCol w:w="3285"/>
        <w:gridCol w:w="4863"/>
      </w:tblGrid>
      <w:tr w:rsidR="00F54036"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2F5F3A" w:rsidRDefault="00F54036" w:rsidP="001F3C12">
            <w:pPr>
              <w:pStyle w:val="ab"/>
              <w:wordWrap/>
              <w:ind w:right="20"/>
              <w:rPr>
                <w:b w:val="0"/>
              </w:rPr>
            </w:pPr>
            <w:r w:rsidRPr="002F5F3A">
              <w:rPr>
                <w:b w:val="0"/>
              </w:rPr>
              <w:t>Command</w:t>
            </w:r>
          </w:p>
        </w:tc>
        <w:tc>
          <w:tcPr>
            <w:tcW w:w="5400" w:type="dxa"/>
          </w:tcPr>
          <w:p w14:paraId="4622EE28" w14:textId="77777777" w:rsidR="00F54036" w:rsidRPr="002F5F3A" w:rsidRDefault="00F54036" w:rsidP="001F3C12">
            <w:pPr>
              <w:pStyle w:val="ab"/>
              <w:wordWrap/>
              <w:ind w:right="20"/>
              <w:rPr>
                <w:b w:val="0"/>
              </w:rPr>
            </w:pPr>
            <w:r w:rsidRPr="002F5F3A">
              <w:rPr>
                <w:b w:val="0"/>
              </w:rPr>
              <w:t>Description</w:t>
            </w:r>
          </w:p>
        </w:tc>
      </w:tr>
      <w:tr w:rsidR="00F54036" w14:paraId="35CB57CF" w14:textId="77777777" w:rsidTr="000615FA">
        <w:tc>
          <w:tcPr>
            <w:tcW w:w="3600" w:type="dxa"/>
          </w:tcPr>
          <w:p w14:paraId="29F2A683" w14:textId="77777777" w:rsidR="00F54036" w:rsidRDefault="00F54036" w:rsidP="001F3C12">
            <w:pPr>
              <w:pStyle w:val="aa"/>
              <w:ind w:right="20"/>
              <w:rPr>
                <w:rFonts w:ascii="Courier New" w:hAnsi="Courier New"/>
              </w:rPr>
            </w:pPr>
            <w:r>
              <w:rPr>
                <w:rFonts w:ascii="Courier New" w:hAnsi="Courier New"/>
              </w:rPr>
              <w:t xml:space="preserve">debug ip dhcp server </w:t>
            </w:r>
            <w:r>
              <w:rPr>
                <w:rFonts w:ascii="Courier New" w:hAnsi="Courier New" w:hint="eastAsia"/>
              </w:rPr>
              <w:t>on</w:t>
            </w:r>
          </w:p>
        </w:tc>
        <w:tc>
          <w:tcPr>
            <w:tcW w:w="5400" w:type="dxa"/>
          </w:tcPr>
          <w:p w14:paraId="5CEAC66E" w14:textId="77777777" w:rsidR="00F54036" w:rsidRDefault="00F54036" w:rsidP="001F3C12">
            <w:pPr>
              <w:pStyle w:val="a9"/>
              <w:numPr>
                <w:ilvl w:val="0"/>
                <w:numId w:val="10"/>
              </w:numPr>
              <w:ind w:left="0" w:right="20"/>
              <w:rPr>
                <w:rFonts w:cs="Times New Roman"/>
              </w:rPr>
            </w:pPr>
            <w:r>
              <w:t xml:space="preserve">Enable the debugging function in DHCP </w:t>
            </w:r>
            <w:r>
              <w:rPr>
                <w:rFonts w:cs="굴림체" w:hint="eastAsia"/>
              </w:rPr>
              <w:t>Server</w:t>
            </w:r>
          </w:p>
        </w:tc>
      </w:tr>
    </w:tbl>
    <w:p w14:paraId="54F45E9D" w14:textId="77777777" w:rsidR="00F54036" w:rsidRDefault="00F54036" w:rsidP="001F3C12">
      <w:pPr>
        <w:pStyle w:val="3"/>
        <w:ind w:left="0" w:right="20"/>
      </w:pPr>
      <w:bookmarkStart w:id="1375" w:name="_Toc337198498"/>
      <w:bookmarkStart w:id="1376" w:name="_Toc354416228"/>
      <w:bookmarkStart w:id="1377" w:name="_Toc444695022"/>
      <w:r w:rsidRPr="003E15A7">
        <w:t>DHCP</w:t>
      </w:r>
      <w:r w:rsidRPr="00D867F8">
        <w:t xml:space="preserve"> relay Monitoring and Control</w:t>
      </w:r>
      <w:bookmarkEnd w:id="1375"/>
      <w:bookmarkEnd w:id="1376"/>
      <w:bookmarkEnd w:id="1377"/>
    </w:p>
    <w:p w14:paraId="3DDE92A3" w14:textId="77777777" w:rsidR="004804C9" w:rsidRPr="004804C9" w:rsidRDefault="004804C9" w:rsidP="001F3C12">
      <w:pPr>
        <w:pStyle w:val="afffff3"/>
        <w:ind w:left="0" w:right="20"/>
      </w:pPr>
      <w:bookmarkStart w:id="1378" w:name="_Toc391575224"/>
      <w:r>
        <w:t xml:space="preserve">Table </w:t>
      </w:r>
      <w:r w:rsidR="005832B8">
        <w:fldChar w:fldCharType="begin"/>
      </w:r>
      <w:r w:rsidR="00092D8C">
        <w:instrText xml:space="preserve"> SEQ Table \* ARABIC </w:instrText>
      </w:r>
      <w:r w:rsidR="005832B8">
        <w:fldChar w:fldCharType="separate"/>
      </w:r>
      <w:r w:rsidR="009220C2">
        <w:rPr>
          <w:noProof/>
        </w:rPr>
        <w:t>82</w:t>
      </w:r>
      <w:r w:rsidR="005832B8">
        <w:rPr>
          <w:noProof/>
        </w:rPr>
        <w:fldChar w:fldCharType="end"/>
      </w:r>
      <w:r>
        <w:rPr>
          <w:rFonts w:hint="eastAsia"/>
        </w:rPr>
        <w:t xml:space="preserve"> </w:t>
      </w:r>
      <w:r w:rsidRPr="002F5F3A">
        <w:t>DHCP relay Monitoring and Control Command</w:t>
      </w:r>
      <w:bookmarkEnd w:id="1378"/>
    </w:p>
    <w:tbl>
      <w:tblPr>
        <w:tblStyle w:val="CLIWide"/>
        <w:tblW w:w="0" w:type="auto"/>
        <w:tblLook w:val="01E0" w:firstRow="1" w:lastRow="1" w:firstColumn="1" w:lastColumn="1" w:noHBand="0" w:noVBand="0"/>
      </w:tblPr>
      <w:tblGrid>
        <w:gridCol w:w="3347"/>
        <w:gridCol w:w="4801"/>
      </w:tblGrid>
      <w:tr w:rsidR="00F54036"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2F5F3A" w:rsidRDefault="00F54036" w:rsidP="001F3C12">
            <w:pPr>
              <w:pStyle w:val="ab"/>
              <w:wordWrap/>
              <w:ind w:right="20"/>
              <w:rPr>
                <w:b w:val="0"/>
              </w:rPr>
            </w:pPr>
            <w:r w:rsidRPr="002F5F3A">
              <w:rPr>
                <w:b w:val="0"/>
              </w:rPr>
              <w:t>Command</w:t>
            </w:r>
          </w:p>
        </w:tc>
        <w:tc>
          <w:tcPr>
            <w:tcW w:w="5400" w:type="dxa"/>
          </w:tcPr>
          <w:p w14:paraId="556EC395" w14:textId="77777777" w:rsidR="00F54036" w:rsidRPr="002F5F3A" w:rsidRDefault="00F54036" w:rsidP="001F3C12">
            <w:pPr>
              <w:pStyle w:val="ab"/>
              <w:wordWrap/>
              <w:ind w:right="20"/>
              <w:rPr>
                <w:b w:val="0"/>
              </w:rPr>
            </w:pPr>
            <w:r w:rsidRPr="002F5F3A">
              <w:rPr>
                <w:b w:val="0"/>
              </w:rPr>
              <w:t>Description</w:t>
            </w:r>
          </w:p>
        </w:tc>
      </w:tr>
      <w:tr w:rsidR="00F54036" w14:paraId="123E0C60" w14:textId="77777777" w:rsidTr="000615FA">
        <w:tc>
          <w:tcPr>
            <w:tcW w:w="3600" w:type="dxa"/>
          </w:tcPr>
          <w:p w14:paraId="07E8A082" w14:textId="77777777" w:rsidR="00F54036" w:rsidRPr="002F5F3A" w:rsidRDefault="00F54036" w:rsidP="001F3C12">
            <w:pPr>
              <w:pStyle w:val="aa"/>
              <w:ind w:right="20"/>
              <w:jc w:val="left"/>
            </w:pPr>
            <w:r w:rsidRPr="002F5F3A">
              <w:t>show ip dhcp helper-address</w:t>
            </w:r>
          </w:p>
        </w:tc>
        <w:tc>
          <w:tcPr>
            <w:tcW w:w="5400" w:type="dxa"/>
          </w:tcPr>
          <w:p w14:paraId="02625AB2" w14:textId="77777777" w:rsidR="00F54036" w:rsidRPr="002F5F3A" w:rsidRDefault="00F54036" w:rsidP="001F3C12">
            <w:pPr>
              <w:pStyle w:val="afffc"/>
              <w:ind w:right="20"/>
            </w:pPr>
            <w:r w:rsidRPr="002F5F3A">
              <w:t>Shows the DHCP server list</w:t>
            </w:r>
          </w:p>
        </w:tc>
      </w:tr>
      <w:tr w:rsidR="00F54036" w14:paraId="58BA0F10" w14:textId="77777777" w:rsidTr="000615FA">
        <w:tc>
          <w:tcPr>
            <w:tcW w:w="3600" w:type="dxa"/>
          </w:tcPr>
          <w:p w14:paraId="716D6AB5" w14:textId="77777777" w:rsidR="00F54036" w:rsidRPr="002F5F3A" w:rsidRDefault="00F54036" w:rsidP="001F3C12">
            <w:pPr>
              <w:pStyle w:val="aa"/>
              <w:ind w:right="20"/>
              <w:jc w:val="left"/>
            </w:pPr>
            <w:r w:rsidRPr="002F5F3A">
              <w:t xml:space="preserve">show ip dhcp relay information option </w:t>
            </w:r>
          </w:p>
        </w:tc>
        <w:tc>
          <w:tcPr>
            <w:tcW w:w="5400" w:type="dxa"/>
          </w:tcPr>
          <w:p w14:paraId="0DA39C91" w14:textId="77777777" w:rsidR="00F54036" w:rsidRPr="002F5F3A" w:rsidRDefault="00F54036" w:rsidP="001F3C12">
            <w:pPr>
              <w:pStyle w:val="afffc"/>
              <w:ind w:right="20"/>
            </w:pPr>
            <w:r w:rsidRPr="002F5F3A">
              <w:t>Enables DHCP relay agent information option and shows reforwarding policy</w:t>
            </w:r>
          </w:p>
        </w:tc>
      </w:tr>
      <w:tr w:rsidR="00F54036" w14:paraId="7044D86D" w14:textId="77777777" w:rsidTr="000615FA">
        <w:tc>
          <w:tcPr>
            <w:tcW w:w="3600" w:type="dxa"/>
          </w:tcPr>
          <w:p w14:paraId="74E0AEFA" w14:textId="77777777" w:rsidR="00F54036" w:rsidRPr="002F5F3A" w:rsidRDefault="00F54036" w:rsidP="001F3C12">
            <w:pPr>
              <w:pStyle w:val="aa"/>
              <w:ind w:right="20"/>
              <w:jc w:val="left"/>
            </w:pPr>
            <w:r w:rsidRPr="002F5F3A">
              <w:t>show ip dhcp relay statistics</w:t>
            </w:r>
          </w:p>
        </w:tc>
        <w:tc>
          <w:tcPr>
            <w:tcW w:w="5400" w:type="dxa"/>
          </w:tcPr>
          <w:p w14:paraId="6AA5A8AD" w14:textId="77777777" w:rsidR="00F54036" w:rsidRPr="002F5F3A" w:rsidRDefault="00F54036" w:rsidP="001F3C12">
            <w:pPr>
              <w:pStyle w:val="afffc"/>
              <w:ind w:right="20"/>
            </w:pPr>
            <w:r w:rsidRPr="002F5F3A">
              <w:t>Shows relay statistics and counted information of received messages</w:t>
            </w:r>
          </w:p>
        </w:tc>
      </w:tr>
      <w:tr w:rsidR="00F54036" w14:paraId="10CF7F67" w14:textId="77777777" w:rsidTr="000615FA">
        <w:tc>
          <w:tcPr>
            <w:tcW w:w="3600" w:type="dxa"/>
          </w:tcPr>
          <w:p w14:paraId="1C2FB6CD" w14:textId="77777777" w:rsidR="00F54036" w:rsidRPr="002F5F3A" w:rsidRDefault="00F54036" w:rsidP="001F3C12">
            <w:pPr>
              <w:pStyle w:val="aa"/>
              <w:ind w:right="20"/>
              <w:jc w:val="left"/>
            </w:pPr>
            <w:r w:rsidRPr="002F5F3A">
              <w:t>debug ip dhcp relay {events|packets:pal}</w:t>
            </w:r>
          </w:p>
        </w:tc>
        <w:tc>
          <w:tcPr>
            <w:tcW w:w="5400" w:type="dxa"/>
          </w:tcPr>
          <w:p w14:paraId="6D848AD8" w14:textId="77777777" w:rsidR="00F54036" w:rsidRPr="002F5F3A" w:rsidRDefault="00F54036" w:rsidP="001F3C12">
            <w:pPr>
              <w:pStyle w:val="afffc"/>
              <w:ind w:right="20"/>
            </w:pPr>
            <w:r w:rsidRPr="002F5F3A">
              <w:t>Enables debugging of DHCP relay</w:t>
            </w:r>
          </w:p>
        </w:tc>
      </w:tr>
    </w:tbl>
    <w:p w14:paraId="03573A82" w14:textId="77777777" w:rsidR="00F54036" w:rsidRDefault="00F54036" w:rsidP="001F3C12">
      <w:pPr>
        <w:pStyle w:val="3"/>
        <w:ind w:left="0" w:right="20"/>
      </w:pPr>
      <w:bookmarkStart w:id="1379" w:name="_Toc168282223"/>
      <w:bookmarkStart w:id="1380" w:name="_Toc174759683"/>
      <w:bookmarkStart w:id="1381" w:name="_Toc198525738"/>
      <w:bookmarkStart w:id="1382" w:name="_Toc198621942"/>
      <w:bookmarkStart w:id="1383" w:name="_Toc363228413"/>
      <w:bookmarkStart w:id="1384" w:name="_Toc444695023"/>
      <w:r w:rsidRPr="00676828">
        <w:rPr>
          <w:rFonts w:hint="eastAsia"/>
        </w:rPr>
        <w:t xml:space="preserve">DHCP Snooping </w:t>
      </w:r>
      <w:bookmarkEnd w:id="1379"/>
      <w:bookmarkEnd w:id="1380"/>
      <w:bookmarkEnd w:id="1381"/>
      <w:bookmarkEnd w:id="1382"/>
      <w:bookmarkEnd w:id="1383"/>
      <w:r w:rsidRPr="00D867F8">
        <w:t>Monitoring and Control</w:t>
      </w:r>
      <w:bookmarkEnd w:id="1384"/>
    </w:p>
    <w:p w14:paraId="446C4785" w14:textId="77777777" w:rsidR="004804C9" w:rsidRPr="004804C9" w:rsidRDefault="004804C9" w:rsidP="001F3C12">
      <w:pPr>
        <w:pStyle w:val="afffff3"/>
        <w:ind w:left="0" w:right="20"/>
      </w:pPr>
      <w:bookmarkStart w:id="1385" w:name="_Toc391575225"/>
      <w:r>
        <w:t xml:space="preserve">Table </w:t>
      </w:r>
      <w:r w:rsidR="005832B8">
        <w:fldChar w:fldCharType="begin"/>
      </w:r>
      <w:r w:rsidR="00092D8C">
        <w:instrText xml:space="preserve"> SEQ Table \* ARABIC </w:instrText>
      </w:r>
      <w:r w:rsidR="005832B8">
        <w:fldChar w:fldCharType="separate"/>
      </w:r>
      <w:r w:rsidR="009220C2">
        <w:rPr>
          <w:noProof/>
        </w:rPr>
        <w:t>83</w:t>
      </w:r>
      <w:r w:rsidR="005832B8">
        <w:rPr>
          <w:noProof/>
        </w:rPr>
        <w:fldChar w:fldCharType="end"/>
      </w:r>
      <w:r w:rsidR="00713FB7">
        <w:rPr>
          <w:rFonts w:hint="eastAsia"/>
          <w:noProof/>
        </w:rPr>
        <w:t xml:space="preserve"> </w:t>
      </w:r>
      <w:r w:rsidRPr="002F5F3A">
        <w:t>Showing DHCP Snooping and Control</w:t>
      </w:r>
      <w:bookmarkEnd w:id="1385"/>
    </w:p>
    <w:tbl>
      <w:tblPr>
        <w:tblStyle w:val="CLIWide"/>
        <w:tblW w:w="0" w:type="auto"/>
        <w:tblLook w:val="01E0" w:firstRow="1" w:lastRow="1" w:firstColumn="1" w:lastColumn="1" w:noHBand="0" w:noVBand="0"/>
      </w:tblPr>
      <w:tblGrid>
        <w:gridCol w:w="3604"/>
        <w:gridCol w:w="4544"/>
      </w:tblGrid>
      <w:tr w:rsidR="00F54036"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2F5F3A" w:rsidRDefault="00F54036" w:rsidP="001F3C12">
            <w:pPr>
              <w:pStyle w:val="ab"/>
              <w:wordWrap/>
              <w:ind w:right="20"/>
              <w:rPr>
                <w:b w:val="0"/>
              </w:rPr>
            </w:pPr>
            <w:r w:rsidRPr="002F5F3A">
              <w:rPr>
                <w:b w:val="0"/>
              </w:rPr>
              <w:t>Command</w:t>
            </w:r>
          </w:p>
        </w:tc>
        <w:tc>
          <w:tcPr>
            <w:tcW w:w="5220" w:type="dxa"/>
          </w:tcPr>
          <w:p w14:paraId="77EBE240" w14:textId="77777777" w:rsidR="00F54036" w:rsidRPr="002F5F3A" w:rsidRDefault="00F54036" w:rsidP="001F3C12">
            <w:pPr>
              <w:pStyle w:val="ab"/>
              <w:wordWrap/>
              <w:ind w:right="20"/>
              <w:rPr>
                <w:b w:val="0"/>
              </w:rPr>
            </w:pPr>
            <w:r w:rsidRPr="002F5F3A">
              <w:rPr>
                <w:b w:val="0"/>
              </w:rPr>
              <w:t>Description</w:t>
            </w:r>
          </w:p>
        </w:tc>
      </w:tr>
      <w:tr w:rsidR="00F54036" w14:paraId="0B2251C6" w14:textId="77777777" w:rsidTr="000615FA">
        <w:tc>
          <w:tcPr>
            <w:tcW w:w="3780" w:type="dxa"/>
          </w:tcPr>
          <w:p w14:paraId="366A1C4E" w14:textId="77777777" w:rsidR="00F54036" w:rsidRPr="002F5F3A" w:rsidRDefault="00F54036" w:rsidP="001F3C12">
            <w:pPr>
              <w:pStyle w:val="aa"/>
              <w:ind w:right="20"/>
            </w:pPr>
            <w:r w:rsidRPr="002F5F3A">
              <w:t>show ip dhcp snooping</w:t>
            </w:r>
          </w:p>
        </w:tc>
        <w:tc>
          <w:tcPr>
            <w:tcW w:w="5220" w:type="dxa"/>
          </w:tcPr>
          <w:p w14:paraId="1FCCB401" w14:textId="77777777" w:rsidR="00F54036" w:rsidRPr="002F5F3A" w:rsidRDefault="00F54036" w:rsidP="001F3C12">
            <w:pPr>
              <w:pStyle w:val="afffc"/>
              <w:ind w:right="20"/>
            </w:pPr>
            <w:r w:rsidRPr="002F5F3A">
              <w:t>Shows global DHCP Snooping configuration</w:t>
            </w:r>
          </w:p>
        </w:tc>
      </w:tr>
      <w:tr w:rsidR="00F54036" w14:paraId="2FAA1461" w14:textId="77777777" w:rsidTr="000615FA">
        <w:tc>
          <w:tcPr>
            <w:tcW w:w="3780" w:type="dxa"/>
          </w:tcPr>
          <w:p w14:paraId="3EA7D061" w14:textId="77777777" w:rsidR="00F54036" w:rsidRPr="002F5F3A" w:rsidRDefault="00F54036" w:rsidP="001F3C12">
            <w:pPr>
              <w:pStyle w:val="aa"/>
              <w:ind w:right="20"/>
            </w:pPr>
            <w:r w:rsidRPr="002F5F3A">
              <w:t>show ip dhcp snooping binding</w:t>
            </w:r>
          </w:p>
          <w:p w14:paraId="46F1DC99" w14:textId="77777777" w:rsidR="00F54036" w:rsidRPr="002F5F3A" w:rsidRDefault="00F54036" w:rsidP="001F3C12">
            <w:pPr>
              <w:pStyle w:val="aa"/>
              <w:ind w:right="20"/>
            </w:pPr>
            <w:r w:rsidRPr="002F5F3A">
              <w:t>{IFNAME|invalid|manual|VLAN}</w:t>
            </w:r>
          </w:p>
        </w:tc>
        <w:tc>
          <w:tcPr>
            <w:tcW w:w="5220" w:type="dxa"/>
          </w:tcPr>
          <w:p w14:paraId="47A8BEBC" w14:textId="77777777" w:rsidR="00F54036" w:rsidRPr="002F5F3A" w:rsidRDefault="00F54036" w:rsidP="001F3C12">
            <w:pPr>
              <w:pStyle w:val="afffc"/>
              <w:ind w:right="20"/>
            </w:pPr>
            <w:r w:rsidRPr="002F5F3A">
              <w:t>Shows DHCP Snooping binding entry</w:t>
            </w:r>
          </w:p>
        </w:tc>
      </w:tr>
      <w:tr w:rsidR="00F54036" w14:paraId="2D9E4697" w14:textId="77777777" w:rsidTr="000615FA">
        <w:tc>
          <w:tcPr>
            <w:tcW w:w="3780" w:type="dxa"/>
          </w:tcPr>
          <w:p w14:paraId="2ADC9E2A" w14:textId="77777777" w:rsidR="00F54036" w:rsidRPr="002F5F3A" w:rsidRDefault="00F54036" w:rsidP="001F3C12">
            <w:pPr>
              <w:pStyle w:val="aa"/>
              <w:ind w:right="20"/>
            </w:pPr>
            <w:r w:rsidRPr="002F5F3A">
              <w:t>show ip dhcp snooping interface</w:t>
            </w:r>
          </w:p>
        </w:tc>
        <w:tc>
          <w:tcPr>
            <w:tcW w:w="5220" w:type="dxa"/>
          </w:tcPr>
          <w:p w14:paraId="6CAC6B53" w14:textId="77777777" w:rsidR="00F54036" w:rsidRPr="002F5F3A" w:rsidRDefault="00F54036" w:rsidP="001F3C12">
            <w:pPr>
              <w:pStyle w:val="afffc"/>
              <w:ind w:right="20"/>
            </w:pPr>
            <w:r w:rsidRPr="002F5F3A">
              <w:t>Shows DHCP Snooping configuration to interface.</w:t>
            </w:r>
          </w:p>
        </w:tc>
      </w:tr>
      <w:tr w:rsidR="00F54036" w14:paraId="6EF10C6F" w14:textId="77777777" w:rsidTr="000615FA">
        <w:tc>
          <w:tcPr>
            <w:tcW w:w="3780" w:type="dxa"/>
          </w:tcPr>
          <w:p w14:paraId="2C06D703" w14:textId="77777777" w:rsidR="00F54036" w:rsidRPr="002F5F3A" w:rsidRDefault="00F54036" w:rsidP="001F3C12">
            <w:pPr>
              <w:pStyle w:val="aa"/>
              <w:ind w:right="20"/>
            </w:pPr>
            <w:r w:rsidRPr="002F5F3A">
              <w:t>show ip dhcp snooping statistics</w:t>
            </w:r>
          </w:p>
        </w:tc>
        <w:tc>
          <w:tcPr>
            <w:tcW w:w="5220" w:type="dxa"/>
          </w:tcPr>
          <w:p w14:paraId="1D7364DC" w14:textId="77777777" w:rsidR="00F54036" w:rsidRPr="002F5F3A" w:rsidRDefault="00F54036" w:rsidP="001F3C12">
            <w:pPr>
              <w:pStyle w:val="afffc"/>
              <w:ind w:right="20"/>
            </w:pPr>
            <w:r w:rsidRPr="002F5F3A">
              <w:t>Shows DHCP Snooping statistica; information.</w:t>
            </w:r>
          </w:p>
        </w:tc>
      </w:tr>
      <w:tr w:rsidR="00F54036" w14:paraId="4F5A6BE0" w14:textId="77777777" w:rsidTr="000615FA">
        <w:tc>
          <w:tcPr>
            <w:tcW w:w="3780" w:type="dxa"/>
          </w:tcPr>
          <w:p w14:paraId="3076E73A" w14:textId="77777777" w:rsidR="00F54036" w:rsidRPr="002F5F3A" w:rsidRDefault="00F54036" w:rsidP="001F3C12">
            <w:pPr>
              <w:pStyle w:val="aa"/>
              <w:ind w:right="20"/>
            </w:pPr>
            <w:r w:rsidRPr="002F5F3A">
              <w:t>show debugging ip dhcp snooping</w:t>
            </w:r>
          </w:p>
        </w:tc>
        <w:tc>
          <w:tcPr>
            <w:tcW w:w="5220" w:type="dxa"/>
          </w:tcPr>
          <w:p w14:paraId="5C915AEF" w14:textId="77777777" w:rsidR="00F54036" w:rsidRPr="002F5F3A" w:rsidRDefault="00F54036" w:rsidP="001F3C12">
            <w:pPr>
              <w:pStyle w:val="afffc"/>
              <w:ind w:right="20"/>
            </w:pPr>
            <w:r w:rsidRPr="002F5F3A">
              <w:t>Shows DHCP Snooping debugging.</w:t>
            </w:r>
          </w:p>
        </w:tc>
      </w:tr>
      <w:tr w:rsidR="00F54036" w14:paraId="70F77414" w14:textId="77777777" w:rsidTr="000615FA">
        <w:tc>
          <w:tcPr>
            <w:tcW w:w="3780" w:type="dxa"/>
          </w:tcPr>
          <w:p w14:paraId="5AE93D2D" w14:textId="77777777" w:rsidR="00F54036" w:rsidRPr="002F5F3A" w:rsidRDefault="00F54036" w:rsidP="001F3C12">
            <w:pPr>
              <w:pStyle w:val="aa"/>
              <w:ind w:right="20"/>
            </w:pPr>
            <w:r w:rsidRPr="002F5F3A">
              <w:t xml:space="preserve">debug ip dhcp snooping </w:t>
            </w:r>
            <w:r>
              <w:t>all</w:t>
            </w:r>
          </w:p>
        </w:tc>
        <w:tc>
          <w:tcPr>
            <w:tcW w:w="5220" w:type="dxa"/>
          </w:tcPr>
          <w:p w14:paraId="40DCC828" w14:textId="77777777" w:rsidR="00F54036" w:rsidRPr="002F5F3A" w:rsidRDefault="00F54036" w:rsidP="001F3C12">
            <w:pPr>
              <w:pStyle w:val="afffc"/>
              <w:ind w:right="20"/>
            </w:pPr>
            <w:r w:rsidRPr="002F5F3A">
              <w:t>Enables DHCP Snooping debugging function.</w:t>
            </w:r>
          </w:p>
        </w:tc>
      </w:tr>
    </w:tbl>
    <w:p w14:paraId="602D2364" w14:textId="77777777" w:rsidR="00F54036" w:rsidRDefault="00F54036" w:rsidP="001F3C12">
      <w:pPr>
        <w:ind w:right="20"/>
        <w:rPr>
          <w:rFonts w:cs="Times New Roman"/>
        </w:rPr>
      </w:pPr>
    </w:p>
    <w:p w14:paraId="3EB3A48C" w14:textId="77777777" w:rsidR="00F54036" w:rsidRDefault="00F54036" w:rsidP="0021019A">
      <w:pPr>
        <w:pStyle w:val="2"/>
        <w:ind w:right="20"/>
      </w:pPr>
      <w:bookmarkStart w:id="1386" w:name="_Toc198621946"/>
      <w:bookmarkStart w:id="1387" w:name="_Toc363228416"/>
      <w:bookmarkStart w:id="1388" w:name="_Toc444695024"/>
      <w:r>
        <w:lastRenderedPageBreak/>
        <w:t xml:space="preserve">DHCP </w:t>
      </w:r>
      <w:bookmarkEnd w:id="1386"/>
      <w:r w:rsidRPr="002F5F3A">
        <w:t>Configuration Examples</w:t>
      </w:r>
      <w:bookmarkEnd w:id="1387"/>
      <w:bookmarkEnd w:id="1388"/>
    </w:p>
    <w:p w14:paraId="0CBC53F2" w14:textId="77777777" w:rsidR="00F54036" w:rsidRPr="002F5F3A" w:rsidRDefault="00F54036" w:rsidP="00457AE6">
      <w:pPr>
        <w:pStyle w:val="a3"/>
        <w:ind w:left="0" w:right="20"/>
      </w:pPr>
      <w:r w:rsidRPr="002F5F3A">
        <w:t>This section provides examples as follows:</w:t>
      </w:r>
    </w:p>
    <w:p w14:paraId="2FED3086" w14:textId="77777777" w:rsidR="00F54036" w:rsidRDefault="00F54036" w:rsidP="00457AE6">
      <w:pPr>
        <w:pStyle w:val="Randomlist"/>
        <w:tabs>
          <w:tab w:val="clear" w:pos="3968"/>
          <w:tab w:val="num" w:pos="1980"/>
          <w:tab w:val="num" w:pos="3320"/>
        </w:tabs>
        <w:ind w:left="0" w:right="20" w:hanging="403"/>
      </w:pPr>
      <w:r w:rsidRPr="002F5F3A">
        <w:t>DHCP network pool configuration example</w:t>
      </w:r>
    </w:p>
    <w:p w14:paraId="396B54B4" w14:textId="77777777" w:rsidR="00F54036" w:rsidRDefault="00F54036" w:rsidP="00457AE6">
      <w:pPr>
        <w:pStyle w:val="Randomlist"/>
        <w:tabs>
          <w:tab w:val="clear" w:pos="3968"/>
          <w:tab w:val="num" w:pos="1980"/>
          <w:tab w:val="num" w:pos="3320"/>
        </w:tabs>
        <w:ind w:left="0" w:right="20" w:hanging="403"/>
      </w:pPr>
      <w:r w:rsidRPr="002F5F3A">
        <w:t>DHCP server monitoring and management example</w:t>
      </w:r>
    </w:p>
    <w:p w14:paraId="659D56EE" w14:textId="77777777" w:rsidR="00F54036" w:rsidRDefault="00F54036" w:rsidP="00457AE6">
      <w:pPr>
        <w:pStyle w:val="Randomlist"/>
        <w:tabs>
          <w:tab w:val="clear" w:pos="3968"/>
          <w:tab w:val="num" w:pos="1980"/>
          <w:tab w:val="num" w:pos="3320"/>
        </w:tabs>
        <w:ind w:left="0" w:right="20" w:hanging="403"/>
      </w:pPr>
      <w:r w:rsidRPr="002F5F3A">
        <w:t>DHCP relay agent configuration example</w:t>
      </w:r>
    </w:p>
    <w:p w14:paraId="601CC49F" w14:textId="77777777" w:rsidR="00F54036" w:rsidRDefault="00F54036" w:rsidP="00457AE6">
      <w:pPr>
        <w:pStyle w:val="Randomlist"/>
        <w:tabs>
          <w:tab w:val="clear" w:pos="3968"/>
          <w:tab w:val="num" w:pos="1980"/>
          <w:tab w:val="num" w:pos="3320"/>
        </w:tabs>
        <w:ind w:left="0" w:right="20" w:hanging="403"/>
      </w:pPr>
      <w:r w:rsidRPr="002F5F3A">
        <w:t>DHCP relay agent monitoring and management example</w:t>
      </w:r>
    </w:p>
    <w:p w14:paraId="4AAFF1A3" w14:textId="77777777" w:rsidR="00F54036" w:rsidRDefault="00F54036" w:rsidP="00457AE6">
      <w:pPr>
        <w:pStyle w:val="3"/>
        <w:ind w:left="0" w:right="20"/>
      </w:pPr>
      <w:bookmarkStart w:id="1389" w:name="_Toc20973456"/>
      <w:bookmarkStart w:id="1390" w:name="_Toc198621947"/>
      <w:bookmarkStart w:id="1391" w:name="_Toc363228417"/>
      <w:bookmarkStart w:id="1392" w:name="_Toc444695025"/>
      <w:r>
        <w:t xml:space="preserve">DHCP </w:t>
      </w:r>
      <w:r>
        <w:rPr>
          <w:rFonts w:hint="eastAsia"/>
        </w:rPr>
        <w:t>Network</w:t>
      </w:r>
      <w:r>
        <w:t xml:space="preserve"> </w:t>
      </w:r>
      <w:r>
        <w:rPr>
          <w:rFonts w:hint="eastAsia"/>
        </w:rPr>
        <w:t>Pool</w:t>
      </w:r>
      <w:r>
        <w:t xml:space="preserve"> </w:t>
      </w:r>
      <w:bookmarkEnd w:id="1389"/>
      <w:bookmarkEnd w:id="1390"/>
      <w:r w:rsidRPr="00D867F8">
        <w:t>Configuration</w:t>
      </w:r>
      <w:bookmarkEnd w:id="1391"/>
      <w:bookmarkEnd w:id="1392"/>
    </w:p>
    <w:p w14:paraId="5AD5C6F1" w14:textId="77777777" w:rsidR="00F54036" w:rsidRDefault="00F54036" w:rsidP="00457AE6">
      <w:pPr>
        <w:pStyle w:val="a3"/>
        <w:ind w:left="0" w:right="20"/>
      </w:pPr>
      <w:r w:rsidRPr="002F5F3A">
        <w:t xml:space="preserve">The following is the example of the generation of DHCP network pool that uses 192.168.1.0/24 network. The default router of the client is set as 192.168.1.1 and </w:t>
      </w:r>
      <w:r w:rsidR="00E93CDC">
        <w:rPr>
          <w:rFonts w:hint="eastAsia"/>
        </w:rPr>
        <w:t>CommScope</w:t>
      </w:r>
      <w:r>
        <w:t xml:space="preserve">.com </w:t>
      </w:r>
      <w:r w:rsidRPr="002F5F3A">
        <w:t>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261"/>
      </w:tblGrid>
      <w:tr w:rsidR="00F54036" w14:paraId="404B4830" w14:textId="77777777" w:rsidTr="00150139">
        <w:tc>
          <w:tcPr>
            <w:tcW w:w="8820" w:type="dxa"/>
          </w:tcPr>
          <w:p w14:paraId="563DE564"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1F95FF01" w14:textId="77777777" w:rsidR="00F54036" w:rsidRDefault="00F54036" w:rsidP="00457AE6">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ip dhcp pool</w:t>
            </w:r>
            <w:r>
              <w:rPr>
                <w:rFonts w:ascii="Courier New" w:hAnsi="Courier New" w:cs="Courier New"/>
              </w:rPr>
              <w:t xml:space="preserve"> marketing</w:t>
            </w:r>
          </w:p>
          <w:p w14:paraId="58647C63" w14:textId="77777777" w:rsidR="00F54036" w:rsidRDefault="00F54036" w:rsidP="00457AE6">
            <w:pPr>
              <w:pStyle w:val="aa"/>
              <w:ind w:right="20"/>
              <w:rPr>
                <w:rFonts w:ascii="Courier New" w:hAnsi="Courier New" w:cs="Courier New"/>
              </w:rPr>
            </w:pPr>
            <w:r>
              <w:rPr>
                <w:rFonts w:ascii="Courier New" w:hAnsi="Courier New" w:cs="Courier New"/>
              </w:rPr>
              <w:t xml:space="preserve">Switch(dhcp-config)# </w:t>
            </w:r>
            <w:r>
              <w:rPr>
                <w:rFonts w:ascii="Courier New" w:hAnsi="Courier New" w:cs="Courier New"/>
                <w:b/>
                <w:bCs/>
              </w:rPr>
              <w:t>domain-name</w:t>
            </w:r>
            <w:r>
              <w:rPr>
                <w:rFonts w:ascii="Courier New" w:hAnsi="Courier New" w:cs="Courier New"/>
              </w:rPr>
              <w:t xml:space="preserve"> </w:t>
            </w:r>
            <w:r w:rsidR="00E93CDC">
              <w:rPr>
                <w:rFonts w:ascii="Courier New" w:hAnsi="Courier New" w:cs="Courier New" w:hint="eastAsia"/>
              </w:rPr>
              <w:t>CommScope</w:t>
            </w:r>
            <w:r>
              <w:rPr>
                <w:rFonts w:ascii="Courier New" w:hAnsi="Courier New" w:cs="Courier New"/>
              </w:rPr>
              <w:t>.com</w:t>
            </w:r>
          </w:p>
          <w:p w14:paraId="2204D68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1</w:t>
            </w:r>
            <w:r>
              <w:rPr>
                <w:rFonts w:ascii="Courier New" w:hAnsi="Courier New" w:cs="Courier New" w:hint="eastAsia"/>
              </w:rPr>
              <w:t xml:space="preserve"> 0 0</w:t>
            </w:r>
          </w:p>
          <w:p w14:paraId="2EA7D157"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192.168.1.0/24</w:t>
            </w:r>
          </w:p>
          <w:p w14:paraId="7716C294"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w:t>
            </w:r>
            <w:r>
              <w:rPr>
                <w:rFonts w:ascii="Courier New" w:hAnsi="Courier New" w:cs="Courier New"/>
              </w:rPr>
              <w:t xml:space="preserve"> 192.168.1.1</w:t>
            </w:r>
          </w:p>
          <w:p w14:paraId="3F33AF03"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192.168.1.10 192.168.1.100</w:t>
            </w:r>
          </w:p>
          <w:p w14:paraId="3CCDDAAF"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192.168.1.150 192.168.1.230</w:t>
            </w:r>
          </w:p>
        </w:tc>
      </w:tr>
    </w:tbl>
    <w:p w14:paraId="231D2066" w14:textId="77777777" w:rsidR="00F54036" w:rsidRDefault="00F54036" w:rsidP="00457AE6">
      <w:pPr>
        <w:pStyle w:val="a3"/>
        <w:ind w:left="0" w:right="20"/>
      </w:pPr>
      <w:r w:rsidRPr="002F5F3A">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t>0~192.168.3.230. And DNS server</w:t>
      </w:r>
      <w:r w:rsidRPr="002F5F3A">
        <w:t xml:space="preserve"> </w:t>
      </w:r>
      <w:r w:rsidR="00F571AB">
        <w:t>is</w:t>
      </w:r>
      <w:r w:rsidRPr="002F5F3A">
        <w:t xml:space="preserve"> set as 1.2.3.4. Each client is guaranteed up to 12 hours of IP address lease.</w:t>
      </w:r>
    </w:p>
    <w:tbl>
      <w:tblPr>
        <w:tblStyle w:val="48"/>
        <w:tblW w:w="0" w:type="auto"/>
        <w:tblLook w:val="0000" w:firstRow="0" w:lastRow="0" w:firstColumn="0" w:lastColumn="0" w:noHBand="0" w:noVBand="0"/>
      </w:tblPr>
      <w:tblGrid>
        <w:gridCol w:w="8261"/>
      </w:tblGrid>
      <w:tr w:rsidR="00F54036" w14:paraId="57C86F38" w14:textId="77777777" w:rsidTr="00150139">
        <w:tc>
          <w:tcPr>
            <w:tcW w:w="8820" w:type="dxa"/>
          </w:tcPr>
          <w:p w14:paraId="2F709D0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14:paraId="0E45FE2D"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sales1</w:t>
            </w:r>
          </w:p>
          <w:p w14:paraId="2E34C0E4"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1.2.3.4</w:t>
            </w:r>
          </w:p>
          <w:p w14:paraId="38D8BBAD"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6DA4B54F"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192.168.2.0/24</w:t>
            </w:r>
          </w:p>
          <w:p w14:paraId="62CC9341"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192.168.2.1</w:t>
            </w:r>
          </w:p>
          <w:p w14:paraId="5D3A12A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 </w:t>
            </w:r>
            <w:r>
              <w:rPr>
                <w:rFonts w:ascii="Courier New" w:hAnsi="Courier New" w:cs="Courier New"/>
              </w:rPr>
              <w:t>192.168.2.10 192.168.2.240</w:t>
            </w:r>
          </w:p>
          <w:p w14:paraId="17EB96E6"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4408A86E"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exit</w:t>
            </w:r>
          </w:p>
          <w:p w14:paraId="1B326A9E" w14:textId="77777777"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sales2</w:t>
            </w:r>
          </w:p>
          <w:p w14:paraId="7830DD0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w:t>
            </w:r>
            <w:r>
              <w:rPr>
                <w:rFonts w:ascii="Courier New" w:hAnsi="Courier New" w:cs="Courier New" w:hint="eastAsia"/>
              </w:rPr>
              <w:t>4</w:t>
            </w:r>
          </w:p>
          <w:p w14:paraId="059C4723"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14:paraId="5761CB47"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192.168.3.0/24</w:t>
            </w:r>
          </w:p>
          <w:p w14:paraId="5DC03A28"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192.168.3.1</w:t>
            </w:r>
          </w:p>
          <w:p w14:paraId="328408CB" w14:textId="77777777"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192.168.3.10 192.168.3.50</w:t>
            </w:r>
          </w:p>
          <w:p w14:paraId="0E521BAE"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192.168.3.100 192.168.3.230</w:t>
            </w:r>
          </w:p>
          <w:p w14:paraId="7EFCA412" w14:textId="77777777"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14:paraId="3D2F39C7" w14:textId="77777777"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exit</w:t>
            </w:r>
          </w:p>
        </w:tc>
      </w:tr>
    </w:tbl>
    <w:p w14:paraId="3F5F8EB6"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930"/>
        <w:gridCol w:w="1065"/>
        <w:gridCol w:w="6153"/>
      </w:tblGrid>
      <w:tr w:rsidR="00F54036" w14:paraId="1B67FBE5" w14:textId="77777777" w:rsidTr="00150139">
        <w:tc>
          <w:tcPr>
            <w:tcW w:w="960" w:type="dxa"/>
            <w:vAlign w:val="center"/>
          </w:tcPr>
          <w:p w14:paraId="4FF2AE03"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Default="00F54036" w:rsidP="00457AE6">
            <w:pPr>
              <w:pStyle w:val="aa"/>
              <w:ind w:right="20"/>
              <w:jc w:val="both"/>
              <w:rPr>
                <w:b/>
                <w:bCs/>
              </w:rPr>
            </w:pPr>
            <w:r>
              <w:rPr>
                <w:b/>
                <w:bCs/>
              </w:rPr>
              <w:t>Notice</w:t>
            </w:r>
          </w:p>
        </w:tc>
        <w:tc>
          <w:tcPr>
            <w:tcW w:w="6800" w:type="dxa"/>
            <w:vAlign w:val="center"/>
          </w:tcPr>
          <w:p w14:paraId="2D5E72D4" w14:textId="77777777" w:rsidR="00F54036" w:rsidRDefault="00F54036" w:rsidP="00457AE6">
            <w:pPr>
              <w:pStyle w:val="aa"/>
              <w:ind w:right="20"/>
              <w:jc w:val="both"/>
            </w:pPr>
            <w:r>
              <w:t>To the client who has been manually bound will be assigned same IP address all the time.</w:t>
            </w:r>
          </w:p>
        </w:tc>
      </w:tr>
    </w:tbl>
    <w:p w14:paraId="7F37419A" w14:textId="77777777" w:rsidR="00F54036" w:rsidRDefault="00F54036" w:rsidP="00457AE6">
      <w:pPr>
        <w:ind w:right="20"/>
        <w:rPr>
          <w:rFonts w:cs="Times New Roman"/>
        </w:rPr>
      </w:pPr>
    </w:p>
    <w:p w14:paraId="05DCA0BE" w14:textId="77777777" w:rsidR="00457AE6" w:rsidRDefault="00457AE6" w:rsidP="00457AE6">
      <w:pPr>
        <w:pStyle w:val="3"/>
        <w:ind w:left="0" w:right="20"/>
      </w:pPr>
      <w:bookmarkStart w:id="1393" w:name="_Toc21141115"/>
    </w:p>
    <w:p w14:paraId="7C0F4CCC" w14:textId="77777777" w:rsidR="00F54036" w:rsidRDefault="00F54036" w:rsidP="00457AE6">
      <w:pPr>
        <w:pStyle w:val="3"/>
        <w:ind w:left="0" w:right="20"/>
      </w:pPr>
      <w:bookmarkStart w:id="1394" w:name="_Toc444695026"/>
      <w:r>
        <w:lastRenderedPageBreak/>
        <w:t xml:space="preserve">DHCP </w:t>
      </w:r>
      <w:r>
        <w:rPr>
          <w:rFonts w:hint="eastAsia"/>
        </w:rPr>
        <w:t>Server</w:t>
      </w:r>
      <w:r>
        <w:t xml:space="preserve"> </w:t>
      </w:r>
      <w:bookmarkEnd w:id="1393"/>
      <w:r w:rsidRPr="00D867F8">
        <w:t>Monitoring and Control</w:t>
      </w:r>
      <w:bookmarkEnd w:id="1394"/>
    </w:p>
    <w:p w14:paraId="72021BA7" w14:textId="77777777" w:rsidR="00F54036" w:rsidRDefault="00F54036" w:rsidP="00457AE6">
      <w:pPr>
        <w:pStyle w:val="a3"/>
        <w:ind w:left="0" w:right="20"/>
      </w:pPr>
      <w:r w:rsidRPr="002F5F3A">
        <w:t>The following example shows how to display DHCP address pool on the DHCP server:</w:t>
      </w:r>
    </w:p>
    <w:tbl>
      <w:tblPr>
        <w:tblStyle w:val="48"/>
        <w:tblW w:w="0" w:type="auto"/>
        <w:tblLook w:val="0000" w:firstRow="0" w:lastRow="0" w:firstColumn="0" w:lastColumn="0" w:noHBand="0" w:noVBand="0"/>
      </w:tblPr>
      <w:tblGrid>
        <w:gridCol w:w="8261"/>
      </w:tblGrid>
      <w:tr w:rsidR="00F54036" w14:paraId="374D3070" w14:textId="77777777" w:rsidTr="00150139">
        <w:tc>
          <w:tcPr>
            <w:tcW w:w="9077" w:type="dxa"/>
          </w:tcPr>
          <w:p w14:paraId="55EBC516" w14:textId="77777777" w:rsidR="00F54036" w:rsidRDefault="00F54036" w:rsidP="00457AE6">
            <w:pPr>
              <w:ind w:right="20"/>
              <w:rPr>
                <w:rFonts w:ascii="Courier New" w:hAnsi="Courier New" w:cs="Courier New"/>
                <w:b/>
                <w:bCs/>
              </w:rPr>
            </w:pPr>
            <w:r w:rsidRPr="000A56ED">
              <w:rPr>
                <w:rFonts w:ascii="Courier New" w:hAnsi="Courier New" w:cs="Courier New"/>
              </w:rPr>
              <w:t>Switch#</w:t>
            </w:r>
            <w:r>
              <w:rPr>
                <w:rFonts w:ascii="Courier New" w:hAnsi="Courier New" w:cs="Courier New"/>
                <w:b/>
                <w:bCs/>
              </w:rPr>
              <w:t xml:space="preserve"> show ip dhcp pool</w:t>
            </w:r>
          </w:p>
          <w:p w14:paraId="50F4BABA" w14:textId="77777777" w:rsidR="00F54036" w:rsidRPr="000A56ED" w:rsidRDefault="00F54036" w:rsidP="00457AE6">
            <w:pPr>
              <w:ind w:right="20"/>
              <w:rPr>
                <w:rFonts w:cs="Times New Roman"/>
              </w:rPr>
            </w:pPr>
            <w:r w:rsidRPr="000A56ED">
              <w:rPr>
                <w:rFonts w:cs="Times New Roman"/>
              </w:rPr>
              <w:t>Pool marketing :</w:t>
            </w:r>
          </w:p>
          <w:p w14:paraId="57AC5453" w14:textId="77777777" w:rsidR="00F54036" w:rsidRPr="000A56ED" w:rsidRDefault="00F54036" w:rsidP="00457AE6">
            <w:pPr>
              <w:ind w:right="20"/>
              <w:rPr>
                <w:rFonts w:cs="Times New Roman"/>
              </w:rPr>
            </w:pPr>
            <w:r w:rsidRPr="000A56ED">
              <w:rPr>
                <w:rFonts w:cs="Times New Roman"/>
              </w:rPr>
              <w:t xml:space="preserve">  network: 192.168.1.0/24</w:t>
            </w:r>
          </w:p>
          <w:p w14:paraId="092BDD6E" w14:textId="77777777" w:rsidR="00F54036" w:rsidRPr="000A56ED" w:rsidRDefault="00F54036" w:rsidP="00457AE6">
            <w:pPr>
              <w:ind w:right="20"/>
              <w:rPr>
                <w:rFonts w:cs="Times New Roman"/>
              </w:rPr>
            </w:pPr>
            <w:r w:rsidRPr="000A56ED">
              <w:rPr>
                <w:rFonts w:cs="Times New Roman"/>
              </w:rPr>
              <w:t xml:space="preserve">  address range(s):</w:t>
            </w:r>
          </w:p>
          <w:p w14:paraId="72DA804D" w14:textId="77777777" w:rsidR="00F54036" w:rsidRPr="000A56ED" w:rsidRDefault="00F54036" w:rsidP="00457AE6">
            <w:pPr>
              <w:ind w:right="20"/>
              <w:rPr>
                <w:rFonts w:cs="Times New Roman"/>
              </w:rPr>
            </w:pPr>
            <w:r w:rsidRPr="000A56ED">
              <w:rPr>
                <w:rFonts w:cs="Times New Roman"/>
              </w:rPr>
              <w:t xml:space="preserve">    add: 192.168.1.10 to 192.168.1.100</w:t>
            </w:r>
          </w:p>
          <w:p w14:paraId="437904C8" w14:textId="77777777" w:rsidR="00F54036" w:rsidRPr="000A56ED" w:rsidRDefault="00F54036" w:rsidP="00457AE6">
            <w:pPr>
              <w:ind w:right="20"/>
              <w:rPr>
                <w:rFonts w:cs="Times New Roman"/>
              </w:rPr>
            </w:pPr>
            <w:r w:rsidRPr="000A56ED">
              <w:rPr>
                <w:rFonts w:cs="Times New Roman"/>
              </w:rPr>
              <w:t xml:space="preserve">    add: 192.168.1.150 to 192.168.1.230</w:t>
            </w:r>
          </w:p>
          <w:p w14:paraId="14B93B69" w14:textId="77777777" w:rsidR="00F54036" w:rsidRPr="000A56ED" w:rsidRDefault="00F54036" w:rsidP="00457AE6">
            <w:pPr>
              <w:ind w:right="20"/>
              <w:rPr>
                <w:rFonts w:cs="Times New Roman"/>
              </w:rPr>
            </w:pPr>
            <w:r w:rsidRPr="000A56ED">
              <w:rPr>
                <w:rFonts w:cs="Times New Roman"/>
              </w:rPr>
              <w:t xml:space="preserve">  lease &lt;days:hours:minutes&gt; &lt;1:0:0&gt;</w:t>
            </w:r>
          </w:p>
          <w:p w14:paraId="2128DAF3" w14:textId="77777777" w:rsidR="00F54036" w:rsidRPr="000A56ED" w:rsidRDefault="00F54036" w:rsidP="00457AE6">
            <w:pPr>
              <w:ind w:right="20"/>
              <w:rPr>
                <w:rFonts w:cs="Times New Roman"/>
              </w:rPr>
            </w:pPr>
            <w:r w:rsidRPr="000A56ED">
              <w:rPr>
                <w:rFonts w:cs="Times New Roman"/>
              </w:rPr>
              <w:t xml:space="preserve">  domain: </w:t>
            </w:r>
            <w:r w:rsidR="00E93CDC">
              <w:rPr>
                <w:rFonts w:cs="Times New Roman"/>
              </w:rPr>
              <w:t>CommScope</w:t>
            </w:r>
            <w:r w:rsidRPr="000A56ED">
              <w:rPr>
                <w:rFonts w:cs="Times New Roman"/>
              </w:rPr>
              <w:t>.com</w:t>
            </w:r>
          </w:p>
          <w:p w14:paraId="376471C5" w14:textId="77777777" w:rsidR="00F54036" w:rsidRPr="000A56ED" w:rsidRDefault="00F54036" w:rsidP="00457AE6">
            <w:pPr>
              <w:ind w:right="20"/>
              <w:rPr>
                <w:rFonts w:cs="Times New Roman"/>
              </w:rPr>
            </w:pPr>
            <w:r w:rsidRPr="000A56ED">
              <w:rPr>
                <w:rFonts w:cs="Times New Roman"/>
              </w:rPr>
              <w:t xml:space="preserve">  no dns-servers</w:t>
            </w:r>
          </w:p>
          <w:p w14:paraId="236D7613" w14:textId="77777777" w:rsidR="00F54036" w:rsidRPr="000A56ED" w:rsidRDefault="00F54036" w:rsidP="00457AE6">
            <w:pPr>
              <w:ind w:right="20"/>
              <w:rPr>
                <w:rFonts w:cs="Times New Roman"/>
              </w:rPr>
            </w:pPr>
            <w:r w:rsidRPr="000A56ED">
              <w:rPr>
                <w:rFonts w:cs="Times New Roman" w:hint="eastAsia"/>
              </w:rPr>
              <w:t xml:space="preserve">  </w:t>
            </w:r>
            <w:r w:rsidRPr="000A56ED">
              <w:rPr>
                <w:rFonts w:cs="Times New Roman"/>
              </w:rPr>
              <w:t>default-router(s):  192.168.1.1</w:t>
            </w:r>
          </w:p>
          <w:p w14:paraId="395772C5" w14:textId="77777777" w:rsidR="00F54036" w:rsidRPr="000A56ED" w:rsidRDefault="00F54036" w:rsidP="00457AE6">
            <w:pPr>
              <w:ind w:right="20" w:firstLine="120"/>
              <w:rPr>
                <w:rFonts w:cs="Times New Roman"/>
              </w:rPr>
            </w:pPr>
          </w:p>
          <w:p w14:paraId="6ADACE6C" w14:textId="77777777" w:rsidR="00F54036" w:rsidRPr="000A56ED" w:rsidRDefault="00F54036" w:rsidP="00457AE6">
            <w:pPr>
              <w:ind w:right="20"/>
              <w:rPr>
                <w:rFonts w:cs="Times New Roman"/>
              </w:rPr>
            </w:pPr>
            <w:r w:rsidRPr="000A56ED">
              <w:rPr>
                <w:rFonts w:cs="Times New Roman"/>
              </w:rPr>
              <w:t>Pool sales1 :</w:t>
            </w:r>
          </w:p>
          <w:p w14:paraId="672E03C9" w14:textId="77777777" w:rsidR="00F54036" w:rsidRPr="000A56ED" w:rsidRDefault="00F54036" w:rsidP="00457AE6">
            <w:pPr>
              <w:ind w:right="20"/>
              <w:rPr>
                <w:rFonts w:cs="Times New Roman"/>
              </w:rPr>
            </w:pPr>
            <w:r w:rsidRPr="000A56ED">
              <w:rPr>
                <w:rFonts w:cs="Times New Roman"/>
              </w:rPr>
              <w:t xml:space="preserve">  network: 192.168.2.0/24</w:t>
            </w:r>
          </w:p>
          <w:p w14:paraId="6B542E47" w14:textId="77777777" w:rsidR="00F54036" w:rsidRPr="000A56ED" w:rsidRDefault="00F54036" w:rsidP="00457AE6">
            <w:pPr>
              <w:ind w:right="20"/>
              <w:rPr>
                <w:rFonts w:cs="Times New Roman"/>
              </w:rPr>
            </w:pPr>
            <w:r w:rsidRPr="000A56ED">
              <w:rPr>
                <w:rFonts w:cs="Times New Roman"/>
              </w:rPr>
              <w:t xml:space="preserve">  address range(s):</w:t>
            </w:r>
          </w:p>
          <w:p w14:paraId="17804817" w14:textId="77777777" w:rsidR="00F54036" w:rsidRPr="000A56ED" w:rsidRDefault="00F54036" w:rsidP="00457AE6">
            <w:pPr>
              <w:ind w:right="20"/>
              <w:rPr>
                <w:rFonts w:cs="Times New Roman"/>
              </w:rPr>
            </w:pPr>
            <w:r w:rsidRPr="000A56ED">
              <w:rPr>
                <w:rFonts w:cs="Times New Roman"/>
              </w:rPr>
              <w:t xml:space="preserve">    add: 192.168.2.10 to 192.168.2.240</w:t>
            </w:r>
          </w:p>
          <w:p w14:paraId="2F5A5C38"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38909D39" w14:textId="77777777" w:rsidR="00F54036" w:rsidRPr="000A56ED" w:rsidRDefault="00F54036" w:rsidP="00457AE6">
            <w:pPr>
              <w:ind w:right="20"/>
              <w:rPr>
                <w:rFonts w:cs="Times New Roman"/>
              </w:rPr>
            </w:pPr>
            <w:r w:rsidRPr="000A56ED">
              <w:rPr>
                <w:rFonts w:cs="Times New Roman"/>
              </w:rPr>
              <w:t xml:space="preserve">  no domain is defined</w:t>
            </w:r>
          </w:p>
          <w:p w14:paraId="1EEC551F" w14:textId="77777777" w:rsidR="00F54036" w:rsidRPr="000A56ED" w:rsidRDefault="00F54036" w:rsidP="00457AE6">
            <w:pPr>
              <w:ind w:right="20"/>
              <w:rPr>
                <w:rFonts w:cs="Times New Roman"/>
              </w:rPr>
            </w:pPr>
            <w:r w:rsidRPr="000A56ED">
              <w:rPr>
                <w:rFonts w:cs="Times New Roman"/>
              </w:rPr>
              <w:t xml:space="preserve">  dns-server(s):  1.2.3.4, 1.2.3.5</w:t>
            </w:r>
          </w:p>
          <w:p w14:paraId="6B8A4FB0" w14:textId="77777777" w:rsidR="00F54036" w:rsidRPr="000A56ED" w:rsidRDefault="00F54036" w:rsidP="00457AE6">
            <w:pPr>
              <w:ind w:right="20" w:firstLine="120"/>
              <w:rPr>
                <w:rFonts w:cs="Times New Roman"/>
              </w:rPr>
            </w:pPr>
            <w:r w:rsidRPr="000A56ED">
              <w:rPr>
                <w:rFonts w:cs="Times New Roman"/>
              </w:rPr>
              <w:t xml:space="preserve">default-router(s):  192.168.2.1 </w:t>
            </w:r>
          </w:p>
          <w:p w14:paraId="34201371" w14:textId="77777777" w:rsidR="00F54036" w:rsidRPr="000A56ED" w:rsidRDefault="00F54036" w:rsidP="00457AE6">
            <w:pPr>
              <w:ind w:right="20" w:firstLine="120"/>
              <w:rPr>
                <w:rFonts w:cs="Times New Roman"/>
              </w:rPr>
            </w:pPr>
          </w:p>
          <w:p w14:paraId="4D969D4F" w14:textId="77777777" w:rsidR="00F54036" w:rsidRPr="000A56ED" w:rsidRDefault="00F54036" w:rsidP="00457AE6">
            <w:pPr>
              <w:ind w:right="20"/>
              <w:rPr>
                <w:rFonts w:cs="Times New Roman"/>
              </w:rPr>
            </w:pPr>
            <w:r w:rsidRPr="000A56ED">
              <w:rPr>
                <w:rFonts w:cs="Times New Roman"/>
              </w:rPr>
              <w:t>Pool sales2 :</w:t>
            </w:r>
          </w:p>
          <w:p w14:paraId="261DAF93" w14:textId="77777777" w:rsidR="00F54036" w:rsidRPr="000A56ED" w:rsidRDefault="00F54036" w:rsidP="00457AE6">
            <w:pPr>
              <w:ind w:right="20"/>
              <w:rPr>
                <w:rFonts w:cs="Times New Roman"/>
              </w:rPr>
            </w:pPr>
            <w:r w:rsidRPr="000A56ED">
              <w:rPr>
                <w:rFonts w:cs="Times New Roman"/>
              </w:rPr>
              <w:t xml:space="preserve">  network: 192.168.3.0/24</w:t>
            </w:r>
          </w:p>
          <w:p w14:paraId="5BE56601" w14:textId="77777777" w:rsidR="00F54036" w:rsidRPr="000A56ED" w:rsidRDefault="00F54036" w:rsidP="00457AE6">
            <w:pPr>
              <w:ind w:right="20"/>
              <w:rPr>
                <w:rFonts w:cs="Times New Roman"/>
              </w:rPr>
            </w:pPr>
            <w:r w:rsidRPr="000A56ED">
              <w:rPr>
                <w:rFonts w:cs="Times New Roman"/>
              </w:rPr>
              <w:t xml:space="preserve">  address range(s):</w:t>
            </w:r>
          </w:p>
          <w:p w14:paraId="0A8718C5" w14:textId="77777777" w:rsidR="00F54036" w:rsidRPr="000A56ED" w:rsidRDefault="00F54036" w:rsidP="00457AE6">
            <w:pPr>
              <w:ind w:right="20"/>
              <w:rPr>
                <w:rFonts w:cs="Times New Roman"/>
              </w:rPr>
            </w:pPr>
            <w:r w:rsidRPr="000A56ED">
              <w:rPr>
                <w:rFonts w:cs="Times New Roman"/>
              </w:rPr>
              <w:t xml:space="preserve">    add: 192.168.3.10 to 192.168.3.50</w:t>
            </w:r>
          </w:p>
          <w:p w14:paraId="7BCE0053" w14:textId="77777777" w:rsidR="00F54036" w:rsidRPr="000A56ED" w:rsidRDefault="00F54036" w:rsidP="00457AE6">
            <w:pPr>
              <w:ind w:right="20"/>
              <w:rPr>
                <w:rFonts w:cs="Times New Roman"/>
              </w:rPr>
            </w:pPr>
            <w:r w:rsidRPr="000A56ED">
              <w:rPr>
                <w:rFonts w:cs="Times New Roman"/>
              </w:rPr>
              <w:t xml:space="preserve">    add: 192.168.3.100 to 192.168.3.230</w:t>
            </w:r>
          </w:p>
          <w:p w14:paraId="28EF6A4A" w14:textId="77777777" w:rsidR="00F54036" w:rsidRPr="000A56ED" w:rsidRDefault="00F54036" w:rsidP="00457AE6">
            <w:pPr>
              <w:ind w:right="20"/>
              <w:rPr>
                <w:rFonts w:cs="Times New Roman"/>
              </w:rPr>
            </w:pPr>
            <w:r w:rsidRPr="000A56ED">
              <w:rPr>
                <w:rFonts w:cs="Times New Roman"/>
              </w:rPr>
              <w:t xml:space="preserve">  lease &lt;days:hours:minutes&gt; &lt;0:12:0&gt;</w:t>
            </w:r>
          </w:p>
          <w:p w14:paraId="03CD4F5C" w14:textId="77777777" w:rsidR="00F54036" w:rsidRPr="000A56ED" w:rsidRDefault="00F54036" w:rsidP="00457AE6">
            <w:pPr>
              <w:ind w:right="20"/>
              <w:rPr>
                <w:rFonts w:cs="Times New Roman"/>
              </w:rPr>
            </w:pPr>
            <w:r w:rsidRPr="000A56ED">
              <w:rPr>
                <w:rFonts w:cs="Times New Roman"/>
              </w:rPr>
              <w:t xml:space="preserve">  no domain is defined</w:t>
            </w:r>
          </w:p>
          <w:p w14:paraId="766A31EB" w14:textId="77777777" w:rsidR="00F54036" w:rsidRPr="000A56ED" w:rsidRDefault="00F54036" w:rsidP="00457AE6">
            <w:pPr>
              <w:ind w:right="20"/>
              <w:rPr>
                <w:rFonts w:cs="Times New Roman"/>
              </w:rPr>
            </w:pPr>
            <w:r w:rsidRPr="000A56ED">
              <w:rPr>
                <w:rFonts w:cs="Times New Roman"/>
              </w:rPr>
              <w:t xml:space="preserve">  dns-server(s):  1.2.3.4, 1.2.3.5</w:t>
            </w:r>
          </w:p>
          <w:p w14:paraId="6309F8BC" w14:textId="77777777" w:rsidR="00F54036" w:rsidRPr="000A56ED" w:rsidRDefault="00F54036" w:rsidP="00457AE6">
            <w:pPr>
              <w:ind w:right="20" w:firstLine="120"/>
              <w:rPr>
                <w:rFonts w:cs="Times New Roman"/>
              </w:rPr>
            </w:pPr>
            <w:r w:rsidRPr="000A56ED">
              <w:rPr>
                <w:rFonts w:cs="Times New Roman"/>
              </w:rPr>
              <w:t>default-router(s):  192.168.3.1</w:t>
            </w:r>
          </w:p>
          <w:p w14:paraId="10982196" w14:textId="77777777" w:rsidR="00F54036" w:rsidRPr="000A56ED" w:rsidRDefault="00F54036" w:rsidP="00457AE6">
            <w:pPr>
              <w:ind w:right="20"/>
              <w:rPr>
                <w:rFonts w:cs="Times New Roman"/>
                <w:b/>
                <w:bCs/>
              </w:rPr>
            </w:pPr>
            <w:r w:rsidRPr="000A56ED">
              <w:rPr>
                <w:rFonts w:cs="Times New Roman"/>
              </w:rPr>
              <w:t>Switch#</w:t>
            </w:r>
          </w:p>
        </w:tc>
      </w:tr>
    </w:tbl>
    <w:p w14:paraId="27481454" w14:textId="77777777"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877"/>
        <w:gridCol w:w="1066"/>
        <w:gridCol w:w="6205"/>
      </w:tblGrid>
      <w:tr w:rsidR="00F54036" w14:paraId="0D13F0C6" w14:textId="77777777" w:rsidTr="00150139">
        <w:tc>
          <w:tcPr>
            <w:tcW w:w="900" w:type="dxa"/>
            <w:vAlign w:val="center"/>
          </w:tcPr>
          <w:p w14:paraId="1340939D"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Default="00F54036" w:rsidP="00457AE6">
            <w:pPr>
              <w:pStyle w:val="aa"/>
              <w:ind w:right="20"/>
              <w:jc w:val="both"/>
              <w:rPr>
                <w:b/>
                <w:bCs/>
              </w:rPr>
            </w:pPr>
            <w:r>
              <w:rPr>
                <w:b/>
                <w:bCs/>
              </w:rPr>
              <w:t>Notice</w:t>
            </w:r>
          </w:p>
        </w:tc>
        <w:tc>
          <w:tcPr>
            <w:tcW w:w="6800" w:type="dxa"/>
            <w:vAlign w:val="center"/>
          </w:tcPr>
          <w:p w14:paraId="517B951A" w14:textId="77777777" w:rsidR="00F54036" w:rsidRDefault="00F54036" w:rsidP="00457AE6">
            <w:pPr>
              <w:pStyle w:val="aa"/>
              <w:ind w:right="20"/>
            </w:pPr>
            <w:r w:rsidRPr="002F5F3A">
              <w:t>With show running-config command, you can see the configuration information that the administrator has set.</w:t>
            </w:r>
          </w:p>
        </w:tc>
      </w:tr>
    </w:tbl>
    <w:p w14:paraId="510885BD" w14:textId="77777777" w:rsidR="00BB71A4" w:rsidRDefault="00BB71A4" w:rsidP="00457AE6">
      <w:pPr>
        <w:ind w:right="20"/>
        <w:rPr>
          <w:rFonts w:cs="Times New Roman"/>
        </w:rPr>
      </w:pPr>
    </w:p>
    <w:p w14:paraId="4EFF8B23" w14:textId="77777777" w:rsidR="00F54036" w:rsidRDefault="00F54036" w:rsidP="00457AE6">
      <w:pPr>
        <w:ind w:leftChars="900" w:left="1620" w:right="20"/>
      </w:pPr>
      <w:r w:rsidRPr="002F5F3A">
        <w:t xml:space="preserve">The following example shows the IP address that DHCP server </w:t>
      </w:r>
      <w:r>
        <w:t xml:space="preserve">has </w:t>
      </w:r>
      <w:r w:rsidRPr="002F5F3A">
        <w:t>assigned to the client:</w:t>
      </w:r>
    </w:p>
    <w:tbl>
      <w:tblPr>
        <w:tblStyle w:val="48"/>
        <w:tblW w:w="0" w:type="auto"/>
        <w:tblLook w:val="0000" w:firstRow="0" w:lastRow="0" w:firstColumn="0" w:lastColumn="0" w:noHBand="0" w:noVBand="0"/>
      </w:tblPr>
      <w:tblGrid>
        <w:gridCol w:w="1595"/>
        <w:gridCol w:w="2136"/>
        <w:gridCol w:w="2582"/>
        <w:gridCol w:w="1948"/>
      </w:tblGrid>
      <w:tr w:rsidR="00F54036" w14:paraId="04A4DE7A" w14:textId="77777777" w:rsidTr="00150139">
        <w:tc>
          <w:tcPr>
            <w:tcW w:w="8435" w:type="dxa"/>
            <w:gridSpan w:val="4"/>
          </w:tcPr>
          <w:p w14:paraId="3C8991A3" w14:textId="77777777" w:rsidR="00F54036" w:rsidRDefault="00F54036" w:rsidP="00457AE6">
            <w:pPr>
              <w:ind w:right="20"/>
              <w:rPr>
                <w:rFonts w:cs="Times New Roman"/>
              </w:rPr>
            </w:pPr>
            <w:r>
              <w:rPr>
                <w:rFonts w:ascii="Courier New" w:hAnsi="Courier New" w:cs="Courier New"/>
              </w:rPr>
              <w:t xml:space="preserve">Switch# </w:t>
            </w:r>
            <w:r>
              <w:rPr>
                <w:rFonts w:ascii="Courier New" w:hAnsi="Courier New" w:cs="Courier New"/>
                <w:b/>
                <w:bCs/>
              </w:rPr>
              <w:t>show ip dhcp binding</w:t>
            </w:r>
          </w:p>
        </w:tc>
      </w:tr>
      <w:tr w:rsidR="00F54036" w14:paraId="49C4E8E9" w14:textId="77777777" w:rsidTr="00150139">
        <w:tc>
          <w:tcPr>
            <w:tcW w:w="1600" w:type="dxa"/>
          </w:tcPr>
          <w:p w14:paraId="43F7B401" w14:textId="77777777" w:rsidR="00F54036" w:rsidRDefault="00F54036" w:rsidP="00457AE6">
            <w:pPr>
              <w:ind w:right="20"/>
              <w:rPr>
                <w:rFonts w:cs="Times New Roman"/>
              </w:rPr>
            </w:pPr>
            <w:r>
              <w:rPr>
                <w:rFonts w:ascii="Courier New" w:hAnsi="Courier New" w:cs="Courier New"/>
              </w:rPr>
              <w:t>IP address</w:t>
            </w:r>
          </w:p>
        </w:tc>
        <w:tc>
          <w:tcPr>
            <w:tcW w:w="2140" w:type="dxa"/>
          </w:tcPr>
          <w:p w14:paraId="10C1615C" w14:textId="77777777" w:rsidR="00F54036" w:rsidRDefault="00F54036" w:rsidP="00457AE6">
            <w:pPr>
              <w:ind w:right="20"/>
              <w:rPr>
                <w:rFonts w:cs="Times New Roman"/>
              </w:rPr>
            </w:pPr>
            <w:r>
              <w:rPr>
                <w:rFonts w:ascii="Courier New" w:hAnsi="Courier New" w:cs="Courier New"/>
              </w:rPr>
              <w:t>Hardware address</w:t>
            </w:r>
          </w:p>
        </w:tc>
        <w:tc>
          <w:tcPr>
            <w:tcW w:w="2672" w:type="dxa"/>
          </w:tcPr>
          <w:p w14:paraId="65C0B57A" w14:textId="77777777" w:rsidR="00F54036" w:rsidRDefault="00F54036" w:rsidP="00457AE6">
            <w:pPr>
              <w:ind w:right="20"/>
              <w:rPr>
                <w:rFonts w:cs="Times New Roman"/>
              </w:rPr>
            </w:pPr>
            <w:r>
              <w:rPr>
                <w:rFonts w:ascii="Courier New" w:hAnsi="Courier New" w:cs="Courier New"/>
              </w:rPr>
              <w:t>Lease expiration</w:t>
            </w:r>
          </w:p>
        </w:tc>
        <w:tc>
          <w:tcPr>
            <w:tcW w:w="2023" w:type="dxa"/>
          </w:tcPr>
          <w:p w14:paraId="2CFEE5DC" w14:textId="77777777" w:rsidR="00F54036" w:rsidRDefault="00F54036" w:rsidP="00457AE6">
            <w:pPr>
              <w:ind w:right="20"/>
              <w:rPr>
                <w:rFonts w:cs="Times New Roman"/>
              </w:rPr>
            </w:pPr>
            <w:r>
              <w:rPr>
                <w:rFonts w:ascii="Courier New" w:hAnsi="Courier New" w:cs="Courier New"/>
              </w:rPr>
              <w:t>Type</w:t>
            </w:r>
          </w:p>
        </w:tc>
      </w:tr>
      <w:tr w:rsidR="00F54036" w14:paraId="28836CAF" w14:textId="77777777" w:rsidTr="00150139">
        <w:tc>
          <w:tcPr>
            <w:tcW w:w="1600" w:type="dxa"/>
          </w:tcPr>
          <w:p w14:paraId="22281122" w14:textId="77777777" w:rsidR="00F54036" w:rsidRDefault="00F54036" w:rsidP="00457AE6">
            <w:pPr>
              <w:ind w:right="20"/>
              <w:rPr>
                <w:rFonts w:cs="Times New Roman"/>
              </w:rPr>
            </w:pPr>
            <w:r>
              <w:rPr>
                <w:rFonts w:ascii="Courier New" w:hAnsi="Courier New" w:cs="Courier New"/>
              </w:rPr>
              <w:t>192.168.</w:t>
            </w:r>
            <w:r>
              <w:rPr>
                <w:rFonts w:ascii="Courier New" w:hAnsi="Courier New" w:cs="Courier New" w:hint="eastAsia"/>
              </w:rPr>
              <w:t>2</w:t>
            </w:r>
            <w:r>
              <w:rPr>
                <w:rFonts w:ascii="Courier New" w:hAnsi="Courier New" w:cs="Courier New"/>
              </w:rPr>
              <w:t>.</w:t>
            </w:r>
            <w:r>
              <w:rPr>
                <w:rFonts w:ascii="Courier New" w:hAnsi="Courier New" w:cs="Courier New" w:hint="eastAsia"/>
              </w:rPr>
              <w:t>10</w:t>
            </w:r>
          </w:p>
        </w:tc>
        <w:tc>
          <w:tcPr>
            <w:tcW w:w="2140" w:type="dxa"/>
          </w:tcPr>
          <w:p w14:paraId="7625FAB3" w14:textId="77777777" w:rsidR="00F54036" w:rsidRDefault="00F54036" w:rsidP="00457AE6">
            <w:pPr>
              <w:ind w:right="20"/>
              <w:rPr>
                <w:rFonts w:cs="Times New Roman"/>
              </w:rPr>
            </w:pPr>
            <w:r>
              <w:rPr>
                <w:rFonts w:ascii="Courier New" w:hAnsi="Courier New" w:cs="Courier New"/>
              </w:rPr>
              <w:t>00:01:02:94:77:d7</w:t>
            </w:r>
          </w:p>
        </w:tc>
        <w:tc>
          <w:tcPr>
            <w:tcW w:w="2672" w:type="dxa"/>
          </w:tcPr>
          <w:p w14:paraId="2A0F8B75" w14:textId="77777777" w:rsidR="00F54036" w:rsidRDefault="00F54036" w:rsidP="00457AE6">
            <w:pPr>
              <w:ind w:right="20"/>
              <w:rPr>
                <w:rFonts w:cs="Times New Roman"/>
              </w:rPr>
            </w:pPr>
            <w:r>
              <w:rPr>
                <w:rFonts w:ascii="Courier New" w:hAnsi="Courier New" w:cs="Courier New"/>
              </w:rPr>
              <w:t>Infinite</w:t>
            </w:r>
          </w:p>
        </w:tc>
        <w:tc>
          <w:tcPr>
            <w:tcW w:w="2023" w:type="dxa"/>
          </w:tcPr>
          <w:p w14:paraId="3165C6AB" w14:textId="77777777" w:rsidR="00F54036" w:rsidRDefault="00F54036" w:rsidP="00457AE6">
            <w:pPr>
              <w:ind w:right="20"/>
              <w:rPr>
                <w:rFonts w:cs="Times New Roman"/>
              </w:rPr>
            </w:pPr>
            <w:r>
              <w:rPr>
                <w:rFonts w:ascii="Courier New" w:hAnsi="Courier New" w:cs="Courier New"/>
              </w:rPr>
              <w:t>Maunal</w:t>
            </w:r>
          </w:p>
        </w:tc>
      </w:tr>
      <w:tr w:rsidR="00F54036" w14:paraId="4FBA52DA" w14:textId="77777777" w:rsidTr="00150139">
        <w:tc>
          <w:tcPr>
            <w:tcW w:w="1600" w:type="dxa"/>
          </w:tcPr>
          <w:p w14:paraId="54ED31E4" w14:textId="77777777" w:rsidR="00F54036" w:rsidRDefault="00F54036" w:rsidP="00457AE6">
            <w:pPr>
              <w:ind w:right="20"/>
              <w:rPr>
                <w:rFonts w:cs="Times New Roman"/>
              </w:rPr>
            </w:pPr>
            <w:r>
              <w:rPr>
                <w:rFonts w:ascii="Courier New" w:hAnsi="Courier New" w:cs="Courier New"/>
              </w:rPr>
              <w:t>192.168.3.10</w:t>
            </w:r>
          </w:p>
        </w:tc>
        <w:tc>
          <w:tcPr>
            <w:tcW w:w="2140" w:type="dxa"/>
          </w:tcPr>
          <w:p w14:paraId="2A9FDA23" w14:textId="77777777" w:rsidR="00F54036" w:rsidRDefault="00F54036" w:rsidP="00457AE6">
            <w:pPr>
              <w:ind w:right="20"/>
              <w:rPr>
                <w:rFonts w:cs="Times New Roman"/>
              </w:rPr>
            </w:pPr>
            <w:r>
              <w:rPr>
                <w:rFonts w:ascii="Courier New" w:hAnsi="Courier New" w:cs="Courier New"/>
              </w:rPr>
              <w:t>02:c7:f8:00:04:22</w:t>
            </w:r>
          </w:p>
        </w:tc>
        <w:tc>
          <w:tcPr>
            <w:tcW w:w="2672" w:type="dxa"/>
          </w:tcPr>
          <w:p w14:paraId="5180302E" w14:textId="77777777" w:rsidR="00F54036" w:rsidRDefault="00F54036" w:rsidP="00457AE6">
            <w:pPr>
              <w:ind w:right="20"/>
              <w:rPr>
                <w:rFonts w:cs="Times New Roman"/>
              </w:rPr>
            </w:pPr>
            <w:r>
              <w:rPr>
                <w:rFonts w:ascii="Courier New" w:hAnsi="Courier New" w:cs="Courier New"/>
              </w:rPr>
              <w:t>Infinite</w:t>
            </w:r>
          </w:p>
        </w:tc>
        <w:tc>
          <w:tcPr>
            <w:tcW w:w="2023" w:type="dxa"/>
          </w:tcPr>
          <w:p w14:paraId="3DC528C8" w14:textId="77777777" w:rsidR="00F54036" w:rsidRPr="000A56ED" w:rsidRDefault="00F54036" w:rsidP="00457AE6">
            <w:pPr>
              <w:ind w:right="20"/>
              <w:rPr>
                <w:rFonts w:ascii="Courier" w:eastAsia="바탕" w:hAnsi="Courier" w:cs="Courier"/>
                <w:color w:val="333333"/>
                <w:kern w:val="0"/>
                <w:sz w:val="16"/>
                <w:szCs w:val="16"/>
              </w:rPr>
            </w:pPr>
            <w:r>
              <w:rPr>
                <w:rFonts w:ascii="Courier New" w:hAnsi="Courier New" w:cs="Courier New"/>
              </w:rPr>
              <w:t>Maunal</w:t>
            </w:r>
          </w:p>
        </w:tc>
      </w:tr>
      <w:tr w:rsidR="00F54036" w14:paraId="13A82CBE" w14:textId="77777777" w:rsidTr="00150139">
        <w:tc>
          <w:tcPr>
            <w:tcW w:w="8435" w:type="dxa"/>
            <w:gridSpan w:val="4"/>
          </w:tcPr>
          <w:p w14:paraId="3A095900" w14:textId="77777777" w:rsidR="00F54036" w:rsidRPr="000A56ED" w:rsidRDefault="00F54036" w:rsidP="00457AE6">
            <w:pPr>
              <w:ind w:right="20"/>
              <w:rPr>
                <w:rFonts w:ascii="Courier New" w:hAnsi="Courier New" w:cs="Courier New"/>
              </w:rPr>
            </w:pPr>
            <w:r w:rsidRPr="000A56ED">
              <w:rPr>
                <w:rFonts w:ascii="Courier New" w:hAnsi="Courier New" w:cs="Courier New"/>
              </w:rPr>
              <w:t xml:space="preserve">total </w:t>
            </w:r>
            <w:r>
              <w:rPr>
                <w:rFonts w:ascii="Courier New" w:hAnsi="Courier New" w:cs="Courier New" w:hint="eastAsia"/>
              </w:rPr>
              <w:t>2</w:t>
            </w:r>
            <w:r w:rsidRPr="000A56ED">
              <w:rPr>
                <w:rFonts w:ascii="Courier New" w:hAnsi="Courier New" w:cs="Courier New"/>
              </w:rPr>
              <w:t xml:space="preserve"> bindings found</w:t>
            </w:r>
          </w:p>
        </w:tc>
      </w:tr>
    </w:tbl>
    <w:p w14:paraId="35C94366" w14:textId="77777777" w:rsidR="00F54036" w:rsidRDefault="00F54036" w:rsidP="00457AE6">
      <w:pPr>
        <w:pStyle w:val="a3"/>
        <w:ind w:left="0" w:right="20"/>
      </w:pPr>
      <w:r w:rsidRPr="002F5F3A">
        <w:t>The following example shows the IP address that the DHCP server assigned to the client in detail:</w:t>
      </w:r>
    </w:p>
    <w:tbl>
      <w:tblPr>
        <w:tblStyle w:val="48"/>
        <w:tblW w:w="0" w:type="auto"/>
        <w:tblLook w:val="0000" w:firstRow="0" w:lastRow="0" w:firstColumn="0" w:lastColumn="0" w:noHBand="0" w:noVBand="0"/>
      </w:tblPr>
      <w:tblGrid>
        <w:gridCol w:w="2440"/>
        <w:gridCol w:w="5821"/>
      </w:tblGrid>
      <w:tr w:rsidR="00F54036" w14:paraId="6FEA581F" w14:textId="77777777" w:rsidTr="00150139">
        <w:tc>
          <w:tcPr>
            <w:tcW w:w="9156" w:type="dxa"/>
            <w:gridSpan w:val="2"/>
          </w:tcPr>
          <w:p w14:paraId="052B79BF" w14:textId="77777777" w:rsidR="00F54036" w:rsidRPr="00A93285" w:rsidRDefault="00F54036" w:rsidP="00457AE6">
            <w:pPr>
              <w:pStyle w:val="ac"/>
            </w:pPr>
            <w:r w:rsidRPr="00A93285">
              <w:t>Switch(Config)# show ip dhcp binding detail</w:t>
            </w:r>
          </w:p>
        </w:tc>
      </w:tr>
      <w:tr w:rsidR="00F54036" w14:paraId="1467E4BF" w14:textId="77777777" w:rsidTr="00150139">
        <w:tc>
          <w:tcPr>
            <w:tcW w:w="9156" w:type="dxa"/>
            <w:gridSpan w:val="2"/>
          </w:tcPr>
          <w:p w14:paraId="0C437EE6" w14:textId="77777777" w:rsidR="00F54036" w:rsidRDefault="00F54036" w:rsidP="00457AE6">
            <w:pPr>
              <w:pStyle w:val="aa"/>
              <w:ind w:right="20"/>
            </w:pPr>
            <w:r>
              <w:t>---------------------------------------------------------------------------</w:t>
            </w:r>
          </w:p>
        </w:tc>
      </w:tr>
      <w:tr w:rsidR="00F54036" w14:paraId="5D37CF94" w14:textId="77777777" w:rsidTr="00150139">
        <w:tc>
          <w:tcPr>
            <w:tcW w:w="2619" w:type="dxa"/>
          </w:tcPr>
          <w:p w14:paraId="70BF26C9"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703FDE15"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4F3FB2CA" w14:textId="77777777" w:rsidTr="00150139">
        <w:tc>
          <w:tcPr>
            <w:tcW w:w="2619" w:type="dxa"/>
          </w:tcPr>
          <w:p w14:paraId="412335A9"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7ECE6683"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2.10</w:t>
            </w:r>
          </w:p>
        </w:tc>
      </w:tr>
      <w:tr w:rsidR="00F54036" w14:paraId="7E463490" w14:textId="77777777" w:rsidTr="00150139">
        <w:tc>
          <w:tcPr>
            <w:tcW w:w="2619" w:type="dxa"/>
          </w:tcPr>
          <w:p w14:paraId="59BACB52"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6E16DDC1" w14:textId="77777777" w:rsidR="00F54036" w:rsidRDefault="00F54036" w:rsidP="00457AE6">
            <w:pPr>
              <w:pStyle w:val="aa"/>
              <w:ind w:right="20"/>
              <w:rPr>
                <w:rFonts w:ascii="Courier New" w:hAnsi="Courier New" w:cs="Courier New"/>
              </w:rPr>
            </w:pPr>
            <w:r>
              <w:rPr>
                <w:rFonts w:ascii="Courier New" w:hAnsi="Courier New" w:cs="Courier New"/>
              </w:rPr>
              <w:t>: 00:01:02:94:77:d7</w:t>
            </w:r>
          </w:p>
        </w:tc>
      </w:tr>
      <w:tr w:rsidR="00F54036" w14:paraId="3244B5EB" w14:textId="77777777" w:rsidTr="00150139">
        <w:tc>
          <w:tcPr>
            <w:tcW w:w="2619" w:type="dxa"/>
          </w:tcPr>
          <w:p w14:paraId="665B7777"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5E02F382"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4B4CA5E3" w14:textId="77777777" w:rsidTr="00150139">
        <w:tc>
          <w:tcPr>
            <w:tcW w:w="2619" w:type="dxa"/>
          </w:tcPr>
          <w:p w14:paraId="1103BD3C" w14:textId="77777777" w:rsidR="00F54036" w:rsidRPr="000A56ED" w:rsidRDefault="00F54036" w:rsidP="00457AE6">
            <w:pPr>
              <w:pStyle w:val="aa"/>
              <w:ind w:right="20"/>
              <w:rPr>
                <w:rFonts w:ascii="Courier New" w:hAnsi="Courier New" w:cs="Courier New"/>
              </w:rPr>
            </w:pPr>
            <w:r w:rsidRPr="000A56ED">
              <w:rPr>
                <w:rFonts w:ascii="Courier New" w:hAnsi="Courier New" w:cs="Courier New"/>
              </w:rPr>
              <w:t xml:space="preserve">Host Name </w:t>
            </w:r>
          </w:p>
        </w:tc>
        <w:tc>
          <w:tcPr>
            <w:tcW w:w="6537" w:type="dxa"/>
          </w:tcPr>
          <w:p w14:paraId="577F5780" w14:textId="77777777" w:rsidR="00F54036" w:rsidRPr="00A93285" w:rsidRDefault="00F54036" w:rsidP="00457AE6">
            <w:pPr>
              <w:pStyle w:val="ac"/>
            </w:pPr>
            <w:r w:rsidRPr="00A93285">
              <w:t>: -</w:t>
            </w:r>
          </w:p>
        </w:tc>
      </w:tr>
      <w:tr w:rsidR="00F54036" w14:paraId="53200B31" w14:textId="77777777" w:rsidTr="00150139">
        <w:tc>
          <w:tcPr>
            <w:tcW w:w="2619" w:type="dxa"/>
          </w:tcPr>
          <w:p w14:paraId="5684CDE1"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3FDB1777"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14F9F35F" w14:textId="77777777" w:rsidTr="00150139">
        <w:tc>
          <w:tcPr>
            <w:tcW w:w="9156" w:type="dxa"/>
            <w:gridSpan w:val="2"/>
          </w:tcPr>
          <w:p w14:paraId="0F5A4446" w14:textId="77777777" w:rsidR="00F54036" w:rsidRPr="00A93285" w:rsidRDefault="00F54036" w:rsidP="00457AE6">
            <w:pPr>
              <w:pStyle w:val="ac"/>
            </w:pPr>
            <w:r w:rsidRPr="00A93285">
              <w:t>---------------------------------------------------------------------------</w:t>
            </w:r>
          </w:p>
        </w:tc>
      </w:tr>
      <w:tr w:rsidR="00F54036" w14:paraId="01A46B45" w14:textId="77777777" w:rsidTr="00150139">
        <w:tc>
          <w:tcPr>
            <w:tcW w:w="2619" w:type="dxa"/>
          </w:tcPr>
          <w:p w14:paraId="53FA30FE" w14:textId="77777777"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14:paraId="403663EE" w14:textId="77777777" w:rsidR="00F54036" w:rsidRDefault="00F54036" w:rsidP="00457AE6">
            <w:pPr>
              <w:pStyle w:val="aa"/>
              <w:ind w:right="20"/>
              <w:rPr>
                <w:rFonts w:ascii="Courier New" w:hAnsi="Courier New" w:cs="Courier New"/>
              </w:rPr>
            </w:pPr>
            <w:r>
              <w:rPr>
                <w:rFonts w:ascii="Courier New" w:hAnsi="Courier New" w:cs="Courier New"/>
              </w:rPr>
              <w:t>: Manual</w:t>
            </w:r>
          </w:p>
        </w:tc>
      </w:tr>
      <w:tr w:rsidR="00F54036" w14:paraId="5963CC36" w14:textId="77777777" w:rsidTr="00150139">
        <w:tc>
          <w:tcPr>
            <w:tcW w:w="2619" w:type="dxa"/>
          </w:tcPr>
          <w:p w14:paraId="1BB3E653" w14:textId="77777777"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14:paraId="5F97B0BA" w14:textId="77777777"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3.10</w:t>
            </w:r>
          </w:p>
        </w:tc>
      </w:tr>
      <w:tr w:rsidR="00F54036" w14:paraId="03D8E3E5" w14:textId="77777777" w:rsidTr="00150139">
        <w:tc>
          <w:tcPr>
            <w:tcW w:w="2619" w:type="dxa"/>
          </w:tcPr>
          <w:p w14:paraId="649E26B5" w14:textId="77777777"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14:paraId="223FC798" w14:textId="77777777" w:rsidR="00F54036" w:rsidRDefault="00F54036" w:rsidP="00457AE6">
            <w:pPr>
              <w:pStyle w:val="aa"/>
              <w:ind w:right="20"/>
              <w:rPr>
                <w:rFonts w:ascii="Courier New" w:hAnsi="Courier New" w:cs="Courier New"/>
              </w:rPr>
            </w:pPr>
            <w:r>
              <w:rPr>
                <w:rFonts w:ascii="Courier New" w:hAnsi="Courier New" w:cs="Courier New"/>
              </w:rPr>
              <w:t>: 02:c7:f8:00:04:22</w:t>
            </w:r>
          </w:p>
        </w:tc>
      </w:tr>
      <w:tr w:rsidR="00F54036" w14:paraId="3EB469CB" w14:textId="77777777" w:rsidTr="00150139">
        <w:tc>
          <w:tcPr>
            <w:tcW w:w="2619" w:type="dxa"/>
          </w:tcPr>
          <w:p w14:paraId="32AB7B38" w14:textId="77777777"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14:paraId="77A2E191" w14:textId="77777777" w:rsidR="00F54036" w:rsidRDefault="00F54036" w:rsidP="00457AE6">
            <w:pPr>
              <w:pStyle w:val="aa"/>
              <w:ind w:right="20"/>
              <w:rPr>
                <w:rFonts w:ascii="Courier New" w:hAnsi="Courier New" w:cs="Courier New"/>
              </w:rPr>
            </w:pPr>
            <w:r>
              <w:rPr>
                <w:rFonts w:ascii="Courier New" w:hAnsi="Courier New" w:cs="Courier New"/>
              </w:rPr>
              <w:t>: -</w:t>
            </w:r>
          </w:p>
        </w:tc>
      </w:tr>
      <w:tr w:rsidR="00F54036" w14:paraId="6A09DEC3" w14:textId="77777777" w:rsidTr="00150139">
        <w:tc>
          <w:tcPr>
            <w:tcW w:w="2619" w:type="dxa"/>
          </w:tcPr>
          <w:p w14:paraId="2A4B5CCD" w14:textId="77777777" w:rsidR="00F54036" w:rsidRDefault="00F54036" w:rsidP="00457AE6">
            <w:pPr>
              <w:pStyle w:val="aa"/>
              <w:ind w:right="20"/>
              <w:rPr>
                <w:rFonts w:cs="Times New Roman"/>
              </w:rPr>
            </w:pPr>
            <w:r w:rsidRPr="000A56ED">
              <w:rPr>
                <w:rFonts w:ascii="Courier New" w:hAnsi="Courier New" w:cs="Courier New"/>
              </w:rPr>
              <w:t>Host Name</w:t>
            </w:r>
          </w:p>
        </w:tc>
        <w:tc>
          <w:tcPr>
            <w:tcW w:w="6537" w:type="dxa"/>
          </w:tcPr>
          <w:p w14:paraId="2833E5F6" w14:textId="77777777" w:rsidR="00F54036" w:rsidRPr="00A93285" w:rsidRDefault="00F54036" w:rsidP="00457AE6">
            <w:pPr>
              <w:pStyle w:val="ac"/>
            </w:pPr>
            <w:r w:rsidRPr="00A93285">
              <w:t>: -</w:t>
            </w:r>
          </w:p>
        </w:tc>
      </w:tr>
      <w:tr w:rsidR="00F54036" w14:paraId="65E7B316" w14:textId="77777777" w:rsidTr="00150139">
        <w:tc>
          <w:tcPr>
            <w:tcW w:w="2619" w:type="dxa"/>
          </w:tcPr>
          <w:p w14:paraId="17B3DB39" w14:textId="77777777"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14:paraId="69EDE143" w14:textId="77777777"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14:paraId="75BFEBDB" w14:textId="77777777" w:rsidTr="00150139">
        <w:tc>
          <w:tcPr>
            <w:tcW w:w="9156" w:type="dxa"/>
            <w:gridSpan w:val="2"/>
          </w:tcPr>
          <w:p w14:paraId="04CE347A" w14:textId="77777777" w:rsidR="00F54036" w:rsidRDefault="00F54036" w:rsidP="00457AE6">
            <w:pPr>
              <w:pStyle w:val="aa"/>
              <w:ind w:right="20"/>
              <w:rPr>
                <w:rFonts w:ascii="Courier New" w:hAnsi="Courier New" w:cs="Courier New"/>
              </w:rPr>
            </w:pPr>
            <w:r w:rsidRPr="00A93285">
              <w:t>---------------------------------------------------------------------------</w:t>
            </w:r>
          </w:p>
        </w:tc>
      </w:tr>
      <w:tr w:rsidR="00F54036" w14:paraId="21E94B1A" w14:textId="77777777" w:rsidTr="00150139">
        <w:tc>
          <w:tcPr>
            <w:tcW w:w="2619" w:type="dxa"/>
          </w:tcPr>
          <w:p w14:paraId="5EC831F5" w14:textId="77777777" w:rsidR="00F54036" w:rsidRDefault="00F54036" w:rsidP="00457AE6">
            <w:pPr>
              <w:pStyle w:val="aa"/>
              <w:ind w:right="20"/>
              <w:rPr>
                <w:rFonts w:ascii="Courier New" w:hAnsi="Courier New" w:cs="Courier New"/>
              </w:rPr>
            </w:pPr>
            <w:r>
              <w:rPr>
                <w:rFonts w:ascii="Courier New" w:hAnsi="Courier New" w:cs="Courier New"/>
              </w:rPr>
              <w:t xml:space="preserve">total </w:t>
            </w:r>
            <w:r>
              <w:rPr>
                <w:rFonts w:ascii="Courier New" w:hAnsi="Courier New" w:cs="Courier New" w:hint="eastAsia"/>
              </w:rPr>
              <w:t>2</w:t>
            </w:r>
            <w:r>
              <w:rPr>
                <w:rFonts w:ascii="Courier New" w:hAnsi="Courier New" w:cs="Courier New"/>
              </w:rPr>
              <w:t xml:space="preserve"> bindings found</w:t>
            </w:r>
          </w:p>
        </w:tc>
        <w:tc>
          <w:tcPr>
            <w:tcW w:w="6537" w:type="dxa"/>
          </w:tcPr>
          <w:p w14:paraId="41317885" w14:textId="77777777" w:rsidR="00F54036" w:rsidRDefault="00F54036" w:rsidP="00457AE6">
            <w:pPr>
              <w:pStyle w:val="aa"/>
              <w:ind w:right="20"/>
              <w:rPr>
                <w:rFonts w:ascii="Courier New" w:hAnsi="Courier New" w:cs="Courier New"/>
              </w:rPr>
            </w:pPr>
          </w:p>
        </w:tc>
      </w:tr>
    </w:tbl>
    <w:p w14:paraId="0DF2F48C" w14:textId="77777777" w:rsidR="00F54036" w:rsidRDefault="00F54036" w:rsidP="00457AE6">
      <w:pPr>
        <w:pStyle w:val="a3"/>
        <w:ind w:left="0" w:right="20"/>
      </w:pPr>
      <w:r w:rsidRPr="002F5F3A">
        <w:t>The following example shows how to display the statistics of DHCP server:</w:t>
      </w:r>
    </w:p>
    <w:tbl>
      <w:tblPr>
        <w:tblStyle w:val="48"/>
        <w:tblW w:w="0" w:type="auto"/>
        <w:tblLook w:val="0000" w:firstRow="0" w:lastRow="0" w:firstColumn="0" w:lastColumn="0" w:noHBand="0" w:noVBand="0"/>
      </w:tblPr>
      <w:tblGrid>
        <w:gridCol w:w="4160"/>
        <w:gridCol w:w="4101"/>
      </w:tblGrid>
      <w:tr w:rsidR="00F54036" w14:paraId="550F5367" w14:textId="77777777" w:rsidTr="00150139">
        <w:tc>
          <w:tcPr>
            <w:tcW w:w="9156" w:type="dxa"/>
            <w:gridSpan w:val="2"/>
          </w:tcPr>
          <w:p w14:paraId="3C9C5901" w14:textId="77777777" w:rsidR="00F54036" w:rsidRDefault="00F54036" w:rsidP="00457AE6">
            <w:pPr>
              <w:ind w:right="20"/>
              <w:rPr>
                <w:rFonts w:ascii="Courier New" w:hAnsi="Courier New" w:cs="Courier New"/>
                <w:b/>
                <w:bCs/>
              </w:rPr>
            </w:pPr>
            <w:r>
              <w:rPr>
                <w:rFonts w:ascii="Courier New" w:hAnsi="Courier New" w:cs="Courier New"/>
                <w:b/>
                <w:bCs/>
              </w:rPr>
              <w:t>Switch# show ip dhcp server statistics</w:t>
            </w:r>
          </w:p>
        </w:tc>
      </w:tr>
      <w:tr w:rsidR="00F54036" w14:paraId="54BF00C0" w14:textId="77777777" w:rsidTr="00150139">
        <w:tc>
          <w:tcPr>
            <w:tcW w:w="4578" w:type="dxa"/>
          </w:tcPr>
          <w:p w14:paraId="47FF80AB"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2FF7E954" w14:textId="77777777" w:rsidR="00F54036" w:rsidRDefault="00F54036" w:rsidP="00457AE6">
            <w:pPr>
              <w:ind w:right="20"/>
              <w:rPr>
                <w:rFonts w:ascii="Courier New" w:hAnsi="Courier New" w:cs="Courier New"/>
              </w:rPr>
            </w:pPr>
            <w:r>
              <w:rPr>
                <w:rFonts w:ascii="Courier New" w:hAnsi="Courier New" w:cs="Courier New"/>
              </w:rPr>
              <w:t>Received</w:t>
            </w:r>
          </w:p>
        </w:tc>
      </w:tr>
      <w:tr w:rsidR="00F54036" w14:paraId="199E969F" w14:textId="77777777" w:rsidTr="00150139">
        <w:tc>
          <w:tcPr>
            <w:tcW w:w="4578" w:type="dxa"/>
          </w:tcPr>
          <w:p w14:paraId="3E8C994C" w14:textId="77777777" w:rsidR="00F54036" w:rsidRDefault="00F54036" w:rsidP="00457AE6">
            <w:pPr>
              <w:ind w:right="20"/>
              <w:rPr>
                <w:rFonts w:ascii="Courier New" w:hAnsi="Courier New" w:cs="Courier New"/>
              </w:rPr>
            </w:pPr>
            <w:r>
              <w:rPr>
                <w:rFonts w:ascii="Courier New" w:hAnsi="Courier New" w:cs="Courier New"/>
              </w:rPr>
              <w:t>Malformed messages</w:t>
            </w:r>
          </w:p>
        </w:tc>
        <w:tc>
          <w:tcPr>
            <w:tcW w:w="4578" w:type="dxa"/>
          </w:tcPr>
          <w:p w14:paraId="32E1C064"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8D2A3BC" w14:textId="77777777" w:rsidTr="00150139">
        <w:tc>
          <w:tcPr>
            <w:tcW w:w="4578" w:type="dxa"/>
          </w:tcPr>
          <w:p w14:paraId="74050084" w14:textId="77777777" w:rsidR="00F54036" w:rsidRDefault="00F54036" w:rsidP="00457AE6">
            <w:pPr>
              <w:ind w:right="20"/>
              <w:rPr>
                <w:rFonts w:ascii="Courier New" w:hAnsi="Courier New" w:cs="Courier New"/>
              </w:rPr>
            </w:pPr>
            <w:r>
              <w:rPr>
                <w:rFonts w:ascii="Courier New" w:hAnsi="Courier New" w:cs="Courier New"/>
              </w:rPr>
              <w:t>BOOTREQUEST</w:t>
            </w:r>
          </w:p>
        </w:tc>
        <w:tc>
          <w:tcPr>
            <w:tcW w:w="4578" w:type="dxa"/>
          </w:tcPr>
          <w:p w14:paraId="7EF1AEFA"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22B8DD78" w14:textId="77777777" w:rsidTr="00150139">
        <w:tc>
          <w:tcPr>
            <w:tcW w:w="4578" w:type="dxa"/>
          </w:tcPr>
          <w:p w14:paraId="63E020F6" w14:textId="77777777" w:rsidR="00F54036" w:rsidRDefault="00F54036" w:rsidP="00457AE6">
            <w:pPr>
              <w:ind w:right="20"/>
              <w:rPr>
                <w:rFonts w:ascii="Courier New" w:hAnsi="Courier New" w:cs="Courier New"/>
              </w:rPr>
            </w:pPr>
            <w:r>
              <w:rPr>
                <w:rFonts w:ascii="Courier New" w:hAnsi="Courier New" w:cs="Courier New"/>
              </w:rPr>
              <w:t>DHCPDISCOVER</w:t>
            </w:r>
          </w:p>
        </w:tc>
        <w:tc>
          <w:tcPr>
            <w:tcW w:w="4578" w:type="dxa"/>
          </w:tcPr>
          <w:p w14:paraId="285D6A04" w14:textId="77777777" w:rsidR="00F54036" w:rsidRDefault="00F54036" w:rsidP="00457AE6">
            <w:pPr>
              <w:ind w:right="20"/>
              <w:rPr>
                <w:rFonts w:ascii="Courier New" w:hAnsi="Courier New" w:cs="Courier New"/>
              </w:rPr>
            </w:pPr>
            <w:r>
              <w:rPr>
                <w:rFonts w:ascii="Courier New" w:hAnsi="Courier New" w:cs="Courier New"/>
              </w:rPr>
              <w:t>200</w:t>
            </w:r>
          </w:p>
        </w:tc>
      </w:tr>
      <w:tr w:rsidR="00F54036" w14:paraId="1B71FD96" w14:textId="77777777" w:rsidTr="00150139">
        <w:tc>
          <w:tcPr>
            <w:tcW w:w="4578" w:type="dxa"/>
          </w:tcPr>
          <w:p w14:paraId="2914F90C" w14:textId="77777777" w:rsidR="00F54036" w:rsidRDefault="00F54036" w:rsidP="00457AE6">
            <w:pPr>
              <w:ind w:right="20"/>
              <w:rPr>
                <w:rFonts w:ascii="Courier New" w:hAnsi="Courier New" w:cs="Courier New"/>
              </w:rPr>
            </w:pPr>
            <w:r>
              <w:rPr>
                <w:rFonts w:ascii="Courier New" w:hAnsi="Courier New" w:cs="Courier New"/>
              </w:rPr>
              <w:t>DHCPREQUEST</w:t>
            </w:r>
          </w:p>
        </w:tc>
        <w:tc>
          <w:tcPr>
            <w:tcW w:w="4578" w:type="dxa"/>
          </w:tcPr>
          <w:p w14:paraId="24A2FA88" w14:textId="77777777" w:rsidR="00F54036" w:rsidRDefault="00F54036" w:rsidP="00457AE6">
            <w:pPr>
              <w:ind w:right="20"/>
              <w:rPr>
                <w:rFonts w:ascii="Courier New" w:hAnsi="Courier New" w:cs="Courier New"/>
              </w:rPr>
            </w:pPr>
            <w:r>
              <w:rPr>
                <w:rFonts w:ascii="Courier New" w:hAnsi="Courier New" w:cs="Courier New"/>
              </w:rPr>
              <w:t>178</w:t>
            </w:r>
          </w:p>
        </w:tc>
      </w:tr>
      <w:tr w:rsidR="00F54036" w14:paraId="27603B74" w14:textId="77777777" w:rsidTr="00150139">
        <w:tc>
          <w:tcPr>
            <w:tcW w:w="4578" w:type="dxa"/>
          </w:tcPr>
          <w:p w14:paraId="7F1A3696" w14:textId="77777777" w:rsidR="00F54036" w:rsidRDefault="00F54036" w:rsidP="00457AE6">
            <w:pPr>
              <w:ind w:right="20"/>
              <w:rPr>
                <w:rFonts w:ascii="Courier New" w:hAnsi="Courier New" w:cs="Courier New"/>
              </w:rPr>
            </w:pPr>
            <w:r>
              <w:rPr>
                <w:rFonts w:ascii="Courier New" w:hAnsi="Courier New" w:cs="Courier New"/>
              </w:rPr>
              <w:t>DHCPDECLINE</w:t>
            </w:r>
          </w:p>
        </w:tc>
        <w:tc>
          <w:tcPr>
            <w:tcW w:w="4578" w:type="dxa"/>
          </w:tcPr>
          <w:p w14:paraId="2BAD033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1E83A31E" w14:textId="77777777" w:rsidTr="00150139">
        <w:tc>
          <w:tcPr>
            <w:tcW w:w="4578" w:type="dxa"/>
          </w:tcPr>
          <w:p w14:paraId="31D5A403" w14:textId="77777777" w:rsidR="00F54036" w:rsidRDefault="00F54036" w:rsidP="00457AE6">
            <w:pPr>
              <w:ind w:right="20"/>
              <w:rPr>
                <w:rFonts w:ascii="Courier New" w:hAnsi="Courier New" w:cs="Courier New"/>
              </w:rPr>
            </w:pPr>
            <w:r>
              <w:rPr>
                <w:rFonts w:ascii="Courier New" w:hAnsi="Courier New" w:cs="Courier New"/>
              </w:rPr>
              <w:t>DHCPRELEASE</w:t>
            </w:r>
          </w:p>
        </w:tc>
        <w:tc>
          <w:tcPr>
            <w:tcW w:w="4578" w:type="dxa"/>
          </w:tcPr>
          <w:p w14:paraId="6C01DCE1"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E2F4515" w14:textId="77777777" w:rsidTr="00150139">
        <w:tc>
          <w:tcPr>
            <w:tcW w:w="4578" w:type="dxa"/>
          </w:tcPr>
          <w:p w14:paraId="3B1587A5" w14:textId="77777777" w:rsidR="00F54036" w:rsidRDefault="00F54036" w:rsidP="00457AE6">
            <w:pPr>
              <w:ind w:right="20"/>
              <w:rPr>
                <w:rFonts w:ascii="Courier New" w:hAnsi="Courier New" w:cs="Courier New"/>
              </w:rPr>
            </w:pPr>
            <w:r>
              <w:rPr>
                <w:rFonts w:ascii="Courier New" w:hAnsi="Courier New" w:cs="Courier New"/>
              </w:rPr>
              <w:t>DHCPINFORM</w:t>
            </w:r>
          </w:p>
        </w:tc>
        <w:tc>
          <w:tcPr>
            <w:tcW w:w="4578" w:type="dxa"/>
          </w:tcPr>
          <w:p w14:paraId="4401A54D"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0A329916" w14:textId="77777777" w:rsidTr="00150139">
        <w:tc>
          <w:tcPr>
            <w:tcW w:w="4578" w:type="dxa"/>
          </w:tcPr>
          <w:p w14:paraId="4679DC65" w14:textId="77777777" w:rsidR="00F54036" w:rsidRDefault="00F54036" w:rsidP="00457AE6">
            <w:pPr>
              <w:ind w:right="20"/>
              <w:rPr>
                <w:rFonts w:ascii="Courier New" w:hAnsi="Courier New" w:cs="Courier New"/>
              </w:rPr>
            </w:pPr>
            <w:r>
              <w:rPr>
                <w:rFonts w:ascii="Courier New" w:hAnsi="Courier New" w:cs="Courier New"/>
              </w:rPr>
              <w:t>ICMPECHO</w:t>
            </w:r>
          </w:p>
        </w:tc>
        <w:tc>
          <w:tcPr>
            <w:tcW w:w="4578" w:type="dxa"/>
          </w:tcPr>
          <w:p w14:paraId="4C08D726" w14:textId="77777777" w:rsidR="00F54036" w:rsidRDefault="00F54036" w:rsidP="00457AE6">
            <w:pPr>
              <w:ind w:right="20"/>
              <w:rPr>
                <w:rFonts w:ascii="Courier New" w:hAnsi="Courier New" w:cs="Courier New"/>
              </w:rPr>
            </w:pPr>
          </w:p>
        </w:tc>
      </w:tr>
      <w:tr w:rsidR="00F54036" w14:paraId="5C65B01F" w14:textId="77777777" w:rsidTr="00150139">
        <w:tc>
          <w:tcPr>
            <w:tcW w:w="4578" w:type="dxa"/>
          </w:tcPr>
          <w:p w14:paraId="52279105" w14:textId="77777777" w:rsidR="00F54036" w:rsidRDefault="00F54036" w:rsidP="00457AE6">
            <w:pPr>
              <w:ind w:right="20"/>
              <w:rPr>
                <w:rFonts w:ascii="Courier New" w:hAnsi="Courier New" w:cs="Courier New"/>
              </w:rPr>
            </w:pPr>
          </w:p>
        </w:tc>
        <w:tc>
          <w:tcPr>
            <w:tcW w:w="4578" w:type="dxa"/>
          </w:tcPr>
          <w:p w14:paraId="52F35737" w14:textId="77777777" w:rsidR="00F54036" w:rsidRDefault="00F54036" w:rsidP="00457AE6">
            <w:pPr>
              <w:ind w:right="20"/>
              <w:rPr>
                <w:rFonts w:ascii="Courier New" w:hAnsi="Courier New" w:cs="Courier New"/>
              </w:rPr>
            </w:pPr>
          </w:p>
        </w:tc>
      </w:tr>
      <w:tr w:rsidR="00F54036" w14:paraId="5C388267" w14:textId="77777777" w:rsidTr="00150139">
        <w:tc>
          <w:tcPr>
            <w:tcW w:w="4578" w:type="dxa"/>
          </w:tcPr>
          <w:p w14:paraId="4422789E" w14:textId="77777777"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14:paraId="797A19B1" w14:textId="77777777" w:rsidR="00F54036" w:rsidRDefault="00F54036" w:rsidP="00457AE6">
            <w:pPr>
              <w:ind w:right="20"/>
              <w:rPr>
                <w:rFonts w:ascii="Courier New" w:hAnsi="Courier New" w:cs="Courier New"/>
              </w:rPr>
            </w:pPr>
            <w:r>
              <w:rPr>
                <w:rFonts w:ascii="Courier New" w:hAnsi="Courier New" w:cs="Courier New"/>
              </w:rPr>
              <w:t>Sent</w:t>
            </w:r>
          </w:p>
        </w:tc>
      </w:tr>
      <w:tr w:rsidR="00F54036" w14:paraId="433B1958" w14:textId="77777777" w:rsidTr="00150139">
        <w:tc>
          <w:tcPr>
            <w:tcW w:w="4578" w:type="dxa"/>
          </w:tcPr>
          <w:p w14:paraId="7EEF80DB" w14:textId="77777777" w:rsidR="00F54036" w:rsidRDefault="00F54036" w:rsidP="00457AE6">
            <w:pPr>
              <w:ind w:right="20"/>
              <w:rPr>
                <w:rFonts w:ascii="Courier New" w:hAnsi="Courier New" w:cs="Courier New"/>
              </w:rPr>
            </w:pPr>
            <w:r>
              <w:rPr>
                <w:rFonts w:ascii="Courier New" w:hAnsi="Courier New" w:cs="Courier New"/>
              </w:rPr>
              <w:t>BOOTREPLY</w:t>
            </w:r>
          </w:p>
        </w:tc>
        <w:tc>
          <w:tcPr>
            <w:tcW w:w="4578" w:type="dxa"/>
          </w:tcPr>
          <w:p w14:paraId="452F50C9" w14:textId="77777777" w:rsidR="00F54036" w:rsidRDefault="00F54036" w:rsidP="00457AE6">
            <w:pPr>
              <w:ind w:right="20"/>
              <w:rPr>
                <w:rFonts w:ascii="Courier New" w:hAnsi="Courier New" w:cs="Courier New"/>
              </w:rPr>
            </w:pPr>
            <w:r>
              <w:rPr>
                <w:rFonts w:ascii="Courier New" w:hAnsi="Courier New" w:cs="Courier New"/>
              </w:rPr>
              <w:t>0</w:t>
            </w:r>
          </w:p>
        </w:tc>
      </w:tr>
      <w:tr w:rsidR="00F54036" w14:paraId="38293482" w14:textId="77777777" w:rsidTr="00150139">
        <w:tc>
          <w:tcPr>
            <w:tcW w:w="4578" w:type="dxa"/>
          </w:tcPr>
          <w:p w14:paraId="4D481524" w14:textId="77777777" w:rsidR="00F54036" w:rsidRDefault="00F54036" w:rsidP="00457AE6">
            <w:pPr>
              <w:ind w:right="20"/>
              <w:rPr>
                <w:rFonts w:ascii="Courier New" w:hAnsi="Courier New" w:cs="Courier New"/>
              </w:rPr>
            </w:pPr>
            <w:r>
              <w:rPr>
                <w:rFonts w:ascii="Courier New" w:hAnsi="Courier New" w:cs="Courier New"/>
              </w:rPr>
              <w:t>DHCPOFFER</w:t>
            </w:r>
          </w:p>
        </w:tc>
        <w:tc>
          <w:tcPr>
            <w:tcW w:w="4578" w:type="dxa"/>
          </w:tcPr>
          <w:p w14:paraId="615FED8D" w14:textId="77777777" w:rsidR="00F54036" w:rsidRDefault="00F54036" w:rsidP="00457AE6">
            <w:pPr>
              <w:ind w:right="20"/>
              <w:rPr>
                <w:rFonts w:ascii="Courier New" w:hAnsi="Courier New" w:cs="Courier New"/>
              </w:rPr>
            </w:pPr>
            <w:r>
              <w:rPr>
                <w:rFonts w:ascii="Courier New" w:hAnsi="Courier New" w:cs="Courier New"/>
              </w:rPr>
              <w:t>190</w:t>
            </w:r>
          </w:p>
        </w:tc>
      </w:tr>
      <w:tr w:rsidR="00F54036" w14:paraId="63EAC7B5" w14:textId="77777777" w:rsidTr="00150139">
        <w:tc>
          <w:tcPr>
            <w:tcW w:w="4578" w:type="dxa"/>
          </w:tcPr>
          <w:p w14:paraId="1FD0237D" w14:textId="77777777" w:rsidR="00F54036" w:rsidRDefault="00F54036" w:rsidP="00457AE6">
            <w:pPr>
              <w:ind w:right="20"/>
              <w:rPr>
                <w:rFonts w:ascii="Courier New" w:hAnsi="Courier New" w:cs="Courier New"/>
              </w:rPr>
            </w:pPr>
            <w:r>
              <w:rPr>
                <w:rFonts w:ascii="Courier New" w:hAnsi="Courier New" w:cs="Courier New"/>
              </w:rPr>
              <w:t>DHCPACK</w:t>
            </w:r>
          </w:p>
        </w:tc>
        <w:tc>
          <w:tcPr>
            <w:tcW w:w="4578" w:type="dxa"/>
          </w:tcPr>
          <w:p w14:paraId="0EEE3819" w14:textId="77777777" w:rsidR="00F54036" w:rsidRDefault="00F54036" w:rsidP="00457AE6">
            <w:pPr>
              <w:ind w:right="20"/>
              <w:rPr>
                <w:rFonts w:ascii="Courier New" w:hAnsi="Courier New" w:cs="Courier New"/>
              </w:rPr>
            </w:pPr>
            <w:r>
              <w:rPr>
                <w:rFonts w:ascii="Courier New" w:hAnsi="Courier New" w:cs="Courier New"/>
              </w:rPr>
              <w:t>172</w:t>
            </w:r>
          </w:p>
        </w:tc>
      </w:tr>
      <w:tr w:rsidR="00F54036" w14:paraId="628C00B0" w14:textId="77777777" w:rsidTr="00150139">
        <w:tc>
          <w:tcPr>
            <w:tcW w:w="4578" w:type="dxa"/>
          </w:tcPr>
          <w:p w14:paraId="40FC6689" w14:textId="77777777" w:rsidR="00F54036" w:rsidRDefault="00F54036" w:rsidP="00457AE6">
            <w:pPr>
              <w:ind w:right="20"/>
              <w:rPr>
                <w:rFonts w:ascii="Courier New" w:hAnsi="Courier New" w:cs="Courier New"/>
              </w:rPr>
            </w:pPr>
            <w:r>
              <w:rPr>
                <w:rFonts w:ascii="Courier New" w:hAnsi="Courier New" w:cs="Courier New"/>
              </w:rPr>
              <w:t>DHCPNAK</w:t>
            </w:r>
          </w:p>
        </w:tc>
        <w:tc>
          <w:tcPr>
            <w:tcW w:w="4578" w:type="dxa"/>
          </w:tcPr>
          <w:p w14:paraId="2DF6724F" w14:textId="77777777" w:rsidR="00F54036" w:rsidRDefault="00F54036" w:rsidP="00457AE6">
            <w:pPr>
              <w:ind w:right="20"/>
              <w:rPr>
                <w:rFonts w:ascii="Courier New" w:hAnsi="Courier New" w:cs="Courier New"/>
              </w:rPr>
            </w:pPr>
            <w:r>
              <w:rPr>
                <w:rFonts w:ascii="Courier New" w:hAnsi="Courier New" w:cs="Courier New"/>
              </w:rPr>
              <w:t>6</w:t>
            </w:r>
          </w:p>
        </w:tc>
      </w:tr>
    </w:tbl>
    <w:p w14:paraId="30033E6C" w14:textId="77777777" w:rsidR="00F54036" w:rsidRDefault="00F54036" w:rsidP="00457AE6">
      <w:pPr>
        <w:pStyle w:val="3"/>
        <w:ind w:left="0" w:right="20"/>
      </w:pPr>
      <w:bookmarkStart w:id="1395" w:name="_Toc294800430"/>
      <w:bookmarkStart w:id="1396" w:name="_Toc294800754"/>
      <w:bookmarkStart w:id="1397" w:name="_Toc294800846"/>
      <w:bookmarkStart w:id="1398" w:name="_Toc444695027"/>
      <w:r w:rsidRPr="00150139">
        <w:t>DHCP</w:t>
      </w:r>
      <w:r>
        <w:t xml:space="preserve"> Relay Agent </w:t>
      </w:r>
      <w:bookmarkEnd w:id="1395"/>
      <w:bookmarkEnd w:id="1396"/>
      <w:r w:rsidRPr="00D867F8">
        <w:t>Configuration</w:t>
      </w:r>
      <w:bookmarkEnd w:id="1397"/>
      <w:bookmarkEnd w:id="1398"/>
    </w:p>
    <w:p w14:paraId="077E90F3" w14:textId="77777777" w:rsidR="00F54036" w:rsidRDefault="00F54036" w:rsidP="00457AE6">
      <w:pPr>
        <w:pStyle w:val="a3"/>
        <w:ind w:left="0" w:right="20"/>
      </w:pPr>
      <w:r w:rsidRPr="002F5F3A">
        <w:t>The following example shows that the DHCP relay agent of the switch sets the DHCP server to transfer the requests of the client. If there is no DHCP address pool that satisfies the client</w:t>
      </w:r>
      <w:r w:rsidRPr="002F5F3A">
        <w:t>’</w:t>
      </w:r>
      <w:r w:rsidRPr="002F5F3A">
        <w:t>s request, the switch transfers the request to the DHCP server located in another sub-network.</w:t>
      </w:r>
    </w:p>
    <w:p w14:paraId="1D8B7A58" w14:textId="77777777" w:rsidR="00F54036" w:rsidRDefault="00F54036" w:rsidP="00457AE6">
      <w:pPr>
        <w:ind w:right="20"/>
      </w:pPr>
    </w:p>
    <w:p w14:paraId="0AE14110" w14:textId="77777777" w:rsidR="00F54036" w:rsidRDefault="00150139" w:rsidP="00457AE6">
      <w:pPr>
        <w:keepNext/>
        <w:spacing w:after="180"/>
        <w:ind w:leftChars="945" w:left="1701" w:right="20"/>
        <w:jc w:val="left"/>
        <w:rPr>
          <w:rFonts w:cs="Times New Roman"/>
        </w:rPr>
      </w:pPr>
      <w:r>
        <w:rPr>
          <w:rFonts w:cs="Times New Roman"/>
          <w:noProof/>
        </w:rPr>
        <w:lastRenderedPageBreak/>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Default="004804C9" w:rsidP="00457AE6">
      <w:pPr>
        <w:pStyle w:val="afffff3"/>
        <w:ind w:left="0" w:right="20"/>
      </w:pPr>
      <w:bookmarkStart w:id="1399" w:name="_Toc294800882"/>
      <w:bookmarkStart w:id="1400" w:name="_Toc294856170"/>
      <w:bookmarkStart w:id="1401" w:name="_Toc391575473"/>
      <w:r>
        <w:t xml:space="preserve">Figure </w:t>
      </w:r>
      <w:bookmarkEnd w:id="1399"/>
      <w:r w:rsidR="00D52C4A">
        <w:fldChar w:fldCharType="begin"/>
      </w:r>
      <w:r w:rsidR="00D52C4A">
        <w:instrText xml:space="preserve"> SEQ Figure \* ARABIC </w:instrText>
      </w:r>
      <w:r w:rsidR="00D52C4A">
        <w:fldChar w:fldCharType="separate"/>
      </w:r>
      <w:proofErr w:type="gramStart"/>
      <w:r w:rsidR="00D52C4A">
        <w:rPr>
          <w:noProof/>
        </w:rPr>
        <w:t>18</w:t>
      </w:r>
      <w:r w:rsidR="00D52C4A">
        <w:fldChar w:fldCharType="end"/>
      </w:r>
      <w:r w:rsidR="00D52C4A">
        <w:rPr>
          <w:rFonts w:hint="eastAsia"/>
        </w:rPr>
        <w:t xml:space="preserve"> </w:t>
      </w:r>
      <w:r w:rsidR="00F54036" w:rsidRPr="002F5F3A">
        <w:t>Network</w:t>
      </w:r>
      <w:proofErr w:type="gramEnd"/>
      <w:r w:rsidR="00F54036" w:rsidRPr="002F5F3A">
        <w:t xml:space="preserve"> – DHCP Relay Agent Configuration</w:t>
      </w:r>
      <w:bookmarkEnd w:id="1400"/>
      <w:bookmarkEnd w:id="1401"/>
    </w:p>
    <w:tbl>
      <w:tblPr>
        <w:tblStyle w:val="48"/>
        <w:tblW w:w="0" w:type="auto"/>
        <w:tblLook w:val="0000" w:firstRow="0" w:lastRow="0" w:firstColumn="0" w:lastColumn="0" w:noHBand="0" w:noVBand="0"/>
      </w:tblPr>
      <w:tblGrid>
        <w:gridCol w:w="8261"/>
      </w:tblGrid>
      <w:tr w:rsidR="00F54036" w14:paraId="742080FE" w14:textId="77777777" w:rsidTr="00150139">
        <w:tc>
          <w:tcPr>
            <w:tcW w:w="8820" w:type="dxa"/>
          </w:tcPr>
          <w:p w14:paraId="03CCCA70" w14:textId="77777777" w:rsidR="00F54036" w:rsidRDefault="00F54036" w:rsidP="00457AE6">
            <w:pPr>
              <w:pStyle w:val="aa"/>
              <w:ind w:right="20"/>
              <w:rPr>
                <w:rFonts w:ascii="Courier New" w:hAnsi="Courier New" w:cs="Courier New"/>
              </w:rPr>
            </w:pPr>
            <w:r>
              <w:rPr>
                <w:rFonts w:ascii="Courier New" w:hAnsi="Courier New" w:cs="Courier New" w:hint="eastAsia"/>
              </w:rPr>
              <w:t>Switch(config)# configure terminal</w:t>
            </w:r>
          </w:p>
          <w:p w14:paraId="627EE641" w14:textId="77777777" w:rsidR="00F54036" w:rsidRDefault="00F54036" w:rsidP="00457AE6">
            <w:pPr>
              <w:pStyle w:val="aa"/>
              <w:ind w:right="20"/>
              <w:rPr>
                <w:rFonts w:ascii="Courier New" w:hAnsi="Courier New" w:cs="Courier New"/>
              </w:rPr>
            </w:pPr>
            <w:r>
              <w:rPr>
                <w:rFonts w:ascii="Courier New" w:hAnsi="Courier New" w:cs="Courier New" w:hint="eastAsia"/>
              </w:rPr>
              <w:t xml:space="preserve">Switch(config)# </w:t>
            </w:r>
            <w:r>
              <w:rPr>
                <w:rFonts w:ascii="Courier New" w:hAnsi="Courier New" w:cs="Courier New" w:hint="eastAsia"/>
                <w:b/>
                <w:bCs/>
              </w:rPr>
              <w:t>ip dhcp-server</w:t>
            </w:r>
            <w:r>
              <w:rPr>
                <w:rFonts w:ascii="Courier New" w:hAnsi="Courier New" w:cs="Courier New" w:hint="eastAsia"/>
              </w:rPr>
              <w:t xml:space="preserve"> 10.1.1.2</w:t>
            </w:r>
          </w:p>
          <w:p w14:paraId="395434F7" w14:textId="77777777" w:rsidR="00F54036" w:rsidRPr="00671CEB" w:rsidRDefault="00F54036" w:rsidP="00457AE6">
            <w:pPr>
              <w:pStyle w:val="aa"/>
              <w:ind w:right="20"/>
              <w:rPr>
                <w:rFonts w:ascii="Courier New" w:hAnsi="Courier New" w:cs="Courier New"/>
                <w:b/>
                <w:bCs/>
              </w:rPr>
            </w:pPr>
            <w:r>
              <w:rPr>
                <w:rFonts w:ascii="Courier New" w:hAnsi="Courier New" w:cs="Courier New" w:hint="eastAsia"/>
              </w:rPr>
              <w:t xml:space="preserve">Switch(config)# </w:t>
            </w:r>
            <w:r>
              <w:rPr>
                <w:rFonts w:ascii="Courier New" w:hAnsi="Courier New" w:cs="Courier New" w:hint="eastAsia"/>
                <w:b/>
                <w:bCs/>
              </w:rPr>
              <w:t xml:space="preserve">service </w:t>
            </w:r>
            <w:r w:rsidRPr="00671CEB">
              <w:rPr>
                <w:rFonts w:ascii="Courier New" w:hAnsi="Courier New" w:cs="Courier New"/>
                <w:b/>
                <w:bCs/>
              </w:rPr>
              <w:t>dhcp relay</w:t>
            </w:r>
          </w:p>
          <w:p w14:paraId="6E80AA0A"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r>
              <w:rPr>
                <w:rFonts w:ascii="Courier New" w:hAnsi="Courier New" w:cs="Courier New" w:hint="eastAsia"/>
              </w:rPr>
              <w:t>(config)</w:t>
            </w:r>
            <w:r w:rsidRPr="00671CEB">
              <w:t>#</w:t>
            </w:r>
            <w:r>
              <w:rPr>
                <w:rFonts w:hint="eastAsia"/>
              </w:rPr>
              <w:t xml:space="preserve"> </w:t>
            </w:r>
            <w:r w:rsidRPr="00671CEB">
              <w:rPr>
                <w:rFonts w:hint="eastAsia"/>
                <w:b/>
              </w:rPr>
              <w:t>end</w:t>
            </w:r>
          </w:p>
          <w:p w14:paraId="59083851" w14:textId="77777777" w:rsidR="00F54036" w:rsidRDefault="00F54036" w:rsidP="00457AE6">
            <w:pPr>
              <w:pStyle w:val="aa"/>
              <w:ind w:right="20"/>
              <w:rPr>
                <w:rFonts w:ascii="Courier New" w:hAnsi="Courier New" w:cs="Courier New"/>
                <w:b/>
                <w:bCs/>
              </w:rPr>
            </w:pPr>
            <w:r>
              <w:rPr>
                <w:rFonts w:ascii="Courier New" w:hAnsi="Courier New" w:cs="Courier New" w:hint="eastAsia"/>
              </w:rPr>
              <w:t xml:space="preserve">Switch# </w:t>
            </w:r>
            <w:r>
              <w:rPr>
                <w:rFonts w:ascii="Courier New" w:hAnsi="Courier New" w:cs="Courier New" w:hint="eastAsia"/>
                <w:b/>
                <w:bCs/>
              </w:rPr>
              <w:t>show ip dhcp helper-address</w:t>
            </w:r>
          </w:p>
          <w:p w14:paraId="2B6570D7" w14:textId="77777777" w:rsidR="00F54036" w:rsidRDefault="00F54036" w:rsidP="00457AE6">
            <w:pPr>
              <w:pStyle w:val="aa"/>
              <w:ind w:right="20"/>
              <w:rPr>
                <w:rFonts w:ascii="Courier New" w:hAnsi="Courier New" w:cs="Courier New"/>
              </w:rPr>
            </w:pPr>
            <w:r>
              <w:rPr>
                <w:rFonts w:ascii="Courier New" w:hAnsi="Courier New" w:cs="Courier New" w:hint="eastAsia"/>
              </w:rPr>
              <w:t>Server</w:t>
            </w:r>
            <w:r>
              <w:rPr>
                <w:rFonts w:ascii="Courier New" w:hAnsi="Courier New" w:cs="Courier New"/>
              </w:rPr>
              <w:t>’</w:t>
            </w:r>
            <w:r>
              <w:rPr>
                <w:rFonts w:ascii="Courier New" w:hAnsi="Courier New" w:cs="Courier New" w:hint="eastAsia"/>
              </w:rPr>
              <w:t>s  IP address : 10.1.1.2</w:t>
            </w:r>
          </w:p>
          <w:p w14:paraId="6DA6B3C8" w14:textId="77777777"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p>
          <w:p w14:paraId="2F4BEB08" w14:textId="77777777" w:rsidR="00F54036" w:rsidRPr="00671CEB" w:rsidRDefault="00F54036" w:rsidP="00457AE6">
            <w:pPr>
              <w:pStyle w:val="aa"/>
              <w:ind w:right="20"/>
            </w:pPr>
            <w:r>
              <w:rPr>
                <w:rFonts w:ascii="Courier New" w:hAnsi="Courier New" w:cs="Courier New" w:hint="eastAsia"/>
              </w:rPr>
              <w:t>Switch</w:t>
            </w:r>
            <w:r w:rsidRPr="00671CEB">
              <w:t xml:space="preserve"> # </w:t>
            </w:r>
            <w:r w:rsidRPr="00671CEB">
              <w:rPr>
                <w:b/>
              </w:rPr>
              <w:t>show ip dhcp relay statistics</w:t>
            </w:r>
            <w:r w:rsidRPr="00671CEB">
              <w:t xml:space="preserve"> </w:t>
            </w:r>
          </w:p>
          <w:p w14:paraId="0E8450A0" w14:textId="77777777" w:rsidR="00F54036" w:rsidRPr="00671CEB" w:rsidRDefault="00F54036" w:rsidP="00457AE6">
            <w:pPr>
              <w:pStyle w:val="aa"/>
              <w:ind w:right="20"/>
            </w:pPr>
          </w:p>
          <w:p w14:paraId="0515BEE1" w14:textId="77777777" w:rsidR="00F54036" w:rsidRPr="00671CEB" w:rsidRDefault="00F54036" w:rsidP="00457AE6">
            <w:pPr>
              <w:pStyle w:val="aa"/>
              <w:ind w:right="20"/>
            </w:pPr>
            <w:r w:rsidRPr="00671CEB">
              <w:t xml:space="preserve">Destination(Server)           Value     </w:t>
            </w:r>
          </w:p>
          <w:p w14:paraId="2E486C6C" w14:textId="77777777" w:rsidR="00F54036" w:rsidRPr="00671CEB" w:rsidRDefault="00F54036" w:rsidP="00457AE6">
            <w:pPr>
              <w:pStyle w:val="aa"/>
              <w:ind w:right="20"/>
            </w:pPr>
            <w:r w:rsidRPr="00671CEB">
              <w:t xml:space="preserve">Client-packets relayed        </w:t>
            </w:r>
            <w:r>
              <w:rPr>
                <w:rFonts w:hint="eastAsia"/>
              </w:rPr>
              <w:t xml:space="preserve"> </w:t>
            </w:r>
            <w:r w:rsidRPr="00671CEB">
              <w:t xml:space="preserve">8         </w:t>
            </w:r>
          </w:p>
          <w:p w14:paraId="2B7424EE" w14:textId="77777777" w:rsidR="00F54036" w:rsidRPr="00671CEB" w:rsidRDefault="00F54036" w:rsidP="00457AE6">
            <w:pPr>
              <w:pStyle w:val="aa"/>
              <w:ind w:right="20"/>
            </w:pPr>
            <w:r w:rsidRPr="00671CEB">
              <w:t xml:space="preserve">Client-packets errored       </w:t>
            </w:r>
            <w:r>
              <w:rPr>
                <w:rFonts w:hint="eastAsia"/>
              </w:rPr>
              <w:t xml:space="preserve"> </w:t>
            </w:r>
            <w:r w:rsidRPr="00671CEB">
              <w:t xml:space="preserve"> 0         </w:t>
            </w:r>
          </w:p>
          <w:p w14:paraId="21B9930F" w14:textId="77777777" w:rsidR="00F54036" w:rsidRPr="00671CEB" w:rsidRDefault="00F54036" w:rsidP="00457AE6">
            <w:pPr>
              <w:pStyle w:val="aa"/>
              <w:ind w:right="20"/>
            </w:pPr>
          </w:p>
          <w:p w14:paraId="674B5CB2" w14:textId="77777777" w:rsidR="00F54036" w:rsidRPr="00671CEB" w:rsidRDefault="00F54036" w:rsidP="00457AE6">
            <w:pPr>
              <w:pStyle w:val="aa"/>
              <w:ind w:right="20"/>
            </w:pPr>
            <w:r w:rsidRPr="00671CEB">
              <w:t xml:space="preserve">Destination(Client)           value     </w:t>
            </w:r>
          </w:p>
          <w:p w14:paraId="513005FC" w14:textId="77777777" w:rsidR="00F54036" w:rsidRPr="00671CEB" w:rsidRDefault="00F54036" w:rsidP="00457AE6">
            <w:pPr>
              <w:pStyle w:val="aa"/>
              <w:ind w:right="20"/>
            </w:pPr>
            <w:r w:rsidRPr="00671CEB">
              <w:t xml:space="preserve">Server-packets relayed        6         </w:t>
            </w:r>
          </w:p>
          <w:p w14:paraId="3A626EE9" w14:textId="77777777" w:rsidR="00F54036" w:rsidRPr="00671CEB" w:rsidRDefault="00F54036" w:rsidP="00457AE6">
            <w:pPr>
              <w:pStyle w:val="aa"/>
              <w:ind w:right="20"/>
            </w:pPr>
            <w:r w:rsidRPr="00671CEB">
              <w:t xml:space="preserve">Server-packets errored        0         </w:t>
            </w:r>
          </w:p>
          <w:p w14:paraId="6D45BCBB" w14:textId="77777777" w:rsidR="00F54036" w:rsidRPr="00671CEB" w:rsidRDefault="00F54036" w:rsidP="00457AE6">
            <w:pPr>
              <w:pStyle w:val="aa"/>
              <w:ind w:right="20"/>
            </w:pPr>
            <w:r w:rsidRPr="00671CEB">
              <w:t xml:space="preserve">Giaddr errored               0         </w:t>
            </w:r>
          </w:p>
          <w:p w14:paraId="276634D7" w14:textId="77777777" w:rsidR="00F54036" w:rsidRPr="00671CEB" w:rsidRDefault="00F54036" w:rsidP="00457AE6">
            <w:pPr>
              <w:pStyle w:val="aa"/>
              <w:ind w:right="20"/>
            </w:pPr>
            <w:r w:rsidRPr="00671CEB">
              <w:t xml:space="preserve">Corrupt agent options         0         </w:t>
            </w:r>
          </w:p>
          <w:p w14:paraId="1705ECF5" w14:textId="77777777" w:rsidR="00F54036" w:rsidRPr="00671CEB" w:rsidRDefault="00F54036" w:rsidP="00457AE6">
            <w:pPr>
              <w:pStyle w:val="aa"/>
              <w:ind w:right="20"/>
            </w:pPr>
            <w:r w:rsidRPr="00671CEB">
              <w:t xml:space="preserve">Missing agent options         0         </w:t>
            </w:r>
          </w:p>
          <w:p w14:paraId="5960261B" w14:textId="77777777" w:rsidR="00F54036" w:rsidRPr="00671CEB" w:rsidRDefault="00F54036" w:rsidP="00457AE6">
            <w:pPr>
              <w:pStyle w:val="aa"/>
              <w:ind w:right="20"/>
            </w:pPr>
            <w:r w:rsidRPr="00671CEB">
              <w:t xml:space="preserve">Bad circuit id              </w:t>
            </w:r>
            <w:r>
              <w:rPr>
                <w:rFonts w:hint="eastAsia"/>
              </w:rPr>
              <w:t xml:space="preserve"> </w:t>
            </w:r>
            <w:r w:rsidRPr="00671CEB">
              <w:t xml:space="preserve">  0         </w:t>
            </w:r>
          </w:p>
          <w:p w14:paraId="58A2AF00" w14:textId="77777777" w:rsidR="00F54036" w:rsidRDefault="00F54036" w:rsidP="00457AE6">
            <w:pPr>
              <w:pStyle w:val="aa"/>
              <w:ind w:right="20"/>
              <w:rPr>
                <w:rFonts w:cs="Times New Roman"/>
              </w:rPr>
            </w:pPr>
            <w:r w:rsidRPr="00671CEB">
              <w:t xml:space="preserve">Missing circuit id          </w:t>
            </w:r>
            <w:r>
              <w:rPr>
                <w:rFonts w:hint="eastAsia"/>
              </w:rPr>
              <w:t xml:space="preserve">  </w:t>
            </w:r>
            <w:r w:rsidRPr="00671CEB">
              <w:t xml:space="preserve">  0</w:t>
            </w:r>
          </w:p>
        </w:tc>
      </w:tr>
    </w:tbl>
    <w:p w14:paraId="1E0182FE" w14:textId="77777777" w:rsidR="00F54036" w:rsidRPr="007858DE" w:rsidRDefault="00F54036" w:rsidP="00457AE6">
      <w:pPr>
        <w:ind w:right="20"/>
      </w:pPr>
    </w:p>
    <w:tbl>
      <w:tblPr>
        <w:tblStyle w:val="NOTICE"/>
        <w:tblW w:w="0" w:type="auto"/>
        <w:tblLook w:val="0000" w:firstRow="0" w:lastRow="0" w:firstColumn="0" w:lastColumn="0" w:noHBand="0" w:noVBand="0"/>
      </w:tblPr>
      <w:tblGrid>
        <w:gridCol w:w="878"/>
        <w:gridCol w:w="1067"/>
        <w:gridCol w:w="6203"/>
      </w:tblGrid>
      <w:tr w:rsidR="00F54036" w14:paraId="57313A15" w14:textId="77777777" w:rsidTr="00150139">
        <w:tc>
          <w:tcPr>
            <w:tcW w:w="900" w:type="dxa"/>
            <w:vAlign w:val="center"/>
          </w:tcPr>
          <w:p w14:paraId="3B0B0159" w14:textId="77777777"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Default="00F54036" w:rsidP="00457AE6">
            <w:pPr>
              <w:pStyle w:val="aa"/>
              <w:ind w:right="20"/>
              <w:jc w:val="both"/>
              <w:rPr>
                <w:b/>
                <w:bCs/>
              </w:rPr>
            </w:pPr>
            <w:r>
              <w:rPr>
                <w:b/>
                <w:bCs/>
              </w:rPr>
              <w:t>Notice</w:t>
            </w:r>
          </w:p>
        </w:tc>
        <w:tc>
          <w:tcPr>
            <w:tcW w:w="6800" w:type="dxa"/>
            <w:vAlign w:val="center"/>
          </w:tcPr>
          <w:p w14:paraId="0E406361" w14:textId="77777777" w:rsidR="00F54036" w:rsidRDefault="00F54036" w:rsidP="00457AE6">
            <w:pPr>
              <w:pStyle w:val="aa"/>
              <w:ind w:right="20"/>
              <w:jc w:val="both"/>
            </w:pPr>
            <w:r w:rsidRPr="002F5F3A">
              <w:rPr>
                <w:iCs/>
              </w:rPr>
              <w:t>To transfer a DHCP message to a DHCP server located in other sub-network, the route information on the network must be configured in the DHCP server of the switch</w:t>
            </w:r>
            <w:r w:rsidRPr="002F5F3A">
              <w:t>.</w:t>
            </w:r>
          </w:p>
        </w:tc>
      </w:tr>
    </w:tbl>
    <w:p w14:paraId="168E1A2A" w14:textId="77777777" w:rsidR="00F54036" w:rsidRDefault="00F54036" w:rsidP="00457AE6">
      <w:pPr>
        <w:ind w:right="20"/>
        <w:rPr>
          <w:rFonts w:cs="Times New Roman"/>
        </w:rPr>
      </w:pPr>
    </w:p>
    <w:p w14:paraId="648E6B43" w14:textId="77777777" w:rsidR="00F54036" w:rsidRPr="00F54036" w:rsidRDefault="00F54036" w:rsidP="00457AE6">
      <w:pPr>
        <w:ind w:right="20"/>
      </w:pPr>
    </w:p>
    <w:p w14:paraId="46B5D769" w14:textId="77777777" w:rsidR="00CA2EEE" w:rsidRDefault="00150139" w:rsidP="0021019A">
      <w:pPr>
        <w:pStyle w:val="1"/>
        <w:ind w:right="20"/>
      </w:pPr>
      <w:bookmarkStart w:id="1402" w:name="_Toc294856717"/>
      <w:bookmarkStart w:id="1403" w:name="_Toc294857377"/>
      <w:bookmarkStart w:id="1404" w:name="_Toc391378351"/>
      <w:bookmarkStart w:id="1405" w:name="_Toc444695028"/>
      <w:r>
        <w:rPr>
          <w:rFonts w:hint="eastAsia"/>
        </w:rPr>
        <w:lastRenderedPageBreak/>
        <w:t>RIP</w:t>
      </w:r>
      <w:bookmarkEnd w:id="1402"/>
      <w:bookmarkEnd w:id="1403"/>
      <w:bookmarkEnd w:id="1404"/>
      <w:bookmarkEnd w:id="1405"/>
    </w:p>
    <w:p w14:paraId="4915AA77" w14:textId="77777777" w:rsidR="00150139" w:rsidRPr="00150139" w:rsidRDefault="00150139" w:rsidP="0021019A">
      <w:pPr>
        <w:ind w:right="20"/>
      </w:pPr>
      <w:bookmarkStart w:id="1406" w:name="_Toc294857443"/>
      <w:bookmarkStart w:id="1407" w:name="_Toc294877586"/>
      <w:bookmarkStart w:id="1408" w:name="_Toc294878113"/>
      <w:bookmarkStart w:id="1409" w:name="_Toc294879738"/>
      <w:bookmarkStart w:id="1410" w:name="_Toc294880422"/>
      <w:bookmarkStart w:id="1411" w:name="_Toc294880948"/>
      <w:bookmarkStart w:id="1412" w:name="_Toc294882252"/>
      <w:bookmarkStart w:id="1413" w:name="_Toc294882777"/>
      <w:bookmarkStart w:id="1414" w:name="_Toc295242039"/>
      <w:bookmarkStart w:id="1415" w:name="_Toc295242480"/>
      <w:bookmarkStart w:id="1416" w:name="_Toc295290800"/>
      <w:bookmarkStart w:id="1417" w:name="_Toc295390135"/>
      <w:bookmarkStart w:id="1418" w:name="_Toc295402217"/>
      <w:bookmarkStart w:id="1419" w:name="_Toc295402259"/>
      <w:bookmarkStart w:id="1420" w:name="_Toc295470737"/>
      <w:bookmarkStart w:id="1421" w:name="_Toc295741855"/>
      <w:bookmarkStart w:id="1422" w:name="_Toc295750544"/>
      <w:bookmarkStart w:id="1423" w:name="_Toc295825895"/>
      <w:bookmarkStart w:id="1424" w:name="_Toc295832337"/>
      <w:bookmarkStart w:id="1425" w:name="_Toc295832379"/>
      <w:bookmarkStart w:id="1426" w:name="_Toc295833055"/>
      <w:bookmarkStart w:id="1427" w:name="_Toc295833819"/>
      <w:bookmarkStart w:id="1428" w:name="_Toc295836569"/>
      <w:bookmarkStart w:id="1429" w:name="_Toc295894117"/>
      <w:bookmarkStart w:id="1430" w:name="_Toc295987277"/>
      <w:bookmarkStart w:id="1431" w:name="_Toc296000207"/>
      <w:bookmarkStart w:id="1432" w:name="_Toc296001301"/>
      <w:bookmarkStart w:id="1433" w:name="_Toc296020332"/>
      <w:bookmarkStart w:id="1434" w:name="_Toc296083566"/>
      <w:bookmarkStart w:id="1435" w:name="_Toc296087037"/>
      <w:bookmarkStart w:id="1436" w:name="_Toc296176547"/>
      <w:bookmarkStart w:id="1437" w:name="_Toc296177322"/>
      <w:bookmarkStart w:id="1438" w:name="_Toc296180929"/>
      <w:bookmarkStart w:id="1439" w:name="_Toc296182006"/>
      <w:bookmarkStart w:id="1440" w:name="_Toc296182780"/>
      <w:bookmarkStart w:id="1441" w:name="_Toc296184019"/>
      <w:bookmarkStart w:id="1442" w:name="_Toc296339849"/>
      <w:bookmarkStart w:id="1443" w:name="_Toc296340629"/>
      <w:bookmarkStart w:id="1444" w:name="_Toc296671343"/>
      <w:bookmarkStart w:id="1445" w:name="_Toc296671822"/>
      <w:bookmarkStart w:id="1446" w:name="_Toc296690642"/>
      <w:bookmarkStart w:id="1447" w:name="_Toc296959251"/>
      <w:bookmarkStart w:id="1448" w:name="_Toc297822523"/>
      <w:bookmarkStart w:id="1449" w:name="_Toc306024375"/>
      <w:bookmarkStart w:id="1450" w:name="_Toc306029270"/>
      <w:bookmarkStart w:id="1451" w:name="_Toc306092027"/>
      <w:bookmarkStart w:id="1452" w:name="_Toc306093364"/>
      <w:bookmarkStart w:id="1453" w:name="_Toc306283331"/>
      <w:bookmarkStart w:id="1454" w:name="_Toc306284136"/>
      <w:bookmarkStart w:id="1455" w:name="_Toc306284941"/>
      <w:bookmarkStart w:id="1456" w:name="_Toc325378209"/>
      <w:bookmarkStart w:id="1457" w:name="_Toc327782399"/>
      <w:bookmarkStart w:id="1458" w:name="_Toc329073618"/>
      <w:bookmarkStart w:id="1459" w:name="_Toc329076560"/>
      <w:bookmarkStart w:id="1460" w:name="_Toc335384426"/>
      <w:bookmarkStart w:id="1461" w:name="_Toc335385239"/>
      <w:bookmarkStart w:id="1462" w:name="_Toc335386052"/>
      <w:bookmarkStart w:id="1463" w:name="_Toc340663659"/>
      <w:bookmarkStart w:id="1464" w:name="_Toc341455549"/>
      <w:bookmarkStart w:id="1465" w:name="_Toc341693787"/>
      <w:bookmarkStart w:id="1466" w:name="_Toc341699521"/>
      <w:bookmarkStart w:id="1467" w:name="_Toc341886345"/>
      <w:bookmarkStart w:id="1468" w:name="_Toc341976142"/>
      <w:bookmarkStart w:id="1469" w:name="_Toc342046112"/>
      <w:bookmarkStart w:id="1470" w:name="_Toc343863897"/>
      <w:bookmarkStart w:id="1471" w:name="_Toc348529246"/>
      <w:bookmarkStart w:id="1472" w:name="_Toc348536320"/>
      <w:bookmarkStart w:id="1473" w:name="_Toc348537264"/>
      <w:bookmarkStart w:id="1474" w:name="_Toc348538209"/>
      <w:bookmarkStart w:id="1475" w:name="_Toc348539154"/>
      <w:bookmarkStart w:id="1476" w:name="_Toc348540099"/>
      <w:bookmarkStart w:id="1477" w:name="_Toc348541044"/>
      <w:bookmarkStart w:id="1478" w:name="_Toc348541989"/>
      <w:bookmarkStart w:id="1479" w:name="_Toc348542934"/>
      <w:bookmarkStart w:id="1480" w:name="_Toc348624859"/>
      <w:bookmarkStart w:id="1481" w:name="_Toc348625804"/>
      <w:bookmarkStart w:id="1482" w:name="_Toc354409725"/>
      <w:bookmarkStart w:id="1483" w:name="_Toc354416040"/>
      <w:bookmarkStart w:id="1484" w:name="_Toc259458915"/>
      <w:bookmarkStart w:id="1485" w:name="_Toc363228419"/>
      <w:bookmarkStart w:id="1486" w:name="_Toc259458916"/>
      <w:bookmarkStart w:id="1487" w:name="_Toc363228420"/>
    </w:p>
    <w:p w14:paraId="5F397078" w14:textId="77777777" w:rsidR="00150139" w:rsidRDefault="00150139" w:rsidP="0021019A">
      <w:pPr>
        <w:pStyle w:val="-1"/>
        <w:ind w:right="20"/>
      </w:pPr>
      <w:bookmarkStart w:id="1488" w:name="_Toc259458917"/>
      <w:bookmarkStart w:id="1489" w:name="_Toc391378352"/>
      <w:r w:rsidRPr="002F5F3A">
        <w:t>This chapter introduces how to set up RIP (Rounting Information Protocol). RIP has been used for many years and is still used for IGP (Interior Gateway Protocol) of small network</w:t>
      </w:r>
      <w:bookmarkEnd w:id="1406"/>
      <w:bookmarkEnd w:id="1407"/>
      <w:bookmarkEnd w:id="1408"/>
      <w:bookmarkEnd w:id="1409"/>
      <w:bookmarkEnd w:id="1410"/>
      <w:bookmarkEnd w:id="1411"/>
      <w:bookmarkEnd w:id="1412"/>
      <w:r w:rsidRPr="002F5F3A">
        <w:t>.</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p>
    <w:p w14:paraId="399C923F" w14:textId="77777777" w:rsidR="00150139" w:rsidRDefault="00150139" w:rsidP="0021019A">
      <w:pPr>
        <w:ind w:right="20"/>
      </w:pPr>
    </w:p>
    <w:p w14:paraId="46A34EE2" w14:textId="77777777" w:rsidR="00150139" w:rsidRDefault="00150139" w:rsidP="0021019A">
      <w:pPr>
        <w:ind w:right="20"/>
      </w:pPr>
      <w:r>
        <w:br w:type="page"/>
      </w:r>
    </w:p>
    <w:p w14:paraId="0215FF55" w14:textId="77777777" w:rsidR="00150139" w:rsidRDefault="00150139" w:rsidP="0021019A">
      <w:pPr>
        <w:pStyle w:val="2"/>
        <w:ind w:right="20"/>
      </w:pPr>
      <w:bookmarkStart w:id="1490" w:name="_Toc363228421"/>
      <w:bookmarkStart w:id="1491" w:name="_Toc444695029"/>
      <w:r w:rsidRPr="00150139">
        <w:rPr>
          <w:rFonts w:hint="eastAsia"/>
        </w:rPr>
        <w:lastRenderedPageBreak/>
        <w:t>Information</w:t>
      </w:r>
      <w:r>
        <w:rPr>
          <w:rFonts w:hint="eastAsia"/>
        </w:rPr>
        <w:t xml:space="preserve"> about RIP</w:t>
      </w:r>
      <w:bookmarkEnd w:id="1490"/>
      <w:bookmarkEnd w:id="1491"/>
    </w:p>
    <w:p w14:paraId="20F12172" w14:textId="77777777" w:rsidR="00150139" w:rsidRDefault="00150139" w:rsidP="0021019A">
      <w:pPr>
        <w:pStyle w:val="a3"/>
        <w:ind w:right="20"/>
      </w:pPr>
      <w:r w:rsidRPr="002F5F3A">
        <w:t>RIP is an interior gateway protocol that has been used for many years and is still used for small network environment. RIP is one of routing protocols that is a classical distance-vector.</w:t>
      </w:r>
    </w:p>
    <w:p w14:paraId="5D9CC36B" w14:textId="77777777" w:rsidR="00150139" w:rsidRDefault="00150139" w:rsidP="0021019A">
      <w:pPr>
        <w:pStyle w:val="a3"/>
        <w:ind w:right="20"/>
      </w:pPr>
      <w:r w:rsidRPr="002F5F3A">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Default="00150139" w:rsidP="0021019A">
      <w:pPr>
        <w:pStyle w:val="a3"/>
        <w:ind w:right="20"/>
      </w:pPr>
      <w:r w:rsidRPr="002F5F3A">
        <w:t xml:space="preserve">The metric using in RIP is hop count. Hop count is number of router going through to router. </w:t>
      </w:r>
    </w:p>
    <w:p w14:paraId="798012CB" w14:textId="77777777" w:rsidR="00150139" w:rsidRDefault="00150139" w:rsidP="0021019A">
      <w:pPr>
        <w:pStyle w:val="a3"/>
        <w:ind w:right="20"/>
      </w:pPr>
      <w:r w:rsidRPr="002F5F3A">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Default="00150139" w:rsidP="0021019A">
      <w:pPr>
        <w:pStyle w:val="a3"/>
        <w:ind w:right="20"/>
      </w:pPr>
      <w:r w:rsidRPr="002F5F3A">
        <w:t>In this case, default network become advertisement via RIP and another RIP neighbor.</w:t>
      </w:r>
    </w:p>
    <w:p w14:paraId="4939050F" w14:textId="77777777" w:rsidR="00150139" w:rsidRPr="003311F3" w:rsidRDefault="00150139" w:rsidP="0021019A">
      <w:pPr>
        <w:ind w:right="20"/>
      </w:pPr>
    </w:p>
    <w:p w14:paraId="2B83FF32" w14:textId="77777777" w:rsidR="00150139" w:rsidRDefault="00150139" w:rsidP="0021019A">
      <w:pPr>
        <w:pStyle w:val="2"/>
        <w:ind w:right="20"/>
      </w:pPr>
      <w:bookmarkStart w:id="1492" w:name="_Toc259458918"/>
      <w:bookmarkStart w:id="1493" w:name="_Toc363228422"/>
      <w:bookmarkStart w:id="1494" w:name="_Toc444695030"/>
      <w:r>
        <w:rPr>
          <w:rFonts w:hint="eastAsia"/>
        </w:rPr>
        <w:lastRenderedPageBreak/>
        <w:t xml:space="preserve">How to </w:t>
      </w:r>
      <w:r w:rsidRPr="00150139">
        <w:rPr>
          <w:rFonts w:hint="eastAsia"/>
        </w:rPr>
        <w:t>Configure</w:t>
      </w:r>
      <w:r>
        <w:rPr>
          <w:rFonts w:hint="eastAsia"/>
        </w:rPr>
        <w:t xml:space="preserve"> RIP</w:t>
      </w:r>
      <w:bookmarkEnd w:id="1492"/>
      <w:bookmarkEnd w:id="1493"/>
      <w:bookmarkEnd w:id="1494"/>
    </w:p>
    <w:p w14:paraId="01E1E67A" w14:textId="77777777" w:rsidR="00150139" w:rsidRPr="007D1638" w:rsidRDefault="00150139" w:rsidP="0096529E">
      <w:pPr>
        <w:pStyle w:val="a3"/>
        <w:ind w:left="0" w:right="20"/>
      </w:pPr>
      <w:r w:rsidRPr="002F5F3A">
        <w:t>The following commands should be completed for RIP configuration.</w:t>
      </w:r>
    </w:p>
    <w:p w14:paraId="52538A78" w14:textId="77777777" w:rsidR="00150139" w:rsidRDefault="00150139" w:rsidP="0096529E">
      <w:pPr>
        <w:pStyle w:val="Randomlist"/>
        <w:tabs>
          <w:tab w:val="clear" w:pos="3968"/>
          <w:tab w:val="num" w:pos="1980"/>
          <w:tab w:val="num" w:pos="3320"/>
        </w:tabs>
        <w:ind w:left="0" w:right="20" w:hanging="403"/>
      </w:pPr>
      <w:r>
        <w:rPr>
          <w:rFonts w:hint="eastAsia"/>
        </w:rPr>
        <w:t>Enabling RIP</w:t>
      </w:r>
    </w:p>
    <w:p w14:paraId="69F4079E" w14:textId="77777777" w:rsidR="00150139" w:rsidRDefault="00150139" w:rsidP="0096529E">
      <w:pPr>
        <w:pStyle w:val="Randomlist"/>
        <w:tabs>
          <w:tab w:val="clear" w:pos="3968"/>
          <w:tab w:val="num" w:pos="1980"/>
          <w:tab w:val="num" w:pos="3320"/>
        </w:tabs>
        <w:ind w:left="0" w:right="20" w:hanging="403"/>
      </w:pPr>
      <w:r>
        <w:rPr>
          <w:rFonts w:hint="eastAsia"/>
        </w:rPr>
        <w:t>Allowing Unicast Updates for RIP</w:t>
      </w:r>
    </w:p>
    <w:p w14:paraId="51D52A10" w14:textId="77777777" w:rsidR="00150139" w:rsidRDefault="00150139" w:rsidP="0096529E">
      <w:pPr>
        <w:pStyle w:val="Randomlist"/>
        <w:tabs>
          <w:tab w:val="clear" w:pos="3968"/>
          <w:tab w:val="num" w:pos="1980"/>
          <w:tab w:val="num" w:pos="3320"/>
        </w:tabs>
        <w:ind w:left="0" w:right="20" w:hanging="403"/>
      </w:pPr>
      <w:r>
        <w:rPr>
          <w:rFonts w:hint="eastAsia"/>
        </w:rPr>
        <w:t>Passive interface</w:t>
      </w:r>
    </w:p>
    <w:p w14:paraId="79BB96B4" w14:textId="77777777" w:rsidR="00150139" w:rsidRDefault="00150139" w:rsidP="0096529E">
      <w:pPr>
        <w:pStyle w:val="Randomlist"/>
        <w:tabs>
          <w:tab w:val="clear" w:pos="3968"/>
          <w:tab w:val="num" w:pos="1980"/>
          <w:tab w:val="num" w:pos="3320"/>
        </w:tabs>
        <w:ind w:left="0" w:right="20" w:hanging="403"/>
      </w:pPr>
      <w:r>
        <w:rPr>
          <w:rFonts w:hint="eastAsia"/>
        </w:rPr>
        <w:t>Applying Offsets to Routing Metrics</w:t>
      </w:r>
    </w:p>
    <w:p w14:paraId="2C917100" w14:textId="77777777" w:rsidR="00150139" w:rsidRDefault="00150139" w:rsidP="0096529E">
      <w:pPr>
        <w:pStyle w:val="Randomlist"/>
        <w:tabs>
          <w:tab w:val="clear" w:pos="3968"/>
          <w:tab w:val="num" w:pos="1980"/>
          <w:tab w:val="num" w:pos="3320"/>
        </w:tabs>
        <w:ind w:left="0" w:right="20" w:hanging="403"/>
      </w:pPr>
      <w:r>
        <w:rPr>
          <w:rFonts w:hint="eastAsia"/>
        </w:rPr>
        <w:t>Adjusting Timers</w:t>
      </w:r>
    </w:p>
    <w:p w14:paraId="62A8DF58" w14:textId="77777777" w:rsidR="00150139" w:rsidRDefault="00150139" w:rsidP="0096529E">
      <w:pPr>
        <w:pStyle w:val="Randomlist"/>
        <w:tabs>
          <w:tab w:val="clear" w:pos="3968"/>
          <w:tab w:val="num" w:pos="1980"/>
          <w:tab w:val="num" w:pos="3320"/>
        </w:tabs>
        <w:ind w:left="0" w:right="20" w:hanging="403"/>
      </w:pPr>
      <w:r>
        <w:rPr>
          <w:rFonts w:hint="eastAsia"/>
        </w:rPr>
        <w:t>Specifying a RIP version</w:t>
      </w:r>
    </w:p>
    <w:p w14:paraId="038D24B7" w14:textId="77777777" w:rsidR="00150139" w:rsidRDefault="00150139" w:rsidP="0096529E">
      <w:pPr>
        <w:pStyle w:val="Randomlist"/>
        <w:tabs>
          <w:tab w:val="clear" w:pos="3968"/>
          <w:tab w:val="num" w:pos="1980"/>
          <w:tab w:val="num" w:pos="3320"/>
        </w:tabs>
        <w:ind w:left="0" w:right="20" w:hanging="403"/>
      </w:pPr>
      <w:r>
        <w:rPr>
          <w:rFonts w:hint="eastAsia"/>
        </w:rPr>
        <w:t>Applying Distnace</w:t>
      </w:r>
    </w:p>
    <w:p w14:paraId="58C6299D" w14:textId="77777777" w:rsidR="00150139" w:rsidRDefault="00150139" w:rsidP="0096529E">
      <w:pPr>
        <w:pStyle w:val="Randomlist"/>
        <w:tabs>
          <w:tab w:val="clear" w:pos="3968"/>
          <w:tab w:val="num" w:pos="1980"/>
          <w:tab w:val="num" w:pos="3320"/>
        </w:tabs>
        <w:ind w:left="0" w:right="20" w:hanging="403"/>
      </w:pPr>
      <w:r>
        <w:rPr>
          <w:rFonts w:hint="eastAsia"/>
        </w:rPr>
        <w:t>Enabling Split Horizon</w:t>
      </w:r>
    </w:p>
    <w:p w14:paraId="45376186" w14:textId="77777777" w:rsidR="00150139" w:rsidRPr="00150139" w:rsidRDefault="00150139" w:rsidP="0096529E">
      <w:pPr>
        <w:pStyle w:val="3"/>
        <w:ind w:left="0" w:right="20"/>
      </w:pPr>
      <w:bookmarkStart w:id="1495" w:name="_Toc259458919"/>
      <w:bookmarkStart w:id="1496" w:name="_Toc363228423"/>
      <w:bookmarkStart w:id="1497" w:name="_Toc444695031"/>
      <w:r>
        <w:rPr>
          <w:rFonts w:hint="eastAsia"/>
        </w:rPr>
        <w:t>Enabling RIP</w:t>
      </w:r>
      <w:bookmarkEnd w:id="1495"/>
      <w:bookmarkEnd w:id="1496"/>
      <w:bookmarkEnd w:id="1497"/>
    </w:p>
    <w:p w14:paraId="78A52453" w14:textId="77777777" w:rsidR="00150139" w:rsidRDefault="00150139" w:rsidP="0096529E">
      <w:pPr>
        <w:pStyle w:val="a3"/>
        <w:ind w:left="0" w:right="20"/>
      </w:pPr>
      <w:r w:rsidRPr="002F5F3A">
        <w:t>To enable RIP, do the following steps</w:t>
      </w:r>
      <w:r>
        <w:rPr>
          <w:rFonts w:hint="eastAsia"/>
        </w:rPr>
        <w:t>.</w:t>
      </w:r>
    </w:p>
    <w:p w14:paraId="726F6B67" w14:textId="77777777" w:rsidR="00150139" w:rsidRPr="00150139" w:rsidRDefault="0017004D" w:rsidP="0096529E">
      <w:pPr>
        <w:pStyle w:val="afffff3"/>
        <w:ind w:left="0" w:right="20"/>
        <w:rPr>
          <w:b w:val="0"/>
        </w:rPr>
      </w:pPr>
      <w:bookmarkStart w:id="1498" w:name="_Toc391575226"/>
      <w:r>
        <w:t xml:space="preserve">Table </w:t>
      </w:r>
      <w:r w:rsidR="005832B8">
        <w:fldChar w:fldCharType="begin"/>
      </w:r>
      <w:r w:rsidR="00092D8C">
        <w:instrText xml:space="preserve"> SEQ Table \* ARABIC </w:instrText>
      </w:r>
      <w:r w:rsidR="005832B8">
        <w:fldChar w:fldCharType="separate"/>
      </w:r>
      <w:r w:rsidR="009220C2">
        <w:rPr>
          <w:noProof/>
        </w:rPr>
        <w:t>84</w:t>
      </w:r>
      <w:r w:rsidR="005832B8">
        <w:rPr>
          <w:noProof/>
        </w:rPr>
        <w:fldChar w:fldCharType="end"/>
      </w:r>
      <w:r>
        <w:rPr>
          <w:rFonts w:hint="eastAsia"/>
        </w:rPr>
        <w:t xml:space="preserve"> </w:t>
      </w:r>
      <w:r w:rsidR="00150139" w:rsidRPr="0017004D">
        <w:rPr>
          <w:rFonts w:hint="eastAsia"/>
        </w:rPr>
        <w:t>Enabling RIP</w:t>
      </w:r>
      <w:bookmarkEnd w:id="1498"/>
    </w:p>
    <w:tbl>
      <w:tblPr>
        <w:tblStyle w:val="CLIWide"/>
        <w:tblW w:w="0" w:type="auto"/>
        <w:tblLook w:val="01E0" w:firstRow="1" w:lastRow="1" w:firstColumn="1" w:lastColumn="1" w:noHBand="0" w:noVBand="0"/>
      </w:tblPr>
      <w:tblGrid>
        <w:gridCol w:w="932"/>
        <w:gridCol w:w="3820"/>
        <w:gridCol w:w="3396"/>
      </w:tblGrid>
      <w:tr w:rsidR="00150139" w:rsidRPr="005C642D"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2F5F3A" w:rsidRDefault="00150139" w:rsidP="0096529E">
            <w:pPr>
              <w:ind w:right="20"/>
              <w:rPr>
                <w:rFonts w:eastAsia="굴림"/>
                <w:b/>
                <w:bCs/>
              </w:rPr>
            </w:pPr>
            <w:r w:rsidRPr="002F5F3A">
              <w:rPr>
                <w:rFonts w:eastAsia="굴림"/>
                <w:b/>
                <w:bCs/>
              </w:rPr>
              <w:t>Step</w:t>
            </w:r>
          </w:p>
        </w:tc>
        <w:tc>
          <w:tcPr>
            <w:tcW w:w="4320" w:type="dxa"/>
          </w:tcPr>
          <w:p w14:paraId="196DA98D" w14:textId="77777777" w:rsidR="00150139" w:rsidRPr="002F5F3A" w:rsidRDefault="00150139" w:rsidP="0096529E">
            <w:pPr>
              <w:ind w:right="20"/>
              <w:rPr>
                <w:rFonts w:eastAsia="굴림"/>
                <w:b/>
                <w:bCs/>
              </w:rPr>
            </w:pPr>
            <w:r w:rsidRPr="002F5F3A">
              <w:rPr>
                <w:rFonts w:eastAsia="굴림"/>
                <w:b/>
                <w:bCs/>
              </w:rPr>
              <w:t>Command or Action</w:t>
            </w:r>
          </w:p>
        </w:tc>
        <w:tc>
          <w:tcPr>
            <w:tcW w:w="3848" w:type="dxa"/>
          </w:tcPr>
          <w:p w14:paraId="1F0E4983"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20D8F21E" w14:textId="77777777" w:rsidTr="00150139">
        <w:tc>
          <w:tcPr>
            <w:tcW w:w="988" w:type="dxa"/>
          </w:tcPr>
          <w:p w14:paraId="282F4859" w14:textId="77777777" w:rsidR="00150139" w:rsidRPr="002F5F3A" w:rsidRDefault="00150139" w:rsidP="0096529E">
            <w:pPr>
              <w:ind w:right="20"/>
              <w:rPr>
                <w:rFonts w:eastAsia="굴림"/>
                <w:b/>
                <w:bCs/>
              </w:rPr>
            </w:pPr>
            <w:r w:rsidRPr="002F5F3A">
              <w:rPr>
                <w:rFonts w:eastAsia="굴림"/>
                <w:b/>
                <w:bCs/>
              </w:rPr>
              <w:t>Step 1</w:t>
            </w:r>
          </w:p>
        </w:tc>
        <w:tc>
          <w:tcPr>
            <w:tcW w:w="4320" w:type="dxa"/>
          </w:tcPr>
          <w:p w14:paraId="38F74EE2" w14:textId="77777777" w:rsidR="00150139" w:rsidRPr="002F5F3A" w:rsidRDefault="00150139" w:rsidP="0096529E">
            <w:pPr>
              <w:ind w:right="20"/>
              <w:rPr>
                <w:rFonts w:eastAsia="굴림"/>
                <w:b/>
                <w:bCs/>
              </w:rPr>
            </w:pPr>
            <w:r w:rsidRPr="002F5F3A">
              <w:rPr>
                <w:rFonts w:eastAsia="굴림"/>
                <w:b/>
                <w:bCs/>
              </w:rPr>
              <w:t>Configure terminal</w:t>
            </w:r>
          </w:p>
          <w:p w14:paraId="029A08B3" w14:textId="77777777" w:rsidR="00150139" w:rsidRPr="002F5F3A" w:rsidRDefault="00150139" w:rsidP="0096529E">
            <w:pPr>
              <w:ind w:right="20"/>
              <w:rPr>
                <w:rFonts w:eastAsia="굴림"/>
                <w:b/>
                <w:bCs/>
              </w:rPr>
            </w:pPr>
            <w:r w:rsidRPr="002F5F3A">
              <w:rPr>
                <w:rFonts w:eastAsia="굴림"/>
                <w:b/>
                <w:bCs/>
              </w:rPr>
              <w:t>Example:</w:t>
            </w:r>
          </w:p>
          <w:p w14:paraId="6A4C7146" w14:textId="77777777" w:rsidR="00150139" w:rsidRPr="002F5F3A" w:rsidRDefault="00150139" w:rsidP="0096529E">
            <w:pPr>
              <w:ind w:right="20"/>
              <w:rPr>
                <w:rFonts w:eastAsia="굴림"/>
              </w:rPr>
            </w:pPr>
            <w:r w:rsidRPr="002F5F3A">
              <w:rPr>
                <w:rFonts w:eastAsia="굴림"/>
              </w:rPr>
              <w:t xml:space="preserve">Switch# </w:t>
            </w:r>
            <w:r w:rsidRPr="002F5F3A">
              <w:rPr>
                <w:rFonts w:eastAsia="굴림"/>
                <w:b/>
              </w:rPr>
              <w:t>configure terminal</w:t>
            </w:r>
          </w:p>
        </w:tc>
        <w:tc>
          <w:tcPr>
            <w:tcW w:w="3848" w:type="dxa"/>
          </w:tcPr>
          <w:p w14:paraId="11A277C1" w14:textId="77777777" w:rsidR="00150139" w:rsidRPr="002F5F3A" w:rsidRDefault="00150139" w:rsidP="0096529E">
            <w:pPr>
              <w:ind w:right="20"/>
              <w:jc w:val="left"/>
              <w:rPr>
                <w:rFonts w:eastAsia="굴림"/>
              </w:rPr>
            </w:pPr>
            <w:r w:rsidRPr="002F5F3A">
              <w:rPr>
                <w:rFonts w:eastAsia="굴림"/>
              </w:rPr>
              <w:t>Enters the Global configuration mode</w:t>
            </w:r>
          </w:p>
        </w:tc>
      </w:tr>
      <w:tr w:rsidR="00150139" w:rsidRPr="005C642D" w14:paraId="6E81C17D" w14:textId="77777777" w:rsidTr="00150139">
        <w:tc>
          <w:tcPr>
            <w:tcW w:w="988" w:type="dxa"/>
          </w:tcPr>
          <w:p w14:paraId="3DCD3BEB" w14:textId="77777777" w:rsidR="00150139" w:rsidRPr="002F5F3A" w:rsidRDefault="00150139" w:rsidP="0096529E">
            <w:pPr>
              <w:ind w:right="20"/>
              <w:rPr>
                <w:rFonts w:eastAsia="굴림"/>
                <w:b/>
                <w:bCs/>
              </w:rPr>
            </w:pPr>
            <w:r w:rsidRPr="002F5F3A">
              <w:rPr>
                <w:rFonts w:eastAsia="굴림"/>
                <w:b/>
                <w:bCs/>
              </w:rPr>
              <w:t>Step 2</w:t>
            </w:r>
          </w:p>
        </w:tc>
        <w:tc>
          <w:tcPr>
            <w:tcW w:w="4320" w:type="dxa"/>
          </w:tcPr>
          <w:p w14:paraId="05808A1B" w14:textId="77777777" w:rsidR="00150139" w:rsidRPr="002F5F3A" w:rsidRDefault="00150139" w:rsidP="0096529E">
            <w:pPr>
              <w:ind w:right="20"/>
              <w:rPr>
                <w:rFonts w:eastAsia="굴림"/>
              </w:rPr>
            </w:pPr>
            <w:r w:rsidRPr="002F5F3A">
              <w:rPr>
                <w:rFonts w:eastAsia="굴림"/>
                <w:b/>
                <w:bCs/>
              </w:rPr>
              <w:t>router rip</w:t>
            </w:r>
          </w:p>
          <w:p w14:paraId="2F3ED838" w14:textId="77777777" w:rsidR="00150139" w:rsidRPr="002F5F3A" w:rsidRDefault="00150139" w:rsidP="0096529E">
            <w:pPr>
              <w:ind w:right="20"/>
              <w:rPr>
                <w:rFonts w:eastAsia="굴림"/>
                <w:b/>
                <w:bCs/>
              </w:rPr>
            </w:pPr>
            <w:r w:rsidRPr="002F5F3A">
              <w:rPr>
                <w:rFonts w:eastAsia="굴림"/>
                <w:b/>
                <w:bCs/>
              </w:rPr>
              <w:t>Example:</w:t>
            </w:r>
          </w:p>
          <w:p w14:paraId="18F9AED8" w14:textId="77777777" w:rsidR="00150139" w:rsidRPr="002F5F3A" w:rsidRDefault="00150139" w:rsidP="0096529E">
            <w:pPr>
              <w:ind w:right="20"/>
              <w:rPr>
                <w:rFonts w:eastAsia="굴림"/>
                <w:b/>
                <w:bCs/>
              </w:rPr>
            </w:pPr>
            <w:r w:rsidRPr="002F5F3A">
              <w:rPr>
                <w:rFonts w:eastAsia="굴림"/>
              </w:rPr>
              <w:t xml:space="preserve">Switch(config)# </w:t>
            </w:r>
            <w:r w:rsidRPr="002F5F3A">
              <w:rPr>
                <w:rFonts w:eastAsia="굴림"/>
                <w:b/>
              </w:rPr>
              <w:t>router rip</w:t>
            </w:r>
          </w:p>
        </w:tc>
        <w:tc>
          <w:tcPr>
            <w:tcW w:w="3848" w:type="dxa"/>
          </w:tcPr>
          <w:p w14:paraId="3DB5476C" w14:textId="77777777" w:rsidR="00150139" w:rsidRPr="002F5F3A" w:rsidRDefault="00150139" w:rsidP="0096529E">
            <w:pPr>
              <w:ind w:right="20"/>
              <w:jc w:val="left"/>
              <w:rPr>
                <w:rFonts w:eastAsia="굴림"/>
              </w:rPr>
            </w:pPr>
            <w:r w:rsidRPr="002F5F3A">
              <w:rPr>
                <w:rFonts w:eastAsia="굴림"/>
              </w:rPr>
              <w:t xml:space="preserve">Enter the RIP routing configuration mode </w:t>
            </w:r>
          </w:p>
        </w:tc>
      </w:tr>
      <w:tr w:rsidR="00150139" w:rsidRPr="005C642D" w14:paraId="5447B2F7" w14:textId="77777777" w:rsidTr="00150139">
        <w:tc>
          <w:tcPr>
            <w:tcW w:w="988" w:type="dxa"/>
          </w:tcPr>
          <w:p w14:paraId="02E8CEA7" w14:textId="77777777" w:rsidR="00150139" w:rsidRPr="002F5F3A" w:rsidRDefault="00150139" w:rsidP="0096529E">
            <w:pPr>
              <w:ind w:right="20"/>
              <w:rPr>
                <w:rFonts w:eastAsia="굴림"/>
                <w:b/>
                <w:bCs/>
              </w:rPr>
            </w:pPr>
            <w:r w:rsidRPr="002F5F3A">
              <w:rPr>
                <w:rFonts w:eastAsia="굴림"/>
                <w:b/>
                <w:bCs/>
              </w:rPr>
              <w:t>Step 3</w:t>
            </w:r>
          </w:p>
        </w:tc>
        <w:tc>
          <w:tcPr>
            <w:tcW w:w="4320" w:type="dxa"/>
          </w:tcPr>
          <w:p w14:paraId="384C820F" w14:textId="77777777" w:rsidR="00150139" w:rsidRPr="002F5F3A" w:rsidRDefault="00150139" w:rsidP="0096529E">
            <w:pPr>
              <w:ind w:right="20"/>
              <w:rPr>
                <w:rFonts w:eastAsia="굴림"/>
              </w:rPr>
            </w:pPr>
            <w:r w:rsidRPr="002F5F3A">
              <w:rPr>
                <w:rFonts w:eastAsia="굴림"/>
                <w:b/>
                <w:bCs/>
              </w:rPr>
              <w:t xml:space="preserve">network </w:t>
            </w:r>
            <w:r w:rsidRPr="002F5F3A">
              <w:rPr>
                <w:rFonts w:eastAsia="굴림"/>
                <w:i/>
                <w:iCs/>
              </w:rPr>
              <w:t>ip-address/prefix-len</w:t>
            </w:r>
          </w:p>
          <w:p w14:paraId="6A26456D" w14:textId="77777777" w:rsidR="00150139" w:rsidRPr="002F5F3A" w:rsidRDefault="00150139" w:rsidP="0096529E">
            <w:pPr>
              <w:ind w:right="20"/>
              <w:rPr>
                <w:rFonts w:eastAsia="굴림"/>
                <w:b/>
                <w:bCs/>
              </w:rPr>
            </w:pPr>
            <w:r w:rsidRPr="002F5F3A">
              <w:rPr>
                <w:rFonts w:eastAsia="굴림"/>
                <w:b/>
                <w:bCs/>
              </w:rPr>
              <w:t>Example:</w:t>
            </w:r>
          </w:p>
          <w:p w14:paraId="59425E7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network 33.1.1.0/24</w:t>
            </w:r>
          </w:p>
        </w:tc>
        <w:tc>
          <w:tcPr>
            <w:tcW w:w="3848" w:type="dxa"/>
          </w:tcPr>
          <w:p w14:paraId="622F867F" w14:textId="77777777" w:rsidR="00150139" w:rsidRPr="002F5F3A" w:rsidRDefault="00150139" w:rsidP="0096529E">
            <w:pPr>
              <w:ind w:right="20"/>
              <w:jc w:val="left"/>
              <w:rPr>
                <w:rFonts w:eastAsia="굴림"/>
              </w:rPr>
            </w:pPr>
            <w:r w:rsidRPr="002F5F3A">
              <w:rPr>
                <w:rFonts w:eastAsia="굴림"/>
              </w:rPr>
              <w:t>Assigns network for advertising to another router via RIP.</w:t>
            </w:r>
          </w:p>
        </w:tc>
      </w:tr>
      <w:tr w:rsidR="00150139" w:rsidRPr="005C642D" w14:paraId="1787BFCB" w14:textId="77777777" w:rsidTr="00150139">
        <w:tc>
          <w:tcPr>
            <w:tcW w:w="988" w:type="dxa"/>
          </w:tcPr>
          <w:p w14:paraId="5DA99F18" w14:textId="77777777" w:rsidR="00150139" w:rsidRPr="002F5F3A" w:rsidRDefault="00150139" w:rsidP="0096529E">
            <w:pPr>
              <w:ind w:right="20"/>
              <w:rPr>
                <w:rFonts w:eastAsia="굴림"/>
                <w:b/>
                <w:bCs/>
              </w:rPr>
            </w:pPr>
            <w:r w:rsidRPr="002F5F3A">
              <w:rPr>
                <w:rFonts w:eastAsia="굴림"/>
                <w:b/>
                <w:bCs/>
              </w:rPr>
              <w:t>Step 4</w:t>
            </w:r>
          </w:p>
        </w:tc>
        <w:tc>
          <w:tcPr>
            <w:tcW w:w="4320" w:type="dxa"/>
          </w:tcPr>
          <w:p w14:paraId="4F49551A" w14:textId="77777777" w:rsidR="00150139" w:rsidRPr="002F5F3A" w:rsidRDefault="00150139" w:rsidP="0096529E">
            <w:pPr>
              <w:ind w:right="20"/>
              <w:rPr>
                <w:rFonts w:eastAsia="굴림"/>
                <w:b/>
                <w:bCs/>
              </w:rPr>
            </w:pPr>
            <w:r w:rsidRPr="002F5F3A">
              <w:rPr>
                <w:rFonts w:eastAsia="굴림"/>
                <w:b/>
                <w:bCs/>
              </w:rPr>
              <w:t>End</w:t>
            </w:r>
          </w:p>
          <w:p w14:paraId="4B52AA2D" w14:textId="77777777" w:rsidR="00150139" w:rsidRPr="002F5F3A" w:rsidRDefault="00150139" w:rsidP="0096529E">
            <w:pPr>
              <w:ind w:right="20"/>
              <w:rPr>
                <w:rFonts w:eastAsia="굴림"/>
                <w:b/>
                <w:bCs/>
              </w:rPr>
            </w:pPr>
            <w:r w:rsidRPr="002F5F3A">
              <w:rPr>
                <w:rFonts w:eastAsia="굴림"/>
                <w:b/>
                <w:bCs/>
              </w:rPr>
              <w:t>Example:</w:t>
            </w:r>
          </w:p>
          <w:p w14:paraId="3D57511F"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end</w:t>
            </w:r>
          </w:p>
        </w:tc>
        <w:tc>
          <w:tcPr>
            <w:tcW w:w="3848" w:type="dxa"/>
          </w:tcPr>
          <w:p w14:paraId="59CFE4C2" w14:textId="77777777" w:rsidR="00150139" w:rsidRPr="002F5F3A" w:rsidRDefault="00150139" w:rsidP="0096529E">
            <w:pPr>
              <w:ind w:right="20"/>
              <w:jc w:val="left"/>
              <w:rPr>
                <w:rFonts w:eastAsia="굴림"/>
              </w:rPr>
            </w:pPr>
            <w:r w:rsidRPr="002F5F3A">
              <w:rPr>
                <w:rFonts w:eastAsia="굴림"/>
              </w:rPr>
              <w:t xml:space="preserve">Enters the </w:t>
            </w:r>
            <w:r w:rsidR="00221294">
              <w:rPr>
                <w:rFonts w:eastAsia="굴림"/>
              </w:rPr>
              <w:t>Privileged</w:t>
            </w:r>
            <w:r w:rsidRPr="002F5F3A">
              <w:rPr>
                <w:rFonts w:eastAsia="굴림"/>
              </w:rPr>
              <w:t xml:space="preserve"> mode</w:t>
            </w:r>
          </w:p>
        </w:tc>
      </w:tr>
    </w:tbl>
    <w:p w14:paraId="4DD59601" w14:textId="77777777" w:rsidR="00150139" w:rsidRDefault="00150139" w:rsidP="0096529E">
      <w:pPr>
        <w:pStyle w:val="3"/>
        <w:ind w:left="0" w:right="20"/>
      </w:pPr>
      <w:bookmarkStart w:id="1499" w:name="_Toc259458920"/>
      <w:bookmarkStart w:id="1500" w:name="_Toc363228424"/>
      <w:bookmarkStart w:id="1501" w:name="_Toc444695032"/>
      <w:r>
        <w:rPr>
          <w:rFonts w:hint="eastAsia"/>
        </w:rPr>
        <w:t xml:space="preserve">Allowing Unicast </w:t>
      </w:r>
      <w:r w:rsidRPr="00150139">
        <w:rPr>
          <w:rFonts w:hint="eastAsia"/>
        </w:rPr>
        <w:t>updates</w:t>
      </w:r>
      <w:r>
        <w:rPr>
          <w:rFonts w:hint="eastAsia"/>
        </w:rPr>
        <w:t xml:space="preserve"> for RIP</w:t>
      </w:r>
      <w:bookmarkEnd w:id="1499"/>
      <w:bookmarkEnd w:id="1500"/>
      <w:bookmarkEnd w:id="1501"/>
    </w:p>
    <w:p w14:paraId="15E8743D" w14:textId="77777777" w:rsidR="00150139" w:rsidRDefault="00150139" w:rsidP="0096529E">
      <w:pPr>
        <w:pStyle w:val="a3"/>
        <w:ind w:left="0" w:right="20"/>
      </w:pPr>
      <w:r>
        <w:t xml:space="preserve">As </w:t>
      </w:r>
      <w:r>
        <w:rPr>
          <w:rFonts w:hint="eastAsia"/>
        </w:rPr>
        <w:t>RIP</w:t>
      </w:r>
      <w:r>
        <w:t xml:space="preserve"> is a</w:t>
      </w:r>
      <w:r>
        <w:rPr>
          <w:rFonts w:hint="eastAsia"/>
        </w:rPr>
        <w:t xml:space="preserve"> broadcast </w:t>
      </w:r>
      <w:r>
        <w:t>protocol, in order t</w:t>
      </w:r>
      <w:r w:rsidRPr="002F5F3A">
        <w:t xml:space="preserve">o </w:t>
      </w:r>
      <w:r>
        <w:t>make</w:t>
      </w:r>
      <w:r w:rsidRPr="002F5F3A">
        <w:t xml:space="preserve"> </w:t>
      </w:r>
      <w:r>
        <w:t xml:space="preserve">RIP routing reach to </w:t>
      </w:r>
      <w:r>
        <w:rPr>
          <w:rFonts w:hint="eastAsia"/>
        </w:rPr>
        <w:t>non</w:t>
      </w:r>
      <w:r>
        <w:t>-</w:t>
      </w:r>
      <w:r>
        <w:rPr>
          <w:rFonts w:hint="eastAsia"/>
        </w:rPr>
        <w:t xml:space="preserve">broadcast </w:t>
      </w:r>
      <w:r>
        <w:t>network</w:t>
      </w:r>
      <w:r w:rsidRPr="002F5F3A">
        <w:t>, use the following command in the router configuration mode.</w:t>
      </w:r>
    </w:p>
    <w:p w14:paraId="11C013C4" w14:textId="77777777" w:rsidR="00150139" w:rsidRPr="00150139" w:rsidRDefault="0017004D" w:rsidP="0096529E">
      <w:pPr>
        <w:pStyle w:val="afffff3"/>
        <w:ind w:left="0" w:right="20"/>
        <w:rPr>
          <w:b w:val="0"/>
        </w:rPr>
      </w:pPr>
      <w:bookmarkStart w:id="1502" w:name="_Toc391575227"/>
      <w:r>
        <w:t xml:space="preserve">Table </w:t>
      </w:r>
      <w:r w:rsidR="005832B8">
        <w:fldChar w:fldCharType="begin"/>
      </w:r>
      <w:r w:rsidR="00092D8C">
        <w:instrText xml:space="preserve"> SEQ Table \* ARABIC </w:instrText>
      </w:r>
      <w:r w:rsidR="005832B8">
        <w:fldChar w:fldCharType="separate"/>
      </w:r>
      <w:r w:rsidR="009220C2">
        <w:rPr>
          <w:noProof/>
        </w:rPr>
        <w:t>85</w:t>
      </w:r>
      <w:r w:rsidR="005832B8">
        <w:rPr>
          <w:noProof/>
        </w:rPr>
        <w:fldChar w:fldCharType="end"/>
      </w:r>
      <w:r>
        <w:rPr>
          <w:rFonts w:hint="eastAsia"/>
        </w:rPr>
        <w:t xml:space="preserve"> </w:t>
      </w:r>
      <w:r w:rsidR="00150139" w:rsidRPr="0017004D">
        <w:t>Allowing Unicast updates for RIP</w:t>
      </w:r>
      <w:bookmarkEnd w:id="1502"/>
      <w:r w:rsidR="00150139" w:rsidRPr="00150139">
        <w:rPr>
          <w:b w:val="0"/>
        </w:rPr>
        <w:tab/>
      </w:r>
    </w:p>
    <w:tbl>
      <w:tblPr>
        <w:tblStyle w:val="CLIWide"/>
        <w:tblW w:w="0" w:type="auto"/>
        <w:tblLook w:val="01E0" w:firstRow="1" w:lastRow="1" w:firstColumn="1" w:lastColumn="1" w:noHBand="0" w:noVBand="0"/>
      </w:tblPr>
      <w:tblGrid>
        <w:gridCol w:w="3831"/>
        <w:gridCol w:w="4317"/>
      </w:tblGrid>
      <w:tr w:rsidR="00150139" w:rsidRPr="005C642D"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486A7A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19D98D6" w14:textId="77777777" w:rsidTr="00150139">
        <w:tc>
          <w:tcPr>
            <w:tcW w:w="4244" w:type="dxa"/>
          </w:tcPr>
          <w:p w14:paraId="407E3897" w14:textId="77777777" w:rsidR="00150139" w:rsidRPr="002F5F3A" w:rsidRDefault="00150139" w:rsidP="0096529E">
            <w:pPr>
              <w:ind w:right="20"/>
              <w:rPr>
                <w:rFonts w:eastAsia="굴림"/>
              </w:rPr>
            </w:pPr>
            <w:r w:rsidRPr="002F5F3A">
              <w:rPr>
                <w:rFonts w:eastAsia="굴림"/>
                <w:b/>
                <w:bCs/>
              </w:rPr>
              <w:t xml:space="preserve">neighbor </w:t>
            </w:r>
            <w:r w:rsidRPr="002F5F3A">
              <w:rPr>
                <w:rFonts w:eastAsia="굴림"/>
                <w:i/>
                <w:iCs/>
              </w:rPr>
              <w:t>ip-address</w:t>
            </w:r>
            <w:r w:rsidRPr="002F5F3A">
              <w:rPr>
                <w:rFonts w:eastAsia="굴림"/>
                <w:b/>
                <w:bCs/>
              </w:rPr>
              <w:t xml:space="preserve"> </w:t>
            </w:r>
          </w:p>
          <w:p w14:paraId="454DC6C8" w14:textId="77777777" w:rsidR="00150139" w:rsidRPr="002F5F3A" w:rsidRDefault="00150139" w:rsidP="0096529E">
            <w:pPr>
              <w:ind w:right="20"/>
              <w:rPr>
                <w:rFonts w:eastAsia="굴림"/>
                <w:b/>
                <w:bCs/>
              </w:rPr>
            </w:pPr>
            <w:r w:rsidRPr="002F5F3A">
              <w:rPr>
                <w:rFonts w:eastAsia="굴림"/>
                <w:b/>
                <w:bCs/>
              </w:rPr>
              <w:t>Example:</w:t>
            </w:r>
          </w:p>
          <w:p w14:paraId="53CFBCE6" w14:textId="77777777" w:rsidR="00150139" w:rsidRPr="002F5F3A" w:rsidRDefault="00150139" w:rsidP="0096529E">
            <w:pPr>
              <w:ind w:right="20"/>
              <w:rPr>
                <w:rFonts w:eastAsia="굴림"/>
                <w:i/>
              </w:rPr>
            </w:pPr>
            <w:r w:rsidRPr="002F5F3A">
              <w:rPr>
                <w:rFonts w:eastAsia="굴림"/>
              </w:rPr>
              <w:t>Switch(config-router</w:t>
            </w:r>
            <w:r w:rsidRPr="002F5F3A">
              <w:rPr>
                <w:rFonts w:eastAsia="굴림"/>
                <w:b/>
              </w:rPr>
              <w:t>)# neighbor 3.3.3.2</w:t>
            </w:r>
          </w:p>
        </w:tc>
        <w:tc>
          <w:tcPr>
            <w:tcW w:w="4844" w:type="dxa"/>
          </w:tcPr>
          <w:p w14:paraId="638EA004" w14:textId="77777777" w:rsidR="00150139" w:rsidRPr="002F5F3A" w:rsidRDefault="00150139" w:rsidP="0096529E">
            <w:pPr>
              <w:ind w:right="20"/>
              <w:rPr>
                <w:rFonts w:eastAsia="굴림"/>
              </w:rPr>
            </w:pPr>
            <w:r w:rsidRPr="002F5F3A">
              <w:rPr>
                <w:rFonts w:eastAsia="굴림"/>
              </w:rPr>
              <w:t>Defines switch for neighboring to exchange routing information.</w:t>
            </w:r>
          </w:p>
        </w:tc>
      </w:tr>
    </w:tbl>
    <w:p w14:paraId="45FD2C59" w14:textId="77777777" w:rsidR="00150139" w:rsidRDefault="00150139" w:rsidP="0096529E">
      <w:pPr>
        <w:ind w:right="20"/>
      </w:pPr>
    </w:p>
    <w:p w14:paraId="1C9B2DAC" w14:textId="77777777" w:rsidR="00150139" w:rsidRDefault="00150139" w:rsidP="0096529E">
      <w:pPr>
        <w:pStyle w:val="3"/>
        <w:ind w:left="0" w:right="20"/>
      </w:pPr>
      <w:bookmarkStart w:id="1503" w:name="_Toc259458921"/>
      <w:bookmarkStart w:id="1504" w:name="_Toc363228425"/>
      <w:bookmarkStart w:id="1505" w:name="_Toc444695033"/>
      <w:r>
        <w:rPr>
          <w:rFonts w:hint="eastAsia"/>
        </w:rPr>
        <w:t xml:space="preserve">Passive </w:t>
      </w:r>
      <w:r w:rsidRPr="00150139">
        <w:rPr>
          <w:rFonts w:hint="eastAsia"/>
        </w:rPr>
        <w:t>interface</w:t>
      </w:r>
      <w:bookmarkEnd w:id="1503"/>
      <w:bookmarkEnd w:id="1504"/>
      <w:bookmarkEnd w:id="1505"/>
    </w:p>
    <w:p w14:paraId="0833E313" w14:textId="77777777" w:rsidR="00150139" w:rsidRPr="00A31E2C" w:rsidRDefault="00150139" w:rsidP="0096529E">
      <w:pPr>
        <w:pStyle w:val="a3"/>
        <w:ind w:left="0" w:right="20"/>
      </w:pPr>
      <w:r>
        <w:t>By this command,</w:t>
      </w:r>
      <w:r w:rsidRPr="00D214EE">
        <w:rPr>
          <w:rFonts w:hint="eastAsia"/>
          <w:b/>
          <w:bCs/>
        </w:rPr>
        <w:t xml:space="preserve"> </w:t>
      </w:r>
      <w:r w:rsidRPr="00A31E2C">
        <w:rPr>
          <w:rFonts w:hint="eastAsia"/>
          <w:b/>
          <w:bCs/>
        </w:rPr>
        <w:t>passive-interface</w:t>
      </w:r>
      <w:r>
        <w:rPr>
          <w:b/>
          <w:bCs/>
        </w:rPr>
        <w:t>,</w:t>
      </w:r>
      <w:r>
        <w:t xml:space="preserve"> you can disable the transfer of U</w:t>
      </w:r>
      <w:r>
        <w:rPr>
          <w:rFonts w:hint="eastAsia"/>
        </w:rPr>
        <w:t xml:space="preserve">pdate </w:t>
      </w:r>
      <w:r>
        <w:t>routing information for a specific interface.</w:t>
      </w:r>
      <w:r>
        <w:rPr>
          <w:rFonts w:hint="eastAsia"/>
        </w:rPr>
        <w:t xml:space="preserve"> </w:t>
      </w:r>
      <w:r w:rsidRPr="002F5F3A">
        <w:t xml:space="preserve">To set passive interface, use the </w:t>
      </w:r>
      <w:r>
        <w:t>co</w:t>
      </w:r>
      <w:r w:rsidRPr="002F5F3A">
        <w:t>mmand in router configuration mode.</w:t>
      </w:r>
    </w:p>
    <w:p w14:paraId="499AFD3C" w14:textId="77777777" w:rsidR="00150139" w:rsidRPr="00150139" w:rsidRDefault="0017004D" w:rsidP="0096529E">
      <w:pPr>
        <w:pStyle w:val="afffff3"/>
        <w:ind w:left="0" w:right="20"/>
        <w:rPr>
          <w:b w:val="0"/>
        </w:rPr>
      </w:pPr>
      <w:bookmarkStart w:id="1506" w:name="_Toc391575228"/>
      <w:r>
        <w:lastRenderedPageBreak/>
        <w:t xml:space="preserve">Table </w:t>
      </w:r>
      <w:r w:rsidR="005832B8">
        <w:fldChar w:fldCharType="begin"/>
      </w:r>
      <w:r w:rsidR="00092D8C">
        <w:instrText xml:space="preserve"> SEQ Table \* ARABIC </w:instrText>
      </w:r>
      <w:r w:rsidR="005832B8">
        <w:fldChar w:fldCharType="separate"/>
      </w:r>
      <w:r w:rsidR="009220C2">
        <w:rPr>
          <w:noProof/>
        </w:rPr>
        <w:t>86</w:t>
      </w:r>
      <w:r w:rsidR="005832B8">
        <w:rPr>
          <w:noProof/>
        </w:rPr>
        <w:fldChar w:fldCharType="end"/>
      </w:r>
      <w:r>
        <w:rPr>
          <w:rFonts w:hint="eastAsia"/>
        </w:rPr>
        <w:t xml:space="preserve"> </w:t>
      </w:r>
      <w:r w:rsidRPr="0017004D">
        <w:rPr>
          <w:rFonts w:hint="eastAsia"/>
        </w:rPr>
        <w:t>Passive interface</w:t>
      </w:r>
      <w:bookmarkEnd w:id="1506"/>
    </w:p>
    <w:tbl>
      <w:tblPr>
        <w:tblStyle w:val="CLIWide"/>
        <w:tblW w:w="0" w:type="auto"/>
        <w:tblLook w:val="01E0" w:firstRow="1" w:lastRow="1" w:firstColumn="1" w:lastColumn="1" w:noHBand="0" w:noVBand="0"/>
      </w:tblPr>
      <w:tblGrid>
        <w:gridCol w:w="3839"/>
        <w:gridCol w:w="4309"/>
      </w:tblGrid>
      <w:tr w:rsidR="00150139" w:rsidRPr="005C642D"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29D9E600"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7359D3CB" w14:textId="77777777" w:rsidTr="00150139">
        <w:tc>
          <w:tcPr>
            <w:tcW w:w="4244" w:type="dxa"/>
          </w:tcPr>
          <w:p w14:paraId="2B591BA2" w14:textId="77777777" w:rsidR="00150139" w:rsidRPr="002F5F3A" w:rsidRDefault="00150139" w:rsidP="0096529E">
            <w:pPr>
              <w:ind w:right="20"/>
              <w:jc w:val="left"/>
              <w:rPr>
                <w:rFonts w:eastAsia="굴림"/>
              </w:rPr>
            </w:pPr>
            <w:r w:rsidRPr="002F5F3A">
              <w:rPr>
                <w:rFonts w:eastAsia="굴림"/>
                <w:b/>
                <w:bCs/>
              </w:rPr>
              <w:t xml:space="preserve">passive-interface </w:t>
            </w:r>
            <w:r w:rsidRPr="002F5F3A">
              <w:rPr>
                <w:rFonts w:eastAsia="굴림"/>
              </w:rPr>
              <w:t>IFNAME</w:t>
            </w:r>
          </w:p>
          <w:p w14:paraId="1485E37B" w14:textId="77777777" w:rsidR="00150139" w:rsidRPr="002F5F3A" w:rsidRDefault="00150139" w:rsidP="0096529E">
            <w:pPr>
              <w:ind w:right="20"/>
              <w:jc w:val="left"/>
              <w:rPr>
                <w:rFonts w:eastAsia="굴림"/>
              </w:rPr>
            </w:pPr>
          </w:p>
          <w:p w14:paraId="6F74A00D" w14:textId="77777777" w:rsidR="00150139" w:rsidRPr="002F5F3A" w:rsidRDefault="00150139" w:rsidP="0096529E">
            <w:pPr>
              <w:ind w:right="20"/>
              <w:jc w:val="left"/>
              <w:rPr>
                <w:rFonts w:eastAsia="굴림"/>
                <w:b/>
                <w:bCs/>
              </w:rPr>
            </w:pPr>
            <w:r w:rsidRPr="002F5F3A">
              <w:rPr>
                <w:rFonts w:eastAsia="굴림"/>
                <w:b/>
                <w:bCs/>
              </w:rPr>
              <w:t>Example:</w:t>
            </w:r>
          </w:p>
          <w:p w14:paraId="682CFFAB" w14:textId="77777777" w:rsidR="00150139" w:rsidRPr="002F5F3A" w:rsidRDefault="00150139" w:rsidP="0096529E">
            <w:pPr>
              <w:ind w:right="20"/>
              <w:jc w:val="left"/>
              <w:rPr>
                <w:rFonts w:eastAsia="굴림"/>
                <w:i/>
              </w:rPr>
            </w:pPr>
            <w:r w:rsidRPr="002F5F3A">
              <w:rPr>
                <w:rFonts w:eastAsia="굴림"/>
              </w:rPr>
              <w:t>Switch(config-router</w:t>
            </w:r>
            <w:r w:rsidR="006571D8">
              <w:rPr>
                <w:rFonts w:eastAsia="굴림"/>
                <w:b/>
              </w:rPr>
              <w:t>)# passive-interface gi7</w:t>
            </w:r>
            <w:r w:rsidRPr="002F5F3A">
              <w:rPr>
                <w:rFonts w:eastAsia="굴림"/>
                <w:b/>
              </w:rPr>
              <w:t>/1</w:t>
            </w:r>
          </w:p>
        </w:tc>
        <w:tc>
          <w:tcPr>
            <w:tcW w:w="4844" w:type="dxa"/>
          </w:tcPr>
          <w:p w14:paraId="21592129" w14:textId="77777777" w:rsidR="00150139" w:rsidRPr="002F5F3A" w:rsidRDefault="00150139" w:rsidP="0096529E">
            <w:pPr>
              <w:ind w:right="20"/>
              <w:rPr>
                <w:rFonts w:eastAsia="굴림"/>
              </w:rPr>
            </w:pPr>
            <w:r w:rsidRPr="002F5F3A">
              <w:rPr>
                <w:rFonts w:eastAsia="굴림"/>
              </w:rPr>
              <w:t>Sets Passive interface</w:t>
            </w:r>
          </w:p>
        </w:tc>
      </w:tr>
    </w:tbl>
    <w:p w14:paraId="581F11E6" w14:textId="77777777" w:rsidR="00150139" w:rsidRDefault="00150139" w:rsidP="0096529E">
      <w:pPr>
        <w:pStyle w:val="3"/>
        <w:ind w:left="0" w:right="20"/>
      </w:pPr>
      <w:bookmarkStart w:id="1507" w:name="_Toc335386795"/>
      <w:bookmarkStart w:id="1508" w:name="_Toc363748190"/>
      <w:bookmarkStart w:id="1509" w:name="_Toc444695034"/>
      <w:r w:rsidRPr="00150139">
        <w:rPr>
          <w:rFonts w:hint="eastAsia"/>
        </w:rPr>
        <w:t>Applying</w:t>
      </w:r>
      <w:r>
        <w:rPr>
          <w:rFonts w:hint="eastAsia"/>
        </w:rPr>
        <w:t xml:space="preserve"> Offsets to Routing metrics</w:t>
      </w:r>
      <w:bookmarkEnd w:id="1507"/>
      <w:bookmarkEnd w:id="1508"/>
      <w:bookmarkEnd w:id="1509"/>
    </w:p>
    <w:p w14:paraId="3AFE87D6" w14:textId="77777777" w:rsidR="00150139" w:rsidRDefault="00150139" w:rsidP="0096529E">
      <w:pPr>
        <w:pStyle w:val="a3"/>
        <w:ind w:left="0" w:right="20"/>
      </w:pPr>
      <w:r w:rsidRPr="002F5F3A">
        <w:t>Offset list is a mechanism to increase both incoming and outgoing metrics of RIP: it can be done by Access list and offset list. To increase the routing metric, use the following command in router configuration mode.</w:t>
      </w:r>
    </w:p>
    <w:p w14:paraId="51ADEA11" w14:textId="77777777" w:rsidR="0017004D" w:rsidRDefault="0017004D" w:rsidP="0096529E">
      <w:pPr>
        <w:pStyle w:val="afffff3"/>
        <w:ind w:left="0" w:right="20"/>
      </w:pPr>
      <w:bookmarkStart w:id="1510" w:name="_Toc259458922"/>
      <w:bookmarkStart w:id="1511" w:name="_Toc391575229"/>
      <w:r>
        <w:t xml:space="preserve">Table </w:t>
      </w:r>
      <w:r w:rsidR="005832B8">
        <w:fldChar w:fldCharType="begin"/>
      </w:r>
      <w:r w:rsidR="00092D8C">
        <w:instrText xml:space="preserve"> SEQ Table \* ARABIC </w:instrText>
      </w:r>
      <w:r w:rsidR="005832B8">
        <w:fldChar w:fldCharType="separate"/>
      </w:r>
      <w:r w:rsidR="009220C2">
        <w:rPr>
          <w:noProof/>
        </w:rPr>
        <w:t>87</w:t>
      </w:r>
      <w:r w:rsidR="005832B8">
        <w:rPr>
          <w:noProof/>
        </w:rPr>
        <w:fldChar w:fldCharType="end"/>
      </w:r>
      <w:r>
        <w:rPr>
          <w:rFonts w:hint="eastAsia"/>
        </w:rPr>
        <w:t xml:space="preserve"> </w:t>
      </w:r>
      <w:r w:rsidRPr="002F5F3A">
        <w:t>Applying Offsets to Routing metrics</w:t>
      </w:r>
      <w:bookmarkEnd w:id="1510"/>
      <w:bookmarkEnd w:id="1511"/>
    </w:p>
    <w:tbl>
      <w:tblPr>
        <w:tblStyle w:val="CLIWide"/>
        <w:tblW w:w="0" w:type="auto"/>
        <w:tblLook w:val="01E0" w:firstRow="1" w:lastRow="1" w:firstColumn="1" w:lastColumn="1" w:noHBand="0" w:noVBand="0"/>
      </w:tblPr>
      <w:tblGrid>
        <w:gridCol w:w="3827"/>
        <w:gridCol w:w="4321"/>
      </w:tblGrid>
      <w:tr w:rsidR="00150139" w:rsidRPr="005C642D"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2F5F3A" w:rsidRDefault="00150139" w:rsidP="0096529E">
            <w:pPr>
              <w:ind w:right="20"/>
              <w:rPr>
                <w:rFonts w:eastAsia="굴림"/>
                <w:b/>
                <w:bCs/>
              </w:rPr>
            </w:pPr>
            <w:r w:rsidRPr="002F5F3A">
              <w:rPr>
                <w:rFonts w:eastAsia="굴림"/>
                <w:b/>
                <w:bCs/>
              </w:rPr>
              <w:t>Command or Action</w:t>
            </w:r>
          </w:p>
        </w:tc>
        <w:tc>
          <w:tcPr>
            <w:tcW w:w="4844" w:type="dxa"/>
          </w:tcPr>
          <w:p w14:paraId="58B3151F"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7C9A3F9" w14:textId="77777777" w:rsidTr="00150139">
        <w:tc>
          <w:tcPr>
            <w:tcW w:w="4244" w:type="dxa"/>
          </w:tcPr>
          <w:p w14:paraId="0FC412B9" w14:textId="77777777" w:rsidR="00150139" w:rsidRPr="002F5F3A" w:rsidRDefault="00150139" w:rsidP="0096529E">
            <w:pPr>
              <w:ind w:right="20"/>
              <w:rPr>
                <w:rFonts w:eastAsia="굴림"/>
                <w:b/>
                <w:bCs/>
              </w:rPr>
            </w:pPr>
            <w:r w:rsidRPr="002F5F3A">
              <w:rPr>
                <w:rFonts w:eastAsia="굴림"/>
                <w:b/>
                <w:bCs/>
              </w:rPr>
              <w:t xml:space="preserve">offset-list </w:t>
            </w:r>
            <w:r w:rsidRPr="002F5F3A">
              <w:rPr>
                <w:rFonts w:eastAsia="굴림"/>
                <w:i/>
                <w:iCs/>
              </w:rPr>
              <w:t>access-list-name {in|out} metric IFNAME</w:t>
            </w:r>
          </w:p>
          <w:p w14:paraId="700F0391" w14:textId="77777777" w:rsidR="00150139" w:rsidRPr="002F5F3A" w:rsidRDefault="00150139" w:rsidP="0096529E">
            <w:pPr>
              <w:ind w:right="20"/>
              <w:rPr>
                <w:rFonts w:eastAsia="굴림"/>
              </w:rPr>
            </w:pPr>
          </w:p>
          <w:p w14:paraId="0B08D301" w14:textId="77777777" w:rsidR="00150139" w:rsidRPr="002F5F3A" w:rsidRDefault="00150139" w:rsidP="0096529E">
            <w:pPr>
              <w:ind w:right="20"/>
              <w:rPr>
                <w:rFonts w:eastAsia="굴림"/>
                <w:b/>
                <w:bCs/>
              </w:rPr>
            </w:pPr>
            <w:r w:rsidRPr="002F5F3A">
              <w:rPr>
                <w:rFonts w:eastAsia="굴림"/>
                <w:b/>
                <w:bCs/>
              </w:rPr>
              <w:t>Example:</w:t>
            </w:r>
          </w:p>
          <w:p w14:paraId="6C93949E" w14:textId="77777777" w:rsidR="00150139" w:rsidRPr="002F5F3A" w:rsidRDefault="00150139" w:rsidP="0096529E">
            <w:pPr>
              <w:ind w:right="20"/>
              <w:rPr>
                <w:rFonts w:eastAsia="굴림"/>
              </w:rPr>
            </w:pPr>
            <w:r w:rsidRPr="002F5F3A">
              <w:rPr>
                <w:rFonts w:eastAsia="굴림"/>
              </w:rPr>
              <w:t xml:space="preserve">Switch (router-config)# </w:t>
            </w:r>
            <w:r w:rsidR="006571D8">
              <w:rPr>
                <w:rFonts w:eastAsia="굴림"/>
                <w:b/>
                <w:bCs/>
              </w:rPr>
              <w:t>offset-list aa in 5 gi7</w:t>
            </w:r>
            <w:r w:rsidRPr="002F5F3A">
              <w:rPr>
                <w:rFonts w:eastAsia="굴림"/>
                <w:b/>
                <w:bCs/>
              </w:rPr>
              <w:t>/1</w:t>
            </w:r>
          </w:p>
        </w:tc>
        <w:tc>
          <w:tcPr>
            <w:tcW w:w="4844" w:type="dxa"/>
          </w:tcPr>
          <w:p w14:paraId="74B967A2" w14:textId="77777777" w:rsidR="00150139" w:rsidRPr="002F5F3A" w:rsidRDefault="00150139" w:rsidP="0096529E">
            <w:pPr>
              <w:ind w:right="20"/>
              <w:rPr>
                <w:rFonts w:eastAsia="굴림"/>
              </w:rPr>
            </w:pPr>
            <w:r w:rsidRPr="002F5F3A">
              <w:rPr>
                <w:rFonts w:eastAsia="굴림"/>
              </w:rPr>
              <w:t xml:space="preserve">To apply offset on routing metric </w:t>
            </w:r>
          </w:p>
        </w:tc>
      </w:tr>
    </w:tbl>
    <w:p w14:paraId="5DA42D25" w14:textId="77777777" w:rsidR="00150139" w:rsidRDefault="00150139" w:rsidP="0096529E">
      <w:pPr>
        <w:pStyle w:val="3"/>
        <w:ind w:left="0" w:right="20"/>
      </w:pPr>
      <w:bookmarkStart w:id="1512" w:name="_Toc363228426"/>
      <w:bookmarkStart w:id="1513" w:name="_Toc444695035"/>
      <w:r w:rsidRPr="00150139">
        <w:rPr>
          <w:rFonts w:hint="eastAsia"/>
        </w:rPr>
        <w:t>Adjusting</w:t>
      </w:r>
      <w:r>
        <w:rPr>
          <w:rFonts w:hint="eastAsia"/>
        </w:rPr>
        <w:t xml:space="preserve"> Timers</w:t>
      </w:r>
      <w:bookmarkEnd w:id="1512"/>
      <w:bookmarkEnd w:id="1513"/>
    </w:p>
    <w:p w14:paraId="7E64CC4A" w14:textId="77777777" w:rsidR="00150139" w:rsidRPr="002F5F3A" w:rsidRDefault="00150139" w:rsidP="0096529E">
      <w:pPr>
        <w:pStyle w:val="a3"/>
        <w:ind w:left="0" w:right="20"/>
      </w:pPr>
      <w:r w:rsidRPr="002F5F3A">
        <w:t>Routing protocol uses various timers. Network administrator can manage the timer that changes the routing protocol performance to match for the network. You can make adjustments as follows:</w:t>
      </w:r>
    </w:p>
    <w:p w14:paraId="7BFE29A4" w14:textId="77777777" w:rsidR="00150139" w:rsidRDefault="00150139" w:rsidP="0096529E">
      <w:pPr>
        <w:pStyle w:val="afffff4"/>
        <w:numPr>
          <w:ilvl w:val="0"/>
          <w:numId w:val="24"/>
        </w:numPr>
        <w:spacing w:before="100"/>
        <w:ind w:leftChars="0" w:left="0" w:right="20" w:hanging="403"/>
      </w:pPr>
      <w:r>
        <w:rPr>
          <w:rFonts w:hint="eastAsia"/>
        </w:rPr>
        <w:t xml:space="preserve">Routing table update timer (default </w:t>
      </w:r>
      <w:r w:rsidRPr="002F5F3A">
        <w:t>30 seconds</w:t>
      </w:r>
      <w:r>
        <w:rPr>
          <w:rFonts w:hint="eastAsia"/>
        </w:rPr>
        <w:t>)</w:t>
      </w:r>
    </w:p>
    <w:p w14:paraId="60907508" w14:textId="77777777" w:rsidR="00150139" w:rsidRDefault="00150139" w:rsidP="0096529E">
      <w:pPr>
        <w:pStyle w:val="afffff4"/>
        <w:numPr>
          <w:ilvl w:val="0"/>
          <w:numId w:val="24"/>
        </w:numPr>
        <w:spacing w:before="100"/>
        <w:ind w:leftChars="0" w:left="0" w:right="20" w:hanging="403"/>
      </w:pPr>
      <w:r>
        <w:rPr>
          <w:rFonts w:hint="eastAsia"/>
        </w:rPr>
        <w:t xml:space="preserve">Routing </w:t>
      </w:r>
      <w:r>
        <w:t>information</w:t>
      </w:r>
      <w:r>
        <w:rPr>
          <w:rFonts w:hint="eastAsia"/>
        </w:rPr>
        <w:t xml:space="preserve"> timeout timer (</w:t>
      </w:r>
      <w:r>
        <w:t>1</w:t>
      </w:r>
      <w:r w:rsidRPr="002F5F3A">
        <w:t>80</w:t>
      </w:r>
      <w:r>
        <w:t xml:space="preserve"> </w:t>
      </w:r>
      <w:r w:rsidRPr="002F5F3A">
        <w:t>seconds)</w:t>
      </w:r>
    </w:p>
    <w:p w14:paraId="20E6A8DF" w14:textId="77777777" w:rsidR="00150139" w:rsidRDefault="00150139" w:rsidP="0096529E">
      <w:pPr>
        <w:pStyle w:val="afffff4"/>
        <w:numPr>
          <w:ilvl w:val="0"/>
          <w:numId w:val="24"/>
        </w:numPr>
        <w:spacing w:before="100"/>
        <w:ind w:leftChars="0" w:left="0" w:right="20" w:hanging="403"/>
      </w:pPr>
      <w:r>
        <w:rPr>
          <w:rFonts w:hint="eastAsia"/>
        </w:rPr>
        <w:t>Garbage collection timer (120</w:t>
      </w:r>
      <w:r>
        <w:t xml:space="preserve"> </w:t>
      </w:r>
      <w:r w:rsidRPr="002F5F3A">
        <w:t>seconds</w:t>
      </w:r>
      <w:r>
        <w:rPr>
          <w:rFonts w:hint="eastAsia"/>
        </w:rPr>
        <w:t>)</w:t>
      </w:r>
    </w:p>
    <w:p w14:paraId="4BE93B3E" w14:textId="77777777" w:rsidR="00150139" w:rsidRDefault="00150139" w:rsidP="0096529E">
      <w:pPr>
        <w:pStyle w:val="a3"/>
        <w:ind w:left="0" w:right="20"/>
      </w:pPr>
      <w:r w:rsidRPr="002F5F3A">
        <w:t>To adust time value, use the following command in router configuration mode</w:t>
      </w:r>
      <w:r>
        <w:t>:</w:t>
      </w:r>
    </w:p>
    <w:p w14:paraId="4D929742" w14:textId="77777777" w:rsidR="00150139" w:rsidRPr="00150139" w:rsidRDefault="00F376CE" w:rsidP="0096529E">
      <w:pPr>
        <w:pStyle w:val="afffff3"/>
        <w:ind w:left="0" w:right="20"/>
        <w:rPr>
          <w:b w:val="0"/>
        </w:rPr>
      </w:pPr>
      <w:bookmarkStart w:id="1514" w:name="_Toc259458923"/>
      <w:bookmarkStart w:id="1515" w:name="_Toc391575230"/>
      <w:r>
        <w:t xml:space="preserve">Table </w:t>
      </w:r>
      <w:r w:rsidR="005832B8">
        <w:fldChar w:fldCharType="begin"/>
      </w:r>
      <w:r w:rsidR="00092D8C">
        <w:instrText xml:space="preserve"> SEQ Table \* ARABIC </w:instrText>
      </w:r>
      <w:r w:rsidR="005832B8">
        <w:fldChar w:fldCharType="separate"/>
      </w:r>
      <w:r w:rsidR="009220C2">
        <w:rPr>
          <w:noProof/>
        </w:rPr>
        <w:t>88</w:t>
      </w:r>
      <w:r w:rsidR="005832B8">
        <w:rPr>
          <w:noProof/>
        </w:rPr>
        <w:fldChar w:fldCharType="end"/>
      </w:r>
      <w:r>
        <w:rPr>
          <w:rFonts w:hint="eastAsia"/>
        </w:rPr>
        <w:t xml:space="preserve"> </w:t>
      </w:r>
      <w:r w:rsidR="00150139" w:rsidRPr="00150139">
        <w:rPr>
          <w:b w:val="0"/>
        </w:rPr>
        <w:t>Adjusting Timers</w:t>
      </w:r>
      <w:bookmarkEnd w:id="1514"/>
      <w:bookmarkEnd w:id="1515"/>
    </w:p>
    <w:tbl>
      <w:tblPr>
        <w:tblStyle w:val="CLIWide"/>
        <w:tblW w:w="0" w:type="auto"/>
        <w:tblLook w:val="01E0" w:firstRow="1" w:lastRow="1" w:firstColumn="1" w:lastColumn="1" w:noHBand="0" w:noVBand="0"/>
      </w:tblPr>
      <w:tblGrid>
        <w:gridCol w:w="4237"/>
        <w:gridCol w:w="3911"/>
      </w:tblGrid>
      <w:tr w:rsidR="00150139" w:rsidRPr="005C642D"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2F5F3A" w:rsidRDefault="00150139" w:rsidP="0096529E">
            <w:pPr>
              <w:ind w:right="20"/>
              <w:rPr>
                <w:rFonts w:eastAsia="굴림"/>
                <w:b/>
                <w:bCs/>
              </w:rPr>
            </w:pPr>
            <w:r w:rsidRPr="002F5F3A">
              <w:rPr>
                <w:rFonts w:eastAsia="굴림"/>
                <w:b/>
                <w:bCs/>
              </w:rPr>
              <w:t>Command or Action</w:t>
            </w:r>
          </w:p>
        </w:tc>
        <w:tc>
          <w:tcPr>
            <w:tcW w:w="4284" w:type="dxa"/>
          </w:tcPr>
          <w:p w14:paraId="1E666C3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E9420CF" w14:textId="77777777" w:rsidTr="00150139">
        <w:tc>
          <w:tcPr>
            <w:tcW w:w="4644" w:type="dxa"/>
          </w:tcPr>
          <w:p w14:paraId="1914C7D0" w14:textId="77777777" w:rsidR="00150139" w:rsidRPr="002F5F3A" w:rsidRDefault="00150139" w:rsidP="0096529E">
            <w:pPr>
              <w:ind w:right="20"/>
              <w:rPr>
                <w:rFonts w:eastAsia="굴림"/>
                <w:b/>
                <w:bCs/>
              </w:rPr>
            </w:pPr>
            <w:r w:rsidRPr="002F5F3A">
              <w:rPr>
                <w:rFonts w:eastAsia="굴림"/>
                <w:b/>
                <w:bCs/>
              </w:rPr>
              <w:t xml:space="preserve">timer basic </w:t>
            </w:r>
            <w:r w:rsidRPr="002F5F3A">
              <w:rPr>
                <w:rFonts w:eastAsia="굴림"/>
                <w:i/>
                <w:iCs/>
              </w:rPr>
              <w:t>update invalid holddown</w:t>
            </w:r>
          </w:p>
          <w:p w14:paraId="4D42453D" w14:textId="77777777" w:rsidR="00150139" w:rsidRPr="002F5F3A" w:rsidRDefault="00150139" w:rsidP="0096529E">
            <w:pPr>
              <w:ind w:right="20"/>
              <w:rPr>
                <w:rFonts w:eastAsia="굴림"/>
              </w:rPr>
            </w:pPr>
          </w:p>
          <w:p w14:paraId="0267045D" w14:textId="77777777" w:rsidR="00150139" w:rsidRPr="002F5F3A" w:rsidRDefault="00150139" w:rsidP="0096529E">
            <w:pPr>
              <w:ind w:right="20"/>
              <w:rPr>
                <w:rFonts w:eastAsia="굴림"/>
                <w:b/>
                <w:bCs/>
              </w:rPr>
            </w:pPr>
            <w:r w:rsidRPr="002F5F3A">
              <w:rPr>
                <w:rFonts w:eastAsia="굴림"/>
                <w:b/>
                <w:bCs/>
              </w:rPr>
              <w:t>Example:</w:t>
            </w:r>
          </w:p>
          <w:p w14:paraId="451F1709"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timer basic 30 120 120</w:t>
            </w:r>
          </w:p>
        </w:tc>
        <w:tc>
          <w:tcPr>
            <w:tcW w:w="4284" w:type="dxa"/>
          </w:tcPr>
          <w:p w14:paraId="54C39767" w14:textId="77777777" w:rsidR="00150139" w:rsidRPr="002F5F3A" w:rsidRDefault="00150139" w:rsidP="0096529E">
            <w:pPr>
              <w:ind w:right="20"/>
              <w:rPr>
                <w:rFonts w:eastAsia="굴림"/>
              </w:rPr>
            </w:pPr>
            <w:r w:rsidRPr="002F5F3A">
              <w:rPr>
                <w:rFonts w:eastAsia="굴림"/>
              </w:rPr>
              <w:t xml:space="preserve">Adjusts routing protocoltimer </w:t>
            </w:r>
          </w:p>
        </w:tc>
      </w:tr>
    </w:tbl>
    <w:p w14:paraId="43BB8F99" w14:textId="77777777" w:rsidR="00150139" w:rsidRDefault="00150139" w:rsidP="0096529E">
      <w:pPr>
        <w:pStyle w:val="3"/>
        <w:ind w:left="0" w:right="20"/>
      </w:pPr>
      <w:bookmarkStart w:id="1516" w:name="_Toc363228427"/>
      <w:bookmarkStart w:id="1517" w:name="_Toc444695036"/>
      <w:r>
        <w:rPr>
          <w:rFonts w:hint="eastAsia"/>
        </w:rPr>
        <w:t xml:space="preserve">Specifying a </w:t>
      </w:r>
      <w:r w:rsidRPr="00150139">
        <w:rPr>
          <w:rFonts w:hint="eastAsia"/>
        </w:rPr>
        <w:t>RIP</w:t>
      </w:r>
      <w:r>
        <w:rPr>
          <w:rFonts w:hint="eastAsia"/>
        </w:rPr>
        <w:t xml:space="preserve"> Version</w:t>
      </w:r>
      <w:bookmarkEnd w:id="1516"/>
      <w:bookmarkEnd w:id="1517"/>
    </w:p>
    <w:p w14:paraId="0D80B7BA" w14:textId="77777777" w:rsidR="00150139" w:rsidRDefault="00150139" w:rsidP="0096529E">
      <w:pPr>
        <w:pStyle w:val="a3"/>
        <w:ind w:left="0" w:right="20"/>
      </w:pPr>
      <w:r w:rsidRPr="002F5F3A">
        <w:t xml:space="preserve">To </w:t>
      </w:r>
      <w:r>
        <w:t>make packets of a</w:t>
      </w:r>
      <w:r w:rsidRPr="002F5F3A">
        <w:t xml:space="preserve"> </w:t>
      </w:r>
      <w:r>
        <w:t xml:space="preserve">same </w:t>
      </w:r>
      <w:r w:rsidRPr="002F5F3A">
        <w:t>RIP version</w:t>
      </w:r>
      <w:r>
        <w:t xml:space="preserve"> to be available</w:t>
      </w:r>
      <w:r w:rsidRPr="002F5F3A">
        <w:t>, use the following command in router configuration mode</w:t>
      </w:r>
      <w:r>
        <w:t xml:space="preserve">. </w:t>
      </w:r>
    </w:p>
    <w:p w14:paraId="1E151790" w14:textId="77777777" w:rsidR="0096529E" w:rsidRDefault="0096529E" w:rsidP="0096529E">
      <w:pPr>
        <w:pStyle w:val="afffff3"/>
        <w:ind w:left="0" w:right="20"/>
      </w:pPr>
      <w:bookmarkStart w:id="1518" w:name="_Toc259458924"/>
      <w:bookmarkStart w:id="1519" w:name="_Toc391575231"/>
    </w:p>
    <w:p w14:paraId="2A35C39C" w14:textId="77777777" w:rsidR="0017004D" w:rsidRDefault="0017004D" w:rsidP="0096529E">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9220C2">
        <w:rPr>
          <w:noProof/>
        </w:rPr>
        <w:t>89</w:t>
      </w:r>
      <w:r w:rsidR="005832B8">
        <w:rPr>
          <w:noProof/>
        </w:rPr>
        <w:fldChar w:fldCharType="end"/>
      </w:r>
      <w:r>
        <w:rPr>
          <w:rFonts w:hint="eastAsia"/>
        </w:rPr>
        <w:t xml:space="preserve"> </w:t>
      </w:r>
      <w:r w:rsidRPr="002F5F3A">
        <w:t>Specifying a RIP Version</w:t>
      </w:r>
      <w:r>
        <w:rPr>
          <w:rFonts w:hint="eastAsia"/>
        </w:rPr>
        <w:t xml:space="preserve"> 1</w:t>
      </w:r>
      <w:bookmarkEnd w:id="1518"/>
      <w:bookmarkEnd w:id="1519"/>
    </w:p>
    <w:tbl>
      <w:tblPr>
        <w:tblStyle w:val="CLIWide"/>
        <w:tblW w:w="0" w:type="auto"/>
        <w:tblLook w:val="01E0" w:firstRow="1" w:lastRow="1" w:firstColumn="1" w:lastColumn="1" w:noHBand="0" w:noVBand="0"/>
      </w:tblPr>
      <w:tblGrid>
        <w:gridCol w:w="4125"/>
        <w:gridCol w:w="4023"/>
      </w:tblGrid>
      <w:tr w:rsidR="00150139" w:rsidRPr="005C642D"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2F5F3A" w:rsidRDefault="00150139" w:rsidP="0096529E">
            <w:pPr>
              <w:ind w:right="20"/>
              <w:rPr>
                <w:rFonts w:eastAsia="굴림"/>
                <w:b/>
                <w:bCs/>
              </w:rPr>
            </w:pPr>
            <w:r w:rsidRPr="002F5F3A">
              <w:rPr>
                <w:rFonts w:eastAsia="굴림"/>
                <w:b/>
                <w:bCs/>
              </w:rPr>
              <w:t>Command or Action</w:t>
            </w:r>
          </w:p>
        </w:tc>
        <w:tc>
          <w:tcPr>
            <w:tcW w:w="4428" w:type="dxa"/>
          </w:tcPr>
          <w:p w14:paraId="264FAB96"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084970B3" w14:textId="77777777" w:rsidTr="00150139">
        <w:tc>
          <w:tcPr>
            <w:tcW w:w="4500" w:type="dxa"/>
          </w:tcPr>
          <w:p w14:paraId="3010D71B" w14:textId="77777777" w:rsidR="00150139" w:rsidRPr="002F5F3A" w:rsidRDefault="00150139" w:rsidP="0096529E">
            <w:pPr>
              <w:ind w:right="20"/>
              <w:rPr>
                <w:rFonts w:eastAsia="굴림"/>
              </w:rPr>
            </w:pPr>
            <w:r w:rsidRPr="002F5F3A">
              <w:rPr>
                <w:rFonts w:eastAsia="굴림"/>
                <w:b/>
                <w:bCs/>
              </w:rPr>
              <w:t xml:space="preserve">version </w:t>
            </w:r>
            <w:r w:rsidRPr="002F5F3A">
              <w:rPr>
                <w:rFonts w:eastAsia="굴림"/>
              </w:rPr>
              <w:t>{1 | 2}</w:t>
            </w:r>
          </w:p>
          <w:p w14:paraId="1118E4ED" w14:textId="77777777" w:rsidR="00150139" w:rsidRPr="002F5F3A" w:rsidRDefault="00150139" w:rsidP="0096529E">
            <w:pPr>
              <w:ind w:right="20"/>
              <w:rPr>
                <w:rFonts w:eastAsia="굴림"/>
              </w:rPr>
            </w:pPr>
          </w:p>
          <w:p w14:paraId="031321D5" w14:textId="77777777" w:rsidR="00150139" w:rsidRPr="002F5F3A" w:rsidRDefault="00150139" w:rsidP="0096529E">
            <w:pPr>
              <w:ind w:right="20"/>
              <w:rPr>
                <w:rFonts w:eastAsia="굴림"/>
                <w:b/>
                <w:bCs/>
              </w:rPr>
            </w:pPr>
            <w:r w:rsidRPr="002F5F3A">
              <w:rPr>
                <w:rFonts w:eastAsia="굴림"/>
                <w:b/>
                <w:bCs/>
              </w:rPr>
              <w:t>Example:</w:t>
            </w:r>
          </w:p>
          <w:p w14:paraId="100591AB"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version 2</w:t>
            </w:r>
          </w:p>
        </w:tc>
        <w:tc>
          <w:tcPr>
            <w:tcW w:w="4428" w:type="dxa"/>
          </w:tcPr>
          <w:p w14:paraId="40B203D2" w14:textId="77777777" w:rsidR="00150139" w:rsidRPr="002F5F3A" w:rsidRDefault="00150139" w:rsidP="0096529E">
            <w:pPr>
              <w:ind w:right="20"/>
              <w:rPr>
                <w:rFonts w:eastAsia="굴림"/>
              </w:rPr>
            </w:pPr>
            <w:r w:rsidRPr="002F5F3A">
              <w:rPr>
                <w:rFonts w:eastAsia="굴림"/>
              </w:rPr>
              <w:t>Sets to change RIP version.</w:t>
            </w:r>
          </w:p>
        </w:tc>
      </w:tr>
    </w:tbl>
    <w:p w14:paraId="04753B9A" w14:textId="77777777" w:rsidR="00150139" w:rsidRDefault="00150139" w:rsidP="0096529E">
      <w:pPr>
        <w:pStyle w:val="a3"/>
        <w:ind w:left="0" w:right="20"/>
      </w:pPr>
      <w:r w:rsidRPr="002F5F3A">
        <w:t>To manage RIP version sent by a specific interface, use the following command in configuration mode of interface.</w:t>
      </w:r>
    </w:p>
    <w:p w14:paraId="207C3BBE" w14:textId="77777777" w:rsidR="0017004D" w:rsidRDefault="0017004D" w:rsidP="0096529E">
      <w:pPr>
        <w:pStyle w:val="afffff3"/>
        <w:ind w:left="0" w:right="20"/>
      </w:pPr>
      <w:bookmarkStart w:id="1520" w:name="_Toc363228428"/>
      <w:bookmarkStart w:id="1521" w:name="_Toc391575232"/>
      <w:r>
        <w:t xml:space="preserve">Table </w:t>
      </w:r>
      <w:r w:rsidR="005832B8">
        <w:fldChar w:fldCharType="begin"/>
      </w:r>
      <w:r w:rsidR="00092D8C">
        <w:instrText xml:space="preserve"> SEQ Table \* ARABIC </w:instrText>
      </w:r>
      <w:r w:rsidR="005832B8">
        <w:fldChar w:fldCharType="separate"/>
      </w:r>
      <w:r w:rsidR="009220C2">
        <w:rPr>
          <w:noProof/>
        </w:rPr>
        <w:t>90</w:t>
      </w:r>
      <w:r w:rsidR="005832B8">
        <w:rPr>
          <w:noProof/>
        </w:rPr>
        <w:fldChar w:fldCharType="end"/>
      </w:r>
      <w:r>
        <w:rPr>
          <w:rFonts w:hint="eastAsia"/>
        </w:rPr>
        <w:t xml:space="preserve"> </w:t>
      </w:r>
      <w:r w:rsidRPr="002F5F3A">
        <w:t>Specifying a RIP Version</w:t>
      </w:r>
      <w:r>
        <w:rPr>
          <w:rFonts w:hint="eastAsia"/>
        </w:rPr>
        <w:t xml:space="preserve"> 2</w:t>
      </w:r>
      <w:bookmarkEnd w:id="1520"/>
      <w:bookmarkEnd w:id="1521"/>
    </w:p>
    <w:tbl>
      <w:tblPr>
        <w:tblStyle w:val="CLIWide"/>
        <w:tblW w:w="0" w:type="auto"/>
        <w:tblLook w:val="01E0" w:firstRow="1" w:lastRow="1" w:firstColumn="1" w:lastColumn="1" w:noHBand="0" w:noVBand="0"/>
      </w:tblPr>
      <w:tblGrid>
        <w:gridCol w:w="4497"/>
        <w:gridCol w:w="3651"/>
      </w:tblGrid>
      <w:tr w:rsidR="00150139" w:rsidRPr="005C642D"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2F5F3A" w:rsidRDefault="00150139" w:rsidP="0096529E">
            <w:pPr>
              <w:ind w:right="20"/>
              <w:rPr>
                <w:rFonts w:eastAsia="굴림"/>
                <w:b/>
                <w:bCs/>
              </w:rPr>
            </w:pPr>
            <w:r w:rsidRPr="002F5F3A">
              <w:rPr>
                <w:rFonts w:eastAsia="굴림"/>
                <w:b/>
                <w:bCs/>
              </w:rPr>
              <w:t>Command or Action</w:t>
            </w:r>
          </w:p>
        </w:tc>
        <w:tc>
          <w:tcPr>
            <w:tcW w:w="3729" w:type="dxa"/>
          </w:tcPr>
          <w:p w14:paraId="57A461E8"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5D42BABE" w14:textId="77777777" w:rsidTr="0017004D">
        <w:tc>
          <w:tcPr>
            <w:tcW w:w="4593" w:type="dxa"/>
          </w:tcPr>
          <w:p w14:paraId="19BDEC12" w14:textId="77777777" w:rsidR="00150139" w:rsidRPr="002F5F3A" w:rsidRDefault="00150139" w:rsidP="0096529E">
            <w:pPr>
              <w:ind w:right="20"/>
              <w:rPr>
                <w:rFonts w:eastAsia="굴림"/>
              </w:rPr>
            </w:pPr>
            <w:r w:rsidRPr="002F5F3A">
              <w:rPr>
                <w:rFonts w:eastAsia="굴림"/>
                <w:b/>
                <w:bCs/>
              </w:rPr>
              <w:t xml:space="preserve">ip rip send version </w:t>
            </w:r>
            <w:r w:rsidRPr="002F5F3A">
              <w:rPr>
                <w:rFonts w:eastAsia="굴림"/>
              </w:rPr>
              <w:t>VERSION</w:t>
            </w:r>
          </w:p>
          <w:p w14:paraId="26163559" w14:textId="77777777" w:rsidR="00150139" w:rsidRPr="009B58DD" w:rsidRDefault="00150139" w:rsidP="0096529E">
            <w:pPr>
              <w:ind w:right="20"/>
              <w:rPr>
                <w:rFonts w:eastAsia="굴림"/>
              </w:rPr>
            </w:pPr>
          </w:p>
          <w:p w14:paraId="3D0963C2" w14:textId="77777777" w:rsidR="00150139" w:rsidRPr="009B58DD" w:rsidRDefault="00150139" w:rsidP="0096529E">
            <w:pPr>
              <w:ind w:right="20"/>
              <w:rPr>
                <w:rFonts w:eastAsia="굴림"/>
                <w:b/>
                <w:bCs/>
              </w:rPr>
            </w:pPr>
            <w:r w:rsidRPr="009B58DD">
              <w:rPr>
                <w:rFonts w:eastAsia="굴림"/>
                <w:b/>
                <w:bCs/>
              </w:rPr>
              <w:t>Example:</w:t>
            </w:r>
          </w:p>
          <w:p w14:paraId="2C44EDCF" w14:textId="77777777" w:rsidR="00150139" w:rsidRPr="009B58DD"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ip rip send version 1</w:t>
            </w:r>
          </w:p>
          <w:p w14:paraId="6B63D9FD"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 xml:space="preserve">ip </w:t>
            </w:r>
            <w:r w:rsidR="00150139" w:rsidRPr="002F5F3A">
              <w:rPr>
                <w:rFonts w:eastAsia="굴림"/>
                <w:b/>
                <w:bCs/>
              </w:rPr>
              <w:t>rip send version 2</w:t>
            </w:r>
          </w:p>
          <w:p w14:paraId="70AEBD29" w14:textId="77777777" w:rsidR="00150139" w:rsidRPr="002F5F3A" w:rsidRDefault="006571D8" w:rsidP="0096529E">
            <w:pPr>
              <w:ind w:right="20"/>
              <w:rPr>
                <w:rFonts w:eastAsia="굴림"/>
              </w:rPr>
            </w:pPr>
            <w:r>
              <w:rPr>
                <w:rFonts w:eastAsia="굴림"/>
              </w:rPr>
              <w:t>Switch(config-if-Giga</w:t>
            </w:r>
            <w:r w:rsidR="00552428">
              <w:rPr>
                <w:rFonts w:eastAsia="굴림"/>
              </w:rPr>
              <w:t>7/1</w:t>
            </w:r>
            <w:r w:rsidR="00150139" w:rsidRPr="002F5F3A">
              <w:rPr>
                <w:rFonts w:eastAsia="굴림"/>
              </w:rPr>
              <w:t xml:space="preserve">)#  </w:t>
            </w:r>
            <w:r w:rsidR="00150139" w:rsidRPr="002F5F3A">
              <w:rPr>
                <w:rFonts w:eastAsia="굴림"/>
                <w:b/>
                <w:bCs/>
              </w:rPr>
              <w:t>ip rip send version 1 2</w:t>
            </w:r>
          </w:p>
        </w:tc>
        <w:tc>
          <w:tcPr>
            <w:tcW w:w="3729" w:type="dxa"/>
          </w:tcPr>
          <w:p w14:paraId="7A9BD0A4" w14:textId="77777777" w:rsidR="00150139" w:rsidRPr="002F5F3A" w:rsidRDefault="00150139" w:rsidP="0096529E">
            <w:pPr>
              <w:ind w:right="20"/>
              <w:rPr>
                <w:rFonts w:eastAsia="굴림"/>
              </w:rPr>
            </w:pPr>
            <w:r w:rsidRPr="002F5F3A">
              <w:rPr>
                <w:rFonts w:eastAsia="굴림"/>
              </w:rPr>
              <w:t xml:space="preserve">Sets interface to receive only RIP packets that are </w:t>
            </w:r>
            <w:r>
              <w:rPr>
                <w:rFonts w:eastAsia="굴림"/>
              </w:rPr>
              <w:t xml:space="preserve">of the specified </w:t>
            </w:r>
            <w:r>
              <w:rPr>
                <w:rFonts w:eastAsia="굴림"/>
              </w:rPr>
              <w:t>‘</w:t>
            </w:r>
            <w:r w:rsidRPr="002F5F3A">
              <w:rPr>
                <w:rFonts w:eastAsia="굴림"/>
              </w:rPr>
              <w:t>VERSION</w:t>
            </w:r>
            <w:r>
              <w:rPr>
                <w:rFonts w:eastAsia="굴림"/>
              </w:rPr>
              <w:t>’</w:t>
            </w:r>
          </w:p>
          <w:p w14:paraId="46A0226F" w14:textId="77777777" w:rsidR="00150139" w:rsidRPr="002F5F3A" w:rsidRDefault="00150139" w:rsidP="0096529E">
            <w:pPr>
              <w:ind w:right="20"/>
              <w:rPr>
                <w:rFonts w:eastAsia="굴림"/>
              </w:rPr>
            </w:pPr>
          </w:p>
          <w:p w14:paraId="0855C3BC"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xml:space="preserve"> Both versions of 1 and 2 are supported when they are selected.</w:t>
            </w:r>
          </w:p>
        </w:tc>
      </w:tr>
    </w:tbl>
    <w:p w14:paraId="6402F4BF" w14:textId="77777777" w:rsidR="00150139" w:rsidRDefault="00150139" w:rsidP="0096529E">
      <w:pPr>
        <w:ind w:right="20"/>
      </w:pPr>
    </w:p>
    <w:p w14:paraId="6074288A" w14:textId="77777777" w:rsidR="00150139" w:rsidRDefault="00150139" w:rsidP="0096529E">
      <w:pPr>
        <w:pStyle w:val="a3"/>
        <w:ind w:left="0" w:right="20"/>
      </w:pPr>
      <w:r>
        <w:t>To control the version of the packets coming into an</w:t>
      </w:r>
      <w:r w:rsidRPr="002F5F3A">
        <w:t xml:space="preserve"> interface, use the following command in interface configuration mode.</w:t>
      </w:r>
    </w:p>
    <w:p w14:paraId="63441836" w14:textId="77777777" w:rsidR="0017004D" w:rsidRPr="0017004D" w:rsidRDefault="0017004D" w:rsidP="0096529E">
      <w:pPr>
        <w:pStyle w:val="afffff3"/>
        <w:ind w:left="0" w:right="20"/>
      </w:pPr>
      <w:bookmarkStart w:id="1522" w:name="_Toc391575233"/>
      <w:r>
        <w:t xml:space="preserve">Table </w:t>
      </w:r>
      <w:r w:rsidR="005832B8">
        <w:fldChar w:fldCharType="begin"/>
      </w:r>
      <w:r w:rsidR="00092D8C">
        <w:instrText xml:space="preserve"> SEQ Table \* ARABIC </w:instrText>
      </w:r>
      <w:r w:rsidR="005832B8">
        <w:fldChar w:fldCharType="separate"/>
      </w:r>
      <w:r w:rsidR="009220C2">
        <w:rPr>
          <w:noProof/>
        </w:rPr>
        <w:t>91</w:t>
      </w:r>
      <w:r w:rsidR="005832B8">
        <w:rPr>
          <w:noProof/>
        </w:rPr>
        <w:fldChar w:fldCharType="end"/>
      </w:r>
      <w:r>
        <w:rPr>
          <w:rFonts w:hint="eastAsia"/>
        </w:rPr>
        <w:t xml:space="preserve"> </w:t>
      </w:r>
      <w:r w:rsidRPr="002F5F3A">
        <w:t>Specifying a RIP Version</w:t>
      </w:r>
      <w:bookmarkEnd w:id="1522"/>
    </w:p>
    <w:tbl>
      <w:tblPr>
        <w:tblStyle w:val="CLIWide"/>
        <w:tblW w:w="0" w:type="auto"/>
        <w:tblLook w:val="01E0" w:firstRow="1" w:lastRow="1" w:firstColumn="1" w:lastColumn="1" w:noHBand="0" w:noVBand="0"/>
      </w:tblPr>
      <w:tblGrid>
        <w:gridCol w:w="4475"/>
        <w:gridCol w:w="3673"/>
      </w:tblGrid>
      <w:tr w:rsidR="00150139" w:rsidRPr="005C642D"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2F5F3A" w:rsidRDefault="00150139" w:rsidP="0096529E">
            <w:pPr>
              <w:ind w:right="20"/>
              <w:rPr>
                <w:rFonts w:eastAsia="굴림"/>
                <w:b/>
                <w:bCs/>
              </w:rPr>
            </w:pPr>
            <w:r w:rsidRPr="002F5F3A">
              <w:rPr>
                <w:rFonts w:eastAsia="굴림"/>
                <w:b/>
                <w:bCs/>
              </w:rPr>
              <w:t>Command or Action</w:t>
            </w:r>
          </w:p>
        </w:tc>
        <w:tc>
          <w:tcPr>
            <w:tcW w:w="4104" w:type="dxa"/>
          </w:tcPr>
          <w:p w14:paraId="30186C5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713EEF4" w14:textId="77777777" w:rsidTr="00150139">
        <w:tc>
          <w:tcPr>
            <w:tcW w:w="4984" w:type="dxa"/>
          </w:tcPr>
          <w:p w14:paraId="3A0F1293" w14:textId="77777777" w:rsidR="00150139" w:rsidRPr="002F5F3A" w:rsidRDefault="00150139" w:rsidP="0096529E">
            <w:pPr>
              <w:ind w:right="20"/>
              <w:rPr>
                <w:rFonts w:eastAsia="굴림"/>
              </w:rPr>
            </w:pPr>
            <w:r w:rsidRPr="002F5F3A">
              <w:rPr>
                <w:rFonts w:eastAsia="굴림"/>
                <w:b/>
                <w:bCs/>
              </w:rPr>
              <w:t xml:space="preserve">ip rip receive version </w:t>
            </w:r>
            <w:r w:rsidRPr="002F5F3A">
              <w:rPr>
                <w:rFonts w:eastAsia="굴림"/>
              </w:rPr>
              <w:t>VERSION</w:t>
            </w:r>
          </w:p>
          <w:p w14:paraId="6F485A3B" w14:textId="77777777" w:rsidR="00150139" w:rsidRPr="002F5F3A" w:rsidRDefault="00150139" w:rsidP="0096529E">
            <w:pPr>
              <w:ind w:right="20"/>
              <w:rPr>
                <w:rFonts w:eastAsia="굴림"/>
              </w:rPr>
            </w:pPr>
          </w:p>
          <w:p w14:paraId="45BA788D" w14:textId="77777777" w:rsidR="00150139" w:rsidRPr="009B58DD" w:rsidRDefault="00150139" w:rsidP="0096529E">
            <w:pPr>
              <w:ind w:right="20"/>
              <w:rPr>
                <w:rFonts w:eastAsia="굴림"/>
                <w:b/>
                <w:bCs/>
              </w:rPr>
            </w:pPr>
            <w:r w:rsidRPr="002F5F3A">
              <w:rPr>
                <w:rFonts w:eastAsia="굴림"/>
                <w:b/>
                <w:bCs/>
              </w:rPr>
              <w:t>Example</w:t>
            </w:r>
            <w:r w:rsidRPr="009B58DD">
              <w:rPr>
                <w:rFonts w:eastAsia="굴림"/>
                <w:b/>
                <w:bCs/>
              </w:rPr>
              <w:t>:</w:t>
            </w:r>
          </w:p>
          <w:p w14:paraId="1DAFA173" w14:textId="77777777"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2F5F3A">
              <w:rPr>
                <w:rFonts w:eastAsia="굴림"/>
                <w:b/>
                <w:bCs/>
              </w:rPr>
              <w:t>ip rip receive version 1</w:t>
            </w:r>
          </w:p>
          <w:p w14:paraId="75D185A7" w14:textId="77777777" w:rsidR="00150139" w:rsidRPr="002F5F3A" w:rsidRDefault="006571D8" w:rsidP="0096529E">
            <w:pPr>
              <w:ind w:right="20"/>
              <w:rPr>
                <w:rFonts w:eastAsia="굴림"/>
                <w:b/>
                <w:bCs/>
              </w:rPr>
            </w:pPr>
            <w:r>
              <w:rPr>
                <w:rFonts w:eastAsia="굴림"/>
              </w:rPr>
              <w:t>Switch(config-if-Giga7/</w:t>
            </w:r>
            <w:r w:rsidR="00150139" w:rsidRPr="002F5F3A">
              <w:rPr>
                <w:rFonts w:eastAsia="굴림"/>
              </w:rPr>
              <w:t xml:space="preserve">1)#  </w:t>
            </w:r>
            <w:r w:rsidR="00150139" w:rsidRPr="002F5F3A">
              <w:rPr>
                <w:rFonts w:eastAsia="굴림"/>
                <w:b/>
                <w:bCs/>
              </w:rPr>
              <w:t>ip rip receive version 2</w:t>
            </w:r>
          </w:p>
          <w:p w14:paraId="02013F73" w14:textId="77777777" w:rsidR="00150139" w:rsidRPr="002F5F3A" w:rsidRDefault="00150139" w:rsidP="0096529E">
            <w:pPr>
              <w:ind w:right="20"/>
              <w:rPr>
                <w:rFonts w:eastAsia="굴림"/>
              </w:rPr>
            </w:pPr>
            <w:r w:rsidRPr="002F5F3A">
              <w:rPr>
                <w:rFonts w:eastAsia="굴림"/>
              </w:rPr>
              <w:t>Switch(config-if-Giga</w:t>
            </w:r>
            <w:r w:rsidR="006571D8">
              <w:rPr>
                <w:rFonts w:eastAsia="굴림"/>
              </w:rPr>
              <w:t>7</w:t>
            </w:r>
            <w:r w:rsidRPr="002F5F3A">
              <w:rPr>
                <w:rFonts w:eastAsia="굴림"/>
              </w:rPr>
              <w:t xml:space="preserve">/1)#  </w:t>
            </w:r>
            <w:r w:rsidRPr="002F5F3A">
              <w:rPr>
                <w:rFonts w:eastAsia="굴림"/>
                <w:b/>
                <w:bCs/>
              </w:rPr>
              <w:t>ip rip receive version 1 2</w:t>
            </w:r>
          </w:p>
        </w:tc>
        <w:tc>
          <w:tcPr>
            <w:tcW w:w="4104" w:type="dxa"/>
          </w:tcPr>
          <w:p w14:paraId="04EBC1EC" w14:textId="77777777" w:rsidR="00150139" w:rsidRPr="002F5F3A" w:rsidRDefault="00150139" w:rsidP="0096529E">
            <w:pPr>
              <w:ind w:right="20"/>
              <w:rPr>
                <w:rFonts w:eastAsia="굴림"/>
              </w:rPr>
            </w:pPr>
            <w:r w:rsidRPr="002F5F3A">
              <w:rPr>
                <w:rFonts w:eastAsia="굴림"/>
              </w:rPr>
              <w:t>Sets interface to receive only RIP packets that are relevant</w:t>
            </w:r>
          </w:p>
          <w:p w14:paraId="637B357B" w14:textId="77777777" w:rsidR="00150139" w:rsidRPr="002F5F3A" w:rsidRDefault="00150139" w:rsidP="0096529E">
            <w:pPr>
              <w:ind w:right="20"/>
              <w:rPr>
                <w:rFonts w:eastAsia="굴림"/>
              </w:rPr>
            </w:pPr>
          </w:p>
          <w:p w14:paraId="08BF89BE" w14:textId="77777777"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Both versions of 1 and 2 are supported when they are selected.</w:t>
            </w:r>
          </w:p>
        </w:tc>
      </w:tr>
    </w:tbl>
    <w:p w14:paraId="12C2D192" w14:textId="77777777" w:rsidR="007F79EE" w:rsidRDefault="007F79EE" w:rsidP="0096529E">
      <w:pPr>
        <w:ind w:right="20"/>
      </w:pPr>
    </w:p>
    <w:p w14:paraId="56EE9A17" w14:textId="77777777" w:rsidR="007F79EE" w:rsidRDefault="007F79EE" w:rsidP="0096529E">
      <w:pPr>
        <w:widowControl/>
        <w:wordWrap/>
        <w:snapToGrid/>
        <w:spacing w:line="240" w:lineRule="auto"/>
        <w:ind w:right="20"/>
        <w:jc w:val="left"/>
      </w:pPr>
      <w:r>
        <w:br w:type="page"/>
      </w:r>
    </w:p>
    <w:p w14:paraId="1A9A4C35" w14:textId="77777777" w:rsidR="00150139" w:rsidRPr="00D33869" w:rsidRDefault="00150139" w:rsidP="0096529E">
      <w:pPr>
        <w:pStyle w:val="3"/>
        <w:ind w:left="0" w:right="20"/>
      </w:pPr>
      <w:bookmarkStart w:id="1523" w:name="_Toc259458925"/>
      <w:bookmarkStart w:id="1524" w:name="_Toc363228429"/>
      <w:bookmarkStart w:id="1525" w:name="_Toc444695037"/>
      <w:r>
        <w:rPr>
          <w:rFonts w:hint="eastAsia"/>
        </w:rPr>
        <w:lastRenderedPageBreak/>
        <w:t>Applying Distance</w:t>
      </w:r>
      <w:bookmarkEnd w:id="1523"/>
      <w:bookmarkEnd w:id="1524"/>
      <w:bookmarkEnd w:id="1525"/>
    </w:p>
    <w:p w14:paraId="2C6A5DA7" w14:textId="77777777" w:rsidR="00150139" w:rsidRDefault="00150139" w:rsidP="0096529E">
      <w:pPr>
        <w:pStyle w:val="a3"/>
        <w:ind w:left="0" w:right="20"/>
      </w:pPr>
      <w:r w:rsidRPr="002F5F3A">
        <w:t>Administrative distance represents the reliability of routing information source. In general, a large number means less reliability. The default of RIP is 120.</w:t>
      </w:r>
    </w:p>
    <w:p w14:paraId="0797A5B0" w14:textId="77777777" w:rsidR="00150139" w:rsidRDefault="00150139" w:rsidP="0096529E">
      <w:pPr>
        <w:pStyle w:val="a3"/>
        <w:ind w:left="0" w:right="20"/>
      </w:pPr>
      <w:r w:rsidRPr="002F5F3A">
        <w:t>To adjust admimistrative distance value, use the following commands in router configuration mode</w:t>
      </w:r>
      <w:r>
        <w:t>.</w:t>
      </w:r>
    </w:p>
    <w:p w14:paraId="5FBC187E" w14:textId="77777777" w:rsidR="0017004D" w:rsidRPr="00A95261" w:rsidRDefault="0017004D" w:rsidP="0096529E">
      <w:pPr>
        <w:pStyle w:val="afffff3"/>
        <w:ind w:left="0" w:right="20"/>
      </w:pPr>
      <w:bookmarkStart w:id="1526" w:name="_Toc391575234"/>
      <w:r>
        <w:t xml:space="preserve">Table </w:t>
      </w:r>
      <w:r w:rsidR="005832B8">
        <w:fldChar w:fldCharType="begin"/>
      </w:r>
      <w:r w:rsidR="00092D8C">
        <w:instrText xml:space="preserve"> SEQ Table \* ARABIC </w:instrText>
      </w:r>
      <w:r w:rsidR="005832B8">
        <w:fldChar w:fldCharType="separate"/>
      </w:r>
      <w:r w:rsidR="009220C2">
        <w:rPr>
          <w:noProof/>
        </w:rPr>
        <w:t>92</w:t>
      </w:r>
      <w:r w:rsidR="005832B8">
        <w:rPr>
          <w:noProof/>
        </w:rPr>
        <w:fldChar w:fldCharType="end"/>
      </w:r>
      <w:r>
        <w:rPr>
          <w:rFonts w:hint="eastAsia"/>
        </w:rPr>
        <w:t xml:space="preserve"> </w:t>
      </w:r>
      <w:r w:rsidRPr="002F5F3A">
        <w:t>Applying Distance</w:t>
      </w:r>
      <w:bookmarkEnd w:id="1526"/>
    </w:p>
    <w:tbl>
      <w:tblPr>
        <w:tblStyle w:val="CLIWide"/>
        <w:tblW w:w="0" w:type="auto"/>
        <w:tblLook w:val="01E0" w:firstRow="1" w:lastRow="1" w:firstColumn="1" w:lastColumn="1" w:noHBand="0" w:noVBand="0"/>
      </w:tblPr>
      <w:tblGrid>
        <w:gridCol w:w="4329"/>
        <w:gridCol w:w="3819"/>
      </w:tblGrid>
      <w:tr w:rsidR="00150139" w:rsidRPr="005C642D"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2F5F3A" w:rsidRDefault="00150139" w:rsidP="0096529E">
            <w:pPr>
              <w:ind w:right="20"/>
              <w:rPr>
                <w:rFonts w:eastAsia="굴림"/>
                <w:b/>
                <w:bCs/>
              </w:rPr>
            </w:pPr>
            <w:r w:rsidRPr="002F5F3A">
              <w:rPr>
                <w:rFonts w:eastAsia="굴림"/>
                <w:b/>
                <w:bCs/>
              </w:rPr>
              <w:t>Command or Action</w:t>
            </w:r>
          </w:p>
        </w:tc>
        <w:tc>
          <w:tcPr>
            <w:tcW w:w="4245" w:type="dxa"/>
          </w:tcPr>
          <w:p w14:paraId="1E8320CD"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33B37BEB" w14:textId="77777777" w:rsidTr="00150139">
        <w:tc>
          <w:tcPr>
            <w:tcW w:w="4843" w:type="dxa"/>
          </w:tcPr>
          <w:p w14:paraId="113C0622" w14:textId="77777777" w:rsidR="00150139" w:rsidRPr="002F5F3A" w:rsidRDefault="00150139" w:rsidP="0096529E">
            <w:pPr>
              <w:ind w:right="20"/>
              <w:rPr>
                <w:rFonts w:eastAsia="굴림"/>
                <w:b/>
                <w:bCs/>
              </w:rPr>
            </w:pPr>
            <w:r w:rsidRPr="002F5F3A">
              <w:rPr>
                <w:rFonts w:eastAsia="굴림"/>
                <w:b/>
                <w:bCs/>
              </w:rPr>
              <w:t xml:space="preserve">distance </w:t>
            </w:r>
            <w:r w:rsidRPr="002F5F3A">
              <w:rPr>
                <w:rFonts w:eastAsia="굴림"/>
              </w:rPr>
              <w:t>VALUE A.B.C.D/M</w:t>
            </w:r>
          </w:p>
          <w:p w14:paraId="46C3EE10" w14:textId="77777777" w:rsidR="00150139" w:rsidRPr="002F5F3A" w:rsidRDefault="00150139" w:rsidP="0096529E">
            <w:pPr>
              <w:ind w:right="20"/>
              <w:rPr>
                <w:rFonts w:eastAsia="굴림"/>
              </w:rPr>
            </w:pPr>
          </w:p>
          <w:p w14:paraId="6590BFFD" w14:textId="77777777" w:rsidR="00150139" w:rsidRPr="002F5F3A" w:rsidRDefault="00150139" w:rsidP="0096529E">
            <w:pPr>
              <w:ind w:right="20"/>
              <w:rPr>
                <w:rFonts w:eastAsia="굴림"/>
                <w:b/>
                <w:bCs/>
              </w:rPr>
            </w:pPr>
            <w:r w:rsidRPr="002F5F3A">
              <w:rPr>
                <w:rFonts w:eastAsia="굴림"/>
                <w:b/>
                <w:bCs/>
              </w:rPr>
              <w:t>Example:</w:t>
            </w:r>
          </w:p>
          <w:p w14:paraId="7D22477D" w14:textId="77777777"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distance 90 10.1.1.1/24</w:t>
            </w:r>
          </w:p>
        </w:tc>
        <w:tc>
          <w:tcPr>
            <w:tcW w:w="4245" w:type="dxa"/>
          </w:tcPr>
          <w:p w14:paraId="271D8CE9" w14:textId="77777777" w:rsidR="00150139" w:rsidRPr="002F5F3A" w:rsidRDefault="00150139" w:rsidP="0096529E">
            <w:pPr>
              <w:ind w:right="20"/>
              <w:rPr>
                <w:rFonts w:eastAsia="굴림"/>
              </w:rPr>
            </w:pPr>
            <w:r w:rsidRPr="002F5F3A">
              <w:rPr>
                <w:rFonts w:eastAsia="굴림"/>
              </w:rPr>
              <w:t>Changes the Administrative distance value.</w:t>
            </w:r>
          </w:p>
        </w:tc>
      </w:tr>
    </w:tbl>
    <w:p w14:paraId="07A5C5D5" w14:textId="77777777" w:rsidR="00150139" w:rsidRPr="00D33869" w:rsidRDefault="00150139" w:rsidP="0096529E">
      <w:pPr>
        <w:pStyle w:val="3"/>
        <w:ind w:left="0" w:right="20"/>
      </w:pPr>
      <w:bookmarkStart w:id="1527" w:name="_Toc199055023"/>
      <w:bookmarkStart w:id="1528" w:name="_Toc259458926"/>
      <w:bookmarkStart w:id="1529" w:name="_Toc363228430"/>
      <w:bookmarkStart w:id="1530" w:name="_Toc444695038"/>
      <w:r w:rsidRPr="00150139">
        <w:rPr>
          <w:rFonts w:hint="eastAsia"/>
        </w:rPr>
        <w:t>Enabling</w:t>
      </w:r>
      <w:r>
        <w:rPr>
          <w:rFonts w:hint="eastAsia"/>
        </w:rPr>
        <w:t xml:space="preserve"> Split Horizon</w:t>
      </w:r>
      <w:bookmarkEnd w:id="1527"/>
      <w:bookmarkEnd w:id="1528"/>
      <w:bookmarkEnd w:id="1529"/>
      <w:bookmarkEnd w:id="1530"/>
    </w:p>
    <w:p w14:paraId="7DA33F96" w14:textId="77777777" w:rsidR="00150139" w:rsidRPr="002F5F3A" w:rsidRDefault="00150139" w:rsidP="0096529E">
      <w:pPr>
        <w:pStyle w:val="a3"/>
        <w:ind w:left="0" w:right="20"/>
      </w:pPr>
      <w:r w:rsidRPr="002F5F3A">
        <w:t>Distance-vector routing uses split horizon mechanism to lower the risk of routing loop.</w:t>
      </w:r>
    </w:p>
    <w:p w14:paraId="7ACB5B12" w14:textId="77777777" w:rsidR="00150139" w:rsidRDefault="00150139" w:rsidP="0096529E">
      <w:pPr>
        <w:pStyle w:val="a3"/>
        <w:ind w:left="0" w:right="20"/>
      </w:pPr>
      <w:r w:rsidRPr="002F5F3A">
        <w:t>Use the following commands to enable Split horizon in interface configuration mode.</w:t>
      </w:r>
    </w:p>
    <w:p w14:paraId="6671ABDC" w14:textId="77777777" w:rsidR="0017004D" w:rsidRDefault="0017004D" w:rsidP="0096529E">
      <w:pPr>
        <w:pStyle w:val="afffff3"/>
        <w:ind w:left="0" w:right="20"/>
      </w:pPr>
      <w:bookmarkStart w:id="1531" w:name="_Toc391575235"/>
      <w:r>
        <w:t xml:space="preserve">Table </w:t>
      </w:r>
      <w:r w:rsidR="005832B8">
        <w:fldChar w:fldCharType="begin"/>
      </w:r>
      <w:r w:rsidR="00092D8C">
        <w:instrText xml:space="preserve"> SEQ Table \* ARABIC </w:instrText>
      </w:r>
      <w:r w:rsidR="005832B8">
        <w:fldChar w:fldCharType="separate"/>
      </w:r>
      <w:r w:rsidR="009220C2">
        <w:rPr>
          <w:noProof/>
        </w:rPr>
        <w:t>93</w:t>
      </w:r>
      <w:r w:rsidR="005832B8">
        <w:rPr>
          <w:noProof/>
        </w:rPr>
        <w:fldChar w:fldCharType="end"/>
      </w:r>
      <w:r>
        <w:rPr>
          <w:rFonts w:hint="eastAsia"/>
        </w:rPr>
        <w:t xml:space="preserve"> </w:t>
      </w:r>
      <w:r w:rsidRPr="002F5F3A">
        <w:t>Enabling Split Horizon</w:t>
      </w:r>
      <w:bookmarkEnd w:id="1531"/>
    </w:p>
    <w:tbl>
      <w:tblPr>
        <w:tblStyle w:val="CLIWide"/>
        <w:tblW w:w="0" w:type="auto"/>
        <w:tblLook w:val="01E0" w:firstRow="1" w:lastRow="1" w:firstColumn="1" w:lastColumn="1" w:noHBand="0" w:noVBand="0"/>
      </w:tblPr>
      <w:tblGrid>
        <w:gridCol w:w="4968"/>
        <w:gridCol w:w="3180"/>
      </w:tblGrid>
      <w:tr w:rsidR="00150139" w:rsidRPr="005C642D"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2F5F3A" w:rsidRDefault="00150139" w:rsidP="0096529E">
            <w:pPr>
              <w:ind w:right="20"/>
              <w:rPr>
                <w:rFonts w:eastAsia="굴림"/>
                <w:b/>
                <w:bCs/>
              </w:rPr>
            </w:pPr>
            <w:r w:rsidRPr="002F5F3A">
              <w:rPr>
                <w:rFonts w:eastAsia="굴림"/>
                <w:b/>
                <w:bCs/>
              </w:rPr>
              <w:t>Command or Action</w:t>
            </w:r>
          </w:p>
        </w:tc>
        <w:tc>
          <w:tcPr>
            <w:tcW w:w="3245" w:type="dxa"/>
          </w:tcPr>
          <w:p w14:paraId="3BA308DA" w14:textId="77777777" w:rsidR="00150139" w:rsidRPr="002F5F3A" w:rsidRDefault="00150139" w:rsidP="0096529E">
            <w:pPr>
              <w:ind w:right="20"/>
              <w:rPr>
                <w:rFonts w:eastAsia="굴림"/>
                <w:b/>
                <w:bCs/>
              </w:rPr>
            </w:pPr>
            <w:r w:rsidRPr="002F5F3A">
              <w:rPr>
                <w:rFonts w:eastAsia="굴림"/>
                <w:b/>
                <w:bCs/>
              </w:rPr>
              <w:t>Purpose</w:t>
            </w:r>
          </w:p>
        </w:tc>
      </w:tr>
      <w:tr w:rsidR="00150139" w:rsidRPr="005C642D" w14:paraId="6004696D" w14:textId="77777777" w:rsidTr="00150139">
        <w:tc>
          <w:tcPr>
            <w:tcW w:w="5077" w:type="dxa"/>
          </w:tcPr>
          <w:p w14:paraId="62BD9545" w14:textId="77777777" w:rsidR="00150139" w:rsidRPr="002F5F3A" w:rsidRDefault="00150139" w:rsidP="0096529E">
            <w:pPr>
              <w:ind w:right="20"/>
              <w:rPr>
                <w:rFonts w:eastAsia="굴림"/>
                <w:b/>
                <w:bCs/>
              </w:rPr>
            </w:pPr>
            <w:r w:rsidRPr="002F5F3A">
              <w:rPr>
                <w:rFonts w:eastAsia="굴림"/>
                <w:b/>
                <w:bCs/>
              </w:rPr>
              <w:t xml:space="preserve">ip rip split-horizon </w:t>
            </w:r>
            <w:r w:rsidRPr="002F5F3A">
              <w:rPr>
                <w:rFonts w:eastAsia="굴림"/>
              </w:rPr>
              <w:t>[poisoned]</w:t>
            </w:r>
          </w:p>
          <w:p w14:paraId="1E146098" w14:textId="77777777" w:rsidR="00150139" w:rsidRPr="002F5F3A" w:rsidRDefault="00150139" w:rsidP="0096529E">
            <w:pPr>
              <w:ind w:right="20"/>
              <w:rPr>
                <w:rFonts w:eastAsia="굴림"/>
              </w:rPr>
            </w:pPr>
          </w:p>
          <w:p w14:paraId="0ECA699C" w14:textId="77777777" w:rsidR="00150139" w:rsidRPr="009B58DD" w:rsidRDefault="00150139" w:rsidP="0096529E">
            <w:pPr>
              <w:ind w:right="20"/>
              <w:rPr>
                <w:rFonts w:eastAsia="굴림"/>
                <w:b/>
                <w:bCs/>
              </w:rPr>
            </w:pPr>
            <w:r w:rsidRPr="002F5F3A">
              <w:rPr>
                <w:rFonts w:eastAsia="굴림"/>
                <w:b/>
                <w:bCs/>
              </w:rPr>
              <w:t>Example:</w:t>
            </w:r>
          </w:p>
          <w:p w14:paraId="0642369B" w14:textId="77777777" w:rsidR="00150139" w:rsidRPr="002F5F3A" w:rsidRDefault="006571D8" w:rsidP="0096529E">
            <w:pPr>
              <w:ind w:right="20"/>
              <w:rPr>
                <w:rFonts w:eastAsia="굴림"/>
              </w:rPr>
            </w:pPr>
            <w:r w:rsidRPr="009B58DD">
              <w:rPr>
                <w:rFonts w:eastAsia="굴림"/>
              </w:rPr>
              <w:t>Switch(config-if-Giga7</w:t>
            </w:r>
            <w:r w:rsidR="00150139" w:rsidRPr="009B58DD">
              <w:rPr>
                <w:rFonts w:eastAsia="굴림"/>
              </w:rPr>
              <w:t xml:space="preserve">/1)# </w:t>
            </w:r>
            <w:r w:rsidR="00150139" w:rsidRPr="002F5F3A">
              <w:rPr>
                <w:rFonts w:eastAsia="굴림"/>
                <w:b/>
                <w:bCs/>
              </w:rPr>
              <w:t xml:space="preserve">ip rip split-horizon poisoned </w:t>
            </w:r>
          </w:p>
        </w:tc>
        <w:tc>
          <w:tcPr>
            <w:tcW w:w="3245" w:type="dxa"/>
          </w:tcPr>
          <w:p w14:paraId="35357CE0" w14:textId="77777777" w:rsidR="00150139" w:rsidRPr="002F5F3A" w:rsidRDefault="00150139" w:rsidP="0096529E">
            <w:pPr>
              <w:ind w:right="20"/>
              <w:rPr>
                <w:rFonts w:eastAsia="굴림"/>
              </w:rPr>
            </w:pPr>
            <w:r w:rsidRPr="002F5F3A">
              <w:rPr>
                <w:rFonts w:eastAsia="굴림"/>
              </w:rPr>
              <w:t>To enable Split horizon poisened</w:t>
            </w:r>
          </w:p>
        </w:tc>
      </w:tr>
    </w:tbl>
    <w:p w14:paraId="244D6273" w14:textId="77777777" w:rsidR="00150139" w:rsidRDefault="00150139" w:rsidP="0096529E">
      <w:pPr>
        <w:ind w:right="20"/>
      </w:pPr>
    </w:p>
    <w:p w14:paraId="47C6A62D" w14:textId="77777777" w:rsidR="00150139" w:rsidRDefault="00150139" w:rsidP="0096529E">
      <w:pPr>
        <w:ind w:right="20"/>
      </w:pPr>
    </w:p>
    <w:p w14:paraId="2AE1E25E" w14:textId="77777777" w:rsidR="00150139" w:rsidRDefault="00150139" w:rsidP="0021019A">
      <w:pPr>
        <w:pStyle w:val="2"/>
        <w:ind w:right="20"/>
      </w:pPr>
      <w:bookmarkStart w:id="1532" w:name="_Toc259458929"/>
      <w:bookmarkStart w:id="1533" w:name="_Toc361679441"/>
      <w:bookmarkStart w:id="1534" w:name="_Toc444695039"/>
      <w:r w:rsidRPr="00150139">
        <w:rPr>
          <w:rFonts w:hint="eastAsia"/>
        </w:rPr>
        <w:lastRenderedPageBreak/>
        <w:t>Configuration</w:t>
      </w:r>
      <w:r>
        <w:rPr>
          <w:rFonts w:hint="eastAsia"/>
        </w:rPr>
        <w:t xml:space="preserve"> Examples for RIP</w:t>
      </w:r>
      <w:bookmarkEnd w:id="1532"/>
      <w:bookmarkEnd w:id="1533"/>
      <w:bookmarkEnd w:id="1534"/>
    </w:p>
    <w:p w14:paraId="36B5F7B5" w14:textId="77777777" w:rsidR="00150139" w:rsidRPr="00150139" w:rsidRDefault="00150139" w:rsidP="006A33C7">
      <w:pPr>
        <w:pStyle w:val="3"/>
        <w:ind w:left="0" w:right="20"/>
      </w:pPr>
      <w:bookmarkStart w:id="1535" w:name="_Toc199055026"/>
      <w:bookmarkStart w:id="1536" w:name="_Toc259458927"/>
      <w:bookmarkStart w:id="1537" w:name="_Toc363228431"/>
      <w:bookmarkStart w:id="1538" w:name="_Toc444695040"/>
      <w:r>
        <w:t xml:space="preserve">RIP </w:t>
      </w:r>
      <w:bookmarkEnd w:id="1535"/>
      <w:bookmarkEnd w:id="1536"/>
      <w:bookmarkEnd w:id="1537"/>
      <w:r>
        <w:rPr>
          <w:rFonts w:hint="eastAsia"/>
        </w:rPr>
        <w:t>c</w:t>
      </w:r>
      <w:r>
        <w:t>onstruction</w:t>
      </w:r>
      <w:bookmarkEnd w:id="1538"/>
    </w:p>
    <w:p w14:paraId="7DECA022" w14:textId="77777777" w:rsidR="00150139" w:rsidRDefault="00150139" w:rsidP="006A33C7">
      <w:pPr>
        <w:pStyle w:val="a3"/>
        <w:ind w:left="0" w:right="20"/>
      </w:pPr>
      <w:r w:rsidRPr="002F5F3A">
        <w:t>Let us investigate an example of RIP construction by looking at the Network Configuration in the following figure</w:t>
      </w:r>
      <w:r>
        <w:t>.</w:t>
      </w:r>
    </w:p>
    <w:p w14:paraId="79C84031" w14:textId="77777777" w:rsidR="00150139" w:rsidRDefault="00150139" w:rsidP="006A33C7">
      <w:pPr>
        <w:ind w:right="20"/>
      </w:pPr>
    </w:p>
    <w:p w14:paraId="1253A425" w14:textId="77777777" w:rsidR="00150139" w:rsidRDefault="00150139" w:rsidP="006A33C7">
      <w:pPr>
        <w:keepNext/>
        <w:ind w:right="20"/>
        <w:jc w:val="center"/>
      </w:pPr>
      <w:r>
        <w:rPr>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Default="0017004D" w:rsidP="006A33C7">
      <w:pPr>
        <w:pStyle w:val="afffff3"/>
        <w:ind w:left="0" w:right="20"/>
      </w:pPr>
      <w:bookmarkStart w:id="1539" w:name="_Toc199055027"/>
      <w:bookmarkStart w:id="1540" w:name="_Toc259458928"/>
      <w:bookmarkStart w:id="1541" w:name="_Toc363228432"/>
      <w:bookmarkStart w:id="1542" w:name="_Toc391575474"/>
      <w:r>
        <w:t xml:space="preserve">Figure </w:t>
      </w:r>
      <w:bookmarkEnd w:id="1539"/>
      <w:bookmarkEnd w:id="1540"/>
      <w:r w:rsidR="00D52C4A">
        <w:fldChar w:fldCharType="begin"/>
      </w:r>
      <w:r w:rsidR="00D52C4A">
        <w:instrText xml:space="preserve"> SEQ Figure \* ARABIC </w:instrText>
      </w:r>
      <w:r w:rsidR="00D52C4A">
        <w:fldChar w:fldCharType="separate"/>
      </w:r>
      <w:r w:rsidR="00D52C4A">
        <w:rPr>
          <w:noProof/>
        </w:rPr>
        <w:t>19</w:t>
      </w:r>
      <w:r w:rsidR="00D52C4A">
        <w:rPr>
          <w:noProof/>
        </w:rPr>
        <w:fldChar w:fldCharType="end"/>
      </w:r>
      <w:r w:rsidR="00D52C4A">
        <w:rPr>
          <w:rFonts w:hint="eastAsia"/>
        </w:rPr>
        <w:t xml:space="preserve"> </w:t>
      </w:r>
      <w:r w:rsidR="00150139" w:rsidRPr="002F5F3A">
        <w:t>RIP Network Configuration Example and Diagram</w:t>
      </w:r>
      <w:bookmarkEnd w:id="1541"/>
      <w:bookmarkEnd w:id="1542"/>
    </w:p>
    <w:tbl>
      <w:tblPr>
        <w:tblStyle w:val="CLIWide"/>
        <w:tblW w:w="0" w:type="auto"/>
        <w:tblLook w:val="01E0" w:firstRow="1" w:lastRow="1" w:firstColumn="1" w:lastColumn="1" w:noHBand="0" w:noVBand="0"/>
      </w:tblPr>
      <w:tblGrid>
        <w:gridCol w:w="3520"/>
        <w:gridCol w:w="3520"/>
      </w:tblGrid>
      <w:tr w:rsidR="00150139"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Default="00150139" w:rsidP="006A33C7">
            <w:pPr>
              <w:pStyle w:val="ab"/>
              <w:ind w:right="20" w:firstLineChars="50" w:firstLine="98"/>
              <w:jc w:val="center"/>
            </w:pPr>
            <w:r>
              <w:rPr>
                <w:rFonts w:cs="굴림체" w:hint="eastAsia"/>
              </w:rPr>
              <w:t>Switch</w:t>
            </w:r>
            <w:r>
              <w:t xml:space="preserve"> A</w:t>
            </w:r>
          </w:p>
        </w:tc>
        <w:tc>
          <w:tcPr>
            <w:tcW w:w="3520" w:type="dxa"/>
          </w:tcPr>
          <w:p w14:paraId="59F4265B" w14:textId="77777777" w:rsidR="00150139" w:rsidRDefault="00150139" w:rsidP="006A33C7">
            <w:pPr>
              <w:pStyle w:val="ab"/>
              <w:ind w:right="20" w:firstLineChars="50" w:firstLine="98"/>
              <w:jc w:val="center"/>
            </w:pPr>
            <w:r>
              <w:rPr>
                <w:rFonts w:cs="굴림체" w:hint="eastAsia"/>
              </w:rPr>
              <w:t>Switch</w:t>
            </w:r>
            <w:r>
              <w:t xml:space="preserve"> B</w:t>
            </w:r>
          </w:p>
        </w:tc>
      </w:tr>
      <w:tr w:rsidR="00150139" w14:paraId="22731CE7" w14:textId="77777777" w:rsidTr="0017004D">
        <w:tc>
          <w:tcPr>
            <w:tcW w:w="3520" w:type="dxa"/>
          </w:tcPr>
          <w:p w14:paraId="21659825" w14:textId="77777777" w:rsidR="00150139" w:rsidRDefault="00150139" w:rsidP="006A33C7">
            <w:pPr>
              <w:pStyle w:val="aa"/>
              <w:ind w:right="20"/>
            </w:pPr>
            <w:r>
              <w:t>vlan10 192.168.1.1/24</w:t>
            </w:r>
          </w:p>
          <w:p w14:paraId="518A8C45" w14:textId="77777777" w:rsidR="00150139" w:rsidRDefault="00150139" w:rsidP="006A33C7">
            <w:pPr>
              <w:pStyle w:val="aa"/>
              <w:ind w:right="20"/>
            </w:pPr>
            <w:r>
              <w:t>vlan20 192.168.2.1/24</w:t>
            </w:r>
          </w:p>
          <w:p w14:paraId="4B34222F" w14:textId="77777777" w:rsidR="00150139" w:rsidRDefault="00150139" w:rsidP="006A33C7">
            <w:pPr>
              <w:pStyle w:val="aa"/>
              <w:ind w:right="20"/>
            </w:pPr>
            <w:r>
              <w:t>vlan30 10.1.30.1/24</w:t>
            </w:r>
          </w:p>
        </w:tc>
        <w:tc>
          <w:tcPr>
            <w:tcW w:w="3520" w:type="dxa"/>
          </w:tcPr>
          <w:p w14:paraId="2A104D3A" w14:textId="77777777" w:rsidR="00150139" w:rsidRDefault="00150139" w:rsidP="006A33C7">
            <w:pPr>
              <w:pStyle w:val="aa"/>
              <w:ind w:right="20"/>
            </w:pPr>
            <w:r>
              <w:t>vlan30 10.1.30.2/24</w:t>
            </w:r>
          </w:p>
          <w:p w14:paraId="4E6F6FFA" w14:textId="77777777" w:rsidR="00150139" w:rsidRDefault="00150139" w:rsidP="006A33C7">
            <w:pPr>
              <w:pStyle w:val="aa"/>
              <w:ind w:right="20"/>
            </w:pPr>
            <w:r>
              <w:t>vlan40 192.168.4.1/24</w:t>
            </w:r>
          </w:p>
          <w:p w14:paraId="2427B5B8" w14:textId="77777777" w:rsidR="00150139" w:rsidRDefault="00150139" w:rsidP="006A33C7">
            <w:pPr>
              <w:pStyle w:val="aa"/>
              <w:ind w:right="20"/>
            </w:pPr>
            <w:r>
              <w:t>vlan50 192.168.5.1/24</w:t>
            </w:r>
          </w:p>
        </w:tc>
      </w:tr>
    </w:tbl>
    <w:p w14:paraId="35288137" w14:textId="77777777" w:rsidR="00150139" w:rsidRDefault="00150139" w:rsidP="006A33C7">
      <w:pPr>
        <w:pStyle w:val="a3"/>
        <w:ind w:left="0" w:right="20"/>
      </w:pPr>
      <w:r w:rsidRPr="002F5F3A">
        <w:t>To enable RIP protocol of each interface, use the following commands in the router configuration mode.</w:t>
      </w:r>
    </w:p>
    <w:tbl>
      <w:tblPr>
        <w:tblStyle w:val="48"/>
        <w:tblW w:w="0" w:type="auto"/>
        <w:tblLook w:val="0000" w:firstRow="0" w:lastRow="0" w:firstColumn="0" w:lastColumn="0" w:noHBand="0" w:noVBand="0"/>
      </w:tblPr>
      <w:tblGrid>
        <w:gridCol w:w="8261"/>
      </w:tblGrid>
      <w:tr w:rsidR="00150139" w14:paraId="56DC6B9D" w14:textId="77777777" w:rsidTr="00150139">
        <w:tc>
          <w:tcPr>
            <w:tcW w:w="8435" w:type="dxa"/>
          </w:tcPr>
          <w:p w14:paraId="6DF1F6C4" w14:textId="77777777" w:rsidR="00150139" w:rsidRPr="00555F48"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sidRPr="00555F48">
              <w:rPr>
                <w:rFonts w:ascii="Courier New" w:hAnsi="Courier New" w:cs="Courier New"/>
                <w:b/>
                <w:bCs/>
                <w:u w:val="single"/>
              </w:rPr>
              <w:t xml:space="preserve"> A </w:t>
            </w:r>
            <w:r w:rsidRPr="002F5F3A">
              <w:rPr>
                <w:rFonts w:eastAsia="굴림"/>
                <w:b/>
                <w:bCs/>
                <w:u w:val="single"/>
              </w:rPr>
              <w:t>Configuration</w:t>
            </w:r>
          </w:p>
          <w:p w14:paraId="7694AA9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A(config)# </w:t>
            </w:r>
            <w:r w:rsidRPr="00555F48">
              <w:rPr>
                <w:rFonts w:ascii="Courier New" w:hAnsi="Courier New" w:cs="Courier New"/>
                <w:b/>
                <w:bCs/>
              </w:rPr>
              <w:t>router rip</w:t>
            </w:r>
          </w:p>
          <w:p w14:paraId="406190E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192.168.1.1/24</w:t>
            </w:r>
          </w:p>
          <w:p w14:paraId="7A01390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192.168.2.1/24</w:t>
            </w:r>
          </w:p>
          <w:p w14:paraId="1BF66B9C"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10.1.30.1/24</w:t>
            </w:r>
          </w:p>
          <w:p w14:paraId="578B0907"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w:t>
            </w:r>
            <w:r>
              <w:rPr>
                <w:rFonts w:ascii="Courier New" w:hAnsi="Courier New" w:cs="Courier New"/>
              </w:rPr>
              <w:t>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end</w:t>
            </w:r>
          </w:p>
          <w:p w14:paraId="0BE624B8"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 </w:t>
            </w:r>
            <w:r w:rsidRPr="00555F48">
              <w:rPr>
                <w:rFonts w:ascii="Courier New" w:hAnsi="Courier New" w:cs="Courier New"/>
                <w:b/>
                <w:bCs/>
              </w:rPr>
              <w:t>show ip route</w:t>
            </w:r>
            <w:r>
              <w:rPr>
                <w:rFonts w:ascii="Courier New" w:hAnsi="Courier New" w:cs="Courier New" w:hint="eastAsia"/>
                <w:b/>
                <w:bCs/>
              </w:rPr>
              <w:t xml:space="preserve"> database</w:t>
            </w:r>
          </w:p>
          <w:p w14:paraId="171B4BC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0D37268E"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7CEC279"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720747DD"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1C5CD40F"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30401725"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25C4BC29" w14:textId="77777777" w:rsidR="00150139" w:rsidRPr="00075A39" w:rsidRDefault="00150139" w:rsidP="006A33C7">
            <w:pPr>
              <w:pStyle w:val="aa"/>
              <w:ind w:right="20"/>
              <w:rPr>
                <w:rFonts w:ascii="Courier New" w:hAnsi="Courier New" w:cs="Courier New"/>
              </w:rPr>
            </w:pPr>
          </w:p>
          <w:p w14:paraId="077342F2"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10.1.30.0/24 is directly connected, vlan30</w:t>
            </w:r>
          </w:p>
          <w:p w14:paraId="6BDBED6B"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192.168.1.0/24 is directly connected, vlan10</w:t>
            </w:r>
          </w:p>
          <w:p w14:paraId="6F3001DA"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C&gt;* 192.168.2.0/24 is directly connected, vlan20</w:t>
            </w:r>
          </w:p>
          <w:p w14:paraId="1FC3FC43"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192.168.4.0/24 [120/1] via 10.1.30.2, vlan30, 00:01:42</w:t>
            </w:r>
          </w:p>
          <w:p w14:paraId="3CB157C1" w14:textId="77777777" w:rsidR="00150139" w:rsidRPr="00555F48" w:rsidRDefault="00150139" w:rsidP="006A33C7">
            <w:pPr>
              <w:pStyle w:val="aa"/>
              <w:ind w:right="20"/>
              <w:rPr>
                <w:rFonts w:ascii="Courier New" w:hAnsi="Courier New" w:cs="Courier New"/>
              </w:rPr>
            </w:pPr>
            <w:r w:rsidRPr="00555F48">
              <w:rPr>
                <w:rFonts w:ascii="Courier New" w:hAnsi="Courier New" w:cs="Courier New"/>
              </w:rPr>
              <w:t>R&gt;* 192.168.5.0/24 [120/1] via 10.1.30.2, vlan30, 00:01:42</w:t>
            </w:r>
          </w:p>
          <w:p w14:paraId="7A80508A" w14:textId="77777777"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w:t>
            </w:r>
          </w:p>
          <w:p w14:paraId="279EBEA3" w14:textId="77777777" w:rsidR="00150139" w:rsidRDefault="00150139" w:rsidP="006A33C7">
            <w:pPr>
              <w:pStyle w:val="aa"/>
              <w:ind w:right="20"/>
              <w:rPr>
                <w:rFonts w:ascii="Courier New" w:hAnsi="Courier New" w:cs="Courier New"/>
              </w:rPr>
            </w:pPr>
          </w:p>
          <w:p w14:paraId="10043A7A" w14:textId="77777777" w:rsidR="00150139"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Pr>
                <w:rFonts w:ascii="Courier New" w:hAnsi="Courier New" w:cs="Courier New"/>
                <w:b/>
                <w:bCs/>
                <w:u w:val="single"/>
              </w:rPr>
              <w:t xml:space="preserve"> B </w:t>
            </w:r>
            <w:r w:rsidRPr="002F5F3A">
              <w:rPr>
                <w:rFonts w:eastAsia="굴림"/>
                <w:b/>
                <w:bCs/>
                <w:u w:val="single"/>
              </w:rPr>
              <w:t>Configuration</w:t>
            </w:r>
          </w:p>
          <w:p w14:paraId="0D4403D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 </w:t>
            </w:r>
            <w:r>
              <w:rPr>
                <w:rFonts w:ascii="Courier New" w:hAnsi="Courier New" w:cs="Courier New"/>
                <w:b/>
                <w:bCs/>
              </w:rPr>
              <w:t>router rip</w:t>
            </w:r>
          </w:p>
          <w:p w14:paraId="0553CDFC"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192.168.4.1/24</w:t>
            </w:r>
          </w:p>
          <w:p w14:paraId="7B11FA96"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192.168.5.1/24</w:t>
            </w:r>
          </w:p>
          <w:p w14:paraId="7BC7359D" w14:textId="77777777" w:rsidR="00150139" w:rsidRDefault="00150139" w:rsidP="006A33C7">
            <w:pPr>
              <w:pStyle w:val="aa"/>
              <w:ind w:right="20"/>
              <w:rPr>
                <w:rFonts w:ascii="Courier New" w:hAnsi="Courier New" w:cs="Courier New"/>
              </w:rPr>
            </w:pPr>
            <w:r>
              <w:rPr>
                <w:rFonts w:ascii="Courier New" w:hAnsi="Courier New" w:cs="Courier New" w:hint="eastAsia"/>
              </w:rPr>
              <w:lastRenderedPageBreak/>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10.1.30.2/24</w:t>
            </w:r>
          </w:p>
          <w:p w14:paraId="2460C23F"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F08A841" w14:textId="77777777"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A2B966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14:paraId="75352675"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14:paraId="13115642"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14:paraId="1B26F047"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14:paraId="3FDCA684" w14:textId="77777777"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14:paraId="0EECDDD0" w14:textId="77777777"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14:paraId="30062F75" w14:textId="77777777" w:rsidR="00150139" w:rsidRDefault="00150139" w:rsidP="006A33C7">
            <w:pPr>
              <w:pStyle w:val="aa"/>
              <w:ind w:right="20"/>
              <w:rPr>
                <w:rFonts w:ascii="Courier New" w:hAnsi="Courier New" w:cs="Courier New"/>
              </w:rPr>
            </w:pPr>
          </w:p>
          <w:p w14:paraId="78576C80" w14:textId="77777777" w:rsidR="00150139" w:rsidRDefault="00150139" w:rsidP="006A33C7">
            <w:pPr>
              <w:pStyle w:val="aa"/>
              <w:ind w:right="20"/>
              <w:rPr>
                <w:rFonts w:ascii="Courier New" w:hAnsi="Courier New" w:cs="Courier New"/>
              </w:rPr>
            </w:pPr>
            <w:r>
              <w:rPr>
                <w:rFonts w:ascii="Courier New" w:hAnsi="Courier New" w:cs="Courier New"/>
              </w:rPr>
              <w:t>C&gt;* 10.1.30.0/24 is directly connected, vlan30</w:t>
            </w:r>
          </w:p>
          <w:p w14:paraId="4CEA51E7" w14:textId="77777777" w:rsidR="00150139" w:rsidRDefault="00150139" w:rsidP="006A33C7">
            <w:pPr>
              <w:pStyle w:val="aa"/>
              <w:ind w:right="20"/>
              <w:rPr>
                <w:rFonts w:ascii="Courier New" w:hAnsi="Courier New" w:cs="Courier New"/>
              </w:rPr>
            </w:pPr>
            <w:r>
              <w:rPr>
                <w:rFonts w:ascii="Courier New" w:hAnsi="Courier New" w:cs="Courier New"/>
              </w:rPr>
              <w:t>R&gt;* 192.168.1.0/24 [120/1] via 10.1.30.1, vlan30, 00:02:13</w:t>
            </w:r>
          </w:p>
          <w:p w14:paraId="5454D7DE" w14:textId="77777777" w:rsidR="00150139" w:rsidRDefault="00150139" w:rsidP="006A33C7">
            <w:pPr>
              <w:pStyle w:val="aa"/>
              <w:ind w:right="20"/>
              <w:rPr>
                <w:rFonts w:ascii="Courier New" w:hAnsi="Courier New" w:cs="Courier New"/>
              </w:rPr>
            </w:pPr>
            <w:r>
              <w:rPr>
                <w:rFonts w:ascii="Courier New" w:hAnsi="Courier New" w:cs="Courier New"/>
              </w:rPr>
              <w:t>R&gt;* 192.168.2.0/24 [120/1] via 10.1.30.1, vlan30, 00:02:13</w:t>
            </w:r>
          </w:p>
          <w:p w14:paraId="55EA4E64" w14:textId="77777777" w:rsidR="00150139" w:rsidRDefault="00150139" w:rsidP="006A33C7">
            <w:pPr>
              <w:pStyle w:val="aa"/>
              <w:ind w:right="20"/>
              <w:rPr>
                <w:rFonts w:ascii="Courier New" w:hAnsi="Courier New" w:cs="Courier New"/>
              </w:rPr>
            </w:pPr>
            <w:r>
              <w:rPr>
                <w:rFonts w:ascii="Courier New" w:hAnsi="Courier New" w:cs="Courier New"/>
              </w:rPr>
              <w:t>C&gt;* 192.168.4.0/24 is directly connected, vlan40</w:t>
            </w:r>
          </w:p>
          <w:p w14:paraId="18CE3E01" w14:textId="77777777" w:rsidR="00150139" w:rsidRDefault="00150139" w:rsidP="006A33C7">
            <w:pPr>
              <w:ind w:right="20"/>
              <w:rPr>
                <w:rFonts w:ascii="Courier New" w:hAnsi="Courier New" w:cs="Courier New"/>
              </w:rPr>
            </w:pPr>
            <w:r>
              <w:rPr>
                <w:rFonts w:ascii="Courier New" w:hAnsi="Courier New" w:cs="Courier New"/>
              </w:rPr>
              <w:t>C&gt;* 192.168.5.0/24 is directly connected, vlan50</w:t>
            </w:r>
          </w:p>
          <w:p w14:paraId="3B2D6084" w14:textId="77777777" w:rsidR="00150139" w:rsidRDefault="00150139" w:rsidP="006A33C7">
            <w:pPr>
              <w:ind w:right="20"/>
            </w:pPr>
            <w:r>
              <w:rPr>
                <w:rFonts w:ascii="Courier New" w:hAnsi="Courier New" w:cs="Courier New" w:hint="eastAsia"/>
              </w:rPr>
              <w:t>Switch</w:t>
            </w:r>
            <w:r>
              <w:rPr>
                <w:rFonts w:ascii="Courier New" w:hAnsi="Courier New" w:cs="Courier New"/>
              </w:rPr>
              <w:t xml:space="preserve"> B#</w:t>
            </w:r>
          </w:p>
        </w:tc>
      </w:tr>
    </w:tbl>
    <w:p w14:paraId="611940B2" w14:textId="77777777" w:rsidR="00150139" w:rsidRDefault="00150139" w:rsidP="006A33C7">
      <w:pPr>
        <w:pStyle w:val="3"/>
        <w:ind w:left="0" w:right="20"/>
      </w:pPr>
      <w:bookmarkStart w:id="1543" w:name="_Toc294857379"/>
      <w:bookmarkStart w:id="1544" w:name="_Toc444695041"/>
      <w:r>
        <w:lastRenderedPageBreak/>
        <w:t xml:space="preserve">Offset-list </w:t>
      </w:r>
      <w:r>
        <w:rPr>
          <w:rFonts w:hint="eastAsia"/>
        </w:rPr>
        <w:t>Set-UP</w:t>
      </w:r>
      <w:bookmarkEnd w:id="1543"/>
      <w:bookmarkEnd w:id="1544"/>
    </w:p>
    <w:p w14:paraId="20D3E4A0" w14:textId="77777777" w:rsidR="00150139" w:rsidRDefault="00150139" w:rsidP="006A33C7">
      <w:pPr>
        <w:pStyle w:val="a3"/>
        <w:ind w:left="0" w:right="20"/>
      </w:pPr>
      <w:r w:rsidRPr="002F5F3A">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261"/>
      </w:tblGrid>
      <w:tr w:rsidR="008308DC" w14:paraId="2287C728" w14:textId="77777777" w:rsidTr="008308DC">
        <w:tc>
          <w:tcPr>
            <w:tcW w:w="10118" w:type="dxa"/>
          </w:tcPr>
          <w:p w14:paraId="7BF6A08B"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3F79ED3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offset-list</w:t>
            </w:r>
            <w:r>
              <w:rPr>
                <w:rFonts w:ascii="Courier New" w:hAnsi="Courier New" w:cs="Courier New"/>
              </w:rPr>
              <w:t xml:space="preserve"> 4 in 2</w:t>
            </w:r>
          </w:p>
          <w:p w14:paraId="438DD5B5"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exit</w:t>
            </w:r>
          </w:p>
          <w:p w14:paraId="334C5739"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access-list</w:t>
            </w:r>
            <w:r>
              <w:rPr>
                <w:rFonts w:ascii="Courier New" w:hAnsi="Courier New" w:cs="Courier New"/>
              </w:rPr>
              <w:t xml:space="preserve"> 4 </w:t>
            </w:r>
            <w:r>
              <w:rPr>
                <w:rFonts w:ascii="Courier New" w:hAnsi="Courier New" w:cs="Courier New"/>
                <w:b/>
                <w:bCs/>
              </w:rPr>
              <w:t>permit</w:t>
            </w:r>
            <w:r>
              <w:rPr>
                <w:rFonts w:ascii="Courier New" w:hAnsi="Courier New" w:cs="Courier New"/>
              </w:rPr>
              <w:t xml:space="preserve"> any</w:t>
            </w:r>
          </w:p>
          <w:p w14:paraId="12BAF0B7"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hint="eastAsia"/>
                <w:b/>
                <w:bCs/>
              </w:rPr>
              <w:t>end</w:t>
            </w:r>
          </w:p>
          <w:p w14:paraId="28B14924" w14:textId="77777777"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344FA772" w14:textId="77777777" w:rsidR="008308DC" w:rsidRPr="00C67DAF" w:rsidRDefault="008308DC" w:rsidP="006A33C7">
            <w:pPr>
              <w:ind w:right="20"/>
              <w:rPr>
                <w:rFonts w:ascii="Courier New" w:hAnsi="Courier New" w:cs="Courier New"/>
              </w:rPr>
            </w:pPr>
            <w:r w:rsidRPr="00C67DAF">
              <w:rPr>
                <w:rFonts w:ascii="Courier New" w:hAnsi="Courier New" w:cs="Courier New"/>
              </w:rPr>
              <w:t>Codes: K - kernel, C - connected, S - static, R - RIP, B - BGP</w:t>
            </w:r>
          </w:p>
          <w:p w14:paraId="6ED7912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O - OSPF, IA - OSPF inter area</w:t>
            </w:r>
          </w:p>
          <w:p w14:paraId="5EE9B0EF"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6359A37"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1169FE35" w14:textId="77777777" w:rsidR="008308DC" w:rsidRPr="00C67DAF" w:rsidRDefault="008308DC"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A4A0302" w14:textId="77777777" w:rsidR="008308DC" w:rsidRDefault="008308DC"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74622FB3" w14:textId="77777777" w:rsidR="008308DC" w:rsidRPr="00C67DAF" w:rsidRDefault="008308DC" w:rsidP="006A33C7">
            <w:pPr>
              <w:ind w:right="20"/>
              <w:rPr>
                <w:rFonts w:ascii="Courier New" w:hAnsi="Courier New" w:cs="Courier New"/>
              </w:rPr>
            </w:pPr>
          </w:p>
          <w:p w14:paraId="75CCED45" w14:textId="77777777" w:rsidR="008308DC" w:rsidRDefault="008308DC" w:rsidP="006A33C7">
            <w:pPr>
              <w:ind w:right="20"/>
              <w:rPr>
                <w:rFonts w:ascii="Courier New" w:hAnsi="Courier New" w:cs="Courier New"/>
              </w:rPr>
            </w:pPr>
            <w:r>
              <w:rPr>
                <w:rFonts w:ascii="Courier New" w:hAnsi="Courier New" w:cs="Courier New"/>
              </w:rPr>
              <w:t>C&gt;* 10.1.30.0/24 is directly connected, vlan30</w:t>
            </w:r>
          </w:p>
          <w:p w14:paraId="51B76B06" w14:textId="77777777" w:rsidR="008308DC" w:rsidRDefault="008308DC" w:rsidP="006A33C7">
            <w:pPr>
              <w:ind w:right="20"/>
              <w:rPr>
                <w:rFonts w:ascii="Courier New" w:hAnsi="Courier New" w:cs="Courier New"/>
              </w:rPr>
            </w:pPr>
            <w:r>
              <w:rPr>
                <w:rFonts w:ascii="Courier New" w:hAnsi="Courier New" w:cs="Courier New"/>
              </w:rPr>
              <w:t>C&gt;* 192.168.1.0/24 is directly connected, valn10</w:t>
            </w:r>
          </w:p>
          <w:p w14:paraId="0491A1DF" w14:textId="77777777" w:rsidR="008308DC" w:rsidRDefault="008308DC" w:rsidP="006A33C7">
            <w:pPr>
              <w:ind w:right="20"/>
              <w:rPr>
                <w:rFonts w:ascii="Courier New" w:hAnsi="Courier New" w:cs="Courier New"/>
              </w:rPr>
            </w:pPr>
            <w:r>
              <w:rPr>
                <w:rFonts w:ascii="Courier New" w:hAnsi="Courier New" w:cs="Courier New"/>
              </w:rPr>
              <w:t>C&gt;* 192.168.2.0/24 is directly connected, vlan20</w:t>
            </w:r>
          </w:p>
          <w:p w14:paraId="61FB8F92"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192.168.4.0/24 [120/3] via 10.1.30.2, vlan30, 00:06:26</w:t>
            </w:r>
          </w:p>
          <w:p w14:paraId="0ABFD0A6" w14:textId="77777777" w:rsidR="008308DC" w:rsidRPr="00CA6D4C" w:rsidRDefault="008308DC" w:rsidP="006A33C7">
            <w:pPr>
              <w:ind w:right="20"/>
              <w:rPr>
                <w:rFonts w:ascii="Courier New" w:hAnsi="Courier New" w:cs="Courier New"/>
              </w:rPr>
            </w:pPr>
            <w:r w:rsidRPr="00CA6D4C">
              <w:rPr>
                <w:rFonts w:ascii="Courier New" w:hAnsi="Courier New" w:cs="Courier New"/>
              </w:rPr>
              <w:t>R&gt;* 192.168.5.0/24 [120/3] via 10.1.30.2, vlan30, 00:29:04</w:t>
            </w:r>
          </w:p>
          <w:p w14:paraId="7BB42666" w14:textId="77777777" w:rsidR="008308DC" w:rsidRPr="00CA6D4C" w:rsidRDefault="008308DC" w:rsidP="006A33C7">
            <w:pPr>
              <w:ind w:right="20"/>
              <w:rPr>
                <w:rFonts w:ascii="Courier New" w:hAnsi="Courier New" w:cs="Courier New"/>
              </w:rPr>
            </w:pPr>
            <w:r w:rsidRPr="00CA6D4C">
              <w:rPr>
                <w:rFonts w:ascii="Courier New" w:hAnsi="Courier New" w:cs="Courier New"/>
              </w:rPr>
              <w:t xml:space="preserve"> </w:t>
            </w:r>
            <w:r w:rsidRPr="00CA6D4C">
              <w:rPr>
                <w:rFonts w:ascii="Courier New" w:hAnsi="Courier New" w:cs="Courier New" w:hint="eastAsia"/>
              </w:rPr>
              <w:t>Switch</w:t>
            </w:r>
            <w:r w:rsidRPr="00CA6D4C">
              <w:rPr>
                <w:rFonts w:ascii="Courier New" w:hAnsi="Courier New" w:cs="Courier New"/>
              </w:rPr>
              <w:t xml:space="preserve"> A#</w:t>
            </w:r>
          </w:p>
          <w:p w14:paraId="49321CCD" w14:textId="77777777" w:rsidR="008308DC" w:rsidRPr="008308DC" w:rsidRDefault="008308DC" w:rsidP="006A33C7">
            <w:pPr>
              <w:ind w:right="20"/>
              <w:rPr>
                <w:rFonts w:ascii="Courier New" w:hAnsi="Courier New" w:cs="Courier New"/>
              </w:rPr>
            </w:pPr>
          </w:p>
        </w:tc>
      </w:tr>
    </w:tbl>
    <w:p w14:paraId="4DF00579" w14:textId="77777777" w:rsidR="00150139" w:rsidRPr="002F5F3A" w:rsidRDefault="00150139" w:rsidP="006A33C7">
      <w:pPr>
        <w:pStyle w:val="a3"/>
        <w:ind w:left="0" w:right="20"/>
      </w:pPr>
      <w:r w:rsidRPr="002F5F3A">
        <w:t>As shown above, the metric values of 192.168.4.0 and 192.168.5.0 have increased to 3. You can also set up outgoing setting as distribute-list.</w:t>
      </w:r>
    </w:p>
    <w:p w14:paraId="0C0ED8CA" w14:textId="77777777" w:rsidR="00150139" w:rsidRDefault="00150139" w:rsidP="006A33C7">
      <w:pPr>
        <w:pStyle w:val="3"/>
        <w:ind w:left="0" w:right="20"/>
      </w:pPr>
      <w:bookmarkStart w:id="1545" w:name="_Toc294857445"/>
      <w:bookmarkStart w:id="1546" w:name="_Toc294877588"/>
      <w:bookmarkStart w:id="1547" w:name="_Toc294878115"/>
      <w:bookmarkStart w:id="1548" w:name="_Toc294879740"/>
      <w:bookmarkStart w:id="1549" w:name="_Toc444695042"/>
      <w:r>
        <w:t>Passive-</w:t>
      </w:r>
      <w:r w:rsidRPr="008308DC">
        <w:t>interface</w:t>
      </w:r>
      <w:r>
        <w:t xml:space="preserve"> </w:t>
      </w:r>
      <w:bookmarkEnd w:id="1545"/>
      <w:bookmarkEnd w:id="1546"/>
      <w:bookmarkEnd w:id="1547"/>
      <w:r w:rsidRPr="001E1F11">
        <w:t>Configuration</w:t>
      </w:r>
      <w:bookmarkEnd w:id="1548"/>
      <w:bookmarkEnd w:id="1549"/>
    </w:p>
    <w:p w14:paraId="309F6B17" w14:textId="77777777" w:rsidR="00150139" w:rsidRPr="002F5F3A" w:rsidRDefault="00150139" w:rsidP="006A33C7">
      <w:pPr>
        <w:pStyle w:val="a3"/>
        <w:ind w:left="0" w:right="20"/>
      </w:pPr>
      <w:r w:rsidRPr="002F5F3A">
        <w:t>When you apply this command to a certain interface of the router, the interface does not advertise outgoing paths. For example, when Router A in the example network sets a passive-interface in vlan3</w:t>
      </w:r>
      <w:r>
        <w:t>0</w:t>
      </w:r>
      <w:r w:rsidRPr="002F5F3A">
        <w:t xml:space="preserve"> of Router A, Router A receives all the paths but Router B cannot get any update of the paths that Router A sends to vlan3</w:t>
      </w:r>
      <w:r>
        <w:t>0</w:t>
      </w:r>
      <w:r w:rsidRPr="002F5F3A">
        <w:t>.</w:t>
      </w:r>
    </w:p>
    <w:tbl>
      <w:tblPr>
        <w:tblStyle w:val="48"/>
        <w:tblW w:w="0" w:type="auto"/>
        <w:tblLook w:val="04A0" w:firstRow="1" w:lastRow="0" w:firstColumn="1" w:lastColumn="0" w:noHBand="0" w:noVBand="1"/>
      </w:tblPr>
      <w:tblGrid>
        <w:gridCol w:w="8261"/>
      </w:tblGrid>
      <w:tr w:rsidR="00762D34" w14:paraId="2C4BFEF1" w14:textId="77777777" w:rsidTr="00762D34">
        <w:tc>
          <w:tcPr>
            <w:tcW w:w="10118" w:type="dxa"/>
          </w:tcPr>
          <w:p w14:paraId="6EDC238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14:paraId="0E4CBC08"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passive-interface</w:t>
            </w:r>
            <w:r>
              <w:rPr>
                <w:rFonts w:ascii="Courier New" w:hAnsi="Courier New" w:cs="Courier New"/>
              </w:rPr>
              <w:t xml:space="preserve"> vlan30</w:t>
            </w:r>
          </w:p>
          <w:p w14:paraId="30D63049"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14:paraId="24072EE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14:paraId="429EE0E1" w14:textId="77777777" w:rsidR="00762D34" w:rsidRPr="00C67DAF" w:rsidRDefault="00762D34" w:rsidP="006A33C7">
            <w:pPr>
              <w:ind w:right="20"/>
              <w:rPr>
                <w:rFonts w:ascii="Courier New" w:hAnsi="Courier New" w:cs="Courier New"/>
              </w:rPr>
            </w:pPr>
            <w:r w:rsidRPr="00C67DAF">
              <w:rPr>
                <w:rFonts w:ascii="Courier New" w:hAnsi="Courier New" w:cs="Courier New"/>
              </w:rPr>
              <w:lastRenderedPageBreak/>
              <w:t>Codes: K - kernel, C - connected, S - static, R - RIP, B - BGP</w:t>
            </w:r>
          </w:p>
          <w:p w14:paraId="642601D6"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21215060"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1615405B"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48528F7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2257A39A"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172C01B9" w14:textId="77777777" w:rsidR="00762D34" w:rsidRPr="00C67DAF" w:rsidRDefault="00762D34" w:rsidP="006A33C7">
            <w:pPr>
              <w:ind w:right="20"/>
              <w:rPr>
                <w:rFonts w:ascii="Courier New" w:hAnsi="Courier New" w:cs="Courier New"/>
              </w:rPr>
            </w:pPr>
          </w:p>
          <w:p w14:paraId="0E4AC138"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64E33EDC" w14:textId="77777777" w:rsidR="00762D34" w:rsidRDefault="00762D34" w:rsidP="006A33C7">
            <w:pPr>
              <w:ind w:right="20"/>
              <w:rPr>
                <w:rFonts w:ascii="Courier New" w:hAnsi="Courier New" w:cs="Courier New"/>
              </w:rPr>
            </w:pPr>
            <w:r>
              <w:rPr>
                <w:rFonts w:ascii="Courier New" w:hAnsi="Courier New" w:cs="Courier New"/>
              </w:rPr>
              <w:t>C&gt;* 192.168.1.0/24 is directly connected, vlan10</w:t>
            </w:r>
          </w:p>
          <w:p w14:paraId="7CEF5CA1" w14:textId="77777777" w:rsidR="00762D34" w:rsidRDefault="00762D34" w:rsidP="006A33C7">
            <w:pPr>
              <w:ind w:right="20"/>
              <w:rPr>
                <w:rFonts w:ascii="Courier New" w:hAnsi="Courier New" w:cs="Courier New"/>
              </w:rPr>
            </w:pPr>
            <w:r>
              <w:rPr>
                <w:rFonts w:ascii="Courier New" w:hAnsi="Courier New" w:cs="Courier New"/>
              </w:rPr>
              <w:t>C&gt;* 192.168.2.0/24 is directly connected, vlan20</w:t>
            </w:r>
          </w:p>
          <w:p w14:paraId="05C17D1C" w14:textId="77777777" w:rsidR="00762D34" w:rsidRDefault="00762D34" w:rsidP="006A33C7">
            <w:pPr>
              <w:ind w:right="20"/>
              <w:rPr>
                <w:rFonts w:ascii="Courier New" w:hAnsi="Courier New" w:cs="Courier New"/>
              </w:rPr>
            </w:pPr>
            <w:r>
              <w:rPr>
                <w:rFonts w:ascii="Courier New" w:hAnsi="Courier New" w:cs="Courier New"/>
              </w:rPr>
              <w:t>R&gt;  192.168.4.0/24 [130/1] via 10.1.30.2, vlan30, 00:14:28</w:t>
            </w:r>
          </w:p>
          <w:p w14:paraId="6AE94EF2" w14:textId="77777777" w:rsidR="00762D34" w:rsidRDefault="00762D34" w:rsidP="006A33C7">
            <w:pPr>
              <w:ind w:right="20"/>
              <w:rPr>
                <w:rFonts w:ascii="Courier New" w:hAnsi="Courier New" w:cs="Courier New"/>
              </w:rPr>
            </w:pPr>
            <w:r>
              <w:rPr>
                <w:rFonts w:ascii="Courier New" w:hAnsi="Courier New" w:cs="Courier New"/>
              </w:rPr>
              <w:t>R&gt;* 192.168.5.0/24 [120/1] via 10.1.30.2, vlan30, 00:37:06</w:t>
            </w:r>
          </w:p>
          <w:p w14:paraId="13868776"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w:t>
            </w:r>
          </w:p>
          <w:p w14:paraId="2B0782ED" w14:textId="77777777" w:rsidR="00762D34" w:rsidRDefault="00762D34" w:rsidP="006A33C7">
            <w:pPr>
              <w:ind w:right="20"/>
              <w:rPr>
                <w:rFonts w:ascii="Courier New" w:hAnsi="Courier New" w:cs="Courier New"/>
              </w:rPr>
            </w:pPr>
          </w:p>
          <w:p w14:paraId="5A367565" w14:textId="77777777" w:rsidR="00762D34" w:rsidRDefault="00762D34" w:rsidP="006A33C7">
            <w:pPr>
              <w:ind w:right="20"/>
              <w:rPr>
                <w:rFonts w:ascii="Courier New" w:hAnsi="Courier New" w:cs="Courier New"/>
              </w:rPr>
            </w:pPr>
          </w:p>
          <w:p w14:paraId="76427F7A"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14:paraId="702158B7" w14:textId="77777777"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14:paraId="4A5545D0"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14:paraId="4464149A"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14:paraId="4E774231"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14:paraId="5033415E" w14:textId="77777777"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14:paraId="595F9EBF" w14:textId="77777777"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14:paraId="4459D8EF" w14:textId="77777777" w:rsidR="00762D34" w:rsidRPr="00C67DAF" w:rsidRDefault="00762D34" w:rsidP="006A33C7">
            <w:pPr>
              <w:ind w:right="20"/>
              <w:rPr>
                <w:rFonts w:ascii="Courier New" w:hAnsi="Courier New" w:cs="Courier New"/>
              </w:rPr>
            </w:pPr>
          </w:p>
          <w:p w14:paraId="45E4109B" w14:textId="77777777" w:rsidR="00762D34" w:rsidRDefault="00762D34" w:rsidP="006A33C7">
            <w:pPr>
              <w:ind w:right="20"/>
              <w:rPr>
                <w:rFonts w:ascii="Courier New" w:hAnsi="Courier New" w:cs="Courier New"/>
              </w:rPr>
            </w:pPr>
            <w:r>
              <w:rPr>
                <w:rFonts w:ascii="Courier New" w:hAnsi="Courier New" w:cs="Courier New"/>
              </w:rPr>
              <w:t>C&gt;* 10.1.30.0/24 is directly connected, vlan30</w:t>
            </w:r>
          </w:p>
          <w:p w14:paraId="595DE499" w14:textId="77777777" w:rsidR="00762D34" w:rsidRDefault="00762D34" w:rsidP="006A33C7">
            <w:pPr>
              <w:ind w:right="20"/>
              <w:rPr>
                <w:rFonts w:ascii="Courier New" w:hAnsi="Courier New" w:cs="Courier New"/>
              </w:rPr>
            </w:pPr>
            <w:r>
              <w:rPr>
                <w:rFonts w:ascii="Courier New" w:hAnsi="Courier New" w:cs="Courier New"/>
              </w:rPr>
              <w:t>C&gt;* 192.168.4.0/24 is directly connected, vlan40</w:t>
            </w:r>
          </w:p>
          <w:p w14:paraId="021796B4" w14:textId="77777777" w:rsidR="00762D34" w:rsidRDefault="00762D34" w:rsidP="006A33C7">
            <w:pPr>
              <w:ind w:right="20"/>
              <w:rPr>
                <w:rFonts w:ascii="Courier New" w:hAnsi="Courier New" w:cs="Courier New"/>
              </w:rPr>
            </w:pPr>
            <w:r>
              <w:rPr>
                <w:rFonts w:ascii="Courier New" w:hAnsi="Courier New" w:cs="Courier New"/>
              </w:rPr>
              <w:t>C&gt;* 192.168.5.0/24 is directly connected, vlan50</w:t>
            </w:r>
          </w:p>
          <w:p w14:paraId="5DFD380D" w14:textId="77777777"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w:t>
            </w:r>
          </w:p>
          <w:p w14:paraId="565C418F" w14:textId="77777777" w:rsidR="00762D34" w:rsidRPr="00762D34" w:rsidRDefault="00762D34" w:rsidP="006A33C7">
            <w:pPr>
              <w:ind w:right="20"/>
            </w:pPr>
          </w:p>
        </w:tc>
      </w:tr>
    </w:tbl>
    <w:p w14:paraId="7A801DEB" w14:textId="77777777" w:rsidR="00762D34" w:rsidRDefault="00762D34" w:rsidP="006A33C7">
      <w:pPr>
        <w:ind w:right="20"/>
      </w:pPr>
    </w:p>
    <w:p w14:paraId="2008AD52" w14:textId="77777777" w:rsidR="00762D34" w:rsidRDefault="00762D34" w:rsidP="006A33C7">
      <w:pPr>
        <w:ind w:right="20"/>
      </w:pPr>
      <w:r>
        <w:br w:type="page"/>
      </w:r>
    </w:p>
    <w:p w14:paraId="07EDDA77" w14:textId="77777777" w:rsidR="00150139" w:rsidRDefault="00762D34" w:rsidP="0021019A">
      <w:pPr>
        <w:pStyle w:val="1"/>
        <w:ind w:right="20"/>
      </w:pPr>
      <w:bookmarkStart w:id="1550" w:name="_Toc294880424"/>
      <w:bookmarkStart w:id="1551" w:name="_Toc294880950"/>
      <w:bookmarkStart w:id="1552" w:name="_Toc391378353"/>
      <w:bookmarkStart w:id="1553" w:name="_Toc444695043"/>
      <w:r>
        <w:rPr>
          <w:rFonts w:hint="eastAsia"/>
        </w:rPr>
        <w:lastRenderedPageBreak/>
        <w:t>OSPF</w:t>
      </w:r>
      <w:bookmarkEnd w:id="1550"/>
      <w:bookmarkEnd w:id="1551"/>
      <w:bookmarkEnd w:id="1552"/>
      <w:bookmarkEnd w:id="1553"/>
    </w:p>
    <w:p w14:paraId="4AE2B922" w14:textId="77777777" w:rsidR="000615FA" w:rsidRPr="000615FA" w:rsidRDefault="000615FA" w:rsidP="0021019A">
      <w:pPr>
        <w:ind w:right="20"/>
      </w:pPr>
      <w:bookmarkStart w:id="1554" w:name="_Toc294882254"/>
      <w:bookmarkStart w:id="1555" w:name="_Toc294882779"/>
      <w:bookmarkStart w:id="1556" w:name="_Toc295242041"/>
      <w:bookmarkStart w:id="1557" w:name="_Toc295242482"/>
      <w:bookmarkStart w:id="1558" w:name="_Toc295290802"/>
      <w:bookmarkStart w:id="1559" w:name="_Toc295390137"/>
      <w:bookmarkStart w:id="1560" w:name="_Toc295402219"/>
      <w:bookmarkStart w:id="1561" w:name="_Toc295402261"/>
      <w:bookmarkStart w:id="1562" w:name="_Toc295470739"/>
      <w:bookmarkStart w:id="1563" w:name="_Toc295741857"/>
      <w:bookmarkStart w:id="1564" w:name="_Toc295750546"/>
      <w:bookmarkStart w:id="1565" w:name="_Toc295832381"/>
      <w:bookmarkStart w:id="1566" w:name="_Toc295833057"/>
      <w:bookmarkStart w:id="1567" w:name="_Toc295833821"/>
      <w:bookmarkStart w:id="1568" w:name="_Toc295836571"/>
      <w:bookmarkStart w:id="1569" w:name="_Toc295894119"/>
      <w:bookmarkStart w:id="1570" w:name="_Toc295987279"/>
      <w:bookmarkStart w:id="1571" w:name="_Toc296000209"/>
      <w:bookmarkStart w:id="1572" w:name="_Toc296001303"/>
      <w:bookmarkStart w:id="1573" w:name="_Toc296020334"/>
      <w:bookmarkStart w:id="1574" w:name="_Toc296083568"/>
      <w:bookmarkStart w:id="1575" w:name="_Toc296087039"/>
      <w:bookmarkStart w:id="1576" w:name="_Toc296176549"/>
      <w:bookmarkStart w:id="1577" w:name="_Toc296177324"/>
      <w:bookmarkStart w:id="1578" w:name="_Toc296180931"/>
      <w:bookmarkStart w:id="1579" w:name="_Toc296182008"/>
      <w:bookmarkStart w:id="1580" w:name="_Toc296182782"/>
      <w:bookmarkStart w:id="1581" w:name="_Toc296184021"/>
      <w:bookmarkStart w:id="1582" w:name="_Toc296339851"/>
      <w:bookmarkStart w:id="1583" w:name="_Toc296340631"/>
      <w:bookmarkStart w:id="1584" w:name="_Toc296671345"/>
      <w:bookmarkStart w:id="1585" w:name="_Toc296671824"/>
      <w:bookmarkStart w:id="1586" w:name="_Toc296690644"/>
      <w:bookmarkStart w:id="1587" w:name="_Toc296959253"/>
      <w:bookmarkStart w:id="1588" w:name="_Toc297822525"/>
      <w:bookmarkStart w:id="1589" w:name="_Toc306024377"/>
      <w:bookmarkStart w:id="1590" w:name="_Toc306029272"/>
      <w:bookmarkStart w:id="1591" w:name="_Toc306092029"/>
      <w:bookmarkStart w:id="1592" w:name="_Toc306093366"/>
      <w:bookmarkStart w:id="1593" w:name="_Toc306283333"/>
      <w:bookmarkStart w:id="1594" w:name="_Toc306284138"/>
      <w:bookmarkStart w:id="1595" w:name="_Toc306284943"/>
      <w:bookmarkStart w:id="1596" w:name="_Toc325378211"/>
      <w:bookmarkStart w:id="1597" w:name="_Toc327782401"/>
      <w:bookmarkStart w:id="1598" w:name="_Toc329073620"/>
      <w:bookmarkStart w:id="1599" w:name="_Toc329076562"/>
      <w:bookmarkStart w:id="1600" w:name="_Toc335384428"/>
      <w:bookmarkStart w:id="1601" w:name="_Toc335385241"/>
      <w:bookmarkStart w:id="1602" w:name="_Toc335386054"/>
      <w:bookmarkStart w:id="1603" w:name="_Toc340663661"/>
      <w:bookmarkStart w:id="1604" w:name="_Toc341455551"/>
      <w:bookmarkStart w:id="1605" w:name="_Toc341693789"/>
      <w:bookmarkStart w:id="1606" w:name="_Toc341699523"/>
      <w:bookmarkStart w:id="1607" w:name="_Toc341886347"/>
      <w:bookmarkStart w:id="1608" w:name="_Toc341976144"/>
      <w:bookmarkStart w:id="1609" w:name="_Toc342046114"/>
      <w:bookmarkStart w:id="1610" w:name="_Toc343863899"/>
      <w:bookmarkStart w:id="1611" w:name="_Toc348529248"/>
      <w:bookmarkStart w:id="1612" w:name="_Toc348536322"/>
      <w:bookmarkStart w:id="1613" w:name="_Toc348537266"/>
      <w:bookmarkStart w:id="1614" w:name="_Toc348538211"/>
      <w:bookmarkStart w:id="1615" w:name="_Toc348539156"/>
      <w:bookmarkStart w:id="1616" w:name="_Toc348540101"/>
      <w:bookmarkStart w:id="1617" w:name="_Toc348541046"/>
      <w:bookmarkStart w:id="1618" w:name="_Toc348541991"/>
      <w:bookmarkStart w:id="1619" w:name="_Toc348542936"/>
      <w:bookmarkStart w:id="1620" w:name="_Toc348624861"/>
      <w:bookmarkStart w:id="1621" w:name="_Toc348625806"/>
      <w:bookmarkStart w:id="1622" w:name="_Toc354409727"/>
      <w:bookmarkStart w:id="1623" w:name="_Toc354416042"/>
      <w:bookmarkStart w:id="1624" w:name="_Toc8448085"/>
      <w:bookmarkStart w:id="1625" w:name="_Toc259457473"/>
      <w:bookmarkStart w:id="1626" w:name="_Toc363228434"/>
      <w:bookmarkStart w:id="1627" w:name="_Toc8448086"/>
      <w:bookmarkStart w:id="1628" w:name="_Toc259457474"/>
      <w:bookmarkStart w:id="1629" w:name="_Toc363228435"/>
    </w:p>
    <w:p w14:paraId="76E52623" w14:textId="77777777" w:rsidR="00762D34" w:rsidRDefault="00762D34" w:rsidP="0021019A">
      <w:pPr>
        <w:pStyle w:val="a3"/>
        <w:ind w:right="20"/>
      </w:pPr>
      <w:r w:rsidRPr="002F5F3A">
        <w:t xml:space="preserve">This chapter introduces OSPF routing protocol used in </w:t>
      </w:r>
      <w:r w:rsidR="00094318">
        <w:t>C9500</w:t>
      </w:r>
      <w:r w:rsidRPr="002F5F3A">
        <w:t>. OSPF routing protocol is described in RFC 2328.</w:t>
      </w:r>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p>
    <w:p w14:paraId="4FF51648" w14:textId="77777777" w:rsidR="00762D34" w:rsidRDefault="00762D34" w:rsidP="0021019A">
      <w:pPr>
        <w:pStyle w:val="a3"/>
        <w:ind w:right="20"/>
      </w:pPr>
    </w:p>
    <w:p w14:paraId="0864B4E2" w14:textId="77777777" w:rsidR="00762D34" w:rsidRDefault="00762D34" w:rsidP="0021019A">
      <w:pPr>
        <w:ind w:right="20"/>
        <w:rPr>
          <w:rFonts w:cs="굴림"/>
          <w:noProof/>
        </w:rPr>
      </w:pPr>
      <w:r>
        <w:br w:type="page"/>
      </w:r>
    </w:p>
    <w:p w14:paraId="1A7BE4B9" w14:textId="77777777" w:rsidR="00762D34" w:rsidRDefault="00762D34" w:rsidP="0021019A">
      <w:pPr>
        <w:pStyle w:val="2"/>
        <w:ind w:right="20"/>
      </w:pPr>
      <w:bookmarkStart w:id="1630" w:name="_Toc534636156"/>
      <w:bookmarkStart w:id="1631" w:name="_Toc259457213"/>
      <w:bookmarkStart w:id="1632" w:name="_Toc361679357"/>
      <w:bookmarkStart w:id="1633" w:name="_Toc444695044"/>
      <w:r>
        <w:lastRenderedPageBreak/>
        <w:t xml:space="preserve">OSPF </w:t>
      </w:r>
      <w:bookmarkEnd w:id="1630"/>
      <w:bookmarkEnd w:id="1631"/>
      <w:r w:rsidRPr="00762D34">
        <w:t>Overview</w:t>
      </w:r>
      <w:bookmarkEnd w:id="1632"/>
      <w:bookmarkEnd w:id="1633"/>
    </w:p>
    <w:p w14:paraId="1E023D8A" w14:textId="77777777" w:rsidR="00762D34" w:rsidRDefault="00762D34" w:rsidP="006A33C7">
      <w:pPr>
        <w:pStyle w:val="a3"/>
        <w:ind w:left="0" w:right="20"/>
      </w:pPr>
      <w:r w:rsidRPr="002F5F3A">
        <w:t>OSPF is a link-state routing protocol that distributes routing information among the routers in one IP domain (</w:t>
      </w:r>
      <w:r w:rsidRPr="002F5F3A">
        <w:rPr>
          <w:i/>
          <w:iCs/>
          <w:kern w:val="0"/>
        </w:rPr>
        <w:t xml:space="preserve">autonomous system </w:t>
      </w:r>
      <w:r w:rsidRPr="002F5F3A">
        <w:t>(AS)). In a link-state routing protocol, each router keeps database of autonomous system topology. Each participating router has an identical database maintained from the perspective of that router.</w:t>
      </w:r>
    </w:p>
    <w:p w14:paraId="56FF90AD" w14:textId="77777777" w:rsidR="00762D34" w:rsidRPr="002F5F3A" w:rsidRDefault="00762D34" w:rsidP="006A33C7">
      <w:pPr>
        <w:pStyle w:val="a3"/>
        <w:ind w:left="0" w:right="20"/>
      </w:pPr>
      <w:r w:rsidRPr="002F5F3A">
        <w:t>From Link-state DB (LSDB), each router generates the shortest path tree where it is root. This shortest path tree provides the paths to each destination in AS. If there are many paths for a destination and they cost the same, traffic can be distributed</w:t>
      </w:r>
      <w:r>
        <w:t xml:space="preserve"> to all these paths. The path co</w:t>
      </w:r>
      <w:r w:rsidRPr="002F5F3A">
        <w:t>st is expressed in a metric.</w:t>
      </w:r>
    </w:p>
    <w:p w14:paraId="255E29DF" w14:textId="77777777" w:rsidR="00762D34" w:rsidRDefault="00762D34" w:rsidP="006A33C7">
      <w:pPr>
        <w:pStyle w:val="3"/>
        <w:ind w:left="0" w:right="20"/>
      </w:pPr>
      <w:bookmarkStart w:id="1634" w:name="_Ref340580540"/>
      <w:bookmarkStart w:id="1635" w:name="_Toc8448087"/>
      <w:bookmarkStart w:id="1636" w:name="_Toc259457475"/>
      <w:bookmarkStart w:id="1637" w:name="_Toc444695045"/>
      <w:r>
        <w:t>Link-</w:t>
      </w:r>
      <w:r w:rsidRPr="00762D34">
        <w:t>state</w:t>
      </w:r>
      <w:r>
        <w:t xml:space="preserve"> Database</w:t>
      </w:r>
      <w:bookmarkEnd w:id="1634"/>
      <w:bookmarkEnd w:id="1635"/>
      <w:bookmarkEnd w:id="1636"/>
      <w:bookmarkEnd w:id="1637"/>
    </w:p>
    <w:p w14:paraId="28790E81" w14:textId="77777777" w:rsidR="00762D34" w:rsidRDefault="00762D34" w:rsidP="006A33C7">
      <w:pPr>
        <w:pStyle w:val="a3"/>
        <w:ind w:left="0" w:right="20"/>
      </w:pPr>
      <w:r w:rsidRPr="002F5F3A">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77777777" w:rsidR="00762D34" w:rsidRDefault="00762D34" w:rsidP="006A33C7">
      <w:pPr>
        <w:pStyle w:val="a3"/>
        <w:ind w:left="0" w:right="20"/>
        <w:rPr>
          <w:rFonts w:cs="Times New Roman"/>
        </w:rPr>
      </w:pPr>
      <w:r w:rsidRPr="002F5F3A">
        <w:t>The following table describes LSA type numbers.</w:t>
      </w:r>
    </w:p>
    <w:p w14:paraId="521D60F2" w14:textId="77777777" w:rsidR="00762D34" w:rsidRDefault="006A4BB0" w:rsidP="006A33C7">
      <w:pPr>
        <w:pStyle w:val="afffff3"/>
        <w:ind w:left="0" w:right="20"/>
      </w:pPr>
      <w:bookmarkStart w:id="1638" w:name="_Toc363228436"/>
      <w:bookmarkStart w:id="1639" w:name="_Toc363228437"/>
      <w:bookmarkStart w:id="1640" w:name="_Toc363228438"/>
      <w:bookmarkStart w:id="1641" w:name="_Toc39157523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94</w:t>
      </w:r>
      <w:r w:rsidR="005832B8">
        <w:fldChar w:fldCharType="end"/>
      </w:r>
      <w:r w:rsidR="00762D34">
        <w:t xml:space="preserve"> LSA Type number</w:t>
      </w:r>
      <w:bookmarkEnd w:id="1638"/>
      <w:bookmarkEnd w:id="1639"/>
      <w:bookmarkEnd w:id="1640"/>
      <w:bookmarkEnd w:id="16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43"/>
        <w:gridCol w:w="4605"/>
      </w:tblGrid>
      <w:tr w:rsidR="00762D34" w:rsidRPr="002F5F3A" w14:paraId="62A266F9" w14:textId="77777777" w:rsidTr="00A94F08">
        <w:trPr>
          <w:trHeight w:val="303"/>
        </w:trPr>
        <w:tc>
          <w:tcPr>
            <w:tcW w:w="3982" w:type="dxa"/>
            <w:shd w:val="clear" w:color="auto" w:fill="E6E6E6"/>
            <w:vAlign w:val="center"/>
          </w:tcPr>
          <w:p w14:paraId="4C1D02D9" w14:textId="77777777" w:rsidR="00762D34" w:rsidRPr="002F5F3A" w:rsidRDefault="00762D34" w:rsidP="006A33C7">
            <w:pPr>
              <w:pStyle w:val="ab"/>
              <w:ind w:right="20"/>
              <w:jc w:val="center"/>
              <w:rPr>
                <w:rFonts w:eastAsia="굴림"/>
                <w:b w:val="0"/>
                <w:kern w:val="0"/>
              </w:rPr>
            </w:pPr>
            <w:r w:rsidRPr="002F5F3A">
              <w:rPr>
                <w:rFonts w:eastAsia="굴림"/>
                <w:b w:val="0"/>
                <w:kern w:val="0"/>
              </w:rPr>
              <w:t>Type Number</w:t>
            </w:r>
          </w:p>
        </w:tc>
        <w:tc>
          <w:tcPr>
            <w:tcW w:w="5177" w:type="dxa"/>
            <w:shd w:val="clear" w:color="auto" w:fill="E6E6E6"/>
            <w:vAlign w:val="center"/>
          </w:tcPr>
          <w:p w14:paraId="10031DFF" w14:textId="77777777" w:rsidR="00762D34" w:rsidRPr="002F5F3A" w:rsidRDefault="00762D34" w:rsidP="006A33C7">
            <w:pPr>
              <w:pStyle w:val="ab"/>
              <w:ind w:right="20"/>
              <w:rPr>
                <w:rFonts w:eastAsia="굴림"/>
                <w:b w:val="0"/>
                <w:kern w:val="0"/>
              </w:rPr>
            </w:pPr>
            <w:r w:rsidRPr="002F5F3A">
              <w:rPr>
                <w:rFonts w:eastAsia="굴림"/>
                <w:b w:val="0"/>
                <w:kern w:val="0"/>
              </w:rPr>
              <w:t>Description</w:t>
            </w:r>
          </w:p>
        </w:tc>
      </w:tr>
      <w:tr w:rsidR="00762D34" w:rsidRPr="002F5F3A" w14:paraId="53E46251" w14:textId="77777777" w:rsidTr="00A94F08">
        <w:trPr>
          <w:trHeight w:val="318"/>
        </w:trPr>
        <w:tc>
          <w:tcPr>
            <w:tcW w:w="3982" w:type="dxa"/>
            <w:vAlign w:val="center"/>
          </w:tcPr>
          <w:p w14:paraId="0B554629" w14:textId="77777777" w:rsidR="00762D34" w:rsidRPr="002F5F3A" w:rsidRDefault="00762D34" w:rsidP="006A33C7">
            <w:pPr>
              <w:pStyle w:val="aa"/>
              <w:ind w:right="20"/>
              <w:jc w:val="center"/>
              <w:rPr>
                <w:rFonts w:eastAsia="굴림"/>
                <w:kern w:val="0"/>
              </w:rPr>
            </w:pPr>
            <w:r w:rsidRPr="002F5F3A">
              <w:rPr>
                <w:rFonts w:eastAsia="굴림"/>
                <w:kern w:val="0"/>
              </w:rPr>
              <w:t>1</w:t>
            </w:r>
          </w:p>
        </w:tc>
        <w:tc>
          <w:tcPr>
            <w:tcW w:w="5177" w:type="dxa"/>
            <w:vAlign w:val="center"/>
          </w:tcPr>
          <w:p w14:paraId="6171555B" w14:textId="77777777" w:rsidR="00762D34" w:rsidRPr="002F5F3A" w:rsidRDefault="00762D34" w:rsidP="006A33C7">
            <w:pPr>
              <w:pStyle w:val="aa"/>
              <w:ind w:right="20"/>
              <w:rPr>
                <w:rFonts w:eastAsia="굴림"/>
                <w:kern w:val="0"/>
              </w:rPr>
            </w:pPr>
            <w:r w:rsidRPr="002F5F3A">
              <w:rPr>
                <w:rFonts w:eastAsia="굴림"/>
                <w:kern w:val="0"/>
              </w:rPr>
              <w:t>Router link</w:t>
            </w:r>
          </w:p>
        </w:tc>
      </w:tr>
      <w:tr w:rsidR="00762D34" w:rsidRPr="002F5F3A" w14:paraId="52273D0E" w14:textId="77777777" w:rsidTr="00A94F08">
        <w:trPr>
          <w:trHeight w:val="318"/>
        </w:trPr>
        <w:tc>
          <w:tcPr>
            <w:tcW w:w="3982" w:type="dxa"/>
            <w:vAlign w:val="center"/>
          </w:tcPr>
          <w:p w14:paraId="7B9CAA98" w14:textId="77777777" w:rsidR="00762D34" w:rsidRPr="002F5F3A" w:rsidRDefault="00762D34" w:rsidP="006A33C7">
            <w:pPr>
              <w:pStyle w:val="aa"/>
              <w:ind w:right="20"/>
              <w:jc w:val="center"/>
              <w:rPr>
                <w:rFonts w:eastAsia="굴림"/>
                <w:kern w:val="0"/>
              </w:rPr>
            </w:pPr>
            <w:r w:rsidRPr="002F5F3A">
              <w:rPr>
                <w:rFonts w:eastAsia="굴림"/>
                <w:kern w:val="0"/>
              </w:rPr>
              <w:t>2</w:t>
            </w:r>
          </w:p>
        </w:tc>
        <w:tc>
          <w:tcPr>
            <w:tcW w:w="5177" w:type="dxa"/>
            <w:vAlign w:val="center"/>
          </w:tcPr>
          <w:p w14:paraId="44497C02" w14:textId="77777777" w:rsidR="00762D34" w:rsidRPr="002F5F3A" w:rsidRDefault="00762D34" w:rsidP="006A33C7">
            <w:pPr>
              <w:pStyle w:val="aa"/>
              <w:ind w:right="20"/>
              <w:rPr>
                <w:rFonts w:eastAsia="굴림"/>
                <w:kern w:val="0"/>
              </w:rPr>
            </w:pPr>
            <w:r w:rsidRPr="002F5F3A">
              <w:rPr>
                <w:rFonts w:eastAsia="굴림"/>
                <w:kern w:val="0"/>
              </w:rPr>
              <w:t>Network link</w:t>
            </w:r>
          </w:p>
        </w:tc>
      </w:tr>
      <w:tr w:rsidR="00762D34" w:rsidRPr="002F5F3A" w14:paraId="57B15CD1" w14:textId="77777777" w:rsidTr="00A94F08">
        <w:trPr>
          <w:trHeight w:val="318"/>
        </w:trPr>
        <w:tc>
          <w:tcPr>
            <w:tcW w:w="3982" w:type="dxa"/>
            <w:vAlign w:val="center"/>
          </w:tcPr>
          <w:p w14:paraId="465E243E" w14:textId="77777777" w:rsidR="00762D34" w:rsidRPr="002F5F3A" w:rsidRDefault="00762D34" w:rsidP="006A33C7">
            <w:pPr>
              <w:pStyle w:val="aa"/>
              <w:ind w:right="20"/>
              <w:jc w:val="center"/>
              <w:rPr>
                <w:rFonts w:eastAsia="굴림"/>
                <w:kern w:val="0"/>
              </w:rPr>
            </w:pPr>
            <w:r w:rsidRPr="002F5F3A">
              <w:rPr>
                <w:rFonts w:eastAsia="굴림"/>
                <w:kern w:val="0"/>
              </w:rPr>
              <w:t>3</w:t>
            </w:r>
          </w:p>
        </w:tc>
        <w:tc>
          <w:tcPr>
            <w:tcW w:w="5177" w:type="dxa"/>
            <w:vAlign w:val="center"/>
          </w:tcPr>
          <w:p w14:paraId="24A1366B" w14:textId="77777777" w:rsidR="00762D34" w:rsidRPr="002F5F3A" w:rsidRDefault="00762D34" w:rsidP="006A33C7">
            <w:pPr>
              <w:pStyle w:val="aa"/>
              <w:ind w:right="20"/>
              <w:rPr>
                <w:rFonts w:eastAsia="굴림"/>
                <w:kern w:val="0"/>
              </w:rPr>
            </w:pPr>
            <w:r w:rsidRPr="002F5F3A">
              <w:rPr>
                <w:rFonts w:eastAsia="굴림"/>
                <w:kern w:val="0"/>
              </w:rPr>
              <w:t>Summary link</w:t>
            </w:r>
          </w:p>
        </w:tc>
      </w:tr>
      <w:tr w:rsidR="00762D34" w:rsidRPr="002F5F3A" w14:paraId="2B6ADE08" w14:textId="77777777" w:rsidTr="00A94F08">
        <w:trPr>
          <w:trHeight w:val="303"/>
        </w:trPr>
        <w:tc>
          <w:tcPr>
            <w:tcW w:w="3982" w:type="dxa"/>
            <w:vAlign w:val="center"/>
          </w:tcPr>
          <w:p w14:paraId="4A42B5BC" w14:textId="77777777" w:rsidR="00762D34" w:rsidRPr="002F5F3A" w:rsidRDefault="00762D34" w:rsidP="006A33C7">
            <w:pPr>
              <w:pStyle w:val="aa"/>
              <w:ind w:right="20"/>
              <w:jc w:val="center"/>
              <w:rPr>
                <w:rFonts w:eastAsia="굴림"/>
                <w:kern w:val="0"/>
              </w:rPr>
            </w:pPr>
            <w:r w:rsidRPr="002F5F3A">
              <w:rPr>
                <w:rFonts w:eastAsia="굴림"/>
                <w:kern w:val="0"/>
              </w:rPr>
              <w:t>4</w:t>
            </w:r>
          </w:p>
        </w:tc>
        <w:tc>
          <w:tcPr>
            <w:tcW w:w="5177" w:type="dxa"/>
            <w:vAlign w:val="center"/>
          </w:tcPr>
          <w:p w14:paraId="7C42D824" w14:textId="77777777" w:rsidR="00762D34" w:rsidRPr="002F5F3A" w:rsidRDefault="00762D34" w:rsidP="006A33C7">
            <w:pPr>
              <w:pStyle w:val="aa"/>
              <w:ind w:right="20"/>
              <w:rPr>
                <w:rFonts w:eastAsia="굴림"/>
                <w:kern w:val="0"/>
              </w:rPr>
            </w:pPr>
            <w:r w:rsidRPr="002F5F3A">
              <w:rPr>
                <w:rFonts w:eastAsia="굴림"/>
                <w:kern w:val="0"/>
              </w:rPr>
              <w:t>AS summary link</w:t>
            </w:r>
          </w:p>
        </w:tc>
      </w:tr>
      <w:tr w:rsidR="00762D34" w:rsidRPr="002F5F3A" w14:paraId="7DBD59EC" w14:textId="77777777" w:rsidTr="00A94F08">
        <w:trPr>
          <w:trHeight w:val="318"/>
        </w:trPr>
        <w:tc>
          <w:tcPr>
            <w:tcW w:w="3982" w:type="dxa"/>
            <w:vAlign w:val="center"/>
          </w:tcPr>
          <w:p w14:paraId="3DD4A39C" w14:textId="77777777" w:rsidR="00762D34" w:rsidRPr="002F5F3A" w:rsidRDefault="00762D34" w:rsidP="006A33C7">
            <w:pPr>
              <w:pStyle w:val="aa"/>
              <w:ind w:right="20"/>
              <w:jc w:val="center"/>
              <w:rPr>
                <w:rFonts w:eastAsia="굴림"/>
                <w:kern w:val="0"/>
              </w:rPr>
            </w:pPr>
            <w:r w:rsidRPr="002F5F3A">
              <w:rPr>
                <w:rFonts w:eastAsia="굴림"/>
                <w:kern w:val="0"/>
              </w:rPr>
              <w:t>5</w:t>
            </w:r>
          </w:p>
        </w:tc>
        <w:tc>
          <w:tcPr>
            <w:tcW w:w="5177" w:type="dxa"/>
            <w:vAlign w:val="center"/>
          </w:tcPr>
          <w:p w14:paraId="2195752F" w14:textId="77777777" w:rsidR="00762D34" w:rsidRPr="002F5F3A" w:rsidRDefault="00762D34" w:rsidP="006A33C7">
            <w:pPr>
              <w:pStyle w:val="aa"/>
              <w:ind w:right="20"/>
              <w:rPr>
                <w:rFonts w:eastAsia="굴림"/>
                <w:kern w:val="0"/>
              </w:rPr>
            </w:pPr>
            <w:r w:rsidRPr="002F5F3A">
              <w:rPr>
                <w:rFonts w:eastAsia="굴림"/>
                <w:kern w:val="0"/>
              </w:rPr>
              <w:t>AS external link</w:t>
            </w:r>
          </w:p>
        </w:tc>
      </w:tr>
      <w:tr w:rsidR="00762D34" w:rsidRPr="002F5F3A" w14:paraId="2AB0A879" w14:textId="77777777" w:rsidTr="006A33C7">
        <w:trPr>
          <w:trHeight w:val="43"/>
        </w:trPr>
        <w:tc>
          <w:tcPr>
            <w:tcW w:w="3982" w:type="dxa"/>
            <w:vAlign w:val="center"/>
          </w:tcPr>
          <w:p w14:paraId="642FA85F" w14:textId="77777777" w:rsidR="00762D34" w:rsidRPr="002F5F3A" w:rsidRDefault="00762D34" w:rsidP="006A33C7">
            <w:pPr>
              <w:pStyle w:val="aa"/>
              <w:ind w:right="20"/>
              <w:jc w:val="center"/>
              <w:rPr>
                <w:rFonts w:eastAsia="굴림"/>
                <w:kern w:val="0"/>
              </w:rPr>
            </w:pPr>
            <w:r w:rsidRPr="002F5F3A">
              <w:rPr>
                <w:rFonts w:eastAsia="굴림"/>
                <w:kern w:val="0"/>
              </w:rPr>
              <w:t>7</w:t>
            </w:r>
          </w:p>
        </w:tc>
        <w:tc>
          <w:tcPr>
            <w:tcW w:w="5177" w:type="dxa"/>
            <w:vAlign w:val="center"/>
          </w:tcPr>
          <w:p w14:paraId="135B253F" w14:textId="77777777" w:rsidR="00762D34" w:rsidRPr="002F5F3A" w:rsidRDefault="00762D34" w:rsidP="006A33C7">
            <w:pPr>
              <w:pStyle w:val="aa"/>
              <w:ind w:right="20"/>
              <w:rPr>
                <w:rFonts w:eastAsia="굴림"/>
                <w:kern w:val="0"/>
              </w:rPr>
            </w:pPr>
            <w:r w:rsidRPr="002F5F3A">
              <w:rPr>
                <w:rFonts w:eastAsia="굴림"/>
                <w:kern w:val="0"/>
              </w:rPr>
              <w:t>NSSA external link</w:t>
            </w:r>
          </w:p>
        </w:tc>
      </w:tr>
    </w:tbl>
    <w:p w14:paraId="563BE17A" w14:textId="77777777" w:rsidR="00762D34" w:rsidRDefault="00762D34" w:rsidP="006A33C7">
      <w:pPr>
        <w:pStyle w:val="3"/>
        <w:ind w:left="0" w:right="20"/>
      </w:pPr>
      <w:bookmarkStart w:id="1642" w:name="_Toc363228439"/>
      <w:bookmarkStart w:id="1643" w:name="_Toc8448088"/>
      <w:bookmarkStart w:id="1644" w:name="_Toc444695046"/>
      <w:r w:rsidRPr="00762D34">
        <w:t>Areas</w:t>
      </w:r>
      <w:bookmarkEnd w:id="1642"/>
      <w:bookmarkEnd w:id="1643"/>
      <w:bookmarkEnd w:id="1644"/>
    </w:p>
    <w:p w14:paraId="5245F603" w14:textId="77777777" w:rsidR="00762D34" w:rsidRDefault="00762D34" w:rsidP="006A33C7">
      <w:pPr>
        <w:pStyle w:val="a3"/>
        <w:ind w:left="0" w:right="20"/>
      </w:pPr>
      <w:r w:rsidRPr="002F5F3A">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77777777" w:rsidR="00762D34" w:rsidRPr="002F5F3A" w:rsidRDefault="00762D34" w:rsidP="006A33C7">
      <w:pPr>
        <w:pStyle w:val="a3"/>
        <w:ind w:left="0" w:right="20"/>
      </w:pPr>
      <w:r w:rsidRPr="002F5F3A">
        <w:t>OSPF defines the type of router into the three categories as follows:</w:t>
      </w:r>
    </w:p>
    <w:p w14:paraId="32ED31B8" w14:textId="77777777" w:rsidR="00762D34" w:rsidRPr="00762D34" w:rsidRDefault="00762D34" w:rsidP="006A33C7">
      <w:pPr>
        <w:pStyle w:val="Randomlist"/>
        <w:tabs>
          <w:tab w:val="clear" w:pos="3968"/>
          <w:tab w:val="num" w:pos="1980"/>
          <w:tab w:val="num" w:pos="3320"/>
        </w:tabs>
        <w:ind w:left="0" w:right="20" w:hanging="403"/>
      </w:pPr>
      <w:r w:rsidRPr="00762D34">
        <w:rPr>
          <w:b/>
          <w:bCs/>
          <w:sz w:val="22"/>
          <w:szCs w:val="22"/>
        </w:rPr>
        <w:t>Internal Router (IR</w:t>
      </w:r>
      <w:proofErr w:type="gramStart"/>
      <w:r w:rsidRPr="00762D34">
        <w:rPr>
          <w:b/>
          <w:bCs/>
          <w:sz w:val="22"/>
          <w:szCs w:val="22"/>
        </w:rPr>
        <w:t>)</w:t>
      </w:r>
      <w:proofErr w:type="gramEnd"/>
      <w:r w:rsidRPr="00762D34">
        <w:rPr>
          <w:b/>
          <w:bCs/>
          <w:sz w:val="22"/>
          <w:szCs w:val="22"/>
        </w:rPr>
        <w:br/>
      </w:r>
      <w:r w:rsidRPr="00762D34">
        <w:t xml:space="preserve">An internal router has all of its interfaces within the same area. </w:t>
      </w:r>
    </w:p>
    <w:p w14:paraId="50992D3E" w14:textId="77777777" w:rsidR="00762D34" w:rsidRDefault="00762D34" w:rsidP="006A33C7">
      <w:pPr>
        <w:pStyle w:val="Randomlist"/>
        <w:tabs>
          <w:tab w:val="clear" w:pos="3968"/>
          <w:tab w:val="num" w:pos="1980"/>
          <w:tab w:val="num" w:pos="3320"/>
        </w:tabs>
        <w:ind w:left="0" w:right="20" w:hanging="403"/>
      </w:pPr>
      <w:r>
        <w:rPr>
          <w:b/>
          <w:bCs/>
          <w:sz w:val="22"/>
          <w:szCs w:val="22"/>
        </w:rPr>
        <w:t>Area Border Router (ABR</w:t>
      </w:r>
      <w:proofErr w:type="gramStart"/>
      <w:r>
        <w:rPr>
          <w:b/>
          <w:bCs/>
          <w:sz w:val="22"/>
          <w:szCs w:val="22"/>
        </w:rPr>
        <w:t>)</w:t>
      </w:r>
      <w:proofErr w:type="gramEnd"/>
      <w:r>
        <w:rPr>
          <w:rFonts w:cs="Times New Roman"/>
          <w:b/>
          <w:bCs/>
          <w:sz w:val="22"/>
          <w:szCs w:val="22"/>
        </w:rPr>
        <w:br/>
      </w:r>
      <w:r w:rsidRPr="002F5F3A">
        <w:t>The router that has interfaces in many areas, ABR exchanges the summary advertisement with other ABRs.</w:t>
      </w:r>
    </w:p>
    <w:p w14:paraId="1F6995B7" w14:textId="77777777" w:rsidR="00762D34" w:rsidRDefault="00762D34" w:rsidP="006A33C7">
      <w:pPr>
        <w:pStyle w:val="Randomlist"/>
        <w:tabs>
          <w:tab w:val="clear" w:pos="3968"/>
          <w:tab w:val="num" w:pos="1980"/>
          <w:tab w:val="num" w:pos="3320"/>
        </w:tabs>
        <w:ind w:left="0" w:right="20" w:hanging="403"/>
      </w:pPr>
      <w:r w:rsidRPr="00762D34">
        <w:rPr>
          <w:b/>
          <w:bCs/>
          <w:sz w:val="22"/>
          <w:szCs w:val="22"/>
        </w:rPr>
        <w:t>Autonomous System Border Router (ASBR</w:t>
      </w:r>
      <w:proofErr w:type="gramStart"/>
      <w:r w:rsidRPr="00762D34">
        <w:rPr>
          <w:b/>
          <w:bCs/>
          <w:sz w:val="22"/>
          <w:szCs w:val="22"/>
        </w:rPr>
        <w:t>)</w:t>
      </w:r>
      <w:proofErr w:type="gramEnd"/>
      <w:r w:rsidRPr="00762D34">
        <w:rPr>
          <w:b/>
          <w:bCs/>
          <w:sz w:val="22"/>
          <w:szCs w:val="22"/>
        </w:rPr>
        <w:br/>
      </w:r>
      <w:r w:rsidRPr="002F5F3A">
        <w:t>ASBR works as the gateway between OSPF and other routing protocol, or other autonomous systems.</w:t>
      </w:r>
    </w:p>
    <w:p w14:paraId="30A1606D" w14:textId="77777777" w:rsidR="00762D34" w:rsidRDefault="00762D34" w:rsidP="006A33C7">
      <w:pPr>
        <w:pStyle w:val="3"/>
        <w:ind w:left="0" w:right="20"/>
      </w:pPr>
      <w:bookmarkStart w:id="1645" w:name="_Toc259457476"/>
      <w:bookmarkStart w:id="1646" w:name="_Toc363228440"/>
      <w:bookmarkStart w:id="1647" w:name="_Toc444695047"/>
      <w:r>
        <w:t>AREA 0</w:t>
      </w:r>
      <w:bookmarkEnd w:id="1645"/>
      <w:bookmarkEnd w:id="1646"/>
      <w:bookmarkEnd w:id="1647"/>
    </w:p>
    <w:p w14:paraId="39FD125C" w14:textId="77777777" w:rsidR="00762D34" w:rsidRDefault="00762D34" w:rsidP="006A33C7">
      <w:pPr>
        <w:pStyle w:val="a3"/>
        <w:ind w:left="0" w:right="20"/>
      </w:pPr>
      <w:r w:rsidRPr="002F5F3A">
        <w:t xml:space="preserve">Any OSPF network that contains more than one area is required to have an area configured as area 0, also called the </w:t>
      </w:r>
      <w:r w:rsidRPr="002F5F3A">
        <w:rPr>
          <w:i/>
          <w:iCs/>
          <w:kern w:val="0"/>
        </w:rPr>
        <w:t>backbone</w:t>
      </w:r>
      <w:r w:rsidRPr="002F5F3A">
        <w:t>. All the areas in autonomous system must be connected to the backbone. When you design a network, you have to start from area 0 and extend the network to other areas.</w:t>
      </w:r>
    </w:p>
    <w:p w14:paraId="3CB62851" w14:textId="77777777" w:rsidR="00762D34" w:rsidRDefault="00762D34" w:rsidP="006A33C7">
      <w:pPr>
        <w:pStyle w:val="a3"/>
        <w:ind w:left="0" w:right="20"/>
      </w:pPr>
      <w:r w:rsidRPr="002F5F3A">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Default="006A33C7" w:rsidP="006A33C7">
      <w:pPr>
        <w:pStyle w:val="3"/>
        <w:ind w:left="0" w:right="20"/>
      </w:pPr>
      <w:bookmarkStart w:id="1648" w:name="_Toc8448096"/>
    </w:p>
    <w:p w14:paraId="261E40B3" w14:textId="77777777" w:rsidR="00762D34" w:rsidRDefault="00762D34" w:rsidP="006A33C7">
      <w:pPr>
        <w:pStyle w:val="3"/>
        <w:ind w:left="0" w:right="20"/>
      </w:pPr>
      <w:bookmarkStart w:id="1649" w:name="_Toc444695048"/>
      <w:r>
        <w:lastRenderedPageBreak/>
        <w:t xml:space="preserve">Stub </w:t>
      </w:r>
      <w:r w:rsidRPr="00762D34">
        <w:t>areas</w:t>
      </w:r>
      <w:bookmarkEnd w:id="1648"/>
      <w:bookmarkEnd w:id="1649"/>
    </w:p>
    <w:p w14:paraId="71A4C886" w14:textId="77777777" w:rsidR="00762D34" w:rsidRPr="002F5F3A" w:rsidRDefault="00762D34" w:rsidP="006A33C7">
      <w:pPr>
        <w:pStyle w:val="a3"/>
        <w:ind w:left="0" w:right="20"/>
      </w:pPr>
      <w:r w:rsidRPr="002F5F3A">
        <w:t xml:space="preserve">OSPF allows certain areas to be configured as </w:t>
      </w:r>
      <w:r w:rsidRPr="002F5F3A">
        <w:rPr>
          <w:i/>
          <w:iCs/>
          <w:kern w:val="0"/>
        </w:rPr>
        <w:t>stub areas</w:t>
      </w:r>
      <w:r w:rsidRPr="002F5F3A">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Default="00762D34" w:rsidP="006A33C7">
      <w:pPr>
        <w:pStyle w:val="3"/>
        <w:ind w:left="0" w:right="20"/>
      </w:pPr>
      <w:bookmarkStart w:id="1650" w:name="_Toc259457477"/>
      <w:bookmarkStart w:id="1651" w:name="_Toc363228441"/>
      <w:bookmarkStart w:id="1652" w:name="_Toc444695049"/>
      <w:r w:rsidRPr="00762D34">
        <w:t>Virtual</w:t>
      </w:r>
      <w:r>
        <w:t xml:space="preserve"> links</w:t>
      </w:r>
      <w:bookmarkEnd w:id="1650"/>
      <w:bookmarkEnd w:id="1651"/>
      <w:bookmarkEnd w:id="1652"/>
    </w:p>
    <w:p w14:paraId="776DD047" w14:textId="77777777" w:rsidR="00762D34" w:rsidRPr="002F5F3A" w:rsidRDefault="00762D34" w:rsidP="006A33C7">
      <w:pPr>
        <w:pStyle w:val="a3"/>
        <w:ind w:left="0" w:right="20"/>
      </w:pPr>
      <w:r w:rsidRPr="002F5F3A">
        <w:t xml:space="preserve">In the situation when a new area is introduced that does have a direct physical attachment to the backbone, a </w:t>
      </w:r>
      <w:r w:rsidRPr="002F5F3A">
        <w:rPr>
          <w:i/>
          <w:iCs/>
          <w:kern w:val="0"/>
        </w:rPr>
        <w:t xml:space="preserve">virtual link </w:t>
      </w:r>
      <w:r w:rsidRPr="002F5F3A">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Default="00762D34" w:rsidP="006A33C7">
      <w:pPr>
        <w:pStyle w:val="3"/>
        <w:ind w:left="0" w:right="20"/>
      </w:pPr>
      <w:bookmarkStart w:id="1653" w:name="_Toc259457478"/>
      <w:bookmarkStart w:id="1654" w:name="_Toc363228442"/>
      <w:bookmarkStart w:id="1655" w:name="_Toc444695050"/>
      <w:r w:rsidRPr="00762D34">
        <w:t>Route</w:t>
      </w:r>
      <w:r>
        <w:t xml:space="preserve"> Redistribution</w:t>
      </w:r>
      <w:bookmarkEnd w:id="1653"/>
      <w:bookmarkEnd w:id="1654"/>
      <w:bookmarkEnd w:id="1655"/>
    </w:p>
    <w:p w14:paraId="7D9565DD" w14:textId="77777777" w:rsidR="00762D34" w:rsidRPr="002F5F3A" w:rsidRDefault="00762D34" w:rsidP="006A33C7">
      <w:pPr>
        <w:pStyle w:val="a3"/>
        <w:ind w:left="0" w:right="20"/>
      </w:pPr>
      <w:r w:rsidRPr="002F5F3A">
        <w:t xml:space="preserve">RIP and OSPF can be </w:t>
      </w:r>
      <w:r>
        <w:t>used</w:t>
      </w:r>
      <w:r w:rsidRPr="002F5F3A">
        <w:t xml:space="preserve"> </w:t>
      </w:r>
      <w:r>
        <w:t>at the same time</w:t>
      </w:r>
      <w:r w:rsidRPr="002F5F3A">
        <w:t xml:space="preserve"> on the switch. Route redistribution allows the switch to exchange routes, including static routes, between the two routing protocols. </w:t>
      </w:r>
    </w:p>
    <w:p w14:paraId="6771D51B" w14:textId="77777777" w:rsidR="00762D34" w:rsidRPr="00126499" w:rsidRDefault="00762D34" w:rsidP="006A33C7">
      <w:pPr>
        <w:ind w:right="20"/>
        <w:rPr>
          <w:kern w:val="0"/>
        </w:rPr>
      </w:pPr>
    </w:p>
    <w:tbl>
      <w:tblPr>
        <w:tblStyle w:val="NOTICE"/>
        <w:tblW w:w="0" w:type="auto"/>
        <w:tblLook w:val="0000" w:firstRow="0" w:lastRow="0" w:firstColumn="0" w:lastColumn="0" w:noHBand="0" w:noVBand="0"/>
      </w:tblPr>
      <w:tblGrid>
        <w:gridCol w:w="927"/>
        <w:gridCol w:w="1063"/>
        <w:gridCol w:w="6158"/>
      </w:tblGrid>
      <w:tr w:rsidR="00762D34" w14:paraId="3C91B7D4" w14:textId="77777777" w:rsidTr="00762D34">
        <w:tc>
          <w:tcPr>
            <w:tcW w:w="960" w:type="dxa"/>
            <w:vAlign w:val="center"/>
          </w:tcPr>
          <w:p w14:paraId="15095689" w14:textId="77777777" w:rsidR="00762D34" w:rsidRDefault="00762D34" w:rsidP="006A33C7">
            <w:pPr>
              <w:pStyle w:val="aa"/>
              <w:spacing w:after="120"/>
              <w:ind w:right="20"/>
              <w:jc w:val="both"/>
              <w:rPr>
                <w:rFonts w:cs="Times New Roman"/>
              </w:rPr>
            </w:pPr>
            <w:r>
              <w:rPr>
                <w:rFonts w:cs="Times New Roman" w:hint="eastAsia"/>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Default="00762D34" w:rsidP="006A33C7">
            <w:pPr>
              <w:pStyle w:val="aa"/>
              <w:ind w:right="20"/>
              <w:jc w:val="both"/>
              <w:rPr>
                <w:b/>
                <w:bCs/>
              </w:rPr>
            </w:pPr>
            <w:r>
              <w:rPr>
                <w:b/>
                <w:bCs/>
              </w:rPr>
              <w:t>Notice</w:t>
            </w:r>
          </w:p>
        </w:tc>
        <w:tc>
          <w:tcPr>
            <w:tcW w:w="6800" w:type="dxa"/>
            <w:vAlign w:val="center"/>
          </w:tcPr>
          <w:p w14:paraId="796F4407" w14:textId="77777777" w:rsidR="00762D34" w:rsidRDefault="00762D34" w:rsidP="006A33C7">
            <w:pPr>
              <w:pStyle w:val="aa"/>
              <w:ind w:right="20"/>
              <w:jc w:val="both"/>
            </w:pPr>
            <w:r w:rsidRPr="002F5F3A">
              <w:t>Although RIP and OSPF can be run simultaneously on the switch, you cannot apply them both to the same VLAN</w:t>
            </w:r>
            <w:r w:rsidRPr="002F5F3A">
              <w:rPr>
                <w:i/>
              </w:rPr>
              <w:t>.</w:t>
            </w:r>
          </w:p>
        </w:tc>
      </w:tr>
    </w:tbl>
    <w:p w14:paraId="3D462073" w14:textId="77777777" w:rsidR="00762D34" w:rsidRDefault="00762D34" w:rsidP="006A33C7">
      <w:pPr>
        <w:ind w:right="20"/>
        <w:rPr>
          <w:rFonts w:cs="Times New Roman"/>
        </w:rPr>
      </w:pPr>
    </w:p>
    <w:p w14:paraId="4657ACDA" w14:textId="77777777" w:rsidR="00762D34" w:rsidRDefault="00762D34" w:rsidP="0021019A">
      <w:pPr>
        <w:pStyle w:val="2"/>
        <w:ind w:right="20"/>
      </w:pPr>
      <w:bookmarkStart w:id="1656" w:name="_Toc259457214"/>
      <w:bookmarkStart w:id="1657" w:name="_Toc361679358"/>
      <w:bookmarkStart w:id="1658" w:name="_Toc259457479"/>
      <w:bookmarkStart w:id="1659" w:name="_Toc444695051"/>
      <w:r>
        <w:lastRenderedPageBreak/>
        <w:t xml:space="preserve">OSPF </w:t>
      </w:r>
      <w:bookmarkEnd w:id="1656"/>
      <w:bookmarkEnd w:id="1657"/>
      <w:r w:rsidRPr="00762D34">
        <w:t>Configuration</w:t>
      </w:r>
      <w:bookmarkEnd w:id="1658"/>
      <w:bookmarkEnd w:id="1659"/>
    </w:p>
    <w:p w14:paraId="2C8EEF34" w14:textId="77777777" w:rsidR="00762D34" w:rsidRPr="002F5F3A" w:rsidRDefault="00762D34" w:rsidP="00C403CD">
      <w:pPr>
        <w:pStyle w:val="a3"/>
        <w:ind w:left="0" w:right="20"/>
      </w:pPr>
      <w:r w:rsidRPr="002F5F3A">
        <w:t>To use OSPF Routing Protocol, you msut enable OSPF. The following explains the procedure.</w:t>
      </w:r>
    </w:p>
    <w:p w14:paraId="027B66BA" w14:textId="77777777" w:rsidR="00762D34" w:rsidRPr="002F5F3A" w:rsidRDefault="00762D34" w:rsidP="00C403CD">
      <w:pPr>
        <w:pStyle w:val="Randomlist"/>
        <w:tabs>
          <w:tab w:val="clear" w:pos="3968"/>
          <w:tab w:val="num" w:pos="1980"/>
          <w:tab w:val="num" w:pos="3320"/>
        </w:tabs>
        <w:ind w:left="0" w:right="20" w:hanging="403"/>
      </w:pPr>
      <w:r w:rsidRPr="002F5F3A">
        <w:t>Enter from config mode to ospf mode.</w:t>
      </w:r>
    </w:p>
    <w:tbl>
      <w:tblPr>
        <w:tblStyle w:val="48"/>
        <w:tblW w:w="0" w:type="auto"/>
        <w:tblLook w:val="01E0" w:firstRow="1" w:lastRow="1" w:firstColumn="1" w:lastColumn="1" w:noHBand="0" w:noVBand="0"/>
      </w:tblPr>
      <w:tblGrid>
        <w:gridCol w:w="8261"/>
      </w:tblGrid>
      <w:tr w:rsidR="00762D34" w:rsidRPr="002F5F3A" w14:paraId="233FB886" w14:textId="77777777" w:rsidTr="00762D34">
        <w:trPr>
          <w:trHeight w:val="138"/>
        </w:trPr>
        <w:tc>
          <w:tcPr>
            <w:tcW w:w="8640" w:type="dxa"/>
          </w:tcPr>
          <w:p w14:paraId="53208FF6" w14:textId="77777777" w:rsidR="00762D34" w:rsidRPr="002F5F3A" w:rsidRDefault="00762D34" w:rsidP="00C403CD">
            <w:pPr>
              <w:pStyle w:val="22"/>
              <w:ind w:leftChars="0" w:left="0" w:right="20" w:firstLineChars="0" w:firstLine="0"/>
              <w:rPr>
                <w:rFonts w:eastAsia="굴림"/>
                <w:b/>
                <w:bCs/>
                <w:i/>
                <w:sz w:val="18"/>
                <w:szCs w:val="18"/>
              </w:rPr>
            </w:pPr>
            <w:r w:rsidRPr="002F5F3A">
              <w:rPr>
                <w:rFonts w:eastAsia="굴림"/>
                <w:b/>
                <w:bCs/>
                <w:sz w:val="18"/>
                <w:szCs w:val="18"/>
              </w:rPr>
              <w:t>router ospf [</w:t>
            </w:r>
            <w:r w:rsidRPr="002F5F3A">
              <w:rPr>
                <w:rFonts w:eastAsia="굴림"/>
                <w:b/>
                <w:bCs/>
                <w:i/>
                <w:sz w:val="18"/>
                <w:szCs w:val="18"/>
              </w:rPr>
              <w:t>process id</w:t>
            </w:r>
            <w:r w:rsidRPr="002F5F3A">
              <w:rPr>
                <w:rFonts w:eastAsia="굴림"/>
                <w:b/>
                <w:bCs/>
                <w:sz w:val="18"/>
                <w:szCs w:val="18"/>
              </w:rPr>
              <w:t>]</w:t>
            </w:r>
          </w:p>
        </w:tc>
      </w:tr>
    </w:tbl>
    <w:p w14:paraId="5E96A33A" w14:textId="77777777" w:rsidR="00762D34" w:rsidRPr="002F5F3A" w:rsidRDefault="00762D34" w:rsidP="00C403CD">
      <w:pPr>
        <w:pStyle w:val="Randomlist"/>
        <w:tabs>
          <w:tab w:val="clear" w:pos="3968"/>
          <w:tab w:val="num" w:pos="1980"/>
          <w:tab w:val="num" w:pos="3320"/>
        </w:tabs>
        <w:ind w:left="0" w:right="20" w:hanging="403"/>
      </w:pPr>
      <w:r w:rsidRPr="002F5F3A">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261"/>
      </w:tblGrid>
      <w:tr w:rsidR="00762D34" w:rsidRPr="002F5F3A" w14:paraId="3D74C9CC" w14:textId="77777777" w:rsidTr="00762D34">
        <w:tc>
          <w:tcPr>
            <w:tcW w:w="8640" w:type="dxa"/>
          </w:tcPr>
          <w:p w14:paraId="5400CAE6" w14:textId="77777777" w:rsidR="00762D34" w:rsidRPr="002F5F3A" w:rsidRDefault="00762D34" w:rsidP="00C403CD">
            <w:pPr>
              <w:ind w:right="20"/>
              <w:rPr>
                <w:b/>
              </w:rPr>
            </w:pPr>
            <w:r w:rsidRPr="002F5F3A">
              <w:rPr>
                <w:b/>
              </w:rPr>
              <w:t>network (ip address/M | ip address wildcard mask) area (area id | area address)</w:t>
            </w:r>
          </w:p>
        </w:tc>
      </w:tr>
    </w:tbl>
    <w:p w14:paraId="446E74B2" w14:textId="77777777" w:rsidR="00762D34" w:rsidRPr="002F5F3A" w:rsidRDefault="00762D34" w:rsidP="00C403CD">
      <w:pPr>
        <w:pStyle w:val="a3"/>
        <w:ind w:left="0" w:right="20"/>
      </w:pPr>
      <w:r w:rsidRPr="002F5F3A">
        <w:t>After enabling OSPF, use the following commands to manage protocol according to the requirements and needs.</w:t>
      </w:r>
    </w:p>
    <w:p w14:paraId="5C7FA57B" w14:textId="77777777" w:rsidR="00762D34" w:rsidRDefault="00762D34" w:rsidP="00C403CD">
      <w:pPr>
        <w:pStyle w:val="3"/>
        <w:ind w:left="0" w:right="20"/>
      </w:pPr>
      <w:bookmarkStart w:id="1660" w:name="_Toc363228443"/>
      <w:bookmarkStart w:id="1661" w:name="_Toc444695052"/>
      <w:r w:rsidRPr="00762D34">
        <w:rPr>
          <w:rFonts w:hint="eastAsia"/>
        </w:rPr>
        <w:t>OSPF</w:t>
      </w:r>
      <w:r>
        <w:rPr>
          <w:rFonts w:hint="eastAsia"/>
        </w:rPr>
        <w:t xml:space="preserve"> interface parameters</w:t>
      </w:r>
      <w:bookmarkEnd w:id="1660"/>
      <w:bookmarkEnd w:id="1661"/>
      <w:r>
        <w:rPr>
          <w:rFonts w:hint="eastAsia"/>
        </w:rPr>
        <w:t xml:space="preserve"> </w:t>
      </w:r>
    </w:p>
    <w:p w14:paraId="27FC5134" w14:textId="77777777" w:rsidR="00762D34" w:rsidRDefault="00762D34" w:rsidP="00C403CD">
      <w:pPr>
        <w:pStyle w:val="a3"/>
        <w:ind w:left="0" w:right="20"/>
      </w:pPr>
      <w:r w:rsidRPr="002F5F3A">
        <w:t xml:space="preserve">You must set some OSPF parameters with the same value about all router in a network. These parameters can be set with </w:t>
      </w:r>
      <w:r w:rsidRPr="002F5F3A">
        <w:rPr>
          <w:b/>
        </w:rPr>
        <w:t xml:space="preserve">ip ospf hello-interval, ip ospf dead-interval, ip ospf authentication-key </w:t>
      </w:r>
      <w:r w:rsidRPr="002F5F3A">
        <w:t>command. When you change OSPF parameters, you must change all interface parameters of all router in a network.</w:t>
      </w:r>
    </w:p>
    <w:p w14:paraId="15C3F27D" w14:textId="77777777" w:rsidR="00762D34" w:rsidRPr="002F5F3A" w:rsidRDefault="00762D34" w:rsidP="00C403CD">
      <w:pPr>
        <w:pStyle w:val="a3"/>
        <w:ind w:left="0" w:right="20"/>
      </w:pPr>
      <w:r w:rsidRPr="002F5F3A">
        <w:t>To change interface parameters, use the following commands in interface configuration mode.</w:t>
      </w:r>
    </w:p>
    <w:p w14:paraId="193A5A89" w14:textId="77777777" w:rsidR="00762D34" w:rsidRDefault="006A4BB0" w:rsidP="00C403CD">
      <w:pPr>
        <w:pStyle w:val="afffff3"/>
        <w:ind w:left="0" w:right="20"/>
      </w:pPr>
      <w:bookmarkStart w:id="1662" w:name="_Toc259457215"/>
      <w:bookmarkStart w:id="1663" w:name="_Toc361679359"/>
      <w:bookmarkStart w:id="1664" w:name="_Toc39157523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95</w:t>
      </w:r>
      <w:r w:rsidR="005832B8">
        <w:fldChar w:fldCharType="end"/>
      </w:r>
      <w:r w:rsidR="00762D34">
        <w:rPr>
          <w:rFonts w:hint="eastAsia"/>
        </w:rPr>
        <w:t xml:space="preserve"> OSPF interface parameter CLI</w:t>
      </w:r>
      <w:bookmarkEnd w:id="1662"/>
      <w:bookmarkEnd w:id="1663"/>
      <w:bookmarkEnd w:id="1664"/>
    </w:p>
    <w:tbl>
      <w:tblPr>
        <w:tblStyle w:val="CLIWide"/>
        <w:tblW w:w="0" w:type="auto"/>
        <w:tblLook w:val="01E0" w:firstRow="1" w:lastRow="1" w:firstColumn="1" w:lastColumn="1" w:noHBand="0" w:noVBand="0"/>
      </w:tblPr>
      <w:tblGrid>
        <w:gridCol w:w="4456"/>
        <w:gridCol w:w="3692"/>
      </w:tblGrid>
      <w:tr w:rsidR="00762D34"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0" w:type="dxa"/>
          </w:tcPr>
          <w:p w14:paraId="72AE07B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20863E8" w14:textId="77777777" w:rsidTr="000615FA">
        <w:tc>
          <w:tcPr>
            <w:tcW w:w="4820" w:type="dxa"/>
          </w:tcPr>
          <w:p w14:paraId="1A6F9717"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cost</w:t>
            </w:r>
            <w:r w:rsidRPr="002F5F3A">
              <w:rPr>
                <w:rFonts w:eastAsia="굴림"/>
              </w:rPr>
              <w:t xml:space="preserve"> </w:t>
            </w:r>
            <w:r w:rsidRPr="002F5F3A">
              <w:rPr>
                <w:rFonts w:eastAsia="굴림"/>
                <w:i/>
              </w:rPr>
              <w:t>cost</w:t>
            </w:r>
          </w:p>
        </w:tc>
        <w:tc>
          <w:tcPr>
            <w:tcW w:w="3980" w:type="dxa"/>
          </w:tcPr>
          <w:p w14:paraId="4603FCDC" w14:textId="77777777" w:rsidR="00762D34" w:rsidRPr="002F5F3A" w:rsidRDefault="00762D34" w:rsidP="00C403CD">
            <w:pPr>
              <w:pStyle w:val="aa"/>
              <w:ind w:right="20"/>
              <w:rPr>
                <w:rFonts w:eastAsia="굴림"/>
              </w:rPr>
            </w:pPr>
            <w:r w:rsidRPr="002F5F3A">
              <w:rPr>
                <w:rFonts w:eastAsia="굴림"/>
              </w:rPr>
              <w:t>Sets the cost of packet sent by OSPF interface</w:t>
            </w:r>
          </w:p>
        </w:tc>
      </w:tr>
      <w:tr w:rsidR="00762D34" w14:paraId="03C2190A" w14:textId="77777777" w:rsidTr="000615FA">
        <w:tc>
          <w:tcPr>
            <w:tcW w:w="4820" w:type="dxa"/>
          </w:tcPr>
          <w:p w14:paraId="36ED88E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retransmit-interval</w:t>
            </w:r>
            <w:r w:rsidRPr="002F5F3A">
              <w:rPr>
                <w:rFonts w:eastAsia="굴림"/>
              </w:rPr>
              <w:t xml:space="preserve"> </w:t>
            </w:r>
            <w:r w:rsidRPr="002F5F3A">
              <w:rPr>
                <w:rFonts w:eastAsia="굴림"/>
                <w:i/>
              </w:rPr>
              <w:t>seconds</w:t>
            </w:r>
          </w:p>
        </w:tc>
        <w:tc>
          <w:tcPr>
            <w:tcW w:w="3980" w:type="dxa"/>
          </w:tcPr>
          <w:p w14:paraId="51AA0D03" w14:textId="77777777" w:rsidR="00762D34" w:rsidRPr="002F5F3A" w:rsidRDefault="00762D34" w:rsidP="00C403CD">
            <w:pPr>
              <w:pStyle w:val="aa"/>
              <w:ind w:right="20"/>
              <w:rPr>
                <w:rFonts w:eastAsia="굴림"/>
              </w:rPr>
            </w:pPr>
            <w:r w:rsidRPr="002F5F3A">
              <w:rPr>
                <w:rFonts w:eastAsia="굴림"/>
              </w:rPr>
              <w:t>Sets LSA retransmit-interval of OSPF interface</w:t>
            </w:r>
          </w:p>
        </w:tc>
      </w:tr>
      <w:tr w:rsidR="00762D34" w14:paraId="51C72CF4" w14:textId="77777777" w:rsidTr="000615FA">
        <w:tc>
          <w:tcPr>
            <w:tcW w:w="4820" w:type="dxa"/>
          </w:tcPr>
          <w:p w14:paraId="48474C2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transmit-delay</w:t>
            </w:r>
            <w:r w:rsidRPr="002F5F3A">
              <w:rPr>
                <w:rFonts w:eastAsia="굴림"/>
                <w:i/>
              </w:rPr>
              <w:t xml:space="preserve"> seconds</w:t>
            </w:r>
          </w:p>
        </w:tc>
        <w:tc>
          <w:tcPr>
            <w:tcW w:w="3980" w:type="dxa"/>
          </w:tcPr>
          <w:p w14:paraId="724164DB" w14:textId="77777777" w:rsidR="00762D34" w:rsidRPr="002F5F3A" w:rsidRDefault="00762D34" w:rsidP="00C403CD">
            <w:pPr>
              <w:pStyle w:val="aa"/>
              <w:ind w:right="20"/>
              <w:rPr>
                <w:rFonts w:eastAsia="굴림"/>
              </w:rPr>
            </w:pPr>
            <w:r w:rsidRPr="002F5F3A">
              <w:rPr>
                <w:rFonts w:eastAsia="굴림"/>
              </w:rPr>
              <w:t>Sets expected time of transmission sent by OSPF interface.</w:t>
            </w:r>
          </w:p>
        </w:tc>
      </w:tr>
      <w:tr w:rsidR="00762D34" w14:paraId="732ECDC3" w14:textId="77777777" w:rsidTr="000615FA">
        <w:tc>
          <w:tcPr>
            <w:tcW w:w="4820" w:type="dxa"/>
          </w:tcPr>
          <w:p w14:paraId="61146F2B"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priority</w:t>
            </w:r>
            <w:r w:rsidRPr="002F5F3A">
              <w:rPr>
                <w:rFonts w:eastAsia="굴림"/>
              </w:rPr>
              <w:t xml:space="preserve"> </w:t>
            </w:r>
            <w:r w:rsidRPr="002F5F3A">
              <w:rPr>
                <w:rFonts w:eastAsia="굴림"/>
                <w:i/>
              </w:rPr>
              <w:t>number-value</w:t>
            </w:r>
          </w:p>
        </w:tc>
        <w:tc>
          <w:tcPr>
            <w:tcW w:w="3980" w:type="dxa"/>
          </w:tcPr>
          <w:p w14:paraId="67F9BF5A" w14:textId="77777777" w:rsidR="00762D34" w:rsidRPr="002F5F3A" w:rsidRDefault="00762D34" w:rsidP="00C403CD">
            <w:pPr>
              <w:pStyle w:val="aa"/>
              <w:ind w:right="20"/>
              <w:rPr>
                <w:rFonts w:eastAsia="굴림"/>
              </w:rPr>
            </w:pPr>
            <w:r w:rsidRPr="002F5F3A">
              <w:rPr>
                <w:rFonts w:eastAsia="굴림"/>
              </w:rPr>
              <w:t>Sets the priority used when selecting a OSPF designated router</w:t>
            </w:r>
          </w:p>
        </w:tc>
      </w:tr>
      <w:tr w:rsidR="00762D34" w14:paraId="69717A05" w14:textId="77777777" w:rsidTr="000615FA">
        <w:tc>
          <w:tcPr>
            <w:tcW w:w="4820" w:type="dxa"/>
          </w:tcPr>
          <w:p w14:paraId="6598AB85"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hello-interval</w:t>
            </w:r>
            <w:r w:rsidRPr="002F5F3A">
              <w:rPr>
                <w:rFonts w:eastAsia="굴림"/>
              </w:rPr>
              <w:t xml:space="preserve"> </w:t>
            </w:r>
            <w:r w:rsidRPr="002F5F3A">
              <w:rPr>
                <w:rFonts w:eastAsia="굴림"/>
                <w:i/>
              </w:rPr>
              <w:t>seconds</w:t>
            </w:r>
          </w:p>
        </w:tc>
        <w:tc>
          <w:tcPr>
            <w:tcW w:w="3980" w:type="dxa"/>
          </w:tcPr>
          <w:p w14:paraId="2CF90CEC" w14:textId="77777777" w:rsidR="00762D34" w:rsidRPr="002F5F3A" w:rsidRDefault="00762D34" w:rsidP="00C403CD">
            <w:pPr>
              <w:pStyle w:val="aa"/>
              <w:ind w:right="20"/>
              <w:rPr>
                <w:rFonts w:eastAsia="굴림"/>
              </w:rPr>
            </w:pPr>
            <w:r w:rsidRPr="002F5F3A">
              <w:rPr>
                <w:rFonts w:eastAsia="굴림"/>
              </w:rPr>
              <w:t>Sets a interval of hello packet sent by OSPF interface</w:t>
            </w:r>
          </w:p>
        </w:tc>
      </w:tr>
      <w:tr w:rsidR="00762D34" w14:paraId="42322054" w14:textId="77777777" w:rsidTr="000615FA">
        <w:tc>
          <w:tcPr>
            <w:tcW w:w="4820" w:type="dxa"/>
          </w:tcPr>
          <w:p w14:paraId="41630C2D"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dead-interval</w:t>
            </w:r>
            <w:r w:rsidRPr="002F5F3A">
              <w:rPr>
                <w:rFonts w:eastAsia="굴림"/>
              </w:rPr>
              <w:t xml:space="preserve"> </w:t>
            </w:r>
            <w:r w:rsidRPr="002F5F3A">
              <w:rPr>
                <w:rFonts w:eastAsia="굴림"/>
                <w:i/>
              </w:rPr>
              <w:t>seconds</w:t>
            </w:r>
          </w:p>
        </w:tc>
        <w:tc>
          <w:tcPr>
            <w:tcW w:w="3980" w:type="dxa"/>
          </w:tcPr>
          <w:p w14:paraId="0FD6E594" w14:textId="77777777" w:rsidR="00762D34" w:rsidRPr="002F5F3A" w:rsidRDefault="00762D34" w:rsidP="00C403CD">
            <w:pPr>
              <w:pStyle w:val="aa"/>
              <w:ind w:right="20"/>
              <w:rPr>
                <w:rFonts w:eastAsia="굴림"/>
              </w:rPr>
            </w:pPr>
            <w:r w:rsidRPr="002F5F3A">
              <w:rPr>
                <w:rFonts w:eastAsia="굴림"/>
              </w:rPr>
              <w:t>Sets OSPF dead-interval time.</w:t>
            </w:r>
          </w:p>
        </w:tc>
      </w:tr>
      <w:tr w:rsidR="00762D34" w14:paraId="1C8CECEF" w14:textId="77777777" w:rsidTr="000615FA">
        <w:tc>
          <w:tcPr>
            <w:tcW w:w="4820" w:type="dxa"/>
          </w:tcPr>
          <w:p w14:paraId="180F0DE3"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authentication-key</w:t>
            </w:r>
            <w:r w:rsidRPr="002F5F3A">
              <w:rPr>
                <w:rFonts w:eastAsia="굴림"/>
              </w:rPr>
              <w:t xml:space="preserve"> </w:t>
            </w:r>
            <w:r w:rsidRPr="002F5F3A">
              <w:rPr>
                <w:rFonts w:eastAsia="굴림"/>
                <w:i/>
              </w:rPr>
              <w:t>key</w:t>
            </w:r>
          </w:p>
        </w:tc>
        <w:tc>
          <w:tcPr>
            <w:tcW w:w="3980" w:type="dxa"/>
          </w:tcPr>
          <w:p w14:paraId="14946900" w14:textId="77777777" w:rsidR="00762D34" w:rsidRPr="002F5F3A" w:rsidRDefault="00762D34" w:rsidP="00C403CD">
            <w:pPr>
              <w:pStyle w:val="aa"/>
              <w:ind w:right="20"/>
              <w:rPr>
                <w:rFonts w:eastAsia="굴림"/>
              </w:rPr>
            </w:pPr>
            <w:r w:rsidRPr="002F5F3A">
              <w:rPr>
                <w:rFonts w:eastAsia="굴림"/>
              </w:rPr>
              <w:t>Sets a password that will be used in network segment which uses OSPF simple password authentication</w:t>
            </w:r>
          </w:p>
        </w:tc>
      </w:tr>
      <w:tr w:rsidR="00762D34" w14:paraId="16FC4D57" w14:textId="77777777" w:rsidTr="000615FA">
        <w:tc>
          <w:tcPr>
            <w:tcW w:w="4820" w:type="dxa"/>
          </w:tcPr>
          <w:p w14:paraId="656A4EAF"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i/>
              </w:rPr>
              <w:t xml:space="preserve"> key</w:t>
            </w:r>
          </w:p>
        </w:tc>
        <w:tc>
          <w:tcPr>
            <w:tcW w:w="3980" w:type="dxa"/>
          </w:tcPr>
          <w:p w14:paraId="3A5982D1" w14:textId="77777777" w:rsidR="00762D34" w:rsidRPr="002F5F3A" w:rsidRDefault="00762D34" w:rsidP="00C403CD">
            <w:pPr>
              <w:pStyle w:val="aa"/>
              <w:ind w:right="20"/>
              <w:rPr>
                <w:rFonts w:eastAsia="굴림"/>
              </w:rPr>
            </w:pPr>
            <w:r w:rsidRPr="002F5F3A">
              <w:rPr>
                <w:rFonts w:eastAsia="굴림"/>
              </w:rPr>
              <w:t>Sets a key-id and key value that are used in OSPF MD5 authentication</w:t>
            </w:r>
          </w:p>
        </w:tc>
      </w:tr>
      <w:tr w:rsidR="00762D34" w14:paraId="55FA3653" w14:textId="77777777" w:rsidTr="000615FA">
        <w:trPr>
          <w:trHeight w:val="36"/>
        </w:trPr>
        <w:tc>
          <w:tcPr>
            <w:tcW w:w="4820" w:type="dxa"/>
          </w:tcPr>
          <w:p w14:paraId="682FCC08" w14:textId="77777777"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w:t>
            </w:r>
            <w:r w:rsidRPr="002F5F3A">
              <w:rPr>
                <w:rFonts w:eastAsia="굴림"/>
              </w:rPr>
              <w:t xml:space="preserve"> {</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w:t>
            </w:r>
          </w:p>
        </w:tc>
        <w:tc>
          <w:tcPr>
            <w:tcW w:w="3980" w:type="dxa"/>
          </w:tcPr>
          <w:p w14:paraId="0CB34F69" w14:textId="77777777" w:rsidR="00762D34" w:rsidRPr="002F5F3A" w:rsidRDefault="00762D34" w:rsidP="00C403CD">
            <w:pPr>
              <w:pStyle w:val="aa"/>
              <w:ind w:right="20"/>
              <w:rPr>
                <w:rFonts w:eastAsia="굴림"/>
              </w:rPr>
            </w:pPr>
            <w:r w:rsidRPr="002F5F3A">
              <w:rPr>
                <w:rFonts w:eastAsia="굴림"/>
              </w:rPr>
              <w:t>Sets the Authentication type</w:t>
            </w:r>
          </w:p>
        </w:tc>
      </w:tr>
    </w:tbl>
    <w:p w14:paraId="7B02FD6B" w14:textId="77777777" w:rsidR="00762D34" w:rsidRDefault="00762D34" w:rsidP="00C403CD">
      <w:pPr>
        <w:pStyle w:val="3"/>
        <w:ind w:left="0" w:right="20"/>
      </w:pPr>
      <w:bookmarkStart w:id="1665" w:name="_Toc259457216"/>
      <w:bookmarkStart w:id="1666" w:name="_Toc361679360"/>
      <w:bookmarkStart w:id="1667" w:name="_Toc444695053"/>
      <w:r w:rsidRPr="00762D34">
        <w:rPr>
          <w:rFonts w:hint="eastAsia"/>
        </w:rPr>
        <w:t>Different</w:t>
      </w:r>
      <w:r>
        <w:rPr>
          <w:rFonts w:hint="eastAsia"/>
        </w:rPr>
        <w:t xml:space="preserve"> Physical Networks</w:t>
      </w:r>
      <w:bookmarkEnd w:id="1665"/>
      <w:bookmarkEnd w:id="1666"/>
      <w:bookmarkEnd w:id="1667"/>
      <w:r>
        <w:rPr>
          <w:rFonts w:hint="eastAsia"/>
        </w:rPr>
        <w:t xml:space="preserve"> </w:t>
      </w:r>
    </w:p>
    <w:p w14:paraId="3CC0E7F5" w14:textId="77777777" w:rsidR="00762D34" w:rsidRDefault="00762D34" w:rsidP="00C403CD">
      <w:pPr>
        <w:pStyle w:val="a3"/>
        <w:ind w:left="0" w:right="20"/>
        <w:rPr>
          <w:rFonts w:cs="Times New Roman"/>
        </w:rPr>
      </w:pPr>
      <w:r w:rsidRPr="002F5F3A">
        <w:t>There are three default network types depending on different medium of OSPF.</w:t>
      </w:r>
    </w:p>
    <w:p w14:paraId="4F8F8608" w14:textId="77777777" w:rsidR="00762D34" w:rsidRPr="00A94F08" w:rsidRDefault="00762D34" w:rsidP="00C403CD">
      <w:pPr>
        <w:pStyle w:val="Orderlist"/>
        <w:numPr>
          <w:ilvl w:val="0"/>
          <w:numId w:val="25"/>
        </w:numPr>
        <w:tabs>
          <w:tab w:val="clear" w:pos="1440"/>
          <w:tab w:val="num" w:pos="360"/>
        </w:tabs>
        <w:ind w:left="0" w:right="20" w:hanging="357"/>
        <w:rPr>
          <w:rFonts w:cs="Times New Roman"/>
        </w:rPr>
      </w:pPr>
      <w:r w:rsidRPr="00A94F08">
        <w:rPr>
          <w:rFonts w:cs="Times New Roman" w:hint="eastAsia"/>
        </w:rPr>
        <w:t>Broadcast networks (Ethernet, Token Ring, FDDI)</w:t>
      </w:r>
    </w:p>
    <w:p w14:paraId="5015CD8D" w14:textId="77777777" w:rsidR="00762D34" w:rsidRDefault="00762D34" w:rsidP="00C403CD">
      <w:pPr>
        <w:pStyle w:val="Orderlist"/>
        <w:numPr>
          <w:ilvl w:val="0"/>
          <w:numId w:val="25"/>
        </w:numPr>
        <w:tabs>
          <w:tab w:val="clear" w:pos="1440"/>
          <w:tab w:val="num" w:pos="360"/>
        </w:tabs>
        <w:ind w:left="0" w:right="20" w:hanging="357"/>
        <w:rPr>
          <w:rFonts w:cs="Times New Roman"/>
        </w:rPr>
      </w:pPr>
      <w:r>
        <w:rPr>
          <w:rFonts w:cs="Times New Roman" w:hint="eastAsia"/>
        </w:rPr>
        <w:t xml:space="preserve">Nonbroadcast </w:t>
      </w:r>
      <w:r>
        <w:rPr>
          <w:rFonts w:cs="Times New Roman"/>
        </w:rPr>
        <w:t>multi-access</w:t>
      </w:r>
      <w:r>
        <w:rPr>
          <w:rFonts w:cs="Times New Roman" w:hint="eastAsia"/>
        </w:rPr>
        <w:t>(NBMA) networks (Switched Multimegabit Data Service(SMDS), Frame Relay, X.25)</w:t>
      </w:r>
    </w:p>
    <w:p w14:paraId="6F7B8298" w14:textId="77777777" w:rsidR="00762D34" w:rsidRPr="00170802" w:rsidRDefault="00762D34" w:rsidP="00C403CD">
      <w:pPr>
        <w:pStyle w:val="Orderlist"/>
        <w:numPr>
          <w:ilvl w:val="0"/>
          <w:numId w:val="25"/>
        </w:numPr>
        <w:tabs>
          <w:tab w:val="clear" w:pos="1440"/>
          <w:tab w:val="num" w:pos="360"/>
        </w:tabs>
        <w:ind w:left="0" w:right="20" w:hanging="357"/>
        <w:rPr>
          <w:rFonts w:cs="Times New Roman"/>
        </w:rPr>
      </w:pPr>
      <w:r>
        <w:rPr>
          <w:rFonts w:cs="Times New Roman" w:hint="eastAsia"/>
        </w:rPr>
        <w:t>Point-to-Point networks (High-Level Data Link Control(HDLC), PPP)</w:t>
      </w:r>
    </w:p>
    <w:p w14:paraId="704E0264" w14:textId="77777777" w:rsidR="00762D34" w:rsidRPr="009738CD" w:rsidRDefault="00762D34" w:rsidP="00C403CD">
      <w:pPr>
        <w:pStyle w:val="3"/>
        <w:ind w:left="0" w:right="20"/>
      </w:pPr>
      <w:bookmarkStart w:id="1668" w:name="_Toc444695054"/>
      <w:r w:rsidRPr="009738CD">
        <w:rPr>
          <w:rFonts w:hint="eastAsia"/>
        </w:rPr>
        <w:t>OSPF Network type</w:t>
      </w:r>
      <w:bookmarkEnd w:id="1668"/>
      <w:r w:rsidRPr="009738CD">
        <w:rPr>
          <w:rFonts w:hint="eastAsia"/>
        </w:rPr>
        <w:t xml:space="preserve"> </w:t>
      </w:r>
    </w:p>
    <w:p w14:paraId="7BBEBC39" w14:textId="77777777" w:rsidR="00762D34" w:rsidRDefault="00762D34" w:rsidP="00C403CD">
      <w:pPr>
        <w:pStyle w:val="a3"/>
        <w:ind w:left="0" w:right="20"/>
      </w:pPr>
      <w:r w:rsidRPr="002F5F3A">
        <w:t>You can set OSPF network with broadcast or NBMA regardless of Default media type. For example, you can set broadcast network like NBMA network or NBMA network with broadcast Network.</w:t>
      </w:r>
    </w:p>
    <w:p w14:paraId="5F47C753" w14:textId="77777777" w:rsidR="00762D34" w:rsidRPr="002F5F3A" w:rsidRDefault="00762D34" w:rsidP="00C403CD">
      <w:pPr>
        <w:pStyle w:val="a3"/>
        <w:ind w:left="0" w:right="20"/>
      </w:pPr>
      <w:r w:rsidRPr="002F5F3A">
        <w:t>OSPF point-to-multipoint interface is defined with numbered point-to-point having more than one neighbor. OSPF point-to-multipoint network has the merit as follows:</w:t>
      </w:r>
    </w:p>
    <w:p w14:paraId="5FB6954A" w14:textId="77777777" w:rsidR="00762D34" w:rsidRPr="00A94F08" w:rsidRDefault="00762D34" w:rsidP="00C403CD">
      <w:pPr>
        <w:pStyle w:val="Randomlist"/>
        <w:tabs>
          <w:tab w:val="clear" w:pos="3968"/>
          <w:tab w:val="num" w:pos="1980"/>
          <w:tab w:val="num" w:pos="3320"/>
        </w:tabs>
        <w:ind w:left="0" w:right="20" w:hanging="403"/>
      </w:pPr>
      <w:r w:rsidRPr="00A94F08">
        <w:lastRenderedPageBreak/>
        <w:t xml:space="preserve">Point-to-multipoint does not need neighbor setting, be easy because it does not select DR. </w:t>
      </w:r>
    </w:p>
    <w:p w14:paraId="7A8A256D" w14:textId="77777777" w:rsidR="00762D34" w:rsidRPr="00A94F08" w:rsidRDefault="00762D34" w:rsidP="00C403CD">
      <w:pPr>
        <w:pStyle w:val="Randomlist"/>
        <w:tabs>
          <w:tab w:val="clear" w:pos="3968"/>
          <w:tab w:val="num" w:pos="1980"/>
          <w:tab w:val="num" w:pos="3320"/>
        </w:tabs>
        <w:ind w:left="0" w:right="20" w:hanging="403"/>
      </w:pPr>
      <w:r w:rsidRPr="00A94F08">
        <w:t>Reduce cost because it does not need Full meshed topology.</w:t>
      </w:r>
    </w:p>
    <w:p w14:paraId="20CAB5DE" w14:textId="77777777" w:rsidR="00762D34" w:rsidRPr="00A94F08" w:rsidRDefault="00762D34" w:rsidP="00C403CD">
      <w:pPr>
        <w:pStyle w:val="Randomlist"/>
        <w:tabs>
          <w:tab w:val="clear" w:pos="3968"/>
          <w:tab w:val="num" w:pos="1980"/>
          <w:tab w:val="num" w:pos="3320"/>
        </w:tabs>
        <w:ind w:left="0" w:right="20" w:hanging="403"/>
      </w:pPr>
      <w:r w:rsidRPr="00A94F08">
        <w:t>More reliable because it maintains connection on VC (virtual circuit) failure.</w:t>
      </w:r>
    </w:p>
    <w:p w14:paraId="1BAFD573" w14:textId="77777777" w:rsidR="00762D34" w:rsidRDefault="00762D34" w:rsidP="00C403CD">
      <w:pPr>
        <w:pStyle w:val="a3"/>
        <w:ind w:left="0" w:right="20"/>
        <w:rPr>
          <w:rFonts w:cs="Times New Roman"/>
        </w:rPr>
      </w:pPr>
      <w:r w:rsidRPr="002F5F3A">
        <w:t>To set OSPF network type, use the following commands in interface configuration mode.</w:t>
      </w:r>
    </w:p>
    <w:p w14:paraId="439C6169" w14:textId="77777777" w:rsidR="00762D34" w:rsidRDefault="00B2702F" w:rsidP="00C403CD">
      <w:pPr>
        <w:pStyle w:val="afffff3"/>
        <w:ind w:left="0" w:right="20"/>
      </w:pPr>
      <w:bookmarkStart w:id="1669" w:name="_Toc259457217"/>
      <w:bookmarkStart w:id="1670" w:name="_Toc361679361"/>
      <w:bookmarkStart w:id="1671" w:name="_Toc391575238"/>
      <w:r>
        <w:t xml:space="preserve">Table </w:t>
      </w:r>
      <w:r w:rsidR="005832B8">
        <w:fldChar w:fldCharType="begin"/>
      </w:r>
      <w:r>
        <w:instrText xml:space="preserve"> SEQ Table \* ARABIC </w:instrText>
      </w:r>
      <w:r w:rsidR="005832B8">
        <w:fldChar w:fldCharType="separate"/>
      </w:r>
      <w:r>
        <w:rPr>
          <w:noProof/>
        </w:rPr>
        <w:t>96</w:t>
      </w:r>
      <w:r w:rsidR="005832B8">
        <w:rPr>
          <w:noProof/>
        </w:rPr>
        <w:fldChar w:fldCharType="end"/>
      </w:r>
      <w:r>
        <w:t xml:space="preserve"> </w:t>
      </w:r>
      <w:r w:rsidR="0017004D">
        <w:rPr>
          <w:rFonts w:hint="eastAsia"/>
        </w:rPr>
        <w:t xml:space="preserve"> </w:t>
      </w:r>
      <w:r w:rsidR="00762D34">
        <w:rPr>
          <w:rFonts w:hint="eastAsia"/>
        </w:rPr>
        <w:t>OSPF network type CLI</w:t>
      </w:r>
      <w:bookmarkEnd w:id="1669"/>
      <w:bookmarkEnd w:id="1670"/>
      <w:bookmarkEnd w:id="1671"/>
    </w:p>
    <w:tbl>
      <w:tblPr>
        <w:tblStyle w:val="CLIWide"/>
        <w:tblW w:w="0" w:type="auto"/>
        <w:tblLook w:val="01E0" w:firstRow="1" w:lastRow="1" w:firstColumn="1" w:lastColumn="1" w:noHBand="0" w:noVBand="0"/>
      </w:tblPr>
      <w:tblGrid>
        <w:gridCol w:w="4902"/>
        <w:gridCol w:w="3246"/>
      </w:tblGrid>
      <w:tr w:rsidR="00762D34"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1D4B45E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EA091F6" w14:textId="77777777" w:rsidTr="000615FA">
        <w:tc>
          <w:tcPr>
            <w:tcW w:w="5443" w:type="dxa"/>
          </w:tcPr>
          <w:p w14:paraId="65BCA243" w14:textId="77777777" w:rsidR="00762D34" w:rsidRPr="002F5F3A" w:rsidRDefault="00762D34" w:rsidP="00C403CD">
            <w:pPr>
              <w:pStyle w:val="aa"/>
              <w:ind w:right="20"/>
              <w:rPr>
                <w:rFonts w:eastAsia="굴림"/>
              </w:rPr>
            </w:pPr>
            <w:r w:rsidRPr="002F5F3A">
              <w:rPr>
                <w:rFonts w:eastAsia="굴림"/>
              </w:rPr>
              <w:t xml:space="preserve">Router (config-if) # </w:t>
            </w:r>
            <w:r w:rsidRPr="002F5F3A">
              <w:rPr>
                <w:rFonts w:eastAsia="굴림"/>
                <w:b/>
              </w:rPr>
              <w:t>ip ospf network</w:t>
            </w:r>
            <w:r w:rsidRPr="002F5F3A">
              <w:rPr>
                <w:rFonts w:eastAsia="굴림"/>
              </w:rPr>
              <w:t xml:space="preserve"> {</w:t>
            </w:r>
            <w:r w:rsidRPr="002F5F3A">
              <w:rPr>
                <w:rFonts w:eastAsia="굴림"/>
                <w:b/>
              </w:rPr>
              <w:t>broadcast</w:t>
            </w:r>
            <w:r w:rsidRPr="002F5F3A">
              <w:rPr>
                <w:rFonts w:eastAsia="굴림"/>
              </w:rPr>
              <w:t xml:space="preserve"> |</w:t>
            </w:r>
            <w:r w:rsidRPr="002F5F3A">
              <w:rPr>
                <w:rFonts w:eastAsia="굴림"/>
                <w:b/>
              </w:rPr>
              <w:t xml:space="preserve"> non-bradcast</w:t>
            </w:r>
            <w:r w:rsidRPr="002F5F3A">
              <w:rPr>
                <w:rFonts w:eastAsia="굴림"/>
              </w:rPr>
              <w:t xml:space="preserve"> |</w:t>
            </w:r>
            <w:r w:rsidRPr="002F5F3A">
              <w:rPr>
                <w:rFonts w:eastAsia="굴림"/>
                <w:b/>
              </w:rPr>
              <w:t xml:space="preserve"> </w:t>
            </w:r>
            <w:r w:rsidRPr="002F5F3A">
              <w:rPr>
                <w:rFonts w:eastAsia="굴림"/>
              </w:rPr>
              <w:t>{</w:t>
            </w:r>
            <w:r w:rsidRPr="002F5F3A">
              <w:rPr>
                <w:rFonts w:eastAsia="굴림"/>
                <w:b/>
              </w:rPr>
              <w:t xml:space="preserve">point-to-multipoint </w:t>
            </w:r>
            <w:r w:rsidRPr="002F5F3A">
              <w:rPr>
                <w:rFonts w:eastAsia="굴림"/>
              </w:rPr>
              <w:t>[</w:t>
            </w:r>
            <w:r w:rsidRPr="002F5F3A">
              <w:rPr>
                <w:rFonts w:eastAsia="굴림"/>
                <w:b/>
              </w:rPr>
              <w:t>non-broadcast</w:t>
            </w:r>
            <w:r w:rsidRPr="002F5F3A">
              <w:rPr>
                <w:rFonts w:eastAsia="굴림"/>
              </w:rPr>
              <w:t>] |</w:t>
            </w:r>
            <w:r w:rsidRPr="002F5F3A">
              <w:rPr>
                <w:rFonts w:eastAsia="굴림"/>
                <w:b/>
              </w:rPr>
              <w:t xml:space="preserve"> point-to-point</w:t>
            </w:r>
            <w:r w:rsidRPr="002F5F3A">
              <w:rPr>
                <w:rFonts w:eastAsia="굴림"/>
              </w:rPr>
              <w:t>}}</w:t>
            </w:r>
          </w:p>
        </w:tc>
        <w:tc>
          <w:tcPr>
            <w:tcW w:w="3537" w:type="dxa"/>
          </w:tcPr>
          <w:p w14:paraId="10A9D6C2" w14:textId="77777777" w:rsidR="00762D34" w:rsidRPr="002F5F3A" w:rsidRDefault="00762D34" w:rsidP="00C403CD">
            <w:pPr>
              <w:pStyle w:val="aa"/>
              <w:ind w:right="20"/>
              <w:rPr>
                <w:rFonts w:eastAsia="굴림"/>
              </w:rPr>
            </w:pPr>
            <w:r w:rsidRPr="002F5F3A">
              <w:rPr>
                <w:rFonts w:eastAsia="굴림"/>
              </w:rPr>
              <w:t>Sets OSPF network type of OSPF interface.</w:t>
            </w:r>
          </w:p>
        </w:tc>
      </w:tr>
    </w:tbl>
    <w:p w14:paraId="510C8121" w14:textId="77777777" w:rsidR="00762D34" w:rsidRPr="009738CD" w:rsidRDefault="00762D34" w:rsidP="00C403CD">
      <w:pPr>
        <w:pStyle w:val="3"/>
        <w:ind w:left="0" w:right="20"/>
      </w:pPr>
      <w:bookmarkStart w:id="1672" w:name="_Toc444695055"/>
      <w:r>
        <w:rPr>
          <w:rFonts w:hint="eastAsia"/>
        </w:rPr>
        <w:t>Point-to-Multipoint, Broadcast Networks</w:t>
      </w:r>
      <w:bookmarkEnd w:id="1672"/>
      <w:r>
        <w:rPr>
          <w:rFonts w:hint="eastAsia"/>
        </w:rPr>
        <w:t xml:space="preserve"> </w:t>
      </w:r>
    </w:p>
    <w:p w14:paraId="67C2A501" w14:textId="77777777" w:rsidR="00762D34" w:rsidRDefault="00762D34" w:rsidP="00C403CD">
      <w:pPr>
        <w:pStyle w:val="a3"/>
        <w:ind w:left="0" w:right="20"/>
      </w:pPr>
      <w:r w:rsidRPr="002F5F3A">
        <w:t xml:space="preserve">You need not to set neighbor setting on broadcast network. However, if you change cost as relevant neighbor, you can set with using </w:t>
      </w:r>
      <w:r w:rsidRPr="002F5F3A">
        <w:rPr>
          <w:b/>
        </w:rPr>
        <w:t xml:space="preserve">neighbor </w:t>
      </w:r>
      <w:r w:rsidRPr="002F5F3A">
        <w:t xml:space="preserve">command. OSPF Hello, LS Update, LS acknowledgment message is sent to multicast. Even if Cost sets with ip ospf cost command, you can each different cost with using neighbor command in case that the broadband differs per neighbor actually. </w:t>
      </w:r>
    </w:p>
    <w:p w14:paraId="31410549" w14:textId="77777777" w:rsidR="00762D34" w:rsidRPr="002F5F3A" w:rsidRDefault="00762D34" w:rsidP="00C403CD">
      <w:pPr>
        <w:pStyle w:val="a3"/>
        <w:ind w:left="0" w:right="20"/>
      </w:pPr>
      <w:r w:rsidRPr="002F5F3A">
        <w:t>To configure point-to-multipoint and broadcast netwrok, do the following steps.</w:t>
      </w:r>
    </w:p>
    <w:p w14:paraId="267486E8" w14:textId="77777777" w:rsidR="00762D34" w:rsidRDefault="006A4BB0" w:rsidP="00C403CD">
      <w:pPr>
        <w:pStyle w:val="afffff3"/>
        <w:ind w:left="0" w:right="20"/>
      </w:pPr>
      <w:bookmarkStart w:id="1673" w:name="_Toc259457218"/>
      <w:bookmarkStart w:id="1674" w:name="_Toc361679362"/>
      <w:bookmarkStart w:id="1675" w:name="_Toc39157523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97</w:t>
      </w:r>
      <w:r w:rsidR="005832B8">
        <w:fldChar w:fldCharType="end"/>
      </w:r>
      <w:r w:rsidR="0017004D">
        <w:rPr>
          <w:rFonts w:hint="eastAsia"/>
        </w:rPr>
        <w:t xml:space="preserve"> </w:t>
      </w:r>
      <w:r w:rsidR="00762D34">
        <w:rPr>
          <w:rFonts w:hint="eastAsia"/>
        </w:rPr>
        <w:t xml:space="preserve">P-to-Multipoint Network, Broadcast Network </w:t>
      </w:r>
      <w:bookmarkEnd w:id="1673"/>
      <w:bookmarkEnd w:id="1674"/>
      <w:r w:rsidR="0017004D">
        <w:rPr>
          <w:rFonts w:hint="eastAsia"/>
        </w:rPr>
        <w:t>Configuration</w:t>
      </w:r>
      <w:bookmarkEnd w:id="1675"/>
    </w:p>
    <w:tbl>
      <w:tblPr>
        <w:tblStyle w:val="CLIWide"/>
        <w:tblW w:w="0" w:type="auto"/>
        <w:tblLook w:val="01E0" w:firstRow="1" w:lastRow="1" w:firstColumn="1" w:lastColumn="1" w:noHBand="0" w:noVBand="0"/>
      </w:tblPr>
      <w:tblGrid>
        <w:gridCol w:w="950"/>
        <w:gridCol w:w="3195"/>
        <w:gridCol w:w="4003"/>
      </w:tblGrid>
      <w:tr w:rsidR="00762D34" w:rsidRPr="005C642D"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2F5F3A" w:rsidRDefault="00762D34" w:rsidP="00C403CD">
            <w:pPr>
              <w:ind w:right="20"/>
              <w:rPr>
                <w:rFonts w:eastAsia="굴림"/>
                <w:b/>
              </w:rPr>
            </w:pPr>
            <w:r w:rsidRPr="002F5F3A">
              <w:rPr>
                <w:rFonts w:eastAsia="굴림"/>
                <w:b/>
              </w:rPr>
              <w:t>Step</w:t>
            </w:r>
          </w:p>
        </w:tc>
        <w:tc>
          <w:tcPr>
            <w:tcW w:w="3600" w:type="dxa"/>
          </w:tcPr>
          <w:p w14:paraId="3AA287F5" w14:textId="77777777" w:rsidR="00762D34" w:rsidRPr="002F5F3A" w:rsidRDefault="00762D34" w:rsidP="00C403CD">
            <w:pPr>
              <w:ind w:right="20"/>
              <w:rPr>
                <w:rFonts w:eastAsia="굴림"/>
                <w:b/>
              </w:rPr>
            </w:pPr>
            <w:r w:rsidRPr="002F5F3A">
              <w:rPr>
                <w:rFonts w:eastAsia="굴림"/>
                <w:b/>
              </w:rPr>
              <w:t>Command</w:t>
            </w:r>
          </w:p>
        </w:tc>
        <w:tc>
          <w:tcPr>
            <w:tcW w:w="4548" w:type="dxa"/>
          </w:tcPr>
          <w:p w14:paraId="08469D0C"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2C610A8E" w14:textId="77777777" w:rsidTr="000615FA">
        <w:tc>
          <w:tcPr>
            <w:tcW w:w="1008" w:type="dxa"/>
          </w:tcPr>
          <w:p w14:paraId="58E1FFB8" w14:textId="77777777" w:rsidR="00762D34" w:rsidRPr="002F5F3A" w:rsidRDefault="00762D34" w:rsidP="00C403CD">
            <w:pPr>
              <w:ind w:right="20"/>
              <w:rPr>
                <w:rFonts w:eastAsia="굴림"/>
                <w:b/>
              </w:rPr>
            </w:pPr>
            <w:r w:rsidRPr="002F5F3A">
              <w:rPr>
                <w:rFonts w:eastAsia="굴림"/>
                <w:b/>
              </w:rPr>
              <w:t>Step 1</w:t>
            </w:r>
          </w:p>
        </w:tc>
        <w:tc>
          <w:tcPr>
            <w:tcW w:w="3600" w:type="dxa"/>
          </w:tcPr>
          <w:p w14:paraId="711C0A0F"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network point-to-multipoint</w:t>
            </w:r>
          </w:p>
        </w:tc>
        <w:tc>
          <w:tcPr>
            <w:tcW w:w="4548" w:type="dxa"/>
          </w:tcPr>
          <w:p w14:paraId="5BBAE7F2" w14:textId="77777777" w:rsidR="00762D34" w:rsidRPr="002F5F3A" w:rsidRDefault="00762D34" w:rsidP="00C403CD">
            <w:pPr>
              <w:ind w:right="20"/>
              <w:jc w:val="left"/>
              <w:rPr>
                <w:rFonts w:eastAsia="굴림"/>
              </w:rPr>
            </w:pPr>
            <w:r w:rsidRPr="002F5F3A">
              <w:rPr>
                <w:rFonts w:eastAsia="굴림"/>
              </w:rPr>
              <w:t>Sets Interface as Point-to-multipoint broadcast network type.</w:t>
            </w:r>
          </w:p>
        </w:tc>
      </w:tr>
      <w:tr w:rsidR="00762D34" w:rsidRPr="005C642D" w14:paraId="15C64C1F" w14:textId="77777777" w:rsidTr="000615FA">
        <w:tc>
          <w:tcPr>
            <w:tcW w:w="1008" w:type="dxa"/>
          </w:tcPr>
          <w:p w14:paraId="21DEA2AF" w14:textId="77777777" w:rsidR="00762D34" w:rsidRPr="002F5F3A" w:rsidRDefault="00762D34" w:rsidP="00C403CD">
            <w:pPr>
              <w:ind w:right="20"/>
              <w:rPr>
                <w:rFonts w:eastAsia="굴림"/>
                <w:b/>
              </w:rPr>
            </w:pPr>
            <w:r w:rsidRPr="002F5F3A">
              <w:rPr>
                <w:rFonts w:eastAsia="굴림"/>
                <w:b/>
              </w:rPr>
              <w:t>Step 2</w:t>
            </w:r>
          </w:p>
        </w:tc>
        <w:tc>
          <w:tcPr>
            <w:tcW w:w="3600" w:type="dxa"/>
          </w:tcPr>
          <w:p w14:paraId="7513D6C8"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548" w:type="dxa"/>
          </w:tcPr>
          <w:p w14:paraId="1523B43D" w14:textId="77777777" w:rsidR="00762D34" w:rsidRPr="002F5F3A" w:rsidRDefault="00762D34" w:rsidP="00C403CD">
            <w:pPr>
              <w:ind w:right="20"/>
              <w:rPr>
                <w:rFonts w:eastAsia="굴림"/>
              </w:rPr>
            </w:pPr>
            <w:r w:rsidRPr="002F5F3A">
              <w:rPr>
                <w:rFonts w:eastAsia="굴림"/>
              </w:rPr>
              <w:t>Changes with Global configuration mode.</w:t>
            </w:r>
          </w:p>
        </w:tc>
      </w:tr>
      <w:tr w:rsidR="00762D34" w:rsidRPr="005C642D" w14:paraId="694588D2" w14:textId="77777777" w:rsidTr="000615FA">
        <w:tc>
          <w:tcPr>
            <w:tcW w:w="1008" w:type="dxa"/>
          </w:tcPr>
          <w:p w14:paraId="7363116F" w14:textId="77777777" w:rsidR="00762D34" w:rsidRPr="002F5F3A" w:rsidRDefault="00762D34" w:rsidP="00C403CD">
            <w:pPr>
              <w:ind w:right="20"/>
              <w:rPr>
                <w:rFonts w:eastAsia="굴림"/>
                <w:b/>
              </w:rPr>
            </w:pPr>
            <w:r w:rsidRPr="002F5F3A">
              <w:rPr>
                <w:rFonts w:eastAsia="굴림"/>
                <w:b/>
              </w:rPr>
              <w:t>Step 3</w:t>
            </w:r>
          </w:p>
        </w:tc>
        <w:tc>
          <w:tcPr>
            <w:tcW w:w="3600" w:type="dxa"/>
          </w:tcPr>
          <w:p w14:paraId="3AA0B6CD"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548" w:type="dxa"/>
          </w:tcPr>
          <w:p w14:paraId="4291AA78" w14:textId="77777777" w:rsidR="00762D34" w:rsidRPr="002F5F3A" w:rsidRDefault="00762D34" w:rsidP="00C403CD">
            <w:pPr>
              <w:ind w:right="20"/>
              <w:rPr>
                <w:rFonts w:eastAsia="굴림"/>
              </w:rPr>
            </w:pPr>
            <w:r w:rsidRPr="002F5F3A">
              <w:rPr>
                <w:rFonts w:eastAsia="굴림"/>
              </w:rPr>
              <w:t>Changes with Router configuration mode.</w:t>
            </w:r>
          </w:p>
        </w:tc>
      </w:tr>
      <w:tr w:rsidR="00762D34" w:rsidRPr="005C642D" w14:paraId="12EE8C5E" w14:textId="77777777" w:rsidTr="000615FA">
        <w:tc>
          <w:tcPr>
            <w:tcW w:w="1008" w:type="dxa"/>
          </w:tcPr>
          <w:p w14:paraId="2B9EC837" w14:textId="77777777" w:rsidR="00762D34" w:rsidRPr="002F5F3A" w:rsidRDefault="00762D34" w:rsidP="00C403CD">
            <w:pPr>
              <w:ind w:right="20"/>
              <w:rPr>
                <w:rFonts w:eastAsia="굴림"/>
                <w:b/>
              </w:rPr>
            </w:pPr>
            <w:r w:rsidRPr="002F5F3A">
              <w:rPr>
                <w:rFonts w:eastAsia="굴림"/>
                <w:b/>
              </w:rPr>
              <w:t>Step 4</w:t>
            </w:r>
          </w:p>
        </w:tc>
        <w:tc>
          <w:tcPr>
            <w:tcW w:w="3600" w:type="dxa"/>
          </w:tcPr>
          <w:p w14:paraId="0573BD5A"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p>
        </w:tc>
        <w:tc>
          <w:tcPr>
            <w:tcW w:w="4548" w:type="dxa"/>
          </w:tcPr>
          <w:p w14:paraId="4433D13B" w14:textId="77777777" w:rsidR="00762D34" w:rsidRPr="002F5F3A" w:rsidRDefault="00762D34" w:rsidP="00C403CD">
            <w:pPr>
              <w:ind w:right="20"/>
              <w:rPr>
                <w:rFonts w:eastAsia="굴림"/>
              </w:rPr>
            </w:pPr>
            <w:r w:rsidRPr="002F5F3A">
              <w:rPr>
                <w:rFonts w:eastAsia="굴림"/>
              </w:rPr>
              <w:t>Sets cost of specific neighbor.</w:t>
            </w:r>
          </w:p>
        </w:tc>
      </w:tr>
    </w:tbl>
    <w:p w14:paraId="648BB402" w14:textId="77777777" w:rsidR="00762D34" w:rsidRPr="009738CD" w:rsidRDefault="00762D34" w:rsidP="00C403CD">
      <w:pPr>
        <w:pStyle w:val="3"/>
        <w:ind w:left="0" w:right="20"/>
      </w:pPr>
      <w:bookmarkStart w:id="1676" w:name="_Toc259457480"/>
      <w:bookmarkStart w:id="1677" w:name="_Toc444695056"/>
      <w:r>
        <w:rPr>
          <w:rFonts w:hint="eastAsia"/>
        </w:rPr>
        <w:t>Nonbroadcast Networks</w:t>
      </w:r>
      <w:bookmarkEnd w:id="1676"/>
      <w:bookmarkEnd w:id="1677"/>
      <w:r>
        <w:rPr>
          <w:rFonts w:hint="eastAsia"/>
        </w:rPr>
        <w:t xml:space="preserve"> </w:t>
      </w:r>
    </w:p>
    <w:p w14:paraId="5E85A3F7" w14:textId="77777777" w:rsidR="00762D34" w:rsidRDefault="00762D34" w:rsidP="00C403CD">
      <w:pPr>
        <w:pStyle w:val="a3"/>
        <w:ind w:left="0" w:right="20"/>
      </w:pPr>
      <w:r w:rsidRPr="002F5F3A">
        <w:t>You must select DR (designated router) because many routers in OSPF network may exist. If you do not set broadcast capability, need to set specific parameter for selecting DR.</w:t>
      </w:r>
    </w:p>
    <w:p w14:paraId="47F02282" w14:textId="77777777" w:rsidR="00762D34" w:rsidRDefault="00762D34" w:rsidP="00C403CD">
      <w:pPr>
        <w:pStyle w:val="a3"/>
        <w:ind w:left="0" w:right="20"/>
      </w:pPr>
      <w:r w:rsidRPr="002F5F3A">
        <w:t>You need to set this parameter only to have nonzero priority to become DR/BDR (backup DR) by itself.</w:t>
      </w:r>
    </w:p>
    <w:p w14:paraId="62689EA8" w14:textId="77777777" w:rsidR="00762D34" w:rsidRDefault="00762D34" w:rsidP="00C403CD">
      <w:pPr>
        <w:pStyle w:val="a3"/>
        <w:ind w:left="0" w:right="20"/>
      </w:pPr>
      <w:r w:rsidRPr="002F5F3A">
        <w:t xml:space="preserve">To set router setting of Nonbroadcast networks, use the following command in the router configuration mode. </w:t>
      </w:r>
    </w:p>
    <w:p w14:paraId="629B6D2B" w14:textId="77777777" w:rsidR="00762D34" w:rsidRDefault="006A4BB0" w:rsidP="00C403CD">
      <w:pPr>
        <w:pStyle w:val="afffff3"/>
        <w:ind w:left="0" w:right="20"/>
      </w:pPr>
      <w:bookmarkStart w:id="1678" w:name="_Toc363228444"/>
      <w:bookmarkStart w:id="1679" w:name="_Toc259457219"/>
      <w:bookmarkStart w:id="1680" w:name="_Toc39157524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98</w:t>
      </w:r>
      <w:r w:rsidR="005832B8">
        <w:fldChar w:fldCharType="end"/>
      </w:r>
      <w:r w:rsidR="0017004D">
        <w:rPr>
          <w:rFonts w:hint="eastAsia"/>
        </w:rPr>
        <w:t xml:space="preserve"> </w:t>
      </w:r>
      <w:r w:rsidR="00762D34">
        <w:rPr>
          <w:rFonts w:hint="eastAsia"/>
        </w:rPr>
        <w:t>Non broadcast network CLI</w:t>
      </w:r>
      <w:bookmarkEnd w:id="1678"/>
      <w:bookmarkEnd w:id="1679"/>
      <w:bookmarkEnd w:id="1680"/>
    </w:p>
    <w:tbl>
      <w:tblPr>
        <w:tblStyle w:val="CLIWide"/>
        <w:tblW w:w="0" w:type="auto"/>
        <w:tblLook w:val="01E0" w:firstRow="1" w:lastRow="1" w:firstColumn="1" w:lastColumn="1" w:noHBand="0" w:noVBand="0"/>
      </w:tblPr>
      <w:tblGrid>
        <w:gridCol w:w="4339"/>
        <w:gridCol w:w="3809"/>
      </w:tblGrid>
      <w:tr w:rsidR="00762D34"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2F5F3A" w:rsidRDefault="00762D34" w:rsidP="00C403CD">
            <w:pPr>
              <w:pStyle w:val="ab"/>
              <w:ind w:right="20"/>
              <w:rPr>
                <w:rFonts w:eastAsia="굴림"/>
                <w:b w:val="0"/>
              </w:rPr>
            </w:pPr>
            <w:r w:rsidRPr="002F5F3A">
              <w:rPr>
                <w:rFonts w:eastAsia="굴림"/>
                <w:b w:val="0"/>
              </w:rPr>
              <w:t>Command</w:t>
            </w:r>
          </w:p>
        </w:tc>
        <w:tc>
          <w:tcPr>
            <w:tcW w:w="4180" w:type="dxa"/>
          </w:tcPr>
          <w:p w14:paraId="4FB85287"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F02AD8" w14:textId="77777777" w:rsidTr="000615FA">
        <w:tc>
          <w:tcPr>
            <w:tcW w:w="4820" w:type="dxa"/>
          </w:tcPr>
          <w:p w14:paraId="37EC271B" w14:textId="77777777" w:rsidR="00762D34" w:rsidRPr="002F5F3A" w:rsidRDefault="00762D34" w:rsidP="00C403CD">
            <w:pPr>
              <w:pStyle w:val="aa"/>
              <w:ind w:right="20"/>
              <w:jc w:val="left"/>
              <w:rPr>
                <w:rFonts w:eastAsia="굴림"/>
              </w:rPr>
            </w:pPr>
            <w:r w:rsidRPr="002F5F3A">
              <w:rPr>
                <w:rFonts w:eastAsia="굴림"/>
              </w:rPr>
              <w:t>Router (config-router) #</w:t>
            </w:r>
            <w:r w:rsidRPr="002F5F3A">
              <w:rPr>
                <w:rFonts w:eastAsia="굴림"/>
                <w:b/>
              </w:rPr>
              <w:t xml:space="preserve"> neighbor</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b/>
              </w:rPr>
              <w:t>priority</w:t>
            </w:r>
            <w:r w:rsidRPr="002F5F3A">
              <w:rPr>
                <w:rFonts w:eastAsia="굴림"/>
              </w:rPr>
              <w:t xml:space="preserve"> </w:t>
            </w:r>
            <w:r w:rsidRPr="002F5F3A">
              <w:rPr>
                <w:rFonts w:eastAsia="굴림"/>
                <w:i/>
              </w:rPr>
              <w:t>number</w:t>
            </w:r>
            <w:r w:rsidRPr="002F5F3A">
              <w:rPr>
                <w:rFonts w:eastAsia="굴림"/>
              </w:rPr>
              <w:t>] [</w:t>
            </w:r>
            <w:r w:rsidRPr="002F5F3A">
              <w:rPr>
                <w:rFonts w:eastAsia="굴림"/>
                <w:b/>
              </w:rPr>
              <w:t>poll-interval</w:t>
            </w:r>
            <w:r w:rsidRPr="002F5F3A">
              <w:rPr>
                <w:rFonts w:eastAsia="굴림"/>
              </w:rPr>
              <w:t xml:space="preserve"> </w:t>
            </w:r>
            <w:r w:rsidRPr="002F5F3A">
              <w:rPr>
                <w:rFonts w:eastAsia="굴림"/>
                <w:i/>
              </w:rPr>
              <w:t>seconds</w:t>
            </w:r>
            <w:r w:rsidRPr="002F5F3A">
              <w:rPr>
                <w:rFonts w:eastAsia="굴림"/>
              </w:rPr>
              <w:t>]</w:t>
            </w:r>
          </w:p>
        </w:tc>
        <w:tc>
          <w:tcPr>
            <w:tcW w:w="4180" w:type="dxa"/>
          </w:tcPr>
          <w:p w14:paraId="79A4F8F8" w14:textId="77777777" w:rsidR="00762D34" w:rsidRPr="002F5F3A" w:rsidRDefault="00762D34" w:rsidP="00C403CD">
            <w:pPr>
              <w:pStyle w:val="aa"/>
              <w:ind w:right="20"/>
              <w:rPr>
                <w:rFonts w:eastAsia="굴림"/>
              </w:rPr>
            </w:pPr>
            <w:r w:rsidRPr="002F5F3A">
              <w:rPr>
                <w:rFonts w:eastAsia="굴림"/>
              </w:rPr>
              <w:t>Connets router of Nonbroadcast network.</w:t>
            </w:r>
          </w:p>
        </w:tc>
      </w:tr>
    </w:tbl>
    <w:p w14:paraId="40A877E9" w14:textId="77777777" w:rsidR="00762D34" w:rsidRDefault="00762D34" w:rsidP="00C403CD">
      <w:pPr>
        <w:pStyle w:val="a3"/>
        <w:ind w:left="0" w:right="20"/>
      </w:pPr>
      <w:r w:rsidRPr="002F5F3A">
        <w:t>To indentfy neighbors form point-to-multipoint nonbroadcast network, use neighbor command in rotuer configuration mode.</w:t>
      </w:r>
    </w:p>
    <w:p w14:paraId="1A0CFE83" w14:textId="77777777" w:rsidR="00762D34" w:rsidRDefault="00762D34" w:rsidP="00C403CD">
      <w:pPr>
        <w:pStyle w:val="a3"/>
        <w:ind w:left="0" w:right="20"/>
        <w:rPr>
          <w:rFonts w:cs="Times New Roman"/>
        </w:rPr>
      </w:pPr>
      <w:r w:rsidRPr="002F5F3A">
        <w:t>To set the interface with point-to-multipoint to the system not applied broadcast, use the following commands with order.</w:t>
      </w:r>
    </w:p>
    <w:p w14:paraId="7F8CAB65" w14:textId="77777777" w:rsidR="00762D34" w:rsidRDefault="006A4BB0" w:rsidP="00C403CD">
      <w:pPr>
        <w:pStyle w:val="afffff3"/>
        <w:ind w:left="0" w:right="20"/>
      </w:pPr>
      <w:bookmarkStart w:id="1681" w:name="_Toc361679363"/>
      <w:bookmarkStart w:id="1682" w:name="_Toc259457481"/>
      <w:bookmarkStart w:id="1683" w:name="_Toc39157524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99</w:t>
      </w:r>
      <w:r w:rsidR="005832B8">
        <w:fldChar w:fldCharType="end"/>
      </w:r>
      <w:r w:rsidR="0017004D">
        <w:rPr>
          <w:rFonts w:hint="eastAsia"/>
        </w:rPr>
        <w:t xml:space="preserve"> </w:t>
      </w:r>
      <w:r w:rsidR="00762D34">
        <w:rPr>
          <w:rFonts w:hint="eastAsia"/>
        </w:rPr>
        <w:t xml:space="preserve">Non broadcast network </w:t>
      </w:r>
      <w:bookmarkEnd w:id="1681"/>
      <w:r w:rsidR="00762D34" w:rsidRPr="002F5F3A">
        <w:t>Configuration</w:t>
      </w:r>
      <w:bookmarkEnd w:id="1682"/>
      <w:bookmarkEnd w:id="1683"/>
    </w:p>
    <w:tbl>
      <w:tblPr>
        <w:tblStyle w:val="CLIWide"/>
        <w:tblW w:w="0" w:type="auto"/>
        <w:tblLook w:val="01E0" w:firstRow="1" w:lastRow="1" w:firstColumn="1" w:lastColumn="1" w:noHBand="0" w:noVBand="0"/>
      </w:tblPr>
      <w:tblGrid>
        <w:gridCol w:w="951"/>
        <w:gridCol w:w="3460"/>
        <w:gridCol w:w="3737"/>
      </w:tblGrid>
      <w:tr w:rsidR="00762D34" w:rsidRPr="005C642D"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2F5F3A" w:rsidRDefault="00762D34" w:rsidP="00C403CD">
            <w:pPr>
              <w:ind w:right="20"/>
              <w:rPr>
                <w:rFonts w:eastAsia="굴림"/>
                <w:b/>
              </w:rPr>
            </w:pPr>
            <w:r w:rsidRPr="002F5F3A">
              <w:rPr>
                <w:rFonts w:eastAsia="굴림"/>
                <w:b/>
              </w:rPr>
              <w:t>Step</w:t>
            </w:r>
          </w:p>
        </w:tc>
        <w:tc>
          <w:tcPr>
            <w:tcW w:w="3920" w:type="dxa"/>
          </w:tcPr>
          <w:p w14:paraId="385B0663" w14:textId="77777777" w:rsidR="00762D34" w:rsidRPr="002F5F3A" w:rsidRDefault="00762D34" w:rsidP="00C403CD">
            <w:pPr>
              <w:ind w:right="20"/>
              <w:rPr>
                <w:rFonts w:eastAsia="굴림"/>
                <w:b/>
              </w:rPr>
            </w:pPr>
            <w:r w:rsidRPr="002F5F3A">
              <w:rPr>
                <w:rFonts w:eastAsia="굴림"/>
                <w:b/>
              </w:rPr>
              <w:t>Command</w:t>
            </w:r>
          </w:p>
        </w:tc>
        <w:tc>
          <w:tcPr>
            <w:tcW w:w="4228" w:type="dxa"/>
          </w:tcPr>
          <w:p w14:paraId="1710D723" w14:textId="77777777" w:rsidR="00762D34" w:rsidRPr="002F5F3A" w:rsidRDefault="00762D34" w:rsidP="00C403CD">
            <w:pPr>
              <w:ind w:right="20"/>
              <w:rPr>
                <w:rFonts w:eastAsia="굴림"/>
                <w:b/>
              </w:rPr>
            </w:pPr>
            <w:r w:rsidRPr="002F5F3A">
              <w:rPr>
                <w:rFonts w:eastAsia="굴림"/>
                <w:b/>
              </w:rPr>
              <w:t>Description</w:t>
            </w:r>
          </w:p>
        </w:tc>
      </w:tr>
      <w:tr w:rsidR="00762D34" w:rsidRPr="005C642D" w14:paraId="7F53520A" w14:textId="77777777" w:rsidTr="000615FA">
        <w:tc>
          <w:tcPr>
            <w:tcW w:w="1008" w:type="dxa"/>
          </w:tcPr>
          <w:p w14:paraId="120AF95A" w14:textId="77777777" w:rsidR="00762D34" w:rsidRPr="002F5F3A" w:rsidRDefault="00762D34" w:rsidP="00C403CD">
            <w:pPr>
              <w:ind w:right="20"/>
              <w:rPr>
                <w:rFonts w:eastAsia="굴림"/>
                <w:b/>
              </w:rPr>
            </w:pPr>
            <w:r w:rsidRPr="002F5F3A">
              <w:rPr>
                <w:rFonts w:eastAsia="굴림"/>
                <w:b/>
              </w:rPr>
              <w:lastRenderedPageBreak/>
              <w:t>Step 1</w:t>
            </w:r>
          </w:p>
        </w:tc>
        <w:tc>
          <w:tcPr>
            <w:tcW w:w="3920" w:type="dxa"/>
          </w:tcPr>
          <w:p w14:paraId="4A0C9E94" w14:textId="77777777"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t>
            </w:r>
            <w:r>
              <w:rPr>
                <w:rFonts w:eastAsia="굴림"/>
                <w:b/>
              </w:rPr>
              <w:t>work point-to-multipoint non-bro</w:t>
            </w:r>
            <w:r w:rsidRPr="002F5F3A">
              <w:rPr>
                <w:rFonts w:eastAsia="굴림"/>
                <w:b/>
              </w:rPr>
              <w:t>adcast</w:t>
            </w:r>
          </w:p>
        </w:tc>
        <w:tc>
          <w:tcPr>
            <w:tcW w:w="4228" w:type="dxa"/>
          </w:tcPr>
          <w:p w14:paraId="612C6609" w14:textId="77777777" w:rsidR="00762D34" w:rsidRPr="002F5F3A" w:rsidRDefault="00762D34" w:rsidP="00C403CD">
            <w:pPr>
              <w:ind w:right="20"/>
              <w:jc w:val="left"/>
              <w:rPr>
                <w:rFonts w:eastAsia="굴림"/>
              </w:rPr>
            </w:pPr>
            <w:r w:rsidRPr="002F5F3A">
              <w:rPr>
                <w:rFonts w:eastAsia="굴림"/>
              </w:rPr>
              <w:t>Sets interface as Point-to-multipoint nonbroadcast network type.</w:t>
            </w:r>
          </w:p>
        </w:tc>
      </w:tr>
      <w:tr w:rsidR="00762D34" w:rsidRPr="005C642D" w14:paraId="3DFCDBF3" w14:textId="77777777" w:rsidTr="000615FA">
        <w:tc>
          <w:tcPr>
            <w:tcW w:w="1008" w:type="dxa"/>
          </w:tcPr>
          <w:p w14:paraId="3A7F439E" w14:textId="77777777" w:rsidR="00762D34" w:rsidRPr="002F5F3A" w:rsidRDefault="00762D34" w:rsidP="00C403CD">
            <w:pPr>
              <w:ind w:right="20"/>
              <w:rPr>
                <w:rFonts w:eastAsia="굴림"/>
                <w:b/>
              </w:rPr>
            </w:pPr>
            <w:r w:rsidRPr="002F5F3A">
              <w:rPr>
                <w:rFonts w:eastAsia="굴림"/>
                <w:b/>
              </w:rPr>
              <w:t>Step 2</w:t>
            </w:r>
          </w:p>
        </w:tc>
        <w:tc>
          <w:tcPr>
            <w:tcW w:w="3920" w:type="dxa"/>
          </w:tcPr>
          <w:p w14:paraId="3F51D326"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228" w:type="dxa"/>
          </w:tcPr>
          <w:p w14:paraId="411E2EF9" w14:textId="77777777" w:rsidR="00762D34" w:rsidRPr="002F5F3A" w:rsidRDefault="00762D34" w:rsidP="00C403CD">
            <w:pPr>
              <w:ind w:right="20"/>
              <w:jc w:val="left"/>
              <w:rPr>
                <w:rFonts w:eastAsia="굴림"/>
              </w:rPr>
            </w:pPr>
            <w:r w:rsidRPr="002F5F3A">
              <w:rPr>
                <w:rFonts w:eastAsia="굴림"/>
              </w:rPr>
              <w:t>Changes with Global configuration mode.</w:t>
            </w:r>
          </w:p>
        </w:tc>
      </w:tr>
      <w:tr w:rsidR="00762D34" w:rsidRPr="005C642D" w14:paraId="49153558" w14:textId="77777777" w:rsidTr="000615FA">
        <w:tc>
          <w:tcPr>
            <w:tcW w:w="1008" w:type="dxa"/>
          </w:tcPr>
          <w:p w14:paraId="288EDCC9" w14:textId="77777777" w:rsidR="00762D34" w:rsidRPr="002F5F3A" w:rsidRDefault="00762D34" w:rsidP="00C403CD">
            <w:pPr>
              <w:ind w:right="20"/>
              <w:rPr>
                <w:rFonts w:eastAsia="굴림"/>
                <w:b/>
              </w:rPr>
            </w:pPr>
            <w:r w:rsidRPr="002F5F3A">
              <w:rPr>
                <w:rFonts w:eastAsia="굴림"/>
                <w:b/>
              </w:rPr>
              <w:t>Step 3</w:t>
            </w:r>
          </w:p>
        </w:tc>
        <w:tc>
          <w:tcPr>
            <w:tcW w:w="3920" w:type="dxa"/>
          </w:tcPr>
          <w:p w14:paraId="0BB8C6E4" w14:textId="77777777"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228" w:type="dxa"/>
          </w:tcPr>
          <w:p w14:paraId="4AB2D153" w14:textId="77777777" w:rsidR="00762D34" w:rsidRPr="002F5F3A" w:rsidRDefault="00762D34" w:rsidP="00C403CD">
            <w:pPr>
              <w:ind w:right="20"/>
              <w:jc w:val="left"/>
              <w:rPr>
                <w:rFonts w:eastAsia="굴림"/>
              </w:rPr>
            </w:pPr>
            <w:r w:rsidRPr="002F5F3A">
              <w:rPr>
                <w:rFonts w:eastAsia="굴림"/>
              </w:rPr>
              <w:t>Change with Router configuration mode.</w:t>
            </w:r>
          </w:p>
        </w:tc>
      </w:tr>
      <w:tr w:rsidR="00762D34" w:rsidRPr="005C642D" w14:paraId="70B3E3F2" w14:textId="77777777" w:rsidTr="000615FA">
        <w:tc>
          <w:tcPr>
            <w:tcW w:w="1008" w:type="dxa"/>
          </w:tcPr>
          <w:p w14:paraId="4DAC42CA" w14:textId="77777777" w:rsidR="00762D34" w:rsidRPr="002F5F3A" w:rsidRDefault="00762D34" w:rsidP="00C403CD">
            <w:pPr>
              <w:ind w:right="20"/>
              <w:rPr>
                <w:rFonts w:eastAsia="굴림"/>
                <w:b/>
              </w:rPr>
            </w:pPr>
            <w:r w:rsidRPr="002F5F3A">
              <w:rPr>
                <w:rFonts w:eastAsia="굴림"/>
                <w:b/>
              </w:rPr>
              <w:t>Step 4</w:t>
            </w:r>
          </w:p>
        </w:tc>
        <w:tc>
          <w:tcPr>
            <w:tcW w:w="3920" w:type="dxa"/>
          </w:tcPr>
          <w:p w14:paraId="648B26B5" w14:textId="77777777"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r w:rsidRPr="002F5F3A">
              <w:rPr>
                <w:rFonts w:eastAsia="굴림"/>
              </w:rPr>
              <w:t>]</w:t>
            </w:r>
          </w:p>
        </w:tc>
        <w:tc>
          <w:tcPr>
            <w:tcW w:w="4228" w:type="dxa"/>
          </w:tcPr>
          <w:p w14:paraId="4958DA1A" w14:textId="77777777" w:rsidR="00762D34" w:rsidRPr="002F5F3A" w:rsidRDefault="00762D34" w:rsidP="00C403CD">
            <w:pPr>
              <w:ind w:right="20"/>
              <w:jc w:val="left"/>
              <w:rPr>
                <w:rFonts w:eastAsia="굴림"/>
              </w:rPr>
            </w:pPr>
            <w:r w:rsidRPr="002F5F3A">
              <w:rPr>
                <w:rFonts w:eastAsia="굴림"/>
              </w:rPr>
              <w:t>Sets cost of neighbor and neighbor.</w:t>
            </w:r>
          </w:p>
        </w:tc>
      </w:tr>
    </w:tbl>
    <w:p w14:paraId="403CA636" w14:textId="77777777" w:rsidR="00762D34" w:rsidRDefault="00762D34" w:rsidP="00C403CD">
      <w:pPr>
        <w:pStyle w:val="3"/>
        <w:ind w:left="0" w:right="20"/>
      </w:pPr>
      <w:bookmarkStart w:id="1684" w:name="_Toc363228445"/>
      <w:bookmarkStart w:id="1685" w:name="_Toc259457235"/>
      <w:bookmarkStart w:id="1686" w:name="_Toc444695057"/>
      <w:r>
        <w:rPr>
          <w:rFonts w:hint="eastAsia"/>
        </w:rPr>
        <w:t>OSPF Area parameters</w:t>
      </w:r>
      <w:bookmarkEnd w:id="1684"/>
      <w:bookmarkEnd w:id="1685"/>
      <w:bookmarkEnd w:id="1686"/>
      <w:r>
        <w:rPr>
          <w:rFonts w:hint="eastAsia"/>
        </w:rPr>
        <w:t xml:space="preserve"> </w:t>
      </w:r>
    </w:p>
    <w:p w14:paraId="71C143A6" w14:textId="77777777" w:rsidR="00762D34" w:rsidRDefault="00762D34" w:rsidP="00C403CD">
      <w:pPr>
        <w:pStyle w:val="a3"/>
        <w:ind w:left="0" w:right="20"/>
      </w:pPr>
      <w:r w:rsidRPr="002F5F3A">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2F5F3A">
        <w:rPr>
          <w:b/>
        </w:rPr>
        <w:t>no-summary</w:t>
      </w:r>
      <w:r w:rsidRPr="002F5F3A">
        <w:t xml:space="preserve"> keyword, cut summary route and reduce router number accessing to area.</w:t>
      </w:r>
    </w:p>
    <w:p w14:paraId="1E4D35F0" w14:textId="77777777" w:rsidR="00762D34" w:rsidRPr="002F5F3A" w:rsidRDefault="00762D34" w:rsidP="00C403CD">
      <w:pPr>
        <w:pStyle w:val="a3"/>
        <w:ind w:left="0" w:right="20"/>
      </w:pPr>
      <w:r w:rsidRPr="002F5F3A">
        <w:t>To set OSPF area parameter, use the following command in the router configuration mode.</w:t>
      </w:r>
    </w:p>
    <w:p w14:paraId="131AEAC4" w14:textId="77777777" w:rsidR="00762D34" w:rsidRDefault="006A4BB0" w:rsidP="00C403CD">
      <w:pPr>
        <w:pStyle w:val="afffff3"/>
        <w:ind w:left="0" w:right="20"/>
      </w:pPr>
      <w:bookmarkStart w:id="1687" w:name="_Toc361679442"/>
      <w:bookmarkStart w:id="1688" w:name="_Toc259457220"/>
      <w:bookmarkStart w:id="1689" w:name="_Toc39157524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B2702F">
        <w:rPr>
          <w:noProof/>
        </w:rPr>
        <w:t>100</w:t>
      </w:r>
      <w:r w:rsidR="005832B8">
        <w:fldChar w:fldCharType="end"/>
      </w:r>
      <w:r w:rsidR="0017004D">
        <w:rPr>
          <w:rFonts w:hint="eastAsia"/>
        </w:rPr>
        <w:t xml:space="preserve"> </w:t>
      </w:r>
      <w:r w:rsidR="00762D34">
        <w:rPr>
          <w:rFonts w:hint="eastAsia"/>
        </w:rPr>
        <w:t>OSPF area parameter CLI</w:t>
      </w:r>
      <w:bookmarkEnd w:id="1687"/>
      <w:bookmarkEnd w:id="1688"/>
      <w:bookmarkEnd w:id="1689"/>
    </w:p>
    <w:tbl>
      <w:tblPr>
        <w:tblStyle w:val="CLIWide"/>
        <w:tblW w:w="0" w:type="auto"/>
        <w:tblLook w:val="01E0" w:firstRow="1" w:lastRow="1" w:firstColumn="1" w:lastColumn="1" w:noHBand="0" w:noVBand="0"/>
      </w:tblPr>
      <w:tblGrid>
        <w:gridCol w:w="4415"/>
        <w:gridCol w:w="3733"/>
      </w:tblGrid>
      <w:tr w:rsidR="00762D34"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2F5F3A" w:rsidRDefault="00762D34" w:rsidP="00C403CD">
            <w:pPr>
              <w:pStyle w:val="ab"/>
              <w:ind w:right="20"/>
              <w:rPr>
                <w:rFonts w:eastAsia="굴림"/>
                <w:b w:val="0"/>
              </w:rPr>
            </w:pPr>
            <w:r w:rsidRPr="002F5F3A">
              <w:rPr>
                <w:rFonts w:eastAsia="굴림"/>
                <w:b w:val="0"/>
              </w:rPr>
              <w:t>Command</w:t>
            </w:r>
          </w:p>
        </w:tc>
        <w:tc>
          <w:tcPr>
            <w:tcW w:w="4104" w:type="dxa"/>
          </w:tcPr>
          <w:p w14:paraId="307D20AA"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0B472A26" w14:textId="77777777" w:rsidTr="000615FA">
        <w:tc>
          <w:tcPr>
            <w:tcW w:w="4876" w:type="dxa"/>
          </w:tcPr>
          <w:p w14:paraId="78D6020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authentication</w:t>
            </w:r>
          </w:p>
        </w:tc>
        <w:tc>
          <w:tcPr>
            <w:tcW w:w="4104" w:type="dxa"/>
          </w:tcPr>
          <w:p w14:paraId="4519D683" w14:textId="77777777" w:rsidR="00762D34" w:rsidRPr="002F5F3A" w:rsidRDefault="00762D34" w:rsidP="00C403CD">
            <w:pPr>
              <w:pStyle w:val="aa"/>
              <w:ind w:right="20"/>
              <w:rPr>
                <w:rFonts w:eastAsia="굴림"/>
              </w:rPr>
            </w:pPr>
            <w:r w:rsidRPr="002F5F3A">
              <w:rPr>
                <w:rFonts w:eastAsia="굴림"/>
              </w:rPr>
              <w:t>Sets authentication to OSPF area.</w:t>
            </w:r>
          </w:p>
        </w:tc>
      </w:tr>
      <w:tr w:rsidR="00762D34" w14:paraId="10496163" w14:textId="77777777" w:rsidTr="000615FA">
        <w:tc>
          <w:tcPr>
            <w:tcW w:w="4876" w:type="dxa"/>
          </w:tcPr>
          <w:p w14:paraId="44289D04"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w:t>
            </w:r>
            <w:r w:rsidRPr="002F5F3A">
              <w:rPr>
                <w:rFonts w:eastAsia="굴림"/>
              </w:rPr>
              <w:t xml:space="preserve">area </w:t>
            </w:r>
            <w:r w:rsidRPr="002F5F3A">
              <w:rPr>
                <w:rFonts w:eastAsia="굴림"/>
                <w:i/>
              </w:rPr>
              <w:t>area-id</w:t>
            </w:r>
            <w:r w:rsidRPr="002F5F3A">
              <w:rPr>
                <w:rFonts w:eastAsia="굴림"/>
              </w:rPr>
              <w:t xml:space="preserve"> </w:t>
            </w:r>
            <w:r w:rsidRPr="002F5F3A">
              <w:rPr>
                <w:rFonts w:eastAsia="굴림"/>
                <w:b/>
              </w:rPr>
              <w:t>authentication message-digest</w:t>
            </w:r>
          </w:p>
        </w:tc>
        <w:tc>
          <w:tcPr>
            <w:tcW w:w="4104" w:type="dxa"/>
          </w:tcPr>
          <w:p w14:paraId="651C788B" w14:textId="77777777" w:rsidR="00762D34" w:rsidRPr="002F5F3A" w:rsidRDefault="00762D34" w:rsidP="00C403CD">
            <w:pPr>
              <w:pStyle w:val="aa"/>
              <w:ind w:right="20"/>
              <w:rPr>
                <w:rFonts w:eastAsia="굴림"/>
              </w:rPr>
            </w:pPr>
            <w:r w:rsidRPr="002F5F3A">
              <w:rPr>
                <w:rFonts w:eastAsia="굴림"/>
              </w:rPr>
              <w:t>Sets MD5 authentication to OSPF area.</w:t>
            </w:r>
          </w:p>
        </w:tc>
      </w:tr>
      <w:tr w:rsidR="00762D34" w14:paraId="0E0DE47B" w14:textId="77777777" w:rsidTr="000615FA">
        <w:tc>
          <w:tcPr>
            <w:tcW w:w="4876" w:type="dxa"/>
          </w:tcPr>
          <w:p w14:paraId="6A29D43A"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stub</w:t>
            </w:r>
          </w:p>
        </w:tc>
        <w:tc>
          <w:tcPr>
            <w:tcW w:w="4104" w:type="dxa"/>
          </w:tcPr>
          <w:p w14:paraId="61BF96ED" w14:textId="77777777" w:rsidR="00762D34" w:rsidRPr="002F5F3A" w:rsidRDefault="00762D34" w:rsidP="00C403CD">
            <w:pPr>
              <w:pStyle w:val="aa"/>
              <w:ind w:right="20"/>
              <w:rPr>
                <w:rFonts w:eastAsia="굴림"/>
              </w:rPr>
            </w:pPr>
            <w:r w:rsidRPr="002F5F3A">
              <w:rPr>
                <w:rFonts w:eastAsia="굴림"/>
              </w:rPr>
              <w:t>Sets Stub area.</w:t>
            </w:r>
          </w:p>
        </w:tc>
      </w:tr>
      <w:tr w:rsidR="00762D34" w14:paraId="6F11BE67" w14:textId="77777777" w:rsidTr="000615FA">
        <w:tc>
          <w:tcPr>
            <w:tcW w:w="4876" w:type="dxa"/>
          </w:tcPr>
          <w:p w14:paraId="4603091E"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 xml:space="preserve">default-cost </w:t>
            </w:r>
            <w:r w:rsidRPr="002F5F3A">
              <w:rPr>
                <w:rFonts w:eastAsia="굴림"/>
                <w:i/>
              </w:rPr>
              <w:t>cost</w:t>
            </w:r>
          </w:p>
        </w:tc>
        <w:tc>
          <w:tcPr>
            <w:tcW w:w="4104" w:type="dxa"/>
          </w:tcPr>
          <w:p w14:paraId="7D8193D8" w14:textId="77777777" w:rsidR="00762D34" w:rsidRPr="002F5F3A" w:rsidRDefault="00762D34" w:rsidP="00C403CD">
            <w:pPr>
              <w:pStyle w:val="aa"/>
              <w:ind w:right="20"/>
              <w:rPr>
                <w:rFonts w:eastAsia="굴림"/>
              </w:rPr>
            </w:pPr>
            <w:r w:rsidRPr="002F5F3A">
              <w:rPr>
                <w:rFonts w:eastAsia="굴림"/>
              </w:rPr>
              <w:t>Set cost of default summary route for Stub area.</w:t>
            </w:r>
          </w:p>
        </w:tc>
      </w:tr>
    </w:tbl>
    <w:p w14:paraId="16C255DB" w14:textId="77777777" w:rsidR="00762D34" w:rsidRPr="001648FC" w:rsidRDefault="00762D34" w:rsidP="00C403CD">
      <w:pPr>
        <w:pStyle w:val="3"/>
        <w:ind w:left="0" w:right="20"/>
      </w:pPr>
      <w:bookmarkStart w:id="1690" w:name="_Toc361679364"/>
      <w:bookmarkStart w:id="1691" w:name="_Toc259457482"/>
      <w:bookmarkStart w:id="1692" w:name="_Toc444695058"/>
      <w:r w:rsidRPr="00A94F08">
        <w:rPr>
          <w:rFonts w:hint="eastAsia"/>
        </w:rPr>
        <w:t>OSPF</w:t>
      </w:r>
      <w:r>
        <w:rPr>
          <w:rFonts w:hint="eastAsia"/>
        </w:rPr>
        <w:t xml:space="preserve"> NSSA</w:t>
      </w:r>
      <w:bookmarkEnd w:id="1690"/>
      <w:bookmarkEnd w:id="1691"/>
      <w:bookmarkEnd w:id="1692"/>
      <w:r>
        <w:rPr>
          <w:rFonts w:hint="eastAsia"/>
        </w:rPr>
        <w:t xml:space="preserve"> </w:t>
      </w:r>
    </w:p>
    <w:p w14:paraId="38645D58" w14:textId="77777777" w:rsidR="00762D34" w:rsidRDefault="00762D34" w:rsidP="00C403CD">
      <w:pPr>
        <w:pStyle w:val="a3"/>
        <w:ind w:left="0" w:right="20"/>
      </w:pPr>
      <w:r w:rsidRPr="002F5F3A">
        <w:t>NSSA extends OSPF function with setting between corporate router and remote routher with stub area. The following figure shows OSPF Area 1 set with stub area. Because route redistribution is not allowed in Stub area, ISIS route can not be sent to OSPF routing domain.</w:t>
      </w:r>
    </w:p>
    <w:p w14:paraId="7D5DC7F1" w14:textId="77777777" w:rsidR="00762D34" w:rsidRDefault="00762D34" w:rsidP="00C403CD">
      <w:pPr>
        <w:pStyle w:val="a3"/>
        <w:ind w:left="0" w:right="20"/>
      </w:pPr>
      <w:r w:rsidRPr="002F5F3A">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77777777" w:rsidR="00762D34" w:rsidRDefault="00762D34" w:rsidP="00C403CD">
      <w:pPr>
        <w:pStyle w:val="a3"/>
        <w:ind w:left="0" w:right="20"/>
      </w:pPr>
      <w:r w:rsidRPr="002F5F3A">
        <w:t>In the following figure, the OSPF Area 1 is set to the stub area. As the stub area does not allow route redistribution, the ISIS route cannot be sent to the OSPF routing domain.</w:t>
      </w:r>
    </w:p>
    <w:p w14:paraId="66B0EA54" w14:textId="77777777" w:rsidR="00762D34" w:rsidRDefault="00762D34" w:rsidP="00C403CD">
      <w:pPr>
        <w:pStyle w:val="a3"/>
        <w:ind w:left="0" w:right="20"/>
      </w:pPr>
      <w:r w:rsidRPr="002F5F3A">
        <w:t xml:space="preserve">But if you set OSPF Area 1 with NSSA, NSSA ASBR can flood ISIS </w:t>
      </w:r>
      <w:r>
        <w:t xml:space="preserve">route to OSPF NSSA after making Type 7 </w:t>
      </w:r>
      <w:r w:rsidRPr="002F5F3A">
        <w:t>LSAs.</w:t>
      </w:r>
    </w:p>
    <w:p w14:paraId="2C1A841D" w14:textId="77777777" w:rsidR="00762D34" w:rsidRDefault="00762D34" w:rsidP="00C403CD">
      <w:pPr>
        <w:pStyle w:val="a3"/>
        <w:ind w:left="0" w:right="20"/>
        <w:rPr>
          <w:rFonts w:cs="Times New Roman"/>
        </w:rPr>
      </w:pPr>
      <w:r>
        <w:rPr>
          <w:rFonts w:cs="Times New Roman" w:hint="eastAsia"/>
        </w:rPr>
        <w:t>OSPF not-so-stubby area</w:t>
      </w:r>
      <w:r>
        <w:rPr>
          <w:rFonts w:cs="Times New Roman"/>
        </w:rPr>
        <w:t xml:space="preserve"> </w:t>
      </w:r>
      <w:r>
        <w:rPr>
          <w:rFonts w:cs="Times New Roman" w:hint="eastAsia"/>
        </w:rPr>
        <w:t xml:space="preserve">(NSSA) can be found </w:t>
      </w:r>
      <w:r>
        <w:rPr>
          <w:rFonts w:cs="Times New Roman"/>
        </w:rPr>
        <w:t xml:space="preserve">at </w:t>
      </w:r>
      <w:r>
        <w:rPr>
          <w:rFonts w:cs="Times New Roman" w:hint="eastAsia"/>
        </w:rPr>
        <w:t xml:space="preserve">RFC 3101 for further explanation. </w:t>
      </w:r>
    </w:p>
    <w:p w14:paraId="104B2015" w14:textId="77777777" w:rsidR="00762D34" w:rsidRDefault="00A94F08" w:rsidP="00C403CD">
      <w:pPr>
        <w:pStyle w:val="bonmun"/>
        <w:ind w:leftChars="945" w:left="1701" w:right="20"/>
      </w:pPr>
      <w:r>
        <w:rPr>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Default="0017004D" w:rsidP="00C403CD">
      <w:pPr>
        <w:pStyle w:val="afffff3"/>
        <w:ind w:left="0" w:right="20"/>
      </w:pPr>
      <w:bookmarkStart w:id="1693" w:name="_Toc363228446"/>
      <w:bookmarkStart w:id="1694" w:name="_Toc259457221"/>
      <w:bookmarkStart w:id="1695" w:name="_Toc391575475"/>
      <w:r>
        <w:t xml:space="preserve">Figure </w:t>
      </w:r>
      <w:r w:rsidR="00D52C4A">
        <w:t>20</w:t>
      </w:r>
      <w:r w:rsidR="00D52C4A">
        <w:rPr>
          <w:rFonts w:hint="eastAsia"/>
        </w:rPr>
        <w:t xml:space="preserve"> </w:t>
      </w:r>
      <w:r w:rsidR="00762D34">
        <w:rPr>
          <w:rFonts w:hint="eastAsia"/>
        </w:rPr>
        <w:t>OSPF Network</w:t>
      </w:r>
      <w:bookmarkEnd w:id="1693"/>
      <w:bookmarkEnd w:id="1694"/>
      <w:bookmarkEnd w:id="1695"/>
    </w:p>
    <w:p w14:paraId="6EAFCF6E" w14:textId="77777777" w:rsidR="00762D34" w:rsidRDefault="00762D34" w:rsidP="00C403CD">
      <w:pPr>
        <w:pStyle w:val="a3"/>
        <w:ind w:left="0" w:right="20"/>
      </w:pPr>
      <w:r w:rsidRPr="002F5F3A">
        <w:t>Because NSSA is extention of stub area, Route redistributed from RIP does</w:t>
      </w:r>
      <w:r>
        <w:t xml:space="preserve"> not flow in to OSPF Area 1. So i</w:t>
      </w:r>
      <w:r w:rsidRPr="002F5F3A">
        <w:t xml:space="preserve">t still maintains tendancy of Stub area not incoming Type 5 LSAs. </w:t>
      </w:r>
    </w:p>
    <w:p w14:paraId="69B5AA71" w14:textId="77777777" w:rsidR="00762D34" w:rsidRDefault="00762D34" w:rsidP="00C403CD">
      <w:pPr>
        <w:pStyle w:val="a3"/>
        <w:ind w:left="0" w:right="20"/>
      </w:pPr>
      <w:r w:rsidRPr="002F5F3A">
        <w:t xml:space="preserve">To set OSPF NSSA, use the following command in router configuration mode. </w:t>
      </w:r>
    </w:p>
    <w:p w14:paraId="79589813" w14:textId="77777777" w:rsidR="00762D34" w:rsidRDefault="006A4BB0" w:rsidP="00C403CD">
      <w:pPr>
        <w:pStyle w:val="afffff3"/>
        <w:ind w:left="0" w:right="20"/>
      </w:pPr>
      <w:bookmarkStart w:id="1696" w:name="_Toc361679365"/>
      <w:bookmarkStart w:id="1697" w:name="_Toc259457483"/>
      <w:bookmarkStart w:id="1698" w:name="_Toc39157524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101</w:t>
      </w:r>
      <w:r w:rsidR="005832B8">
        <w:fldChar w:fldCharType="end"/>
      </w:r>
      <w:r w:rsidR="00D63F0E">
        <w:rPr>
          <w:rFonts w:hint="eastAsia"/>
        </w:rPr>
        <w:t xml:space="preserve"> </w:t>
      </w:r>
      <w:r w:rsidR="00762D34">
        <w:rPr>
          <w:rFonts w:hint="eastAsia"/>
        </w:rPr>
        <w:t>OSPF NSSA CLI</w:t>
      </w:r>
      <w:bookmarkEnd w:id="1696"/>
      <w:bookmarkEnd w:id="1697"/>
      <w:bookmarkEnd w:id="1698"/>
    </w:p>
    <w:tbl>
      <w:tblPr>
        <w:tblStyle w:val="CLIWide"/>
        <w:tblW w:w="0" w:type="auto"/>
        <w:tblLook w:val="01E0" w:firstRow="1" w:lastRow="1" w:firstColumn="1" w:lastColumn="1" w:noHBand="0" w:noVBand="0"/>
      </w:tblPr>
      <w:tblGrid>
        <w:gridCol w:w="4978"/>
        <w:gridCol w:w="3170"/>
      </w:tblGrid>
      <w:tr w:rsidR="00762D34"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471" w:type="dxa"/>
          </w:tcPr>
          <w:p w14:paraId="5F68BACB"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A4BA26E" w14:textId="77777777" w:rsidTr="000615FA">
        <w:tc>
          <w:tcPr>
            <w:tcW w:w="5529" w:type="dxa"/>
          </w:tcPr>
          <w:p w14:paraId="6B205390"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nssa</w:t>
            </w:r>
            <w:r w:rsidRPr="002F5F3A">
              <w:rPr>
                <w:rFonts w:eastAsia="굴림"/>
              </w:rPr>
              <w:t xml:space="preserve"> [</w:t>
            </w:r>
            <w:r w:rsidRPr="002F5F3A">
              <w:rPr>
                <w:rFonts w:eastAsia="굴림"/>
                <w:b/>
              </w:rPr>
              <w:t>no-redistribution</w:t>
            </w:r>
            <w:r w:rsidRPr="002F5F3A">
              <w:rPr>
                <w:rFonts w:eastAsia="굴림"/>
              </w:rPr>
              <w:t>] [</w:t>
            </w:r>
            <w:r w:rsidRPr="002F5F3A">
              <w:rPr>
                <w:rFonts w:eastAsia="굴림"/>
                <w:b/>
              </w:rPr>
              <w:t>default-information-originate</w:t>
            </w:r>
            <w:r w:rsidRPr="002F5F3A">
              <w:rPr>
                <w:rFonts w:eastAsia="굴림"/>
              </w:rPr>
              <w:t>]</w:t>
            </w:r>
          </w:p>
        </w:tc>
        <w:tc>
          <w:tcPr>
            <w:tcW w:w="3471" w:type="dxa"/>
          </w:tcPr>
          <w:p w14:paraId="52329A05" w14:textId="77777777" w:rsidR="00762D34" w:rsidRPr="002F5F3A" w:rsidRDefault="00762D34" w:rsidP="00C403CD">
            <w:pPr>
              <w:pStyle w:val="aa"/>
              <w:ind w:right="20"/>
              <w:rPr>
                <w:rFonts w:eastAsia="굴림"/>
              </w:rPr>
            </w:pPr>
            <w:r w:rsidRPr="002F5F3A">
              <w:rPr>
                <w:rFonts w:eastAsia="굴림"/>
              </w:rPr>
              <w:t>Sets NSSA.</w:t>
            </w:r>
          </w:p>
        </w:tc>
      </w:tr>
    </w:tbl>
    <w:p w14:paraId="42A35663" w14:textId="77777777" w:rsidR="00762D34" w:rsidRDefault="00762D34" w:rsidP="00C403CD">
      <w:pPr>
        <w:pStyle w:val="3"/>
        <w:ind w:left="0" w:right="20"/>
      </w:pPr>
      <w:bookmarkStart w:id="1699" w:name="_Toc335386459"/>
      <w:bookmarkStart w:id="1700" w:name="_Toc354416479"/>
      <w:bookmarkStart w:id="1701" w:name="_Toc444695059"/>
      <w:r>
        <w:rPr>
          <w:rFonts w:hint="eastAsia"/>
        </w:rPr>
        <w:t xml:space="preserve">OSPF </w:t>
      </w:r>
      <w:r w:rsidRPr="00A94F08">
        <w:rPr>
          <w:rFonts w:hint="eastAsia"/>
        </w:rPr>
        <w:t>Area</w:t>
      </w:r>
      <w:r>
        <w:rPr>
          <w:rFonts w:hint="eastAsia"/>
        </w:rPr>
        <w:t xml:space="preserve"> Route summarization</w:t>
      </w:r>
      <w:bookmarkEnd w:id="1699"/>
      <w:bookmarkEnd w:id="1700"/>
      <w:bookmarkEnd w:id="1701"/>
      <w:r>
        <w:rPr>
          <w:rFonts w:hint="eastAsia"/>
        </w:rPr>
        <w:t xml:space="preserve"> </w:t>
      </w:r>
    </w:p>
    <w:p w14:paraId="0F35FAB2" w14:textId="77777777" w:rsidR="00762D34" w:rsidRDefault="00762D34" w:rsidP="00C403CD">
      <w:pPr>
        <w:pStyle w:val="a3"/>
        <w:ind w:left="0" w:right="20"/>
      </w:pPr>
      <w:r w:rsidRPr="002F5F3A">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77777777" w:rsidR="00762D34" w:rsidRDefault="00762D34" w:rsidP="00C403CD">
      <w:pPr>
        <w:pStyle w:val="a3"/>
        <w:ind w:left="0" w:right="20"/>
      </w:pPr>
      <w:r w:rsidRPr="002F5F3A">
        <w:t>To set summary address range, use the following command on router configuration mode.</w:t>
      </w:r>
    </w:p>
    <w:p w14:paraId="21BE7ED0" w14:textId="77777777" w:rsidR="00762D34" w:rsidRDefault="006A4BB0" w:rsidP="00C403CD">
      <w:pPr>
        <w:pStyle w:val="afffff3"/>
        <w:ind w:left="0" w:right="20"/>
      </w:pPr>
      <w:bookmarkStart w:id="1702" w:name="_Toc259457222"/>
      <w:bookmarkStart w:id="1703" w:name="_Toc361679366"/>
      <w:bookmarkStart w:id="1704" w:name="_Toc39157524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102</w:t>
      </w:r>
      <w:r w:rsidR="005832B8">
        <w:fldChar w:fldCharType="end"/>
      </w:r>
      <w:r w:rsidR="00D63F0E">
        <w:rPr>
          <w:rFonts w:hint="eastAsia"/>
        </w:rPr>
        <w:t xml:space="preserve"> </w:t>
      </w:r>
      <w:r w:rsidR="00762D34">
        <w:rPr>
          <w:rFonts w:hint="eastAsia"/>
        </w:rPr>
        <w:t>OSPF area route summarization CLI</w:t>
      </w:r>
      <w:bookmarkEnd w:id="1702"/>
      <w:bookmarkEnd w:id="1703"/>
      <w:bookmarkEnd w:id="1704"/>
    </w:p>
    <w:tbl>
      <w:tblPr>
        <w:tblStyle w:val="CLIWide"/>
        <w:tblW w:w="0" w:type="auto"/>
        <w:tblLook w:val="01E0" w:firstRow="1" w:lastRow="1" w:firstColumn="1" w:lastColumn="1" w:noHBand="0" w:noVBand="0"/>
      </w:tblPr>
      <w:tblGrid>
        <w:gridCol w:w="4521"/>
        <w:gridCol w:w="3627"/>
      </w:tblGrid>
      <w:tr w:rsidR="00762D34"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2F5F3A" w:rsidRDefault="00762D34" w:rsidP="00C403CD">
            <w:pPr>
              <w:pStyle w:val="ab"/>
              <w:ind w:right="20"/>
              <w:rPr>
                <w:rFonts w:eastAsia="굴림"/>
                <w:b w:val="0"/>
              </w:rPr>
            </w:pPr>
            <w:r w:rsidRPr="002F5F3A">
              <w:rPr>
                <w:rFonts w:eastAsia="굴림"/>
                <w:b w:val="0"/>
              </w:rPr>
              <w:t>Command</w:t>
            </w:r>
          </w:p>
        </w:tc>
        <w:tc>
          <w:tcPr>
            <w:tcW w:w="3962" w:type="dxa"/>
          </w:tcPr>
          <w:p w14:paraId="22DA095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7CA38834" w14:textId="77777777" w:rsidTr="000615FA">
        <w:tc>
          <w:tcPr>
            <w:tcW w:w="5018" w:type="dxa"/>
          </w:tcPr>
          <w:p w14:paraId="5F45BBE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range</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i/>
              </w:rPr>
              <w:t>mask</w:t>
            </w:r>
            <w:r w:rsidRPr="002F5F3A">
              <w:rPr>
                <w:rFonts w:eastAsia="굴림"/>
              </w:rPr>
              <w:t xml:space="preserve"> [</w:t>
            </w:r>
            <w:r w:rsidRPr="002F5F3A">
              <w:rPr>
                <w:rFonts w:eastAsia="굴림"/>
                <w:b/>
              </w:rPr>
              <w:t>advertise</w:t>
            </w:r>
            <w:r w:rsidRPr="002F5F3A">
              <w:rPr>
                <w:rFonts w:eastAsia="굴림"/>
              </w:rPr>
              <w:t xml:space="preserve"> | </w:t>
            </w:r>
            <w:r w:rsidRPr="002F5F3A">
              <w:rPr>
                <w:rFonts w:eastAsia="굴림"/>
                <w:b/>
              </w:rPr>
              <w:t>not-advertise</w:t>
            </w:r>
            <w:r w:rsidRPr="002F5F3A">
              <w:rPr>
                <w:rFonts w:eastAsia="굴림"/>
              </w:rPr>
              <w:t>] [</w:t>
            </w:r>
            <w:r w:rsidRPr="002F5F3A">
              <w:rPr>
                <w:rFonts w:eastAsia="굴림"/>
                <w:b/>
              </w:rPr>
              <w:t>cost</w:t>
            </w:r>
            <w:r w:rsidRPr="002F5F3A">
              <w:rPr>
                <w:rFonts w:eastAsia="굴림"/>
              </w:rPr>
              <w:t xml:space="preserve"> </w:t>
            </w:r>
            <w:r w:rsidRPr="002F5F3A">
              <w:rPr>
                <w:rFonts w:eastAsia="굴림"/>
                <w:i/>
              </w:rPr>
              <w:t>cost</w:t>
            </w:r>
            <w:r w:rsidRPr="002F5F3A">
              <w:rPr>
                <w:rFonts w:eastAsia="굴림"/>
              </w:rPr>
              <w:t>]</w:t>
            </w:r>
          </w:p>
        </w:tc>
        <w:tc>
          <w:tcPr>
            <w:tcW w:w="3962" w:type="dxa"/>
          </w:tcPr>
          <w:p w14:paraId="11477015" w14:textId="77777777" w:rsidR="00762D34" w:rsidRPr="002F5F3A" w:rsidRDefault="00762D34" w:rsidP="00C403CD">
            <w:pPr>
              <w:pStyle w:val="aa"/>
              <w:ind w:right="20"/>
              <w:rPr>
                <w:rFonts w:eastAsia="굴림"/>
              </w:rPr>
            </w:pPr>
            <w:r w:rsidRPr="002F5F3A">
              <w:rPr>
                <w:rFonts w:eastAsia="굴림"/>
              </w:rPr>
              <w:t xml:space="preserve">Sets an address range for Summary route advertisement </w:t>
            </w:r>
          </w:p>
        </w:tc>
      </w:tr>
    </w:tbl>
    <w:p w14:paraId="28AD2409" w14:textId="77777777" w:rsidR="00762D34" w:rsidRDefault="00762D34" w:rsidP="00C403CD">
      <w:pPr>
        <w:pStyle w:val="3"/>
        <w:ind w:left="0" w:right="20"/>
      </w:pPr>
      <w:bookmarkStart w:id="1705" w:name="_Toc259457484"/>
      <w:bookmarkStart w:id="1706" w:name="_Toc363228448"/>
      <w:bookmarkStart w:id="1707" w:name="_Toc259457223"/>
      <w:bookmarkStart w:id="1708" w:name="_Toc444695060"/>
      <w:r w:rsidRPr="00A94F08">
        <w:t>Route</w:t>
      </w:r>
      <w:r w:rsidRPr="002F5F3A">
        <w:t xml:space="preserve"> </w:t>
      </w:r>
      <w:r w:rsidRPr="0050711F">
        <w:t>Summarization</w:t>
      </w:r>
      <w:bookmarkEnd w:id="1705"/>
      <w:r w:rsidRPr="002F5F3A">
        <w:t xml:space="preserve"> of Redistributed Routes</w:t>
      </w:r>
      <w:bookmarkEnd w:id="1706"/>
      <w:bookmarkEnd w:id="1707"/>
      <w:bookmarkEnd w:id="1708"/>
    </w:p>
    <w:p w14:paraId="154C2B8A" w14:textId="77777777" w:rsidR="00762D34" w:rsidRDefault="00762D34" w:rsidP="00C403CD">
      <w:pPr>
        <w:pStyle w:val="a3"/>
        <w:ind w:left="0" w:right="20"/>
      </w:pPr>
      <w:r w:rsidRPr="002F5F3A">
        <w:t xml:space="preserve">When routes are redistributed from other routing protocol, each route is distributed to the Type 5 AS-External LSA. However, the routes can be summarized to one route that includes all routes redistributed by the summary-address command. </w:t>
      </w:r>
    </w:p>
    <w:p w14:paraId="262EFE70" w14:textId="77777777" w:rsidR="00762D34" w:rsidRPr="002F5F3A" w:rsidRDefault="00762D34" w:rsidP="00C403CD">
      <w:pPr>
        <w:pStyle w:val="a3"/>
        <w:ind w:left="0" w:right="20"/>
      </w:pPr>
      <w:r w:rsidRPr="002F5F3A">
        <w:t>To summarize all redistributed routes with one route, use the following command in router configuration mode.</w:t>
      </w:r>
    </w:p>
    <w:p w14:paraId="73E3D617" w14:textId="77777777" w:rsidR="00C403CD" w:rsidRDefault="00C403CD" w:rsidP="00C403CD">
      <w:pPr>
        <w:pStyle w:val="afffff3"/>
        <w:ind w:left="0" w:right="20"/>
      </w:pPr>
      <w:bookmarkStart w:id="1709" w:name="_Toc361679367"/>
      <w:bookmarkStart w:id="1710" w:name="_Toc259457485"/>
      <w:bookmarkStart w:id="1711" w:name="_Toc391575245"/>
    </w:p>
    <w:p w14:paraId="06993488" w14:textId="77777777" w:rsidR="00C403CD" w:rsidRDefault="00C403CD" w:rsidP="00C403CD">
      <w:pPr>
        <w:pStyle w:val="afffff3"/>
        <w:ind w:left="0" w:right="20"/>
      </w:pPr>
    </w:p>
    <w:p w14:paraId="3E8108C4" w14:textId="77777777" w:rsidR="00762D34" w:rsidRDefault="006A4BB0" w:rsidP="00C403CD">
      <w:pPr>
        <w:pStyle w:val="afffff3"/>
        <w:ind w:left="0" w:right="20"/>
      </w:pPr>
      <w:r>
        <w:lastRenderedPageBreak/>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103</w:t>
      </w:r>
      <w:r w:rsidR="005832B8">
        <w:fldChar w:fldCharType="end"/>
      </w:r>
      <w:r w:rsidR="00D63F0E">
        <w:rPr>
          <w:rFonts w:hint="eastAsia"/>
        </w:rPr>
        <w:t xml:space="preserve"> </w:t>
      </w:r>
      <w:r w:rsidR="00762D34">
        <w:rPr>
          <w:rFonts w:hint="eastAsia"/>
        </w:rPr>
        <w:t>External Route summarization CLI</w:t>
      </w:r>
      <w:bookmarkEnd w:id="1709"/>
      <w:bookmarkEnd w:id="1710"/>
      <w:bookmarkEnd w:id="1711"/>
    </w:p>
    <w:tbl>
      <w:tblPr>
        <w:tblStyle w:val="CLIWide"/>
        <w:tblW w:w="0" w:type="auto"/>
        <w:tblLook w:val="01E0" w:firstRow="1" w:lastRow="1" w:firstColumn="1" w:lastColumn="1" w:noHBand="0" w:noVBand="0"/>
      </w:tblPr>
      <w:tblGrid>
        <w:gridCol w:w="4914"/>
        <w:gridCol w:w="3234"/>
      </w:tblGrid>
      <w:tr w:rsidR="00762D34"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2F5F3A" w:rsidRDefault="00762D34" w:rsidP="00C403CD">
            <w:pPr>
              <w:pStyle w:val="ab"/>
              <w:ind w:right="20"/>
              <w:rPr>
                <w:rFonts w:eastAsia="굴림"/>
                <w:b w:val="0"/>
              </w:rPr>
            </w:pPr>
            <w:r w:rsidRPr="002F5F3A">
              <w:rPr>
                <w:rFonts w:eastAsia="굴림"/>
                <w:b w:val="0"/>
              </w:rPr>
              <w:t>Command</w:t>
            </w:r>
          </w:p>
        </w:tc>
        <w:tc>
          <w:tcPr>
            <w:tcW w:w="3537" w:type="dxa"/>
          </w:tcPr>
          <w:p w14:paraId="0DC4812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6886743" w14:textId="77777777" w:rsidTr="000615FA">
        <w:tc>
          <w:tcPr>
            <w:tcW w:w="5443" w:type="dxa"/>
          </w:tcPr>
          <w:p w14:paraId="4637A74E"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summary-address</w:t>
            </w:r>
            <w:r w:rsidRPr="002F5F3A">
              <w:rPr>
                <w:rFonts w:eastAsia="굴림"/>
              </w:rPr>
              <w:t xml:space="preserve"> {</w:t>
            </w:r>
            <w:r w:rsidRPr="002F5F3A">
              <w:rPr>
                <w:rFonts w:eastAsia="굴림"/>
                <w:i/>
              </w:rPr>
              <w:t>ip-address</w:t>
            </w:r>
            <w:r w:rsidRPr="002F5F3A">
              <w:rPr>
                <w:rFonts w:eastAsia="굴림"/>
              </w:rPr>
              <w:t>/</w:t>
            </w:r>
            <w:r w:rsidRPr="002F5F3A">
              <w:rPr>
                <w:rFonts w:eastAsia="굴림"/>
                <w:i/>
              </w:rPr>
              <w:t>prefix</w:t>
            </w:r>
            <w:r w:rsidRPr="002F5F3A">
              <w:rPr>
                <w:rFonts w:eastAsia="굴림"/>
              </w:rPr>
              <w:t>} [</w:t>
            </w:r>
            <w:r w:rsidRPr="002F5F3A">
              <w:rPr>
                <w:rFonts w:eastAsia="굴림"/>
                <w:b/>
              </w:rPr>
              <w:t>not-advertise</w:t>
            </w:r>
            <w:r w:rsidRPr="002F5F3A">
              <w:rPr>
                <w:rFonts w:eastAsia="굴림"/>
              </w:rPr>
              <w:t>] [</w:t>
            </w:r>
            <w:r w:rsidRPr="002F5F3A">
              <w:rPr>
                <w:rFonts w:eastAsia="굴림"/>
                <w:b/>
              </w:rPr>
              <w:t xml:space="preserve">tag </w:t>
            </w:r>
            <w:r w:rsidRPr="002F5F3A">
              <w:rPr>
                <w:rFonts w:eastAsia="굴림"/>
                <w:i/>
              </w:rPr>
              <w:t>tag</w:t>
            </w:r>
            <w:r w:rsidRPr="002F5F3A">
              <w:rPr>
                <w:rFonts w:eastAsia="굴림"/>
              </w:rPr>
              <w:t>]</w:t>
            </w:r>
          </w:p>
        </w:tc>
        <w:tc>
          <w:tcPr>
            <w:tcW w:w="3537" w:type="dxa"/>
          </w:tcPr>
          <w:p w14:paraId="601A2849" w14:textId="77777777" w:rsidR="00762D34" w:rsidRPr="002F5F3A" w:rsidRDefault="00762D34" w:rsidP="00C403CD">
            <w:pPr>
              <w:ind w:right="20"/>
            </w:pPr>
            <w:r w:rsidRPr="002F5F3A">
              <w:t>Sets an address including redistribted routes sent to one route.</w:t>
            </w:r>
          </w:p>
        </w:tc>
      </w:tr>
    </w:tbl>
    <w:p w14:paraId="19EE6104" w14:textId="77777777" w:rsidR="00762D34" w:rsidRDefault="00762D34" w:rsidP="00C403CD">
      <w:pPr>
        <w:pStyle w:val="3"/>
        <w:ind w:left="0" w:right="20"/>
      </w:pPr>
      <w:bookmarkStart w:id="1712" w:name="_Toc363228449"/>
      <w:bookmarkStart w:id="1713" w:name="_Toc259457224"/>
      <w:bookmarkStart w:id="1714" w:name="_Toc444695061"/>
      <w:r w:rsidRPr="00A94F08">
        <w:rPr>
          <w:rFonts w:hint="eastAsia"/>
        </w:rPr>
        <w:t>Virtual</w:t>
      </w:r>
      <w:r>
        <w:rPr>
          <w:rFonts w:hint="eastAsia"/>
        </w:rPr>
        <w:t xml:space="preserve"> Links</w:t>
      </w:r>
      <w:bookmarkEnd w:id="1712"/>
      <w:bookmarkEnd w:id="1713"/>
      <w:bookmarkEnd w:id="1714"/>
      <w:r>
        <w:rPr>
          <w:rFonts w:hint="eastAsia"/>
        </w:rPr>
        <w:t xml:space="preserve"> </w:t>
      </w:r>
    </w:p>
    <w:p w14:paraId="690C8A9A" w14:textId="77777777" w:rsidR="00762D34" w:rsidRDefault="00762D34" w:rsidP="00C403CD">
      <w:pPr>
        <w:pStyle w:val="a3"/>
        <w:ind w:left="0" w:right="20"/>
      </w:pPr>
      <w:r w:rsidRPr="002F5F3A">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77777777" w:rsidR="00762D34" w:rsidRPr="002F5F3A" w:rsidRDefault="00762D34" w:rsidP="00C403CD">
      <w:pPr>
        <w:pStyle w:val="a3"/>
        <w:ind w:left="0" w:right="20"/>
      </w:pPr>
      <w:r w:rsidRPr="002F5F3A">
        <w:t>To set Virtual Link, use the following command in router configuration mode.</w:t>
      </w:r>
    </w:p>
    <w:p w14:paraId="018D47C3" w14:textId="77777777" w:rsidR="00762D34" w:rsidRDefault="006A4BB0" w:rsidP="00C403CD">
      <w:pPr>
        <w:pStyle w:val="afffff3"/>
        <w:ind w:left="0" w:right="20"/>
      </w:pPr>
      <w:bookmarkStart w:id="1715" w:name="_Toc361679368"/>
      <w:bookmarkStart w:id="1716" w:name="_Toc259457486"/>
      <w:bookmarkStart w:id="1717" w:name="_Toc39157524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104</w:t>
      </w:r>
      <w:r w:rsidR="005832B8">
        <w:fldChar w:fldCharType="end"/>
      </w:r>
      <w:r w:rsidR="00762D34">
        <w:rPr>
          <w:rFonts w:hint="eastAsia"/>
        </w:rPr>
        <w:t xml:space="preserve"> OSPF virtual link CLI</w:t>
      </w:r>
      <w:bookmarkEnd w:id="1715"/>
      <w:bookmarkEnd w:id="1716"/>
      <w:bookmarkEnd w:id="1717"/>
    </w:p>
    <w:tbl>
      <w:tblPr>
        <w:tblStyle w:val="CLIWide"/>
        <w:tblW w:w="0" w:type="auto"/>
        <w:tblLook w:val="01E0" w:firstRow="1" w:lastRow="1" w:firstColumn="1" w:lastColumn="1" w:noHBand="0" w:noVBand="0"/>
      </w:tblPr>
      <w:tblGrid>
        <w:gridCol w:w="4913"/>
        <w:gridCol w:w="3235"/>
      </w:tblGrid>
      <w:tr w:rsidR="00762D34"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2F5F3A" w:rsidRDefault="00762D34" w:rsidP="00C403CD">
            <w:pPr>
              <w:pStyle w:val="ab"/>
              <w:ind w:right="20"/>
              <w:rPr>
                <w:rFonts w:eastAsia="굴림"/>
                <w:b w:val="0"/>
              </w:rPr>
            </w:pPr>
            <w:r w:rsidRPr="002F5F3A">
              <w:rPr>
                <w:rFonts w:eastAsia="굴림"/>
                <w:b w:val="0"/>
              </w:rPr>
              <w:t>Command</w:t>
            </w:r>
          </w:p>
        </w:tc>
        <w:tc>
          <w:tcPr>
            <w:tcW w:w="3557" w:type="dxa"/>
          </w:tcPr>
          <w:p w14:paraId="2F773E53"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E927E72" w14:textId="77777777" w:rsidTr="000615FA">
        <w:tc>
          <w:tcPr>
            <w:tcW w:w="5443" w:type="dxa"/>
          </w:tcPr>
          <w:p w14:paraId="4437DE07" w14:textId="77777777"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virtual-link</w:t>
            </w:r>
            <w:r w:rsidRPr="002F5F3A">
              <w:rPr>
                <w:rFonts w:eastAsia="굴림"/>
              </w:rPr>
              <w:t xml:space="preserve"> </w:t>
            </w:r>
            <w:r w:rsidRPr="002F5F3A">
              <w:rPr>
                <w:rFonts w:eastAsia="굴림"/>
                <w:i/>
              </w:rPr>
              <w:t>router-id</w:t>
            </w:r>
            <w:r w:rsidRPr="002F5F3A">
              <w:rPr>
                <w:rFonts w:eastAsia="굴림"/>
              </w:rPr>
              <w:t xml:space="preserve"> [</w:t>
            </w:r>
            <w:r w:rsidRPr="002F5F3A">
              <w:rPr>
                <w:rFonts w:eastAsia="굴림"/>
                <w:b/>
              </w:rPr>
              <w:t xml:space="preserve">authentication </w:t>
            </w:r>
            <w:r w:rsidRPr="002F5F3A">
              <w:rPr>
                <w:rFonts w:eastAsia="굴림"/>
              </w:rPr>
              <w:t>[</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 [</w:t>
            </w:r>
            <w:r w:rsidRPr="002F5F3A">
              <w:rPr>
                <w:rFonts w:eastAsia="굴림"/>
                <w:b/>
              </w:rPr>
              <w:t>hello-interval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retransmit-interval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transmit-delay</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dead-interval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authentication-key</w:t>
            </w:r>
            <w:r w:rsidRPr="002F5F3A">
              <w:rPr>
                <w:rFonts w:eastAsia="굴림"/>
              </w:rPr>
              <w:t xml:space="preserve"> </w:t>
            </w:r>
            <w:r w:rsidRPr="002F5F3A">
              <w:rPr>
                <w:rFonts w:eastAsia="굴림"/>
                <w:i/>
              </w:rPr>
              <w:t>key</w:t>
            </w:r>
            <w:r w:rsidRPr="002F5F3A">
              <w:rPr>
                <w:rFonts w:eastAsia="굴림"/>
              </w:rPr>
              <w:t>] | [</w:t>
            </w:r>
            <w:r w:rsidRPr="002F5F3A">
              <w:rPr>
                <w:rFonts w:eastAsia="굴림"/>
                <w:b/>
              </w:rPr>
              <w:t>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rPr>
              <w:t xml:space="preserve"> </w:t>
            </w:r>
            <w:r w:rsidRPr="002F5F3A">
              <w:rPr>
                <w:rFonts w:eastAsia="굴림"/>
                <w:i/>
              </w:rPr>
              <w:t>key</w:t>
            </w:r>
            <w:r w:rsidRPr="002F5F3A">
              <w:rPr>
                <w:rFonts w:eastAsia="굴림"/>
              </w:rPr>
              <w:t>]]</w:t>
            </w:r>
          </w:p>
        </w:tc>
        <w:tc>
          <w:tcPr>
            <w:tcW w:w="3557" w:type="dxa"/>
          </w:tcPr>
          <w:p w14:paraId="2E4D8275" w14:textId="77777777" w:rsidR="00762D34" w:rsidRPr="002F5F3A" w:rsidRDefault="00762D34" w:rsidP="00C403CD">
            <w:pPr>
              <w:pStyle w:val="aa"/>
              <w:ind w:right="20"/>
              <w:rPr>
                <w:rFonts w:eastAsia="굴림"/>
              </w:rPr>
            </w:pPr>
            <w:r w:rsidRPr="002F5F3A">
              <w:rPr>
                <w:rFonts w:eastAsia="굴림"/>
              </w:rPr>
              <w:t xml:space="preserve">Sets Virtual link. </w:t>
            </w:r>
          </w:p>
        </w:tc>
      </w:tr>
    </w:tbl>
    <w:p w14:paraId="0509C13F" w14:textId="77777777" w:rsidR="00762D34" w:rsidRDefault="00762D34" w:rsidP="00C403CD">
      <w:pPr>
        <w:pStyle w:val="3"/>
        <w:ind w:left="0" w:right="20"/>
      </w:pPr>
      <w:bookmarkStart w:id="1718" w:name="_Toc259457225"/>
      <w:bookmarkStart w:id="1719" w:name="_Toc361679369"/>
      <w:bookmarkStart w:id="1720" w:name="_Toc444695062"/>
      <w:r w:rsidRPr="00A94F08">
        <w:rPr>
          <w:rFonts w:hint="eastAsia"/>
        </w:rPr>
        <w:t>Generating</w:t>
      </w:r>
      <w:r>
        <w:rPr>
          <w:rFonts w:hint="eastAsia"/>
        </w:rPr>
        <w:t xml:space="preserve"> a Default Route</w:t>
      </w:r>
      <w:bookmarkEnd w:id="1718"/>
      <w:bookmarkEnd w:id="1719"/>
      <w:bookmarkEnd w:id="1720"/>
      <w:r>
        <w:rPr>
          <w:rFonts w:hint="eastAsia"/>
        </w:rPr>
        <w:t xml:space="preserve"> </w:t>
      </w:r>
    </w:p>
    <w:p w14:paraId="62473BAB" w14:textId="77777777" w:rsidR="00762D34" w:rsidRDefault="00762D34" w:rsidP="00C403CD">
      <w:pPr>
        <w:pStyle w:val="a3"/>
        <w:ind w:left="0" w:right="20"/>
      </w:pPr>
      <w:r w:rsidRPr="002F5F3A">
        <w:t>The ASBR router can generate a default router with the OSPF routing domain. You can set the router as an ASBR router through router redistribution; however, essentially, the ASBR router does not generate a default router.</w:t>
      </w:r>
    </w:p>
    <w:p w14:paraId="61C8E849" w14:textId="77777777" w:rsidR="00762D34" w:rsidRPr="002F5F3A" w:rsidRDefault="00762D34" w:rsidP="00C403CD">
      <w:pPr>
        <w:pStyle w:val="a3"/>
        <w:ind w:left="0" w:right="20"/>
      </w:pPr>
      <w:r w:rsidRPr="002F5F3A">
        <w:t>To generate a default router with ASBR, use the following command on router configuration mode.</w:t>
      </w:r>
    </w:p>
    <w:p w14:paraId="73841833" w14:textId="77777777" w:rsidR="00762D34" w:rsidRDefault="006A4BB0" w:rsidP="00C403CD">
      <w:pPr>
        <w:pStyle w:val="afffff3"/>
        <w:ind w:left="0" w:right="20"/>
      </w:pPr>
      <w:bookmarkStart w:id="1721" w:name="_Toc259457487"/>
      <w:bookmarkStart w:id="1722" w:name="_Toc363228450"/>
      <w:bookmarkStart w:id="1723" w:name="_Toc39157524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105</w:t>
      </w:r>
      <w:r w:rsidR="005832B8">
        <w:fldChar w:fldCharType="end"/>
      </w:r>
      <w:r w:rsidR="00D63F0E">
        <w:rPr>
          <w:rFonts w:hint="eastAsia"/>
        </w:rPr>
        <w:t xml:space="preserve"> </w:t>
      </w:r>
      <w:r w:rsidR="00762D34">
        <w:rPr>
          <w:rFonts w:hint="eastAsia"/>
        </w:rPr>
        <w:t>OSPF default route CLI</w:t>
      </w:r>
      <w:bookmarkEnd w:id="1721"/>
      <w:bookmarkEnd w:id="1722"/>
      <w:bookmarkEnd w:id="1723"/>
    </w:p>
    <w:tbl>
      <w:tblPr>
        <w:tblStyle w:val="CLIWide"/>
        <w:tblW w:w="0" w:type="auto"/>
        <w:tblLook w:val="01E0" w:firstRow="1" w:lastRow="1" w:firstColumn="1" w:lastColumn="1" w:noHBand="0" w:noVBand="0"/>
      </w:tblPr>
      <w:tblGrid>
        <w:gridCol w:w="4475"/>
        <w:gridCol w:w="3673"/>
      </w:tblGrid>
      <w:tr w:rsidR="00762D34"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2F5F3A" w:rsidRDefault="00762D34" w:rsidP="00C403CD">
            <w:pPr>
              <w:pStyle w:val="ab"/>
              <w:ind w:right="20"/>
              <w:rPr>
                <w:rFonts w:eastAsia="굴림"/>
                <w:b w:val="0"/>
              </w:rPr>
            </w:pPr>
            <w:r w:rsidRPr="002F5F3A">
              <w:rPr>
                <w:rFonts w:eastAsia="굴림"/>
                <w:b w:val="0"/>
              </w:rPr>
              <w:t>Command</w:t>
            </w:r>
          </w:p>
        </w:tc>
        <w:tc>
          <w:tcPr>
            <w:tcW w:w="4038" w:type="dxa"/>
          </w:tcPr>
          <w:p w14:paraId="222D269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CC21F48" w14:textId="77777777" w:rsidTr="000615FA">
        <w:tc>
          <w:tcPr>
            <w:tcW w:w="4962" w:type="dxa"/>
          </w:tcPr>
          <w:p w14:paraId="310BEE97" w14:textId="77777777"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default-information originate</w:t>
            </w:r>
            <w:r w:rsidRPr="002F5F3A">
              <w:rPr>
                <w:rFonts w:eastAsia="굴림"/>
              </w:rPr>
              <w:t xml:space="preserve"> [</w:t>
            </w:r>
            <w:r w:rsidRPr="002F5F3A">
              <w:rPr>
                <w:rFonts w:eastAsia="굴림"/>
                <w:b/>
              </w:rPr>
              <w:t>always</w:t>
            </w:r>
            <w:r w:rsidRPr="002F5F3A">
              <w:rPr>
                <w:rFonts w:eastAsia="굴림"/>
              </w:rPr>
              <w:t>] [</w:t>
            </w:r>
            <w:r w:rsidRPr="002F5F3A">
              <w:rPr>
                <w:rFonts w:eastAsia="굴림"/>
                <w:b/>
              </w:rPr>
              <w:t>metric</w:t>
            </w:r>
            <w:r w:rsidRPr="002F5F3A">
              <w:rPr>
                <w:rFonts w:eastAsia="굴림"/>
              </w:rPr>
              <w:t xml:space="preserve"> </w:t>
            </w:r>
            <w:r w:rsidRPr="002F5F3A">
              <w:rPr>
                <w:rFonts w:eastAsia="굴림"/>
                <w:i/>
              </w:rPr>
              <w:t>metric-value</w:t>
            </w:r>
            <w:r w:rsidRPr="002F5F3A">
              <w:rPr>
                <w:rFonts w:eastAsia="굴림"/>
              </w:rPr>
              <w:t>] [</w:t>
            </w:r>
            <w:r w:rsidRPr="002F5F3A">
              <w:rPr>
                <w:rFonts w:eastAsia="굴림"/>
                <w:b/>
              </w:rPr>
              <w:t>metric-type</w:t>
            </w:r>
            <w:r w:rsidRPr="002F5F3A">
              <w:rPr>
                <w:rFonts w:eastAsia="굴림"/>
              </w:rPr>
              <w:t xml:space="preserve"> </w:t>
            </w:r>
            <w:r w:rsidRPr="002F5F3A">
              <w:rPr>
                <w:rFonts w:eastAsia="굴림"/>
                <w:i/>
              </w:rPr>
              <w:t>type-value</w:t>
            </w:r>
            <w:r w:rsidRPr="002F5F3A">
              <w:rPr>
                <w:rFonts w:eastAsia="굴림"/>
              </w:rPr>
              <w:t>] [</w:t>
            </w:r>
            <w:r w:rsidRPr="002F5F3A">
              <w:rPr>
                <w:rFonts w:eastAsia="굴림"/>
                <w:b/>
              </w:rPr>
              <w:t>route-map</w:t>
            </w:r>
            <w:r w:rsidRPr="002F5F3A">
              <w:rPr>
                <w:rFonts w:eastAsia="굴림"/>
              </w:rPr>
              <w:t xml:space="preserve"> </w:t>
            </w:r>
            <w:r w:rsidRPr="002F5F3A">
              <w:rPr>
                <w:rFonts w:eastAsia="굴림"/>
                <w:i/>
              </w:rPr>
              <w:t>map-name</w:t>
            </w:r>
            <w:r w:rsidRPr="002F5F3A">
              <w:rPr>
                <w:rFonts w:eastAsia="굴림"/>
              </w:rPr>
              <w:t>]</w:t>
            </w:r>
          </w:p>
        </w:tc>
        <w:tc>
          <w:tcPr>
            <w:tcW w:w="4038" w:type="dxa"/>
          </w:tcPr>
          <w:p w14:paraId="31CCE6E1" w14:textId="77777777" w:rsidR="00762D34" w:rsidRPr="002F5F3A" w:rsidRDefault="00762D34" w:rsidP="00C403CD">
            <w:pPr>
              <w:pStyle w:val="aa"/>
              <w:ind w:right="20"/>
              <w:rPr>
                <w:rFonts w:eastAsia="굴림"/>
              </w:rPr>
            </w:pPr>
            <w:r w:rsidRPr="002F5F3A">
              <w:rPr>
                <w:rFonts w:eastAsia="굴림"/>
              </w:rPr>
              <w:t>ASBR makes default route to OSPF routing domain</w:t>
            </w:r>
          </w:p>
        </w:tc>
      </w:tr>
    </w:tbl>
    <w:p w14:paraId="5E36C2F4" w14:textId="77777777" w:rsidR="00762D34" w:rsidRDefault="00762D34" w:rsidP="00C403CD">
      <w:pPr>
        <w:pStyle w:val="3"/>
        <w:ind w:left="0" w:right="20"/>
      </w:pPr>
      <w:bookmarkStart w:id="1724" w:name="_Toc259457226"/>
      <w:bookmarkStart w:id="1725" w:name="_Toc444695063"/>
      <w:r w:rsidRPr="00A94F08">
        <w:rPr>
          <w:rFonts w:hint="eastAsia"/>
        </w:rPr>
        <w:t>Router</w:t>
      </w:r>
      <w:r>
        <w:rPr>
          <w:rFonts w:hint="eastAsia"/>
        </w:rPr>
        <w:t xml:space="preserve"> ID Choice with a Loopback Interface</w:t>
      </w:r>
      <w:bookmarkEnd w:id="1724"/>
      <w:bookmarkEnd w:id="1725"/>
    </w:p>
    <w:p w14:paraId="75E1F483" w14:textId="77777777" w:rsidR="00762D34" w:rsidRDefault="00762D34" w:rsidP="00C403CD">
      <w:pPr>
        <w:pStyle w:val="a3"/>
        <w:ind w:left="0" w:right="20"/>
      </w:pPr>
      <w:r w:rsidRPr="002F5F3A">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77777777" w:rsidR="00762D34" w:rsidRPr="002F5F3A" w:rsidRDefault="00762D34" w:rsidP="00C403CD">
      <w:pPr>
        <w:pStyle w:val="a3"/>
        <w:ind w:left="0" w:right="20"/>
      </w:pPr>
      <w:r w:rsidRPr="002F5F3A">
        <w:t>To assign IP address in Loopback interface, use the following commands in the order.</w:t>
      </w:r>
    </w:p>
    <w:p w14:paraId="3781450D" w14:textId="77777777" w:rsidR="00762D34" w:rsidRDefault="006A4BB0" w:rsidP="00C403CD">
      <w:pPr>
        <w:pStyle w:val="afffff3"/>
        <w:ind w:left="0" w:right="20"/>
      </w:pPr>
      <w:bookmarkStart w:id="1726" w:name="_Toc361679370"/>
      <w:bookmarkStart w:id="1727" w:name="_Toc259457488"/>
      <w:bookmarkStart w:id="1728" w:name="_Toc39157524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106</w:t>
      </w:r>
      <w:r w:rsidR="005832B8">
        <w:fldChar w:fldCharType="end"/>
      </w:r>
      <w:r w:rsidR="00762D34">
        <w:rPr>
          <w:rFonts w:hint="eastAsia"/>
        </w:rPr>
        <w:t xml:space="preserve"> Loopback interface </w:t>
      </w:r>
      <w:bookmarkEnd w:id="1726"/>
      <w:r w:rsidR="00762D34" w:rsidRPr="002F5F3A">
        <w:t>Configuration</w:t>
      </w:r>
      <w:bookmarkEnd w:id="1727"/>
      <w:bookmarkEnd w:id="1728"/>
    </w:p>
    <w:tbl>
      <w:tblPr>
        <w:tblStyle w:val="CLIWide"/>
        <w:tblW w:w="0" w:type="auto"/>
        <w:tblLook w:val="01E0" w:firstRow="1" w:lastRow="1" w:firstColumn="1" w:lastColumn="1" w:noHBand="0" w:noVBand="0"/>
      </w:tblPr>
      <w:tblGrid>
        <w:gridCol w:w="943"/>
        <w:gridCol w:w="3956"/>
        <w:gridCol w:w="3249"/>
      </w:tblGrid>
      <w:tr w:rsidR="00762D34" w:rsidRPr="005C642D"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2F5F3A" w:rsidRDefault="00762D34" w:rsidP="00C403CD">
            <w:pPr>
              <w:pStyle w:val="ab"/>
              <w:ind w:right="20"/>
              <w:rPr>
                <w:rFonts w:eastAsia="굴림"/>
                <w:b w:val="0"/>
              </w:rPr>
            </w:pPr>
          </w:p>
        </w:tc>
        <w:tc>
          <w:tcPr>
            <w:tcW w:w="4487" w:type="dxa"/>
          </w:tcPr>
          <w:p w14:paraId="20043CF4" w14:textId="77777777" w:rsidR="00762D34" w:rsidRPr="002F5F3A" w:rsidRDefault="00762D34" w:rsidP="00C403CD">
            <w:pPr>
              <w:pStyle w:val="ab"/>
              <w:ind w:right="20"/>
              <w:rPr>
                <w:rFonts w:eastAsia="굴림"/>
                <w:b w:val="0"/>
              </w:rPr>
            </w:pPr>
            <w:r w:rsidRPr="002F5F3A">
              <w:rPr>
                <w:rFonts w:eastAsia="굴림"/>
                <w:b w:val="0"/>
              </w:rPr>
              <w:t>Command</w:t>
            </w:r>
          </w:p>
        </w:tc>
        <w:tc>
          <w:tcPr>
            <w:tcW w:w="3661" w:type="dxa"/>
          </w:tcPr>
          <w:p w14:paraId="5DA326E5"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rsidRPr="005C642D" w14:paraId="58FB5C56" w14:textId="77777777" w:rsidTr="000615FA">
        <w:tc>
          <w:tcPr>
            <w:tcW w:w="1008" w:type="dxa"/>
          </w:tcPr>
          <w:p w14:paraId="4DC21931" w14:textId="77777777" w:rsidR="00762D34" w:rsidRPr="002F5F3A" w:rsidRDefault="00762D34" w:rsidP="00C403CD">
            <w:pPr>
              <w:ind w:right="20"/>
              <w:rPr>
                <w:rFonts w:eastAsia="굴림"/>
                <w:b/>
              </w:rPr>
            </w:pPr>
            <w:r w:rsidRPr="002F5F3A">
              <w:rPr>
                <w:rFonts w:eastAsia="굴림"/>
                <w:b/>
              </w:rPr>
              <w:t>Step 1</w:t>
            </w:r>
          </w:p>
        </w:tc>
        <w:tc>
          <w:tcPr>
            <w:tcW w:w="4487" w:type="dxa"/>
          </w:tcPr>
          <w:p w14:paraId="2A4D39D4" w14:textId="77777777" w:rsidR="00762D34" w:rsidRPr="002F5F3A" w:rsidRDefault="00762D34" w:rsidP="00C403CD">
            <w:pPr>
              <w:ind w:right="20"/>
              <w:rPr>
                <w:rFonts w:eastAsia="굴림"/>
                <w:b/>
              </w:rPr>
            </w:pPr>
            <w:r w:rsidRPr="002F5F3A">
              <w:rPr>
                <w:rFonts w:eastAsia="굴림"/>
              </w:rPr>
              <w:t xml:space="preserve">Router (config-if) # </w:t>
            </w:r>
            <w:r w:rsidRPr="002F5F3A">
              <w:rPr>
                <w:rFonts w:eastAsia="굴림"/>
                <w:b/>
              </w:rPr>
              <w:t>interface Loopback 0</w:t>
            </w:r>
          </w:p>
        </w:tc>
        <w:tc>
          <w:tcPr>
            <w:tcW w:w="3661" w:type="dxa"/>
          </w:tcPr>
          <w:p w14:paraId="6FB0495D" w14:textId="77777777" w:rsidR="00762D34" w:rsidRPr="002F5F3A" w:rsidRDefault="00762D34" w:rsidP="00C403CD">
            <w:pPr>
              <w:ind w:right="20"/>
              <w:rPr>
                <w:rFonts w:eastAsia="굴림"/>
              </w:rPr>
            </w:pPr>
            <w:r w:rsidRPr="002F5F3A">
              <w:rPr>
                <w:rFonts w:eastAsia="굴림"/>
              </w:rPr>
              <w:t>Creats a Loopback interface</w:t>
            </w:r>
          </w:p>
        </w:tc>
      </w:tr>
      <w:tr w:rsidR="00762D34" w:rsidRPr="005C642D" w14:paraId="49B47441" w14:textId="77777777" w:rsidTr="000615FA">
        <w:tc>
          <w:tcPr>
            <w:tcW w:w="1008" w:type="dxa"/>
          </w:tcPr>
          <w:p w14:paraId="3E122A48" w14:textId="77777777" w:rsidR="00762D34" w:rsidRPr="002F5F3A" w:rsidRDefault="00762D34" w:rsidP="00C403CD">
            <w:pPr>
              <w:ind w:right="20"/>
              <w:rPr>
                <w:rFonts w:eastAsia="굴림"/>
                <w:b/>
              </w:rPr>
            </w:pPr>
            <w:r w:rsidRPr="002F5F3A">
              <w:rPr>
                <w:rFonts w:eastAsia="굴림"/>
                <w:b/>
              </w:rPr>
              <w:t>Step 2</w:t>
            </w:r>
          </w:p>
        </w:tc>
        <w:tc>
          <w:tcPr>
            <w:tcW w:w="4487" w:type="dxa"/>
          </w:tcPr>
          <w:p w14:paraId="59ECDA3B" w14:textId="77777777"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ip address </w:t>
            </w:r>
            <w:r w:rsidRPr="002F5F3A">
              <w:rPr>
                <w:rFonts w:eastAsia="굴림"/>
                <w:i/>
              </w:rPr>
              <w:t>ip-address/prefix</w:t>
            </w:r>
          </w:p>
        </w:tc>
        <w:tc>
          <w:tcPr>
            <w:tcW w:w="3661" w:type="dxa"/>
          </w:tcPr>
          <w:p w14:paraId="6E7CED9C" w14:textId="77777777" w:rsidR="00762D34" w:rsidRPr="002F5F3A" w:rsidRDefault="00762D34" w:rsidP="00C403CD">
            <w:pPr>
              <w:ind w:right="20"/>
              <w:rPr>
                <w:rFonts w:eastAsia="굴림"/>
              </w:rPr>
            </w:pPr>
            <w:r w:rsidRPr="002F5F3A">
              <w:rPr>
                <w:rFonts w:eastAsia="굴림"/>
              </w:rPr>
              <w:t>Assigns a IP address to Interface</w:t>
            </w:r>
          </w:p>
        </w:tc>
      </w:tr>
    </w:tbl>
    <w:p w14:paraId="2ADCC1BF" w14:textId="77777777" w:rsidR="00C403CD" w:rsidRDefault="00C403CD" w:rsidP="00C403CD">
      <w:pPr>
        <w:pStyle w:val="3"/>
        <w:ind w:left="0" w:right="20"/>
      </w:pPr>
      <w:bookmarkStart w:id="1729" w:name="_Toc363228451"/>
      <w:bookmarkStart w:id="1730" w:name="_Toc259457227"/>
    </w:p>
    <w:p w14:paraId="720197F2" w14:textId="77777777" w:rsidR="00C403CD" w:rsidRDefault="00C403CD" w:rsidP="00C403CD">
      <w:pPr>
        <w:pStyle w:val="3"/>
        <w:ind w:left="0" w:right="20"/>
      </w:pPr>
    </w:p>
    <w:p w14:paraId="422F1DC5" w14:textId="77777777" w:rsidR="00762D34" w:rsidRDefault="00762D34" w:rsidP="00C403CD">
      <w:pPr>
        <w:pStyle w:val="3"/>
        <w:ind w:left="0" w:right="20"/>
      </w:pPr>
      <w:bookmarkStart w:id="1731" w:name="_Toc444695064"/>
      <w:r>
        <w:rPr>
          <w:rFonts w:hint="eastAsia"/>
        </w:rPr>
        <w:lastRenderedPageBreak/>
        <w:t xml:space="preserve">Default </w:t>
      </w:r>
      <w:r w:rsidRPr="00A94F08">
        <w:rPr>
          <w:rFonts w:hint="eastAsia"/>
        </w:rPr>
        <w:t>metric</w:t>
      </w:r>
      <w:bookmarkEnd w:id="1729"/>
      <w:bookmarkEnd w:id="1730"/>
      <w:bookmarkEnd w:id="1731"/>
    </w:p>
    <w:p w14:paraId="2495D5FA" w14:textId="77777777" w:rsidR="00762D34" w:rsidRDefault="00762D34" w:rsidP="00C403CD">
      <w:pPr>
        <w:pStyle w:val="a3"/>
        <w:ind w:left="0" w:right="20"/>
      </w:pPr>
      <w:r w:rsidRPr="002F5F3A">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bandwidth command at the interface configuration mode. </w:t>
      </w:r>
    </w:p>
    <w:p w14:paraId="233E8F45" w14:textId="77777777" w:rsidR="00762D34" w:rsidRPr="002F5F3A" w:rsidRDefault="00762D34" w:rsidP="00C403CD">
      <w:pPr>
        <w:pStyle w:val="a3"/>
        <w:ind w:left="0" w:right="20"/>
      </w:pPr>
      <w:r w:rsidRPr="002F5F3A">
        <w:t>To change reference-bandwidth, use the following command in router configuration mode.</w:t>
      </w:r>
    </w:p>
    <w:p w14:paraId="320B0D6E" w14:textId="77777777" w:rsidR="00762D34" w:rsidRDefault="006A4BB0" w:rsidP="00C403CD">
      <w:pPr>
        <w:pStyle w:val="afffff3"/>
        <w:ind w:left="0" w:right="20"/>
      </w:pPr>
      <w:bookmarkStart w:id="1732" w:name="_Toc361679371"/>
      <w:bookmarkStart w:id="1733" w:name="_Toc259457489"/>
      <w:bookmarkStart w:id="1734" w:name="_Toc39157524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107</w:t>
      </w:r>
      <w:r w:rsidR="005832B8">
        <w:fldChar w:fldCharType="end"/>
      </w:r>
      <w:r w:rsidR="00762D34">
        <w:rPr>
          <w:rFonts w:hint="eastAsia"/>
        </w:rPr>
        <w:t xml:space="preserve"> Reference bandwidth CLI</w:t>
      </w:r>
      <w:bookmarkEnd w:id="1732"/>
      <w:bookmarkEnd w:id="1733"/>
      <w:bookmarkEnd w:id="1734"/>
    </w:p>
    <w:tbl>
      <w:tblPr>
        <w:tblStyle w:val="CLIWide"/>
        <w:tblW w:w="0" w:type="auto"/>
        <w:tblLook w:val="01E0" w:firstRow="1" w:lastRow="1" w:firstColumn="1" w:lastColumn="1" w:noHBand="0" w:noVBand="0"/>
      </w:tblPr>
      <w:tblGrid>
        <w:gridCol w:w="4778"/>
        <w:gridCol w:w="3370"/>
      </w:tblGrid>
      <w:tr w:rsidR="00762D34"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678" w:type="dxa"/>
          </w:tcPr>
          <w:p w14:paraId="71A9EE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8DF95A8" w14:textId="77777777" w:rsidTr="000615FA">
        <w:tc>
          <w:tcPr>
            <w:tcW w:w="5302" w:type="dxa"/>
          </w:tcPr>
          <w:p w14:paraId="63657459"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auto-cost reference-bandwidth </w:t>
            </w:r>
            <w:r w:rsidRPr="002F5F3A">
              <w:rPr>
                <w:rFonts w:eastAsia="굴림"/>
                <w:i/>
              </w:rPr>
              <w:t>ref-bw</w:t>
            </w:r>
          </w:p>
        </w:tc>
        <w:tc>
          <w:tcPr>
            <w:tcW w:w="3678" w:type="dxa"/>
          </w:tcPr>
          <w:p w14:paraId="462D749D" w14:textId="77777777" w:rsidR="00762D34" w:rsidRPr="002F5F3A" w:rsidRDefault="00762D34" w:rsidP="00C403CD">
            <w:pPr>
              <w:pStyle w:val="aa"/>
              <w:ind w:right="20"/>
              <w:rPr>
                <w:rFonts w:eastAsia="굴림"/>
              </w:rPr>
            </w:pPr>
            <w:r w:rsidRPr="002F5F3A">
              <w:rPr>
                <w:rFonts w:eastAsia="굴림"/>
              </w:rPr>
              <w:t>Changes reference-bandwidth</w:t>
            </w:r>
          </w:p>
        </w:tc>
      </w:tr>
    </w:tbl>
    <w:p w14:paraId="147D3A15" w14:textId="77777777" w:rsidR="00762D34" w:rsidRDefault="00762D34" w:rsidP="00C403CD">
      <w:pPr>
        <w:pStyle w:val="3"/>
        <w:ind w:left="0" w:right="20"/>
      </w:pPr>
      <w:bookmarkStart w:id="1735" w:name="_Toc363228452"/>
      <w:bookmarkStart w:id="1736" w:name="_Toc259457228"/>
      <w:bookmarkStart w:id="1737" w:name="_Toc444695065"/>
      <w:r>
        <w:rPr>
          <w:rFonts w:hint="eastAsia"/>
        </w:rPr>
        <w:t>OSPF administrative Distance</w:t>
      </w:r>
      <w:bookmarkEnd w:id="1735"/>
      <w:bookmarkEnd w:id="1736"/>
      <w:bookmarkEnd w:id="1737"/>
    </w:p>
    <w:p w14:paraId="2329E842" w14:textId="77777777" w:rsidR="00762D34" w:rsidRDefault="00762D34" w:rsidP="00C403CD">
      <w:pPr>
        <w:pStyle w:val="a3"/>
        <w:ind w:left="0" w:right="20"/>
      </w:pPr>
      <w:r w:rsidRPr="002F5F3A">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Default="00762D34" w:rsidP="00C403CD">
      <w:pPr>
        <w:pStyle w:val="a3"/>
        <w:ind w:left="0" w:right="20"/>
      </w:pPr>
      <w:r w:rsidRPr="002F5F3A">
        <w:t xml:space="preserve">The OSPF uses three administrative distances (intra-area, inter-area, and external) and the default value of each one is 110. </w:t>
      </w:r>
    </w:p>
    <w:p w14:paraId="76025C3A" w14:textId="77777777" w:rsidR="00762D34" w:rsidRPr="002F5F3A" w:rsidRDefault="00762D34" w:rsidP="00C403CD">
      <w:pPr>
        <w:pStyle w:val="a3"/>
        <w:ind w:left="0" w:right="20"/>
      </w:pPr>
      <w:r w:rsidRPr="002F5F3A">
        <w:t xml:space="preserve">To change OSPF distance, use the following commands in router configuration mode. </w:t>
      </w:r>
    </w:p>
    <w:p w14:paraId="5399036C" w14:textId="77777777" w:rsidR="00762D34" w:rsidRDefault="006A4BB0" w:rsidP="00C403CD">
      <w:pPr>
        <w:pStyle w:val="afffff3"/>
        <w:ind w:left="0" w:right="20"/>
      </w:pPr>
      <w:bookmarkStart w:id="1738" w:name="_Toc361679372"/>
      <w:bookmarkStart w:id="1739" w:name="_Toc259457490"/>
      <w:bookmarkStart w:id="1740" w:name="_Toc39157525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108</w:t>
      </w:r>
      <w:r w:rsidR="005832B8">
        <w:fldChar w:fldCharType="end"/>
      </w:r>
      <w:r w:rsidR="00762D34">
        <w:rPr>
          <w:rFonts w:hint="eastAsia"/>
        </w:rPr>
        <w:t xml:space="preserve"> OSPF distance CLI</w:t>
      </w:r>
      <w:bookmarkEnd w:id="1738"/>
      <w:bookmarkEnd w:id="1739"/>
      <w:bookmarkEnd w:id="1740"/>
    </w:p>
    <w:tbl>
      <w:tblPr>
        <w:tblStyle w:val="CLIWide"/>
        <w:tblW w:w="0" w:type="auto"/>
        <w:tblLook w:val="01E0" w:firstRow="1" w:lastRow="1" w:firstColumn="1" w:lastColumn="1" w:noHBand="0" w:noVBand="0"/>
      </w:tblPr>
      <w:tblGrid>
        <w:gridCol w:w="5274"/>
        <w:gridCol w:w="2874"/>
      </w:tblGrid>
      <w:tr w:rsidR="00762D34"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2F5F3A" w:rsidRDefault="00762D34" w:rsidP="00C403CD">
            <w:pPr>
              <w:pStyle w:val="ab"/>
              <w:ind w:right="20"/>
              <w:rPr>
                <w:rFonts w:eastAsia="굴림"/>
                <w:b w:val="0"/>
              </w:rPr>
            </w:pPr>
            <w:r w:rsidRPr="002F5F3A">
              <w:rPr>
                <w:rFonts w:eastAsia="굴림"/>
                <w:b w:val="0"/>
              </w:rPr>
              <w:t>Command</w:t>
            </w:r>
          </w:p>
        </w:tc>
        <w:tc>
          <w:tcPr>
            <w:tcW w:w="3111" w:type="dxa"/>
          </w:tcPr>
          <w:p w14:paraId="1C04424D"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C354AE" w14:textId="77777777" w:rsidTr="000615FA">
        <w:tc>
          <w:tcPr>
            <w:tcW w:w="5869" w:type="dxa"/>
          </w:tcPr>
          <w:p w14:paraId="6EB2C0F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distance ospf </w:t>
            </w:r>
            <w:r w:rsidRPr="002F5F3A">
              <w:rPr>
                <w:rFonts w:eastAsia="굴림"/>
              </w:rPr>
              <w:t>{[</w:t>
            </w:r>
            <w:r w:rsidRPr="002F5F3A">
              <w:rPr>
                <w:rFonts w:eastAsia="굴림"/>
                <w:b/>
              </w:rPr>
              <w:t xml:space="preserve">intea-area </w:t>
            </w:r>
            <w:r w:rsidRPr="002F5F3A">
              <w:rPr>
                <w:rFonts w:eastAsia="굴림"/>
                <w:i/>
              </w:rPr>
              <w:t>dist1</w:t>
            </w:r>
            <w:r w:rsidRPr="002F5F3A">
              <w:rPr>
                <w:rFonts w:eastAsia="굴림"/>
              </w:rPr>
              <w:t>] [</w:t>
            </w:r>
            <w:r w:rsidRPr="002F5F3A">
              <w:rPr>
                <w:rFonts w:eastAsia="굴림"/>
                <w:b/>
              </w:rPr>
              <w:t xml:space="preserve">inter-area </w:t>
            </w:r>
            <w:r w:rsidRPr="002F5F3A">
              <w:rPr>
                <w:rFonts w:eastAsia="굴림"/>
                <w:i/>
              </w:rPr>
              <w:t>dist2</w:t>
            </w:r>
            <w:r w:rsidRPr="002F5F3A">
              <w:rPr>
                <w:rFonts w:eastAsia="굴림"/>
              </w:rPr>
              <w:t>] [</w:t>
            </w:r>
            <w:r w:rsidRPr="002F5F3A">
              <w:rPr>
                <w:rFonts w:eastAsia="굴림"/>
                <w:b/>
              </w:rPr>
              <w:t xml:space="preserve">external </w:t>
            </w:r>
            <w:r w:rsidRPr="002F5F3A">
              <w:rPr>
                <w:rFonts w:eastAsia="굴림"/>
                <w:i/>
              </w:rPr>
              <w:t>dist3</w:t>
            </w:r>
            <w:r w:rsidRPr="002F5F3A">
              <w:rPr>
                <w:rFonts w:eastAsia="굴림"/>
              </w:rPr>
              <w:t>]}</w:t>
            </w:r>
          </w:p>
        </w:tc>
        <w:tc>
          <w:tcPr>
            <w:tcW w:w="3111" w:type="dxa"/>
          </w:tcPr>
          <w:p w14:paraId="5AA0FAD3" w14:textId="77777777" w:rsidR="00762D34" w:rsidRPr="002F5F3A" w:rsidRDefault="00762D34" w:rsidP="00C403CD">
            <w:pPr>
              <w:pStyle w:val="aa"/>
              <w:ind w:right="20"/>
              <w:rPr>
                <w:rFonts w:eastAsia="굴림"/>
              </w:rPr>
            </w:pPr>
            <w:r w:rsidRPr="002F5F3A">
              <w:rPr>
                <w:rFonts w:eastAsia="굴림"/>
              </w:rPr>
              <w:t>Changes OSPF distance</w:t>
            </w:r>
          </w:p>
        </w:tc>
      </w:tr>
    </w:tbl>
    <w:p w14:paraId="1C9483DC" w14:textId="77777777" w:rsidR="00762D34" w:rsidRDefault="00762D34" w:rsidP="00C403CD">
      <w:pPr>
        <w:pStyle w:val="3"/>
        <w:ind w:left="0" w:right="20"/>
      </w:pPr>
      <w:bookmarkStart w:id="1741" w:name="_Toc363228453"/>
      <w:bookmarkStart w:id="1742" w:name="_Toc259457229"/>
      <w:bookmarkStart w:id="1743" w:name="_Toc444695066"/>
      <w:r>
        <w:rPr>
          <w:rFonts w:hint="eastAsia"/>
        </w:rPr>
        <w:t xml:space="preserve">Passive </w:t>
      </w:r>
      <w:r w:rsidRPr="00A94F08">
        <w:rPr>
          <w:rFonts w:hint="eastAsia"/>
        </w:rPr>
        <w:t>interface</w:t>
      </w:r>
      <w:bookmarkEnd w:id="1741"/>
      <w:bookmarkEnd w:id="1742"/>
      <w:bookmarkEnd w:id="1743"/>
    </w:p>
    <w:p w14:paraId="08935116" w14:textId="77777777" w:rsidR="00762D34" w:rsidRDefault="00762D34" w:rsidP="00C403CD">
      <w:pPr>
        <w:pStyle w:val="a3"/>
        <w:ind w:left="0" w:right="20"/>
      </w:pPr>
      <w:r w:rsidRPr="002F5F3A">
        <w:t>The passive-interface command limits sending the hello message to a specific interface, but allows the receipt of a message by the interface.</w:t>
      </w:r>
    </w:p>
    <w:p w14:paraId="169A7B62" w14:textId="77777777" w:rsidR="00762D34" w:rsidRPr="002F5F3A" w:rsidRDefault="00762D34" w:rsidP="00C403CD">
      <w:pPr>
        <w:pStyle w:val="a3"/>
        <w:ind w:left="0" w:right="20"/>
      </w:pPr>
      <w:r w:rsidRPr="002F5F3A">
        <w:t>To set passive interface, use the following command in router configuration mode.</w:t>
      </w:r>
    </w:p>
    <w:p w14:paraId="3F7C0F88" w14:textId="77777777" w:rsidR="00762D34" w:rsidRDefault="006A4BB0" w:rsidP="00C403CD">
      <w:pPr>
        <w:pStyle w:val="afffff3"/>
        <w:ind w:left="0" w:right="20"/>
      </w:pPr>
      <w:bookmarkStart w:id="1744" w:name="_Toc361679373"/>
      <w:bookmarkStart w:id="1745" w:name="_Toc259457491"/>
      <w:bookmarkStart w:id="1746" w:name="_Toc39157525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109</w:t>
      </w:r>
      <w:r w:rsidR="005832B8">
        <w:fldChar w:fldCharType="end"/>
      </w:r>
      <w:r w:rsidR="00762D34">
        <w:rPr>
          <w:rFonts w:hint="eastAsia"/>
        </w:rPr>
        <w:t xml:space="preserve"> OSPF passive interface CLI</w:t>
      </w:r>
      <w:bookmarkEnd w:id="1744"/>
      <w:bookmarkEnd w:id="1745"/>
      <w:bookmarkEnd w:id="1746"/>
    </w:p>
    <w:tbl>
      <w:tblPr>
        <w:tblStyle w:val="CLIWide"/>
        <w:tblW w:w="0" w:type="auto"/>
        <w:tblLook w:val="01E0" w:firstRow="1" w:lastRow="1" w:firstColumn="1" w:lastColumn="1" w:noHBand="0" w:noVBand="0"/>
      </w:tblPr>
      <w:tblGrid>
        <w:gridCol w:w="4520"/>
        <w:gridCol w:w="3628"/>
      </w:tblGrid>
      <w:tr w:rsidR="00762D34"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982" w:type="dxa"/>
          </w:tcPr>
          <w:p w14:paraId="0329724C"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2CB5FF3F" w14:textId="77777777" w:rsidTr="000615FA">
        <w:tc>
          <w:tcPr>
            <w:tcW w:w="5018" w:type="dxa"/>
          </w:tcPr>
          <w:p w14:paraId="2B08827C"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passive-</w:t>
            </w:r>
            <w:r w:rsidRPr="002F5F3A">
              <w:rPr>
                <w:rFonts w:eastAsia="굴림"/>
                <w:i/>
              </w:rPr>
              <w:t>interface interface-name</w:t>
            </w:r>
          </w:p>
        </w:tc>
        <w:tc>
          <w:tcPr>
            <w:tcW w:w="3982" w:type="dxa"/>
          </w:tcPr>
          <w:p w14:paraId="008295B5" w14:textId="77777777" w:rsidR="00762D34" w:rsidRPr="002F5F3A" w:rsidRDefault="00762D34" w:rsidP="00C403CD">
            <w:pPr>
              <w:pStyle w:val="aa"/>
              <w:ind w:right="20"/>
              <w:rPr>
                <w:rFonts w:eastAsia="굴림"/>
              </w:rPr>
            </w:pPr>
            <w:r w:rsidRPr="002F5F3A">
              <w:rPr>
                <w:rFonts w:eastAsia="굴림"/>
              </w:rPr>
              <w:t>Restricts hello packets that transmitting through interface.</w:t>
            </w:r>
          </w:p>
        </w:tc>
      </w:tr>
    </w:tbl>
    <w:p w14:paraId="5D0DDA18" w14:textId="77777777" w:rsidR="00762D34" w:rsidRDefault="00762D34" w:rsidP="00C403CD">
      <w:pPr>
        <w:pStyle w:val="3"/>
        <w:ind w:left="0" w:right="20"/>
      </w:pPr>
      <w:bookmarkStart w:id="1747" w:name="_Toc363228454"/>
      <w:bookmarkStart w:id="1748" w:name="_Toc259457230"/>
      <w:bookmarkStart w:id="1749" w:name="_Toc444695067"/>
      <w:r>
        <w:rPr>
          <w:rFonts w:hint="eastAsia"/>
        </w:rPr>
        <w:t xml:space="preserve">Route </w:t>
      </w:r>
      <w:r w:rsidRPr="00A94F08">
        <w:rPr>
          <w:rFonts w:hint="eastAsia"/>
        </w:rPr>
        <w:t>Calculation</w:t>
      </w:r>
      <w:r>
        <w:rPr>
          <w:rFonts w:hint="eastAsia"/>
        </w:rPr>
        <w:t xml:space="preserve"> Timers</w:t>
      </w:r>
      <w:bookmarkEnd w:id="1747"/>
      <w:bookmarkEnd w:id="1748"/>
      <w:bookmarkEnd w:id="1749"/>
    </w:p>
    <w:p w14:paraId="7774B7A0" w14:textId="77777777" w:rsidR="00762D34" w:rsidRDefault="00762D34" w:rsidP="00C403CD">
      <w:pPr>
        <w:pStyle w:val="a3"/>
        <w:ind w:left="0" w:right="20"/>
      </w:pPr>
      <w:r w:rsidRPr="002F5F3A">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77777777" w:rsidR="00762D34" w:rsidRPr="002F5F3A" w:rsidRDefault="00762D34" w:rsidP="00C403CD">
      <w:pPr>
        <w:pStyle w:val="a3"/>
        <w:ind w:left="0" w:right="20"/>
      </w:pPr>
      <w:r w:rsidRPr="002F5F3A">
        <w:t>To set SPF delay time, use the following command in router configuration mode.</w:t>
      </w:r>
    </w:p>
    <w:p w14:paraId="70972989" w14:textId="77777777" w:rsidR="00762D34" w:rsidRDefault="006A4BB0" w:rsidP="00C403CD">
      <w:pPr>
        <w:pStyle w:val="afffff3"/>
        <w:ind w:left="0" w:right="20"/>
      </w:pPr>
      <w:bookmarkStart w:id="1750" w:name="_Toc361679374"/>
      <w:bookmarkStart w:id="1751" w:name="_Toc259457492"/>
      <w:bookmarkStart w:id="1752" w:name="_Toc39157525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110</w:t>
      </w:r>
      <w:r w:rsidR="005832B8">
        <w:fldChar w:fldCharType="end"/>
      </w:r>
      <w:r w:rsidR="00762D34">
        <w:rPr>
          <w:rFonts w:hint="eastAsia"/>
        </w:rPr>
        <w:t xml:space="preserve"> OSPF SPF timer CLI</w:t>
      </w:r>
      <w:bookmarkEnd w:id="1750"/>
      <w:bookmarkEnd w:id="1751"/>
      <w:bookmarkEnd w:id="1752"/>
    </w:p>
    <w:tbl>
      <w:tblPr>
        <w:tblStyle w:val="CLIWide"/>
        <w:tblW w:w="0" w:type="auto"/>
        <w:tblLook w:val="01E0" w:firstRow="1" w:lastRow="1" w:firstColumn="1" w:lastColumn="1" w:noHBand="0" w:noVBand="0"/>
      </w:tblPr>
      <w:tblGrid>
        <w:gridCol w:w="4718"/>
        <w:gridCol w:w="3430"/>
      </w:tblGrid>
      <w:tr w:rsidR="00762D34"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07F0F7B0"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598006B1" w14:textId="77777777" w:rsidTr="000615FA">
        <w:tc>
          <w:tcPr>
            <w:tcW w:w="5245" w:type="dxa"/>
          </w:tcPr>
          <w:p w14:paraId="2FF59275"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timers throttle </w:t>
            </w:r>
            <w:r w:rsidRPr="002F5F3A">
              <w:rPr>
                <w:rFonts w:eastAsia="굴림"/>
                <w:b/>
                <w:i/>
              </w:rPr>
              <w:t>spf</w:t>
            </w:r>
            <w:r w:rsidRPr="002F5F3A">
              <w:rPr>
                <w:rFonts w:eastAsia="굴림"/>
                <w:i/>
              </w:rPr>
              <w:t xml:space="preserve"> spf-start spf-hold spf-max-wait</w:t>
            </w:r>
          </w:p>
        </w:tc>
        <w:tc>
          <w:tcPr>
            <w:tcW w:w="3755" w:type="dxa"/>
          </w:tcPr>
          <w:p w14:paraId="7B006718" w14:textId="77777777" w:rsidR="00762D34" w:rsidRPr="002F5F3A" w:rsidRDefault="00762D34" w:rsidP="00C403CD">
            <w:pPr>
              <w:pStyle w:val="aa"/>
              <w:ind w:right="20"/>
              <w:rPr>
                <w:rFonts w:eastAsia="굴림"/>
              </w:rPr>
            </w:pPr>
            <w:r w:rsidRPr="002F5F3A">
              <w:rPr>
                <w:rFonts w:eastAsia="굴림"/>
              </w:rPr>
              <w:t xml:space="preserve">Changes the calculation time of SPF </w:t>
            </w:r>
          </w:p>
        </w:tc>
      </w:tr>
    </w:tbl>
    <w:p w14:paraId="1F8DA1A0" w14:textId="77777777" w:rsidR="00762D34" w:rsidRDefault="00762D34" w:rsidP="00C403CD">
      <w:pPr>
        <w:pStyle w:val="3"/>
        <w:ind w:left="0" w:right="20"/>
      </w:pPr>
      <w:bookmarkStart w:id="1753" w:name="_Toc363228455"/>
      <w:bookmarkStart w:id="1754" w:name="_Toc259457231"/>
      <w:bookmarkStart w:id="1755" w:name="_Toc444695068"/>
      <w:r w:rsidRPr="00A94F08">
        <w:rPr>
          <w:rFonts w:hint="eastAsia"/>
        </w:rPr>
        <w:lastRenderedPageBreak/>
        <w:t>Logging</w:t>
      </w:r>
      <w:r>
        <w:rPr>
          <w:rFonts w:hint="eastAsia"/>
        </w:rPr>
        <w:t xml:space="preserve"> Neighbors Going Up/Down</w:t>
      </w:r>
      <w:bookmarkEnd w:id="1753"/>
      <w:bookmarkEnd w:id="1754"/>
      <w:bookmarkEnd w:id="1755"/>
    </w:p>
    <w:p w14:paraId="177E2B21" w14:textId="77777777" w:rsidR="00762D34" w:rsidRDefault="00762D34" w:rsidP="00C403CD">
      <w:pPr>
        <w:pStyle w:val="a3"/>
        <w:ind w:left="0" w:right="20"/>
      </w:pPr>
      <w:r w:rsidRPr="002F5F3A">
        <w:t>The OSPF generates a system message for a neighbor up/down event. If you want to generate a detailed system message for the changed neighbor status, use the detail keyword.</w:t>
      </w:r>
    </w:p>
    <w:p w14:paraId="5E4946B6" w14:textId="77777777" w:rsidR="00762D34" w:rsidRPr="002F5F3A" w:rsidRDefault="00762D34" w:rsidP="00C403CD">
      <w:pPr>
        <w:pStyle w:val="a3"/>
        <w:ind w:left="0" w:right="20"/>
      </w:pPr>
      <w:r w:rsidRPr="002F5F3A">
        <w:t>To make system message about neighbor Up/Down, use the following command.</w:t>
      </w:r>
    </w:p>
    <w:p w14:paraId="3C2A9706" w14:textId="77777777" w:rsidR="00762D34" w:rsidRDefault="006A4BB0" w:rsidP="00C403CD">
      <w:pPr>
        <w:pStyle w:val="afffff3"/>
        <w:ind w:left="0" w:right="20"/>
      </w:pPr>
      <w:bookmarkStart w:id="1756" w:name="_Toc361679375"/>
      <w:bookmarkStart w:id="1757" w:name="_Toc259457493"/>
      <w:bookmarkStart w:id="1758" w:name="_Toc39157525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111</w:t>
      </w:r>
      <w:r w:rsidR="005832B8">
        <w:fldChar w:fldCharType="end"/>
      </w:r>
      <w:r w:rsidR="00762D34">
        <w:rPr>
          <w:rFonts w:hint="eastAsia"/>
        </w:rPr>
        <w:t xml:space="preserve"> OSPF adjacency LOG CLI</w:t>
      </w:r>
      <w:bookmarkEnd w:id="1756"/>
      <w:bookmarkEnd w:id="1757"/>
      <w:bookmarkEnd w:id="1758"/>
    </w:p>
    <w:tbl>
      <w:tblPr>
        <w:tblStyle w:val="CLIWide"/>
        <w:tblW w:w="0" w:type="auto"/>
        <w:tblLook w:val="01E0" w:firstRow="1" w:lastRow="1" w:firstColumn="1" w:lastColumn="1" w:noHBand="0" w:noVBand="0"/>
      </w:tblPr>
      <w:tblGrid>
        <w:gridCol w:w="4729"/>
        <w:gridCol w:w="3419"/>
      </w:tblGrid>
      <w:tr w:rsidR="00762D34"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501EF002"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869C7DC" w14:textId="77777777" w:rsidTr="000615FA">
        <w:tc>
          <w:tcPr>
            <w:tcW w:w="5245" w:type="dxa"/>
          </w:tcPr>
          <w:p w14:paraId="3155925E"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log-adjacency-changes </w:t>
            </w:r>
            <w:r w:rsidRPr="002F5F3A">
              <w:rPr>
                <w:rFonts w:eastAsia="굴림"/>
              </w:rPr>
              <w:t>[</w:t>
            </w:r>
            <w:r w:rsidRPr="002F5F3A">
              <w:rPr>
                <w:rFonts w:eastAsia="굴림"/>
                <w:b/>
              </w:rPr>
              <w:t>detail</w:t>
            </w:r>
            <w:r w:rsidRPr="002F5F3A">
              <w:rPr>
                <w:rFonts w:eastAsia="굴림"/>
              </w:rPr>
              <w:t>]</w:t>
            </w:r>
          </w:p>
        </w:tc>
        <w:tc>
          <w:tcPr>
            <w:tcW w:w="3735" w:type="dxa"/>
          </w:tcPr>
          <w:p w14:paraId="3ADCEC80" w14:textId="77777777" w:rsidR="00762D34" w:rsidRPr="002F5F3A" w:rsidRDefault="00762D34" w:rsidP="00C403CD">
            <w:pPr>
              <w:pStyle w:val="aa"/>
              <w:ind w:right="20"/>
              <w:rPr>
                <w:rFonts w:eastAsia="굴림"/>
              </w:rPr>
            </w:pPr>
            <w:r w:rsidRPr="002F5F3A">
              <w:rPr>
                <w:rFonts w:eastAsia="굴림"/>
              </w:rPr>
              <w:t>Makes system message about OSPF neighbor UP/Down</w:t>
            </w:r>
          </w:p>
        </w:tc>
      </w:tr>
    </w:tbl>
    <w:p w14:paraId="1D252934" w14:textId="77777777" w:rsidR="00762D34" w:rsidRDefault="00762D34" w:rsidP="00C403CD">
      <w:pPr>
        <w:pStyle w:val="3"/>
        <w:ind w:left="0" w:right="20"/>
      </w:pPr>
      <w:bookmarkStart w:id="1759" w:name="_Toc363228456"/>
      <w:bookmarkStart w:id="1760" w:name="_Toc259457232"/>
      <w:bookmarkStart w:id="1761" w:name="_Toc444695069"/>
      <w:r w:rsidRPr="00A94F08">
        <w:rPr>
          <w:rFonts w:hint="eastAsia"/>
        </w:rPr>
        <w:t>Blocking</w:t>
      </w:r>
      <w:r>
        <w:rPr>
          <w:rFonts w:hint="eastAsia"/>
        </w:rPr>
        <w:t xml:space="preserve"> LSA Flooding</w:t>
      </w:r>
      <w:bookmarkEnd w:id="1759"/>
      <w:bookmarkEnd w:id="1760"/>
      <w:bookmarkEnd w:id="1761"/>
    </w:p>
    <w:p w14:paraId="35AA610B" w14:textId="77777777" w:rsidR="00762D34" w:rsidRDefault="00762D34" w:rsidP="00C403CD">
      <w:pPr>
        <w:pStyle w:val="a3"/>
        <w:ind w:left="0" w:right="20"/>
      </w:pPr>
      <w:r w:rsidRPr="002F5F3A">
        <w:t xml:space="preserve">When OSPF receives new LSA, OSPF floods LSA to interface excepting the received interface. But this running may make bandwith waste and CPU overload. If you use database-filter command, you can block LSA flooding to specific interface. </w:t>
      </w:r>
    </w:p>
    <w:p w14:paraId="6459C2D4" w14:textId="77777777" w:rsidR="00762D34" w:rsidRPr="002F5F3A" w:rsidRDefault="00762D34" w:rsidP="00C403CD">
      <w:pPr>
        <w:pStyle w:val="a3"/>
        <w:ind w:left="0" w:right="20"/>
      </w:pPr>
      <w:r w:rsidRPr="002F5F3A">
        <w:t>To block OSPF LSA flooding from Broadcast, non-broadcast, and point-to-point, use the following command.</w:t>
      </w:r>
    </w:p>
    <w:p w14:paraId="62942511" w14:textId="77777777" w:rsidR="00762D34" w:rsidRDefault="006A4BB0" w:rsidP="00C403CD">
      <w:pPr>
        <w:pStyle w:val="afffff3"/>
        <w:ind w:left="0" w:right="20"/>
      </w:pPr>
      <w:bookmarkStart w:id="1762" w:name="_Toc361679376"/>
      <w:bookmarkStart w:id="1763" w:name="_Toc259457494"/>
      <w:bookmarkStart w:id="1764" w:name="_Toc39157525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112</w:t>
      </w:r>
      <w:r w:rsidR="005832B8">
        <w:fldChar w:fldCharType="end"/>
      </w:r>
      <w:r w:rsidR="00762D34">
        <w:rPr>
          <w:rFonts w:hint="eastAsia"/>
        </w:rPr>
        <w:t xml:space="preserve"> Block LSA CLI</w:t>
      </w:r>
      <w:bookmarkEnd w:id="1762"/>
      <w:bookmarkEnd w:id="1763"/>
      <w:bookmarkEnd w:id="1764"/>
    </w:p>
    <w:tbl>
      <w:tblPr>
        <w:tblStyle w:val="CLIWide"/>
        <w:tblW w:w="0" w:type="auto"/>
        <w:tblLook w:val="01E0" w:firstRow="1" w:lastRow="1" w:firstColumn="1" w:lastColumn="1" w:noHBand="0" w:noVBand="0"/>
      </w:tblPr>
      <w:tblGrid>
        <w:gridCol w:w="4357"/>
        <w:gridCol w:w="3791"/>
      </w:tblGrid>
      <w:tr w:rsidR="00762D34"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2F5F3A" w:rsidRDefault="00762D34" w:rsidP="00C403CD">
            <w:pPr>
              <w:pStyle w:val="ab"/>
              <w:ind w:right="20"/>
              <w:rPr>
                <w:rFonts w:eastAsia="굴림"/>
                <w:b w:val="0"/>
              </w:rPr>
            </w:pPr>
            <w:r w:rsidRPr="002F5F3A">
              <w:rPr>
                <w:rFonts w:eastAsia="굴림"/>
                <w:b w:val="0"/>
              </w:rPr>
              <w:t>Command</w:t>
            </w:r>
          </w:p>
        </w:tc>
        <w:tc>
          <w:tcPr>
            <w:tcW w:w="4160" w:type="dxa"/>
          </w:tcPr>
          <w:p w14:paraId="1BB02C01"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6C78BEE2" w14:textId="77777777" w:rsidTr="000615FA">
        <w:tc>
          <w:tcPr>
            <w:tcW w:w="4820" w:type="dxa"/>
          </w:tcPr>
          <w:p w14:paraId="7A85D7A2"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ip ospf database-filter all out</w:t>
            </w:r>
          </w:p>
        </w:tc>
        <w:tc>
          <w:tcPr>
            <w:tcW w:w="4160" w:type="dxa"/>
          </w:tcPr>
          <w:p w14:paraId="7BAE657F" w14:textId="77777777" w:rsidR="00762D34" w:rsidRPr="002F5F3A" w:rsidRDefault="00762D34" w:rsidP="00C403CD">
            <w:pPr>
              <w:pStyle w:val="aa"/>
              <w:ind w:right="20"/>
              <w:rPr>
                <w:rFonts w:eastAsia="굴림"/>
              </w:rPr>
            </w:pPr>
            <w:r w:rsidRPr="002F5F3A">
              <w:rPr>
                <w:rFonts w:eastAsia="굴림"/>
              </w:rPr>
              <w:t>Restricts LSA flooding of interface</w:t>
            </w:r>
          </w:p>
        </w:tc>
      </w:tr>
    </w:tbl>
    <w:p w14:paraId="6F3FC6C8" w14:textId="77777777" w:rsidR="00762D34" w:rsidRDefault="00762D34" w:rsidP="00C403CD">
      <w:pPr>
        <w:pStyle w:val="3"/>
        <w:ind w:left="0" w:right="20"/>
      </w:pPr>
      <w:bookmarkStart w:id="1765" w:name="_Toc363228457"/>
      <w:bookmarkStart w:id="1766" w:name="_Toc259457233"/>
      <w:bookmarkStart w:id="1767" w:name="_Toc444695070"/>
      <w:r w:rsidRPr="00A94F08">
        <w:rPr>
          <w:rFonts w:hint="eastAsia"/>
        </w:rPr>
        <w:t>Ignoring</w:t>
      </w:r>
      <w:r>
        <w:rPr>
          <w:rFonts w:hint="eastAsia"/>
        </w:rPr>
        <w:t xml:space="preserve"> MOSPF LSA Packets</w:t>
      </w:r>
      <w:bookmarkEnd w:id="1765"/>
      <w:bookmarkEnd w:id="1766"/>
      <w:bookmarkEnd w:id="1767"/>
    </w:p>
    <w:p w14:paraId="7CB9C909" w14:textId="77777777" w:rsidR="00762D34" w:rsidRDefault="00762D34" w:rsidP="00C403CD">
      <w:pPr>
        <w:pStyle w:val="a3"/>
        <w:ind w:left="0" w:right="20"/>
      </w:pPr>
      <w:r w:rsidRPr="002F5F3A">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77777777" w:rsidR="00762D34" w:rsidRDefault="00762D34" w:rsidP="00C403CD">
      <w:pPr>
        <w:pStyle w:val="a3"/>
        <w:ind w:left="0" w:right="20"/>
      </w:pPr>
      <w:r w:rsidRPr="002F5F3A">
        <w:t>To ignore MOSPF LSA Packets, use the following command.</w:t>
      </w:r>
    </w:p>
    <w:p w14:paraId="1BE97B13" w14:textId="77777777" w:rsidR="00762D34" w:rsidRDefault="006A4BB0" w:rsidP="00C403CD">
      <w:pPr>
        <w:pStyle w:val="afffff3"/>
        <w:ind w:left="0" w:right="20"/>
      </w:pPr>
      <w:bookmarkStart w:id="1768" w:name="_Toc361679377"/>
      <w:bookmarkStart w:id="1769" w:name="_Toc259457234"/>
      <w:bookmarkStart w:id="1770" w:name="_Toc391575255"/>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113</w:t>
      </w:r>
      <w:r w:rsidR="005832B8">
        <w:fldChar w:fldCharType="end"/>
      </w:r>
      <w:r w:rsidR="00762D34">
        <w:rPr>
          <w:rFonts w:hint="eastAsia"/>
        </w:rPr>
        <w:t xml:space="preserve"> Ignore MOSPF LSA CLI</w:t>
      </w:r>
      <w:bookmarkEnd w:id="1768"/>
      <w:bookmarkEnd w:id="1769"/>
      <w:bookmarkEnd w:id="1770"/>
    </w:p>
    <w:tbl>
      <w:tblPr>
        <w:tblStyle w:val="CLIWide"/>
        <w:tblW w:w="0" w:type="auto"/>
        <w:tblLook w:val="01E0" w:firstRow="1" w:lastRow="1" w:firstColumn="1" w:lastColumn="1" w:noHBand="0" w:noVBand="0"/>
      </w:tblPr>
      <w:tblGrid>
        <w:gridCol w:w="3755"/>
        <w:gridCol w:w="4393"/>
      </w:tblGrid>
      <w:tr w:rsidR="00762D34"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2F5F3A" w:rsidRDefault="00762D34" w:rsidP="00C403CD">
            <w:pPr>
              <w:pStyle w:val="ab"/>
              <w:ind w:right="20"/>
              <w:rPr>
                <w:rFonts w:eastAsia="굴림"/>
                <w:b w:val="0"/>
              </w:rPr>
            </w:pPr>
            <w:r w:rsidRPr="002F5F3A">
              <w:rPr>
                <w:rFonts w:eastAsia="굴림"/>
                <w:b w:val="0"/>
              </w:rPr>
              <w:t>Command</w:t>
            </w:r>
          </w:p>
        </w:tc>
        <w:tc>
          <w:tcPr>
            <w:tcW w:w="4860" w:type="dxa"/>
          </w:tcPr>
          <w:p w14:paraId="4D031169"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4E58013B" w14:textId="77777777" w:rsidTr="000615FA">
        <w:tc>
          <w:tcPr>
            <w:tcW w:w="4140" w:type="dxa"/>
          </w:tcPr>
          <w:p w14:paraId="1DEA00BD" w14:textId="77777777"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ignore lsa mospf</w:t>
            </w:r>
          </w:p>
        </w:tc>
        <w:tc>
          <w:tcPr>
            <w:tcW w:w="4860" w:type="dxa"/>
          </w:tcPr>
          <w:p w14:paraId="352B047D" w14:textId="77777777" w:rsidR="00762D34" w:rsidRPr="002F5F3A" w:rsidRDefault="00762D34" w:rsidP="00C403CD">
            <w:pPr>
              <w:pStyle w:val="aa"/>
              <w:ind w:right="20"/>
              <w:rPr>
                <w:rFonts w:eastAsia="굴림"/>
              </w:rPr>
            </w:pPr>
            <w:r w:rsidRPr="002F5F3A">
              <w:rPr>
                <w:rFonts w:eastAsia="굴림"/>
              </w:rPr>
              <w:t>When the system receives MOSPF LSA packet, ignores it.</w:t>
            </w:r>
          </w:p>
        </w:tc>
      </w:tr>
    </w:tbl>
    <w:p w14:paraId="21341BC3" w14:textId="77777777" w:rsidR="00762D34" w:rsidRDefault="00762D34" w:rsidP="00C403CD">
      <w:pPr>
        <w:pStyle w:val="3"/>
        <w:ind w:left="0" w:right="20"/>
      </w:pPr>
      <w:bookmarkStart w:id="1771" w:name="_Toc361679378"/>
      <w:bookmarkStart w:id="1772" w:name="_Toc444695071"/>
      <w:r w:rsidRPr="00A94F08">
        <w:rPr>
          <w:rFonts w:hint="eastAsia"/>
        </w:rPr>
        <w:t>Monitoring</w:t>
      </w:r>
      <w:r>
        <w:rPr>
          <w:rFonts w:hint="eastAsia"/>
        </w:rPr>
        <w:t xml:space="preserve"> and Maintaining OSPF</w:t>
      </w:r>
      <w:bookmarkEnd w:id="1771"/>
      <w:bookmarkEnd w:id="1772"/>
    </w:p>
    <w:p w14:paraId="6719CDD2" w14:textId="77777777" w:rsidR="00762D34" w:rsidRDefault="00762D34" w:rsidP="00C403CD">
      <w:pPr>
        <w:pStyle w:val="a3"/>
        <w:ind w:left="0" w:right="20"/>
      </w:pPr>
      <w:r w:rsidRPr="002F5F3A">
        <w:t>You can show the information about OSPF routing table, database, and connection status of neighbour router. This information can be used about solving the network trouble or resource management of switch.</w:t>
      </w:r>
    </w:p>
    <w:p w14:paraId="63F9E427" w14:textId="77777777" w:rsidR="00762D34" w:rsidRPr="002F5F3A" w:rsidRDefault="00762D34" w:rsidP="00C403CD">
      <w:pPr>
        <w:pStyle w:val="a3"/>
        <w:ind w:left="0" w:right="20"/>
      </w:pPr>
      <w:r w:rsidRPr="002F5F3A">
        <w:t>To search information on OSPF, use the following commands in EXEC mode.</w:t>
      </w:r>
    </w:p>
    <w:p w14:paraId="04B29778" w14:textId="77777777" w:rsidR="00762D34" w:rsidRDefault="006A4BB0" w:rsidP="00C403CD">
      <w:pPr>
        <w:pStyle w:val="afffff3"/>
        <w:ind w:left="0" w:right="20"/>
      </w:pPr>
      <w:bookmarkStart w:id="1773" w:name="_Toc294800434"/>
      <w:bookmarkStart w:id="1774" w:name="_Toc294800758"/>
      <w:bookmarkStart w:id="1775" w:name="_Toc39157525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114</w:t>
      </w:r>
      <w:r w:rsidR="005832B8">
        <w:fldChar w:fldCharType="end"/>
      </w:r>
      <w:r w:rsidR="00762D34">
        <w:rPr>
          <w:rFonts w:hint="eastAsia"/>
        </w:rPr>
        <w:t xml:space="preserve"> Monitoring OSPF CLI</w:t>
      </w:r>
      <w:bookmarkEnd w:id="1773"/>
      <w:bookmarkEnd w:id="1774"/>
      <w:bookmarkEnd w:id="1775"/>
    </w:p>
    <w:tbl>
      <w:tblPr>
        <w:tblStyle w:val="CLIWide"/>
        <w:tblW w:w="0" w:type="auto"/>
        <w:tblLook w:val="01E0" w:firstRow="1" w:lastRow="1" w:firstColumn="1" w:lastColumn="1" w:noHBand="0" w:noVBand="0"/>
      </w:tblPr>
      <w:tblGrid>
        <w:gridCol w:w="4710"/>
        <w:gridCol w:w="3438"/>
      </w:tblGrid>
      <w:tr w:rsidR="00762D34"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14:paraId="36839EF8" w14:textId="77777777" w:rsidR="00762D34" w:rsidRPr="002F5F3A" w:rsidRDefault="00762D34" w:rsidP="00C403CD">
            <w:pPr>
              <w:pStyle w:val="ab"/>
              <w:ind w:right="20"/>
              <w:rPr>
                <w:rFonts w:eastAsia="굴림"/>
                <w:b w:val="0"/>
              </w:rPr>
            </w:pPr>
            <w:r w:rsidRPr="002F5F3A">
              <w:rPr>
                <w:rFonts w:eastAsia="굴림"/>
                <w:b w:val="0"/>
              </w:rPr>
              <w:t xml:space="preserve">Description </w:t>
            </w:r>
          </w:p>
        </w:tc>
      </w:tr>
      <w:tr w:rsidR="00762D34" w14:paraId="6B10A26D" w14:textId="77777777" w:rsidTr="000615FA">
        <w:tc>
          <w:tcPr>
            <w:tcW w:w="5245" w:type="dxa"/>
          </w:tcPr>
          <w:p w14:paraId="43A2894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w:t>
            </w:r>
          </w:p>
        </w:tc>
        <w:tc>
          <w:tcPr>
            <w:tcW w:w="3755" w:type="dxa"/>
          </w:tcPr>
          <w:p w14:paraId="4D7A620E" w14:textId="77777777" w:rsidR="00762D34" w:rsidRPr="002F5F3A" w:rsidRDefault="00762D34" w:rsidP="00C403CD">
            <w:pPr>
              <w:pStyle w:val="aa"/>
              <w:ind w:right="20"/>
              <w:jc w:val="left"/>
              <w:rPr>
                <w:rFonts w:eastAsia="굴림"/>
              </w:rPr>
            </w:pPr>
            <w:r w:rsidRPr="002F5F3A">
              <w:rPr>
                <w:rFonts w:eastAsia="굴림"/>
              </w:rPr>
              <w:t>Shows OSPF routing process information</w:t>
            </w:r>
          </w:p>
        </w:tc>
      </w:tr>
      <w:tr w:rsidR="00762D34" w14:paraId="5180EE5E" w14:textId="77777777" w:rsidTr="000615FA">
        <w:tc>
          <w:tcPr>
            <w:tcW w:w="5245" w:type="dxa"/>
          </w:tcPr>
          <w:p w14:paraId="78342CA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 border-routers</w:t>
            </w:r>
          </w:p>
        </w:tc>
        <w:tc>
          <w:tcPr>
            <w:tcW w:w="3755" w:type="dxa"/>
          </w:tcPr>
          <w:p w14:paraId="04A1E2A8" w14:textId="77777777" w:rsidR="00762D34" w:rsidRPr="002F5F3A" w:rsidRDefault="00762D34" w:rsidP="00C403CD">
            <w:pPr>
              <w:pStyle w:val="aa"/>
              <w:ind w:right="20"/>
              <w:rPr>
                <w:rFonts w:eastAsia="굴림"/>
              </w:rPr>
            </w:pPr>
            <w:r w:rsidRPr="002F5F3A">
              <w:rPr>
                <w:rFonts w:eastAsia="굴림"/>
              </w:rPr>
              <w:t>Shows all routing tables of ABR/ASBR</w:t>
            </w:r>
          </w:p>
        </w:tc>
      </w:tr>
      <w:tr w:rsidR="00762D34" w14:paraId="61AF83B9" w14:textId="77777777" w:rsidTr="000615FA">
        <w:tc>
          <w:tcPr>
            <w:tcW w:w="5245" w:type="dxa"/>
          </w:tcPr>
          <w:p w14:paraId="5A4573D9"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p>
          <w:p w14:paraId="357A34A8" w14:textId="77777777" w:rsidR="00762D34" w:rsidRPr="002F5F3A" w:rsidRDefault="00762D34" w:rsidP="00C403CD">
            <w:pPr>
              <w:pStyle w:val="aa"/>
              <w:ind w:right="20"/>
              <w:rPr>
                <w:rFonts w:eastAsia="굴림"/>
              </w:rPr>
            </w:pPr>
          </w:p>
          <w:p w14:paraId="2C42EF4B" w14:textId="77777777" w:rsidR="00762D34" w:rsidRPr="002F5F3A" w:rsidRDefault="00762D34" w:rsidP="00C403CD">
            <w:pPr>
              <w:pStyle w:val="aa"/>
              <w:ind w:right="20"/>
              <w:rPr>
                <w:rFonts w:eastAsia="굴림"/>
              </w:rPr>
            </w:pPr>
            <w:r w:rsidRPr="002F5F3A">
              <w:rPr>
                <w:rFonts w:eastAsia="굴림"/>
              </w:rPr>
              <w:lastRenderedPageBreak/>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database-summary</w:t>
            </w:r>
            <w:r w:rsidRPr="002F5F3A">
              <w:rPr>
                <w:rFonts w:eastAsia="굴림"/>
              </w:rPr>
              <w:t>]</w:t>
            </w:r>
          </w:p>
          <w:p w14:paraId="1EE2D70E" w14:textId="77777777" w:rsidR="00762D34" w:rsidRPr="002F5F3A" w:rsidRDefault="00762D34" w:rsidP="00C403CD">
            <w:pPr>
              <w:pStyle w:val="aa"/>
              <w:ind w:right="20"/>
              <w:rPr>
                <w:rFonts w:eastAsia="굴림"/>
              </w:rPr>
            </w:pPr>
          </w:p>
          <w:p w14:paraId="7F61008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router</w:t>
            </w:r>
            <w:r w:rsidRPr="002F5F3A">
              <w:rPr>
                <w:rFonts w:eastAsia="굴림"/>
              </w:rPr>
              <w:t>] [</w:t>
            </w:r>
            <w:r w:rsidRPr="002F5F3A">
              <w:rPr>
                <w:rFonts w:eastAsia="굴림"/>
                <w:b/>
              </w:rPr>
              <w:t>self-originate</w:t>
            </w:r>
            <w:r w:rsidRPr="002F5F3A">
              <w:rPr>
                <w:rFonts w:eastAsia="굴림"/>
              </w:rPr>
              <w:t>]</w:t>
            </w:r>
          </w:p>
          <w:p w14:paraId="475D85EB" w14:textId="77777777" w:rsidR="00762D34" w:rsidRPr="002F5F3A" w:rsidRDefault="00762D34" w:rsidP="00C403CD">
            <w:pPr>
              <w:pStyle w:val="aa"/>
              <w:ind w:right="20"/>
              <w:rPr>
                <w:rFonts w:eastAsia="굴림"/>
              </w:rPr>
            </w:pPr>
          </w:p>
          <w:p w14:paraId="69E76A9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b/>
              </w:rPr>
              <w:t>adv-router</w:t>
            </w:r>
            <w:r w:rsidRPr="002F5F3A">
              <w:rPr>
                <w:rFonts w:eastAsia="굴림"/>
              </w:rPr>
              <w:t xml:space="preserve"> [</w:t>
            </w:r>
            <w:r w:rsidRPr="002F5F3A">
              <w:rPr>
                <w:rFonts w:eastAsia="굴림"/>
                <w:i/>
              </w:rPr>
              <w:t>ip-address</w:t>
            </w:r>
            <w:r w:rsidRPr="002F5F3A">
              <w:rPr>
                <w:rFonts w:eastAsia="굴림"/>
              </w:rPr>
              <w:t>]]</w:t>
            </w:r>
          </w:p>
          <w:p w14:paraId="6DF174CD" w14:textId="77777777" w:rsidR="00762D34" w:rsidRPr="002F5F3A" w:rsidRDefault="00762D34" w:rsidP="00C403CD">
            <w:pPr>
              <w:pStyle w:val="aa"/>
              <w:ind w:right="20"/>
              <w:rPr>
                <w:rFonts w:eastAsia="굴림"/>
              </w:rPr>
            </w:pPr>
          </w:p>
          <w:p w14:paraId="631ADB06"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i/>
              </w:rPr>
              <w:t>link-state-id</w:t>
            </w:r>
            <w:r w:rsidRPr="002F5F3A">
              <w:rPr>
                <w:rFonts w:eastAsia="굴림"/>
              </w:rPr>
              <w:t>]</w:t>
            </w:r>
          </w:p>
          <w:p w14:paraId="18516D7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w:t>
            </w:r>
            <w:r w:rsidRPr="002F5F3A">
              <w:rPr>
                <w:rFonts w:eastAsia="굴림"/>
              </w:rPr>
              <w:t>[</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network</w:t>
            </w:r>
            <w:r w:rsidRPr="002F5F3A">
              <w:rPr>
                <w:rFonts w:eastAsia="굴림"/>
              </w:rPr>
              <w:t>] [</w:t>
            </w:r>
            <w:r w:rsidRPr="002F5F3A">
              <w:rPr>
                <w:rFonts w:eastAsia="굴림"/>
                <w:i/>
              </w:rPr>
              <w:t>link-state-id</w:t>
            </w:r>
            <w:r w:rsidRPr="002F5F3A">
              <w:rPr>
                <w:rFonts w:eastAsia="굴림"/>
              </w:rPr>
              <w:t>]</w:t>
            </w:r>
          </w:p>
          <w:p w14:paraId="06E04FFC" w14:textId="77777777" w:rsidR="00762D34" w:rsidRPr="002F5F3A" w:rsidRDefault="00762D34" w:rsidP="00C403CD">
            <w:pPr>
              <w:pStyle w:val="aa"/>
              <w:ind w:right="20"/>
              <w:rPr>
                <w:rFonts w:eastAsia="굴림"/>
              </w:rPr>
            </w:pPr>
          </w:p>
          <w:p w14:paraId="6669386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summary</w:t>
            </w:r>
            <w:r w:rsidRPr="002F5F3A">
              <w:rPr>
                <w:rFonts w:eastAsia="굴림"/>
              </w:rPr>
              <w:t>] [</w:t>
            </w:r>
            <w:r w:rsidRPr="002F5F3A">
              <w:rPr>
                <w:rFonts w:eastAsia="굴림"/>
                <w:i/>
              </w:rPr>
              <w:t>link-state-id</w:t>
            </w:r>
            <w:r w:rsidRPr="002F5F3A">
              <w:rPr>
                <w:rFonts w:eastAsia="굴림"/>
              </w:rPr>
              <w:t>]</w:t>
            </w:r>
          </w:p>
          <w:p w14:paraId="6DA5E105" w14:textId="77777777" w:rsidR="00762D34" w:rsidRPr="002F5F3A" w:rsidRDefault="00762D34" w:rsidP="00C403CD">
            <w:pPr>
              <w:pStyle w:val="aa"/>
              <w:ind w:right="20"/>
              <w:rPr>
                <w:rFonts w:eastAsia="굴림"/>
              </w:rPr>
            </w:pPr>
          </w:p>
          <w:p w14:paraId="0FB66498"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asbr-summary</w:t>
            </w:r>
            <w:r w:rsidRPr="002F5F3A">
              <w:rPr>
                <w:rFonts w:eastAsia="굴림"/>
              </w:rPr>
              <w:t>] [</w:t>
            </w:r>
            <w:r w:rsidRPr="002F5F3A">
              <w:rPr>
                <w:rFonts w:eastAsia="굴림"/>
                <w:i/>
              </w:rPr>
              <w:t>link-state-id</w:t>
            </w:r>
            <w:r w:rsidRPr="002F5F3A">
              <w:rPr>
                <w:rFonts w:eastAsia="굴림"/>
              </w:rPr>
              <w:t>]</w:t>
            </w:r>
          </w:p>
          <w:p w14:paraId="633DE4B9" w14:textId="77777777" w:rsidR="00762D34" w:rsidRPr="002F5F3A" w:rsidRDefault="00762D34" w:rsidP="00C403CD">
            <w:pPr>
              <w:pStyle w:val="aa"/>
              <w:ind w:right="20"/>
              <w:rPr>
                <w:rFonts w:eastAsia="굴림"/>
              </w:rPr>
            </w:pPr>
          </w:p>
          <w:p w14:paraId="587C6E50"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external</w:t>
            </w:r>
            <w:r w:rsidRPr="002F5F3A">
              <w:rPr>
                <w:rFonts w:eastAsia="굴림"/>
              </w:rPr>
              <w:t>] [</w:t>
            </w:r>
            <w:r w:rsidRPr="002F5F3A">
              <w:rPr>
                <w:rFonts w:eastAsia="굴림"/>
                <w:i/>
              </w:rPr>
              <w:t>link-state-id</w:t>
            </w:r>
            <w:r w:rsidRPr="002F5F3A">
              <w:rPr>
                <w:rFonts w:eastAsia="굴림"/>
              </w:rPr>
              <w:t>]</w:t>
            </w:r>
          </w:p>
          <w:p w14:paraId="38A0DC7D" w14:textId="77777777" w:rsidR="00762D34" w:rsidRPr="002F5F3A" w:rsidRDefault="00762D34" w:rsidP="00C403CD">
            <w:pPr>
              <w:pStyle w:val="aa"/>
              <w:ind w:right="20"/>
              <w:rPr>
                <w:rFonts w:eastAsia="굴림"/>
              </w:rPr>
            </w:pPr>
          </w:p>
          <w:p w14:paraId="0E3770B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nssa-external</w:t>
            </w:r>
            <w:r w:rsidRPr="002F5F3A">
              <w:rPr>
                <w:rFonts w:eastAsia="굴림"/>
              </w:rPr>
              <w:t>] [</w:t>
            </w:r>
            <w:r w:rsidRPr="002F5F3A">
              <w:rPr>
                <w:rFonts w:eastAsia="굴림"/>
                <w:i/>
              </w:rPr>
              <w:t>link-state-id</w:t>
            </w:r>
            <w:r w:rsidRPr="002F5F3A">
              <w:rPr>
                <w:rFonts w:eastAsia="굴림"/>
              </w:rPr>
              <w:t>]</w:t>
            </w:r>
          </w:p>
          <w:p w14:paraId="7FEB0280" w14:textId="77777777" w:rsidR="00762D34" w:rsidRPr="002F5F3A" w:rsidRDefault="00762D34" w:rsidP="00C403CD">
            <w:pPr>
              <w:pStyle w:val="aa"/>
              <w:ind w:right="20"/>
              <w:rPr>
                <w:rFonts w:eastAsia="굴림"/>
              </w:rPr>
            </w:pPr>
          </w:p>
          <w:p w14:paraId="75CBDE49"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opaque-link</w:t>
            </w:r>
            <w:r w:rsidRPr="002F5F3A">
              <w:rPr>
                <w:rFonts w:eastAsia="굴림"/>
              </w:rPr>
              <w:t>] [</w:t>
            </w:r>
            <w:r w:rsidRPr="002F5F3A">
              <w:rPr>
                <w:rFonts w:eastAsia="굴림"/>
                <w:i/>
              </w:rPr>
              <w:t>link-state-id</w:t>
            </w:r>
            <w:r w:rsidRPr="002F5F3A">
              <w:rPr>
                <w:rFonts w:eastAsia="굴림"/>
              </w:rPr>
              <w:t>]</w:t>
            </w:r>
          </w:p>
          <w:p w14:paraId="291B850A" w14:textId="77777777" w:rsidR="00762D34" w:rsidRPr="002F5F3A" w:rsidRDefault="00762D34" w:rsidP="00C403CD">
            <w:pPr>
              <w:pStyle w:val="aa"/>
              <w:ind w:right="20"/>
              <w:rPr>
                <w:rFonts w:eastAsia="굴림"/>
              </w:rPr>
            </w:pPr>
          </w:p>
          <w:p w14:paraId="1FCBA77A"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opaque-area</w:t>
            </w:r>
            <w:r w:rsidRPr="002F5F3A">
              <w:rPr>
                <w:rFonts w:eastAsia="굴림"/>
              </w:rPr>
              <w:t>] [</w:t>
            </w:r>
            <w:r w:rsidRPr="002F5F3A">
              <w:rPr>
                <w:rFonts w:eastAsia="굴림"/>
                <w:i/>
              </w:rPr>
              <w:t>link-state-id</w:t>
            </w:r>
            <w:r w:rsidRPr="002F5F3A">
              <w:rPr>
                <w:rFonts w:eastAsia="굴림"/>
              </w:rPr>
              <w:t>]</w:t>
            </w:r>
          </w:p>
          <w:p w14:paraId="62E4BACD" w14:textId="77777777" w:rsidR="00762D34" w:rsidRPr="002F5F3A" w:rsidRDefault="00762D34" w:rsidP="00C403CD">
            <w:pPr>
              <w:pStyle w:val="aa"/>
              <w:ind w:right="20"/>
              <w:rPr>
                <w:rFonts w:eastAsia="굴림"/>
              </w:rPr>
            </w:pPr>
          </w:p>
          <w:p w14:paraId="7BDF2F3F"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opaque-as</w:t>
            </w:r>
            <w:r w:rsidRPr="002F5F3A">
              <w:rPr>
                <w:rFonts w:eastAsia="굴림"/>
              </w:rPr>
              <w:t>] [</w:t>
            </w:r>
            <w:r w:rsidRPr="002F5F3A">
              <w:rPr>
                <w:rFonts w:eastAsia="굴림"/>
                <w:i/>
              </w:rPr>
              <w:t>link-state-id</w:t>
            </w:r>
            <w:r w:rsidRPr="002F5F3A">
              <w:rPr>
                <w:rFonts w:eastAsia="굴림"/>
              </w:rPr>
              <w:t>]</w:t>
            </w:r>
          </w:p>
        </w:tc>
        <w:tc>
          <w:tcPr>
            <w:tcW w:w="3755" w:type="dxa"/>
          </w:tcPr>
          <w:p w14:paraId="3C248FDA" w14:textId="77777777" w:rsidR="00762D34" w:rsidRPr="002F5F3A" w:rsidRDefault="00762D34" w:rsidP="00C403CD">
            <w:pPr>
              <w:pStyle w:val="aa"/>
              <w:ind w:right="20"/>
              <w:rPr>
                <w:rFonts w:eastAsia="굴림"/>
              </w:rPr>
            </w:pPr>
            <w:r w:rsidRPr="002F5F3A">
              <w:rPr>
                <w:rFonts w:eastAsia="굴림"/>
              </w:rPr>
              <w:lastRenderedPageBreak/>
              <w:t>Shows OSPF database</w:t>
            </w:r>
          </w:p>
        </w:tc>
      </w:tr>
      <w:tr w:rsidR="00762D34" w14:paraId="324D7B69" w14:textId="77777777" w:rsidTr="000615FA">
        <w:tc>
          <w:tcPr>
            <w:tcW w:w="5245" w:type="dxa"/>
          </w:tcPr>
          <w:p w14:paraId="255D2EC5" w14:textId="77777777" w:rsidR="00762D34" w:rsidRPr="002F5F3A" w:rsidRDefault="00762D34" w:rsidP="00C403CD">
            <w:pPr>
              <w:pStyle w:val="aa"/>
              <w:ind w:right="20"/>
              <w:rPr>
                <w:rFonts w:eastAsia="굴림"/>
              </w:rPr>
            </w:pPr>
            <w:r w:rsidRPr="002F5F3A">
              <w:rPr>
                <w:rFonts w:eastAsia="굴림"/>
              </w:rPr>
              <w:lastRenderedPageBreak/>
              <w:t xml:space="preserve">Router # </w:t>
            </w:r>
            <w:r w:rsidRPr="002F5F3A">
              <w:rPr>
                <w:rFonts w:eastAsia="굴림"/>
                <w:b/>
              </w:rPr>
              <w:t xml:space="preserve">show ip ospf flood-list </w:t>
            </w:r>
            <w:r w:rsidRPr="002F5F3A">
              <w:rPr>
                <w:rFonts w:eastAsia="굴림"/>
              </w:rPr>
              <w:t>[</w:t>
            </w:r>
            <w:r w:rsidRPr="002F5F3A">
              <w:rPr>
                <w:rFonts w:eastAsia="굴림"/>
                <w:i/>
              </w:rPr>
              <w:t>interface-name</w:t>
            </w:r>
            <w:r w:rsidRPr="002F5F3A">
              <w:rPr>
                <w:rFonts w:eastAsia="굴림"/>
              </w:rPr>
              <w:t>]</w:t>
            </w:r>
          </w:p>
        </w:tc>
        <w:tc>
          <w:tcPr>
            <w:tcW w:w="3755" w:type="dxa"/>
          </w:tcPr>
          <w:p w14:paraId="02D7F7E3" w14:textId="77777777" w:rsidR="00762D34" w:rsidRPr="002F5F3A" w:rsidRDefault="00762D34" w:rsidP="00C403CD">
            <w:pPr>
              <w:pStyle w:val="aa"/>
              <w:ind w:right="20"/>
              <w:rPr>
                <w:rFonts w:eastAsia="굴림"/>
              </w:rPr>
            </w:pPr>
            <w:r w:rsidRPr="002F5F3A">
              <w:rPr>
                <w:rFonts w:eastAsia="굴림"/>
              </w:rPr>
              <w:t>Shows all LSAs that will be Flooding</w:t>
            </w:r>
          </w:p>
        </w:tc>
      </w:tr>
      <w:tr w:rsidR="00762D34" w14:paraId="5441A184" w14:textId="77777777" w:rsidTr="000615FA">
        <w:tc>
          <w:tcPr>
            <w:tcW w:w="5245" w:type="dxa"/>
          </w:tcPr>
          <w:p w14:paraId="61842A9C"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interface </w:t>
            </w:r>
            <w:r w:rsidRPr="002F5F3A">
              <w:rPr>
                <w:rFonts w:eastAsia="굴림"/>
              </w:rPr>
              <w:t>[</w:t>
            </w:r>
            <w:r w:rsidRPr="002F5F3A">
              <w:rPr>
                <w:rFonts w:eastAsia="굴림"/>
                <w:i/>
              </w:rPr>
              <w:t>interface-name</w:t>
            </w:r>
            <w:r w:rsidRPr="002F5F3A">
              <w:rPr>
                <w:rFonts w:eastAsia="굴림"/>
              </w:rPr>
              <w:t>]</w:t>
            </w:r>
          </w:p>
        </w:tc>
        <w:tc>
          <w:tcPr>
            <w:tcW w:w="3755" w:type="dxa"/>
          </w:tcPr>
          <w:p w14:paraId="26638DBF" w14:textId="77777777" w:rsidR="00762D34" w:rsidRPr="002F5F3A" w:rsidRDefault="00762D34" w:rsidP="00C403CD">
            <w:pPr>
              <w:pStyle w:val="aa"/>
              <w:ind w:right="20"/>
              <w:rPr>
                <w:rFonts w:eastAsia="굴림"/>
              </w:rPr>
            </w:pPr>
            <w:r w:rsidRPr="002F5F3A">
              <w:rPr>
                <w:rFonts w:eastAsia="굴림"/>
              </w:rPr>
              <w:t>Shows OSPF interface information</w:t>
            </w:r>
          </w:p>
        </w:tc>
      </w:tr>
      <w:tr w:rsidR="00762D34" w14:paraId="0D0729AB" w14:textId="77777777" w:rsidTr="000615FA">
        <w:tc>
          <w:tcPr>
            <w:tcW w:w="5245" w:type="dxa"/>
          </w:tcPr>
          <w:p w14:paraId="74DE2994"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neighbor </w:t>
            </w:r>
            <w:r w:rsidRPr="002F5F3A">
              <w:rPr>
                <w:rFonts w:eastAsia="굴림"/>
              </w:rPr>
              <w:t>[</w:t>
            </w:r>
            <w:r w:rsidRPr="002F5F3A">
              <w:rPr>
                <w:rFonts w:eastAsia="굴림"/>
                <w:i/>
              </w:rPr>
              <w:t>neighbor-id</w:t>
            </w:r>
            <w:r w:rsidRPr="002F5F3A">
              <w:rPr>
                <w:rFonts w:eastAsia="굴림"/>
              </w:rPr>
              <w:t>] [</w:t>
            </w:r>
            <w:r w:rsidRPr="002F5F3A">
              <w:rPr>
                <w:rFonts w:eastAsia="굴림"/>
                <w:b/>
              </w:rPr>
              <w:t>detail</w:t>
            </w:r>
            <w:r w:rsidRPr="002F5F3A">
              <w:rPr>
                <w:rFonts w:eastAsia="굴림"/>
              </w:rPr>
              <w:t>]</w:t>
            </w:r>
          </w:p>
        </w:tc>
        <w:tc>
          <w:tcPr>
            <w:tcW w:w="3755" w:type="dxa"/>
          </w:tcPr>
          <w:p w14:paraId="09EE10CC" w14:textId="77777777" w:rsidR="00762D34" w:rsidRPr="002F5F3A" w:rsidRDefault="00762D34" w:rsidP="00C403CD">
            <w:pPr>
              <w:pStyle w:val="aa"/>
              <w:ind w:right="20"/>
              <w:rPr>
                <w:rFonts w:eastAsia="굴림"/>
              </w:rPr>
            </w:pPr>
            <w:r w:rsidRPr="002F5F3A">
              <w:rPr>
                <w:rFonts w:eastAsia="굴림"/>
              </w:rPr>
              <w:t>Shows OSPF neighbor information</w:t>
            </w:r>
          </w:p>
        </w:tc>
      </w:tr>
      <w:tr w:rsidR="00762D34" w14:paraId="66B3CDDF" w14:textId="77777777" w:rsidTr="000615FA">
        <w:tc>
          <w:tcPr>
            <w:tcW w:w="5245" w:type="dxa"/>
          </w:tcPr>
          <w:p w14:paraId="66D64A81"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summary-address</w:t>
            </w:r>
          </w:p>
        </w:tc>
        <w:tc>
          <w:tcPr>
            <w:tcW w:w="3755" w:type="dxa"/>
          </w:tcPr>
          <w:p w14:paraId="45F51858" w14:textId="77777777" w:rsidR="00762D34" w:rsidRPr="002F5F3A" w:rsidRDefault="00762D34" w:rsidP="00C403CD">
            <w:pPr>
              <w:pStyle w:val="aa"/>
              <w:ind w:right="20"/>
              <w:rPr>
                <w:rFonts w:eastAsia="굴림"/>
              </w:rPr>
            </w:pPr>
            <w:r w:rsidRPr="002F5F3A">
              <w:rPr>
                <w:rFonts w:eastAsia="굴림"/>
              </w:rPr>
              <w:t xml:space="preserve">Shows all summary address information on Redistribution </w:t>
            </w:r>
          </w:p>
        </w:tc>
      </w:tr>
      <w:tr w:rsidR="00762D34" w14:paraId="4BB52D4A" w14:textId="77777777" w:rsidTr="000615FA">
        <w:tc>
          <w:tcPr>
            <w:tcW w:w="5245" w:type="dxa"/>
          </w:tcPr>
          <w:p w14:paraId="1AEDBF0D"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traffic </w:t>
            </w:r>
          </w:p>
        </w:tc>
        <w:tc>
          <w:tcPr>
            <w:tcW w:w="3755" w:type="dxa"/>
          </w:tcPr>
          <w:p w14:paraId="2DC723CD" w14:textId="77777777" w:rsidR="00762D34" w:rsidRPr="002F5F3A" w:rsidRDefault="00762D34" w:rsidP="00C403CD">
            <w:pPr>
              <w:pStyle w:val="aa"/>
              <w:ind w:right="20"/>
              <w:rPr>
                <w:rFonts w:eastAsia="굴림"/>
              </w:rPr>
            </w:pPr>
            <w:r w:rsidRPr="002F5F3A">
              <w:rPr>
                <w:rFonts w:eastAsia="굴림"/>
              </w:rPr>
              <w:t>Shows OSPF traffic statistics</w:t>
            </w:r>
          </w:p>
        </w:tc>
      </w:tr>
      <w:tr w:rsidR="00762D34" w14:paraId="4D70FE54" w14:textId="77777777" w:rsidTr="000615FA">
        <w:tc>
          <w:tcPr>
            <w:tcW w:w="5245" w:type="dxa"/>
          </w:tcPr>
          <w:p w14:paraId="0097441B" w14:textId="77777777"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virtual-links</w:t>
            </w:r>
          </w:p>
        </w:tc>
        <w:tc>
          <w:tcPr>
            <w:tcW w:w="3755" w:type="dxa"/>
          </w:tcPr>
          <w:p w14:paraId="461C7994" w14:textId="77777777" w:rsidR="00762D34" w:rsidRPr="002F5F3A" w:rsidRDefault="00762D34" w:rsidP="00C403CD">
            <w:pPr>
              <w:pStyle w:val="aa"/>
              <w:ind w:right="20"/>
              <w:rPr>
                <w:rFonts w:eastAsia="굴림"/>
              </w:rPr>
            </w:pPr>
            <w:r w:rsidRPr="002F5F3A">
              <w:rPr>
                <w:rFonts w:eastAsia="굴림"/>
              </w:rPr>
              <w:t>Shows OSPF virtual link information</w:t>
            </w:r>
          </w:p>
        </w:tc>
      </w:tr>
    </w:tbl>
    <w:p w14:paraId="02D9C079" w14:textId="77777777" w:rsidR="007A3FD1" w:rsidRDefault="00762D34" w:rsidP="00C403CD">
      <w:pPr>
        <w:pStyle w:val="a3"/>
        <w:ind w:left="0" w:right="20"/>
      </w:pPr>
      <w:r w:rsidRPr="002F5F3A">
        <w:t>Use the following command in EXEC mode to restart OSPF process.</w:t>
      </w:r>
    </w:p>
    <w:p w14:paraId="76B9A145" w14:textId="77777777" w:rsidR="00762D34" w:rsidRDefault="006A4BB0" w:rsidP="00C403CD">
      <w:pPr>
        <w:pStyle w:val="afffff3"/>
        <w:ind w:left="0" w:right="20"/>
      </w:pPr>
      <w:bookmarkStart w:id="1776" w:name="_Toc294800850"/>
      <w:bookmarkStart w:id="1777" w:name="_Toc294800886"/>
      <w:bookmarkStart w:id="1778" w:name="_Toc294856174"/>
      <w:bookmarkStart w:id="1779" w:name="_Toc39157525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D06301">
        <w:rPr>
          <w:noProof/>
        </w:rPr>
        <w:t>115</w:t>
      </w:r>
      <w:r w:rsidR="005832B8">
        <w:fldChar w:fldCharType="end"/>
      </w:r>
      <w:r w:rsidR="00D63F0E">
        <w:rPr>
          <w:rFonts w:hint="eastAsia"/>
        </w:rPr>
        <w:t xml:space="preserve"> </w:t>
      </w:r>
      <w:r w:rsidR="00762D34">
        <w:rPr>
          <w:rFonts w:hint="eastAsia"/>
        </w:rPr>
        <w:t>Maintaining OSPF CLI</w:t>
      </w:r>
      <w:bookmarkEnd w:id="1776"/>
      <w:bookmarkEnd w:id="1777"/>
      <w:bookmarkEnd w:id="1778"/>
      <w:bookmarkEnd w:id="1779"/>
    </w:p>
    <w:tbl>
      <w:tblPr>
        <w:tblStyle w:val="CLIWide"/>
        <w:tblW w:w="0" w:type="auto"/>
        <w:tblLook w:val="01E0" w:firstRow="1" w:lastRow="1" w:firstColumn="1" w:lastColumn="1" w:noHBand="0" w:noVBand="0"/>
      </w:tblPr>
      <w:tblGrid>
        <w:gridCol w:w="4519"/>
        <w:gridCol w:w="3629"/>
      </w:tblGrid>
      <w:tr w:rsidR="00762D34" w14:paraId="0F97B6FA"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A6CC091" w14:textId="77777777" w:rsidR="00762D34" w:rsidRPr="002F5F3A" w:rsidRDefault="00762D34" w:rsidP="00C403CD">
            <w:pPr>
              <w:pStyle w:val="ab"/>
              <w:ind w:right="20"/>
              <w:rPr>
                <w:rFonts w:eastAsia="굴림"/>
                <w:b w:val="0"/>
              </w:rPr>
            </w:pPr>
            <w:r w:rsidRPr="002F5F3A">
              <w:rPr>
                <w:rFonts w:eastAsia="굴림"/>
                <w:b w:val="0"/>
              </w:rPr>
              <w:t>Command</w:t>
            </w:r>
          </w:p>
        </w:tc>
        <w:tc>
          <w:tcPr>
            <w:tcW w:w="3735" w:type="dxa"/>
          </w:tcPr>
          <w:p w14:paraId="492445D4" w14:textId="77777777" w:rsidR="00762D34" w:rsidRPr="002F5F3A" w:rsidRDefault="00762D34" w:rsidP="00C403CD">
            <w:pPr>
              <w:pStyle w:val="ab"/>
              <w:ind w:right="20"/>
              <w:rPr>
                <w:rFonts w:eastAsia="굴림"/>
                <w:b w:val="0"/>
              </w:rPr>
            </w:pPr>
            <w:r w:rsidRPr="002F5F3A">
              <w:rPr>
                <w:rFonts w:eastAsia="굴림"/>
                <w:b w:val="0"/>
              </w:rPr>
              <w:t>Description</w:t>
            </w:r>
          </w:p>
        </w:tc>
      </w:tr>
      <w:tr w:rsidR="00762D34" w14:paraId="14598625" w14:textId="77777777" w:rsidTr="000615FA">
        <w:tc>
          <w:tcPr>
            <w:tcW w:w="5245" w:type="dxa"/>
          </w:tcPr>
          <w:p w14:paraId="4A5349F2" w14:textId="77777777"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clear ip ospf </w:t>
            </w:r>
            <w:r w:rsidRPr="002F5F3A">
              <w:rPr>
                <w:rFonts w:eastAsia="굴림"/>
              </w:rPr>
              <w:t>[</w:t>
            </w:r>
            <w:r w:rsidRPr="002F5F3A">
              <w:rPr>
                <w:rFonts w:eastAsia="굴림"/>
                <w:i/>
              </w:rPr>
              <w:t>process-id</w:t>
            </w:r>
            <w:r w:rsidRPr="002F5F3A">
              <w:rPr>
                <w:rFonts w:eastAsia="굴림"/>
              </w:rPr>
              <w:t>] {</w:t>
            </w:r>
            <w:r w:rsidRPr="002F5F3A">
              <w:rPr>
                <w:rFonts w:eastAsia="굴림"/>
                <w:b/>
              </w:rPr>
              <w:t>process</w:t>
            </w:r>
            <w:r w:rsidRPr="002F5F3A">
              <w:rPr>
                <w:rFonts w:eastAsia="굴림"/>
              </w:rPr>
              <w:t xml:space="preserve"> | </w:t>
            </w:r>
            <w:r w:rsidRPr="002F5F3A">
              <w:rPr>
                <w:rFonts w:eastAsia="굴림"/>
                <w:b/>
              </w:rPr>
              <w:t>redistribution</w:t>
            </w:r>
            <w:r w:rsidRPr="002F5F3A">
              <w:rPr>
                <w:rFonts w:eastAsia="굴림"/>
              </w:rPr>
              <w:t xml:space="preserve"> | </w:t>
            </w:r>
            <w:r w:rsidRPr="002F5F3A">
              <w:rPr>
                <w:rFonts w:eastAsia="굴림"/>
                <w:b/>
              </w:rPr>
              <w:t>counters</w:t>
            </w:r>
            <w:r w:rsidRPr="002F5F3A">
              <w:rPr>
                <w:rFonts w:eastAsia="굴림"/>
              </w:rPr>
              <w:t xml:space="preserve"> | </w:t>
            </w:r>
            <w:r w:rsidRPr="002F5F3A">
              <w:rPr>
                <w:rFonts w:eastAsia="굴림"/>
                <w:b/>
              </w:rPr>
              <w:t>traffic</w:t>
            </w:r>
            <w:r w:rsidRPr="002F5F3A">
              <w:rPr>
                <w:rFonts w:eastAsia="굴림"/>
              </w:rPr>
              <w:t>}</w:t>
            </w:r>
          </w:p>
        </w:tc>
        <w:tc>
          <w:tcPr>
            <w:tcW w:w="3735" w:type="dxa"/>
          </w:tcPr>
          <w:p w14:paraId="78489A6F" w14:textId="77777777" w:rsidR="00762D34" w:rsidRPr="002F5F3A" w:rsidRDefault="00762D34" w:rsidP="00C403CD">
            <w:pPr>
              <w:pStyle w:val="aa"/>
              <w:ind w:right="20"/>
              <w:rPr>
                <w:rFonts w:eastAsia="굴림"/>
              </w:rPr>
            </w:pPr>
            <w:r w:rsidRPr="002F5F3A">
              <w:rPr>
                <w:rFonts w:eastAsia="굴림"/>
              </w:rPr>
              <w:t xml:space="preserve">Restarts OSPF process/counters/redistribution/traffic </w:t>
            </w:r>
          </w:p>
        </w:tc>
      </w:tr>
    </w:tbl>
    <w:p w14:paraId="497BE99F" w14:textId="77777777" w:rsidR="00A94F08" w:rsidRDefault="00A94F08" w:rsidP="00C403CD">
      <w:pPr>
        <w:ind w:right="20"/>
      </w:pPr>
    </w:p>
    <w:p w14:paraId="31BE4ABC" w14:textId="77777777" w:rsidR="00A94F08" w:rsidRDefault="00A94F08" w:rsidP="00C403CD">
      <w:pPr>
        <w:ind w:right="20"/>
      </w:pPr>
      <w:r>
        <w:br w:type="page"/>
      </w:r>
    </w:p>
    <w:p w14:paraId="12FEB71F"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bookmarkStart w:id="1780" w:name="_Toc434823002"/>
      <w:bookmarkStart w:id="1781" w:name="_Toc294856721"/>
      <w:bookmarkStart w:id="1782" w:name="_Toc294857223"/>
      <w:bookmarkStart w:id="1783" w:name="_Toc391378354"/>
    </w:p>
    <w:p w14:paraId="07AF5C85"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p>
    <w:p w14:paraId="721C6FB1"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p>
    <w:p w14:paraId="3A3C22ED"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p>
    <w:p w14:paraId="24E16F5F"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p>
    <w:p w14:paraId="2B90713E"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p>
    <w:p w14:paraId="61341B63" w14:textId="77777777" w:rsidR="00586661" w:rsidRPr="00586661" w:rsidRDefault="00586661" w:rsidP="00586661">
      <w:pPr>
        <w:pStyle w:val="afffff4"/>
        <w:keepNext/>
        <w:pageBreakBefore/>
        <w:numPr>
          <w:ilvl w:val="0"/>
          <w:numId w:val="42"/>
        </w:numPr>
        <w:spacing w:after="480" w:line="240" w:lineRule="auto"/>
        <w:ind w:leftChars="0"/>
        <w:jc w:val="right"/>
        <w:outlineLvl w:val="0"/>
        <w:rPr>
          <w:rFonts w:eastAsiaTheme="minorEastAsia"/>
          <w:b/>
          <w:i/>
          <w:vanish/>
          <w:sz w:val="40"/>
          <w:szCs w:val="40"/>
        </w:rPr>
      </w:pPr>
    </w:p>
    <w:p w14:paraId="0EF37028" w14:textId="5F5529DE" w:rsidR="00586661" w:rsidRDefault="00586661" w:rsidP="00D52C4A">
      <w:pPr>
        <w:pStyle w:val="1"/>
        <w:numPr>
          <w:ilvl w:val="0"/>
          <w:numId w:val="42"/>
        </w:numPr>
      </w:pPr>
      <w:bookmarkStart w:id="1784" w:name="_Toc444695072"/>
      <w:r>
        <w:rPr>
          <w:rFonts w:hint="eastAsia"/>
        </w:rPr>
        <w:lastRenderedPageBreak/>
        <w:t>IS-IS</w:t>
      </w:r>
      <w:bookmarkEnd w:id="1780"/>
      <w:bookmarkEnd w:id="1784"/>
      <w:r>
        <w:rPr>
          <w:rFonts w:hint="eastAsia"/>
        </w:rPr>
        <w:t xml:space="preserve"> </w:t>
      </w:r>
    </w:p>
    <w:p w14:paraId="2C22678E" w14:textId="77777777" w:rsidR="00586661" w:rsidRDefault="00586661" w:rsidP="00586661">
      <w:pPr>
        <w:ind w:right="20"/>
      </w:pPr>
    </w:p>
    <w:p w14:paraId="3EEB6ED4" w14:textId="77777777" w:rsidR="00586661" w:rsidRDefault="00586661" w:rsidP="00586661">
      <w:pPr>
        <w:pStyle w:val="-1"/>
        <w:ind w:left="0" w:right="20"/>
      </w:pPr>
      <w:r>
        <w:t>This chapter introduces IS-IS (Intermediate System to Intermediate System) routing protocol.</w:t>
      </w:r>
    </w:p>
    <w:p w14:paraId="6907965A" w14:textId="77777777" w:rsidR="00586661" w:rsidRDefault="00586661" w:rsidP="00586661">
      <w:pPr>
        <w:ind w:right="20"/>
      </w:pPr>
    </w:p>
    <w:p w14:paraId="631FE4A4" w14:textId="77777777" w:rsidR="00586661" w:rsidRDefault="00586661" w:rsidP="00586661">
      <w:pPr>
        <w:widowControl/>
        <w:wordWrap/>
        <w:snapToGrid/>
        <w:spacing w:line="240" w:lineRule="auto"/>
        <w:jc w:val="left"/>
      </w:pPr>
      <w:r>
        <w:rPr>
          <w:rFonts w:hint="eastAsia"/>
          <w:kern w:val="0"/>
        </w:rPr>
        <w:br w:type="page"/>
      </w:r>
    </w:p>
    <w:p w14:paraId="599361A3" w14:textId="77777777" w:rsidR="00586661" w:rsidRDefault="00586661" w:rsidP="00586661">
      <w:pPr>
        <w:pStyle w:val="2"/>
        <w:ind w:right="20"/>
      </w:pPr>
      <w:bookmarkStart w:id="1785" w:name="_Toc434823003"/>
      <w:bookmarkStart w:id="1786" w:name="_Toc444695073"/>
      <w:r>
        <w:lastRenderedPageBreak/>
        <w:t>IS-IS Overview</w:t>
      </w:r>
      <w:bookmarkEnd w:id="1785"/>
      <w:bookmarkEnd w:id="1786"/>
    </w:p>
    <w:p w14:paraId="06157FF0" w14:textId="77777777" w:rsidR="00586661" w:rsidRDefault="00586661" w:rsidP="00586661">
      <w:pPr>
        <w:pStyle w:val="MainText1forCSManual"/>
        <w:rPr>
          <w:lang w:val="en"/>
        </w:rPr>
      </w:pPr>
      <w:r>
        <w:rPr>
          <w:b/>
          <w:bCs/>
          <w:lang w:val="en"/>
        </w:rPr>
        <w:t>Intermediate System to Intermediate System</w:t>
      </w:r>
      <w:r>
        <w:rPr>
          <w:lang w:val="en"/>
        </w:rPr>
        <w:t xml:space="preserve"> (</w:t>
      </w:r>
      <w:r>
        <w:rPr>
          <w:b/>
          <w:bCs/>
          <w:lang w:val="en"/>
        </w:rPr>
        <w:t>IS-IS</w:t>
      </w:r>
      <w:r>
        <w:rPr>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Default="00586661" w:rsidP="00586661">
      <w:pPr>
        <w:pStyle w:val="MainText1forCSManual"/>
        <w:rPr>
          <w:bCs/>
          <w:lang w:val="en"/>
        </w:rPr>
      </w:pPr>
      <w:r>
        <w:rPr>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Default="00586661" w:rsidP="00586661">
      <w:pPr>
        <w:pStyle w:val="MainText1forCSManual"/>
        <w:rPr>
          <w:bCs/>
          <w:lang w:val="en"/>
        </w:rPr>
      </w:pPr>
      <w:r>
        <w:rPr>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Default="00586661" w:rsidP="00586661">
      <w:pPr>
        <w:ind w:right="20"/>
      </w:pPr>
    </w:p>
    <w:p w14:paraId="2C3891D6" w14:textId="77777777" w:rsidR="00586661" w:rsidRDefault="00586661" w:rsidP="00586661">
      <w:pPr>
        <w:ind w:right="20"/>
        <w:rPr>
          <w:rFonts w:ascii="Arial" w:eastAsia="맑은 고딕"/>
          <w:b/>
          <w:bCs/>
          <w:w w:val="105"/>
          <w:sz w:val="24"/>
          <w:szCs w:val="24"/>
        </w:rPr>
      </w:pPr>
      <w:r>
        <w:rPr>
          <w:rFonts w:ascii="Arial" w:eastAsia="맑은 고딕"/>
          <w:b/>
          <w:bCs/>
          <w:w w:val="105"/>
          <w:sz w:val="24"/>
          <w:szCs w:val="24"/>
        </w:rPr>
        <w:t>IS Address Assignment</w:t>
      </w:r>
    </w:p>
    <w:p w14:paraId="113F9669" w14:textId="77777777" w:rsidR="00586661" w:rsidRDefault="00586661" w:rsidP="00586661">
      <w:pPr>
        <w:ind w:right="20"/>
        <w:rPr>
          <w:rFonts w:ascii="Arial" w:eastAsia="맑은 고딕" w:cs="굴림"/>
          <w:noProof/>
        </w:rPr>
      </w:pPr>
      <w:r>
        <w:rPr>
          <w:rFonts w:ascii="Arial" w:eastAsia="맑은 고딕" w:cs="굴림"/>
          <w:noProof/>
        </w:rPr>
        <w:t>An IS is identified by an address known as a Network Entity Title (NET). The NET is the address of a Network</w:t>
      </w:r>
    </w:p>
    <w:p w14:paraId="4F7A018D" w14:textId="77777777" w:rsidR="00586661" w:rsidRDefault="00586661" w:rsidP="00586661">
      <w:pPr>
        <w:ind w:right="20"/>
        <w:rPr>
          <w:rFonts w:ascii="Arial" w:eastAsia="맑은 고딕" w:cs="굴림"/>
          <w:noProof/>
        </w:rPr>
      </w:pPr>
      <w:r>
        <w:rPr>
          <w:rFonts w:ascii="Arial" w:eastAsia="맑은 고딕" w:cs="굴림"/>
          <w:noProof/>
        </w:rPr>
        <w:t>Service Access Point (NSAP), which identifies an instance of the IS-IS routing protocol running on an IS.</w:t>
      </w:r>
    </w:p>
    <w:p w14:paraId="169A5C09" w14:textId="77777777" w:rsidR="00586661" w:rsidRDefault="00586661" w:rsidP="00586661">
      <w:pPr>
        <w:ind w:right="20"/>
        <w:rPr>
          <w:rFonts w:ascii="Arial" w:eastAsia="맑은 고딕" w:cs="굴림"/>
          <w:noProof/>
        </w:rPr>
      </w:pPr>
      <w:r>
        <w:rPr>
          <w:rFonts w:ascii="Arial" w:eastAsia="맑은 고딕" w:cs="굴림"/>
          <w:noProof/>
        </w:rPr>
        <w:t>The NET may be 8 to 20 octets in length and consists of three parts:</w:t>
      </w:r>
    </w:p>
    <w:p w14:paraId="3AC988A1" w14:textId="77777777" w:rsidR="00586661" w:rsidRDefault="00586661" w:rsidP="00586661">
      <w:pPr>
        <w:ind w:right="20" w:firstLine="107"/>
        <w:rPr>
          <w:rFonts w:ascii="Arial" w:eastAsia="맑은 고딕" w:cs="굴림"/>
          <w:noProof/>
        </w:rPr>
      </w:pPr>
      <w:r>
        <w:rPr>
          <w:rFonts w:ascii="Arial" w:eastAsia="맑은 고딕" w:cs="굴림" w:hint="eastAsia"/>
          <w:noProof/>
        </w:rPr>
        <w:t>•</w:t>
      </w:r>
      <w:r>
        <w:rPr>
          <w:rFonts w:ascii="Arial" w:eastAsia="맑은 고딕" w:cs="굴림"/>
          <w:noProof/>
        </w:rPr>
        <w:t xml:space="preserve"> Area address</w:t>
      </w:r>
      <w:r>
        <w:rPr>
          <w:rFonts w:ascii="Arial" w:eastAsia="맑은 고딕" w:cs="굴림" w:hint="eastAsia"/>
          <w:noProof/>
        </w:rPr>
        <w:t>—</w:t>
      </w:r>
      <w:r>
        <w:rPr>
          <w:rFonts w:ascii="Arial" w:eastAsia="맑은 고딕" w:cs="굴림"/>
          <w:noProof/>
        </w:rPr>
        <w:t>This field is 1 to 13 octets in length and is composed of high-order octets of the address.</w:t>
      </w:r>
    </w:p>
    <w:p w14:paraId="608B6DA4" w14:textId="77777777" w:rsidR="00586661" w:rsidRDefault="00586661" w:rsidP="00586661">
      <w:pPr>
        <w:ind w:right="20" w:firstLine="90"/>
        <w:rPr>
          <w:rFonts w:ascii="Arial" w:eastAsia="맑은 고딕" w:cs="굴림"/>
          <w:noProof/>
        </w:rPr>
      </w:pPr>
      <w:r>
        <w:rPr>
          <w:rFonts w:ascii="Arial" w:eastAsia="맑은 고딕" w:cs="굴림" w:hint="eastAsia"/>
          <w:noProof/>
        </w:rPr>
        <w:t>•</w:t>
      </w:r>
      <w:r>
        <w:rPr>
          <w:rFonts w:ascii="Arial" w:eastAsia="맑은 고딕" w:cs="굴림"/>
          <w:noProof/>
        </w:rPr>
        <w:t xml:space="preserve"> System ID</w:t>
      </w:r>
      <w:r>
        <w:rPr>
          <w:rFonts w:ascii="Arial" w:eastAsia="맑은 고딕" w:cs="굴림" w:hint="eastAsia"/>
          <w:noProof/>
        </w:rPr>
        <w:t>—</w:t>
      </w:r>
      <w:r>
        <w:rPr>
          <w:rFonts w:ascii="Arial" w:eastAsia="맑은 고딕" w:cs="굴림"/>
          <w:noProof/>
        </w:rPr>
        <w:t>This field is 6 octets long and immediately follows the area address. When the IS operates</w:t>
      </w:r>
    </w:p>
    <w:p w14:paraId="5FFA0EA8" w14:textId="77777777" w:rsidR="00586661" w:rsidRDefault="00586661" w:rsidP="00586661">
      <w:pPr>
        <w:ind w:right="20"/>
        <w:rPr>
          <w:rFonts w:ascii="Arial" w:eastAsia="맑은 고딕" w:cs="굴림"/>
          <w:noProof/>
        </w:rPr>
      </w:pPr>
      <w:r>
        <w:rPr>
          <w:rFonts w:ascii="Arial" w:eastAsia="맑은 고딕" w:cs="굴림"/>
          <w:noProof/>
        </w:rPr>
        <w:t>at Level 1, the system ID must be unique among all the Level-1 devices in the same area. When the IS</w:t>
      </w:r>
    </w:p>
    <w:p w14:paraId="17113A52" w14:textId="77777777" w:rsidR="00586661" w:rsidRDefault="00586661" w:rsidP="00586661">
      <w:pPr>
        <w:ind w:right="20"/>
        <w:rPr>
          <w:rFonts w:ascii="Arial" w:eastAsia="맑은 고딕" w:cs="굴림"/>
          <w:noProof/>
        </w:rPr>
      </w:pPr>
      <w:r>
        <w:rPr>
          <w:rFonts w:ascii="Arial" w:eastAsia="맑은 고딕" w:cs="굴림"/>
          <w:noProof/>
        </w:rPr>
        <w:t>operates at Level 2, the system ID must be unique among all devices in the domain.</w:t>
      </w:r>
    </w:p>
    <w:p w14:paraId="0AF715DD" w14:textId="77777777" w:rsidR="00586661" w:rsidRDefault="00586661" w:rsidP="00586661">
      <w:pPr>
        <w:wordWrap/>
        <w:autoSpaceDE w:val="0"/>
        <w:autoSpaceDN w:val="0"/>
        <w:adjustRightInd w:val="0"/>
        <w:snapToGrid/>
        <w:spacing w:line="240" w:lineRule="auto"/>
        <w:ind w:firstLine="100"/>
        <w:jc w:val="left"/>
        <w:rPr>
          <w:rFonts w:ascii="Arial" w:eastAsia="맑은 고딕" w:cs="굴림"/>
          <w:noProof/>
        </w:rPr>
      </w:pPr>
      <w:r>
        <w:rPr>
          <w:rFonts w:ascii="Arial" w:eastAsia="맑은 고딕" w:cs="굴림" w:hint="eastAsia"/>
          <w:noProof/>
        </w:rPr>
        <w:t>•</w:t>
      </w:r>
      <w:r>
        <w:rPr>
          <w:rFonts w:ascii="Arial" w:eastAsia="맑은 고딕" w:cs="굴림"/>
          <w:noProof/>
        </w:rPr>
        <w:t xml:space="preserve"> NSEL</w:t>
      </w:r>
      <w:r>
        <w:rPr>
          <w:rFonts w:ascii="Arial" w:eastAsia="맑은 고딕" w:cs="굴림" w:hint="eastAsia"/>
          <w:noProof/>
        </w:rPr>
        <w:t>—</w:t>
      </w:r>
      <w:r>
        <w:rPr>
          <w:rFonts w:ascii="Arial" w:eastAsia="맑은 고딕" w:cs="굴림"/>
          <w:noProof/>
        </w:rPr>
        <w:t>The N-selector field is 1 octet in length and immediately follows the system ID. It must be set</w:t>
      </w:r>
    </w:p>
    <w:p w14:paraId="440E69FF"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r>
        <w:rPr>
          <w:rFonts w:ascii="Arial" w:eastAsia="맑은 고딕" w:cs="굴림"/>
          <w:noProof/>
        </w:rPr>
        <w:t>to 00.</w:t>
      </w:r>
    </w:p>
    <w:p w14:paraId="780523A4" w14:textId="77777777" w:rsidR="00586661" w:rsidRDefault="00586661" w:rsidP="00586661">
      <w:pPr>
        <w:wordWrap/>
        <w:autoSpaceDE w:val="0"/>
        <w:autoSpaceDN w:val="0"/>
        <w:adjustRightInd w:val="0"/>
        <w:snapToGrid/>
        <w:spacing w:line="240" w:lineRule="auto"/>
        <w:jc w:val="left"/>
        <w:rPr>
          <w:rFonts w:ascii="Arial" w:eastAsia="맑은 고딕" w:cs="굴림"/>
          <w:noProof/>
        </w:rPr>
      </w:pPr>
    </w:p>
    <w:p w14:paraId="783539C5" w14:textId="77777777" w:rsidR="00586661" w:rsidRDefault="00586661" w:rsidP="00586661">
      <w:pPr>
        <w:ind w:right="20" w:firstLine="100"/>
        <w:rPr>
          <w:rFonts w:ascii="Arial" w:eastAsia="맑은 고딕" w:cs="굴림"/>
          <w:noProof/>
        </w:rPr>
      </w:pPr>
      <w:r>
        <w:rPr>
          <w:rFonts w:ascii="Arial" w:eastAsia="맑은 고딕" w:cs="굴림"/>
          <w:noProof/>
        </w:rPr>
        <w:t>The figure below shows the format for the NET.</w:t>
      </w:r>
      <w:r>
        <w:rPr>
          <w:rFonts w:ascii="Arial" w:eastAsia="맑은 고딕" w:cs="굴림"/>
          <w:noProof/>
        </w:rPr>
        <w:tab/>
      </w:r>
    </w:p>
    <w:p w14:paraId="2CF629B0" w14:textId="613D5E7F" w:rsidR="00586661" w:rsidRDefault="00586661" w:rsidP="00586661">
      <w:pPr>
        <w:ind w:right="20" w:firstLine="107"/>
        <w:jc w:val="center"/>
        <w:rPr>
          <w:rFonts w:ascii="Arial" w:eastAsia="맑은 고딕" w:cs="굴림"/>
          <w:bCs/>
          <w:noProof/>
          <w:lang w:val="en"/>
        </w:rPr>
      </w:pPr>
      <w:r>
        <w:rPr>
          <w:rFonts w:ascii="Arial" w:eastAsia="맑은 고딕"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Default="00586661" w:rsidP="00586661">
      <w:pPr>
        <w:ind w:right="20"/>
        <w:rPr>
          <w:rFonts w:ascii="Arial" w:eastAsia="맑은 고딕" w:cs="굴림"/>
          <w:bCs/>
          <w:noProof/>
          <w:lang w:val="en"/>
        </w:rPr>
      </w:pPr>
    </w:p>
    <w:p w14:paraId="67D3B359" w14:textId="77777777" w:rsidR="00586661" w:rsidRDefault="00586661" w:rsidP="00586661">
      <w:pPr>
        <w:pStyle w:val="3"/>
        <w:kinsoku w:val="0"/>
        <w:overflowPunct w:val="0"/>
        <w:ind w:left="107" w:right="46"/>
        <w:rPr>
          <w:b w:val="0"/>
          <w:bCs w:val="0"/>
        </w:rPr>
      </w:pPr>
      <w:bookmarkStart w:id="1787" w:name="_Toc434823004"/>
      <w:bookmarkStart w:id="1788" w:name="_Toc444695074"/>
      <w:r>
        <w:rPr>
          <w:w w:val="105"/>
        </w:rPr>
        <w:t>IS-IS</w:t>
      </w:r>
      <w:r>
        <w:rPr>
          <w:spacing w:val="-35"/>
          <w:w w:val="105"/>
        </w:rPr>
        <w:t xml:space="preserve"> </w:t>
      </w:r>
      <w:r>
        <w:rPr>
          <w:w w:val="105"/>
        </w:rPr>
        <w:t>PDU</w:t>
      </w:r>
      <w:r>
        <w:rPr>
          <w:spacing w:val="-34"/>
          <w:w w:val="105"/>
        </w:rPr>
        <w:t xml:space="preserve"> </w:t>
      </w:r>
      <w:r>
        <w:rPr>
          <w:spacing w:val="-31"/>
          <w:w w:val="105"/>
        </w:rPr>
        <w:t>T</w:t>
      </w:r>
      <w:r>
        <w:rPr>
          <w:w w:val="105"/>
        </w:rPr>
        <w:t>ypes</w:t>
      </w:r>
      <w:bookmarkEnd w:id="1787"/>
      <w:bookmarkEnd w:id="1788"/>
    </w:p>
    <w:p w14:paraId="3F944542" w14:textId="77777777" w:rsidR="00586661" w:rsidRDefault="00586661" w:rsidP="00586661">
      <w:pPr>
        <w:pStyle w:val="MainText1forCSManual"/>
        <w:rPr>
          <w:color w:val="000000" w:themeColor="text1"/>
        </w:rPr>
      </w:pPr>
      <w:bookmarkStart w:id="1789" w:name="IIHs"/>
      <w:bookmarkStart w:id="1790" w:name="bookmark7"/>
      <w:bookmarkEnd w:id="1789"/>
      <w:bookmarkEnd w:id="1790"/>
      <w:r>
        <w:rPr>
          <w:color w:val="000000" w:themeColor="text1"/>
        </w:rPr>
        <w:t>ISs</w:t>
      </w:r>
      <w:r>
        <w:rPr>
          <w:color w:val="000000" w:themeColor="text1"/>
          <w:spacing w:val="-6"/>
        </w:rPr>
        <w:t xml:space="preserve"> </w:t>
      </w:r>
      <w:r>
        <w:rPr>
          <w:color w:val="000000" w:themeColor="text1"/>
        </w:rPr>
        <w:t>exchange</w:t>
      </w:r>
      <w:r>
        <w:rPr>
          <w:color w:val="000000" w:themeColor="text1"/>
          <w:spacing w:val="-5"/>
        </w:rPr>
        <w:t xml:space="preserve"> </w:t>
      </w:r>
      <w:r>
        <w:rPr>
          <w:color w:val="000000" w:themeColor="text1"/>
        </w:rPr>
        <w:t>routing</w:t>
      </w:r>
      <w:r>
        <w:rPr>
          <w:color w:val="000000" w:themeColor="text1"/>
          <w:spacing w:val="-6"/>
        </w:rPr>
        <w:t xml:space="preserve"> </w:t>
      </w:r>
      <w:r>
        <w:rPr>
          <w:color w:val="000000" w:themeColor="text1"/>
        </w:rPr>
        <w:t>information</w:t>
      </w:r>
      <w:r>
        <w:rPr>
          <w:color w:val="000000" w:themeColor="text1"/>
          <w:spacing w:val="-5"/>
        </w:rPr>
        <w:t xml:space="preserve"> </w:t>
      </w:r>
      <w:r>
        <w:rPr>
          <w:color w:val="000000" w:themeColor="text1"/>
        </w:rPr>
        <w:t>with</w:t>
      </w:r>
      <w:r>
        <w:rPr>
          <w:color w:val="000000" w:themeColor="text1"/>
          <w:spacing w:val="-6"/>
        </w:rPr>
        <w:t xml:space="preserve"> </w:t>
      </w:r>
      <w:r>
        <w:rPr>
          <w:color w:val="000000" w:themeColor="text1"/>
        </w:rPr>
        <w:t>their</w:t>
      </w:r>
      <w:r>
        <w:rPr>
          <w:color w:val="000000" w:themeColor="text1"/>
          <w:spacing w:val="-5"/>
        </w:rPr>
        <w:t xml:space="preserve"> </w:t>
      </w:r>
      <w:r>
        <w:rPr>
          <w:color w:val="000000" w:themeColor="text1"/>
        </w:rPr>
        <w:t>peers</w:t>
      </w:r>
      <w:r>
        <w:rPr>
          <w:color w:val="000000" w:themeColor="text1"/>
          <w:spacing w:val="-6"/>
        </w:rPr>
        <w:t xml:space="preserve"> </w:t>
      </w:r>
      <w:r>
        <w:rPr>
          <w:color w:val="000000" w:themeColor="text1"/>
        </w:rPr>
        <w:t>using</w:t>
      </w:r>
      <w:r>
        <w:rPr>
          <w:color w:val="000000" w:themeColor="text1"/>
          <w:spacing w:val="-6"/>
        </w:rPr>
        <w:t xml:space="preserve"> </w:t>
      </w:r>
      <w:r>
        <w:rPr>
          <w:color w:val="000000" w:themeColor="text1"/>
        </w:rPr>
        <w:t>protocol</w:t>
      </w:r>
      <w:r>
        <w:rPr>
          <w:color w:val="000000" w:themeColor="text1"/>
          <w:spacing w:val="-5"/>
        </w:rPr>
        <w:t xml:space="preserve"> </w:t>
      </w:r>
      <w:r>
        <w:rPr>
          <w:color w:val="000000" w:themeColor="text1"/>
        </w:rPr>
        <w:t>data</w:t>
      </w:r>
      <w:r>
        <w:rPr>
          <w:color w:val="000000" w:themeColor="text1"/>
          <w:spacing w:val="-6"/>
        </w:rPr>
        <w:t xml:space="preserve"> </w:t>
      </w:r>
      <w:r>
        <w:rPr>
          <w:color w:val="000000" w:themeColor="text1"/>
        </w:rPr>
        <w:t>units</w:t>
      </w:r>
      <w:r>
        <w:rPr>
          <w:color w:val="000000" w:themeColor="text1"/>
          <w:spacing w:val="-5"/>
        </w:rPr>
        <w:t xml:space="preserve"> </w:t>
      </w:r>
      <w:r>
        <w:rPr>
          <w:color w:val="000000" w:themeColor="text1"/>
        </w:rPr>
        <w:t>(PDUs).</w:t>
      </w:r>
      <w:r>
        <w:rPr>
          <w:color w:val="000000" w:themeColor="text1"/>
          <w:spacing w:val="-6"/>
        </w:rPr>
        <w:t xml:space="preserve"> </w:t>
      </w:r>
      <w:r>
        <w:rPr>
          <w:color w:val="000000" w:themeColor="text1"/>
        </w:rPr>
        <w:t>The</w:t>
      </w:r>
      <w:r>
        <w:rPr>
          <w:color w:val="000000" w:themeColor="text1"/>
          <w:spacing w:val="-5"/>
        </w:rPr>
        <w:t xml:space="preserve"> </w:t>
      </w:r>
      <w:r>
        <w:rPr>
          <w:color w:val="000000" w:themeColor="text1"/>
        </w:rPr>
        <w:t>following</w:t>
      </w:r>
      <w:r>
        <w:rPr>
          <w:color w:val="000000" w:themeColor="text1"/>
          <w:spacing w:val="-6"/>
        </w:rPr>
        <w:t xml:space="preserve"> </w:t>
      </w:r>
      <w:r>
        <w:rPr>
          <w:color w:val="000000" w:themeColor="text1"/>
        </w:rPr>
        <w:t>types</w:t>
      </w:r>
      <w:r>
        <w:rPr>
          <w:color w:val="000000" w:themeColor="text1"/>
          <w:spacing w:val="-5"/>
        </w:rPr>
        <w:t xml:space="preserve"> </w:t>
      </w:r>
      <w:r>
        <w:rPr>
          <w:color w:val="000000" w:themeColor="text1"/>
        </w:rPr>
        <w:t>of PDUs</w:t>
      </w:r>
      <w:r>
        <w:rPr>
          <w:color w:val="000000" w:themeColor="text1"/>
          <w:spacing w:val="-5"/>
        </w:rPr>
        <w:t xml:space="preserve"> </w:t>
      </w:r>
      <w:r>
        <w:rPr>
          <w:color w:val="000000" w:themeColor="text1"/>
        </w:rPr>
        <w:t>are</w:t>
      </w:r>
      <w:r>
        <w:rPr>
          <w:color w:val="000000" w:themeColor="text1"/>
          <w:spacing w:val="-4"/>
        </w:rPr>
        <w:t xml:space="preserve"> </w:t>
      </w:r>
      <w:r>
        <w:rPr>
          <w:color w:val="000000" w:themeColor="text1"/>
        </w:rPr>
        <w:t>used:</w:t>
      </w:r>
    </w:p>
    <w:p w14:paraId="3631CC58" w14:textId="77777777" w:rsidR="00586661" w:rsidRDefault="00586661" w:rsidP="00586661">
      <w:pPr>
        <w:pStyle w:val="Title5forCSManual"/>
      </w:pPr>
      <w:r>
        <w:t>IIHs</w:t>
      </w:r>
    </w:p>
    <w:p w14:paraId="2F791DDE" w14:textId="77777777" w:rsidR="00586661" w:rsidRDefault="00586661" w:rsidP="00586661">
      <w:pPr>
        <w:pStyle w:val="MainText2forCSManual"/>
        <w:ind w:right="20"/>
      </w:pPr>
      <w:r>
        <w:t>Intermediate</w:t>
      </w:r>
      <w:r>
        <w:rPr>
          <w:spacing w:val="-8"/>
        </w:rPr>
        <w:t xml:space="preserve"> </w:t>
      </w:r>
      <w:r>
        <w:t>System-to-Intermediate</w:t>
      </w:r>
      <w:r>
        <w:rPr>
          <w:spacing w:val="-9"/>
        </w:rPr>
        <w:t xml:space="preserve"> </w:t>
      </w:r>
      <w:r>
        <w:t>System</w:t>
      </w:r>
      <w:r>
        <w:rPr>
          <w:spacing w:val="-7"/>
        </w:rPr>
        <w:t xml:space="preserve"> </w:t>
      </w:r>
      <w:r>
        <w:t>Hello</w:t>
      </w:r>
      <w:r>
        <w:rPr>
          <w:spacing w:val="-7"/>
        </w:rPr>
        <w:t xml:space="preserve"> </w:t>
      </w:r>
      <w:r>
        <w:t>PDUs</w:t>
      </w:r>
      <w:r>
        <w:rPr>
          <w:spacing w:val="-7"/>
        </w:rPr>
        <w:t xml:space="preserve"> </w:t>
      </w:r>
      <w:r>
        <w:t>(IIHs)</w:t>
      </w:r>
      <w:r>
        <w:rPr>
          <w:spacing w:val="-7"/>
        </w:rPr>
        <w:t xml:space="preserve"> </w:t>
      </w:r>
      <w:r>
        <w:t>are</w:t>
      </w:r>
      <w:r>
        <w:rPr>
          <w:spacing w:val="-7"/>
        </w:rPr>
        <w:t xml:space="preserve"> </w:t>
      </w:r>
      <w:r>
        <w:t>exchanged</w:t>
      </w:r>
      <w:r>
        <w:rPr>
          <w:spacing w:val="-7"/>
        </w:rPr>
        <w:t xml:space="preserve"> </w:t>
      </w:r>
      <w:r>
        <w:t>between</w:t>
      </w:r>
      <w:r>
        <w:rPr>
          <w:spacing w:val="-6"/>
        </w:rPr>
        <w:t xml:space="preserve"> </w:t>
      </w:r>
      <w:r>
        <w:t>IS</w:t>
      </w:r>
      <w:r>
        <w:rPr>
          <w:spacing w:val="-7"/>
        </w:rPr>
        <w:t xml:space="preserve"> </w:t>
      </w:r>
      <w:r>
        <w:t>neighbors</w:t>
      </w:r>
      <w:r>
        <w:rPr>
          <w:spacing w:val="-7"/>
        </w:rPr>
        <w:t xml:space="preserve"> </w:t>
      </w:r>
      <w:r>
        <w:t>on circuits</w:t>
      </w:r>
      <w:r>
        <w:rPr>
          <w:spacing w:val="-5"/>
        </w:rPr>
        <w:t xml:space="preserve"> </w:t>
      </w:r>
      <w:r>
        <w:t>on</w:t>
      </w:r>
      <w:r>
        <w:rPr>
          <w:spacing w:val="-3"/>
        </w:rPr>
        <w:t xml:space="preserve"> </w:t>
      </w:r>
      <w:r>
        <w:t>which</w:t>
      </w:r>
      <w:r>
        <w:rPr>
          <w:spacing w:val="-5"/>
        </w:rPr>
        <w:t xml:space="preserve"> </w:t>
      </w:r>
      <w:r>
        <w:t>the</w:t>
      </w:r>
      <w:r>
        <w:rPr>
          <w:spacing w:val="-4"/>
        </w:rPr>
        <w:t xml:space="preserve"> </w:t>
      </w:r>
      <w:r>
        <w:t>IS-IS</w:t>
      </w:r>
      <w:r>
        <w:rPr>
          <w:spacing w:val="-5"/>
        </w:rPr>
        <w:t xml:space="preserve"> </w:t>
      </w:r>
      <w:r>
        <w:t>protocol</w:t>
      </w:r>
      <w:r>
        <w:rPr>
          <w:spacing w:val="-4"/>
        </w:rPr>
        <w:t xml:space="preserve"> </w:t>
      </w:r>
      <w:r>
        <w:t>is</w:t>
      </w:r>
      <w:r>
        <w:rPr>
          <w:spacing w:val="-5"/>
        </w:rPr>
        <w:t xml:space="preserve"> </w:t>
      </w:r>
      <w:r>
        <w:t>enabled.</w:t>
      </w:r>
      <w:r>
        <w:rPr>
          <w:spacing w:val="-4"/>
        </w:rPr>
        <w:t xml:space="preserve"> </w:t>
      </w:r>
      <w:r>
        <w:t>IIHs</w:t>
      </w:r>
      <w:r>
        <w:rPr>
          <w:spacing w:val="-5"/>
        </w:rPr>
        <w:t xml:space="preserve"> </w:t>
      </w:r>
      <w:r>
        <w:t>include</w:t>
      </w:r>
      <w:r>
        <w:rPr>
          <w:spacing w:val="-4"/>
        </w:rPr>
        <w:t xml:space="preserve"> </w:t>
      </w:r>
      <w:r>
        <w:t>the</w:t>
      </w:r>
      <w:r>
        <w:rPr>
          <w:spacing w:val="-4"/>
        </w:rPr>
        <w:t xml:space="preserve"> </w:t>
      </w:r>
      <w:r>
        <w:t>system</w:t>
      </w:r>
      <w:r>
        <w:rPr>
          <w:spacing w:val="-5"/>
        </w:rPr>
        <w:t xml:space="preserve"> </w:t>
      </w:r>
      <w:r>
        <w:t>ID</w:t>
      </w:r>
      <w:r>
        <w:rPr>
          <w:spacing w:val="-4"/>
        </w:rPr>
        <w:t xml:space="preserve"> </w:t>
      </w:r>
      <w:r>
        <w:t>of</w:t>
      </w:r>
      <w:r>
        <w:rPr>
          <w:spacing w:val="-4"/>
        </w:rPr>
        <w:t xml:space="preserve"> </w:t>
      </w:r>
      <w:r>
        <w:t>the</w:t>
      </w:r>
      <w:r>
        <w:rPr>
          <w:spacing w:val="-4"/>
        </w:rPr>
        <w:t xml:space="preserve"> </w:t>
      </w:r>
      <w:r>
        <w:rPr>
          <w:spacing w:val="-2"/>
        </w:rPr>
        <w:t>sender,</w:t>
      </w:r>
      <w:r>
        <w:rPr>
          <w:spacing w:val="-4"/>
        </w:rPr>
        <w:t xml:space="preserve"> </w:t>
      </w:r>
      <w:r>
        <w:t>the</w:t>
      </w:r>
      <w:r>
        <w:rPr>
          <w:spacing w:val="-4"/>
        </w:rPr>
        <w:t xml:space="preserve"> </w:t>
      </w:r>
      <w:r>
        <w:t>assigned</w:t>
      </w:r>
      <w:r>
        <w:rPr>
          <w:spacing w:val="-5"/>
        </w:rPr>
        <w:t xml:space="preserve"> </w:t>
      </w:r>
      <w:r>
        <w:t>area</w:t>
      </w:r>
      <w:r>
        <w:rPr>
          <w:spacing w:val="25"/>
          <w:w w:val="99"/>
        </w:rPr>
        <w:t xml:space="preserve"> </w:t>
      </w:r>
      <w:r>
        <w:t>address(es),</w:t>
      </w:r>
      <w:r>
        <w:rPr>
          <w:spacing w:val="-12"/>
        </w:rPr>
        <w:t xml:space="preserve"> </w:t>
      </w:r>
      <w:r>
        <w:t>and</w:t>
      </w:r>
      <w:r>
        <w:rPr>
          <w:spacing w:val="-10"/>
        </w:rPr>
        <w:t xml:space="preserve"> </w:t>
      </w:r>
      <w:r>
        <w:t>the</w:t>
      </w:r>
      <w:r>
        <w:rPr>
          <w:spacing w:val="-11"/>
        </w:rPr>
        <w:t xml:space="preserve"> </w:t>
      </w:r>
      <w:r>
        <w:t>identity</w:t>
      </w:r>
      <w:r>
        <w:rPr>
          <w:spacing w:val="-11"/>
        </w:rPr>
        <w:t xml:space="preserve"> </w:t>
      </w:r>
      <w:r>
        <w:t>of</w:t>
      </w:r>
      <w:r>
        <w:rPr>
          <w:spacing w:val="-11"/>
        </w:rPr>
        <w:t xml:space="preserve"> </w:t>
      </w:r>
      <w:r>
        <w:t>neighbors</w:t>
      </w:r>
      <w:r>
        <w:rPr>
          <w:spacing w:val="-10"/>
        </w:rPr>
        <w:t xml:space="preserve"> </w:t>
      </w:r>
      <w:r>
        <w:t>on</w:t>
      </w:r>
      <w:r>
        <w:rPr>
          <w:spacing w:val="-10"/>
        </w:rPr>
        <w:t xml:space="preserve"> </w:t>
      </w:r>
      <w:r>
        <w:t>that</w:t>
      </w:r>
      <w:r>
        <w:rPr>
          <w:spacing w:val="-12"/>
        </w:rPr>
        <w:t xml:space="preserve"> </w:t>
      </w:r>
      <w:r>
        <w:t>circuit</w:t>
      </w:r>
      <w:r>
        <w:rPr>
          <w:spacing w:val="-11"/>
        </w:rPr>
        <w:t xml:space="preserve"> </w:t>
      </w:r>
      <w:r>
        <w:t>that</w:t>
      </w:r>
      <w:r>
        <w:rPr>
          <w:spacing w:val="-12"/>
        </w:rPr>
        <w:t xml:space="preserve"> </w:t>
      </w:r>
      <w:r>
        <w:t>are</w:t>
      </w:r>
      <w:r>
        <w:rPr>
          <w:spacing w:val="-10"/>
        </w:rPr>
        <w:t xml:space="preserve"> </w:t>
      </w:r>
      <w:r>
        <w:t>known</w:t>
      </w:r>
      <w:r>
        <w:rPr>
          <w:spacing w:val="-11"/>
        </w:rPr>
        <w:t xml:space="preserve"> </w:t>
      </w:r>
      <w:r>
        <w:t>to</w:t>
      </w:r>
      <w:r>
        <w:rPr>
          <w:spacing w:val="-10"/>
        </w:rPr>
        <w:t xml:space="preserve"> </w:t>
      </w:r>
      <w:r>
        <w:t>the</w:t>
      </w:r>
      <w:r>
        <w:rPr>
          <w:spacing w:val="-10"/>
        </w:rPr>
        <w:t xml:space="preserve"> </w:t>
      </w:r>
      <w:r>
        <w:t>sending</w:t>
      </w:r>
      <w:r>
        <w:rPr>
          <w:spacing w:val="-11"/>
        </w:rPr>
        <w:t xml:space="preserve"> </w:t>
      </w:r>
      <w:r>
        <w:t>IS.</w:t>
      </w:r>
      <w:r>
        <w:rPr>
          <w:spacing w:val="-10"/>
        </w:rPr>
        <w:t xml:space="preserve"> </w:t>
      </w:r>
      <w:r>
        <w:t>Additional</w:t>
      </w:r>
      <w:r>
        <w:rPr>
          <w:spacing w:val="-12"/>
        </w:rPr>
        <w:t xml:space="preserve"> </w:t>
      </w:r>
      <w:r>
        <w:t>optional</w:t>
      </w:r>
      <w:r>
        <w:rPr>
          <w:w w:val="99"/>
        </w:rPr>
        <w:t xml:space="preserve"> </w:t>
      </w:r>
      <w:r>
        <w:t>information</w:t>
      </w:r>
      <w:r>
        <w:rPr>
          <w:spacing w:val="-8"/>
        </w:rPr>
        <w:t xml:space="preserve"> </w:t>
      </w:r>
      <w:r>
        <w:t>may</w:t>
      </w:r>
      <w:r>
        <w:rPr>
          <w:spacing w:val="-7"/>
        </w:rPr>
        <w:t xml:space="preserve"> </w:t>
      </w:r>
      <w:r>
        <w:t>also</w:t>
      </w:r>
      <w:r>
        <w:rPr>
          <w:spacing w:val="-8"/>
        </w:rPr>
        <w:t xml:space="preserve"> </w:t>
      </w:r>
      <w:r>
        <w:t>be</w:t>
      </w:r>
      <w:r>
        <w:rPr>
          <w:spacing w:val="-7"/>
        </w:rPr>
        <w:t xml:space="preserve"> </w:t>
      </w:r>
      <w:r>
        <w:t>included.</w:t>
      </w:r>
    </w:p>
    <w:p w14:paraId="547B9594" w14:textId="77777777" w:rsidR="00586661" w:rsidRDefault="00586661" w:rsidP="00586661">
      <w:pPr>
        <w:pStyle w:val="MainText2forCSManual"/>
        <w:ind w:right="20"/>
      </w:pPr>
      <w:r>
        <w:t>There</w:t>
      </w:r>
      <w:r>
        <w:rPr>
          <w:spacing w:val="-5"/>
        </w:rPr>
        <w:t xml:space="preserve"> </w:t>
      </w:r>
      <w:r>
        <w:t>are</w:t>
      </w:r>
      <w:r>
        <w:rPr>
          <w:spacing w:val="-4"/>
        </w:rPr>
        <w:t xml:space="preserve"> </w:t>
      </w:r>
      <w:r>
        <w:t>three</w:t>
      </w:r>
      <w:r>
        <w:rPr>
          <w:spacing w:val="-4"/>
        </w:rPr>
        <w:t xml:space="preserve"> </w:t>
      </w:r>
      <w:r>
        <w:t>types</w:t>
      </w:r>
      <w:r>
        <w:rPr>
          <w:spacing w:val="-4"/>
        </w:rPr>
        <w:t xml:space="preserve"> </w:t>
      </w:r>
      <w:r>
        <w:t>of</w:t>
      </w:r>
      <w:r>
        <w:rPr>
          <w:spacing w:val="-3"/>
        </w:rPr>
        <w:t xml:space="preserve"> </w:t>
      </w:r>
      <w:r>
        <w:t>IIHs:</w:t>
      </w:r>
    </w:p>
    <w:p w14:paraId="242636FE" w14:textId="77777777" w:rsidR="00586661" w:rsidRDefault="00586661" w:rsidP="00586661">
      <w:pPr>
        <w:pStyle w:val="MainText2forCSManual"/>
        <w:ind w:right="20"/>
        <w:rPr>
          <w:rFonts w:eastAsia="Arial Unicode MS"/>
        </w:rPr>
      </w:pPr>
      <w:r>
        <w:t>Point-to-Point</w:t>
      </w:r>
      <w:r>
        <w:rPr>
          <w:spacing w:val="-8"/>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8"/>
        </w:rPr>
        <w:t xml:space="preserve"> </w:t>
      </w:r>
      <w:r>
        <w:rPr>
          <w:rFonts w:eastAsia="Arial Unicode MS"/>
        </w:rPr>
        <w:t>are</w:t>
      </w:r>
      <w:r>
        <w:rPr>
          <w:rFonts w:eastAsia="Arial Unicode MS"/>
          <w:spacing w:val="-7"/>
        </w:rPr>
        <w:t xml:space="preserve"> </w:t>
      </w:r>
      <w:r>
        <w:rPr>
          <w:rFonts w:eastAsia="Arial Unicode MS"/>
        </w:rPr>
        <w:t>sent</w:t>
      </w:r>
      <w:r>
        <w:rPr>
          <w:rFonts w:eastAsia="Arial Unicode MS"/>
          <w:spacing w:val="-8"/>
        </w:rPr>
        <w:t xml:space="preserve"> </w:t>
      </w:r>
      <w:r>
        <w:rPr>
          <w:rFonts w:eastAsia="Arial Unicode MS"/>
        </w:rPr>
        <w:t>on</w:t>
      </w:r>
      <w:r>
        <w:rPr>
          <w:rFonts w:eastAsia="Arial Unicode MS"/>
          <w:spacing w:val="-6"/>
        </w:rPr>
        <w:t xml:space="preserve"> </w:t>
      </w:r>
      <w:r>
        <w:rPr>
          <w:rFonts w:eastAsia="Arial Unicode MS"/>
        </w:rPr>
        <w:t>point-to-point</w:t>
      </w:r>
      <w:r>
        <w:rPr>
          <w:rFonts w:eastAsia="Arial Unicode MS"/>
          <w:spacing w:val="-8"/>
        </w:rPr>
        <w:t xml:space="preserve"> </w:t>
      </w:r>
      <w:r>
        <w:rPr>
          <w:rFonts w:eastAsia="Arial Unicode MS"/>
        </w:rPr>
        <w:t>circuits.</w:t>
      </w:r>
    </w:p>
    <w:p w14:paraId="69187B26" w14:textId="77777777" w:rsidR="00586661" w:rsidRDefault="00586661" w:rsidP="00586661">
      <w:pPr>
        <w:pStyle w:val="MainText2forCSManual"/>
        <w:ind w:right="20"/>
        <w:rPr>
          <w:rFonts w:eastAsia="Arial Unicode MS"/>
        </w:rPr>
      </w:pPr>
      <w:r>
        <w:t>Level-1</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Level-1</w:t>
      </w:r>
      <w:r>
        <w:rPr>
          <w:rFonts w:eastAsia="Arial Unicode MS"/>
          <w:w w:val="99"/>
        </w:rPr>
        <w:t xml:space="preserve"> </w:t>
      </w:r>
      <w:bookmarkStart w:id="1791" w:name="LSPs"/>
      <w:bookmarkEnd w:id="1791"/>
      <w:r>
        <w:rPr>
          <w:rFonts w:eastAsia="Arial Unicode MS"/>
          <w:w w:val="99"/>
        </w:rPr>
        <w:t xml:space="preserve"> </w:t>
      </w:r>
      <w:bookmarkStart w:id="1792" w:name="bookmark8"/>
      <w:bookmarkEnd w:id="1792"/>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6B394894" w14:textId="77777777" w:rsidR="00586661" w:rsidRDefault="00586661" w:rsidP="00586661">
      <w:pPr>
        <w:pStyle w:val="MainText2forCSManual"/>
        <w:ind w:right="20"/>
        <w:rPr>
          <w:rFonts w:eastAsia="Arial Unicode MS"/>
        </w:rPr>
      </w:pPr>
      <w:r>
        <w:t>Level-2</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Level-2</w:t>
      </w:r>
      <w:r>
        <w:rPr>
          <w:rFonts w:eastAsia="Arial Unicode MS"/>
          <w:spacing w:val="29"/>
          <w:w w:val="99"/>
        </w:rPr>
        <w:t xml:space="preserve"> </w:t>
      </w:r>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14:paraId="0FA24590" w14:textId="77777777" w:rsidR="00586661" w:rsidRDefault="00586661" w:rsidP="00586661">
      <w:pPr>
        <w:pStyle w:val="MainText1forCSManual"/>
        <w:rPr>
          <w:color w:val="000000" w:themeColor="text1"/>
        </w:rPr>
      </w:pPr>
    </w:p>
    <w:p w14:paraId="5F535916" w14:textId="77777777" w:rsidR="00586661" w:rsidRDefault="00586661" w:rsidP="00586661">
      <w:pPr>
        <w:pStyle w:val="Title5forCSManual"/>
      </w:pPr>
      <w:r>
        <w:lastRenderedPageBreak/>
        <w:t>LSPs</w:t>
      </w:r>
    </w:p>
    <w:p w14:paraId="1B8D8E8A" w14:textId="77777777" w:rsidR="00586661" w:rsidRDefault="00586661" w:rsidP="00586661">
      <w:pPr>
        <w:pStyle w:val="MainText2forCSManual"/>
        <w:ind w:right="20"/>
      </w:pPr>
      <w:r>
        <w:t>An</w:t>
      </w:r>
      <w:r>
        <w:rPr>
          <w:spacing w:val="-6"/>
        </w:rPr>
        <w:t xml:space="preserve"> </w:t>
      </w:r>
      <w:r>
        <w:t>IS</w:t>
      </w:r>
      <w:r>
        <w:rPr>
          <w:spacing w:val="-5"/>
        </w:rPr>
        <w:t xml:space="preserve"> </w:t>
      </w:r>
      <w:r>
        <w:t>generates</w:t>
      </w:r>
      <w:r>
        <w:rPr>
          <w:spacing w:val="-5"/>
        </w:rPr>
        <w:t xml:space="preserve"> </w:t>
      </w:r>
      <w:r>
        <w:t>Link-State</w:t>
      </w:r>
      <w:r>
        <w:rPr>
          <w:spacing w:val="-5"/>
        </w:rPr>
        <w:t xml:space="preserve"> </w:t>
      </w:r>
      <w:r>
        <w:t>PDUs</w:t>
      </w:r>
      <w:r>
        <w:rPr>
          <w:spacing w:val="-6"/>
        </w:rPr>
        <w:t xml:space="preserve"> </w:t>
      </w:r>
      <w:r>
        <w:t>(LSPs)</w:t>
      </w:r>
      <w:r>
        <w:rPr>
          <w:spacing w:val="-5"/>
        </w:rPr>
        <w:t xml:space="preserve"> </w:t>
      </w:r>
      <w:r>
        <w:t>to</w:t>
      </w:r>
      <w:r>
        <w:rPr>
          <w:spacing w:val="-5"/>
        </w:rPr>
        <w:t xml:space="preserve"> </w:t>
      </w:r>
      <w:r>
        <w:t>advertise</w:t>
      </w:r>
      <w:r>
        <w:rPr>
          <w:spacing w:val="-5"/>
        </w:rPr>
        <w:t xml:space="preserve"> </w:t>
      </w:r>
      <w:r>
        <w:t>its</w:t>
      </w:r>
      <w:r>
        <w:rPr>
          <w:spacing w:val="-5"/>
        </w:rPr>
        <w:t xml:space="preserve"> </w:t>
      </w:r>
      <w:r>
        <w:t>neighbors</w:t>
      </w:r>
      <w:r>
        <w:rPr>
          <w:spacing w:val="-5"/>
        </w:rPr>
        <w:t xml:space="preserve"> </w:t>
      </w:r>
      <w:r>
        <w:t>and</w:t>
      </w:r>
      <w:r>
        <w:rPr>
          <w:spacing w:val="-5"/>
        </w:rPr>
        <w:t xml:space="preserve"> </w:t>
      </w:r>
      <w:r>
        <w:t>the</w:t>
      </w:r>
      <w:r>
        <w:rPr>
          <w:spacing w:val="-5"/>
        </w:rPr>
        <w:t xml:space="preserve"> </w:t>
      </w:r>
      <w:r>
        <w:t>destination</w:t>
      </w:r>
      <w:r>
        <w:rPr>
          <w:spacing w:val="-6"/>
        </w:rPr>
        <w:t xml:space="preserve"> </w:t>
      </w:r>
      <w:r>
        <w:t>that</w:t>
      </w:r>
      <w:r>
        <w:rPr>
          <w:spacing w:val="-5"/>
        </w:rPr>
        <w:t xml:space="preserve"> </w:t>
      </w:r>
      <w:r>
        <w:t>are</w:t>
      </w:r>
      <w:r>
        <w:rPr>
          <w:spacing w:val="-5"/>
        </w:rPr>
        <w:t xml:space="preserve"> </w:t>
      </w:r>
      <w:r>
        <w:t>directly</w:t>
      </w:r>
      <w:r>
        <w:rPr>
          <w:w w:val="99"/>
        </w:rPr>
        <w:t xml:space="preserve"> </w:t>
      </w:r>
      <w:r>
        <w:t>connected</w:t>
      </w:r>
      <w:r>
        <w:rPr>
          <w:spacing w:val="-5"/>
        </w:rPr>
        <w:t xml:space="preserve"> </w:t>
      </w:r>
      <w:r>
        <w:t>to</w:t>
      </w:r>
      <w:r>
        <w:rPr>
          <w:spacing w:val="-5"/>
        </w:rPr>
        <w:t xml:space="preserve"> </w:t>
      </w:r>
      <w:r>
        <w:t>the</w:t>
      </w:r>
      <w:r>
        <w:rPr>
          <w:spacing w:val="-4"/>
        </w:rPr>
        <w:t xml:space="preserve"> </w:t>
      </w:r>
      <w:r>
        <w:t>IS.</w:t>
      </w:r>
      <w:r>
        <w:rPr>
          <w:spacing w:val="-5"/>
        </w:rPr>
        <w:t xml:space="preserve"> </w:t>
      </w:r>
      <w:r>
        <w:t>An</w:t>
      </w:r>
      <w:r>
        <w:rPr>
          <w:spacing w:val="-4"/>
        </w:rPr>
        <w:t xml:space="preserve"> </w:t>
      </w:r>
      <w:r>
        <w:t>LSP</w:t>
      </w:r>
      <w:r>
        <w:rPr>
          <w:spacing w:val="-5"/>
        </w:rPr>
        <w:t xml:space="preserve"> </w:t>
      </w:r>
      <w:r>
        <w:t>is</w:t>
      </w:r>
      <w:r>
        <w:rPr>
          <w:spacing w:val="-4"/>
        </w:rPr>
        <w:t xml:space="preserve"> </w:t>
      </w:r>
      <w:r>
        <w:t>uniquely</w:t>
      </w:r>
      <w:r>
        <w:rPr>
          <w:spacing w:val="-5"/>
        </w:rPr>
        <w:t xml:space="preserve"> </w:t>
      </w:r>
      <w:r>
        <w:t>identified</w:t>
      </w:r>
      <w:r>
        <w:rPr>
          <w:spacing w:val="-4"/>
        </w:rPr>
        <w:t xml:space="preserve"> </w:t>
      </w:r>
      <w:r>
        <w:t>by</w:t>
      </w:r>
      <w:r>
        <w:rPr>
          <w:spacing w:val="-4"/>
        </w:rPr>
        <w:t xml:space="preserve"> </w:t>
      </w:r>
      <w:r>
        <w:t>the</w:t>
      </w:r>
      <w:r>
        <w:rPr>
          <w:spacing w:val="-4"/>
        </w:rPr>
        <w:t xml:space="preserve"> </w:t>
      </w:r>
      <w:r>
        <w:t>following:</w:t>
      </w:r>
    </w:p>
    <w:p w14:paraId="20A20D0A" w14:textId="77777777" w:rsidR="00586661" w:rsidRDefault="00586661" w:rsidP="00586661">
      <w:pPr>
        <w:pStyle w:val="MainText2forCSManual"/>
        <w:numPr>
          <w:ilvl w:val="0"/>
          <w:numId w:val="48"/>
        </w:numPr>
        <w:ind w:leftChars="0" w:right="20"/>
      </w:pPr>
      <w:r>
        <w:rPr>
          <w:position w:val="1"/>
        </w:rPr>
        <w:t>System</w:t>
      </w:r>
      <w:r>
        <w:rPr>
          <w:spacing w:val="-4"/>
          <w:position w:val="1"/>
        </w:rPr>
        <w:t xml:space="preserve"> </w:t>
      </w:r>
      <w:r>
        <w:rPr>
          <w:position w:val="1"/>
        </w:rPr>
        <w:t>ID</w:t>
      </w:r>
      <w:r>
        <w:rPr>
          <w:spacing w:val="-4"/>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IS</w:t>
      </w:r>
      <w:r>
        <w:rPr>
          <w:spacing w:val="-4"/>
          <w:position w:val="1"/>
        </w:rPr>
        <w:t xml:space="preserve"> </w:t>
      </w:r>
      <w:r>
        <w:rPr>
          <w:position w:val="1"/>
        </w:rPr>
        <w:t>that</w:t>
      </w:r>
      <w:r>
        <w:rPr>
          <w:spacing w:val="-4"/>
          <w:position w:val="1"/>
        </w:rPr>
        <w:t xml:space="preserve"> </w:t>
      </w:r>
      <w:r>
        <w:rPr>
          <w:position w:val="1"/>
        </w:rPr>
        <w:t>generated</w:t>
      </w:r>
      <w:r>
        <w:rPr>
          <w:spacing w:val="-3"/>
          <w:position w:val="1"/>
        </w:rPr>
        <w:t xml:space="preserve"> </w:t>
      </w:r>
      <w:r>
        <w:rPr>
          <w:position w:val="1"/>
        </w:rPr>
        <w:t>the</w:t>
      </w:r>
      <w:r>
        <w:rPr>
          <w:spacing w:val="-4"/>
          <w:position w:val="1"/>
        </w:rPr>
        <w:t xml:space="preserve"> </w:t>
      </w:r>
      <w:r>
        <w:rPr>
          <w:position w:val="1"/>
        </w:rPr>
        <w:t>LSP</w:t>
      </w:r>
    </w:p>
    <w:p w14:paraId="03DB085C" w14:textId="77777777" w:rsidR="00586661" w:rsidRDefault="00586661" w:rsidP="00586661">
      <w:pPr>
        <w:pStyle w:val="MainText2forCSManual"/>
        <w:numPr>
          <w:ilvl w:val="0"/>
          <w:numId w:val="48"/>
        </w:numPr>
        <w:ind w:leftChars="0" w:right="20"/>
        <w:rPr>
          <w:rFonts w:eastAsiaTheme="minorEastAsia"/>
        </w:rPr>
      </w:pPr>
      <w:r>
        <w:t>Pseudonode</w:t>
      </w:r>
      <w:r>
        <w:rPr>
          <w:spacing w:val="-4"/>
        </w:rPr>
        <w:t xml:space="preserve"> </w:t>
      </w:r>
      <w:r>
        <w:rPr>
          <w:spacing w:val="-1"/>
        </w:rPr>
        <w:t>ID</w:t>
      </w:r>
      <w:r>
        <w:rPr>
          <w:rFonts w:ascii="Arial Unicode MS" w:eastAsia="Arial Unicode MS" w:cs="Arial Unicode MS" w:hint="eastAsia"/>
          <w:spacing w:val="-1"/>
        </w:rPr>
        <w:t>—</w:t>
      </w:r>
      <w:r>
        <w:rPr>
          <w:rFonts w:eastAsia="Arial Unicode MS"/>
          <w:spacing w:val="-1"/>
        </w:rPr>
        <w:t>This</w:t>
      </w:r>
      <w:r>
        <w:rPr>
          <w:rFonts w:eastAsia="Arial Unicode MS"/>
          <w:spacing w:val="-4"/>
        </w:rPr>
        <w:t xml:space="preserve"> </w:t>
      </w:r>
      <w:r>
        <w:rPr>
          <w:rFonts w:eastAsia="Arial Unicode MS"/>
        </w:rPr>
        <w:t>value</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always</w:t>
      </w:r>
      <w:r>
        <w:rPr>
          <w:rFonts w:eastAsia="Arial Unicode MS"/>
          <w:spacing w:val="-4"/>
        </w:rPr>
        <w:t xml:space="preserve"> </w:t>
      </w:r>
      <w:r>
        <w:rPr>
          <w:rFonts w:eastAsia="Arial Unicode MS"/>
        </w:rPr>
        <w:t>0</w:t>
      </w:r>
      <w:r>
        <w:rPr>
          <w:rFonts w:eastAsia="Arial Unicode MS"/>
          <w:spacing w:val="-3"/>
        </w:rPr>
        <w:t xml:space="preserve"> </w:t>
      </w:r>
      <w:r>
        <w:rPr>
          <w:rFonts w:eastAsia="Arial Unicode MS"/>
        </w:rPr>
        <w:t>except</w:t>
      </w:r>
      <w:r>
        <w:rPr>
          <w:rFonts w:eastAsia="Arial Unicode MS"/>
          <w:spacing w:val="-3"/>
        </w:rPr>
        <w:t xml:space="preserve"> </w:t>
      </w:r>
      <w:r>
        <w:rPr>
          <w:rFonts w:eastAsia="Arial Unicode MS"/>
        </w:rPr>
        <w:t>when</w:t>
      </w:r>
      <w:r>
        <w:rPr>
          <w:rFonts w:eastAsia="Arial Unicode MS"/>
          <w:spacing w:val="-4"/>
        </w:rPr>
        <w:t xml:space="preserve"> </w:t>
      </w:r>
      <w:r>
        <w:rPr>
          <w:rFonts w:eastAsia="Arial Unicode MS"/>
        </w:rPr>
        <w:t>the</w:t>
      </w:r>
      <w:r>
        <w:rPr>
          <w:rFonts w:eastAsia="Arial Unicode MS"/>
          <w:spacing w:val="-4"/>
        </w:rPr>
        <w:t xml:space="preserve"> </w:t>
      </w:r>
      <w:r>
        <w:rPr>
          <w:rFonts w:eastAsia="Arial Unicode MS"/>
        </w:rPr>
        <w:t>LSP</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w:t>
      </w:r>
      <w:r>
        <w:rPr>
          <w:rFonts w:eastAsia="Arial Unicode MS"/>
          <w:spacing w:val="-4"/>
        </w:rPr>
        <w:t xml:space="preserve"> </w:t>
      </w:r>
      <w:r>
        <w:rPr>
          <w:rFonts w:eastAsia="Arial Unicode MS"/>
        </w:rPr>
        <w:t>pseudonode</w:t>
      </w:r>
      <w:r>
        <w:rPr>
          <w:rFonts w:eastAsia="Arial Unicode MS"/>
          <w:spacing w:val="-3"/>
        </w:rPr>
        <w:t xml:space="preserve"> </w:t>
      </w:r>
      <w:r>
        <w:rPr>
          <w:rFonts w:eastAsia="Arial Unicode MS"/>
        </w:rPr>
        <w:t>LSP</w:t>
      </w:r>
      <w:r>
        <w:rPr>
          <w:rFonts w:eastAsia="Arial Unicode MS"/>
          <w:spacing w:val="-4"/>
        </w:rPr>
        <w:t xml:space="preserve"> </w:t>
      </w:r>
      <w:r>
        <w:rPr>
          <w:rFonts w:eastAsia="Arial Unicode MS"/>
        </w:rPr>
        <w:t>(see</w:t>
      </w:r>
      <w:r>
        <w:rPr>
          <w:rFonts w:eastAsia="Arial Unicode MS"/>
          <w:spacing w:val="-4"/>
        </w:rPr>
        <w:t xml:space="preserve"> </w:t>
      </w:r>
      <w:r>
        <w:rPr>
          <w:rFonts w:ascii="Arial Unicode MS" w:eastAsia="Arial Unicode MS" w:cs="Arial Unicode MS" w:hint="eastAsia"/>
        </w:rPr>
        <w:t>“</w:t>
      </w:r>
      <w:r>
        <w:rPr>
          <w:rFonts w:eastAsia="Arial Unicode MS"/>
        </w:rPr>
        <w:t>Operation</w:t>
      </w:r>
      <w:r>
        <w:rPr>
          <w:rFonts w:eastAsia="Arial Unicode MS"/>
          <w:spacing w:val="-4"/>
        </w:rPr>
        <w:t xml:space="preserve"> </w:t>
      </w:r>
      <w:r>
        <w:rPr>
          <w:rFonts w:eastAsia="Arial Unicode MS"/>
        </w:rPr>
        <w:t>of</w:t>
      </w:r>
      <w:r>
        <w:rPr>
          <w:rFonts w:eastAsia="Arial Unicode MS"/>
          <w:spacing w:val="26"/>
        </w:rPr>
        <w:t xml:space="preserve"> </w:t>
      </w:r>
      <w:r>
        <w:rPr>
          <w:rFonts w:eastAsia="Arial Unicode MS"/>
        </w:rPr>
        <w:t>IS-IS</w:t>
      </w:r>
      <w:r>
        <w:rPr>
          <w:rFonts w:eastAsia="Arial Unicode MS"/>
          <w:spacing w:val="-7"/>
        </w:rPr>
        <w:t xml:space="preserve"> </w:t>
      </w:r>
      <w:r>
        <w:rPr>
          <w:rFonts w:eastAsia="Arial Unicode MS"/>
        </w:rPr>
        <w:t>on</w:t>
      </w:r>
      <w:r>
        <w:rPr>
          <w:rFonts w:eastAsia="Arial Unicode MS"/>
          <w:spacing w:val="-6"/>
        </w:rPr>
        <w:t xml:space="preserve"> </w:t>
      </w:r>
      <w:r>
        <w:rPr>
          <w:rFonts w:eastAsia="Arial Unicode MS"/>
        </w:rPr>
        <w:t>Multiaccess</w:t>
      </w:r>
      <w:r>
        <w:rPr>
          <w:rFonts w:eastAsia="Arial Unicode MS"/>
          <w:spacing w:val="-7"/>
        </w:rPr>
        <w:t xml:space="preserve"> </w:t>
      </w:r>
      <w:r>
        <w:rPr>
          <w:rFonts w:eastAsia="Arial Unicode MS"/>
          <w:spacing w:val="-1"/>
        </w:rPr>
        <w:t>Circuits</w:t>
      </w:r>
      <w:r>
        <w:rPr>
          <w:rFonts w:ascii="Arial Unicode MS" w:eastAsia="Arial Unicode MS" w:cs="Arial Unicode MS" w:hint="eastAsia"/>
          <w:spacing w:val="-1"/>
        </w:rPr>
        <w:t>”</w:t>
      </w:r>
      <w:r>
        <w:rPr>
          <w:rFonts w:ascii="Arial Unicode MS" w:eastAsia="Arial Unicode MS" w:cs="Arial Unicode MS" w:hint="eastAsia"/>
          <w:spacing w:val="-12"/>
        </w:rPr>
        <w:t xml:space="preserve"> </w:t>
      </w:r>
      <w:r>
        <w:rPr>
          <w:rFonts w:eastAsia="Arial Unicode MS"/>
        </w:rPr>
        <w:t>section.</w:t>
      </w:r>
    </w:p>
    <w:p w14:paraId="04DC6F18" w14:textId="77777777" w:rsidR="00586661" w:rsidRDefault="00586661" w:rsidP="00586661">
      <w:pPr>
        <w:pStyle w:val="MainText2forCSManual"/>
        <w:numPr>
          <w:ilvl w:val="0"/>
          <w:numId w:val="48"/>
        </w:numPr>
        <w:ind w:leftChars="0" w:right="20"/>
      </w:pPr>
      <w:r>
        <w:rPr>
          <w:position w:val="1"/>
        </w:rPr>
        <w:t>LSP</w:t>
      </w:r>
      <w:r>
        <w:rPr>
          <w:spacing w:val="-3"/>
          <w:position w:val="1"/>
        </w:rPr>
        <w:t xml:space="preserve"> </w:t>
      </w:r>
      <w:r>
        <w:rPr>
          <w:position w:val="1"/>
        </w:rPr>
        <w:t>number</w:t>
      </w:r>
      <w:r>
        <w:rPr>
          <w:spacing w:val="-3"/>
          <w:position w:val="1"/>
        </w:rPr>
        <w:t xml:space="preserve"> </w:t>
      </w:r>
      <w:r>
        <w:rPr>
          <w:position w:val="1"/>
        </w:rPr>
        <w:t>(0</w:t>
      </w:r>
      <w:r>
        <w:rPr>
          <w:spacing w:val="-2"/>
          <w:position w:val="1"/>
        </w:rPr>
        <w:t xml:space="preserve"> </w:t>
      </w:r>
      <w:r>
        <w:rPr>
          <w:position w:val="1"/>
        </w:rPr>
        <w:t>to</w:t>
      </w:r>
      <w:r>
        <w:rPr>
          <w:spacing w:val="-3"/>
          <w:position w:val="1"/>
        </w:rPr>
        <w:t xml:space="preserve"> </w:t>
      </w:r>
      <w:r>
        <w:rPr>
          <w:position w:val="1"/>
        </w:rPr>
        <w:t>255)</w:t>
      </w:r>
    </w:p>
    <w:p w14:paraId="179E8BA4" w14:textId="77777777" w:rsidR="00586661" w:rsidRDefault="00586661" w:rsidP="00586661">
      <w:pPr>
        <w:pStyle w:val="MainText2forCSManual"/>
        <w:numPr>
          <w:ilvl w:val="0"/>
          <w:numId w:val="48"/>
        </w:numPr>
        <w:ind w:leftChars="0" w:right="20"/>
      </w:pPr>
      <w:r>
        <w:rPr>
          <w:position w:val="1"/>
        </w:rPr>
        <w:t>32-bit</w:t>
      </w:r>
      <w:r>
        <w:rPr>
          <w:spacing w:val="-11"/>
          <w:position w:val="1"/>
        </w:rPr>
        <w:t xml:space="preserve"> </w:t>
      </w:r>
      <w:r>
        <w:rPr>
          <w:position w:val="1"/>
        </w:rPr>
        <w:t>sequence</w:t>
      </w:r>
      <w:r>
        <w:rPr>
          <w:spacing w:val="-10"/>
          <w:position w:val="1"/>
        </w:rPr>
        <w:t xml:space="preserve"> </w:t>
      </w:r>
      <w:r>
        <w:rPr>
          <w:position w:val="1"/>
        </w:rPr>
        <w:t>number</w:t>
      </w:r>
    </w:p>
    <w:p w14:paraId="385FD497" w14:textId="77777777" w:rsidR="00586661" w:rsidRDefault="00586661" w:rsidP="00586661">
      <w:pPr>
        <w:pStyle w:val="MainText2forCSManual"/>
        <w:ind w:right="20"/>
      </w:pPr>
      <w:r>
        <w:t>Whenever</w:t>
      </w:r>
      <w:r>
        <w:rPr>
          <w:spacing w:val="-6"/>
        </w:rPr>
        <w:t xml:space="preserve"> </w:t>
      </w:r>
      <w:r>
        <w:t>a</w:t>
      </w:r>
      <w:r>
        <w:rPr>
          <w:spacing w:val="-5"/>
        </w:rPr>
        <w:t xml:space="preserve"> </w:t>
      </w:r>
      <w:r>
        <w:t>new</w:t>
      </w:r>
      <w:r>
        <w:rPr>
          <w:spacing w:val="-5"/>
        </w:rPr>
        <w:t xml:space="preserve"> </w:t>
      </w:r>
      <w:r>
        <w:t>version</w:t>
      </w:r>
      <w:r>
        <w:rPr>
          <w:spacing w:val="-5"/>
        </w:rPr>
        <w:t xml:space="preserve"> </w:t>
      </w:r>
      <w:r>
        <w:t>of</w:t>
      </w:r>
      <w:r>
        <w:rPr>
          <w:spacing w:val="-4"/>
        </w:rPr>
        <w:t xml:space="preserve"> </w:t>
      </w:r>
      <w:r>
        <w:t>an</w:t>
      </w:r>
      <w:r>
        <w:rPr>
          <w:spacing w:val="-5"/>
        </w:rPr>
        <w:t xml:space="preserve"> </w:t>
      </w:r>
      <w:r>
        <w:t>LSP</w:t>
      </w:r>
      <w:r>
        <w:rPr>
          <w:spacing w:val="-6"/>
        </w:rPr>
        <w:t xml:space="preserve"> </w:t>
      </w:r>
      <w:r>
        <w:t>is</w:t>
      </w:r>
      <w:r>
        <w:rPr>
          <w:spacing w:val="-5"/>
        </w:rPr>
        <w:t xml:space="preserve"> </w:t>
      </w:r>
      <w:r>
        <w:t>generated,</w:t>
      </w:r>
      <w:r>
        <w:rPr>
          <w:spacing w:val="-5"/>
        </w:rPr>
        <w:t xml:space="preserve"> </w:t>
      </w:r>
      <w:r>
        <w:t>the</w:t>
      </w:r>
      <w:r>
        <w:rPr>
          <w:spacing w:val="-5"/>
        </w:rPr>
        <w:t xml:space="preserve"> </w:t>
      </w:r>
      <w:r>
        <w:t>sequence</w:t>
      </w:r>
      <w:r>
        <w:rPr>
          <w:spacing w:val="-5"/>
        </w:rPr>
        <w:t xml:space="preserve"> </w:t>
      </w:r>
      <w:r>
        <w:t>number</w:t>
      </w:r>
      <w:r>
        <w:rPr>
          <w:spacing w:val="-5"/>
        </w:rPr>
        <w:t xml:space="preserve"> </w:t>
      </w:r>
      <w:r>
        <w:t>is</w:t>
      </w:r>
      <w:r>
        <w:rPr>
          <w:spacing w:val="-6"/>
        </w:rPr>
        <w:t xml:space="preserve"> </w:t>
      </w:r>
      <w:r>
        <w:t>incremented.</w:t>
      </w:r>
    </w:p>
    <w:p w14:paraId="4F6B7FAB" w14:textId="77777777" w:rsidR="00586661" w:rsidRDefault="00586661" w:rsidP="00586661">
      <w:pPr>
        <w:pStyle w:val="MainText2forCSManual"/>
        <w:ind w:right="20"/>
      </w:pPr>
      <w:r>
        <w:t>Level-1</w:t>
      </w:r>
      <w:r>
        <w:rPr>
          <w:spacing w:val="-16"/>
        </w:rPr>
        <w:t xml:space="preserve"> </w:t>
      </w:r>
      <w:r>
        <w:t>LSPs</w:t>
      </w:r>
      <w:r>
        <w:rPr>
          <w:spacing w:val="-15"/>
        </w:rPr>
        <w:t xml:space="preserve"> </w:t>
      </w:r>
      <w:r>
        <w:t>are</w:t>
      </w:r>
      <w:r>
        <w:rPr>
          <w:spacing w:val="-15"/>
        </w:rPr>
        <w:t xml:space="preserve"> </w:t>
      </w:r>
      <w:r>
        <w:t>generated</w:t>
      </w:r>
      <w:r>
        <w:rPr>
          <w:spacing w:val="-15"/>
        </w:rPr>
        <w:t xml:space="preserve"> </w:t>
      </w:r>
      <w:r>
        <w:t>by</w:t>
      </w:r>
      <w:r>
        <w:rPr>
          <w:spacing w:val="-14"/>
        </w:rPr>
        <w:t xml:space="preserve"> </w:t>
      </w:r>
      <w:r>
        <w:t>ISs</w:t>
      </w:r>
      <w:r>
        <w:rPr>
          <w:spacing w:val="-14"/>
        </w:rPr>
        <w:t xml:space="preserve"> </w:t>
      </w:r>
      <w:r>
        <w:t>that</w:t>
      </w:r>
      <w:r>
        <w:rPr>
          <w:spacing w:val="-16"/>
        </w:rPr>
        <w:t xml:space="preserve"> </w:t>
      </w:r>
      <w:r>
        <w:t>support</w:t>
      </w:r>
      <w:r>
        <w:rPr>
          <w:spacing w:val="-15"/>
        </w:rPr>
        <w:t xml:space="preserve"> </w:t>
      </w:r>
      <w:r>
        <w:t>Level</w:t>
      </w:r>
      <w:r>
        <w:rPr>
          <w:spacing w:val="-15"/>
        </w:rPr>
        <w:t xml:space="preserve"> </w:t>
      </w:r>
      <w:r>
        <w:t>1.</w:t>
      </w:r>
      <w:r>
        <w:rPr>
          <w:spacing w:val="-14"/>
        </w:rPr>
        <w:t xml:space="preserve"> </w:t>
      </w:r>
      <w:r>
        <w:t>The</w:t>
      </w:r>
      <w:r>
        <w:rPr>
          <w:spacing w:val="-15"/>
        </w:rPr>
        <w:t xml:space="preserve"> </w:t>
      </w:r>
      <w:r>
        <w:t>Level-1</w:t>
      </w:r>
      <w:r>
        <w:rPr>
          <w:spacing w:val="-15"/>
        </w:rPr>
        <w:t xml:space="preserve"> </w:t>
      </w:r>
      <w:r>
        <w:t>LSPs</w:t>
      </w:r>
      <w:r>
        <w:rPr>
          <w:spacing w:val="-16"/>
        </w:rPr>
        <w:t xml:space="preserve"> </w:t>
      </w:r>
      <w:r>
        <w:t>are</w:t>
      </w:r>
      <w:r>
        <w:rPr>
          <w:spacing w:val="-15"/>
        </w:rPr>
        <w:t xml:space="preserve"> </w:t>
      </w:r>
      <w:r>
        <w:t>flooded</w:t>
      </w:r>
      <w:r>
        <w:rPr>
          <w:spacing w:val="-15"/>
        </w:rPr>
        <w:t xml:space="preserve"> </w:t>
      </w:r>
      <w:r>
        <w:t>throughout</w:t>
      </w:r>
      <w:r>
        <w:rPr>
          <w:spacing w:val="-15"/>
        </w:rPr>
        <w:t xml:space="preserve"> </w:t>
      </w:r>
      <w:r>
        <w:t>the</w:t>
      </w:r>
      <w:r>
        <w:rPr>
          <w:spacing w:val="-15"/>
        </w:rPr>
        <w:t xml:space="preserve"> </w:t>
      </w:r>
      <w:r>
        <w:t>Level-1</w:t>
      </w:r>
      <w:r>
        <w:rPr>
          <w:w w:val="99"/>
        </w:rPr>
        <w:t xml:space="preserve"> </w:t>
      </w:r>
      <w:r>
        <w:t>area.</w:t>
      </w:r>
      <w:r>
        <w:rPr>
          <w:spacing w:val="-6"/>
        </w:rPr>
        <w:t xml:space="preserve"> </w:t>
      </w:r>
      <w:r>
        <w:t>The</w:t>
      </w:r>
      <w:r>
        <w:rPr>
          <w:spacing w:val="-6"/>
        </w:rPr>
        <w:t xml:space="preserve"> </w:t>
      </w:r>
      <w:r>
        <w:t>set</w:t>
      </w:r>
      <w:r>
        <w:rPr>
          <w:spacing w:val="-6"/>
        </w:rPr>
        <w:t xml:space="preserve"> </w:t>
      </w:r>
      <w:r>
        <w:t>of</w:t>
      </w:r>
      <w:r>
        <w:rPr>
          <w:spacing w:val="-5"/>
        </w:rPr>
        <w:t xml:space="preserve"> </w:t>
      </w:r>
      <w:r>
        <w:t>Level-1</w:t>
      </w:r>
      <w:r>
        <w:rPr>
          <w:spacing w:val="-6"/>
        </w:rPr>
        <w:t xml:space="preserve"> </w:t>
      </w:r>
      <w:r>
        <w:t>LSPs</w:t>
      </w:r>
      <w:r>
        <w:rPr>
          <w:spacing w:val="-6"/>
        </w:rPr>
        <w:t xml:space="preserve"> </w:t>
      </w:r>
      <w:r>
        <w:t>generated</w:t>
      </w:r>
      <w:r>
        <w:rPr>
          <w:spacing w:val="-7"/>
        </w:rPr>
        <w:t xml:space="preserve"> </w:t>
      </w:r>
      <w:r>
        <w:t>by</w:t>
      </w:r>
      <w:r>
        <w:rPr>
          <w:spacing w:val="-5"/>
        </w:rPr>
        <w:t xml:space="preserve"> </w:t>
      </w:r>
      <w:r>
        <w:t>all</w:t>
      </w:r>
      <w:r>
        <w:rPr>
          <w:spacing w:val="-6"/>
        </w:rPr>
        <w:t xml:space="preserve"> </w:t>
      </w:r>
      <w:r>
        <w:t>Level-1</w:t>
      </w:r>
      <w:r>
        <w:rPr>
          <w:spacing w:val="-6"/>
        </w:rPr>
        <w:t xml:space="preserve"> </w:t>
      </w:r>
      <w:r>
        <w:t>ISs</w:t>
      </w:r>
      <w:r>
        <w:rPr>
          <w:spacing w:val="-5"/>
        </w:rPr>
        <w:t xml:space="preserve"> </w:t>
      </w:r>
      <w:r>
        <w:t>in</w:t>
      </w:r>
      <w:r>
        <w:rPr>
          <w:spacing w:val="-6"/>
        </w:rPr>
        <w:t xml:space="preserve"> </w:t>
      </w:r>
      <w:r>
        <w:t>an</w:t>
      </w:r>
      <w:r>
        <w:rPr>
          <w:spacing w:val="-6"/>
        </w:rPr>
        <w:t xml:space="preserve"> </w:t>
      </w:r>
      <w:r>
        <w:t>area</w:t>
      </w:r>
      <w:r>
        <w:rPr>
          <w:spacing w:val="-6"/>
        </w:rPr>
        <w:t xml:space="preserve"> </w:t>
      </w:r>
      <w:r>
        <w:t>is</w:t>
      </w:r>
      <w:r>
        <w:rPr>
          <w:spacing w:val="-5"/>
        </w:rPr>
        <w:t xml:space="preserve"> </w:t>
      </w:r>
      <w:r>
        <w:t>the</w:t>
      </w:r>
      <w:r>
        <w:rPr>
          <w:spacing w:val="-6"/>
        </w:rPr>
        <w:t xml:space="preserve"> </w:t>
      </w:r>
      <w:r>
        <w:t>Level-1</w:t>
      </w:r>
      <w:r>
        <w:rPr>
          <w:spacing w:val="-6"/>
        </w:rPr>
        <w:t xml:space="preserve"> </w:t>
      </w:r>
      <w:r>
        <w:t>LSP</w:t>
      </w:r>
      <w:r>
        <w:rPr>
          <w:spacing w:val="-6"/>
        </w:rPr>
        <w:t xml:space="preserve"> </w:t>
      </w:r>
      <w:r>
        <w:t>Database</w:t>
      </w:r>
      <w:r>
        <w:rPr>
          <w:spacing w:val="-6"/>
        </w:rPr>
        <w:t xml:space="preserve"> </w:t>
      </w:r>
      <w:r>
        <w:t>(LSPDB). All</w:t>
      </w:r>
      <w:r>
        <w:rPr>
          <w:spacing w:val="-11"/>
        </w:rPr>
        <w:t xml:space="preserve"> </w:t>
      </w:r>
      <w:r>
        <w:t>Level-1</w:t>
      </w:r>
      <w:r>
        <w:rPr>
          <w:spacing w:val="-10"/>
        </w:rPr>
        <w:t xml:space="preserve"> </w:t>
      </w:r>
      <w:r>
        <w:t>ISs</w:t>
      </w:r>
      <w:r>
        <w:rPr>
          <w:spacing w:val="-10"/>
        </w:rPr>
        <w:t xml:space="preserve"> </w:t>
      </w:r>
      <w:r>
        <w:t>in</w:t>
      </w:r>
      <w:r>
        <w:rPr>
          <w:spacing w:val="-10"/>
        </w:rPr>
        <w:t xml:space="preserve"> </w:t>
      </w:r>
      <w:r>
        <w:t>an</w:t>
      </w:r>
      <w:r>
        <w:rPr>
          <w:spacing w:val="-9"/>
        </w:rPr>
        <w:t xml:space="preserve"> </w:t>
      </w:r>
      <w:r>
        <w:t>area</w:t>
      </w:r>
      <w:r>
        <w:rPr>
          <w:spacing w:val="-11"/>
        </w:rPr>
        <w:t xml:space="preserve"> </w:t>
      </w:r>
      <w:r>
        <w:t>will</w:t>
      </w:r>
      <w:r>
        <w:rPr>
          <w:spacing w:val="-10"/>
        </w:rPr>
        <w:t xml:space="preserve"> </w:t>
      </w:r>
      <w:r>
        <w:t>have</w:t>
      </w:r>
      <w:r>
        <w:rPr>
          <w:spacing w:val="-11"/>
        </w:rPr>
        <w:t xml:space="preserve"> </w:t>
      </w:r>
      <w:r>
        <w:t>an</w:t>
      </w:r>
      <w:r>
        <w:rPr>
          <w:spacing w:val="-9"/>
        </w:rPr>
        <w:t xml:space="preserve"> </w:t>
      </w:r>
      <w:r>
        <w:t>identical</w:t>
      </w:r>
      <w:r>
        <w:rPr>
          <w:spacing w:val="-11"/>
        </w:rPr>
        <w:t xml:space="preserve"> </w:t>
      </w:r>
      <w:r>
        <w:t>Level-1</w:t>
      </w:r>
      <w:r>
        <w:rPr>
          <w:spacing w:val="-10"/>
        </w:rPr>
        <w:t xml:space="preserve"> </w:t>
      </w:r>
      <w:r>
        <w:t>LSPDB</w:t>
      </w:r>
      <w:r>
        <w:rPr>
          <w:spacing w:val="-11"/>
        </w:rPr>
        <w:t xml:space="preserve"> </w:t>
      </w:r>
      <w:r>
        <w:t>and</w:t>
      </w:r>
      <w:r>
        <w:rPr>
          <w:spacing w:val="-9"/>
        </w:rPr>
        <w:t xml:space="preserve"> </w:t>
      </w:r>
      <w:r>
        <w:t>will</w:t>
      </w:r>
      <w:r>
        <w:rPr>
          <w:spacing w:val="-11"/>
        </w:rPr>
        <w:t xml:space="preserve"> </w:t>
      </w:r>
      <w:r>
        <w:t>therefore</w:t>
      </w:r>
      <w:r>
        <w:rPr>
          <w:spacing w:val="-10"/>
        </w:rPr>
        <w:t xml:space="preserve"> </w:t>
      </w:r>
      <w:r>
        <w:t>have</w:t>
      </w:r>
      <w:r>
        <w:rPr>
          <w:spacing w:val="-11"/>
        </w:rPr>
        <w:t xml:space="preserve"> </w:t>
      </w:r>
      <w:r>
        <w:t>an</w:t>
      </w:r>
      <w:r>
        <w:rPr>
          <w:spacing w:val="-9"/>
        </w:rPr>
        <w:t xml:space="preserve"> </w:t>
      </w:r>
      <w:r>
        <w:t>identical</w:t>
      </w:r>
      <w:r>
        <w:rPr>
          <w:spacing w:val="-11"/>
        </w:rPr>
        <w:t xml:space="preserve"> </w:t>
      </w:r>
      <w:r>
        <w:t>network</w:t>
      </w:r>
      <w:r>
        <w:rPr>
          <w:w w:val="99"/>
        </w:rPr>
        <w:t xml:space="preserve"> </w:t>
      </w:r>
      <w:r>
        <w:t>connectivity</w:t>
      </w:r>
      <w:r>
        <w:rPr>
          <w:spacing w:val="-7"/>
        </w:rPr>
        <w:t xml:space="preserve"> </w:t>
      </w:r>
      <w:r>
        <w:t>map</w:t>
      </w:r>
      <w:r>
        <w:rPr>
          <w:spacing w:val="-6"/>
        </w:rPr>
        <w:t xml:space="preserve"> </w:t>
      </w:r>
      <w:r>
        <w:t>for</w:t>
      </w:r>
      <w:r>
        <w:rPr>
          <w:spacing w:val="-5"/>
        </w:rPr>
        <w:t xml:space="preserve"> </w:t>
      </w:r>
      <w:r>
        <w:t>the</w:t>
      </w:r>
      <w:r>
        <w:rPr>
          <w:spacing w:val="-6"/>
        </w:rPr>
        <w:t xml:space="preserve"> </w:t>
      </w:r>
      <w:r>
        <w:t>area.</w:t>
      </w:r>
    </w:p>
    <w:p w14:paraId="6A0DA2A7" w14:textId="77777777" w:rsidR="00586661" w:rsidRDefault="00586661" w:rsidP="00586661">
      <w:pPr>
        <w:pStyle w:val="MainText2forCSManual"/>
        <w:ind w:right="20"/>
      </w:pPr>
      <w:r>
        <w:t>Level-2</w:t>
      </w:r>
      <w:r>
        <w:rPr>
          <w:spacing w:val="-5"/>
        </w:rPr>
        <w:t xml:space="preserve"> </w:t>
      </w:r>
      <w:r>
        <w:t>LSPs</w:t>
      </w:r>
      <w:r>
        <w:rPr>
          <w:spacing w:val="-4"/>
        </w:rPr>
        <w:t xml:space="preserve"> </w:t>
      </w:r>
      <w:r>
        <w:t>are</w:t>
      </w:r>
      <w:r>
        <w:rPr>
          <w:spacing w:val="-5"/>
        </w:rPr>
        <w:t xml:space="preserve"> </w:t>
      </w:r>
      <w:r>
        <w:t>generated</w:t>
      </w:r>
      <w:r>
        <w:rPr>
          <w:spacing w:val="-4"/>
        </w:rPr>
        <w:t xml:space="preserve"> </w:t>
      </w:r>
      <w:r>
        <w:t>by</w:t>
      </w:r>
      <w:r>
        <w:rPr>
          <w:spacing w:val="-4"/>
        </w:rPr>
        <w:t xml:space="preserve"> </w:t>
      </w:r>
      <w:r>
        <w:t>ISs</w:t>
      </w:r>
      <w:r>
        <w:rPr>
          <w:spacing w:val="-5"/>
        </w:rPr>
        <w:t xml:space="preserve"> </w:t>
      </w:r>
      <w:r>
        <w:t>that</w:t>
      </w:r>
      <w:r>
        <w:rPr>
          <w:spacing w:val="-4"/>
        </w:rPr>
        <w:t xml:space="preserve"> </w:t>
      </w:r>
      <w:r>
        <w:t>support</w:t>
      </w:r>
      <w:r>
        <w:rPr>
          <w:spacing w:val="-5"/>
        </w:rPr>
        <w:t xml:space="preserve"> </w:t>
      </w:r>
      <w:r>
        <w:t>Level</w:t>
      </w:r>
      <w:r>
        <w:rPr>
          <w:spacing w:val="-4"/>
        </w:rPr>
        <w:t xml:space="preserve"> </w:t>
      </w:r>
      <w:r>
        <w:t>2.</w:t>
      </w:r>
      <w:r>
        <w:rPr>
          <w:spacing w:val="-4"/>
        </w:rPr>
        <w:t xml:space="preserve"> </w:t>
      </w:r>
      <w:r>
        <w:t>Level-2</w:t>
      </w:r>
      <w:r>
        <w:rPr>
          <w:spacing w:val="-4"/>
        </w:rPr>
        <w:t xml:space="preserve"> </w:t>
      </w:r>
      <w:r>
        <w:t>LSPs</w:t>
      </w:r>
      <w:r>
        <w:rPr>
          <w:spacing w:val="-5"/>
        </w:rPr>
        <w:t xml:space="preserve"> </w:t>
      </w:r>
      <w:r>
        <w:t>are</w:t>
      </w:r>
      <w:r>
        <w:rPr>
          <w:spacing w:val="-4"/>
        </w:rPr>
        <w:t xml:space="preserve"> </w:t>
      </w:r>
      <w:r>
        <w:t>flooded</w:t>
      </w:r>
      <w:r>
        <w:rPr>
          <w:spacing w:val="-5"/>
        </w:rPr>
        <w:t xml:space="preserve"> </w:t>
      </w:r>
      <w:r>
        <w:t>throughout</w:t>
      </w:r>
      <w:r>
        <w:rPr>
          <w:spacing w:val="-4"/>
        </w:rPr>
        <w:t xml:space="preserve"> </w:t>
      </w:r>
      <w:r>
        <w:t>the</w:t>
      </w:r>
      <w:r>
        <w:rPr>
          <w:spacing w:val="-5"/>
        </w:rPr>
        <w:t xml:space="preserve"> </w:t>
      </w:r>
      <w:r>
        <w:t>Level-2</w:t>
      </w:r>
      <w:r>
        <w:rPr>
          <w:w w:val="99"/>
        </w:rPr>
        <w:t xml:space="preserve"> </w:t>
      </w:r>
      <w:r>
        <w:t>subdomain.</w:t>
      </w:r>
      <w:r>
        <w:rPr>
          <w:spacing w:val="-8"/>
        </w:rPr>
        <w:t xml:space="preserve"> </w:t>
      </w:r>
      <w:r>
        <w:t>The</w:t>
      </w:r>
      <w:r>
        <w:rPr>
          <w:spacing w:val="-8"/>
        </w:rPr>
        <w:t xml:space="preserve"> </w:t>
      </w:r>
      <w:r>
        <w:t>set</w:t>
      </w:r>
      <w:r>
        <w:rPr>
          <w:spacing w:val="-7"/>
        </w:rPr>
        <w:t xml:space="preserve"> </w:t>
      </w:r>
      <w:r>
        <w:t>of</w:t>
      </w:r>
      <w:r>
        <w:rPr>
          <w:spacing w:val="-8"/>
        </w:rPr>
        <w:t xml:space="preserve"> </w:t>
      </w:r>
      <w:r>
        <w:t>Level-2</w:t>
      </w:r>
      <w:r>
        <w:rPr>
          <w:spacing w:val="-7"/>
        </w:rPr>
        <w:t xml:space="preserve"> </w:t>
      </w:r>
      <w:r>
        <w:t>LSPs</w:t>
      </w:r>
      <w:r>
        <w:rPr>
          <w:spacing w:val="-8"/>
        </w:rPr>
        <w:t xml:space="preserve"> </w:t>
      </w:r>
      <w:r>
        <w:t>generated</w:t>
      </w:r>
      <w:r>
        <w:rPr>
          <w:spacing w:val="-7"/>
        </w:rPr>
        <w:t xml:space="preserve"> </w:t>
      </w:r>
      <w:r>
        <w:t>by</w:t>
      </w:r>
      <w:r>
        <w:rPr>
          <w:spacing w:val="-8"/>
        </w:rPr>
        <w:t xml:space="preserve"> </w:t>
      </w:r>
      <w:r>
        <w:t>all</w:t>
      </w:r>
      <w:r>
        <w:rPr>
          <w:spacing w:val="-8"/>
        </w:rPr>
        <w:t xml:space="preserve"> </w:t>
      </w:r>
      <w:r>
        <w:t>Level-2</w:t>
      </w:r>
      <w:r>
        <w:rPr>
          <w:spacing w:val="-7"/>
        </w:rPr>
        <w:t xml:space="preserve"> </w:t>
      </w:r>
      <w:r>
        <w:t>ISs</w:t>
      </w:r>
      <w:r>
        <w:rPr>
          <w:spacing w:val="-8"/>
        </w:rPr>
        <w:t xml:space="preserve"> </w:t>
      </w:r>
      <w:r>
        <w:t>in</w:t>
      </w:r>
      <w:r>
        <w:rPr>
          <w:spacing w:val="-7"/>
        </w:rPr>
        <w:t xml:space="preserve"> </w:t>
      </w:r>
      <w:r>
        <w:t>the</w:t>
      </w:r>
      <w:r>
        <w:rPr>
          <w:spacing w:val="-8"/>
        </w:rPr>
        <w:t xml:space="preserve"> </w:t>
      </w:r>
      <w:r>
        <w:t>domain</w:t>
      </w:r>
      <w:r>
        <w:rPr>
          <w:spacing w:val="-7"/>
        </w:rPr>
        <w:t xml:space="preserve"> </w:t>
      </w:r>
      <w:r>
        <w:t>is</w:t>
      </w:r>
      <w:r>
        <w:rPr>
          <w:spacing w:val="-8"/>
        </w:rPr>
        <w:t xml:space="preserve"> </w:t>
      </w:r>
      <w:r>
        <w:t>the</w:t>
      </w:r>
      <w:r>
        <w:rPr>
          <w:spacing w:val="-8"/>
        </w:rPr>
        <w:t xml:space="preserve"> </w:t>
      </w:r>
      <w:r>
        <w:t>Level-2</w:t>
      </w:r>
      <w:r>
        <w:rPr>
          <w:spacing w:val="-7"/>
        </w:rPr>
        <w:t xml:space="preserve"> </w:t>
      </w:r>
      <w:r>
        <w:t>LSP</w:t>
      </w:r>
      <w:r>
        <w:rPr>
          <w:spacing w:val="-8"/>
        </w:rPr>
        <w:t xml:space="preserve"> </w:t>
      </w:r>
      <w:r>
        <w:t>Database</w:t>
      </w:r>
      <w:r>
        <w:rPr>
          <w:w w:val="99"/>
        </w:rPr>
        <w:t xml:space="preserve"> </w:t>
      </w:r>
      <w:r>
        <w:t>(LSPDB).</w:t>
      </w:r>
      <w:r>
        <w:rPr>
          <w:spacing w:val="-5"/>
        </w:rPr>
        <w:t xml:space="preserve"> </w:t>
      </w:r>
      <w:r>
        <w:t>All</w:t>
      </w:r>
      <w:r>
        <w:rPr>
          <w:spacing w:val="-5"/>
        </w:rPr>
        <w:t xml:space="preserve"> </w:t>
      </w:r>
      <w:r>
        <w:t>Level-2</w:t>
      </w:r>
      <w:r>
        <w:rPr>
          <w:spacing w:val="-5"/>
        </w:rPr>
        <w:t xml:space="preserve"> </w:t>
      </w:r>
      <w:r>
        <w:t>ISs</w:t>
      </w:r>
      <w:r>
        <w:rPr>
          <w:spacing w:val="-5"/>
        </w:rPr>
        <w:t xml:space="preserve"> </w:t>
      </w:r>
      <w:r>
        <w:t>will</w:t>
      </w:r>
      <w:r>
        <w:rPr>
          <w:spacing w:val="-4"/>
        </w:rPr>
        <w:t xml:space="preserve"> </w:t>
      </w:r>
      <w:r>
        <w:t>have</w:t>
      </w:r>
      <w:r>
        <w:rPr>
          <w:spacing w:val="-5"/>
        </w:rPr>
        <w:t xml:space="preserve"> </w:t>
      </w:r>
      <w:r>
        <w:t>an</w:t>
      </w:r>
      <w:r>
        <w:rPr>
          <w:spacing w:val="-5"/>
        </w:rPr>
        <w:t xml:space="preserve"> </w:t>
      </w:r>
      <w:r>
        <w:t>identical</w:t>
      </w:r>
      <w:r>
        <w:rPr>
          <w:spacing w:val="-6"/>
        </w:rPr>
        <w:t xml:space="preserve"> </w:t>
      </w:r>
      <w:r>
        <w:t>Level-2</w:t>
      </w:r>
      <w:r>
        <w:rPr>
          <w:spacing w:val="-4"/>
        </w:rPr>
        <w:t xml:space="preserve"> </w:t>
      </w:r>
      <w:r>
        <w:t>LSPDB</w:t>
      </w:r>
      <w:r>
        <w:rPr>
          <w:spacing w:val="-5"/>
        </w:rPr>
        <w:t xml:space="preserve"> </w:t>
      </w:r>
      <w:r>
        <w:t>and</w:t>
      </w:r>
      <w:r>
        <w:rPr>
          <w:spacing w:val="-5"/>
        </w:rPr>
        <w:t xml:space="preserve"> </w:t>
      </w:r>
      <w:r>
        <w:t>will</w:t>
      </w:r>
      <w:r>
        <w:rPr>
          <w:spacing w:val="-5"/>
        </w:rPr>
        <w:t xml:space="preserve"> </w:t>
      </w:r>
      <w:r>
        <w:t>therefore</w:t>
      </w:r>
      <w:r>
        <w:rPr>
          <w:spacing w:val="-4"/>
        </w:rPr>
        <w:t xml:space="preserve"> </w:t>
      </w:r>
      <w:r>
        <w:t>have</w:t>
      </w:r>
      <w:r>
        <w:rPr>
          <w:spacing w:val="-5"/>
        </w:rPr>
        <w:t xml:space="preserve"> </w:t>
      </w:r>
      <w:r>
        <w:t>an</w:t>
      </w:r>
      <w:r>
        <w:rPr>
          <w:spacing w:val="-5"/>
        </w:rPr>
        <w:t xml:space="preserve"> </w:t>
      </w:r>
      <w:r>
        <w:t>identical</w:t>
      </w:r>
      <w:r>
        <w:rPr>
          <w:w w:val="99"/>
        </w:rPr>
        <w:t xml:space="preserve"> </w:t>
      </w:r>
      <w:bookmarkStart w:id="1793" w:name="SNPs"/>
      <w:bookmarkStart w:id="1794" w:name="bookmark9"/>
      <w:bookmarkEnd w:id="1793"/>
      <w:bookmarkEnd w:id="1794"/>
      <w:r>
        <w:t>connectivity</w:t>
      </w:r>
      <w:r>
        <w:rPr>
          <w:spacing w:val="-9"/>
        </w:rPr>
        <w:t xml:space="preserve"> </w:t>
      </w:r>
      <w:r>
        <w:t>map</w:t>
      </w:r>
      <w:r>
        <w:rPr>
          <w:spacing w:val="-7"/>
        </w:rPr>
        <w:t xml:space="preserve"> </w:t>
      </w:r>
      <w:r>
        <w:t>for</w:t>
      </w:r>
      <w:r>
        <w:rPr>
          <w:spacing w:val="-6"/>
        </w:rPr>
        <w:t xml:space="preserve"> </w:t>
      </w:r>
      <w:r>
        <w:t>the</w:t>
      </w:r>
      <w:r>
        <w:rPr>
          <w:spacing w:val="-7"/>
        </w:rPr>
        <w:t xml:space="preserve"> </w:t>
      </w:r>
      <w:r>
        <w:t>Level-2</w:t>
      </w:r>
      <w:r>
        <w:rPr>
          <w:spacing w:val="-8"/>
        </w:rPr>
        <w:t xml:space="preserve"> </w:t>
      </w:r>
      <w:r>
        <w:t>subdomain.</w:t>
      </w:r>
    </w:p>
    <w:p w14:paraId="2825D136" w14:textId="77777777" w:rsidR="00586661" w:rsidRDefault="00586661" w:rsidP="00586661">
      <w:pPr>
        <w:pStyle w:val="MainText1forCSManual"/>
        <w:rPr>
          <w:color w:val="000000" w:themeColor="text1"/>
        </w:rPr>
      </w:pPr>
    </w:p>
    <w:p w14:paraId="4DD7D7B6" w14:textId="77777777" w:rsidR="00586661" w:rsidRDefault="00586661" w:rsidP="00586661">
      <w:pPr>
        <w:pStyle w:val="Title5forCSManual"/>
      </w:pPr>
      <w:r>
        <w:t>SNPs</w:t>
      </w:r>
    </w:p>
    <w:p w14:paraId="6C7B4BD0" w14:textId="77777777" w:rsidR="00586661" w:rsidRDefault="00586661" w:rsidP="00586661">
      <w:pPr>
        <w:pStyle w:val="MainText2forCSManual"/>
        <w:ind w:right="20"/>
      </w:pPr>
      <w:r>
        <w:t>Sequence</w:t>
      </w:r>
      <w:r>
        <w:rPr>
          <w:spacing w:val="-5"/>
        </w:rPr>
        <w:t xml:space="preserve"> </w:t>
      </w:r>
      <w:r>
        <w:t>Number</w:t>
      </w:r>
      <w:r>
        <w:rPr>
          <w:spacing w:val="-4"/>
        </w:rPr>
        <w:t xml:space="preserve"> </w:t>
      </w:r>
      <w:r>
        <w:t>PDUs</w:t>
      </w:r>
      <w:r>
        <w:rPr>
          <w:spacing w:val="-5"/>
        </w:rPr>
        <w:t xml:space="preserve"> </w:t>
      </w:r>
      <w:r>
        <w:t>(SNPs)</w:t>
      </w:r>
      <w:r>
        <w:rPr>
          <w:spacing w:val="-4"/>
        </w:rPr>
        <w:t xml:space="preserve"> </w:t>
      </w:r>
      <w:r>
        <w:t>contain</w:t>
      </w:r>
      <w:r>
        <w:rPr>
          <w:spacing w:val="-5"/>
        </w:rPr>
        <w:t xml:space="preserve"> </w:t>
      </w:r>
      <w:r>
        <w:t>a</w:t>
      </w:r>
      <w:r>
        <w:rPr>
          <w:spacing w:val="-4"/>
        </w:rPr>
        <w:t xml:space="preserve"> </w:t>
      </w:r>
      <w:r>
        <w:t>summary</w:t>
      </w:r>
      <w:r>
        <w:rPr>
          <w:spacing w:val="-5"/>
        </w:rPr>
        <w:t xml:space="preserve"> </w:t>
      </w:r>
      <w:r>
        <w:t>description</w:t>
      </w:r>
      <w:r>
        <w:rPr>
          <w:spacing w:val="-4"/>
        </w:rPr>
        <w:t xml:space="preserve"> </w:t>
      </w:r>
      <w:r>
        <w:t>of</w:t>
      </w:r>
      <w:r>
        <w:rPr>
          <w:spacing w:val="-4"/>
        </w:rPr>
        <w:t xml:space="preserve"> </w:t>
      </w:r>
      <w:r>
        <w:t>one</w:t>
      </w:r>
      <w:r>
        <w:rPr>
          <w:spacing w:val="-4"/>
        </w:rPr>
        <w:t xml:space="preserve"> </w:t>
      </w:r>
      <w:r>
        <w:t>or</w:t>
      </w:r>
      <w:r>
        <w:rPr>
          <w:spacing w:val="-4"/>
        </w:rPr>
        <w:t xml:space="preserve"> </w:t>
      </w:r>
      <w:r>
        <w:t>more</w:t>
      </w:r>
      <w:r>
        <w:rPr>
          <w:spacing w:val="-4"/>
        </w:rPr>
        <w:t xml:space="preserve"> </w:t>
      </w:r>
      <w:r>
        <w:t>LSPs.</w:t>
      </w:r>
      <w:r>
        <w:rPr>
          <w:spacing w:val="-5"/>
        </w:rPr>
        <w:t xml:space="preserve"> </w:t>
      </w:r>
      <w:r>
        <w:t>There</w:t>
      </w:r>
      <w:r>
        <w:rPr>
          <w:spacing w:val="-4"/>
        </w:rPr>
        <w:t xml:space="preserve"> </w:t>
      </w:r>
      <w:r>
        <w:t>are</w:t>
      </w:r>
      <w:r>
        <w:rPr>
          <w:spacing w:val="-5"/>
        </w:rPr>
        <w:t xml:space="preserve"> </w:t>
      </w:r>
      <w:r>
        <w:t>two</w:t>
      </w:r>
      <w:r>
        <w:rPr>
          <w:spacing w:val="-4"/>
        </w:rPr>
        <w:t xml:space="preserve"> </w:t>
      </w:r>
      <w:r>
        <w:t>types</w:t>
      </w:r>
      <w:r>
        <w:rPr>
          <w:w w:val="99"/>
        </w:rPr>
        <w:t xml:space="preserve"> </w:t>
      </w:r>
      <w:r>
        <w:t>of</w:t>
      </w:r>
      <w:r>
        <w:rPr>
          <w:spacing w:val="-3"/>
        </w:rPr>
        <w:t xml:space="preserve"> </w:t>
      </w:r>
      <w:r>
        <w:t>SNPs</w:t>
      </w:r>
      <w:r>
        <w:rPr>
          <w:spacing w:val="-3"/>
        </w:rPr>
        <w:t xml:space="preserve"> </w:t>
      </w:r>
      <w:r>
        <w:t>for</w:t>
      </w:r>
      <w:r>
        <w:rPr>
          <w:spacing w:val="-2"/>
        </w:rPr>
        <w:t xml:space="preserve"> </w:t>
      </w:r>
      <w:r>
        <w:t>both</w:t>
      </w:r>
      <w:r>
        <w:rPr>
          <w:spacing w:val="-3"/>
        </w:rPr>
        <w:t xml:space="preserve"> </w:t>
      </w:r>
      <w:r>
        <w:t>Level</w:t>
      </w:r>
      <w:r>
        <w:rPr>
          <w:spacing w:val="-3"/>
        </w:rPr>
        <w:t xml:space="preserve"> </w:t>
      </w:r>
      <w:r>
        <w:t>1</w:t>
      </w:r>
      <w:r>
        <w:rPr>
          <w:spacing w:val="-2"/>
        </w:rPr>
        <w:t xml:space="preserve"> </w:t>
      </w:r>
      <w:r>
        <w:t>and</w:t>
      </w:r>
      <w:r>
        <w:rPr>
          <w:spacing w:val="-3"/>
        </w:rPr>
        <w:t xml:space="preserve"> </w:t>
      </w:r>
      <w:r>
        <w:t>Level</w:t>
      </w:r>
      <w:r>
        <w:rPr>
          <w:spacing w:val="-4"/>
        </w:rPr>
        <w:t xml:space="preserve"> </w:t>
      </w:r>
      <w:r>
        <w:t>2:</w:t>
      </w:r>
    </w:p>
    <w:p w14:paraId="51185D94" w14:textId="77777777" w:rsidR="00586661" w:rsidRDefault="00586661" w:rsidP="00586661">
      <w:pPr>
        <w:pStyle w:val="MainText2forCSManual"/>
        <w:ind w:right="20"/>
      </w:pPr>
      <w:r>
        <w:rPr>
          <w:position w:val="1"/>
        </w:rPr>
        <w:t>Complete</w:t>
      </w:r>
      <w:r>
        <w:rPr>
          <w:spacing w:val="-5"/>
          <w:position w:val="1"/>
        </w:rPr>
        <w:t xml:space="preserve"> </w:t>
      </w:r>
      <w:r>
        <w:rPr>
          <w:position w:val="1"/>
        </w:rPr>
        <w:t>Sequence</w:t>
      </w:r>
      <w:r>
        <w:rPr>
          <w:spacing w:val="-3"/>
          <w:position w:val="1"/>
        </w:rPr>
        <w:t xml:space="preserve"> </w:t>
      </w:r>
      <w:r>
        <w:rPr>
          <w:position w:val="1"/>
        </w:rPr>
        <w:t>Number</w:t>
      </w:r>
      <w:r>
        <w:rPr>
          <w:spacing w:val="-4"/>
          <w:position w:val="1"/>
        </w:rPr>
        <w:t xml:space="preserve"> </w:t>
      </w:r>
      <w:r>
        <w:rPr>
          <w:position w:val="1"/>
        </w:rPr>
        <w:t>PDUs</w:t>
      </w:r>
      <w:r>
        <w:rPr>
          <w:spacing w:val="-3"/>
          <w:position w:val="1"/>
        </w:rPr>
        <w:t xml:space="preserve"> </w:t>
      </w:r>
      <w:r>
        <w:rPr>
          <w:position w:val="1"/>
        </w:rPr>
        <w:t>(CSNPs)</w:t>
      </w:r>
      <w:r>
        <w:rPr>
          <w:spacing w:val="-4"/>
          <w:position w:val="1"/>
        </w:rPr>
        <w:t xml:space="preserve"> </w:t>
      </w:r>
      <w:r>
        <w:rPr>
          <w:position w:val="1"/>
        </w:rPr>
        <w:t>are</w:t>
      </w:r>
      <w:r>
        <w:rPr>
          <w:spacing w:val="-3"/>
          <w:position w:val="1"/>
        </w:rPr>
        <w:t xml:space="preserve"> </w:t>
      </w:r>
      <w:r>
        <w:rPr>
          <w:position w:val="1"/>
        </w:rPr>
        <w:t>used</w:t>
      </w:r>
      <w:r>
        <w:rPr>
          <w:spacing w:val="-4"/>
          <w:position w:val="1"/>
        </w:rPr>
        <w:t xml:space="preserve"> </w:t>
      </w:r>
      <w:r>
        <w:rPr>
          <w:position w:val="1"/>
        </w:rPr>
        <w:t>to</w:t>
      </w:r>
      <w:r>
        <w:rPr>
          <w:spacing w:val="-3"/>
          <w:position w:val="1"/>
        </w:rPr>
        <w:t xml:space="preserve"> </w:t>
      </w:r>
      <w:r>
        <w:rPr>
          <w:position w:val="1"/>
        </w:rPr>
        <w:t>send</w:t>
      </w:r>
      <w:r>
        <w:rPr>
          <w:spacing w:val="-3"/>
          <w:position w:val="1"/>
        </w:rPr>
        <w:t xml:space="preserve"> </w:t>
      </w:r>
      <w:r>
        <w:rPr>
          <w:position w:val="1"/>
        </w:rPr>
        <w:t>a</w:t>
      </w:r>
      <w:r>
        <w:rPr>
          <w:spacing w:val="-4"/>
          <w:position w:val="1"/>
        </w:rPr>
        <w:t xml:space="preserve"> </w:t>
      </w:r>
      <w:r>
        <w:rPr>
          <w:position w:val="1"/>
        </w:rPr>
        <w:t>summary</w:t>
      </w:r>
      <w:r>
        <w:rPr>
          <w:spacing w:val="-3"/>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LSPDB</w:t>
      </w:r>
      <w:r>
        <w:rPr>
          <w:spacing w:val="-4"/>
          <w:position w:val="1"/>
        </w:rPr>
        <w:t xml:space="preserve"> </w:t>
      </w:r>
      <w:r>
        <w:rPr>
          <w:position w:val="1"/>
        </w:rPr>
        <w:t>that</w:t>
      </w:r>
      <w:r>
        <w:rPr>
          <w:spacing w:val="-3"/>
          <w:position w:val="1"/>
        </w:rPr>
        <w:t xml:space="preserve"> </w:t>
      </w:r>
      <w:r>
        <w:rPr>
          <w:position w:val="1"/>
        </w:rPr>
        <w:t>an</w:t>
      </w:r>
      <w:r>
        <w:rPr>
          <w:spacing w:val="-4"/>
          <w:position w:val="1"/>
        </w:rPr>
        <w:t xml:space="preserve"> </w:t>
      </w:r>
      <w:r>
        <w:rPr>
          <w:position w:val="1"/>
        </w:rPr>
        <w:t>IS</w:t>
      </w:r>
      <w:r>
        <w:rPr>
          <w:spacing w:val="-3"/>
          <w:position w:val="1"/>
        </w:rPr>
        <w:t xml:space="preserve"> </w:t>
      </w:r>
      <w:r>
        <w:rPr>
          <w:position w:val="1"/>
        </w:rPr>
        <w:t xml:space="preserve">has </w:t>
      </w:r>
      <w:r>
        <w:t>for</w:t>
      </w:r>
      <w:r>
        <w:rPr>
          <w:spacing w:val="-4"/>
        </w:rPr>
        <w:t xml:space="preserve"> </w:t>
      </w:r>
      <w:r>
        <w:t>a</w:t>
      </w:r>
      <w:r>
        <w:rPr>
          <w:spacing w:val="-4"/>
        </w:rPr>
        <w:t xml:space="preserve"> </w:t>
      </w:r>
      <w:r>
        <w:t>given</w:t>
      </w:r>
      <w:r>
        <w:rPr>
          <w:spacing w:val="-4"/>
        </w:rPr>
        <w:t xml:space="preserve"> </w:t>
      </w:r>
      <w:r>
        <w:t>level.</w:t>
      </w:r>
    </w:p>
    <w:p w14:paraId="2ECAC9B6" w14:textId="77777777" w:rsidR="00586661" w:rsidRDefault="00586661" w:rsidP="00586661">
      <w:pPr>
        <w:pStyle w:val="MainText2forCSManual"/>
        <w:ind w:right="20"/>
      </w:pPr>
      <w:r>
        <w:rPr>
          <w:position w:val="1"/>
        </w:rPr>
        <w:t>Partial</w:t>
      </w:r>
      <w:r>
        <w:rPr>
          <w:spacing w:val="-14"/>
          <w:position w:val="1"/>
        </w:rPr>
        <w:t xml:space="preserve"> </w:t>
      </w:r>
      <w:r>
        <w:rPr>
          <w:position w:val="1"/>
        </w:rPr>
        <w:t>Sequence</w:t>
      </w:r>
      <w:r>
        <w:rPr>
          <w:spacing w:val="-13"/>
          <w:position w:val="1"/>
        </w:rPr>
        <w:t xml:space="preserve"> </w:t>
      </w:r>
      <w:r>
        <w:rPr>
          <w:position w:val="1"/>
        </w:rPr>
        <w:t>Number</w:t>
      </w:r>
      <w:r>
        <w:rPr>
          <w:spacing w:val="-12"/>
          <w:position w:val="1"/>
        </w:rPr>
        <w:t xml:space="preserve"> </w:t>
      </w:r>
      <w:r>
        <w:rPr>
          <w:position w:val="1"/>
        </w:rPr>
        <w:t>PDUs</w:t>
      </w:r>
      <w:r>
        <w:rPr>
          <w:spacing w:val="-12"/>
          <w:position w:val="1"/>
        </w:rPr>
        <w:t xml:space="preserve"> </w:t>
      </w:r>
      <w:r>
        <w:rPr>
          <w:position w:val="1"/>
        </w:rPr>
        <w:t>(PSNPs)</w:t>
      </w:r>
      <w:r>
        <w:rPr>
          <w:spacing w:val="-12"/>
          <w:position w:val="1"/>
        </w:rPr>
        <w:t xml:space="preserve"> </w:t>
      </w:r>
      <w:r>
        <w:rPr>
          <w:position w:val="1"/>
        </w:rPr>
        <w:t>are</w:t>
      </w:r>
      <w:r>
        <w:rPr>
          <w:spacing w:val="-12"/>
          <w:position w:val="1"/>
        </w:rPr>
        <w:t xml:space="preserve"> </w:t>
      </w:r>
      <w:r>
        <w:rPr>
          <w:position w:val="1"/>
        </w:rPr>
        <w:t>used</w:t>
      </w:r>
      <w:r>
        <w:rPr>
          <w:spacing w:val="-12"/>
          <w:position w:val="1"/>
        </w:rPr>
        <w:t xml:space="preserve"> </w:t>
      </w:r>
      <w:r>
        <w:rPr>
          <w:position w:val="1"/>
        </w:rPr>
        <w:t>to</w:t>
      </w:r>
      <w:r>
        <w:rPr>
          <w:spacing w:val="-12"/>
          <w:position w:val="1"/>
        </w:rPr>
        <w:t xml:space="preserve"> </w:t>
      </w:r>
      <w:r>
        <w:rPr>
          <w:position w:val="1"/>
        </w:rPr>
        <w:t>send</w:t>
      </w:r>
      <w:r>
        <w:rPr>
          <w:spacing w:val="-13"/>
          <w:position w:val="1"/>
        </w:rPr>
        <w:t xml:space="preserve"> </w:t>
      </w:r>
      <w:r>
        <w:rPr>
          <w:position w:val="1"/>
        </w:rPr>
        <w:t>a</w:t>
      </w:r>
      <w:r>
        <w:rPr>
          <w:spacing w:val="-12"/>
          <w:position w:val="1"/>
        </w:rPr>
        <w:t xml:space="preserve"> </w:t>
      </w:r>
      <w:r>
        <w:rPr>
          <w:position w:val="1"/>
        </w:rPr>
        <w:t>summary</w:t>
      </w:r>
      <w:r>
        <w:rPr>
          <w:spacing w:val="-12"/>
          <w:position w:val="1"/>
        </w:rPr>
        <w:t xml:space="preserve"> </w:t>
      </w:r>
      <w:r>
        <w:rPr>
          <w:position w:val="1"/>
        </w:rPr>
        <w:t>of</w:t>
      </w:r>
      <w:r>
        <w:rPr>
          <w:spacing w:val="-12"/>
          <w:position w:val="1"/>
        </w:rPr>
        <w:t xml:space="preserve"> </w:t>
      </w:r>
      <w:r>
        <w:rPr>
          <w:position w:val="1"/>
        </w:rPr>
        <w:t>a</w:t>
      </w:r>
      <w:r>
        <w:rPr>
          <w:spacing w:val="-12"/>
          <w:position w:val="1"/>
        </w:rPr>
        <w:t xml:space="preserve"> </w:t>
      </w:r>
      <w:r>
        <w:rPr>
          <w:position w:val="1"/>
        </w:rPr>
        <w:t>subset</w:t>
      </w:r>
      <w:r>
        <w:rPr>
          <w:spacing w:val="-12"/>
          <w:position w:val="1"/>
        </w:rPr>
        <w:t xml:space="preserve"> </w:t>
      </w:r>
      <w:r>
        <w:rPr>
          <w:position w:val="1"/>
        </w:rPr>
        <w:t>of</w:t>
      </w:r>
      <w:r>
        <w:rPr>
          <w:spacing w:val="-12"/>
          <w:position w:val="1"/>
        </w:rPr>
        <w:t xml:space="preserve"> </w:t>
      </w:r>
      <w:r>
        <w:rPr>
          <w:position w:val="1"/>
        </w:rPr>
        <w:t>the</w:t>
      </w:r>
      <w:r>
        <w:rPr>
          <w:spacing w:val="-13"/>
          <w:position w:val="1"/>
        </w:rPr>
        <w:t xml:space="preserve"> </w:t>
      </w:r>
      <w:r>
        <w:rPr>
          <w:position w:val="1"/>
        </w:rPr>
        <w:t>LSPs</w:t>
      </w:r>
      <w:r>
        <w:rPr>
          <w:spacing w:val="-12"/>
          <w:position w:val="1"/>
        </w:rPr>
        <w:t xml:space="preserve"> </w:t>
      </w:r>
      <w:r>
        <w:rPr>
          <w:position w:val="1"/>
        </w:rPr>
        <w:t>for</w:t>
      </w:r>
      <w:r>
        <w:rPr>
          <w:spacing w:val="-12"/>
          <w:position w:val="1"/>
        </w:rPr>
        <w:t xml:space="preserve"> </w:t>
      </w:r>
      <w:r>
        <w:rPr>
          <w:position w:val="1"/>
        </w:rPr>
        <w:t>a</w:t>
      </w:r>
      <w:r>
        <w:rPr>
          <w:spacing w:val="-12"/>
          <w:position w:val="1"/>
        </w:rPr>
        <w:t xml:space="preserve"> </w:t>
      </w:r>
      <w:r>
        <w:rPr>
          <w:position w:val="1"/>
        </w:rPr>
        <w:t>given</w:t>
      </w:r>
      <w:r>
        <w:rPr>
          <w:w w:val="99"/>
          <w:position w:val="1"/>
        </w:rPr>
        <w:t xml:space="preserve"> </w:t>
      </w:r>
      <w:r>
        <w:t>level</w:t>
      </w:r>
      <w:r>
        <w:rPr>
          <w:spacing w:val="-4"/>
        </w:rPr>
        <w:t xml:space="preserve"> </w:t>
      </w:r>
      <w:r>
        <w:t>that</w:t>
      </w:r>
      <w:r>
        <w:rPr>
          <w:spacing w:val="-4"/>
        </w:rPr>
        <w:t xml:space="preserve"> </w:t>
      </w:r>
      <w:r>
        <w:t>an</w:t>
      </w:r>
      <w:r>
        <w:rPr>
          <w:spacing w:val="-4"/>
        </w:rPr>
        <w:t xml:space="preserve"> </w:t>
      </w:r>
      <w:r>
        <w:t>IS</w:t>
      </w:r>
      <w:r>
        <w:rPr>
          <w:spacing w:val="-4"/>
        </w:rPr>
        <w:t xml:space="preserve"> </w:t>
      </w:r>
      <w:r>
        <w:t>either</w:t>
      </w:r>
      <w:r>
        <w:rPr>
          <w:spacing w:val="-4"/>
        </w:rPr>
        <w:t xml:space="preserve"> </w:t>
      </w:r>
      <w:r>
        <w:t>has</w:t>
      </w:r>
      <w:r>
        <w:rPr>
          <w:spacing w:val="-4"/>
        </w:rPr>
        <w:t xml:space="preserve"> </w:t>
      </w:r>
      <w:r>
        <w:t>in</w:t>
      </w:r>
      <w:r>
        <w:rPr>
          <w:spacing w:val="-4"/>
        </w:rPr>
        <w:t xml:space="preserve"> </w:t>
      </w:r>
      <w:r>
        <w:t>its</w:t>
      </w:r>
      <w:r>
        <w:rPr>
          <w:spacing w:val="-4"/>
        </w:rPr>
        <w:t xml:space="preserve"> </w:t>
      </w:r>
      <w:r>
        <w:t>database</w:t>
      </w:r>
      <w:r>
        <w:rPr>
          <w:spacing w:val="-4"/>
        </w:rPr>
        <w:t xml:space="preserve"> </w:t>
      </w:r>
      <w:r>
        <w:t>or</w:t>
      </w:r>
      <w:r>
        <w:rPr>
          <w:spacing w:val="-3"/>
        </w:rPr>
        <w:t xml:space="preserve"> </w:t>
      </w:r>
      <w:r>
        <w:t>needs</w:t>
      </w:r>
      <w:r>
        <w:rPr>
          <w:spacing w:val="-4"/>
        </w:rPr>
        <w:t xml:space="preserve"> </w:t>
      </w:r>
      <w:r>
        <w:t>to</w:t>
      </w:r>
      <w:r>
        <w:rPr>
          <w:spacing w:val="-4"/>
        </w:rPr>
        <w:t xml:space="preserve"> </w:t>
      </w:r>
      <w:r>
        <w:t>obtain.</w:t>
      </w:r>
    </w:p>
    <w:p w14:paraId="34A927E1" w14:textId="77777777" w:rsidR="00586661" w:rsidRDefault="00586661" w:rsidP="00586661">
      <w:pPr>
        <w:pStyle w:val="3"/>
        <w:kinsoku w:val="0"/>
        <w:overflowPunct w:val="0"/>
        <w:ind w:left="107" w:right="46"/>
        <w:rPr>
          <w:w w:val="105"/>
        </w:rPr>
      </w:pPr>
      <w:bookmarkStart w:id="1795" w:name="IS-IS_Supported_Circuit_Types"/>
      <w:bookmarkStart w:id="1796" w:name="bookmark10"/>
      <w:bookmarkStart w:id="1797" w:name="_Toc434823005"/>
      <w:bookmarkStart w:id="1798" w:name="_Toc444695075"/>
      <w:bookmarkEnd w:id="1795"/>
      <w:bookmarkEnd w:id="1796"/>
      <w:r>
        <w:rPr>
          <w:w w:val="105"/>
        </w:rPr>
        <w:t>LSPDB Synchronization</w:t>
      </w:r>
      <w:bookmarkEnd w:id="1797"/>
      <w:bookmarkEnd w:id="1798"/>
    </w:p>
    <w:p w14:paraId="586BB7A2"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Default="00586661" w:rsidP="00586661">
      <w:pPr>
        <w:widowControl/>
        <w:wordWrap/>
        <w:snapToGrid/>
        <w:spacing w:line="240" w:lineRule="auto"/>
        <w:jc w:val="left"/>
        <w:rPr>
          <w:rFonts w:ascii="Arial" w:eastAsia="맑은 고딕" w:cs="굴림"/>
          <w:noProof/>
        </w:rPr>
      </w:pPr>
    </w:p>
    <w:p w14:paraId="74E9944A" w14:textId="77777777" w:rsidR="00586661" w:rsidRDefault="00586661" w:rsidP="00586661">
      <w:pPr>
        <w:widowControl/>
        <w:wordWrap/>
        <w:snapToGrid/>
        <w:spacing w:line="240" w:lineRule="auto"/>
        <w:jc w:val="left"/>
        <w:rPr>
          <w:rFonts w:ascii="Arial" w:eastAsia="맑은 고딕" w:cs="굴림"/>
          <w:noProof/>
        </w:rPr>
      </w:pPr>
      <w:r>
        <w:rPr>
          <w:rFonts w:ascii="Arial" w:eastAsia="맑은 고딕"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Default="00586661" w:rsidP="00586661">
      <w:pPr>
        <w:widowControl/>
        <w:wordWrap/>
        <w:snapToGrid/>
        <w:spacing w:line="240" w:lineRule="auto"/>
        <w:jc w:val="left"/>
        <w:rPr>
          <w:color w:val="000000" w:themeColor="text1"/>
        </w:rPr>
      </w:pPr>
    </w:p>
    <w:p w14:paraId="30314953" w14:textId="77777777" w:rsidR="00586661" w:rsidRDefault="00586661" w:rsidP="00586661">
      <w:pPr>
        <w:pStyle w:val="Title5forCSManual"/>
      </w:pPr>
      <w:r>
        <w:t>Handling of Newer LSPs</w:t>
      </w:r>
    </w:p>
    <w:p w14:paraId="6DD6B9E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w:t>
      </w:r>
      <w:r>
        <w:rPr>
          <w:rFonts w:ascii="Arial" w:eastAsia="맑은 고딕" w:cs="굴림" w:hint="eastAsia"/>
          <w:noProof/>
        </w:rPr>
        <w:t>—</w:t>
      </w:r>
      <w:r>
        <w:rPr>
          <w:rFonts w:ascii="Arial" w:eastAsia="맑은 고딕" w:cs="굴림"/>
          <w:noProof/>
        </w:rPr>
        <w:t>excluding the circuit on which the newer LSP was received.</w:t>
      </w:r>
    </w:p>
    <w:p w14:paraId="61A7FC49" w14:textId="77777777" w:rsidR="00586661" w:rsidRDefault="00586661" w:rsidP="00586661">
      <w:pPr>
        <w:widowControl/>
        <w:wordWrap/>
        <w:snapToGrid/>
        <w:spacing w:line="240" w:lineRule="auto"/>
        <w:ind w:left="851"/>
        <w:jc w:val="left"/>
        <w:rPr>
          <w:rFonts w:ascii="Arial" w:eastAsia="맑은 고딕" w:cs="굴림"/>
          <w:noProof/>
        </w:rPr>
      </w:pPr>
    </w:p>
    <w:p w14:paraId="04865D1B"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Default="00586661" w:rsidP="00586661">
      <w:pPr>
        <w:widowControl/>
        <w:wordWrap/>
        <w:snapToGrid/>
        <w:spacing w:line="240" w:lineRule="auto"/>
        <w:ind w:left="851"/>
        <w:jc w:val="left"/>
        <w:rPr>
          <w:rFonts w:ascii="Arial" w:eastAsia="맑은 고딕" w:cs="굴림"/>
          <w:noProof/>
        </w:rPr>
      </w:pPr>
    </w:p>
    <w:p w14:paraId="10758145"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On multiaccess circuits, the IS will flood the newer LSP once. The IS examines the set of CNSPs that are sent periodically by the DIS for the multiaccess circuit. If the local LSPDB contains one or more LSPs that are newer </w:t>
      </w:r>
      <w:r>
        <w:rPr>
          <w:rFonts w:ascii="Arial" w:eastAsia="맑은 고딕" w:cs="굴림"/>
          <w:noProof/>
        </w:rPr>
        <w:lastRenderedPageBreak/>
        <w:t>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Default="00586661" w:rsidP="00586661">
      <w:pPr>
        <w:widowControl/>
        <w:wordWrap/>
        <w:snapToGrid/>
        <w:spacing w:line="240" w:lineRule="auto"/>
        <w:jc w:val="left"/>
        <w:rPr>
          <w:color w:val="000000" w:themeColor="text1"/>
        </w:rPr>
      </w:pPr>
    </w:p>
    <w:p w14:paraId="4CCB8B04" w14:textId="77777777" w:rsidR="00586661" w:rsidRDefault="00586661" w:rsidP="00586661">
      <w:pPr>
        <w:pStyle w:val="Title5forCSManual"/>
      </w:pPr>
      <w:r>
        <w:t>Handling of Older LSPs</w:t>
      </w:r>
    </w:p>
    <w:p w14:paraId="37A0FDC2"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Default="00586661" w:rsidP="00586661">
      <w:pPr>
        <w:widowControl/>
        <w:wordWrap/>
        <w:snapToGrid/>
        <w:spacing w:line="240" w:lineRule="auto"/>
        <w:ind w:left="851"/>
        <w:jc w:val="left"/>
        <w:rPr>
          <w:rFonts w:ascii="Arial" w:eastAsia="맑은 고딕" w:cs="굴림"/>
          <w:noProof/>
        </w:rPr>
      </w:pPr>
    </w:p>
    <w:p w14:paraId="7B1E7207"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 xml:space="preserve">At this point, the actions taken are identical to the actions that are described in the </w:t>
      </w:r>
      <w:r>
        <w:rPr>
          <w:rFonts w:ascii="Arial" w:eastAsia="맑은 고딕" w:cs="굴림" w:hint="eastAsia"/>
          <w:noProof/>
        </w:rPr>
        <w:t>“</w:t>
      </w:r>
      <w:r>
        <w:rPr>
          <w:rFonts w:ascii="Arial" w:eastAsia="맑은 고딕" w:cs="굴림"/>
          <w:noProof/>
        </w:rPr>
        <w:t>Handling of Newer LSPs</w:t>
      </w:r>
      <w:r>
        <w:rPr>
          <w:rFonts w:ascii="Arial" w:eastAsia="맑은 고딕" w:cs="굴림" w:hint="eastAsia"/>
          <w:noProof/>
        </w:rPr>
        <w:t>”</w:t>
      </w:r>
      <w:r>
        <w:rPr>
          <w:rFonts w:ascii="Arial" w:eastAsia="맑은 고딕" w:cs="굴림"/>
          <w:noProof/>
        </w:rPr>
        <w:t xml:space="preserve"> section after a new LSP has been added to the local database.</w:t>
      </w:r>
    </w:p>
    <w:p w14:paraId="5A097E16" w14:textId="77777777" w:rsidR="00586661" w:rsidRDefault="00586661" w:rsidP="00586661">
      <w:pPr>
        <w:widowControl/>
        <w:wordWrap/>
        <w:snapToGrid/>
        <w:spacing w:line="240" w:lineRule="auto"/>
        <w:jc w:val="left"/>
        <w:rPr>
          <w:color w:val="000000" w:themeColor="text1"/>
        </w:rPr>
      </w:pPr>
    </w:p>
    <w:p w14:paraId="39370276" w14:textId="77777777" w:rsidR="00586661" w:rsidRDefault="00586661" w:rsidP="00586661">
      <w:pPr>
        <w:pStyle w:val="Title5forCSManual"/>
      </w:pPr>
      <w:r>
        <w:t>Handling LSPs That Are the Same</w:t>
      </w:r>
    </w:p>
    <w:p w14:paraId="0E6634FF"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Because of the distributed nature of the update process, it is possible than an IS may receive copies of an LSP that is the same as the current contents of the local LSPDB.</w:t>
      </w:r>
    </w:p>
    <w:p w14:paraId="020BE319" w14:textId="77777777" w:rsidR="00586661" w:rsidRDefault="00586661" w:rsidP="00586661">
      <w:pPr>
        <w:widowControl/>
        <w:wordWrap/>
        <w:snapToGrid/>
        <w:spacing w:line="240" w:lineRule="auto"/>
        <w:ind w:left="851"/>
        <w:jc w:val="left"/>
        <w:rPr>
          <w:rFonts w:ascii="Arial" w:eastAsia="맑은 고딕" w:cs="굴림"/>
          <w:noProof/>
        </w:rPr>
      </w:pPr>
    </w:p>
    <w:p w14:paraId="1D13DC00"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Default="00586661" w:rsidP="00586661">
      <w:pPr>
        <w:widowControl/>
        <w:wordWrap/>
        <w:snapToGrid/>
        <w:spacing w:line="240" w:lineRule="auto"/>
        <w:ind w:left="851"/>
        <w:jc w:val="left"/>
        <w:rPr>
          <w:rFonts w:ascii="Arial" w:eastAsia="맑은 고딕" w:cs="굴림"/>
          <w:noProof/>
        </w:rPr>
      </w:pPr>
    </w:p>
    <w:p w14:paraId="72CDB9F1"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Default="00586661" w:rsidP="00586661">
      <w:pPr>
        <w:widowControl/>
        <w:wordWrap/>
        <w:snapToGrid/>
        <w:spacing w:line="240" w:lineRule="auto"/>
        <w:ind w:left="851"/>
        <w:jc w:val="left"/>
        <w:rPr>
          <w:rFonts w:ascii="Arial" w:eastAsia="맑은 고딕" w:cs="굴림"/>
          <w:noProof/>
        </w:rPr>
      </w:pPr>
    </w:p>
    <w:p w14:paraId="50A73C3D" w14:textId="77777777" w:rsidR="00586661" w:rsidRDefault="00586661" w:rsidP="00586661">
      <w:pPr>
        <w:widowControl/>
        <w:wordWrap/>
        <w:snapToGrid/>
        <w:spacing w:line="240" w:lineRule="auto"/>
        <w:ind w:left="851"/>
        <w:jc w:val="left"/>
        <w:rPr>
          <w:rFonts w:ascii="Arial" w:eastAsia="맑은 고딕" w:cs="굴림"/>
          <w:noProof/>
        </w:rPr>
      </w:pPr>
      <w:r>
        <w:rPr>
          <w:rFonts w:ascii="Arial" w:eastAsia="맑은 고딕" w:cs="굴림"/>
          <w:noProof/>
        </w:rPr>
        <w:t>The figure below shows how the LSPs are used to create a network map. Imagine the network topology as a jigsaw puzzle. Each LSP (representing an IS) is considered one of the jigsaw pieces.</w:t>
      </w:r>
    </w:p>
    <w:p w14:paraId="3ABED251" w14:textId="77777777" w:rsidR="00586661" w:rsidRDefault="00586661" w:rsidP="00586661">
      <w:pPr>
        <w:widowControl/>
        <w:wordWrap/>
        <w:snapToGrid/>
        <w:spacing w:line="240" w:lineRule="auto"/>
        <w:ind w:left="851"/>
        <w:jc w:val="left"/>
        <w:rPr>
          <w:rFonts w:ascii="Arial" w:eastAsia="맑은 고딕" w:cs="굴림"/>
          <w:noProof/>
        </w:rPr>
      </w:pPr>
    </w:p>
    <w:p w14:paraId="45974551" w14:textId="77777777" w:rsidR="00586661" w:rsidRDefault="00586661" w:rsidP="00586661">
      <w:pPr>
        <w:widowControl/>
        <w:wordWrap/>
        <w:snapToGrid/>
        <w:spacing w:line="240" w:lineRule="auto"/>
        <w:ind w:left="131"/>
        <w:jc w:val="left"/>
        <w:rPr>
          <w:rFonts w:ascii="Arial" w:eastAsia="맑은 고딕" w:cs="굴림"/>
          <w:noProof/>
        </w:rPr>
      </w:pPr>
    </w:p>
    <w:p w14:paraId="574B10BD" w14:textId="77777777" w:rsidR="00586661" w:rsidRDefault="00586661" w:rsidP="00586661">
      <w:pPr>
        <w:pStyle w:val="3"/>
        <w:kinsoku w:val="0"/>
        <w:overflowPunct w:val="0"/>
        <w:spacing w:before="0"/>
        <w:ind w:left="107" w:right="46"/>
        <w:rPr>
          <w:w w:val="105"/>
        </w:rPr>
      </w:pPr>
      <w:bookmarkStart w:id="1799" w:name="_Toc434823006"/>
      <w:bookmarkStart w:id="1800" w:name="_Toc444695076"/>
      <w:r>
        <w:rPr>
          <w:w w:val="105"/>
        </w:rPr>
        <w:t>Shortest Path Calculation</w:t>
      </w:r>
      <w:bookmarkEnd w:id="1799"/>
      <w:bookmarkEnd w:id="1800"/>
    </w:p>
    <w:p w14:paraId="75CDF41B" w14:textId="77777777" w:rsidR="00586661" w:rsidRDefault="00586661" w:rsidP="00586661">
      <w:pPr>
        <w:widowControl/>
        <w:wordWrap/>
        <w:snapToGrid/>
        <w:spacing w:line="240" w:lineRule="auto"/>
        <w:ind w:left="131"/>
        <w:jc w:val="left"/>
        <w:rPr>
          <w:rFonts w:ascii="Arial" w:eastAsia="맑은 고딕" w:cs="굴림"/>
          <w:noProof/>
        </w:rPr>
      </w:pPr>
    </w:p>
    <w:p w14:paraId="791A9AA7"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Default="00586661" w:rsidP="00586661">
      <w:pPr>
        <w:widowControl/>
        <w:wordWrap/>
        <w:snapToGrid/>
        <w:spacing w:line="240" w:lineRule="auto"/>
        <w:ind w:left="131"/>
        <w:jc w:val="left"/>
        <w:rPr>
          <w:rFonts w:ascii="Arial" w:eastAsia="맑은 고딕" w:cs="굴림"/>
          <w:noProof/>
        </w:rPr>
      </w:pPr>
    </w:p>
    <w:p w14:paraId="3C99D335" w14:textId="40C8C31B"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The output of the SPF is a set of tuples (destination, next hop). The destinations are protocol-specific; for example, they would be prefixes when the supported protocol is IP</w:t>
      </w:r>
      <w:ins w:id="1801" w:author="sslee" w:date="2016-03-03T20:00:00Z">
        <w:r w:rsidR="005D23E7">
          <w:rPr>
            <w:rFonts w:ascii="Arial" w:eastAsia="맑은 고딕" w:cs="굴림" w:hint="eastAsia"/>
            <w:noProof/>
          </w:rPr>
          <w:t>.</w:t>
        </w:r>
      </w:ins>
      <w:del w:id="1802" w:author="sslee" w:date="2016-03-03T20:01:00Z">
        <w:r w:rsidDel="005D23E7">
          <w:rPr>
            <w:rFonts w:ascii="Arial" w:eastAsia="맑은 고딕" w:cs="굴림"/>
            <w:noProof/>
          </w:rPr>
          <w:delText>, NSAPs of end systems when the supported protocol is CLNP.</w:delText>
        </w:r>
      </w:del>
      <w:r>
        <w:rPr>
          <w:rFonts w:ascii="Arial" w:eastAsia="맑은 고딕" w:cs="굴림"/>
          <w:noProof/>
        </w:rPr>
        <w:t xml:space="preserve"> Multiple equal-cost paths are supported, in which case multiple next hops would be associated with the same destination.</w:t>
      </w:r>
    </w:p>
    <w:p w14:paraId="74486D85" w14:textId="77777777" w:rsidR="00586661" w:rsidRDefault="00586661" w:rsidP="00586661">
      <w:pPr>
        <w:widowControl/>
        <w:wordWrap/>
        <w:snapToGrid/>
        <w:spacing w:line="240" w:lineRule="auto"/>
        <w:ind w:left="131"/>
        <w:jc w:val="left"/>
        <w:rPr>
          <w:rFonts w:ascii="Arial" w:eastAsia="맑은 고딕" w:cs="굴림"/>
          <w:noProof/>
        </w:rPr>
      </w:pPr>
    </w:p>
    <w:p w14:paraId="199E7C48"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Independent SPFs are performed for each level supported by the IS. In cases in which the same destination is reachable by both Level-1 and Level-2 paths, the Level-1 path is preferred.</w:t>
      </w:r>
    </w:p>
    <w:p w14:paraId="70129E76" w14:textId="77777777" w:rsidR="00586661" w:rsidRDefault="00586661" w:rsidP="00586661">
      <w:pPr>
        <w:widowControl/>
        <w:wordWrap/>
        <w:snapToGrid/>
        <w:spacing w:line="240" w:lineRule="auto"/>
        <w:ind w:left="131"/>
        <w:jc w:val="left"/>
        <w:rPr>
          <w:rFonts w:ascii="Arial" w:eastAsia="맑은 고딕" w:cs="굴림"/>
          <w:noProof/>
        </w:rPr>
      </w:pPr>
    </w:p>
    <w:p w14:paraId="1555F993" w14:textId="77777777" w:rsidR="00586661" w:rsidRDefault="00586661" w:rsidP="00586661">
      <w:pPr>
        <w:widowControl/>
        <w:wordWrap/>
        <w:snapToGrid/>
        <w:spacing w:line="240" w:lineRule="auto"/>
        <w:ind w:left="131"/>
        <w:jc w:val="left"/>
        <w:rPr>
          <w:rFonts w:ascii="Arial" w:eastAsia="맑은 고딕" w:cs="굴림"/>
          <w:noProof/>
        </w:rPr>
      </w:pPr>
      <w:r>
        <w:rPr>
          <w:rFonts w:ascii="Arial" w:eastAsia="맑은 고딕"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Default="00586661" w:rsidP="00586661">
      <w:pPr>
        <w:pStyle w:val="3"/>
        <w:kinsoku w:val="0"/>
        <w:overflowPunct w:val="0"/>
        <w:ind w:left="107" w:right="46"/>
        <w:rPr>
          <w:w w:val="105"/>
        </w:rPr>
      </w:pPr>
      <w:bookmarkStart w:id="1803" w:name="_Toc434823007"/>
      <w:bookmarkStart w:id="1804" w:name="_Toc444695077"/>
      <w:r>
        <w:rPr>
          <w:w w:val="105"/>
        </w:rPr>
        <w:t>Route Redistribution</w:t>
      </w:r>
      <w:bookmarkEnd w:id="1803"/>
      <w:bookmarkEnd w:id="1804"/>
    </w:p>
    <w:p w14:paraId="1F759423" w14:textId="77777777" w:rsidR="00586661" w:rsidRDefault="00586661" w:rsidP="00586661">
      <w:pPr>
        <w:pStyle w:val="MainText2forCSManual"/>
        <w:ind w:right="20"/>
      </w:pPr>
      <w: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Default="00586661" w:rsidP="00586661">
      <w:pPr>
        <w:widowControl/>
        <w:wordWrap/>
        <w:snapToGrid/>
        <w:spacing w:line="240" w:lineRule="auto"/>
        <w:jc w:val="left"/>
        <w:rPr>
          <w:rFonts w:ascii="Arial" w:hAnsi="Arial" w:cs="Arial"/>
          <w:b/>
          <w:sz w:val="28"/>
          <w:szCs w:val="28"/>
        </w:rPr>
      </w:pPr>
      <w:r>
        <w:rPr>
          <w:rFonts w:ascii="Arial" w:hAnsi="Arial" w:cs="Arial"/>
          <w:b/>
          <w:kern w:val="0"/>
          <w:sz w:val="28"/>
          <w:szCs w:val="28"/>
        </w:rPr>
        <w:br w:type="page"/>
      </w:r>
      <w:bookmarkStart w:id="1805" w:name="_Toc434823008"/>
      <w:r>
        <w:rPr>
          <w:rFonts w:ascii="Arial" w:hAnsi="Arial" w:cs="Arial"/>
          <w:b/>
          <w:sz w:val="28"/>
          <w:szCs w:val="28"/>
        </w:rPr>
        <w:lastRenderedPageBreak/>
        <w:t>IS-IS Configuration</w:t>
      </w:r>
      <w:bookmarkEnd w:id="1805"/>
      <w:r>
        <w:rPr>
          <w:rFonts w:ascii="Arial" w:hAnsi="Arial" w:cs="Arial"/>
          <w:b/>
          <w:sz w:val="28"/>
          <w:szCs w:val="28"/>
        </w:rPr>
        <w:t xml:space="preserve"> </w:t>
      </w:r>
    </w:p>
    <w:p w14:paraId="08C0FFFA" w14:textId="77777777" w:rsidR="00586661" w:rsidRDefault="00586661" w:rsidP="00586661">
      <w:pPr>
        <w:pStyle w:val="3"/>
        <w:kinsoku w:val="0"/>
        <w:overflowPunct w:val="0"/>
        <w:ind w:left="0"/>
      </w:pPr>
      <w:bookmarkStart w:id="1806" w:name="_Toc434823009"/>
      <w:bookmarkStart w:id="1807" w:name="_Toc444695078"/>
      <w:r>
        <w:t>Enabling</w:t>
      </w:r>
      <w:r>
        <w:rPr>
          <w:spacing w:val="-8"/>
        </w:rPr>
        <w:t xml:space="preserve"> </w:t>
      </w:r>
      <w:r>
        <w:t>IS-IS</w:t>
      </w:r>
      <w:r>
        <w:rPr>
          <w:spacing w:val="-8"/>
        </w:rPr>
        <w:t xml:space="preserve"> </w:t>
      </w:r>
      <w:r>
        <w:t>as</w:t>
      </w:r>
      <w:r>
        <w:rPr>
          <w:spacing w:val="-7"/>
        </w:rPr>
        <w:t xml:space="preserve"> </w:t>
      </w:r>
      <w:r>
        <w:t>an</w:t>
      </w:r>
      <w:r>
        <w:rPr>
          <w:spacing w:val="-8"/>
        </w:rPr>
        <w:t xml:space="preserve"> </w:t>
      </w:r>
      <w:r>
        <w:t>IP</w:t>
      </w:r>
      <w:r>
        <w:rPr>
          <w:spacing w:val="-8"/>
        </w:rPr>
        <w:t xml:space="preserve"> </w:t>
      </w:r>
      <w:r>
        <w:t>Routing</w:t>
      </w:r>
      <w:r>
        <w:rPr>
          <w:spacing w:val="-7"/>
        </w:rPr>
        <w:t xml:space="preserve"> </w:t>
      </w:r>
      <w:r>
        <w:t>Protocol</w:t>
      </w:r>
      <w:r>
        <w:rPr>
          <w:spacing w:val="-8"/>
        </w:rPr>
        <w:t xml:space="preserve"> </w:t>
      </w:r>
      <w:r>
        <w:t>on</w:t>
      </w:r>
      <w:r>
        <w:rPr>
          <w:spacing w:val="-8"/>
        </w:rPr>
        <w:t xml:space="preserve"> </w:t>
      </w:r>
      <w:r>
        <w:t>the</w:t>
      </w:r>
      <w:r>
        <w:rPr>
          <w:spacing w:val="-7"/>
        </w:rPr>
        <w:t xml:space="preserve"> </w:t>
      </w:r>
      <w:r>
        <w:t>Device</w:t>
      </w:r>
      <w:bookmarkEnd w:id="1806"/>
      <w:bookmarkEnd w:id="1807"/>
    </w:p>
    <w:p w14:paraId="6F28C401" w14:textId="77777777" w:rsidR="00586661" w:rsidRDefault="00586661" w:rsidP="00586661">
      <w:pPr>
        <w:pStyle w:val="a3"/>
        <w:ind w:left="0" w:right="20"/>
      </w:pPr>
      <w:r>
        <w:t>IS-IS must be enabled to use IS-IS routing protocol. Complete the following procedures. After enabling IS-IS, use the following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Default="00586661">
            <w:pPr>
              <w:pStyle w:val="ab"/>
              <w:wordWrap/>
              <w:ind w:right="20"/>
              <w:jc w:val="center"/>
              <w:rPr>
                <w:rFonts w:eastAsiaTheme="minorEastAsia"/>
              </w:rPr>
            </w:pPr>
            <w:r>
              <w:rPr>
                <w:rFonts w:eastAsiaTheme="minorEastAsia"/>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Default="00586661">
            <w:pPr>
              <w:pStyle w:val="ab"/>
              <w:wordWrap/>
              <w:ind w:right="20"/>
              <w:jc w:val="center"/>
              <w:rPr>
                <w:rFonts w:eastAsiaTheme="minorEastAsia"/>
              </w:rPr>
            </w:pPr>
            <w:r>
              <w:rPr>
                <w:rFonts w:eastAsiaTheme="minorEastAsia"/>
              </w:rPr>
              <w:t>Description</w:t>
            </w:r>
          </w:p>
        </w:tc>
      </w:tr>
      <w:tr w:rsidR="00586661"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Default="00586661">
            <w:pPr>
              <w:pStyle w:val="TableParagraph"/>
              <w:kinsoku w:val="0"/>
              <w:overflowPunct w:val="0"/>
              <w:spacing w:before="30" w:line="300" w:lineRule="auto"/>
              <w:ind w:left="48"/>
              <w:jc w:val="both"/>
              <w:rPr>
                <w:rFonts w:ascii="Arial" w:hAnsi="Arial" w:cs="Arial"/>
                <w:spacing w:val="-1"/>
                <w:kern w:val="2"/>
                <w:sz w:val="18"/>
                <w:szCs w:val="18"/>
              </w:rPr>
            </w:pPr>
            <w:r>
              <w:rPr>
                <w:rFonts w:ascii="Arial" w:hAnsi="Arial" w:cs="Arial"/>
                <w:b/>
                <w:bCs/>
                <w:spacing w:val="-1"/>
                <w:kern w:val="2"/>
                <w:sz w:val="18"/>
                <w:szCs w:val="18"/>
              </w:rPr>
              <w:t>router</w:t>
            </w:r>
            <w:r>
              <w:rPr>
                <w:rFonts w:ascii="Arial" w:hAnsi="Arial" w:cs="Arial"/>
                <w:b/>
                <w:bCs/>
                <w:spacing w:val="-8"/>
                <w:kern w:val="2"/>
                <w:sz w:val="18"/>
                <w:szCs w:val="18"/>
              </w:rPr>
              <w:t xml:space="preserve"> </w:t>
            </w:r>
            <w:r>
              <w:rPr>
                <w:rFonts w:ascii="Arial" w:hAnsi="Arial" w:cs="Arial"/>
                <w:b/>
                <w:bCs/>
                <w:kern w:val="2"/>
                <w:sz w:val="18"/>
                <w:szCs w:val="18"/>
              </w:rPr>
              <w:t>isis</w:t>
            </w:r>
            <w:r>
              <w:rPr>
                <w:rFonts w:ascii="Arial" w:hAnsi="Arial" w:cs="Arial"/>
                <w:b/>
                <w:bCs/>
                <w:spacing w:val="-8"/>
                <w:kern w:val="2"/>
                <w:sz w:val="18"/>
                <w:szCs w:val="18"/>
              </w:rPr>
              <w:t xml:space="preserve"> </w:t>
            </w:r>
            <w:r>
              <w:rPr>
                <w:rFonts w:ascii="Arial" w:hAnsi="Arial" w:cs="Arial"/>
                <w:i/>
                <w:iCs/>
                <w:spacing w:val="-1"/>
                <w:kern w:val="2"/>
                <w:sz w:val="18"/>
                <w:szCs w:val="18"/>
              </w:rPr>
              <w:t>area-tag</w:t>
            </w:r>
          </w:p>
          <w:p w14:paraId="07A3CC1E" w14:textId="77777777" w:rsidR="00586661" w:rsidRDefault="00586661">
            <w:pPr>
              <w:pStyle w:val="TableParagraph"/>
              <w:kinsoku w:val="0"/>
              <w:overflowPunct w:val="0"/>
              <w:spacing w:line="300" w:lineRule="auto"/>
              <w:ind w:left="48"/>
              <w:jc w:val="both"/>
              <w:rPr>
                <w:rFonts w:ascii="Arial" w:hAnsi="Arial" w:cs="Arial"/>
                <w:kern w:val="2"/>
                <w:sz w:val="18"/>
                <w:szCs w:val="18"/>
              </w:rPr>
            </w:pPr>
            <w:r>
              <w:rPr>
                <w:rFonts w:ascii="Arial" w:hAnsi="Arial" w:cs="Arial"/>
                <w:b/>
                <w:bCs/>
                <w:kern w:val="2"/>
                <w:sz w:val="18"/>
                <w:szCs w:val="18"/>
              </w:rPr>
              <w:t>Example:</w:t>
            </w:r>
          </w:p>
          <w:p w14:paraId="31DA4409" w14:textId="77777777" w:rsidR="00586661" w:rsidRDefault="00586661">
            <w:pPr>
              <w:pStyle w:val="aa"/>
              <w:spacing w:line="300" w:lineRule="auto"/>
              <w:ind w:right="20"/>
              <w:rPr>
                <w:rFonts w:eastAsia="굴림"/>
              </w:rPr>
            </w:pPr>
            <w:r>
              <w:rPr>
                <w:rFonts w:eastAsia="굴림" w:hAnsi="Arial" w:cs="Arial"/>
              </w:rPr>
              <w:t>Switch</w:t>
            </w:r>
            <w:r>
              <w:rPr>
                <w:rFonts w:hAnsi="Arial" w:cs="Arial"/>
              </w:rPr>
              <w:t>(config)#</w:t>
            </w:r>
            <w:r>
              <w:rPr>
                <w:rFonts w:hAnsi="Arial" w:cs="Arial"/>
                <w:spacing w:val="-1"/>
              </w:rPr>
              <w:t xml:space="preserve"> </w:t>
            </w:r>
            <w:r>
              <w:rPr>
                <w:rFonts w:hAnsi="Arial" w:cs="Arial"/>
                <w:b/>
                <w:bCs/>
                <w:spacing w:val="-1"/>
              </w:rPr>
              <w:t>router</w:t>
            </w:r>
            <w:r>
              <w:rPr>
                <w:rFonts w:hAnsi="Arial" w:cs="Arial"/>
                <w:b/>
                <w:bCs/>
                <w:spacing w:val="-8"/>
              </w:rPr>
              <w:t xml:space="preserve"> </w:t>
            </w:r>
            <w:r>
              <w:rPr>
                <w:rFonts w:hAnsi="Arial" w:cs="Arial"/>
                <w:b/>
                <w:bCs/>
              </w:rPr>
              <w:t>isis</w:t>
            </w:r>
            <w:r>
              <w:rPr>
                <w:rFonts w:hAnsi="Arial" w:cs="Arial"/>
                <w:b/>
                <w:bCs/>
                <w:spacing w:val="-8"/>
              </w:rPr>
              <w:t xml:space="preserve"> </w:t>
            </w:r>
            <w:r>
              <w:rPr>
                <w:rFonts w:hAnsi="Arial"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Default="00586661">
            <w:pPr>
              <w:pStyle w:val="TableParagraph"/>
              <w:kinsoku w:val="0"/>
              <w:overflowPunct w:val="0"/>
              <w:spacing w:before="30" w:line="300" w:lineRule="auto"/>
              <w:ind w:left="48"/>
              <w:jc w:val="both"/>
              <w:rPr>
                <w:rFonts w:eastAsia="굴림"/>
                <w:kern w:val="2"/>
              </w:rPr>
            </w:pPr>
            <w:r>
              <w:rPr>
                <w:rFonts w:ascii="Arial" w:eastAsia="굴림" w:hAnsi="Arial Unicode MS" w:cs="Courier New"/>
                <w:kern w:val="2"/>
                <w:sz w:val="18"/>
                <w:szCs w:val="18"/>
              </w:rPr>
              <w:t>Assigns a tag to an IS-IS process. Enters router configuration mode.</w:t>
            </w:r>
          </w:p>
          <w:p w14:paraId="0DC3E157" w14:textId="77777777" w:rsidR="00586661" w:rsidRDefault="00586661">
            <w:pPr>
              <w:pStyle w:val="aa"/>
              <w:spacing w:line="300" w:lineRule="auto"/>
              <w:ind w:right="20"/>
              <w:rPr>
                <w:rFonts w:eastAsia="굴림"/>
              </w:rPr>
            </w:pPr>
            <w:r>
              <w:rPr>
                <w:rFonts w:eastAsia="굴림"/>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Default="00586661">
            <w:pPr>
              <w:pStyle w:val="TableParagraph"/>
              <w:kinsoku w:val="0"/>
              <w:overflowPunct w:val="0"/>
              <w:spacing w:before="30" w:line="300" w:lineRule="auto"/>
              <w:ind w:left="48"/>
              <w:jc w:val="both"/>
              <w:rPr>
                <w:rFonts w:ascii="Arial" w:hAnsi="Arial" w:cs="Arial"/>
                <w:kern w:val="2"/>
                <w:sz w:val="18"/>
                <w:szCs w:val="18"/>
              </w:rPr>
            </w:pPr>
            <w:r>
              <w:rPr>
                <w:rFonts w:ascii="Arial" w:hAnsi="Arial" w:cs="Arial"/>
                <w:b/>
                <w:bCs/>
                <w:kern w:val="2"/>
                <w:sz w:val="18"/>
                <w:szCs w:val="18"/>
              </w:rPr>
              <w:t xml:space="preserve">net </w:t>
            </w:r>
            <w:r>
              <w:rPr>
                <w:rFonts w:ascii="Arial" w:hAnsi="Arial" w:cs="Arial"/>
                <w:b/>
                <w:bCs/>
                <w:spacing w:val="33"/>
                <w:kern w:val="2"/>
                <w:sz w:val="18"/>
                <w:szCs w:val="18"/>
              </w:rPr>
              <w:t xml:space="preserve"> </w:t>
            </w:r>
            <w:r>
              <w:rPr>
                <w:rFonts w:ascii="Arial" w:hAnsi="Arial" w:cs="Arial"/>
                <w:i/>
                <w:iCs/>
                <w:kern w:val="2"/>
                <w:sz w:val="18"/>
                <w:szCs w:val="18"/>
              </w:rPr>
              <w:t>network-entity-title</w:t>
            </w:r>
          </w:p>
          <w:p w14:paraId="7424F2CA" w14:textId="77777777" w:rsidR="00586661" w:rsidRDefault="00586661">
            <w:pPr>
              <w:pStyle w:val="TableParagraph"/>
              <w:kinsoku w:val="0"/>
              <w:overflowPunct w:val="0"/>
              <w:spacing w:line="300" w:lineRule="auto"/>
              <w:ind w:left="48"/>
              <w:jc w:val="both"/>
              <w:rPr>
                <w:rFonts w:ascii="Arial" w:hAnsi="Arial" w:cs="Arial"/>
                <w:b/>
                <w:bCs/>
                <w:kern w:val="2"/>
                <w:sz w:val="18"/>
                <w:szCs w:val="18"/>
              </w:rPr>
            </w:pPr>
            <w:r>
              <w:rPr>
                <w:rFonts w:ascii="Arial" w:hAnsi="Arial" w:cs="Arial"/>
                <w:b/>
                <w:bCs/>
                <w:kern w:val="2"/>
                <w:sz w:val="18"/>
                <w:szCs w:val="18"/>
              </w:rPr>
              <w:t>Example:</w:t>
            </w:r>
          </w:p>
          <w:p w14:paraId="48831A4E" w14:textId="77777777" w:rsidR="00586661" w:rsidRDefault="00586661">
            <w:pPr>
              <w:pStyle w:val="aa"/>
              <w:spacing w:line="300" w:lineRule="auto"/>
              <w:ind w:right="20"/>
              <w:rPr>
                <w:rFonts w:hAnsi="Arial" w:cs="Arial"/>
                <w:spacing w:val="-1"/>
              </w:rPr>
            </w:pPr>
            <w:r>
              <w:rPr>
                <w:rFonts w:hAnsi="Arial" w:cs="Arial"/>
              </w:rPr>
              <w:t>Switch(config-router)#</w:t>
            </w:r>
            <w:r>
              <w:rPr>
                <w:rFonts w:hAnsi="Arial" w:cs="Arial"/>
                <w:spacing w:val="-1"/>
              </w:rPr>
              <w:t xml:space="preserve"> </w:t>
            </w:r>
          </w:p>
          <w:p w14:paraId="689503F7" w14:textId="77777777" w:rsidR="00586661" w:rsidRDefault="00586661">
            <w:pPr>
              <w:pStyle w:val="aa"/>
              <w:spacing w:line="300" w:lineRule="auto"/>
              <w:ind w:right="20"/>
              <w:rPr>
                <w:rFonts w:eastAsia="굴림"/>
                <w:b/>
              </w:rPr>
            </w:pPr>
            <w:r>
              <w:rPr>
                <w:rFonts w:hAnsi="Arial"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Default="00586661">
            <w:pPr>
              <w:pStyle w:val="TableParagraph"/>
              <w:kinsoku w:val="0"/>
              <w:overflowPunct w:val="0"/>
              <w:spacing w:before="30" w:line="300" w:lineRule="auto"/>
              <w:ind w:left="48"/>
              <w:jc w:val="both"/>
              <w:rPr>
                <w:rFonts w:ascii="Arial" w:eastAsia="굴림" w:hAnsi="Arial Unicode MS" w:cs="Courier New"/>
                <w:kern w:val="2"/>
                <w:sz w:val="18"/>
                <w:szCs w:val="18"/>
              </w:rPr>
            </w:pPr>
            <w:r>
              <w:rPr>
                <w:rFonts w:ascii="Arial" w:eastAsia="굴림" w:hAnsi="Arial Unicode MS" w:cs="Courier New"/>
                <w:kern w:val="2"/>
                <w:sz w:val="18"/>
                <w:szCs w:val="18"/>
              </w:rPr>
              <w:t>Configures the NET on the device.</w:t>
            </w:r>
          </w:p>
          <w:p w14:paraId="4429C9D6" w14:textId="77777777" w:rsidR="00586661" w:rsidRDefault="00586661">
            <w:pPr>
              <w:pStyle w:val="aa"/>
              <w:spacing w:line="300" w:lineRule="auto"/>
              <w:ind w:right="20"/>
              <w:rPr>
                <w:rFonts w:eastAsia="굴림"/>
              </w:rPr>
            </w:pPr>
            <w:r>
              <w:rPr>
                <w:rFonts w:eastAsia="굴림"/>
              </w:rPr>
              <w:t>The NET identifies the device for IS-IS.</w:t>
            </w:r>
          </w:p>
        </w:tc>
      </w:tr>
    </w:tbl>
    <w:p w14:paraId="78E3C8CF" w14:textId="77777777" w:rsidR="00586661" w:rsidRDefault="00586661" w:rsidP="00586661">
      <w:pPr>
        <w:pStyle w:val="MainText1forCSManual"/>
      </w:pPr>
    </w:p>
    <w:p w14:paraId="559BA4EF" w14:textId="77777777" w:rsidR="00586661" w:rsidRDefault="00586661" w:rsidP="00586661">
      <w:pPr>
        <w:pStyle w:val="MainText2forCSManual"/>
        <w:spacing w:line="240" w:lineRule="exact"/>
        <w:ind w:leftChars="0" w:left="0" w:right="20"/>
        <w:rPr>
          <w:rFonts w:cs="굴림체"/>
          <w:b/>
          <w:bCs/>
          <w:noProof w:val="0"/>
          <w:sz w:val="24"/>
          <w:szCs w:val="24"/>
        </w:rPr>
      </w:pPr>
      <w:r>
        <w:rPr>
          <w:rFonts w:cs="굴림체"/>
          <w:b/>
          <w:bCs/>
          <w:noProof w:val="0"/>
          <w:sz w:val="24"/>
          <w:szCs w:val="24"/>
        </w:rPr>
        <w:t>IS-IS interface parameters</w:t>
      </w:r>
    </w:p>
    <w:p w14:paraId="4F1348DA" w14:textId="77777777" w:rsidR="00586661" w:rsidRDefault="00586661" w:rsidP="00586661">
      <w:pPr>
        <w:pStyle w:val="MainText2forCSManual"/>
        <w:ind w:leftChars="0" w:left="0" w:right="20"/>
      </w:pPr>
      <w:r>
        <w:t>To configure IS-IS, perform the tasks described in the following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Default="00586661">
            <w:pPr>
              <w:pStyle w:val="ab"/>
              <w:wordWrap/>
              <w:ind w:right="20"/>
              <w:jc w:val="center"/>
              <w:rPr>
                <w:rFonts w:eastAsiaTheme="minorEastAsia"/>
              </w:rPr>
            </w:pPr>
            <w:r>
              <w:rPr>
                <w:rFonts w:eastAsiaTheme="minorEastAsia"/>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Default="00586661">
            <w:pPr>
              <w:pStyle w:val="ab"/>
              <w:wordWrap/>
              <w:ind w:right="20"/>
              <w:jc w:val="center"/>
              <w:rPr>
                <w:rFonts w:eastAsiaTheme="minorEastAsia"/>
              </w:rPr>
            </w:pPr>
            <w:r>
              <w:rPr>
                <w:rFonts w:eastAsiaTheme="minorEastAsia"/>
              </w:rPr>
              <w:t>Description</w:t>
            </w:r>
          </w:p>
        </w:tc>
      </w:tr>
      <w:tr w:rsidR="00586661"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ip router isis</w:t>
            </w:r>
            <w:r>
              <w:rPr>
                <w:rFonts w:eastAsia="굴림"/>
              </w:rPr>
              <w:t xml:space="preserve"> </w:t>
            </w:r>
            <w:r>
              <w:rPr>
                <w:rFonts w:eastAsia="굴림"/>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Default="00586661">
            <w:pPr>
              <w:pStyle w:val="aa"/>
              <w:spacing w:line="300" w:lineRule="auto"/>
              <w:ind w:right="23"/>
              <w:rPr>
                <w:rFonts w:eastAsia="굴림"/>
              </w:rPr>
            </w:pPr>
            <w:r>
              <w:rPr>
                <w:rFonts w:eastAsia="굴림"/>
              </w:rPr>
              <w:t>Configures an IS-IS routing process</w:t>
            </w:r>
            <w:ins w:id="1808" w:author="sslee" w:date="2016-03-03T20:02:00Z">
              <w:r w:rsidR="005D23E7">
                <w:rPr>
                  <w:rFonts w:eastAsia="굴림" w:hint="eastAsia"/>
                </w:rPr>
                <w:t xml:space="preserve"> for IP Service</w:t>
              </w:r>
            </w:ins>
            <w:r>
              <w:rPr>
                <w:rFonts w:eastAsia="굴림"/>
              </w:rPr>
              <w:t xml:space="preserve"> on an interface and attaches an area designator to the routing process</w:t>
            </w:r>
          </w:p>
        </w:tc>
      </w:tr>
      <w:tr w:rsidR="00586661"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metric</w:t>
            </w:r>
            <w:r>
              <w:rPr>
                <w:rFonts w:eastAsia="굴림"/>
              </w:rPr>
              <w:t xml:space="preserve"> </w:t>
            </w:r>
            <w:r>
              <w:rPr>
                <w:rFonts w:eastAsia="굴림"/>
                <w:i/>
              </w:rPr>
              <w:t>&lt;1-63&gt;</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Default="00586661">
            <w:pPr>
              <w:pStyle w:val="aa"/>
              <w:ind w:right="20"/>
              <w:rPr>
                <w:rFonts w:eastAsia="굴림"/>
              </w:rPr>
            </w:pPr>
            <w:r>
              <w:rPr>
                <w:rFonts w:eastAsia="굴림"/>
              </w:rPr>
              <w:t>Configures the metric (or cost) for the specified interface.</w:t>
            </w:r>
          </w:p>
        </w:tc>
      </w:tr>
      <w:tr w:rsidR="00586661"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hello-interval</w:t>
            </w:r>
            <w:r>
              <w:rPr>
                <w:rFonts w:eastAsia="굴림"/>
              </w:rPr>
              <w:t xml:space="preserve"> </w:t>
            </w:r>
            <w:r>
              <w:rPr>
                <w:rFonts w:eastAsia="굴림"/>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Default="00586661">
            <w:pPr>
              <w:pStyle w:val="aa"/>
              <w:spacing w:line="300" w:lineRule="auto"/>
              <w:ind w:right="23"/>
              <w:rPr>
                <w:rFonts w:eastAsia="굴림"/>
              </w:rPr>
            </w:pPr>
            <w:r>
              <w:rPr>
                <w:rFonts w:eastAsia="굴림"/>
              </w:rPr>
              <w:t xml:space="preserve">Specifies the length of time (in seconds) between hello packets </w:t>
            </w:r>
          </w:p>
        </w:tc>
      </w:tr>
      <w:tr w:rsidR="00586661"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csnp-interval</w:t>
            </w:r>
            <w:r>
              <w:rPr>
                <w:rFonts w:eastAsia="굴림"/>
              </w:rPr>
              <w:t xml:space="preserve"> </w:t>
            </w:r>
            <w:r>
              <w:rPr>
                <w:rFonts w:eastAsia="굴림"/>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Default="00586661">
            <w:pPr>
              <w:pStyle w:val="aa"/>
              <w:ind w:right="20"/>
              <w:rPr>
                <w:rFonts w:eastAsia="굴림"/>
              </w:rPr>
            </w:pPr>
            <w:r>
              <w:rPr>
                <w:rFonts w:eastAsia="굴림"/>
              </w:rPr>
              <w:t>Configures the IS-IS CSNP interval for the specified interface.</w:t>
            </w:r>
          </w:p>
        </w:tc>
      </w:tr>
      <w:tr w:rsidR="00586661"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retransmit-interval</w:t>
            </w:r>
            <w:r>
              <w:rPr>
                <w:rFonts w:eastAsia="굴림"/>
              </w:rPr>
              <w:t xml:space="preserve"> </w:t>
            </w:r>
            <w:r>
              <w:rPr>
                <w:rFonts w:eastAsia="굴림"/>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Default="00586661">
            <w:pPr>
              <w:pStyle w:val="aa"/>
              <w:spacing w:line="300" w:lineRule="auto"/>
              <w:ind w:right="23"/>
              <w:rPr>
                <w:rFonts w:eastAsia="굴림"/>
              </w:rPr>
            </w:pPr>
            <w:r>
              <w:rPr>
                <w:rFonts w:eastAsia="굴림"/>
              </w:rPr>
              <w:t>Configures the number of seconds between retransmission of IS-IS LSPs for point-to-point links.</w:t>
            </w:r>
          </w:p>
        </w:tc>
      </w:tr>
      <w:tr w:rsidR="00586661"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lsp-interval</w:t>
            </w:r>
            <w:r>
              <w:rPr>
                <w:rFonts w:eastAsia="굴림"/>
              </w:rPr>
              <w:t xml:space="preserve"> </w:t>
            </w:r>
            <w:r>
              <w:rPr>
                <w:rFonts w:eastAsia="굴림"/>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Default="00586661">
            <w:pPr>
              <w:pStyle w:val="aa"/>
              <w:ind w:right="20"/>
              <w:rPr>
                <w:rFonts w:eastAsia="굴림"/>
              </w:rPr>
            </w:pPr>
            <w:r>
              <w:rPr>
                <w:rFonts w:eastAsia="굴림"/>
              </w:rPr>
              <w:t>Configures the IS-IS LSP retransmission throttle interval.</w:t>
            </w:r>
          </w:p>
        </w:tc>
      </w:tr>
      <w:tr w:rsidR="00586661"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hello-multiplier</w:t>
            </w:r>
            <w:r>
              <w:rPr>
                <w:rFonts w:eastAsia="굴림"/>
              </w:rPr>
              <w:t xml:space="preserve"> </w:t>
            </w:r>
            <w:r>
              <w:rPr>
                <w:rFonts w:eastAsia="굴림"/>
                <w:i/>
              </w:rPr>
              <w:t>multiplier-value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Default="00586661">
            <w:pPr>
              <w:pStyle w:val="aa"/>
              <w:ind w:right="20"/>
              <w:rPr>
                <w:rFonts w:eastAsia="굴림"/>
              </w:rPr>
            </w:pPr>
            <w:r>
              <w:rPr>
                <w:rFonts w:eastAsia="굴림"/>
              </w:rPr>
              <w:t>Sets the hello multiplier.</w:t>
            </w:r>
          </w:p>
        </w:tc>
      </w:tr>
      <w:tr w:rsidR="00586661"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 xml:space="preserve">isis priority </w:t>
            </w:r>
            <w:r>
              <w:rPr>
                <w:rFonts w:eastAsia="굴림"/>
                <w:i/>
              </w:rPr>
              <w:t>priority-value</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Default="00586661">
            <w:pPr>
              <w:pStyle w:val="aa"/>
              <w:ind w:right="20"/>
              <w:rPr>
                <w:rFonts w:eastAsia="굴림"/>
              </w:rPr>
            </w:pPr>
            <w:r>
              <w:rPr>
                <w:rFonts w:eastAsia="굴림"/>
              </w:rPr>
              <w:t>Configures the priority to use for designated router election.</w:t>
            </w:r>
          </w:p>
        </w:tc>
      </w:tr>
      <w:tr w:rsidR="00586661"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Default="00586661">
            <w:pPr>
              <w:pStyle w:val="aa"/>
              <w:spacing w:line="300" w:lineRule="auto"/>
              <w:ind w:right="23"/>
              <w:jc w:val="left"/>
              <w:rPr>
                <w:rFonts w:eastAsia="굴림"/>
              </w:rPr>
            </w:pPr>
            <w:r>
              <w:rPr>
                <w:rFonts w:eastAsia="굴림"/>
              </w:rPr>
              <w:t xml:space="preserve">Switch(config-if-vlanid)# </w:t>
            </w:r>
            <w:r>
              <w:rPr>
                <w:rFonts w:eastAsia="굴림"/>
                <w:b/>
              </w:rPr>
              <w:t>isis circuit-type</w:t>
            </w:r>
            <w:r>
              <w:rPr>
                <w:rFonts w:eastAsia="굴림"/>
              </w:rPr>
              <w:t xml:space="preserve"> </w:t>
            </w:r>
            <w:r>
              <w:rPr>
                <w:rFonts w:eastAsia="굴림"/>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Default="00586661">
            <w:pPr>
              <w:pStyle w:val="aa"/>
              <w:spacing w:line="300" w:lineRule="auto"/>
              <w:ind w:right="23"/>
              <w:rPr>
                <w:rFonts w:eastAsia="굴림"/>
              </w:rPr>
            </w:pPr>
            <w:r>
              <w:rPr>
                <w:rFonts w:eastAsia="굴림"/>
              </w:rPr>
              <w:t>Configures the type of adjacency desired for neighbors on the specified interface (the interface circuit type).</w:t>
            </w:r>
          </w:p>
        </w:tc>
      </w:tr>
      <w:tr w:rsidR="00586661"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Default="00586661">
            <w:pPr>
              <w:pStyle w:val="aa"/>
              <w:spacing w:line="300" w:lineRule="auto"/>
              <w:ind w:right="23"/>
              <w:rPr>
                <w:rFonts w:eastAsia="굴림"/>
              </w:rPr>
            </w:pPr>
            <w:r>
              <w:rPr>
                <w:rFonts w:eastAsia="굴림"/>
              </w:rPr>
              <w:t xml:space="preserve">Switch(config-if-vlanid)# </w:t>
            </w:r>
            <w:r>
              <w:rPr>
                <w:rFonts w:eastAsia="굴림"/>
                <w:b/>
              </w:rPr>
              <w:t>isis password</w:t>
            </w:r>
            <w:r>
              <w:rPr>
                <w:rFonts w:eastAsia="굴림"/>
              </w:rPr>
              <w:t xml:space="preserve"> </w:t>
            </w:r>
            <w:r>
              <w:rPr>
                <w:rFonts w:eastAsia="굴림"/>
                <w:i/>
              </w:rPr>
              <w:t>password</w:t>
            </w:r>
            <w:r>
              <w:rPr>
                <w:rFonts w:eastAsia="굴림"/>
              </w:rPr>
              <w:t xml:space="preserve"> </w:t>
            </w:r>
            <w:r>
              <w:rPr>
                <w:rFonts w:eastAsia="굴림"/>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Default="00586661">
            <w:pPr>
              <w:pStyle w:val="aa"/>
              <w:spacing w:line="300" w:lineRule="auto"/>
              <w:ind w:right="23"/>
              <w:rPr>
                <w:rFonts w:eastAsia="굴림"/>
              </w:rPr>
            </w:pPr>
            <w:r>
              <w:rPr>
                <w:rFonts w:eastAsia="굴림"/>
              </w:rPr>
              <w:t>Configures the authentication password for a specified interface.</w:t>
            </w:r>
          </w:p>
        </w:tc>
      </w:tr>
    </w:tbl>
    <w:p w14:paraId="5DBB8D62" w14:textId="77777777" w:rsidR="00586661" w:rsidRDefault="00586661" w:rsidP="00586661">
      <w:pPr>
        <w:pStyle w:val="MainText2forCSManual"/>
        <w:spacing w:line="240" w:lineRule="exact"/>
        <w:ind w:leftChars="0" w:left="0" w:right="20"/>
        <w:rPr>
          <w:rFonts w:hAnsi="Arial Unicode MS" w:cs="굴림체"/>
          <w:b/>
          <w:bCs/>
          <w:noProof w:val="0"/>
          <w:sz w:val="24"/>
          <w:szCs w:val="24"/>
        </w:rPr>
      </w:pPr>
      <w:r>
        <w:rPr>
          <w:rFonts w:cs="굴림체"/>
          <w:b/>
          <w:bCs/>
          <w:noProof w:val="0"/>
          <w:sz w:val="24"/>
          <w:szCs w:val="24"/>
        </w:rPr>
        <w:t>IS-IS Network type</w:t>
      </w:r>
    </w:p>
    <w:p w14:paraId="7F2BCBBB" w14:textId="77777777" w:rsidR="00586661" w:rsidRDefault="00586661" w:rsidP="00586661">
      <w:pPr>
        <w:pStyle w:val="MainText2forCSManual"/>
        <w:spacing w:before="0" w:after="0"/>
        <w:ind w:leftChars="0" w:left="0" w:right="20"/>
      </w:pPr>
      <w:r>
        <w:t>IS-IS supports two generic network types:</w:t>
      </w:r>
    </w:p>
    <w:p w14:paraId="4E33B626" w14:textId="77777777" w:rsidR="00586661" w:rsidRDefault="00586661" w:rsidP="00586661">
      <w:pPr>
        <w:pStyle w:val="MainText2forCSManual"/>
        <w:spacing w:before="0" w:after="0"/>
        <w:ind w:leftChars="0" w:left="0" w:right="20"/>
      </w:pPr>
    </w:p>
    <w:p w14:paraId="30DFBB54" w14:textId="77777777" w:rsidR="00586661" w:rsidRDefault="00586661" w:rsidP="00586661">
      <w:pPr>
        <w:pStyle w:val="MainText2forCSManual"/>
        <w:ind w:right="20"/>
      </w:pPr>
      <w:r>
        <w:rPr>
          <w:rFonts w:hint="eastAsia"/>
        </w:rPr>
        <w:t>•</w:t>
      </w:r>
      <w:r>
        <w:t xml:space="preserve">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Default="00586661" w:rsidP="00586661">
      <w:pPr>
        <w:pStyle w:val="MainText2forCSManual"/>
        <w:ind w:right="20"/>
      </w:pPr>
      <w:r>
        <w:rPr>
          <w:rFonts w:hint="eastAsia"/>
        </w:rPr>
        <w:lastRenderedPageBreak/>
        <w:t>•</w:t>
      </w:r>
      <w:r>
        <w:t xml:space="preserve"> Multiaccess: Multiaccess circuits support multiple ISs; for example, two or more operating on the circuit. The ability to address multiple systems utilizing a multicast or broadcast address is assumed.</w:t>
      </w:r>
    </w:p>
    <w:p w14:paraId="49B42E9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797"/>
        <w:gridCol w:w="4275"/>
      </w:tblGrid>
      <w:tr w:rsidR="00586661"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Default="00586661">
            <w:pPr>
              <w:pStyle w:val="ab"/>
              <w:wordWrap/>
              <w:ind w:right="20"/>
              <w:jc w:val="center"/>
              <w:rPr>
                <w:rFonts w:eastAsiaTheme="minorEastAsia"/>
              </w:rPr>
            </w:pPr>
            <w:r>
              <w:rPr>
                <w:rFonts w:eastAsiaTheme="minorEastAsia"/>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Default="00586661">
            <w:pPr>
              <w:pStyle w:val="ab"/>
              <w:wordWrap/>
              <w:ind w:right="20"/>
              <w:jc w:val="center"/>
              <w:rPr>
                <w:rFonts w:eastAsia="굴림"/>
              </w:rPr>
            </w:pPr>
            <w:r>
              <w:rPr>
                <w:rFonts w:eastAsia="굴림"/>
              </w:rPr>
              <w:t>Description</w:t>
            </w:r>
          </w:p>
        </w:tc>
      </w:tr>
      <w:tr w:rsidR="00586661"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Default="00586661">
            <w:pPr>
              <w:pStyle w:val="aa"/>
              <w:spacing w:line="300" w:lineRule="auto"/>
              <w:ind w:right="23"/>
              <w:rPr>
                <w:rFonts w:eastAsia="굴림"/>
              </w:rPr>
            </w:pPr>
            <w:r>
              <w:rPr>
                <w:rFonts w:eastAsia="굴림"/>
              </w:rPr>
              <w:t xml:space="preserve">Syntax: </w:t>
            </w:r>
            <w:r>
              <w:rPr>
                <w:rFonts w:eastAsia="굴림"/>
                <w:b/>
              </w:rPr>
              <w:t>isis network</w:t>
            </w:r>
            <w:r>
              <w:rPr>
                <w:rFonts w:eastAsia="굴림"/>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Default="00586661">
            <w:pPr>
              <w:pStyle w:val="aa"/>
              <w:ind w:right="20"/>
              <w:rPr>
                <w:rFonts w:eastAsia="굴림"/>
              </w:rPr>
            </w:pPr>
            <w:r>
              <w:rPr>
                <w:rFonts w:eastAsia="굴림"/>
              </w:rPr>
              <w:t>Sets IS-IS network type of IS-IS interface.</w:t>
            </w:r>
          </w:p>
        </w:tc>
      </w:tr>
    </w:tbl>
    <w:p w14:paraId="2985A271" w14:textId="77777777" w:rsidR="00586661" w:rsidRDefault="00586661" w:rsidP="00586661">
      <w:pPr>
        <w:pStyle w:val="MainText2forCSManual"/>
        <w:spacing w:before="0" w:after="0"/>
        <w:ind w:leftChars="0" w:left="0" w:right="20"/>
        <w:rPr>
          <w:rFonts w:hAnsi="Arial Unicode MS"/>
          <w:b/>
        </w:rPr>
      </w:pPr>
    </w:p>
    <w:p w14:paraId="06B58BF7" w14:textId="77777777" w:rsidR="00586661" w:rsidRDefault="00586661" w:rsidP="00586661">
      <w:pPr>
        <w:pStyle w:val="MainText2forCSManual"/>
        <w:spacing w:line="240" w:lineRule="exact"/>
        <w:ind w:leftChars="0" w:left="0" w:right="20"/>
        <w:rPr>
          <w:b/>
          <w:sz w:val="22"/>
        </w:rPr>
      </w:pPr>
      <w:r>
        <w:rPr>
          <w:b/>
          <w:sz w:val="22"/>
        </w:rPr>
        <w:t>Specifying the System Type</w:t>
      </w:r>
    </w:p>
    <w:p w14:paraId="7DC73E12" w14:textId="77777777" w:rsidR="00586661" w:rsidRDefault="00586661" w:rsidP="00586661">
      <w:pPr>
        <w:pStyle w:val="MainText2forCSManual"/>
        <w:spacing w:before="0" w:after="0"/>
        <w:ind w:leftChars="0" w:left="0" w:right="20"/>
      </w:pPr>
      <w:r>
        <w:t xml:space="preserve">You can configure the router to act as a Level 1 (intra-area) router, as both a Level 1 router and a Level 2 </w:t>
      </w:r>
    </w:p>
    <w:p w14:paraId="5FA53358" w14:textId="77777777" w:rsidR="00586661" w:rsidRDefault="00586661" w:rsidP="00586661">
      <w:pPr>
        <w:pStyle w:val="MainText2forCSManual"/>
        <w:spacing w:before="0" w:after="0"/>
        <w:ind w:leftChars="0" w:left="0" w:right="20"/>
      </w:pPr>
      <w:r>
        <w:t>(interarea) router, or as an interarea router only.</w:t>
      </w:r>
    </w:p>
    <w:p w14:paraId="5FAFAC14" w14:textId="77777777" w:rsidR="00586661" w:rsidRDefault="00586661" w:rsidP="00586661">
      <w:pPr>
        <w:pStyle w:val="MainText2forCSManual"/>
        <w:spacing w:before="0" w:after="0"/>
        <w:ind w:leftChars="0" w:left="0" w:right="20" w:firstLine="720"/>
      </w:pPr>
    </w:p>
    <w:tbl>
      <w:tblPr>
        <w:tblStyle w:val="CLIWide"/>
        <w:tblW w:w="9072" w:type="dxa"/>
        <w:tblInd w:w="567" w:type="dxa"/>
        <w:tblLook w:val="01E0" w:firstRow="1" w:lastRow="1" w:firstColumn="1" w:lastColumn="1" w:noHBand="0" w:noVBand="0"/>
      </w:tblPr>
      <w:tblGrid>
        <w:gridCol w:w="4536"/>
        <w:gridCol w:w="4536"/>
      </w:tblGrid>
      <w:tr w:rsidR="00586661"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Default="00586661">
            <w:pPr>
              <w:pStyle w:val="ab"/>
              <w:ind w:right="20"/>
              <w:jc w:val="center"/>
              <w:rPr>
                <w:rFonts w:eastAsia="굴림"/>
              </w:rPr>
            </w:pPr>
            <w:r>
              <w:rPr>
                <w:rFonts w:eastAsia="굴림"/>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Default="00586661">
            <w:pPr>
              <w:pStyle w:val="ab"/>
              <w:ind w:right="20"/>
              <w:jc w:val="center"/>
              <w:rPr>
                <w:rFonts w:eastAsia="굴림"/>
              </w:rPr>
            </w:pPr>
            <w:r>
              <w:rPr>
                <w:rFonts w:eastAsia="굴림"/>
              </w:rPr>
              <w:t>Description</w:t>
            </w:r>
          </w:p>
        </w:tc>
      </w:tr>
      <w:tr w:rsidR="00586661"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Default="00586661">
            <w:pPr>
              <w:pStyle w:val="aa"/>
              <w:spacing w:line="300" w:lineRule="auto"/>
              <w:ind w:right="23"/>
              <w:rPr>
                <w:rFonts w:eastAsia="굴림"/>
                <w:b/>
              </w:rPr>
            </w:pPr>
            <w:r>
              <w:rPr>
                <w:rFonts w:eastAsia="굴림"/>
              </w:rPr>
              <w:t xml:space="preserve">Switch(config-router)# </w:t>
            </w:r>
            <w:r>
              <w:rPr>
                <w:rFonts w:eastAsia="굴림"/>
                <w:b/>
              </w:rPr>
              <w:t>is-type {level-1 | level-1-2 |</w:t>
            </w:r>
          </w:p>
          <w:p w14:paraId="3C9F7459" w14:textId="77777777" w:rsidR="00586661" w:rsidRDefault="00586661">
            <w:pPr>
              <w:pStyle w:val="aa"/>
              <w:spacing w:line="300" w:lineRule="auto"/>
              <w:ind w:right="23"/>
              <w:rPr>
                <w:rFonts w:eastAsia="굴림"/>
              </w:rPr>
            </w:pPr>
            <w:r>
              <w:rPr>
                <w:rFonts w:eastAsia="굴림"/>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Default="00586661">
            <w:pPr>
              <w:pStyle w:val="aa"/>
              <w:spacing w:line="300" w:lineRule="auto"/>
              <w:ind w:right="23"/>
              <w:rPr>
                <w:rFonts w:eastAsia="굴림"/>
              </w:rPr>
            </w:pPr>
            <w:r>
              <w:rPr>
                <w:rFonts w:eastAsia="굴림"/>
              </w:rPr>
              <w:t>Configures the system type (area or backbone router).</w:t>
            </w:r>
          </w:p>
        </w:tc>
      </w:tr>
    </w:tbl>
    <w:p w14:paraId="19B8574C" w14:textId="77777777" w:rsidR="00586661" w:rsidRDefault="00586661" w:rsidP="00586661">
      <w:pPr>
        <w:pStyle w:val="MainText2forCSManual"/>
        <w:spacing w:before="0" w:after="0"/>
        <w:ind w:leftChars="0" w:left="0" w:right="20"/>
        <w:rPr>
          <w:rFonts w:hAnsi="Arial Unicode MS"/>
          <w:b/>
        </w:rPr>
      </w:pPr>
    </w:p>
    <w:p w14:paraId="4FF9B1DC" w14:textId="77777777" w:rsidR="00586661" w:rsidRDefault="00586661" w:rsidP="00586661">
      <w:pPr>
        <w:pStyle w:val="MainText2forCSManual"/>
        <w:spacing w:line="240" w:lineRule="exact"/>
        <w:ind w:leftChars="0" w:left="0" w:right="20"/>
        <w:rPr>
          <w:b/>
          <w:sz w:val="22"/>
        </w:rPr>
      </w:pPr>
      <w:r>
        <w:rPr>
          <w:b/>
          <w:sz w:val="22"/>
        </w:rPr>
        <w:t>Tuning LSP Interval and Lifetime</w:t>
      </w:r>
    </w:p>
    <w:p w14:paraId="3929280E" w14:textId="77777777" w:rsidR="00586661" w:rsidRDefault="00586661" w:rsidP="00586661">
      <w:pPr>
        <w:pStyle w:val="MainText2forCSManual"/>
        <w:spacing w:before="0" w:after="0"/>
        <w:ind w:leftChars="0" w:left="0" w:right="20"/>
      </w:pPr>
      <w:r>
        <w:t xml:space="preserve">By default, the router sends a periodic LSP refresh every 15 minutes. LSPs remain in a database for </w:t>
      </w:r>
    </w:p>
    <w:p w14:paraId="7AF26079" w14:textId="77777777" w:rsidR="00586661" w:rsidRDefault="00586661" w:rsidP="00586661">
      <w:pPr>
        <w:pStyle w:val="MainText2forCSManual"/>
        <w:spacing w:before="0" w:after="0"/>
        <w:ind w:leftChars="0" w:left="0" w:right="20"/>
      </w:pPr>
      <w:r>
        <w:t xml:space="preserve">20 minutes by default. If they are not refreshed by that time, they are deleted. You can change the LSP </w:t>
      </w:r>
    </w:p>
    <w:p w14:paraId="3F6BF56C" w14:textId="77777777" w:rsidR="00586661" w:rsidRDefault="00586661" w:rsidP="00586661">
      <w:pPr>
        <w:pStyle w:val="MainText2forCSManual"/>
        <w:spacing w:before="0" w:after="0"/>
        <w:ind w:leftChars="0" w:left="0" w:right="20"/>
      </w:pPr>
      <w:r>
        <w:t xml:space="preserve">refresh interval or the LSP lifetime. The LSP interval should be less than the LSP lifetime or else LSPs </w:t>
      </w:r>
    </w:p>
    <w:p w14:paraId="2BB306A1" w14:textId="77777777" w:rsidR="00586661" w:rsidRDefault="00586661" w:rsidP="00586661">
      <w:pPr>
        <w:pStyle w:val="MainText2forCSManual"/>
        <w:spacing w:before="0" w:after="0"/>
        <w:ind w:leftChars="0" w:left="0" w:right="20"/>
      </w:pPr>
      <w:r>
        <w:t xml:space="preserve">will time out before they are refreshed. The software will adjust the LSP refresh interval if necessary to </w:t>
      </w:r>
    </w:p>
    <w:p w14:paraId="0E121287" w14:textId="77777777" w:rsidR="00586661" w:rsidRDefault="00586661" w:rsidP="00586661">
      <w:pPr>
        <w:pStyle w:val="MainText2forCSManual"/>
        <w:spacing w:before="0" w:after="0"/>
        <w:ind w:leftChars="0" w:left="0" w:right="20"/>
      </w:pPr>
      <w:r>
        <w:t>prevent the LSPs from timing out.</w:t>
      </w:r>
    </w:p>
    <w:p w14:paraId="665D75D2"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Default="00586661">
            <w:pPr>
              <w:pStyle w:val="ab"/>
              <w:ind w:right="20"/>
              <w:jc w:val="center"/>
              <w:rPr>
                <w:rFonts w:eastAsia="굴림"/>
              </w:rPr>
            </w:pPr>
            <w:r>
              <w:rPr>
                <w:rFonts w:eastAsia="굴림"/>
              </w:rPr>
              <w:t>Description</w:t>
            </w:r>
          </w:p>
        </w:tc>
      </w:tr>
      <w:tr w:rsidR="00586661"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lsp-refresh-interval</w:t>
            </w:r>
            <w:r>
              <w:rPr>
                <w:rFonts w:eastAsia="굴림" w:hAnsi="Arial" w:cs="Arial"/>
              </w:rPr>
              <w:t xml:space="preserve"> </w:t>
            </w:r>
          </w:p>
          <w:p w14:paraId="476ACB94" w14:textId="77777777" w:rsidR="00586661" w:rsidRDefault="00586661">
            <w:pPr>
              <w:pStyle w:val="aa"/>
              <w:spacing w:line="300" w:lineRule="auto"/>
              <w:ind w:right="23"/>
              <w:rPr>
                <w:rFonts w:eastAsia="굴림" w:hAnsi="Arial" w:cs="Arial"/>
                <w:i/>
              </w:rPr>
            </w:pP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Default="00586661">
            <w:pPr>
              <w:pStyle w:val="aa"/>
              <w:ind w:right="20"/>
              <w:rPr>
                <w:rFonts w:eastAsia="굴림" w:hAnsi="Arial" w:cs="Arial"/>
              </w:rPr>
            </w:pPr>
            <w:r>
              <w:rPr>
                <w:rFonts w:eastAsia="굴림" w:hAnsi="Arial" w:cs="Arial"/>
              </w:rPr>
              <w:t>Sets the LSP refresh interval.</w:t>
            </w:r>
          </w:p>
        </w:tc>
      </w:tr>
      <w:tr w:rsidR="00586661"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Default="00586661">
            <w:pPr>
              <w:pStyle w:val="aa"/>
              <w:spacing w:line="300" w:lineRule="auto"/>
              <w:ind w:right="23"/>
              <w:rPr>
                <w:rFonts w:eastAsia="굴림" w:hAnsi="Arial" w:cs="Arial"/>
                <w:i/>
              </w:rPr>
            </w:pPr>
            <w:r>
              <w:rPr>
                <w:rFonts w:eastAsia="굴림" w:hAnsi="Arial" w:cs="Arial"/>
              </w:rPr>
              <w:t xml:space="preserve">Switch(config-router)# </w:t>
            </w:r>
            <w:r>
              <w:rPr>
                <w:rFonts w:eastAsia="굴림" w:hAnsi="Arial" w:cs="Arial"/>
                <w:b/>
              </w:rPr>
              <w:t>max-lsp-lifetime</w:t>
            </w:r>
            <w:r>
              <w:rPr>
                <w:rFonts w:eastAsia="굴림" w:hAnsi="Arial" w:cs="Arial"/>
              </w:rPr>
              <w:t xml:space="preserve"> </w:t>
            </w:r>
            <w:r>
              <w:rPr>
                <w:rFonts w:eastAsia="굴림" w:hAnsi="Arial"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Default="00586661">
            <w:pPr>
              <w:pStyle w:val="aa"/>
              <w:spacing w:line="300" w:lineRule="auto"/>
              <w:ind w:right="23"/>
              <w:rPr>
                <w:rFonts w:eastAsia="굴림" w:hAnsi="Arial" w:cs="Arial"/>
              </w:rPr>
            </w:pPr>
            <w:r>
              <w:rPr>
                <w:rFonts w:eastAsia="굴림" w:hAnsi="Arial" w:cs="Arial"/>
              </w:rPr>
              <w:t xml:space="preserve">Sets the maximum time </w:t>
            </w:r>
            <w:proofErr w:type="gramStart"/>
            <w:r>
              <w:rPr>
                <w:rFonts w:eastAsia="굴림" w:hAnsi="Arial" w:cs="Arial"/>
              </w:rPr>
              <w:t>that link-state packets</w:t>
            </w:r>
            <w:proofErr w:type="gramEnd"/>
            <w:r>
              <w:rPr>
                <w:rFonts w:eastAsia="굴림" w:hAnsi="Arial" w:cs="Arial"/>
              </w:rPr>
              <w:t xml:space="preserve"> (LSPs) can remain in a router’s database without being refreshed.</w:t>
            </w:r>
          </w:p>
        </w:tc>
      </w:tr>
    </w:tbl>
    <w:p w14:paraId="19CD1E4F" w14:textId="77777777" w:rsidR="00586661" w:rsidRDefault="00586661" w:rsidP="00586661">
      <w:pPr>
        <w:pStyle w:val="MainText2forCSManual"/>
        <w:spacing w:before="0" w:after="0"/>
        <w:ind w:leftChars="0" w:left="0" w:right="20"/>
        <w:rPr>
          <w:rFonts w:hAnsi="Arial Unicode MS"/>
          <w:b/>
        </w:rPr>
      </w:pPr>
    </w:p>
    <w:p w14:paraId="6D107E69" w14:textId="77777777" w:rsidR="00586661" w:rsidRDefault="00586661" w:rsidP="00586661">
      <w:pPr>
        <w:pStyle w:val="MainText2forCSManual"/>
        <w:spacing w:line="240" w:lineRule="exact"/>
        <w:ind w:leftChars="0" w:left="0" w:right="20"/>
        <w:rPr>
          <w:b/>
          <w:sz w:val="22"/>
        </w:rPr>
      </w:pPr>
      <w:r>
        <w:rPr>
          <w:b/>
          <w:sz w:val="22"/>
        </w:rPr>
        <w:t>Throttling of IS-IS LSP Generation, SPF Calculation, and PRC Works</w:t>
      </w:r>
    </w:p>
    <w:p w14:paraId="2CCE6773" w14:textId="77777777" w:rsidR="00586661" w:rsidRDefault="00586661" w:rsidP="00586661">
      <w:pPr>
        <w:pStyle w:val="MainText2forCSManual"/>
        <w:spacing w:before="0" w:after="0"/>
        <w:ind w:leftChars="0" w:left="0" w:right="20"/>
      </w:pPr>
      <w:r>
        <w:t xml:space="preserve">IS-IS throttling of LSP generation, SPF calculations, and PRC occurs by default. You can customize the </w:t>
      </w:r>
    </w:p>
    <w:p w14:paraId="05637070" w14:textId="77777777" w:rsidR="00586661" w:rsidRDefault="00586661" w:rsidP="00586661">
      <w:pPr>
        <w:pStyle w:val="MainText2forCSManual"/>
        <w:spacing w:before="0" w:after="0"/>
        <w:ind w:leftChars="0" w:left="0" w:right="20"/>
      </w:pPr>
      <w:r>
        <w:t>throttling of these events with the lsp-gen-interval, spf-interval, and prc-interval commands, respectively.</w:t>
      </w:r>
    </w:p>
    <w:p w14:paraId="52DD1B01" w14:textId="77777777" w:rsidR="00586661" w:rsidRDefault="00586661" w:rsidP="00586661">
      <w:pPr>
        <w:pStyle w:val="MainText2forCSManual"/>
        <w:spacing w:before="0" w:after="0"/>
        <w:ind w:leftChars="0" w:left="0" w:right="20"/>
      </w:pPr>
      <w:r>
        <w:t>The arguments in each command behave similarly. For each command:</w:t>
      </w:r>
    </w:p>
    <w:p w14:paraId="0761D68D" w14:textId="77777777" w:rsidR="00586661" w:rsidRDefault="00586661" w:rsidP="00586661">
      <w:pPr>
        <w:pStyle w:val="MainText2forCSManual"/>
        <w:spacing w:before="0" w:after="0"/>
        <w:ind w:leftChars="0" w:left="0" w:right="20"/>
      </w:pPr>
    </w:p>
    <w:p w14:paraId="4F7082E3" w14:textId="77777777" w:rsidR="00586661" w:rsidRDefault="00586661" w:rsidP="00586661">
      <w:pPr>
        <w:pStyle w:val="MainText2forCSManual"/>
        <w:spacing w:before="0" w:after="0"/>
        <w:ind w:leftChars="0" w:left="567" w:right="20" w:hanging="283"/>
      </w:pPr>
      <w:r>
        <w:rPr>
          <w:rFonts w:hint="eastAsia"/>
        </w:rPr>
        <w:t>•</w:t>
      </w:r>
      <w:r>
        <w:t xml:space="preserve"> The first argument indicates the maximum number of seconds between LSP generations or calculations.</w:t>
      </w:r>
    </w:p>
    <w:p w14:paraId="2A5A29FD" w14:textId="77777777" w:rsidR="00586661" w:rsidRDefault="00586661" w:rsidP="00586661">
      <w:pPr>
        <w:pStyle w:val="MainText2forCSManual"/>
        <w:spacing w:before="0" w:after="0"/>
        <w:ind w:leftChars="0" w:left="567" w:right="20" w:hanging="283"/>
      </w:pPr>
      <w:r>
        <w:rPr>
          <w:rFonts w:hint="eastAsia"/>
        </w:rPr>
        <w:t>•</w:t>
      </w:r>
      <w:r>
        <w:t xml:space="preserve"> The second argument indicates the initial wait time (in milliseconds) before running the first LSP generation or calculation. </w:t>
      </w:r>
    </w:p>
    <w:p w14:paraId="60099B7C" w14:textId="77777777" w:rsidR="00586661" w:rsidRDefault="00586661" w:rsidP="00586661">
      <w:pPr>
        <w:pStyle w:val="MainText2forCSManual"/>
        <w:spacing w:before="0" w:after="0"/>
        <w:ind w:leftChars="0" w:left="567" w:right="20" w:hanging="283"/>
      </w:pPr>
      <w:r>
        <w:rPr>
          <w:rFonts w:hint="eastAsia"/>
        </w:rPr>
        <w:t>•</w:t>
      </w:r>
      <w:r>
        <w:t xml:space="preserve">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111"/>
        <w:gridCol w:w="4961"/>
      </w:tblGrid>
      <w:tr w:rsidR="00586661"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Default="00586661">
            <w:pPr>
              <w:pStyle w:val="ab"/>
              <w:ind w:right="20"/>
              <w:jc w:val="center"/>
              <w:rPr>
                <w:rFonts w:eastAsia="굴림"/>
              </w:rPr>
            </w:pPr>
            <w:r>
              <w:rPr>
                <w:rFonts w:eastAsia="굴림"/>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Default="00586661">
            <w:pPr>
              <w:pStyle w:val="ab"/>
              <w:ind w:right="20"/>
              <w:jc w:val="center"/>
              <w:rPr>
                <w:rFonts w:eastAsia="굴림"/>
              </w:rPr>
            </w:pPr>
            <w:r>
              <w:rPr>
                <w:rFonts w:eastAsia="굴림"/>
              </w:rPr>
              <w:t>Description</w:t>
            </w:r>
          </w:p>
        </w:tc>
      </w:tr>
      <w:tr w:rsidR="00586661"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lsp-gen-interval</w:t>
            </w:r>
            <w:r>
              <w:rPr>
                <w:rFonts w:eastAsia="굴림" w:hAnsi="Arial" w:cs="Arial"/>
              </w:rPr>
              <w:t xml:space="preserve"> {level-1 |</w:t>
            </w:r>
          </w:p>
          <w:p w14:paraId="7847A7A7" w14:textId="77777777" w:rsidR="00586661" w:rsidRDefault="00586661">
            <w:pPr>
              <w:pStyle w:val="aa"/>
              <w:spacing w:line="300" w:lineRule="auto"/>
              <w:ind w:right="23"/>
              <w:rPr>
                <w:rFonts w:eastAsia="굴림" w:hAnsi="Arial" w:cs="Arial"/>
              </w:rPr>
            </w:pPr>
            <w:r>
              <w:rPr>
                <w:rFonts w:eastAsia="굴림" w:hAnsi="Arial" w:cs="Arial"/>
              </w:rPr>
              <w:t xml:space="preserve">level-2 | </w:t>
            </w:r>
            <w:r>
              <w:rPr>
                <w:rFonts w:eastAsia="굴림" w:hAnsi="Arial" w:cs="Arial"/>
                <w:i/>
              </w:rPr>
              <w:t>seconds</w:t>
            </w:r>
            <w:r>
              <w:rPr>
                <w:rFonts w:eastAsia="굴림" w:hAnsi="Arial"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Default="00586661">
            <w:pPr>
              <w:pStyle w:val="aa"/>
              <w:spacing w:line="300" w:lineRule="auto"/>
              <w:ind w:right="23"/>
              <w:rPr>
                <w:rFonts w:eastAsia="굴림" w:hAnsi="Arial" w:cs="Arial"/>
              </w:rPr>
            </w:pPr>
            <w:proofErr w:type="gramStart"/>
            <w:r>
              <w:rPr>
                <w:rFonts w:eastAsia="굴림" w:hAnsi="Arial" w:cs="Arial"/>
              </w:rPr>
              <w:t>Sets IS-</w:t>
            </w:r>
            <w:proofErr w:type="gramEnd"/>
            <w:r>
              <w:rPr>
                <w:rFonts w:eastAsia="굴림" w:hAnsi="Arial" w:cs="Arial"/>
              </w:rPr>
              <w:t>IS LSP generation throttling timers.</w:t>
            </w:r>
          </w:p>
          <w:p w14:paraId="0D050309" w14:textId="77777777" w:rsidR="00586661" w:rsidRDefault="00586661">
            <w:pPr>
              <w:pStyle w:val="aa"/>
              <w:spacing w:line="300" w:lineRule="auto"/>
              <w:ind w:right="23"/>
              <w:rPr>
                <w:rFonts w:eastAsia="굴림" w:hAnsi="Arial" w:cs="Arial"/>
              </w:rPr>
            </w:pPr>
            <w:r>
              <w:rPr>
                <w:rFonts w:eastAsia="굴림" w:hAnsi="Arial" w:cs="Arial"/>
              </w:rPr>
              <w:t>• The default lsp-max-wait interval is 5 seconds.</w:t>
            </w:r>
          </w:p>
          <w:p w14:paraId="14523A3A" w14:textId="77777777" w:rsidR="00586661" w:rsidRDefault="00586661">
            <w:pPr>
              <w:pStyle w:val="aa"/>
              <w:spacing w:line="300" w:lineRule="auto"/>
              <w:ind w:right="23"/>
              <w:rPr>
                <w:rFonts w:eastAsia="굴림" w:hAnsi="Arial" w:cs="Arial"/>
              </w:rPr>
            </w:pPr>
            <w:r>
              <w:rPr>
                <w:rFonts w:eastAsia="굴림" w:hAnsi="Arial" w:cs="Arial"/>
              </w:rPr>
              <w:t>• The default lsp-initial-wait interval is 50 milliseconds.</w:t>
            </w:r>
          </w:p>
          <w:p w14:paraId="31908143" w14:textId="77777777" w:rsidR="00586661" w:rsidRDefault="00586661">
            <w:pPr>
              <w:pStyle w:val="aa"/>
              <w:spacing w:line="300" w:lineRule="auto"/>
              <w:ind w:right="23"/>
              <w:rPr>
                <w:rFonts w:eastAsia="굴림" w:hAnsi="Arial" w:cs="Arial"/>
              </w:rPr>
            </w:pPr>
            <w:r>
              <w:rPr>
                <w:rFonts w:eastAsia="굴림" w:hAnsi="Arial" w:cs="Arial"/>
              </w:rPr>
              <w:t xml:space="preserve">• The default lsp-second-wait interval is 5000 </w:t>
            </w:r>
          </w:p>
          <w:p w14:paraId="0FBBB80A" w14:textId="77777777" w:rsidR="00586661" w:rsidRDefault="00586661">
            <w:pPr>
              <w:pStyle w:val="aa"/>
              <w:spacing w:line="300" w:lineRule="auto"/>
              <w:ind w:right="23"/>
              <w:rPr>
                <w:rFonts w:eastAsia="굴림" w:hAnsi="Arial" w:cs="Arial"/>
              </w:rPr>
            </w:pPr>
            <w:proofErr w:type="gramStart"/>
            <w:r>
              <w:rPr>
                <w:rFonts w:eastAsia="굴림" w:hAnsi="Arial" w:cs="Arial"/>
              </w:rPr>
              <w:t>milliseconds</w:t>
            </w:r>
            <w:proofErr w:type="gramEnd"/>
            <w:r>
              <w:rPr>
                <w:rFonts w:eastAsia="굴림" w:hAnsi="Arial" w:cs="Arial"/>
              </w:rPr>
              <w:t>.</w:t>
            </w:r>
          </w:p>
        </w:tc>
      </w:tr>
      <w:tr w:rsidR="00586661"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Default="00586661">
            <w:pPr>
              <w:pStyle w:val="aa"/>
              <w:spacing w:line="300" w:lineRule="auto"/>
              <w:ind w:right="23"/>
              <w:rPr>
                <w:rFonts w:eastAsia="굴림" w:hAnsi="Arial" w:cs="Arial"/>
              </w:rPr>
            </w:pPr>
            <w:r>
              <w:rPr>
                <w:rFonts w:eastAsia="굴림" w:hAnsi="Arial" w:cs="Arial"/>
              </w:rPr>
              <w:t xml:space="preserve">Switch(config-router)# </w:t>
            </w:r>
            <w:r>
              <w:rPr>
                <w:rFonts w:eastAsia="굴림" w:hAnsi="Arial" w:cs="Arial"/>
                <w:b/>
              </w:rPr>
              <w:t>spf-interval</w:t>
            </w:r>
            <w:r>
              <w:rPr>
                <w:rFonts w:eastAsia="굴림" w:hAnsi="Arial" w:cs="Arial"/>
              </w:rPr>
              <w:t xml:space="preserve"> {level-1 |</w:t>
            </w:r>
          </w:p>
          <w:p w14:paraId="224FB8C3" w14:textId="77777777" w:rsidR="00586661" w:rsidRDefault="00586661">
            <w:pPr>
              <w:pStyle w:val="aa"/>
              <w:spacing w:line="300" w:lineRule="auto"/>
              <w:ind w:right="23"/>
              <w:rPr>
                <w:rFonts w:eastAsia="굴림" w:hAnsi="Arial" w:cs="Arial"/>
                <w:i/>
              </w:rPr>
            </w:pPr>
            <w:r>
              <w:rPr>
                <w:rFonts w:eastAsia="굴림" w:hAnsi="Arial" w:cs="Arial"/>
              </w:rPr>
              <w:lastRenderedPageBreak/>
              <w:t xml:space="preserve">level-2} </w:t>
            </w:r>
            <w:r>
              <w:rPr>
                <w:rFonts w:eastAsia="굴림" w:hAnsi="Arial" w:cs="Arial"/>
                <w:i/>
              </w:rPr>
              <w:t xml:space="preserve">spf-max-wait  spf-initial-wait </w:t>
            </w:r>
          </w:p>
          <w:p w14:paraId="676FE43C" w14:textId="77777777" w:rsidR="00586661" w:rsidRDefault="00586661">
            <w:pPr>
              <w:pStyle w:val="aa"/>
              <w:spacing w:line="300" w:lineRule="auto"/>
              <w:ind w:right="23"/>
              <w:rPr>
                <w:rFonts w:eastAsia="굴림" w:hAnsi="Arial" w:cs="Arial"/>
              </w:rPr>
            </w:pPr>
            <w:r>
              <w:rPr>
                <w:rFonts w:eastAsia="굴림" w:hAnsi="Arial"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Default="00586661">
            <w:pPr>
              <w:pStyle w:val="aa"/>
              <w:spacing w:line="300" w:lineRule="auto"/>
              <w:ind w:right="23"/>
              <w:rPr>
                <w:rFonts w:eastAsia="굴림" w:hAnsi="Arial" w:cs="Arial"/>
              </w:rPr>
            </w:pPr>
            <w:proofErr w:type="gramStart"/>
            <w:r>
              <w:rPr>
                <w:rFonts w:eastAsia="굴림" w:hAnsi="Arial" w:cs="Arial"/>
              </w:rPr>
              <w:lastRenderedPageBreak/>
              <w:t>Sets IS-</w:t>
            </w:r>
            <w:proofErr w:type="gramEnd"/>
            <w:r>
              <w:rPr>
                <w:rFonts w:eastAsia="굴림" w:hAnsi="Arial" w:cs="Arial"/>
              </w:rPr>
              <w:t>IS SPF throttling timers.</w:t>
            </w:r>
          </w:p>
          <w:p w14:paraId="1F20B2E5" w14:textId="77777777" w:rsidR="00586661" w:rsidRDefault="00586661">
            <w:pPr>
              <w:pStyle w:val="aa"/>
              <w:spacing w:line="300" w:lineRule="auto"/>
              <w:ind w:right="23"/>
              <w:rPr>
                <w:rFonts w:eastAsia="굴림" w:hAnsi="Arial" w:cs="Arial"/>
              </w:rPr>
            </w:pPr>
            <w:r>
              <w:rPr>
                <w:rFonts w:eastAsia="굴림" w:hAnsi="Arial" w:cs="Arial"/>
              </w:rPr>
              <w:lastRenderedPageBreak/>
              <w:t>• The default spf-max-wait interval is 10 seconds.</w:t>
            </w:r>
          </w:p>
          <w:p w14:paraId="447BCF90" w14:textId="77777777" w:rsidR="00586661" w:rsidRDefault="00586661">
            <w:pPr>
              <w:pStyle w:val="aa"/>
              <w:spacing w:line="300" w:lineRule="auto"/>
              <w:ind w:right="23"/>
              <w:rPr>
                <w:rFonts w:eastAsia="굴림" w:hAnsi="Arial" w:cs="Arial"/>
              </w:rPr>
            </w:pPr>
            <w:r>
              <w:rPr>
                <w:rFonts w:eastAsia="굴림" w:hAnsi="Arial" w:cs="Arial"/>
              </w:rPr>
              <w:t xml:space="preserve">• The default spf-initial-wait interval is </w:t>
            </w:r>
          </w:p>
          <w:p w14:paraId="5CD68F04" w14:textId="50308E48" w:rsidR="00586661" w:rsidRDefault="00586661">
            <w:pPr>
              <w:pStyle w:val="aa"/>
              <w:spacing w:line="300" w:lineRule="auto"/>
              <w:ind w:right="23"/>
              <w:rPr>
                <w:rFonts w:eastAsia="굴림" w:hAnsi="Arial" w:cs="Arial"/>
              </w:rPr>
            </w:pPr>
            <w:r>
              <w:rPr>
                <w:rFonts w:eastAsia="굴림" w:hAnsi="Arial" w:cs="Arial"/>
              </w:rPr>
              <w:t>5</w:t>
            </w:r>
            <w:ins w:id="1809" w:author="sslee" w:date="2016-03-03T20:03:00Z">
              <w:r w:rsidR="005D23E7">
                <w:rPr>
                  <w:rFonts w:eastAsia="굴림" w:hAnsi="Arial" w:cs="Arial" w:hint="eastAsia"/>
                </w:rPr>
                <w:t>0</w:t>
              </w:r>
            </w:ins>
            <w:del w:id="1810" w:author="sslee" w:date="2016-03-03T20:03:00Z">
              <w:r w:rsidDel="005D23E7">
                <w:rPr>
                  <w:rFonts w:eastAsia="굴림" w:hAnsi="Arial" w:cs="Arial"/>
                </w:rPr>
                <w:delText>5</w:delText>
              </w:r>
            </w:del>
            <w:r>
              <w:rPr>
                <w:rFonts w:eastAsia="굴림" w:hAnsi="Arial" w:cs="Arial"/>
              </w:rPr>
              <w:t>00 milliseconds.</w:t>
            </w:r>
          </w:p>
          <w:p w14:paraId="2E398623" w14:textId="71CF4528" w:rsidR="00586661" w:rsidRDefault="00586661">
            <w:pPr>
              <w:pStyle w:val="aa"/>
              <w:spacing w:line="300" w:lineRule="auto"/>
              <w:ind w:right="23"/>
              <w:rPr>
                <w:rFonts w:eastAsia="굴림" w:hAnsi="Arial" w:cs="Arial"/>
              </w:rPr>
            </w:pPr>
            <w:r>
              <w:rPr>
                <w:rFonts w:eastAsia="굴림" w:hAnsi="Arial" w:cs="Arial"/>
              </w:rPr>
              <w:t>• The default spf-second-wait interval is 5</w:t>
            </w:r>
            <w:ins w:id="1811" w:author="sslee" w:date="2016-03-03T20:04:00Z">
              <w:r w:rsidR="005D23E7">
                <w:rPr>
                  <w:rFonts w:eastAsia="굴림" w:hAnsi="Arial" w:cs="Arial" w:hint="eastAsia"/>
                </w:rPr>
                <w:t>0</w:t>
              </w:r>
            </w:ins>
            <w:del w:id="1812" w:author="sslee" w:date="2016-03-03T20:04:00Z">
              <w:r w:rsidDel="005D23E7">
                <w:rPr>
                  <w:rFonts w:eastAsia="굴림" w:hAnsi="Arial" w:cs="Arial"/>
                </w:rPr>
                <w:delText>5</w:delText>
              </w:r>
            </w:del>
            <w:r>
              <w:rPr>
                <w:rFonts w:eastAsia="굴림" w:hAnsi="Arial" w:cs="Arial"/>
              </w:rPr>
              <w:t xml:space="preserve">00 </w:t>
            </w:r>
          </w:p>
          <w:p w14:paraId="6FDBC5F4" w14:textId="77777777" w:rsidR="00586661" w:rsidRDefault="00586661">
            <w:pPr>
              <w:pStyle w:val="aa"/>
              <w:spacing w:line="300" w:lineRule="auto"/>
              <w:ind w:right="23"/>
              <w:rPr>
                <w:rFonts w:eastAsia="굴림" w:hAnsi="Arial" w:cs="Arial"/>
              </w:rPr>
            </w:pPr>
            <w:proofErr w:type="gramStart"/>
            <w:r>
              <w:rPr>
                <w:rFonts w:eastAsia="굴림" w:hAnsi="Arial" w:cs="Arial"/>
              </w:rPr>
              <w:t>milliseconds</w:t>
            </w:r>
            <w:proofErr w:type="gramEnd"/>
            <w:r>
              <w:rPr>
                <w:rFonts w:eastAsia="굴림" w:hAnsi="Arial" w:cs="Arial"/>
              </w:rPr>
              <w:t>.</w:t>
            </w:r>
          </w:p>
        </w:tc>
      </w:tr>
      <w:tr w:rsidR="00586661"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Default="00586661">
            <w:pPr>
              <w:pStyle w:val="aa"/>
              <w:spacing w:line="300" w:lineRule="auto"/>
              <w:ind w:right="23"/>
              <w:rPr>
                <w:rFonts w:eastAsia="굴림" w:hAnsi="Arial" w:cs="Arial"/>
              </w:rPr>
            </w:pPr>
            <w:r>
              <w:rPr>
                <w:rFonts w:eastAsia="굴림" w:hAnsi="Arial" w:cs="Arial"/>
              </w:rPr>
              <w:lastRenderedPageBreak/>
              <w:t xml:space="preserve">Switch(config-router)# </w:t>
            </w:r>
            <w:r>
              <w:rPr>
                <w:rFonts w:eastAsia="굴림" w:hAnsi="Arial" w:cs="Arial"/>
                <w:b/>
              </w:rPr>
              <w:t>prc-interval-exp</w:t>
            </w:r>
          </w:p>
          <w:p w14:paraId="6D444A7E" w14:textId="77777777" w:rsidR="00586661" w:rsidRDefault="00586661">
            <w:pPr>
              <w:pStyle w:val="aa"/>
              <w:spacing w:line="300" w:lineRule="auto"/>
              <w:ind w:right="23"/>
              <w:rPr>
                <w:rFonts w:eastAsia="굴림" w:hAnsi="Arial" w:cs="Arial"/>
                <w:i/>
              </w:rPr>
            </w:pPr>
            <w:r>
              <w:rPr>
                <w:rFonts w:eastAsia="굴림" w:hAnsi="Arial"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Default="00586661">
            <w:pPr>
              <w:pStyle w:val="aa"/>
              <w:spacing w:line="300" w:lineRule="auto"/>
              <w:ind w:right="23"/>
              <w:rPr>
                <w:rFonts w:eastAsia="굴림" w:hAnsi="Arial" w:cs="Arial"/>
              </w:rPr>
            </w:pPr>
            <w:r>
              <w:rPr>
                <w:rFonts w:eastAsia="굴림" w:hAnsi="Arial" w:cs="Arial"/>
              </w:rPr>
              <w:t>Sets IS-IS partial route computation throttling timers.</w:t>
            </w:r>
          </w:p>
          <w:p w14:paraId="178D97B3" w14:textId="77777777" w:rsidR="00586661" w:rsidRDefault="00586661">
            <w:pPr>
              <w:pStyle w:val="aa"/>
              <w:spacing w:line="300" w:lineRule="auto"/>
              <w:ind w:right="23"/>
              <w:rPr>
                <w:rFonts w:eastAsia="굴림" w:hAnsi="Arial" w:cs="Arial"/>
              </w:rPr>
            </w:pPr>
            <w:r>
              <w:rPr>
                <w:rFonts w:eastAsia="굴림" w:hAnsi="Arial" w:cs="Arial"/>
              </w:rPr>
              <w:t>• The default prc-max-wait interval is 10 seconds.</w:t>
            </w:r>
          </w:p>
          <w:p w14:paraId="2E015990" w14:textId="77777777" w:rsidR="00586661" w:rsidRDefault="00586661">
            <w:pPr>
              <w:pStyle w:val="aa"/>
              <w:spacing w:line="300" w:lineRule="auto"/>
              <w:ind w:right="23"/>
              <w:rPr>
                <w:rFonts w:eastAsia="굴림" w:hAnsi="Arial" w:cs="Arial"/>
              </w:rPr>
            </w:pPr>
            <w:r>
              <w:rPr>
                <w:rFonts w:eastAsia="굴림" w:hAnsi="Arial" w:cs="Arial"/>
              </w:rPr>
              <w:t xml:space="preserve">• The default prc-initial-wait interval is 2000 </w:t>
            </w:r>
          </w:p>
          <w:p w14:paraId="04D5B13F" w14:textId="77777777" w:rsidR="00586661" w:rsidRDefault="00586661">
            <w:pPr>
              <w:pStyle w:val="aa"/>
              <w:spacing w:line="300" w:lineRule="auto"/>
              <w:ind w:right="23"/>
              <w:rPr>
                <w:rFonts w:eastAsia="굴림" w:hAnsi="Arial" w:cs="Arial"/>
              </w:rPr>
            </w:pPr>
            <w:proofErr w:type="gramStart"/>
            <w:r>
              <w:rPr>
                <w:rFonts w:eastAsia="굴림" w:hAnsi="Arial" w:cs="Arial"/>
              </w:rPr>
              <w:t>milliseconds</w:t>
            </w:r>
            <w:proofErr w:type="gramEnd"/>
            <w:r>
              <w:rPr>
                <w:rFonts w:eastAsia="굴림" w:hAnsi="Arial" w:cs="Arial"/>
              </w:rPr>
              <w:t>.</w:t>
            </w:r>
          </w:p>
          <w:p w14:paraId="14FD7FC0" w14:textId="77777777" w:rsidR="00586661" w:rsidRDefault="00586661">
            <w:pPr>
              <w:pStyle w:val="aa"/>
              <w:spacing w:line="300" w:lineRule="auto"/>
              <w:ind w:right="23"/>
              <w:rPr>
                <w:rFonts w:eastAsia="굴림" w:hAnsi="Arial" w:cs="Arial"/>
              </w:rPr>
            </w:pPr>
            <w:r>
              <w:rPr>
                <w:rFonts w:eastAsia="굴림" w:hAnsi="Arial" w:cs="Arial"/>
              </w:rPr>
              <w:t xml:space="preserve">• The default prc-second-wait interval is 5000 </w:t>
            </w:r>
          </w:p>
          <w:p w14:paraId="5C1AB5A0" w14:textId="77777777" w:rsidR="00586661" w:rsidRDefault="00586661">
            <w:pPr>
              <w:pStyle w:val="aa"/>
              <w:spacing w:line="300" w:lineRule="auto"/>
              <w:ind w:right="23"/>
              <w:rPr>
                <w:rFonts w:eastAsia="굴림" w:hAnsi="Arial" w:cs="Arial"/>
              </w:rPr>
            </w:pPr>
            <w:proofErr w:type="gramStart"/>
            <w:r>
              <w:rPr>
                <w:rFonts w:eastAsia="굴림" w:hAnsi="Arial" w:cs="Arial"/>
              </w:rPr>
              <w:t>milliseconds</w:t>
            </w:r>
            <w:proofErr w:type="gramEnd"/>
            <w:r>
              <w:rPr>
                <w:rFonts w:eastAsia="굴림" w:hAnsi="Arial" w:cs="Arial"/>
              </w:rPr>
              <w:t>.</w:t>
            </w:r>
          </w:p>
        </w:tc>
      </w:tr>
    </w:tbl>
    <w:p w14:paraId="0494415A" w14:textId="77777777" w:rsidR="00586661" w:rsidRDefault="00586661" w:rsidP="00586661">
      <w:pPr>
        <w:pStyle w:val="MainText2forCSManual"/>
        <w:spacing w:before="0"/>
        <w:ind w:leftChars="0" w:left="0" w:right="20"/>
        <w:rPr>
          <w:rFonts w:hAnsi="Arial Unicode MS"/>
        </w:rPr>
      </w:pPr>
    </w:p>
    <w:p w14:paraId="469BCD78" w14:textId="77777777" w:rsidR="00586661" w:rsidRDefault="00586661" w:rsidP="00586661">
      <w:pPr>
        <w:pStyle w:val="MainText2forCSManual"/>
        <w:spacing w:line="240" w:lineRule="exact"/>
        <w:ind w:leftChars="0" w:left="0" w:right="20"/>
        <w:rPr>
          <w:b/>
          <w:sz w:val="22"/>
        </w:rPr>
      </w:pPr>
      <w:r>
        <w:rPr>
          <w:b/>
          <w:sz w:val="22"/>
        </w:rPr>
        <w:t>Generating a Default Route</w:t>
      </w:r>
    </w:p>
    <w:p w14:paraId="62266223" w14:textId="77777777" w:rsidR="00586661" w:rsidRDefault="00586661" w:rsidP="00586661">
      <w:pPr>
        <w:pStyle w:val="MainText2forCSManual"/>
        <w:spacing w:before="0" w:after="0"/>
        <w:ind w:leftChars="0" w:left="0" w:right="20"/>
      </w:pPr>
      <w:r>
        <w:t xml:space="preserve">You can force a default route into an IS-IS routing domain. Whenever you specifically configure </w:t>
      </w:r>
    </w:p>
    <w:p w14:paraId="758FC7FB" w14:textId="77777777" w:rsidR="00586661" w:rsidRDefault="00586661" w:rsidP="00586661">
      <w:pPr>
        <w:pStyle w:val="MainText2forCSManual"/>
        <w:spacing w:before="0" w:after="0"/>
        <w:ind w:leftChars="0" w:left="0" w:right="20"/>
      </w:pPr>
      <w:r>
        <w:t>redistribution of routes into an IS-IS routing domain.</w:t>
      </w:r>
    </w:p>
    <w:p w14:paraId="27F7DE46" w14:textId="77777777" w:rsidR="00586661" w:rsidRDefault="00586661" w:rsidP="00586661">
      <w:pPr>
        <w:pStyle w:val="MainText2forCSManual"/>
        <w:ind w:right="20"/>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Default="00586661">
            <w:pPr>
              <w:pStyle w:val="ab"/>
              <w:ind w:right="20"/>
              <w:jc w:val="center"/>
              <w:rPr>
                <w:rFonts w:eastAsia="굴림"/>
              </w:rPr>
            </w:pPr>
            <w:r>
              <w:rPr>
                <w:rFonts w:eastAsia="굴림"/>
              </w:rPr>
              <w:t>Description</w:t>
            </w:r>
          </w:p>
        </w:tc>
      </w:tr>
      <w:tr w:rsidR="00586661"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Default="00586661">
            <w:pPr>
              <w:pStyle w:val="aa"/>
              <w:spacing w:line="300" w:lineRule="auto"/>
              <w:ind w:right="23"/>
              <w:rPr>
                <w:rFonts w:eastAsia="굴림"/>
              </w:rPr>
            </w:pPr>
            <w:r>
              <w:rPr>
                <w:rFonts w:eastAsia="굴림"/>
              </w:rPr>
              <w:t>Forces a default route into the IS-IS routing domain.</w:t>
            </w:r>
          </w:p>
        </w:tc>
      </w:tr>
    </w:tbl>
    <w:p w14:paraId="267A48A6" w14:textId="77777777" w:rsidR="00586661" w:rsidRDefault="00586661" w:rsidP="00586661">
      <w:pPr>
        <w:pStyle w:val="MainText2forCSManual"/>
        <w:spacing w:before="0" w:after="0" w:line="240" w:lineRule="exact"/>
        <w:ind w:leftChars="0" w:left="0" w:right="20"/>
        <w:rPr>
          <w:rFonts w:hAnsi="Arial Unicode MS"/>
          <w:b/>
          <w:sz w:val="22"/>
        </w:rPr>
      </w:pPr>
    </w:p>
    <w:p w14:paraId="3C41C9CB" w14:textId="77777777" w:rsidR="00586661" w:rsidRDefault="00586661" w:rsidP="00586661">
      <w:pPr>
        <w:pStyle w:val="MainText2forCSManual"/>
        <w:spacing w:line="240" w:lineRule="exact"/>
        <w:ind w:leftChars="0" w:left="0" w:right="20"/>
        <w:rPr>
          <w:b/>
          <w:sz w:val="22"/>
        </w:rPr>
      </w:pPr>
      <w:r>
        <w:rPr>
          <w:b/>
          <w:sz w:val="22"/>
        </w:rPr>
        <w:t>Summarizing Address Ranges</w:t>
      </w:r>
    </w:p>
    <w:p w14:paraId="42E74125" w14:textId="77777777" w:rsidR="00586661" w:rsidRDefault="00586661" w:rsidP="00586661">
      <w:pPr>
        <w:pStyle w:val="MainText2forCSManual"/>
        <w:spacing w:before="0" w:after="0"/>
        <w:ind w:leftChars="0" w:left="0" w:right="20"/>
      </w:pPr>
      <w:r>
        <w:t xml:space="preserve">You can create aggregate addresses that are represented in the routing table by a summary address. This </w:t>
      </w:r>
    </w:p>
    <w:p w14:paraId="3CBAFE76" w14:textId="77777777" w:rsidR="00586661" w:rsidRDefault="00586661" w:rsidP="00586661">
      <w:pPr>
        <w:pStyle w:val="MainText2forCSManual"/>
        <w:spacing w:before="0" w:after="0"/>
        <w:ind w:leftChars="0" w:left="0" w:right="20"/>
      </w:pPr>
      <w:r>
        <w:t xml:space="preserve">process is called route summarization. One summary address can include multiple groups of addresses </w:t>
      </w:r>
    </w:p>
    <w:p w14:paraId="6CC0BC6C" w14:textId="77777777" w:rsidR="00586661" w:rsidRDefault="00586661" w:rsidP="00586661">
      <w:pPr>
        <w:pStyle w:val="MainText2forCSManual"/>
        <w:spacing w:before="0" w:after="0"/>
        <w:ind w:leftChars="0" w:left="0" w:right="20"/>
      </w:pPr>
      <w:r>
        <w:t xml:space="preserve">for a given level. Routes learned from other routing protocols also can be summarized. The metric used </w:t>
      </w:r>
    </w:p>
    <w:p w14:paraId="390966FB" w14:textId="77777777" w:rsidR="00586661" w:rsidRDefault="00586661" w:rsidP="00586661">
      <w:pPr>
        <w:pStyle w:val="MainText2forCSManual"/>
        <w:spacing w:before="0" w:after="0"/>
        <w:ind w:leftChars="0" w:left="0" w:right="20"/>
      </w:pPr>
      <w:r>
        <w:t>to advertise the summary is the smallest metric of all the more-specific routes</w:t>
      </w:r>
    </w:p>
    <w:p w14:paraId="38C08CD1" w14:textId="77777777" w:rsidR="00586661" w:rsidRDefault="00586661" w:rsidP="00586661">
      <w:pPr>
        <w:pStyle w:val="MainText2forCSManual"/>
        <w:ind w:right="20"/>
      </w:pPr>
    </w:p>
    <w:tbl>
      <w:tblPr>
        <w:tblStyle w:val="CLIWide"/>
        <w:tblW w:w="9072" w:type="dxa"/>
        <w:tblInd w:w="567" w:type="dxa"/>
        <w:tblLook w:val="01E0" w:firstRow="1" w:lastRow="1" w:firstColumn="1" w:lastColumn="1" w:noHBand="0" w:noVBand="0"/>
      </w:tblPr>
      <w:tblGrid>
        <w:gridCol w:w="4900"/>
        <w:gridCol w:w="4172"/>
      </w:tblGrid>
      <w:tr w:rsidR="00586661"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Default="00586661">
            <w:pPr>
              <w:pStyle w:val="ab"/>
              <w:ind w:right="20"/>
              <w:jc w:val="center"/>
              <w:rPr>
                <w:rFonts w:eastAsia="굴림"/>
              </w:rPr>
            </w:pPr>
            <w:r>
              <w:rPr>
                <w:rFonts w:eastAsia="굴림"/>
              </w:rPr>
              <w:t>Description</w:t>
            </w:r>
          </w:p>
        </w:tc>
      </w:tr>
      <w:tr w:rsidR="00586661"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summary-address</w:t>
            </w:r>
          </w:p>
          <w:p w14:paraId="22E6B1D5" w14:textId="77777777" w:rsidR="00586661" w:rsidRDefault="00586661">
            <w:pPr>
              <w:pStyle w:val="aa"/>
              <w:spacing w:line="300" w:lineRule="auto"/>
              <w:ind w:right="23"/>
              <w:rPr>
                <w:rFonts w:eastAsia="굴림"/>
              </w:rPr>
            </w:pPr>
            <w:r>
              <w:rPr>
                <w:rFonts w:eastAsia="굴림"/>
                <w:i/>
              </w:rPr>
              <w:t>ip-address/prefix</w:t>
            </w:r>
            <w:r>
              <w:rPr>
                <w:rFonts w:eastAsia="굴림"/>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Default="00586661">
            <w:pPr>
              <w:pStyle w:val="aa"/>
              <w:spacing w:line="300" w:lineRule="auto"/>
              <w:ind w:right="23"/>
              <w:rPr>
                <w:rFonts w:eastAsia="굴림"/>
              </w:rPr>
            </w:pPr>
            <w:r>
              <w:rPr>
                <w:rFonts w:eastAsia="굴림"/>
              </w:rPr>
              <w:t>Creates a summary of addresses for a given level.</w:t>
            </w:r>
          </w:p>
        </w:tc>
      </w:tr>
    </w:tbl>
    <w:p w14:paraId="6E2ED82B" w14:textId="77777777" w:rsidR="00586661" w:rsidRDefault="00586661" w:rsidP="00586661">
      <w:pPr>
        <w:pStyle w:val="MainText2forCSManual"/>
        <w:spacing w:before="0"/>
        <w:ind w:leftChars="0" w:left="0" w:right="20"/>
        <w:rPr>
          <w:rFonts w:hAnsi="Arial Unicode MS"/>
          <w:b/>
          <w:sz w:val="22"/>
        </w:rPr>
      </w:pPr>
    </w:p>
    <w:p w14:paraId="1627EA0D" w14:textId="77777777" w:rsidR="00586661" w:rsidRDefault="00586661" w:rsidP="00586661">
      <w:pPr>
        <w:pStyle w:val="MainText2forCSManual"/>
        <w:ind w:leftChars="0" w:left="0" w:right="20"/>
        <w:rPr>
          <w:b/>
          <w:sz w:val="22"/>
        </w:rPr>
      </w:pPr>
      <w:r>
        <w:rPr>
          <w:b/>
          <w:sz w:val="22"/>
        </w:rPr>
        <w:t>Passive-interface</w:t>
      </w:r>
    </w:p>
    <w:p w14:paraId="144AB517" w14:textId="77777777" w:rsidR="00586661" w:rsidRDefault="00586661" w:rsidP="00586661">
      <w:pPr>
        <w:pStyle w:val="MainText2forCSManual"/>
        <w:ind w:leftChars="0" w:left="0" w:right="20"/>
      </w:pPr>
      <w: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Default="00586661">
            <w:pPr>
              <w:pStyle w:val="ab"/>
              <w:ind w:right="20"/>
              <w:jc w:val="center"/>
              <w:rPr>
                <w:rFonts w:eastAsia="굴림"/>
              </w:rPr>
            </w:pPr>
            <w:r>
              <w:rPr>
                <w:rFonts w:eastAsia="굴림"/>
              </w:rPr>
              <w:t>Description</w:t>
            </w:r>
          </w:p>
        </w:tc>
      </w:tr>
      <w:tr w:rsidR="00586661"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Default="00586661">
            <w:pPr>
              <w:pStyle w:val="aa"/>
              <w:spacing w:line="300" w:lineRule="auto"/>
              <w:ind w:right="23"/>
              <w:rPr>
                <w:rFonts w:eastAsia="굴림"/>
              </w:rPr>
            </w:pPr>
            <w:r>
              <w:rPr>
                <w:rFonts w:eastAsia="굴림"/>
              </w:rPr>
              <w:t xml:space="preserve">Switch(config-router)# </w:t>
            </w:r>
            <w:r>
              <w:rPr>
                <w:rFonts w:eastAsia="굴림"/>
                <w:b/>
              </w:rPr>
              <w:t>passive-interface</w:t>
            </w:r>
            <w:r>
              <w:rPr>
                <w:rFonts w:eastAsia="굴림"/>
              </w:rPr>
              <w:t xml:space="preserve"> </w:t>
            </w:r>
            <w:r>
              <w:rPr>
                <w:rFonts w:eastAsia="굴림"/>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Default="00586661">
            <w:pPr>
              <w:pStyle w:val="aa"/>
              <w:spacing w:line="300" w:lineRule="auto"/>
              <w:ind w:right="23"/>
              <w:rPr>
                <w:rFonts w:eastAsia="굴림"/>
              </w:rPr>
            </w:pPr>
            <w:r>
              <w:rPr>
                <w:rFonts w:eastAsia="굴림"/>
              </w:rPr>
              <w:t>Suppress/unsuppress IS-IS packets from being sent or received over the specified interface.</w:t>
            </w:r>
          </w:p>
        </w:tc>
      </w:tr>
    </w:tbl>
    <w:p w14:paraId="40FFE55D" w14:textId="77777777" w:rsidR="00586661" w:rsidRDefault="00586661" w:rsidP="00586661">
      <w:pPr>
        <w:pStyle w:val="MainText2forCSManual"/>
        <w:spacing w:before="0" w:line="240" w:lineRule="exact"/>
        <w:ind w:leftChars="0" w:left="0" w:right="20"/>
        <w:rPr>
          <w:rFonts w:hAnsi="Arial Unicode MS"/>
          <w:b/>
          <w:sz w:val="22"/>
        </w:rPr>
      </w:pPr>
    </w:p>
    <w:p w14:paraId="340EF9BA" w14:textId="77777777" w:rsidR="00586661" w:rsidRDefault="00586661" w:rsidP="00586661">
      <w:pPr>
        <w:pStyle w:val="MainText2forCSManual"/>
        <w:spacing w:line="240" w:lineRule="exact"/>
        <w:ind w:leftChars="0" w:left="0" w:right="20"/>
        <w:rPr>
          <w:b/>
          <w:sz w:val="22"/>
        </w:rPr>
      </w:pPr>
      <w:r>
        <w:rPr>
          <w:b/>
          <w:sz w:val="22"/>
        </w:rPr>
        <w:t>ISIS administrative Distance</w:t>
      </w:r>
    </w:p>
    <w:p w14:paraId="3D8F1F59" w14:textId="77777777" w:rsidR="00586661" w:rsidRDefault="00586661" w:rsidP="00586661">
      <w:pPr>
        <w:pStyle w:val="a3"/>
        <w:ind w:left="0" w:right="20"/>
      </w:pPr>
      <w: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Default="00586661" w:rsidP="00586661">
      <w:pPr>
        <w:pStyle w:val="MainText2forCSManual"/>
        <w:ind w:leftChars="0" w:left="0" w:right="20"/>
      </w:pPr>
      <w: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Default="00586661">
            <w:pPr>
              <w:pStyle w:val="ab"/>
              <w:ind w:right="20"/>
              <w:jc w:val="center"/>
              <w:rPr>
                <w:rFonts w:eastAsia="굴림"/>
              </w:rPr>
            </w:pPr>
            <w:r>
              <w:rPr>
                <w:rFonts w:eastAsia="굴림"/>
              </w:rPr>
              <w:t>Description</w:t>
            </w:r>
          </w:p>
        </w:tc>
      </w:tr>
      <w:tr w:rsidR="00586661"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Default="00586661">
            <w:pPr>
              <w:pStyle w:val="aa"/>
              <w:ind w:right="20"/>
              <w:rPr>
                <w:rFonts w:eastAsia="굴림"/>
              </w:rPr>
            </w:pPr>
            <w:r>
              <w:rPr>
                <w:rFonts w:eastAsia="굴림"/>
              </w:rPr>
              <w:lastRenderedPageBreak/>
              <w:t xml:space="preserve">Switch(config-router)# </w:t>
            </w:r>
            <w:r>
              <w:rPr>
                <w:rFonts w:hAnsi="Arial" w:cs="Arial"/>
                <w:b/>
                <w:color w:val="000000"/>
                <w:shd w:val="clear" w:color="auto" w:fill="FFFFFF"/>
              </w:rPr>
              <w:t>distance</w:t>
            </w:r>
            <w:r>
              <w:rPr>
                <w:rFonts w:hAnsi="Arial" w:cs="Arial"/>
                <w:color w:val="000000"/>
                <w:shd w:val="clear" w:color="auto" w:fill="FFFFFF"/>
              </w:rPr>
              <w:t xml:space="preserve"> </w:t>
            </w:r>
            <w:r>
              <w:rPr>
                <w:rFonts w:hAnsi="Arial"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Default="00586661">
            <w:pPr>
              <w:pStyle w:val="aa"/>
              <w:spacing w:line="300" w:lineRule="auto"/>
              <w:ind w:right="23"/>
              <w:rPr>
                <w:rFonts w:eastAsia="굴림"/>
              </w:rPr>
            </w:pPr>
            <w:r>
              <w:rPr>
                <w:rFonts w:hAnsi="Arial" w:cs="Arial"/>
                <w:color w:val="000000"/>
                <w:shd w:val="clear" w:color="auto" w:fill="FFFFFF"/>
              </w:rPr>
              <w:t>To change the administrative distance for IPv4 IS-IS routes</w:t>
            </w:r>
          </w:p>
        </w:tc>
      </w:tr>
    </w:tbl>
    <w:p w14:paraId="36BD46AB" w14:textId="77777777" w:rsidR="00586661" w:rsidRDefault="00586661" w:rsidP="00586661">
      <w:pPr>
        <w:pStyle w:val="MainText2forCSManual"/>
        <w:ind w:leftChars="0" w:left="0" w:right="20"/>
        <w:rPr>
          <w:rFonts w:hAnsi="Arial Unicode MS"/>
        </w:rPr>
      </w:pPr>
    </w:p>
    <w:p w14:paraId="164CE4AB" w14:textId="77777777" w:rsidR="00586661" w:rsidRDefault="00586661" w:rsidP="00586661">
      <w:pPr>
        <w:pStyle w:val="MainText2forCSManual"/>
        <w:ind w:leftChars="0" w:left="0" w:right="20"/>
      </w:pPr>
    </w:p>
    <w:p w14:paraId="1EED1FBB" w14:textId="77777777" w:rsidR="00586661" w:rsidRDefault="00586661" w:rsidP="00586661">
      <w:pPr>
        <w:pStyle w:val="MainText2forCSManual"/>
        <w:ind w:leftChars="0" w:left="0" w:right="20"/>
      </w:pPr>
    </w:p>
    <w:p w14:paraId="09E717D6" w14:textId="77777777" w:rsidR="00586661" w:rsidRDefault="00586661" w:rsidP="00586661">
      <w:pPr>
        <w:pStyle w:val="MainText2forCSManual"/>
        <w:spacing w:line="240" w:lineRule="exact"/>
        <w:ind w:leftChars="0" w:left="0" w:right="20"/>
        <w:rPr>
          <w:b/>
          <w:sz w:val="22"/>
        </w:rPr>
      </w:pPr>
      <w:r>
        <w:rPr>
          <w:b/>
          <w:sz w:val="22"/>
        </w:rPr>
        <w:t>Administrative Tag</w:t>
      </w:r>
    </w:p>
    <w:p w14:paraId="018A2A7D" w14:textId="77777777" w:rsidR="00586661" w:rsidRDefault="00586661" w:rsidP="00586661">
      <w:pPr>
        <w:pStyle w:val="MainText2forCSManual"/>
        <w:ind w:leftChars="0" w:left="0" w:right="20"/>
      </w:pPr>
      <w: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Default="00586661">
            <w:pPr>
              <w:pStyle w:val="ab"/>
              <w:ind w:right="20"/>
              <w:jc w:val="center"/>
              <w:rPr>
                <w:rFonts w:eastAsia="굴림"/>
              </w:rPr>
            </w:pPr>
            <w:r>
              <w:rPr>
                <w:rFonts w:eastAsia="굴림"/>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Default="00586661">
            <w:pPr>
              <w:pStyle w:val="ab"/>
              <w:ind w:right="20"/>
              <w:jc w:val="center"/>
              <w:rPr>
                <w:rFonts w:eastAsia="굴림"/>
              </w:rPr>
            </w:pPr>
            <w:r>
              <w:rPr>
                <w:rFonts w:eastAsia="굴림"/>
              </w:rPr>
              <w:t>Description</w:t>
            </w:r>
          </w:p>
        </w:tc>
      </w:tr>
      <w:tr w:rsidR="00586661"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Default="00586661">
            <w:pPr>
              <w:pStyle w:val="aa"/>
              <w:ind w:right="20"/>
              <w:rPr>
                <w:rFonts w:eastAsia="굴림"/>
              </w:rPr>
            </w:pPr>
            <w:r>
              <w:rPr>
                <w:rFonts w:eastAsia="굴림"/>
              </w:rPr>
              <w:t xml:space="preserve">Switch(config-if -vlanid)# </w:t>
            </w:r>
            <w:r>
              <w:rPr>
                <w:rFonts w:eastAsia="굴림"/>
                <w:b/>
                <w:bCs/>
              </w:rPr>
              <w:t xml:space="preserve">isis tag </w:t>
            </w:r>
            <w:r>
              <w:rPr>
                <w:rFonts w:eastAsia="굴림"/>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Default="00586661">
            <w:pPr>
              <w:pStyle w:val="aa"/>
              <w:ind w:right="20"/>
              <w:rPr>
                <w:rFonts w:eastAsia="굴림"/>
              </w:rPr>
            </w:pPr>
            <w:r>
              <w:rPr>
                <w:rFonts w:eastAsia="굴림"/>
              </w:rPr>
              <w:t>Sets the Tag value on ISIS LSP</w:t>
            </w:r>
          </w:p>
        </w:tc>
      </w:tr>
    </w:tbl>
    <w:p w14:paraId="1BE792AA" w14:textId="77777777" w:rsidR="00586661" w:rsidRDefault="00586661" w:rsidP="00586661">
      <w:pPr>
        <w:pStyle w:val="MainText2forCSManual"/>
        <w:spacing w:before="0" w:after="0"/>
        <w:ind w:leftChars="0" w:left="0" w:right="20"/>
        <w:rPr>
          <w:rFonts w:hAnsi="Arial Unicode MS"/>
        </w:rPr>
      </w:pPr>
    </w:p>
    <w:p w14:paraId="1DF237FD" w14:textId="3527A0CC" w:rsidR="00586661" w:rsidDel="005D23E7" w:rsidRDefault="00586661" w:rsidP="00586661">
      <w:pPr>
        <w:pStyle w:val="MainText2forCSManual"/>
        <w:spacing w:line="240" w:lineRule="exact"/>
        <w:ind w:leftChars="0" w:left="0" w:right="20"/>
        <w:rPr>
          <w:del w:id="1813" w:author="sslee" w:date="2016-03-03T20:06:00Z"/>
          <w:b/>
          <w:sz w:val="22"/>
        </w:rPr>
      </w:pPr>
      <w:del w:id="1814" w:author="sslee" w:date="2016-03-03T20:06:00Z">
        <w:r w:rsidDel="005D23E7">
          <w:rPr>
            <w:b/>
            <w:sz w:val="22"/>
          </w:rPr>
          <w:delText>Limiting LSP Flooding</w:delText>
        </w:r>
      </w:del>
    </w:p>
    <w:p w14:paraId="705AA02D" w14:textId="659EBAE6" w:rsidR="00586661" w:rsidDel="005D23E7" w:rsidRDefault="00586661" w:rsidP="00586661">
      <w:pPr>
        <w:pStyle w:val="MainText2forCSManual"/>
        <w:ind w:leftChars="0" w:left="0" w:right="20"/>
        <w:rPr>
          <w:del w:id="1815" w:author="sslee" w:date="2016-03-03T20:06:00Z"/>
        </w:rPr>
      </w:pPr>
      <w:del w:id="1816" w:author="sslee" w:date="2016-03-03T20:06:00Z">
        <w:r w:rsidDel="005D23E7">
          <w:delText>Limiting LSP flooding is important to IS-IS networks in general, and is not limited to configuring multiarea IS-IS networks. In a network with a high degree of redundancy, such as a fully meshed set of point-to-point links over a nonbroadcast multiaccess (NBMA) transport, flooding of LSPs can limit network scalability.</w:delText>
        </w:r>
      </w:del>
    </w:p>
    <w:p w14:paraId="5FBFD22F" w14:textId="77A9CD50" w:rsidR="00586661" w:rsidDel="005D23E7" w:rsidRDefault="00586661" w:rsidP="00586661">
      <w:pPr>
        <w:pStyle w:val="MainText2forCSManual"/>
        <w:numPr>
          <w:ilvl w:val="0"/>
          <w:numId w:val="49"/>
        </w:numPr>
        <w:ind w:leftChars="0" w:right="20"/>
        <w:rPr>
          <w:del w:id="1817" w:author="sslee" w:date="2016-03-03T20:06:00Z"/>
        </w:rPr>
      </w:pPr>
      <w:del w:id="1818" w:author="sslee" w:date="2016-03-03T20:06:00Z">
        <w:r w:rsidDel="005D23E7">
          <w:delText>A mesh group is a set of routing devices that are fully connected. That is, they have a fully meshed topology. When link-state PDUs are being flooded throughout an area, each router within a mesh group receives only a single copy of a link-state PDU instead of receiving one copy from each neighbor, thus minimizing the overhead associated with the flooding of link-state PDUs.</w:delText>
        </w:r>
      </w:del>
    </w:p>
    <w:tbl>
      <w:tblPr>
        <w:tblStyle w:val="CLIWide"/>
        <w:tblW w:w="9072" w:type="dxa"/>
        <w:tblInd w:w="567" w:type="dxa"/>
        <w:tblLook w:val="01E0" w:firstRow="1" w:lastRow="1" w:firstColumn="1" w:lastColumn="1" w:noHBand="0" w:noVBand="0"/>
      </w:tblPr>
      <w:tblGrid>
        <w:gridCol w:w="4900"/>
        <w:gridCol w:w="4172"/>
      </w:tblGrid>
      <w:tr w:rsidR="00586661" w:rsidDel="005D23E7" w14:paraId="615EDEAD" w14:textId="7E33C98B" w:rsidTr="00586661">
        <w:trPr>
          <w:cnfStyle w:val="100000000000" w:firstRow="1" w:lastRow="0" w:firstColumn="0" w:lastColumn="0" w:oddVBand="0" w:evenVBand="0" w:oddHBand="0" w:evenHBand="0" w:firstRowFirstColumn="0" w:firstRowLastColumn="0" w:lastRowFirstColumn="0" w:lastRowLastColumn="0"/>
          <w:trHeight w:val="283"/>
          <w:del w:id="1819" w:author="sslee" w:date="2016-03-03T20:06:00Z"/>
        </w:trPr>
        <w:tc>
          <w:tcPr>
            <w:tcW w:w="4284" w:type="dxa"/>
            <w:tcBorders>
              <w:top w:val="single" w:sz="4" w:space="0" w:color="auto"/>
              <w:left w:val="nil"/>
              <w:bottom w:val="single" w:sz="4" w:space="0" w:color="auto"/>
              <w:right w:val="single" w:sz="4" w:space="0" w:color="auto"/>
            </w:tcBorders>
            <w:hideMark/>
          </w:tcPr>
          <w:p w14:paraId="5CEF4E62" w14:textId="69A95FCD" w:rsidR="00586661" w:rsidDel="005D23E7" w:rsidRDefault="00586661">
            <w:pPr>
              <w:pStyle w:val="ab"/>
              <w:ind w:right="20"/>
              <w:jc w:val="center"/>
              <w:rPr>
                <w:del w:id="1820" w:author="sslee" w:date="2016-03-03T20:06:00Z"/>
                <w:rFonts w:eastAsia="굴림"/>
              </w:rPr>
            </w:pPr>
            <w:del w:id="1821" w:author="sslee" w:date="2016-03-03T20:06:00Z">
              <w:r w:rsidDel="005D23E7">
                <w:rPr>
                  <w:rFonts w:eastAsia="굴림"/>
                </w:rPr>
                <w:delText>Command</w:delText>
              </w:r>
            </w:del>
          </w:p>
        </w:tc>
        <w:tc>
          <w:tcPr>
            <w:tcW w:w="3648" w:type="dxa"/>
            <w:tcBorders>
              <w:top w:val="single" w:sz="4" w:space="0" w:color="auto"/>
              <w:left w:val="single" w:sz="4" w:space="0" w:color="auto"/>
              <w:bottom w:val="single" w:sz="4" w:space="0" w:color="auto"/>
              <w:right w:val="nil"/>
            </w:tcBorders>
            <w:hideMark/>
          </w:tcPr>
          <w:p w14:paraId="639EE25C" w14:textId="543E89A8" w:rsidR="00586661" w:rsidDel="005D23E7" w:rsidRDefault="00586661">
            <w:pPr>
              <w:pStyle w:val="ab"/>
              <w:ind w:right="20"/>
              <w:jc w:val="center"/>
              <w:rPr>
                <w:del w:id="1822" w:author="sslee" w:date="2016-03-03T20:06:00Z"/>
                <w:rFonts w:eastAsia="굴림"/>
              </w:rPr>
            </w:pPr>
            <w:del w:id="1823" w:author="sslee" w:date="2016-03-03T20:06:00Z">
              <w:r w:rsidDel="005D23E7">
                <w:rPr>
                  <w:rFonts w:eastAsia="굴림"/>
                </w:rPr>
                <w:delText>Description</w:delText>
              </w:r>
            </w:del>
          </w:p>
        </w:tc>
      </w:tr>
      <w:tr w:rsidR="00586661" w:rsidDel="005D23E7" w14:paraId="22100058" w14:textId="18F3B4E9" w:rsidTr="00586661">
        <w:trPr>
          <w:trHeight w:val="359"/>
          <w:del w:id="1824" w:author="sslee" w:date="2016-03-03T20:06:00Z"/>
        </w:trPr>
        <w:tc>
          <w:tcPr>
            <w:tcW w:w="4284" w:type="dxa"/>
            <w:tcBorders>
              <w:top w:val="single" w:sz="4" w:space="0" w:color="auto"/>
              <w:left w:val="nil"/>
              <w:bottom w:val="single" w:sz="4" w:space="0" w:color="auto"/>
              <w:right w:val="single" w:sz="4" w:space="0" w:color="auto"/>
            </w:tcBorders>
            <w:hideMark/>
          </w:tcPr>
          <w:p w14:paraId="0F918B56" w14:textId="081A09FE" w:rsidR="00586661" w:rsidDel="005D23E7" w:rsidRDefault="00586661">
            <w:pPr>
              <w:pStyle w:val="aa"/>
              <w:spacing w:line="300" w:lineRule="auto"/>
              <w:ind w:right="23"/>
              <w:rPr>
                <w:del w:id="1825" w:author="sslee" w:date="2016-03-03T20:06:00Z"/>
                <w:rFonts w:eastAsia="굴림"/>
              </w:rPr>
            </w:pPr>
            <w:del w:id="1826" w:author="sslee" w:date="2016-03-03T20:06:00Z">
              <w:r w:rsidDel="005D23E7">
                <w:rPr>
                  <w:rFonts w:eastAsia="굴림"/>
                </w:rPr>
                <w:delText xml:space="preserve">Switch(config-if-vlanid)# </w:delText>
              </w:r>
              <w:r w:rsidDel="005D23E7">
                <w:rPr>
                  <w:rFonts w:eastAsia="굴림"/>
                  <w:b/>
                </w:rPr>
                <w:delText>isis mesh-group</w:delText>
              </w:r>
              <w:r w:rsidDel="005D23E7">
                <w:rPr>
                  <w:rFonts w:eastAsia="굴림"/>
                </w:rPr>
                <w:delText xml:space="preserve"> {</w:delText>
              </w:r>
              <w:r w:rsidDel="005D23E7">
                <w:rPr>
                  <w:rFonts w:eastAsia="굴림"/>
                  <w:i/>
                </w:rPr>
                <w:delText>group-number</w:delText>
              </w:r>
              <w:r w:rsidDel="005D23E7">
                <w:rPr>
                  <w:rFonts w:eastAsia="굴림"/>
                </w:rPr>
                <w:delText xml:space="preserve"> | blocked}</w:delText>
              </w:r>
            </w:del>
          </w:p>
        </w:tc>
        <w:tc>
          <w:tcPr>
            <w:tcW w:w="3648" w:type="dxa"/>
            <w:tcBorders>
              <w:top w:val="single" w:sz="4" w:space="0" w:color="auto"/>
              <w:left w:val="single" w:sz="4" w:space="0" w:color="auto"/>
              <w:bottom w:val="single" w:sz="4" w:space="0" w:color="auto"/>
              <w:right w:val="nil"/>
            </w:tcBorders>
            <w:hideMark/>
          </w:tcPr>
          <w:p w14:paraId="5D9B18B7" w14:textId="52BC32BF" w:rsidR="00586661" w:rsidDel="005D23E7" w:rsidRDefault="00586661">
            <w:pPr>
              <w:pStyle w:val="aa"/>
              <w:spacing w:line="300" w:lineRule="auto"/>
              <w:ind w:right="23"/>
              <w:rPr>
                <w:del w:id="1827" w:author="sslee" w:date="2016-03-03T20:06:00Z"/>
                <w:rFonts w:eastAsia="굴림"/>
              </w:rPr>
            </w:pPr>
            <w:del w:id="1828" w:author="sslee" w:date="2016-03-03T20:06:00Z">
              <w:r w:rsidDel="005D23E7">
                <w:rPr>
                  <w:rFonts w:eastAsia="굴림"/>
                </w:rPr>
                <w:delText>Configure an interface to be part of a mesh group, which is a set of fully connected nodes.</w:delText>
              </w:r>
            </w:del>
          </w:p>
        </w:tc>
      </w:tr>
    </w:tbl>
    <w:p w14:paraId="5AE9FDF8" w14:textId="77777777" w:rsidR="00586661" w:rsidRDefault="00586661" w:rsidP="00586661">
      <w:pPr>
        <w:pStyle w:val="MainText2forCSManual"/>
        <w:spacing w:before="0" w:after="0"/>
        <w:ind w:leftChars="0" w:left="0" w:right="20"/>
        <w:rPr>
          <w:rFonts w:hAnsi="Arial Unicode MS"/>
        </w:rPr>
      </w:pPr>
      <w:bookmarkStart w:id="1829" w:name="_GoBack"/>
      <w:bookmarkEnd w:id="1829"/>
    </w:p>
    <w:p w14:paraId="5DC0F04E" w14:textId="77777777" w:rsidR="00586661" w:rsidRDefault="00586661" w:rsidP="00586661">
      <w:pPr>
        <w:pStyle w:val="MainText2forCSManual"/>
        <w:spacing w:line="240" w:lineRule="exact"/>
        <w:ind w:leftChars="0" w:left="0" w:right="20"/>
        <w:rPr>
          <w:b/>
          <w:sz w:val="22"/>
        </w:rPr>
      </w:pPr>
      <w:r>
        <w:rPr>
          <w:b/>
          <w:sz w:val="22"/>
        </w:rPr>
        <w:t>Monitoring IS-IS</w:t>
      </w:r>
    </w:p>
    <w:p w14:paraId="4DCFB8AD" w14:textId="77777777" w:rsidR="00586661" w:rsidRDefault="00586661" w:rsidP="00586661">
      <w:pPr>
        <w:pStyle w:val="MainText2forCSManual"/>
        <w:ind w:leftChars="0" w:left="0" w:right="20"/>
      </w:pPr>
      <w:r>
        <w:t>To monitor the IS-IS tables and databases, use the following commands in EXEC mode</w:t>
      </w:r>
    </w:p>
    <w:tbl>
      <w:tblPr>
        <w:tblStyle w:val="CLIWide"/>
        <w:tblW w:w="9072" w:type="dxa"/>
        <w:tblInd w:w="567" w:type="dxa"/>
        <w:tblLook w:val="01E0" w:firstRow="1" w:lastRow="1" w:firstColumn="1" w:lastColumn="1" w:noHBand="0" w:noVBand="0"/>
      </w:tblPr>
      <w:tblGrid>
        <w:gridCol w:w="3828"/>
        <w:gridCol w:w="5244"/>
      </w:tblGrid>
      <w:tr w:rsidR="00586661"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Default="00586661">
            <w:pPr>
              <w:pStyle w:val="ab"/>
              <w:ind w:right="20"/>
              <w:jc w:val="center"/>
              <w:rPr>
                <w:rFonts w:eastAsia="굴림"/>
              </w:rPr>
            </w:pPr>
            <w:r>
              <w:rPr>
                <w:rFonts w:eastAsia="굴림"/>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Default="00586661">
            <w:pPr>
              <w:pStyle w:val="ab"/>
              <w:ind w:right="20"/>
              <w:jc w:val="center"/>
              <w:rPr>
                <w:rFonts w:eastAsia="굴림"/>
              </w:rPr>
            </w:pPr>
            <w:r>
              <w:rPr>
                <w:rFonts w:eastAsia="굴림"/>
              </w:rPr>
              <w:t>Description</w:t>
            </w:r>
          </w:p>
        </w:tc>
      </w:tr>
      <w:tr w:rsidR="00586661"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 ip protocols</w:t>
            </w:r>
            <w:r>
              <w:rPr>
                <w:rFonts w:eastAsia="굴림" w:hAnsi="Arial" w:cs="Arial"/>
                <w:color w:val="000000"/>
                <w:kern w:val="0"/>
              </w:rPr>
              <w:br/>
            </w:r>
            <w:r>
              <w:rPr>
                <w:rFonts w:eastAsia="굴림" w:hAnsi="Arial" w:cs="Arial"/>
                <w:b/>
                <w:bCs/>
                <w:color w:val="000000"/>
                <w:kern w:val="0"/>
                <w:shd w:val="clear" w:color="auto" w:fill="FFFFFF"/>
              </w:rPr>
              <w:t>Example:</w:t>
            </w:r>
          </w:p>
          <w:p w14:paraId="42FD229C"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the parameters and current state of the active routing protocol process.</w:t>
            </w:r>
          </w:p>
          <w:p w14:paraId="32FB3D87"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You can use this command to learn what protocols are active, what interfaces they are active on, what networks they are routing for, and other parameters that relate to the routing protocols.</w:t>
            </w:r>
          </w:p>
        </w:tc>
      </w:tr>
      <w:tr w:rsidR="00586661"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isis </w:t>
            </w:r>
            <w:r>
              <w:rPr>
                <w:rFonts w:eastAsia="굴림" w:hAnsi="Arial" w:cs="Arial"/>
                <w:i/>
                <w:color w:val="000000"/>
                <w:kern w:val="0"/>
                <w:shd w:val="clear" w:color="auto" w:fill="FFFFFF"/>
              </w:rPr>
              <w:t>area</w:t>
            </w:r>
            <w:r>
              <w:rPr>
                <w:rFonts w:eastAsia="굴림" w:hAnsi="Arial" w:cs="Arial"/>
                <w:i/>
                <w:iCs/>
                <w:color w:val="000000"/>
                <w:kern w:val="0"/>
                <w:shd w:val="clear" w:color="auto" w:fill="FFFFFF"/>
              </w:rPr>
              <w:t>-tag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database </w:t>
            </w:r>
            <w:r>
              <w:rPr>
                <w:rFonts w:eastAsia="굴림" w:hAnsi="Arial" w:cs="Arial"/>
                <w:color w:val="000000"/>
                <w:kern w:val="0"/>
                <w:shd w:val="clear" w:color="auto" w:fill="FFFFFF"/>
              </w:rPr>
              <w:t>{</w:t>
            </w:r>
            <w:r>
              <w:rPr>
                <w:rFonts w:eastAsia="굴림" w:hAnsi="Arial" w:cs="Arial"/>
                <w:b/>
                <w:bCs/>
                <w:color w:val="000000"/>
                <w:kern w:val="0"/>
                <w:shd w:val="clear" w:color="auto" w:fill="FFFFFF"/>
              </w:rPr>
              <w:t>level-1|</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 xml:space="preserve">level-2 </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l1| l2 | detail}</w:t>
            </w:r>
            <w:r>
              <w:rPr>
                <w:rFonts w:eastAsia="굴림" w:hAnsi="Arial" w:cs="Arial"/>
                <w:color w:val="000000"/>
                <w:kern w:val="0"/>
              </w:rPr>
              <w:br/>
            </w:r>
            <w:r>
              <w:rPr>
                <w:rFonts w:eastAsia="굴림" w:hAnsi="Arial" w:cs="Arial"/>
                <w:b/>
                <w:bCs/>
                <w:color w:val="000000"/>
                <w:kern w:val="0"/>
                <w:shd w:val="clear" w:color="auto" w:fill="FFFFFF"/>
              </w:rPr>
              <w:t>Example:</w:t>
            </w:r>
          </w:p>
          <w:p w14:paraId="62AAAD26"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additional information about the IS-IS database.</w:t>
            </w:r>
          </w:p>
          <w:p w14:paraId="439FC1AB"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Displays the link-state database for Level-1 and Level-2, the contents for each LSP, and the link-state protocol PDU identifier.</w:t>
            </w:r>
          </w:p>
        </w:tc>
      </w:tr>
      <w:tr w:rsidR="00586661"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w:t>
            </w:r>
            <w:r>
              <w:rPr>
                <w:rFonts w:eastAsia="굴림" w:hAnsi="Arial" w:cs="Arial"/>
                <w:b/>
                <w:bCs/>
                <w:color w:val="000000"/>
                <w:kern w:val="0"/>
                <w:shd w:val="clear" w:color="auto" w:fill="FFFFFF"/>
              </w:rPr>
              <w:t>database</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verbose</w:t>
            </w:r>
            <w:r>
              <w:rPr>
                <w:rFonts w:eastAsia="굴림" w:hAnsi="Arial" w:cs="Arial"/>
                <w:color w:val="000000"/>
                <w:kern w:val="0"/>
              </w:rPr>
              <w:br/>
            </w:r>
            <w:r>
              <w:rPr>
                <w:rFonts w:eastAsia="굴림" w:hAnsi="Arial" w:cs="Arial"/>
                <w:b/>
                <w:bCs/>
                <w:color w:val="000000"/>
                <w:kern w:val="0"/>
                <w:shd w:val="clear" w:color="auto" w:fill="FFFFFF"/>
              </w:rPr>
              <w:t>Example:</w:t>
            </w:r>
          </w:p>
          <w:p w14:paraId="1BC8D628"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additional information about the IS-IS database such as the sequence number, checksum, and holdtime for LSPs.</w:t>
            </w:r>
          </w:p>
        </w:tc>
      </w:tr>
      <w:tr w:rsidR="00586661"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 xml:space="preserve">isis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topology</w:t>
            </w:r>
            <w:r>
              <w:rPr>
                <w:rFonts w:eastAsia="굴림" w:hAnsi="Arial" w:cs="Arial"/>
                <w:color w:val="000000"/>
                <w:kern w:val="0"/>
              </w:rPr>
              <w:br/>
            </w:r>
            <w:r>
              <w:rPr>
                <w:rFonts w:eastAsia="굴림" w:hAnsi="Arial" w:cs="Arial"/>
                <w:b/>
                <w:bCs/>
                <w:color w:val="000000"/>
                <w:kern w:val="0"/>
                <w:shd w:val="clear" w:color="auto" w:fill="FFFFFF"/>
              </w:rPr>
              <w:t>Example:</w:t>
            </w:r>
          </w:p>
          <w:p w14:paraId="6AC55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 xml:space="preserve">Switch# </w:t>
            </w:r>
            <w:r>
              <w:rPr>
                <w:rFonts w:eastAsia="굴림" w:hAnsi="Arial"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Default="00586661">
            <w:pPr>
              <w:pStyle w:val="aa"/>
              <w:spacing w:line="300" w:lineRule="auto"/>
              <w:ind w:right="23"/>
              <w:rPr>
                <w:rFonts w:eastAsia="굴림" w:hAnsi="Arial" w:cs="Arial"/>
              </w:rPr>
            </w:pPr>
            <w:r>
              <w:rPr>
                <w:rFonts w:hAnsi="Arial" w:cs="Arial"/>
                <w:color w:val="000000"/>
                <w:shd w:val="clear" w:color="auto" w:fill="FFFFFF"/>
              </w:rPr>
              <w:t>Displays a list of all connected routers in all areas.</w:t>
            </w:r>
          </w:p>
        </w:tc>
      </w:tr>
      <w:tr w:rsidR="00586661"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show</w:t>
            </w:r>
            <w:r>
              <w:rPr>
                <w:rFonts w:eastAsia="굴림" w:hAnsi="Arial" w:cs="Arial"/>
                <w:color w:val="000000"/>
                <w:kern w:val="0"/>
                <w:shd w:val="clear" w:color="auto" w:fill="FFFFFF"/>
              </w:rPr>
              <w:t> </w:t>
            </w:r>
            <w:r>
              <w:rPr>
                <w:rFonts w:eastAsia="굴림" w:hAnsi="Arial" w:cs="Arial"/>
                <w:b/>
                <w:bCs/>
                <w:color w:val="000000"/>
                <w:kern w:val="0"/>
                <w:shd w:val="clear" w:color="auto" w:fill="FFFFFF"/>
              </w:rPr>
              <w:t>isis</w:t>
            </w:r>
            <w:r>
              <w:rPr>
                <w:rFonts w:eastAsia="굴림" w:hAnsi="Arial" w:cs="Arial"/>
                <w:color w:val="000000"/>
                <w:kern w:val="0"/>
                <w:shd w:val="clear" w:color="auto" w:fill="FFFFFF"/>
              </w:rPr>
              <w:t xml:space="preserve">  </w:t>
            </w:r>
            <w:r>
              <w:rPr>
                <w:rFonts w:eastAsia="굴림" w:hAnsi="Arial" w:cs="Arial"/>
                <w:i/>
                <w:iCs/>
                <w:color w:val="000000"/>
                <w:kern w:val="0"/>
                <w:shd w:val="clear" w:color="auto" w:fill="FFFFFF"/>
              </w:rPr>
              <w:t>area-tag</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neighbors</w:t>
            </w:r>
            <w:r>
              <w:rPr>
                <w:rFonts w:eastAsia="굴림" w:hAnsi="Arial" w:cs="Arial"/>
                <w:color w:val="000000"/>
                <w:kern w:val="0"/>
                <w:shd w:val="clear" w:color="auto" w:fill="FFFFFF"/>
              </w:rPr>
              <w:t xml:space="preserve"> </w:t>
            </w:r>
            <w:r>
              <w:rPr>
                <w:rFonts w:eastAsia="굴림" w:hAnsi="Arial" w:cs="Arial"/>
                <w:b/>
                <w:bCs/>
                <w:color w:val="000000"/>
                <w:kern w:val="0"/>
                <w:shd w:val="clear" w:color="auto" w:fill="FFFFFF"/>
              </w:rPr>
              <w:t>detail</w:t>
            </w:r>
            <w:r>
              <w:rPr>
                <w:rFonts w:eastAsia="굴림" w:hAnsi="Arial" w:cs="Arial"/>
                <w:color w:val="000000"/>
                <w:kern w:val="0"/>
              </w:rPr>
              <w:br/>
            </w:r>
            <w:r>
              <w:rPr>
                <w:rFonts w:eastAsia="굴림" w:hAnsi="Arial" w:cs="Arial"/>
                <w:b/>
                <w:bCs/>
                <w:color w:val="000000"/>
                <w:kern w:val="0"/>
                <w:shd w:val="clear" w:color="auto" w:fill="FFFFFF"/>
              </w:rPr>
              <w:t>Example:</w:t>
            </w:r>
          </w:p>
          <w:p w14:paraId="7A8BE58C"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Default="00586661">
            <w:pPr>
              <w:widowControl/>
              <w:shd w:val="clear" w:color="auto" w:fill="FFFFFF"/>
              <w:wordWrap/>
              <w:snapToGrid/>
              <w:jc w:val="left"/>
              <w:rPr>
                <w:rFonts w:eastAsia="굴림" w:hAnsi="Arial" w:cs="Arial"/>
                <w:color w:val="000000"/>
                <w:kern w:val="0"/>
              </w:rPr>
            </w:pPr>
            <w:r>
              <w:rPr>
                <w:rFonts w:eastAsia="굴림" w:hAnsi="Arial" w:cs="Arial"/>
                <w:color w:val="000000"/>
                <w:kern w:val="0"/>
              </w:rPr>
              <w:t>Displays IS-IS adjacency information.</w:t>
            </w:r>
          </w:p>
          <w:p w14:paraId="599D357F" w14:textId="77777777" w:rsidR="00586661" w:rsidRDefault="00586661">
            <w:pPr>
              <w:widowControl/>
              <w:shd w:val="clear" w:color="auto" w:fill="FFFFFF"/>
              <w:wordWrap/>
              <w:snapToGrid/>
              <w:jc w:val="left"/>
              <w:rPr>
                <w:rFonts w:eastAsia="굴림" w:hAnsi="Arial" w:cs="Arial"/>
              </w:rPr>
            </w:pPr>
            <w:r>
              <w:rPr>
                <w:rFonts w:eastAsia="굴림" w:hAnsi="Arial" w:cs="Arial"/>
                <w:color w:val="000000"/>
                <w:kern w:val="0"/>
              </w:rPr>
              <w:t xml:space="preserve">The </w:t>
            </w:r>
            <w:r>
              <w:rPr>
                <w:rFonts w:eastAsia="굴림" w:hAnsi="Arial" w:cs="Arial"/>
                <w:b/>
                <w:bCs/>
                <w:color w:val="000000"/>
                <w:kern w:val="0"/>
              </w:rPr>
              <w:t xml:space="preserve">show isis neighbor detail </w:t>
            </w:r>
            <w:r>
              <w:rPr>
                <w:rFonts w:eastAsia="굴림" w:hAnsi="Arial"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Default="00586661">
            <w:pPr>
              <w:pStyle w:val="aa"/>
              <w:spacing w:line="300" w:lineRule="auto"/>
              <w:ind w:right="20"/>
              <w:rPr>
                <w:rFonts w:eastAsia="굴림" w:hAnsi="Arial" w:cs="Arial"/>
                <w:b/>
              </w:rPr>
            </w:pPr>
            <w:r>
              <w:rPr>
                <w:rFonts w:eastAsia="굴림" w:hAnsi="Arial" w:cs="Arial"/>
                <w:b/>
              </w:rPr>
              <w:t xml:space="preserve">show isis interface brief </w:t>
            </w:r>
            <w:r>
              <w:rPr>
                <w:rFonts w:eastAsia="굴림" w:hAnsi="Arial" w:cs="Arial"/>
                <w:i/>
              </w:rPr>
              <w:t>IFNAME</w:t>
            </w:r>
          </w:p>
          <w:p w14:paraId="638775CA" w14:textId="77777777" w:rsidR="00586661" w:rsidRDefault="00586661">
            <w:pPr>
              <w:widowControl/>
              <w:wordWrap/>
              <w:snapToGrid/>
              <w:jc w:val="left"/>
              <w:rPr>
                <w:rFonts w:eastAsia="굴림" w:hAnsi="Arial" w:cs="Arial"/>
                <w:kern w:val="0"/>
                <w:sz w:val="24"/>
                <w:szCs w:val="24"/>
              </w:rPr>
            </w:pPr>
            <w:r>
              <w:rPr>
                <w:rFonts w:eastAsia="굴림" w:hAnsi="Arial" w:cs="Arial"/>
                <w:b/>
                <w:bCs/>
                <w:color w:val="000000"/>
                <w:kern w:val="0"/>
                <w:shd w:val="clear" w:color="auto" w:fill="FFFFFF"/>
              </w:rPr>
              <w:t>Example:</w:t>
            </w:r>
          </w:p>
          <w:p w14:paraId="5EBEA34B" w14:textId="77777777" w:rsidR="00586661" w:rsidRDefault="00586661">
            <w:pPr>
              <w:pStyle w:val="aa"/>
              <w:spacing w:line="300" w:lineRule="auto"/>
              <w:ind w:right="20"/>
              <w:rPr>
                <w:rFonts w:eastAsia="굴림" w:hAnsi="Arial" w:cs="Arial"/>
              </w:rPr>
            </w:pPr>
            <w:r>
              <w:rPr>
                <w:rFonts w:eastAsia="굴림" w:hAnsi="Arial" w:cs="Arial"/>
                <w:color w:val="000000"/>
                <w:kern w:val="0"/>
              </w:rPr>
              <w:t xml:space="preserve">Switch# </w:t>
            </w:r>
            <w:r>
              <w:rPr>
                <w:rFonts w:eastAsia="굴림" w:hAnsi="Arial"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Default="00586661">
            <w:pPr>
              <w:pStyle w:val="aa"/>
              <w:spacing w:line="300" w:lineRule="auto"/>
              <w:ind w:right="23"/>
              <w:rPr>
                <w:rFonts w:eastAsia="굴림" w:hAnsi="Arial" w:cs="Arial"/>
              </w:rPr>
            </w:pPr>
            <w:r>
              <w:rPr>
                <w:rFonts w:eastAsia="굴림" w:hAnsi="Arial"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30" w:name="_Toc444695079"/>
      <w:r>
        <w:rPr>
          <w:rFonts w:hint="eastAsia"/>
        </w:rPr>
        <w:lastRenderedPageBreak/>
        <w:t>BGP</w:t>
      </w:r>
      <w:bookmarkEnd w:id="1781"/>
      <w:bookmarkEnd w:id="1782"/>
      <w:bookmarkEnd w:id="1783"/>
      <w:bookmarkEnd w:id="1830"/>
    </w:p>
    <w:p w14:paraId="4F43AB45" w14:textId="77777777" w:rsidR="00A94F08" w:rsidRDefault="00A94F08" w:rsidP="0021019A">
      <w:pPr>
        <w:ind w:right="20"/>
      </w:pPr>
      <w:bookmarkStart w:id="1831" w:name="_Toc294857381"/>
      <w:bookmarkStart w:id="1832" w:name="_Toc294857447"/>
      <w:bookmarkStart w:id="1833" w:name="_Toc294877590"/>
      <w:bookmarkStart w:id="1834" w:name="_Toc294878117"/>
      <w:bookmarkStart w:id="1835" w:name="_Toc294879742"/>
      <w:bookmarkStart w:id="1836" w:name="_Toc294880426"/>
      <w:bookmarkStart w:id="1837" w:name="_Toc294880952"/>
      <w:bookmarkStart w:id="1838" w:name="_Toc294882256"/>
      <w:bookmarkStart w:id="1839" w:name="_Toc294882781"/>
      <w:bookmarkStart w:id="1840" w:name="_Toc295242043"/>
      <w:bookmarkStart w:id="1841" w:name="_Toc295242484"/>
      <w:bookmarkStart w:id="1842" w:name="_Toc295290804"/>
      <w:bookmarkStart w:id="1843" w:name="_Toc295390139"/>
      <w:bookmarkStart w:id="1844" w:name="_Toc295402221"/>
      <w:bookmarkStart w:id="1845" w:name="_Toc295402263"/>
      <w:bookmarkStart w:id="1846" w:name="_Toc295470741"/>
      <w:bookmarkStart w:id="1847" w:name="_Toc295741859"/>
      <w:bookmarkStart w:id="1848" w:name="_Toc295750548"/>
      <w:bookmarkStart w:id="1849" w:name="_Toc295808300"/>
      <w:bookmarkStart w:id="1850" w:name="_Toc295808972"/>
      <w:bookmarkStart w:id="1851" w:name="_Toc295819984"/>
      <w:bookmarkStart w:id="1852" w:name="_Toc295820019"/>
      <w:bookmarkStart w:id="1853" w:name="_Toc295820055"/>
      <w:bookmarkStart w:id="1854" w:name="_Toc295825898"/>
      <w:bookmarkStart w:id="1855" w:name="_Toc295832340"/>
      <w:bookmarkStart w:id="1856" w:name="_Toc295832383"/>
      <w:bookmarkStart w:id="1857" w:name="_Toc295833059"/>
      <w:bookmarkStart w:id="1858" w:name="_Toc295833823"/>
      <w:bookmarkStart w:id="1859" w:name="_Toc295836573"/>
      <w:bookmarkStart w:id="1860" w:name="_Toc295894121"/>
      <w:bookmarkStart w:id="1861" w:name="_Toc295987281"/>
      <w:bookmarkStart w:id="1862" w:name="_Toc296000211"/>
      <w:bookmarkStart w:id="1863" w:name="_Toc296001305"/>
      <w:bookmarkStart w:id="1864" w:name="_Toc296020336"/>
      <w:bookmarkStart w:id="1865" w:name="_Toc296083570"/>
      <w:bookmarkStart w:id="1866" w:name="_Toc296087041"/>
      <w:bookmarkStart w:id="1867" w:name="_Toc296176551"/>
      <w:bookmarkStart w:id="1868" w:name="_Toc296177326"/>
      <w:bookmarkStart w:id="1869" w:name="_Toc296180933"/>
      <w:bookmarkStart w:id="1870" w:name="_Toc296182010"/>
      <w:bookmarkStart w:id="1871" w:name="_Toc296182784"/>
      <w:bookmarkStart w:id="1872" w:name="_Toc296184023"/>
      <w:bookmarkStart w:id="1873" w:name="_Toc296339853"/>
      <w:bookmarkStart w:id="1874" w:name="_Toc296340633"/>
      <w:bookmarkStart w:id="1875" w:name="_Toc296671347"/>
      <w:bookmarkStart w:id="1876" w:name="_Toc296671826"/>
      <w:bookmarkStart w:id="1877" w:name="_Toc296690646"/>
      <w:bookmarkStart w:id="1878" w:name="_Toc296959255"/>
      <w:bookmarkStart w:id="1879" w:name="_Toc297822527"/>
      <w:bookmarkStart w:id="1880" w:name="_Toc306024379"/>
      <w:bookmarkStart w:id="1881" w:name="_Toc306029274"/>
      <w:bookmarkStart w:id="1882" w:name="_Toc306092031"/>
      <w:bookmarkStart w:id="1883" w:name="_Toc306093368"/>
      <w:bookmarkStart w:id="1884" w:name="_Toc306283335"/>
      <w:bookmarkStart w:id="1885" w:name="_Toc306284140"/>
      <w:bookmarkStart w:id="1886" w:name="_Toc306284945"/>
      <w:bookmarkStart w:id="1887" w:name="_Toc325378213"/>
      <w:bookmarkStart w:id="1888" w:name="_Toc327782403"/>
      <w:bookmarkStart w:id="1889" w:name="_Toc329073622"/>
      <w:bookmarkStart w:id="1890" w:name="_Toc329076564"/>
      <w:bookmarkStart w:id="1891" w:name="_Toc335384430"/>
      <w:bookmarkStart w:id="1892" w:name="_Toc335385243"/>
      <w:bookmarkStart w:id="1893" w:name="_Toc335386056"/>
      <w:bookmarkStart w:id="1894" w:name="_Toc340663663"/>
      <w:bookmarkStart w:id="1895" w:name="_Toc341455553"/>
      <w:bookmarkStart w:id="1896" w:name="_Toc341693791"/>
      <w:bookmarkStart w:id="1897" w:name="_Toc341699525"/>
      <w:bookmarkStart w:id="1898" w:name="_Toc341886349"/>
      <w:bookmarkStart w:id="1899" w:name="_Toc341976146"/>
      <w:bookmarkStart w:id="1900" w:name="_Toc342046116"/>
      <w:bookmarkStart w:id="1901" w:name="_Toc343863901"/>
      <w:bookmarkStart w:id="1902" w:name="_Toc348529250"/>
      <w:bookmarkStart w:id="1903" w:name="_Toc348536324"/>
      <w:bookmarkStart w:id="1904" w:name="_Toc348537268"/>
      <w:bookmarkStart w:id="1905" w:name="_Toc348538213"/>
      <w:bookmarkStart w:id="1906" w:name="_Toc348539158"/>
      <w:bookmarkStart w:id="1907" w:name="_Toc348540103"/>
      <w:bookmarkStart w:id="1908" w:name="_Toc348541048"/>
      <w:bookmarkStart w:id="1909" w:name="_Toc348541993"/>
      <w:bookmarkStart w:id="1910" w:name="_Toc348542938"/>
      <w:bookmarkStart w:id="1911" w:name="_Toc348624863"/>
      <w:bookmarkStart w:id="1912" w:name="_Toc348625808"/>
      <w:bookmarkStart w:id="1913" w:name="_Toc354409729"/>
      <w:bookmarkStart w:id="1914" w:name="_Toc354416044"/>
      <w:bookmarkStart w:id="1915" w:name="_Toc8448082"/>
      <w:bookmarkStart w:id="1916" w:name="_Toc259521998"/>
      <w:bookmarkStart w:id="1917" w:name="_Toc363228459"/>
      <w:bookmarkStart w:id="1918" w:name="_Toc259521999"/>
      <w:bookmarkStart w:id="1919" w:name="_Toc363228460"/>
    </w:p>
    <w:p w14:paraId="720E4351" w14:textId="77777777" w:rsidR="000615FA" w:rsidRPr="00A94F08" w:rsidRDefault="000615FA" w:rsidP="0021019A">
      <w:pPr>
        <w:ind w:right="20"/>
      </w:pPr>
    </w:p>
    <w:p w14:paraId="28395EAE" w14:textId="77777777" w:rsidR="00A94F08" w:rsidRPr="002F5F3A" w:rsidRDefault="00A94F08" w:rsidP="0021019A">
      <w:pPr>
        <w:pStyle w:val="-1"/>
        <w:ind w:right="20"/>
      </w:pPr>
      <w:bookmarkStart w:id="1920" w:name="_Toc391378355"/>
      <w:r w:rsidRPr="002F5F3A">
        <w:t xml:space="preserve">This chapter introduces BGP among available IP Unicast routing protocols of </w:t>
      </w:r>
      <w:r w:rsidR="00094318">
        <w:t>C9500</w:t>
      </w:r>
      <w:r w:rsidRPr="002F5F3A">
        <w:t>.</w:t>
      </w:r>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921" w:name="_Toc259522001"/>
      <w:bookmarkStart w:id="1922" w:name="_Toc363228462"/>
      <w:bookmarkStart w:id="1923" w:name="_Toc444695080"/>
      <w:r>
        <w:lastRenderedPageBreak/>
        <w:t xml:space="preserve">BGP </w:t>
      </w:r>
      <w:bookmarkEnd w:id="1921"/>
      <w:bookmarkEnd w:id="1922"/>
      <w:r w:rsidRPr="000615FA">
        <w:t>Configuration</w:t>
      </w:r>
      <w:bookmarkEnd w:id="1923"/>
    </w:p>
    <w:p w14:paraId="327706E9" w14:textId="77777777"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t>C9500</w:t>
      </w:r>
      <w:r w:rsidRPr="002F5F3A">
        <w:t xml:space="preserve"> support BGP-4.</w:t>
      </w:r>
    </w:p>
    <w:p w14:paraId="1B50EAB2" w14:textId="77777777" w:rsidR="00A94F08" w:rsidRPr="002F5F3A" w:rsidRDefault="00A94F08" w:rsidP="00CB481E">
      <w:pPr>
        <w:pStyle w:val="a3"/>
        <w:ind w:left="0" w:right="20"/>
      </w:pPr>
      <w:r w:rsidRPr="002F5F3A">
        <w:t>BGP configuration includes Basic Configuration and Advanced Configuration. To use BGP protocol, configure the followings:</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24" w:name="_Toc259522002"/>
      <w:bookmarkStart w:id="1925" w:name="_Toc363228463"/>
      <w:bookmarkStart w:id="1926" w:name="_Toc363228464"/>
      <w:bookmarkStart w:id="1927" w:name="_Toc444695081"/>
      <w:r w:rsidRPr="00F8731B">
        <w:t xml:space="preserve">Enabling BGP </w:t>
      </w:r>
      <w:bookmarkEnd w:id="1924"/>
      <w:r w:rsidRPr="00F8731B">
        <w:t>Protocol</w:t>
      </w:r>
      <w:bookmarkEnd w:id="1925"/>
      <w:bookmarkEnd w:id="1926"/>
      <w:bookmarkEnd w:id="1927"/>
    </w:p>
    <w:p w14:paraId="7B22AB8E" w14:textId="77777777" w:rsidR="00A94F08" w:rsidRDefault="00A94F08" w:rsidP="00CB481E">
      <w:pPr>
        <w:pStyle w:val="a3"/>
        <w:ind w:left="0" w:right="20"/>
        <w:rPr>
          <w:rFonts w:hAnsi="바탕"/>
        </w:rPr>
      </w:pPr>
      <w:r w:rsidRPr="002F5F3A">
        <w:t>To enable BGP Protocol, follow the steps below.</w:t>
      </w:r>
    </w:p>
    <w:p w14:paraId="7C1C539A" w14:textId="77777777" w:rsidR="00A94F08" w:rsidRPr="000615FA" w:rsidRDefault="00A94F08" w:rsidP="00CB481E">
      <w:pPr>
        <w:pStyle w:val="Orderlist"/>
        <w:numPr>
          <w:ilvl w:val="0"/>
          <w:numId w:val="28"/>
        </w:numPr>
        <w:tabs>
          <w:tab w:val="clear" w:pos="1440"/>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261"/>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clear" w:pos="1440"/>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261"/>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clear" w:pos="1440"/>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28" w:name="_Toc363228465"/>
      <w:bookmarkStart w:id="1929" w:name="_Toc363228466"/>
      <w:bookmarkStart w:id="1930" w:name="_Toc259522003"/>
      <w:bookmarkStart w:id="1931" w:name="_Toc444695082"/>
      <w:r w:rsidRPr="000615FA">
        <w:t>Neighbor</w:t>
      </w:r>
      <w:r>
        <w:rPr>
          <w:rFonts w:ascii="굴림체" w:hAnsi="굴림체"/>
        </w:rPr>
        <w:t xml:space="preserve"> </w:t>
      </w:r>
      <w:bookmarkEnd w:id="1928"/>
      <w:bookmarkEnd w:id="1929"/>
      <w:r w:rsidRPr="002F5F3A">
        <w:t>Configuration</w:t>
      </w:r>
      <w:bookmarkEnd w:id="1930"/>
      <w:bookmarkEnd w:id="1931"/>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77777777"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261"/>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77777777"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32"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33" w:name="_Toc363228468"/>
      <w:bookmarkStart w:id="1934" w:name="_Toc444695083"/>
      <w:r>
        <w:lastRenderedPageBreak/>
        <w:t xml:space="preserve">BGP </w:t>
      </w:r>
      <w:bookmarkEnd w:id="1932"/>
      <w:r w:rsidRPr="0050711F">
        <w:t>Filtering</w:t>
      </w:r>
      <w:bookmarkEnd w:id="1933"/>
      <w:bookmarkEnd w:id="1934"/>
    </w:p>
    <w:p w14:paraId="212D7737" w14:textId="77777777" w:rsidR="00A94F08" w:rsidRDefault="00A94F08" w:rsidP="00CB481E">
      <w:pPr>
        <w:pStyle w:val="a3"/>
        <w:ind w:left="0" w:right="20"/>
      </w:pPr>
      <w:r w:rsidRPr="002F5F3A">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35" w:name="_Toc363228469"/>
      <w:r w:rsidRPr="000615FA">
        <w:t>Route</w:t>
      </w:r>
      <w:r>
        <w:t xml:space="preserve"> Filtering</w:t>
      </w:r>
      <w:bookmarkEnd w:id="1935"/>
    </w:p>
    <w:p w14:paraId="79545964" w14:textId="77777777"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261"/>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77777777"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261"/>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36"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lastRenderedPageBreak/>
        <w:t>Path Filtering</w:t>
      </w:r>
      <w:bookmarkEnd w:id="1936"/>
    </w:p>
    <w:p w14:paraId="0A84F463" w14:textId="77777777" w:rsidR="00A94F08" w:rsidRPr="000B5AD3" w:rsidRDefault="00A94F08" w:rsidP="00CB481E">
      <w:pPr>
        <w:pStyle w:val="a3"/>
        <w:ind w:left="0" w:right="20"/>
      </w:pPr>
      <w:r w:rsidRPr="002F5F3A">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261"/>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77777777"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261"/>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proofErr w:type="gramStart"/>
            <w:r>
              <w:t>ip</w:t>
            </w:r>
            <w:proofErr w:type="gramEnd"/>
            <w:r>
              <w:t xml:space="preserve">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37"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lastRenderedPageBreak/>
        <w:t>Community</w:t>
      </w:r>
      <w:r>
        <w:t xml:space="preserve"> Filtering</w:t>
      </w:r>
      <w:bookmarkEnd w:id="1937"/>
    </w:p>
    <w:p w14:paraId="1B412370" w14:textId="77777777" w:rsidR="00A94F08" w:rsidRDefault="00A94F08" w:rsidP="00CB481E">
      <w:pPr>
        <w:pStyle w:val="a3"/>
        <w:ind w:left="0" w:right="20"/>
      </w:pPr>
      <w:r w:rsidRPr="002F5F3A">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261"/>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77777777" w:rsidR="00A94F08" w:rsidRDefault="00A94F08" w:rsidP="00CB481E">
      <w:pPr>
        <w:pStyle w:val="a3"/>
        <w:ind w:left="0" w:right="20"/>
      </w:pPr>
      <w:r w:rsidRPr="002F5F3A">
        <w:t xml:space="preserve">Cisco router uses </w:t>
      </w:r>
      <w:r w:rsidRPr="002F5F3A">
        <w:t>“</w:t>
      </w:r>
      <w:r w:rsidRPr="002F5F3A">
        <w:rPr>
          <w:b/>
          <w:bCs/>
        </w:rPr>
        <w:t>neighbor send-community</w:t>
      </w:r>
      <w:r w:rsidRPr="002F5F3A">
        <w:rPr>
          <w:b/>
          <w:bCs/>
        </w:rPr>
        <w:t>”</w:t>
      </w:r>
      <w:r w:rsidRPr="002F5F3A">
        <w:rPr>
          <w:b/>
          <w:bCs/>
        </w:rPr>
        <w:t xml:space="preserve"> </w:t>
      </w:r>
      <w:r w:rsidRPr="002F5F3A">
        <w:t xml:space="preserve">command to transmit this attribute to RTC but system sets this command as a default. So, command </w:t>
      </w:r>
      <w:r w:rsidRPr="002F5F3A">
        <w:t>‘</w:t>
      </w:r>
      <w:r w:rsidRPr="002F5F3A">
        <w:t>neighbor 3.3.3.1 send-community</w:t>
      </w:r>
      <w:r w:rsidRPr="002F5F3A">
        <w:t>’</w:t>
      </w:r>
      <w:r w:rsidRPr="002F5F3A">
        <w:t xml:space="preserve"> can be canceled, and command </w:t>
      </w:r>
      <w:r w:rsidRPr="002F5F3A">
        <w:t>‘</w:t>
      </w:r>
      <w:r w:rsidRPr="002F5F3A">
        <w:t>no neighbor 3.3.3.1 send-community</w:t>
      </w:r>
      <w:r w:rsidRPr="002F5F3A">
        <w:t>’</w:t>
      </w:r>
      <w:r w:rsidRPr="002F5F3A">
        <w:t xml:space="preserve">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77777777"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261"/>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261"/>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77777777"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261"/>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77777777"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261"/>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lastRenderedPageBreak/>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38" w:name="_Toc363228472"/>
      <w:bookmarkStart w:id="1939" w:name="_Toc363228473"/>
      <w:bookmarkStart w:id="1940" w:name="_Toc363228474"/>
      <w:bookmarkStart w:id="1941" w:name="_Toc444695084"/>
      <w:r>
        <w:t xml:space="preserve">BGP Attribute </w:t>
      </w:r>
      <w:bookmarkEnd w:id="1938"/>
      <w:bookmarkEnd w:id="1939"/>
      <w:r w:rsidRPr="002F5F3A">
        <w:t>Configuration</w:t>
      </w:r>
      <w:bookmarkEnd w:id="1940"/>
      <w:bookmarkEnd w:id="1941"/>
    </w:p>
    <w:p w14:paraId="4E4CE97A" w14:textId="77777777" w:rsidR="00A94F08" w:rsidRDefault="00A94F08" w:rsidP="00CB481E">
      <w:pPr>
        <w:pStyle w:val="a3"/>
        <w:ind w:left="0" w:right="20"/>
      </w:pPr>
      <w:r w:rsidRPr="002F5F3A">
        <w:t>The following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42" w:name="_Toc363228475"/>
      <w:r>
        <w:t>As_path Attribute</w:t>
      </w:r>
      <w:bookmarkEnd w:id="1942"/>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43" w:name="_Toc363228476"/>
      <w:r>
        <w:t>Origin Attribute</w:t>
      </w:r>
      <w:bookmarkEnd w:id="1943"/>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w:t>
      </w:r>
      <w:proofErr w:type="gramStart"/>
      <w:r w:rsidRPr="002F5F3A">
        <w:t>NLRI(</w:t>
      </w:r>
      <w:proofErr w:type="gramEnd"/>
      <w:r w:rsidRPr="002F5F3A">
        <w:t xml:space="preserve">Network Layer Reachability Information) is inside of the AS. This is used when BGP Network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lastRenderedPageBreak/>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261"/>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lastRenderedPageBreak/>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proofErr w:type="gramStart"/>
      <w:r w:rsidRPr="002F5F3A">
        <w:t>?.</w:t>
      </w:r>
      <w:proofErr w:type="gramEnd"/>
      <w:r w:rsidRPr="002F5F3A">
        <w:br/>
        <w:t>The means the next AS pass is 100 and the route origin is Incomplete.)</w:t>
      </w:r>
    </w:p>
    <w:p w14:paraId="3DE9A79C" w14:textId="77777777" w:rsidR="00A94F08" w:rsidRPr="00534B98" w:rsidRDefault="00A94F08" w:rsidP="00CB481E">
      <w:pPr>
        <w:pStyle w:val="4"/>
        <w:ind w:left="0" w:right="20"/>
      </w:pPr>
      <w:bookmarkStart w:id="1944" w:name="_Toc363228477"/>
      <w:r w:rsidRPr="00534B98">
        <w:t xml:space="preserve">BGP Nexthop </w:t>
      </w:r>
      <w:r w:rsidRPr="00B06A9A">
        <w:t>Attribute</w:t>
      </w:r>
      <w:bookmarkEnd w:id="1944"/>
    </w:p>
    <w:p w14:paraId="47CFDF37" w14:textId="77777777" w:rsidR="00A94F08" w:rsidRDefault="00A94F08" w:rsidP="00CB481E">
      <w:pPr>
        <w:pStyle w:val="a3"/>
        <w:ind w:left="0" w:right="20"/>
      </w:pPr>
      <w:r w:rsidRPr="002F5F3A">
        <w:t>The nexthop attribute is the nexthop IP address to get to the certain destination. EBGP is the assigned neighbor IP address by neighbor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261"/>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77777777" w:rsidR="00A94F08" w:rsidRPr="002F5F3A" w:rsidRDefault="00A94F08" w:rsidP="00CB481E">
      <w:pPr>
        <w:pStyle w:val="a3"/>
        <w:ind w:left="0" w:right="20"/>
      </w:pPr>
      <w:r w:rsidRPr="002F5F3A">
        <w:t>The following shows you should be careful in the multi access network and NBMA network.</w:t>
      </w:r>
    </w:p>
    <w:p w14:paraId="018646C3" w14:textId="77777777" w:rsidR="00A94F08" w:rsidRDefault="00A94F08" w:rsidP="00CB481E">
      <w:pPr>
        <w:pStyle w:val="4"/>
        <w:ind w:left="0" w:right="20"/>
      </w:pPr>
      <w:bookmarkStart w:id="1945" w:name="_Toc259522004"/>
      <w:r>
        <w:t xml:space="preserve">BGP </w:t>
      </w:r>
      <w:r w:rsidRPr="00504051">
        <w:t>Nexthop</w:t>
      </w:r>
      <w:r>
        <w:t xml:space="preserve"> (Multiple access </w:t>
      </w:r>
      <w:r>
        <w:rPr>
          <w:rFonts w:hint="eastAsia"/>
        </w:rPr>
        <w:t>n</w:t>
      </w:r>
      <w:r>
        <w:t>etworks)</w:t>
      </w:r>
      <w:bookmarkEnd w:id="1945"/>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46" w:name="_Toc363228478"/>
      <w:r w:rsidRPr="00C6186A">
        <w:rPr>
          <w:b/>
        </w:rPr>
        <w:t>BGP Nexthop (NBMA)</w:t>
      </w:r>
      <w:bookmarkEnd w:id="1946"/>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lastRenderedPageBreak/>
        <w:t>If the common media is NBMA network like Frame Relay, RTC uses 170.10.20.3 as the next hop when transmitting 180.20.0.0 information to RTA. If RTA does not have the direct PVC and cannot get access to the next hop, the routing is failed. For this kind of situation the Next-hop-self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77777777" w:rsidR="00A94F08" w:rsidRPr="00504051" w:rsidRDefault="00A94F08" w:rsidP="00CB481E">
      <w:pPr>
        <w:pStyle w:val="a3"/>
        <w:ind w:left="0" w:right="20"/>
      </w:pPr>
      <w:r w:rsidRPr="002F5F3A">
        <w:t>With the next-hop-self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261"/>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77777777"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261"/>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47" w:name="_Toc259522005"/>
      <w:r w:rsidRPr="00504051">
        <w:t>Local</w:t>
      </w:r>
      <w:r>
        <w:t xml:space="preserve"> Preference Attribute</w:t>
      </w:r>
      <w:bookmarkEnd w:id="1947"/>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77777777"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261"/>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lastRenderedPageBreak/>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261"/>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48" w:name="_Toc363228479"/>
      <w:r>
        <w:lastRenderedPageBreak/>
        <w:t xml:space="preserve">Metric </w:t>
      </w:r>
      <w:r w:rsidRPr="00504051">
        <w:t>Attribute</w:t>
      </w:r>
      <w:bookmarkEnd w:id="1948"/>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7777777"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F5F3A">
        <w:t>“</w:t>
      </w:r>
      <w:r w:rsidRPr="002F5F3A">
        <w:t>bgp always-compare-med</w:t>
      </w:r>
      <w:r w:rsidRPr="002F5F3A">
        <w:t>”</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77777777"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261"/>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lastRenderedPageBreak/>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77777777" w:rsidR="00A94F08" w:rsidRPr="002F5F3A" w:rsidRDefault="00A94F08" w:rsidP="00CB481E">
      <w:pPr>
        <w:pStyle w:val="a3"/>
        <w:ind w:left="0" w:right="20"/>
      </w:pPr>
      <w:r w:rsidRPr="002F5F3A">
        <w:lastRenderedPageBreak/>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261"/>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77777777"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w:t>
      </w:r>
      <w:r w:rsidRPr="002F5F3A">
        <w:rPr>
          <w:b/>
          <w:bCs/>
        </w:rPr>
        <w:t>“</w:t>
      </w:r>
      <w:r w:rsidRPr="002F5F3A">
        <w:rPr>
          <w:b/>
          <w:bCs/>
        </w:rPr>
        <w:t>default-metric</w:t>
      </w:r>
      <w:r w:rsidRPr="002F5F3A">
        <w:t xml:space="preserve"> </w:t>
      </w:r>
      <w:r w:rsidRPr="002F5F3A">
        <w:rPr>
          <w:i/>
          <w:iCs/>
        </w:rPr>
        <w:t>number</w:t>
      </w:r>
      <w:r w:rsidRPr="002F5F3A">
        <w:rPr>
          <w:i/>
          <w:iCs/>
        </w:rPr>
        <w:t>”</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261"/>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77777777"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261"/>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77777777" w:rsidR="00A94F08" w:rsidRPr="002F5F3A" w:rsidRDefault="00A94F08" w:rsidP="00CB481E">
      <w:pPr>
        <w:pStyle w:val="a3"/>
        <w:ind w:left="0" w:right="20"/>
      </w:pPr>
      <w:r w:rsidRPr="002F5F3A">
        <w:lastRenderedPageBreak/>
        <w:t>The following shows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77777777"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261"/>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261"/>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77777777"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261"/>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261"/>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77777777" w:rsidR="00A94F08" w:rsidRDefault="00A94F08" w:rsidP="00CB481E">
      <w:pPr>
        <w:pStyle w:val="a3"/>
        <w:ind w:left="0" w:right="20"/>
      </w:pPr>
      <w:r w:rsidRPr="002F5F3A">
        <w:t xml:space="preserve">By default, this system enables the neighbor send-community and the command </w:t>
      </w:r>
      <w:r w:rsidRPr="002F5F3A">
        <w:t>‘</w:t>
      </w:r>
      <w:r w:rsidRPr="002F5F3A">
        <w:t>neighbor 3.3.3.3 send-community</w:t>
      </w:r>
      <w:r w:rsidRPr="002F5F3A">
        <w:t>’</w:t>
      </w:r>
      <w:r w:rsidRPr="002F5F3A">
        <w:t xml:space="preserve"> is not needed.</w:t>
      </w:r>
    </w:p>
    <w:p w14:paraId="18EE041B" w14:textId="77777777" w:rsidR="00A94F08" w:rsidRDefault="00A94F08" w:rsidP="00CB481E">
      <w:pPr>
        <w:pStyle w:val="4"/>
        <w:ind w:left="0" w:right="20"/>
      </w:pPr>
      <w:bookmarkStart w:id="1949" w:name="_Toc259522006"/>
      <w:r w:rsidRPr="00C87811">
        <w:t>Weight</w:t>
      </w:r>
      <w:r>
        <w:t xml:space="preserve"> Attribute</w:t>
      </w:r>
      <w:bookmarkEnd w:id="1949"/>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CB481E">
      <w:pPr>
        <w:widowControl/>
        <w:numPr>
          <w:ilvl w:val="0"/>
          <w:numId w:val="12"/>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CB481E">
      <w:pPr>
        <w:widowControl/>
        <w:numPr>
          <w:ilvl w:val="0"/>
          <w:numId w:val="12"/>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CB481E">
      <w:pPr>
        <w:widowControl/>
        <w:numPr>
          <w:ilvl w:val="0"/>
          <w:numId w:val="12"/>
        </w:numPr>
        <w:wordWrap/>
        <w:snapToGrid/>
        <w:spacing w:before="100" w:line="240" w:lineRule="auto"/>
        <w:ind w:left="0" w:right="20" w:hanging="357"/>
        <w:jc w:val="left"/>
        <w:rPr>
          <w:rFonts w:cs="Times New Roman"/>
        </w:rPr>
      </w:pPr>
      <w:r>
        <w:t xml:space="preserve">Using route-maps. </w:t>
      </w:r>
    </w:p>
    <w:p w14:paraId="3A8CF65D" w14:textId="77777777"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14:paraId="4CD422C1" w14:textId="77777777" w:rsidR="00A94F08" w:rsidRDefault="00A94F08" w:rsidP="00CB481E">
      <w:pPr>
        <w:pStyle w:val="4"/>
        <w:ind w:left="0" w:right="20"/>
        <w:rPr>
          <w:rFonts w:cs="Times New Roman"/>
        </w:rPr>
      </w:pPr>
      <w:proofErr w:type="gramStart"/>
      <w:r>
        <w:t>neighbor</w:t>
      </w:r>
      <w:proofErr w:type="gramEnd"/>
      <w:r>
        <w:t xml:space="preserve"> weight </w:t>
      </w:r>
      <w:r>
        <w:rPr>
          <w:rFonts w:hint="eastAsia"/>
        </w:rPr>
        <w:t>c</w:t>
      </w:r>
      <w:r>
        <w:t>ommand</w:t>
      </w:r>
    </w:p>
    <w:tbl>
      <w:tblPr>
        <w:tblStyle w:val="48"/>
        <w:tblW w:w="0" w:type="auto"/>
        <w:tblLook w:val="04A0" w:firstRow="1" w:lastRow="0" w:firstColumn="1" w:lastColumn="0" w:noHBand="0" w:noVBand="1"/>
      </w:tblPr>
      <w:tblGrid>
        <w:gridCol w:w="8261"/>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261"/>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261"/>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50" w:name="_Toc363228480"/>
      <w:bookmarkStart w:id="1951" w:name="_Toc259522007"/>
      <w:bookmarkStart w:id="1952" w:name="_Toc444695085"/>
      <w:r w:rsidRPr="003F5F31">
        <w:t>Routing</w:t>
      </w:r>
      <w:r>
        <w:t xml:space="preserve"> Policy </w:t>
      </w:r>
      <w:bookmarkEnd w:id="1950"/>
      <w:r w:rsidRPr="002F5F3A">
        <w:t>Modification</w:t>
      </w:r>
      <w:bookmarkEnd w:id="1951"/>
      <w:bookmarkEnd w:id="1952"/>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77777777"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77777777"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261"/>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77777777"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261"/>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77777777" w:rsidR="00A94F08" w:rsidRPr="002F5F3A" w:rsidRDefault="00A94F08" w:rsidP="00CB481E">
      <w:pPr>
        <w:pStyle w:val="a3"/>
        <w:ind w:left="0" w:right="20"/>
      </w:pPr>
      <w:r w:rsidRPr="002F5F3A">
        <w:t xml:space="preserve">On the other hand, Outbound reset transmits the routing information again with the command </w:t>
      </w:r>
      <w:r w:rsidRPr="002F5F3A">
        <w:t>“</w:t>
      </w:r>
      <w:r w:rsidRPr="002F5F3A">
        <w:t>Soft</w:t>
      </w:r>
      <w:r w:rsidRPr="002F5F3A">
        <w: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261"/>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7777777" w:rsidR="00A94F08" w:rsidRPr="002F5F3A" w:rsidRDefault="00A94F08" w:rsidP="00CB481E">
      <w:pPr>
        <w:pStyle w:val="a3"/>
        <w:ind w:left="0" w:right="20"/>
      </w:pPr>
      <w:r w:rsidRPr="002F5F3A">
        <w:t xml:space="preserve">The switch without Route Refresh Capability function cancels the routing information with the command </w:t>
      </w:r>
      <w:r w:rsidRPr="002F5F3A">
        <w:t>“</w:t>
      </w:r>
      <w:r w:rsidRPr="002F5F3A">
        <w:t>Neighbor Soft-reconfiguration</w:t>
      </w:r>
      <w:r w:rsidRPr="002F5F3A">
        <w:t>”</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77777777" w:rsidR="00A94F08" w:rsidRPr="002F5F3A" w:rsidRDefault="00A94F08" w:rsidP="00CB481E">
      <w:pPr>
        <w:pStyle w:val="a3"/>
        <w:ind w:left="0" w:right="20"/>
      </w:pPr>
      <w:r w:rsidRPr="002F5F3A">
        <w:t>The following show the procedures how to reset BGP with the Routing policy.</w:t>
      </w:r>
    </w:p>
    <w:p w14:paraId="315F8DEE" w14:textId="77777777" w:rsidR="00A94F08" w:rsidRPr="00CA36A1" w:rsidRDefault="00A94F08" w:rsidP="00CB481E">
      <w:pPr>
        <w:pStyle w:val="19"/>
        <w:numPr>
          <w:ilvl w:val="0"/>
          <w:numId w:val="29"/>
        </w:numPr>
        <w:snapToGrid/>
        <w:ind w:left="0" w:right="20" w:hanging="403"/>
      </w:pPr>
      <w:r w:rsidRPr="00CA36A1">
        <w:lastRenderedPageBreak/>
        <w:t xml:space="preserve">After reconfiguring BGP router, all information from the neighbor router </w:t>
      </w:r>
      <w:proofErr w:type="gramStart"/>
      <w:r w:rsidRPr="00CA36A1">
        <w:t>are</w:t>
      </w:r>
      <w:proofErr w:type="gramEnd"/>
      <w:r w:rsidRPr="00CA36A1">
        <w:t xml:space="preserv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261"/>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CB481E">
      <w:pPr>
        <w:pStyle w:val="19"/>
        <w:numPr>
          <w:ilvl w:val="0"/>
          <w:numId w:val="29"/>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261"/>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77777777"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261"/>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53" w:name="_Toc363228481"/>
      <w:bookmarkStart w:id="1954" w:name="_Toc259522008"/>
      <w:bookmarkStart w:id="1955" w:name="_Toc444695086"/>
      <w:r>
        <w:t>BGP Peer Groups</w:t>
      </w:r>
      <w:bookmarkEnd w:id="1953"/>
      <w:bookmarkEnd w:id="1954"/>
      <w:bookmarkEnd w:id="1955"/>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77777777"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261"/>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77777777" w:rsidR="00A94F08" w:rsidRDefault="00A94F08" w:rsidP="00CB481E">
      <w:pPr>
        <w:pStyle w:val="a3"/>
        <w:ind w:left="0" w:right="20"/>
      </w:pPr>
      <w:r w:rsidRPr="002F5F3A">
        <w:t xml:space="preserve">The following shows the default distance value of BGP and it can </w:t>
      </w:r>
      <w:r w:rsidR="00CA36A1">
        <w:t>be changed by distance command.</w:t>
      </w:r>
    </w:p>
    <w:tbl>
      <w:tblPr>
        <w:tblStyle w:val="48"/>
        <w:tblW w:w="0" w:type="auto"/>
        <w:tblLook w:val="04A0" w:firstRow="1" w:lastRow="0" w:firstColumn="1" w:lastColumn="0" w:noHBand="0" w:noVBand="1"/>
      </w:tblPr>
      <w:tblGrid>
        <w:gridCol w:w="8261"/>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lastRenderedPageBreak/>
              <w:t>distance bgp</w:t>
            </w:r>
            <w:r>
              <w:t xml:space="preserve"> </w:t>
            </w:r>
            <w:r>
              <w:rPr>
                <w:i/>
                <w:iCs/>
              </w:rPr>
              <w:t>external-distance internal-distance local-distance</w:t>
            </w:r>
            <w:r>
              <w:t xml:space="preserve"> </w:t>
            </w:r>
            <w:r>
              <w:rPr>
                <w:rFonts w:cs="Times New Roman"/>
              </w:rPr>
              <w:br/>
            </w:r>
            <w:r>
              <w:t xml:space="preserve">external-distance:20 </w:t>
            </w:r>
            <w:r>
              <w:br/>
              <w:t xml:space="preserve">internal-distance:200 </w:t>
            </w:r>
            <w:r>
              <w:br/>
              <w:t xml:space="preserve">local-distance:200 </w:t>
            </w:r>
          </w:p>
        </w:tc>
      </w:tr>
    </w:tbl>
    <w:p w14:paraId="12283600" w14:textId="77777777" w:rsidR="00A94F08" w:rsidRPr="002F5F3A" w:rsidRDefault="00A94F08" w:rsidP="00CB481E">
      <w:pPr>
        <w:pStyle w:val="a3"/>
        <w:ind w:left="0" w:right="20"/>
      </w:pPr>
      <w:r w:rsidRPr="002F5F3A">
        <w:t>RTA chooses EBGP update information from RTC having smaller distance value. The following shows what RTA needs to do to get information of 160.10.0.0 through RTB.</w:t>
      </w:r>
    </w:p>
    <w:p w14:paraId="2BAC6209" w14:textId="77777777" w:rsidR="00A94F08" w:rsidRPr="002F5F3A" w:rsidRDefault="00A94F08" w:rsidP="00CB481E">
      <w:pPr>
        <w:pStyle w:val="Randomlist"/>
        <w:tabs>
          <w:tab w:val="clear" w:pos="3968"/>
          <w:tab w:val="num" w:pos="1980"/>
          <w:tab w:val="num" w:pos="3320"/>
        </w:tabs>
        <w:ind w:left="0" w:right="20" w:hanging="403"/>
      </w:pPr>
      <w:r w:rsidRPr="002F5F3A">
        <w:t>Change the external distance value of EBGP or the external distance value of IGP. (not recommanded)</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77777777"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261"/>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261"/>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backdoor command.</w:t>
      </w:r>
    </w:p>
    <w:p w14:paraId="53C8B7DD" w14:textId="77777777" w:rsidR="00A94F08" w:rsidRDefault="00A94F08" w:rsidP="00CB481E">
      <w:pPr>
        <w:pStyle w:val="3"/>
        <w:ind w:left="0" w:right="20"/>
      </w:pPr>
      <w:bookmarkStart w:id="1956" w:name="_Toc363228482"/>
      <w:bookmarkStart w:id="1957" w:name="_Toc259522009"/>
      <w:bookmarkStart w:id="1958" w:name="_Toc444695087"/>
      <w:r>
        <w:t xml:space="preserve">BGP </w:t>
      </w:r>
      <w:r w:rsidRPr="00CA36A1">
        <w:rPr>
          <w:rFonts w:hint="eastAsia"/>
        </w:rPr>
        <w:t>Multipath</w:t>
      </w:r>
      <w:bookmarkEnd w:id="1956"/>
      <w:bookmarkEnd w:id="1957"/>
      <w:bookmarkEnd w:id="1958"/>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77777777"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77777777" w:rsidR="00A94F08" w:rsidRPr="002F5F3A" w:rsidRDefault="00A94F08" w:rsidP="00CB481E">
      <w:pPr>
        <w:pStyle w:val="a3"/>
        <w:ind w:left="0" w:right="20"/>
      </w:pPr>
      <w:r w:rsidRPr="002F5F3A">
        <w:lastRenderedPageBreak/>
        <w:t>The following details 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7777777" w:rsidR="00A94F08" w:rsidRPr="002F5F3A" w:rsidRDefault="00A94F08" w:rsidP="00CB481E">
      <w:pPr>
        <w:pStyle w:val="a3"/>
        <w:ind w:left="0" w:right="20"/>
      </w:pPr>
      <w:r w:rsidRPr="002F5F3A">
        <w:t>The following details the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77777777"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261"/>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77777777"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261"/>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59" w:name="_Toc363228483"/>
      <w:bookmarkStart w:id="1960" w:name="_Toc259522010"/>
      <w:bookmarkStart w:id="1961" w:name="_Toc444695088"/>
      <w:r>
        <w:t xml:space="preserve">BGP </w:t>
      </w:r>
      <w:r>
        <w:rPr>
          <w:rFonts w:hint="eastAsia"/>
        </w:rPr>
        <w:t>graceful-restart</w:t>
      </w:r>
      <w:bookmarkEnd w:id="1959"/>
      <w:bookmarkEnd w:id="1960"/>
      <w:bookmarkEnd w:id="1961"/>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lastRenderedPageBreak/>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77777777"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261"/>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7777777"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261"/>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62" w:name="_Toc363228484"/>
      <w:bookmarkStart w:id="1963" w:name="_Toc259522011"/>
      <w:bookmarkStart w:id="1964" w:name="_Toc444695089"/>
      <w:r>
        <w:t xml:space="preserve">BGP </w:t>
      </w:r>
      <w:r w:rsidRPr="009416D6">
        <w:rPr>
          <w:rFonts w:hint="eastAsia"/>
        </w:rPr>
        <w:t>default</w:t>
      </w:r>
      <w:r>
        <w:rPr>
          <w:rFonts w:hint="eastAsia"/>
        </w:rPr>
        <w:t>-metric</w:t>
      </w:r>
      <w:bookmarkEnd w:id="1962"/>
      <w:bookmarkEnd w:id="1963"/>
      <w:bookmarkEnd w:id="1964"/>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77777777" w:rsidR="00A94F08" w:rsidRPr="00881DF3" w:rsidRDefault="00A94F08" w:rsidP="00CB481E">
      <w:pPr>
        <w:pStyle w:val="a3"/>
        <w:ind w:left="0" w:right="20"/>
      </w:pPr>
      <w:r w:rsidRPr="002F5F3A">
        <w:t xml:space="preserve">The following details 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77777777"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261"/>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65" w:name="_Toc363228485"/>
      <w:bookmarkStart w:id="1966" w:name="_Toc259522012"/>
      <w:bookmarkStart w:id="1967" w:name="_Toc444695090"/>
      <w:r>
        <w:t xml:space="preserve">BGP </w:t>
      </w:r>
      <w:r w:rsidRPr="009416D6">
        <w:rPr>
          <w:rFonts w:hint="eastAsia"/>
        </w:rPr>
        <w:t>redistribute</w:t>
      </w:r>
      <w:r>
        <w:rPr>
          <w:rFonts w:hint="eastAsia"/>
        </w:rPr>
        <w:t>-internal</w:t>
      </w:r>
      <w:bookmarkEnd w:id="1965"/>
      <w:bookmarkEnd w:id="1966"/>
      <w:bookmarkEnd w:id="1967"/>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261"/>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68" w:name="_Toc363228486"/>
      <w:bookmarkStart w:id="1969" w:name="_Toc259522013"/>
      <w:bookmarkStart w:id="1970" w:name="_Toc444695091"/>
      <w:r>
        <w:rPr>
          <w:rFonts w:hint="eastAsia"/>
        </w:rPr>
        <w:t>BGP</w:t>
      </w:r>
      <w:r>
        <w:t xml:space="preserve"> </w:t>
      </w:r>
      <w:r w:rsidRPr="001A1525">
        <w:rPr>
          <w:rFonts w:hint="eastAsia"/>
        </w:rPr>
        <w:t>Password encryption</w:t>
      </w:r>
      <w:bookmarkEnd w:id="1968"/>
      <w:bookmarkEnd w:id="1969"/>
      <w:bookmarkEnd w:id="1970"/>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261"/>
      </w:tblGrid>
      <w:tr w:rsidR="009416D6" w14:paraId="1BA1867C" w14:textId="77777777" w:rsidTr="009416D6">
        <w:tc>
          <w:tcPr>
            <w:tcW w:w="10118" w:type="dxa"/>
          </w:tcPr>
          <w:p w14:paraId="167C20C4" w14:textId="77777777" w:rsidR="009416D6" w:rsidRDefault="009416D6" w:rsidP="00CB481E">
            <w:pPr>
              <w:ind w:right="20"/>
            </w:pPr>
            <w:r>
              <w:rPr>
                <w:b/>
                <w:bCs/>
              </w:rPr>
              <w:lastRenderedPageBreak/>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71" w:name="_Toc259522014"/>
      <w:bookmarkStart w:id="1972" w:name="_Toc363228487"/>
      <w:bookmarkStart w:id="1973" w:name="_Toc444695092"/>
      <w:r>
        <w:rPr>
          <w:rFonts w:hint="eastAsia"/>
        </w:rPr>
        <w:t>BGP</w:t>
      </w:r>
      <w:r w:rsidRPr="001A1525">
        <w:t xml:space="preserve"> </w:t>
      </w:r>
      <w:r w:rsidRPr="009416D6">
        <w:t>disable</w:t>
      </w:r>
      <w:r w:rsidRPr="001A1525">
        <w:t>-adj-out</w:t>
      </w:r>
      <w:bookmarkEnd w:id="1971"/>
      <w:bookmarkEnd w:id="1972"/>
      <w:bookmarkEnd w:id="1973"/>
      <w:r w:rsidRPr="001A1525">
        <w:rPr>
          <w:rFonts w:hint="eastAsia"/>
          <w:iCs/>
        </w:rPr>
        <w:t xml:space="preserve"> </w:t>
      </w:r>
    </w:p>
    <w:p w14:paraId="1CF341F6" w14:textId="77777777"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261"/>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29"/>
        <w:gridCol w:w="1064"/>
        <w:gridCol w:w="6155"/>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77777777" w:rsidR="00A94F08" w:rsidRDefault="00A94F08" w:rsidP="00CB481E">
            <w:pPr>
              <w:pStyle w:val="aa"/>
              <w:ind w:right="20"/>
              <w:jc w:val="both"/>
            </w:pPr>
            <w:r w:rsidRPr="002F5F3A">
              <w:rPr>
                <w:rFonts w:eastAsia="굴림"/>
              </w:rPr>
              <w:t xml:space="preserve">When the system does not maintain Out bound table, you do not use </w:t>
            </w:r>
            <w:r w:rsidRPr="002F5F3A">
              <w:rPr>
                <w:rFonts w:eastAsia="굴림"/>
              </w:rPr>
              <w:t>“</w:t>
            </w:r>
            <w:r w:rsidRPr="002F5F3A">
              <w:rPr>
                <w:rFonts w:eastAsia="굴림"/>
              </w:rPr>
              <w:t xml:space="preserve">show ip bgp neighbors </w:t>
            </w:r>
            <w:r w:rsidRPr="002F5F3A">
              <w:rPr>
                <w:rFonts w:eastAsia="굴림"/>
                <w:i/>
              </w:rPr>
              <w:t>ip-address</w:t>
            </w:r>
            <w:r w:rsidRPr="002F5F3A">
              <w:rPr>
                <w:rFonts w:eastAsia="굴림"/>
              </w:rPr>
              <w:t xml:space="preserve"> advertised-routes</w:t>
            </w:r>
            <w:r w:rsidRPr="002F5F3A">
              <w:rPr>
                <w:rFonts w:eastAsia="굴림"/>
              </w:rPr>
              <w:t>”</w:t>
            </w:r>
            <w:r w:rsidRPr="002F5F3A">
              <w:rPr>
                <w:rFonts w:eastAsia="굴림"/>
              </w:rPr>
              <w:t xml:space="preserve"> command.</w:t>
            </w:r>
          </w:p>
        </w:tc>
      </w:tr>
    </w:tbl>
    <w:p w14:paraId="13A4E190" w14:textId="77777777" w:rsidR="00A94F08" w:rsidRDefault="00A94F08" w:rsidP="00CB481E">
      <w:pPr>
        <w:pStyle w:val="3"/>
        <w:ind w:left="0" w:right="20"/>
      </w:pPr>
      <w:bookmarkStart w:id="1974" w:name="_Toc254262505"/>
      <w:bookmarkStart w:id="1975" w:name="_Toc361679379"/>
      <w:bookmarkStart w:id="1976" w:name="_Toc444695093"/>
      <w:r>
        <w:t>Use of set as-path prepend Command</w:t>
      </w:r>
      <w:bookmarkEnd w:id="1974"/>
      <w:bookmarkEnd w:id="1975"/>
      <w:bookmarkEnd w:id="1976"/>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77777777"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261"/>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77" w:name="_Toc294800436"/>
      <w:bookmarkStart w:id="1978" w:name="_Toc294800760"/>
      <w:bookmarkStart w:id="1979" w:name="_Toc444695094"/>
      <w:r>
        <w:t xml:space="preserve">Route Flap </w:t>
      </w:r>
      <w:r w:rsidRPr="00B80849">
        <w:t>Dampening</w:t>
      </w:r>
      <w:bookmarkEnd w:id="1977"/>
      <w:bookmarkEnd w:id="1978"/>
      <w:bookmarkEnd w:id="1979"/>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77777777" w:rsidR="00A94F08" w:rsidRPr="002F5F3A" w:rsidRDefault="00A94F08" w:rsidP="0021019A">
      <w:pPr>
        <w:pStyle w:val="a3"/>
        <w:ind w:right="20"/>
      </w:pPr>
      <w:r w:rsidRPr="002F5F3A">
        <w:t>By default status, Route dampening is off. The following shows the command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77777777" w:rsidR="00A94F08" w:rsidRDefault="00A94F08" w:rsidP="0021019A">
      <w:pPr>
        <w:pStyle w:val="a3"/>
        <w:ind w:right="20"/>
      </w:pPr>
      <w:r w:rsidRPr="002F5F3A">
        <w:t>And the following shows command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77777777" w:rsidR="00A94F08" w:rsidRDefault="00A94F08" w:rsidP="0021019A">
      <w:pPr>
        <w:pStyle w:val="a3"/>
        <w:ind w:right="20"/>
      </w:pPr>
      <w:r w:rsidRPr="002F5F3A">
        <w:t>The following shows the terms for the Route dampening.</w:t>
      </w:r>
    </w:p>
    <w:p w14:paraId="20D3FD6E" w14:textId="77777777" w:rsidR="00A94F08" w:rsidRDefault="006A4BB0" w:rsidP="0021019A">
      <w:pPr>
        <w:pStyle w:val="afffff3"/>
        <w:ind w:right="20"/>
      </w:pPr>
      <w:bookmarkStart w:id="1980" w:name="_Toc294800852"/>
      <w:bookmarkStart w:id="1981" w:name="_Toc294800888"/>
      <w:bookmarkStart w:id="1982" w:name="_Toc294856176"/>
      <w:bookmarkStart w:id="1983"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80"/>
      <w:bookmarkEnd w:id="1981"/>
      <w:r w:rsidR="00A94F08" w:rsidRPr="002F5F3A">
        <w:t>Terminology used in route dampening</w:t>
      </w:r>
      <w:bookmarkEnd w:id="1982"/>
      <w:bookmarkEnd w:id="1983"/>
    </w:p>
    <w:tbl>
      <w:tblPr>
        <w:tblStyle w:val="CLIWide"/>
        <w:tblW w:w="0" w:type="auto"/>
        <w:tblLook w:val="01E0" w:firstRow="1" w:lastRow="1" w:firstColumn="1" w:lastColumn="1" w:noHBand="0" w:noVBand="0"/>
      </w:tblPr>
      <w:tblGrid>
        <w:gridCol w:w="2438"/>
        <w:gridCol w:w="5710"/>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77777777"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half-lif-time.</w:t>
            </w:r>
          </w:p>
        </w:tc>
      </w:tr>
    </w:tbl>
    <w:p w14:paraId="7E60D811" w14:textId="77777777" w:rsidR="00762D34" w:rsidRDefault="00762D34" w:rsidP="0021019A">
      <w:pPr>
        <w:ind w:right="20"/>
      </w:pPr>
    </w:p>
    <w:p w14:paraId="644E049A" w14:textId="77777777" w:rsidR="00762D34" w:rsidRDefault="00A94F08" w:rsidP="0021019A">
      <w:pPr>
        <w:pStyle w:val="1"/>
        <w:ind w:right="20"/>
      </w:pPr>
      <w:bookmarkStart w:id="1984" w:name="_Toc294856723"/>
      <w:bookmarkStart w:id="1985" w:name="_Toc294857383"/>
      <w:bookmarkStart w:id="1986" w:name="_Toc391378356"/>
      <w:bookmarkStart w:id="1987" w:name="_Toc444695095"/>
      <w:r>
        <w:rPr>
          <w:rFonts w:hint="eastAsia"/>
        </w:rPr>
        <w:lastRenderedPageBreak/>
        <w:t>IGMP Snooping</w:t>
      </w:r>
      <w:bookmarkEnd w:id="1984"/>
      <w:bookmarkEnd w:id="1985"/>
      <w:bookmarkEnd w:id="1986"/>
      <w:bookmarkEnd w:id="1987"/>
    </w:p>
    <w:p w14:paraId="20136EAD" w14:textId="77777777" w:rsidR="00A94F08" w:rsidRPr="00A94F08" w:rsidRDefault="00A94F08" w:rsidP="0021019A">
      <w:pPr>
        <w:ind w:right="20"/>
      </w:pPr>
      <w:bookmarkStart w:id="1988" w:name="_Toc294857449"/>
      <w:bookmarkStart w:id="1989" w:name="_Toc294877592"/>
      <w:bookmarkStart w:id="1990" w:name="_Toc294878119"/>
      <w:bookmarkStart w:id="1991" w:name="_Toc294879744"/>
      <w:bookmarkStart w:id="1992" w:name="_Toc294880428"/>
      <w:bookmarkStart w:id="1993" w:name="_Toc294880954"/>
      <w:bookmarkStart w:id="1994" w:name="_Toc294882258"/>
      <w:bookmarkStart w:id="1995" w:name="_Toc294882783"/>
      <w:bookmarkStart w:id="1996" w:name="_Toc295242045"/>
      <w:bookmarkStart w:id="1997" w:name="_Toc295242486"/>
      <w:bookmarkStart w:id="1998" w:name="_Toc295290806"/>
      <w:bookmarkStart w:id="1999" w:name="_Toc295390141"/>
      <w:bookmarkStart w:id="2000" w:name="_Toc295402223"/>
      <w:bookmarkStart w:id="2001" w:name="_Toc295402265"/>
      <w:bookmarkStart w:id="2002" w:name="_Toc295470743"/>
      <w:bookmarkStart w:id="2003" w:name="_Toc295741861"/>
      <w:bookmarkStart w:id="2004" w:name="_Toc295750550"/>
      <w:bookmarkStart w:id="2005" w:name="_Toc295808302"/>
      <w:bookmarkStart w:id="2006" w:name="_Toc295808974"/>
      <w:bookmarkStart w:id="2007" w:name="_Toc295819986"/>
      <w:bookmarkStart w:id="2008" w:name="_Toc295820021"/>
      <w:bookmarkStart w:id="2009" w:name="_Toc295820057"/>
      <w:bookmarkStart w:id="2010" w:name="_Toc295825900"/>
      <w:bookmarkStart w:id="2011" w:name="_Toc295832342"/>
      <w:bookmarkStart w:id="2012" w:name="_Toc295832385"/>
      <w:bookmarkStart w:id="2013" w:name="_Toc295833061"/>
      <w:bookmarkStart w:id="2014" w:name="_Toc295833825"/>
      <w:bookmarkStart w:id="2015" w:name="_Toc295836575"/>
      <w:bookmarkStart w:id="2016" w:name="_Toc295894123"/>
      <w:bookmarkStart w:id="2017" w:name="_Toc295987283"/>
      <w:bookmarkStart w:id="2018" w:name="_Toc296000213"/>
      <w:bookmarkStart w:id="2019" w:name="_Toc296001307"/>
      <w:bookmarkStart w:id="2020" w:name="_Toc296020338"/>
      <w:bookmarkStart w:id="2021" w:name="_Toc296083572"/>
      <w:bookmarkStart w:id="2022" w:name="_Toc296087043"/>
      <w:bookmarkStart w:id="2023" w:name="_Toc296176553"/>
      <w:bookmarkStart w:id="2024" w:name="_Toc296177328"/>
      <w:bookmarkStart w:id="2025" w:name="_Toc296180935"/>
      <w:bookmarkStart w:id="2026" w:name="_Toc296182012"/>
      <w:bookmarkStart w:id="2027" w:name="_Toc296182786"/>
      <w:bookmarkStart w:id="2028" w:name="_Toc296184025"/>
      <w:bookmarkStart w:id="2029" w:name="_Toc296339855"/>
      <w:bookmarkStart w:id="2030" w:name="_Toc296340635"/>
      <w:bookmarkStart w:id="2031" w:name="_Toc296671349"/>
      <w:bookmarkStart w:id="2032" w:name="_Toc296671828"/>
      <w:bookmarkStart w:id="2033" w:name="_Toc296690648"/>
      <w:bookmarkStart w:id="2034" w:name="_Toc296959257"/>
      <w:bookmarkStart w:id="2035" w:name="_Toc297822529"/>
      <w:bookmarkStart w:id="2036" w:name="_Toc306024381"/>
      <w:bookmarkStart w:id="2037" w:name="_Toc306029276"/>
      <w:bookmarkStart w:id="2038" w:name="_Toc306092033"/>
      <w:bookmarkStart w:id="2039" w:name="_Toc306093370"/>
      <w:bookmarkStart w:id="2040" w:name="_Toc306283337"/>
      <w:bookmarkStart w:id="2041" w:name="_Toc306284142"/>
      <w:bookmarkStart w:id="2042" w:name="_Toc306284947"/>
      <w:bookmarkStart w:id="2043" w:name="_Toc325378215"/>
      <w:bookmarkStart w:id="2044" w:name="_Toc327782405"/>
      <w:bookmarkStart w:id="2045" w:name="_Toc329073624"/>
      <w:bookmarkStart w:id="2046" w:name="_Toc329076566"/>
      <w:bookmarkStart w:id="2047" w:name="_Toc335384406"/>
      <w:bookmarkStart w:id="2048" w:name="_Toc335385219"/>
      <w:bookmarkStart w:id="2049" w:name="_Toc335386032"/>
      <w:bookmarkStart w:id="2050" w:name="_Toc335640810"/>
      <w:bookmarkStart w:id="2051" w:name="_Toc336588070"/>
      <w:bookmarkStart w:id="2052" w:name="_Toc336589639"/>
      <w:bookmarkStart w:id="2053" w:name="_Toc336590509"/>
      <w:bookmarkStart w:id="2054" w:name="_Toc336591245"/>
      <w:bookmarkStart w:id="2055" w:name="_Toc336604862"/>
      <w:bookmarkStart w:id="2056" w:name="_Toc336605842"/>
      <w:bookmarkStart w:id="2057" w:name="_Toc337193659"/>
      <w:bookmarkStart w:id="2058" w:name="_Toc337194466"/>
      <w:bookmarkStart w:id="2059" w:name="_Toc337195542"/>
      <w:bookmarkStart w:id="2060" w:name="_Toc337196302"/>
      <w:bookmarkStart w:id="2061" w:name="_Toc337197062"/>
      <w:bookmarkStart w:id="2062" w:name="_Toc337199452"/>
      <w:bookmarkStart w:id="2063" w:name="_Toc337200250"/>
      <w:bookmarkStart w:id="2064" w:name="_Toc337201166"/>
      <w:bookmarkStart w:id="2065" w:name="_Toc337728693"/>
      <w:bookmarkStart w:id="2066" w:name="_Toc337819166"/>
      <w:bookmarkStart w:id="2067" w:name="_Toc338755990"/>
      <w:bookmarkStart w:id="2068" w:name="_Toc339539503"/>
      <w:bookmarkStart w:id="2069" w:name="_Toc340647715"/>
      <w:bookmarkStart w:id="2070" w:name="_Toc340663635"/>
      <w:bookmarkStart w:id="2071" w:name="_Toc341455525"/>
      <w:bookmarkStart w:id="2072" w:name="_Toc341693763"/>
      <w:bookmarkStart w:id="2073" w:name="_Toc341699497"/>
      <w:bookmarkStart w:id="2074" w:name="_Toc341886321"/>
      <w:bookmarkStart w:id="2075" w:name="_Toc341976118"/>
      <w:bookmarkStart w:id="2076" w:name="_Toc342046088"/>
      <w:bookmarkStart w:id="2077" w:name="_Toc343863873"/>
      <w:bookmarkStart w:id="2078" w:name="_Toc348529223"/>
      <w:bookmarkStart w:id="2079" w:name="_Toc348536297"/>
      <w:bookmarkStart w:id="2080" w:name="_Toc348537241"/>
      <w:bookmarkStart w:id="2081" w:name="_Toc348538186"/>
      <w:bookmarkStart w:id="2082" w:name="_Toc348539131"/>
      <w:bookmarkStart w:id="2083" w:name="_Toc348540076"/>
      <w:bookmarkStart w:id="2084" w:name="_Toc348541021"/>
      <w:bookmarkStart w:id="2085" w:name="_Toc348541966"/>
      <w:bookmarkStart w:id="2086" w:name="_Toc348542911"/>
      <w:bookmarkStart w:id="2087" w:name="_Toc348624836"/>
      <w:bookmarkStart w:id="2088" w:name="_Toc348625781"/>
      <w:bookmarkStart w:id="2089" w:name="_Toc354409702"/>
      <w:bookmarkStart w:id="2090" w:name="_Toc354416017"/>
      <w:bookmarkStart w:id="2091" w:name="_Toc86577145"/>
      <w:bookmarkStart w:id="2092" w:name="_Toc259454315"/>
      <w:bookmarkStart w:id="2093" w:name="_Toc363228489"/>
      <w:bookmarkStart w:id="2094" w:name="_Toc86577146"/>
      <w:bookmarkStart w:id="2095" w:name="_Toc259454316"/>
    </w:p>
    <w:p w14:paraId="24899773" w14:textId="77777777" w:rsidR="00A94F08" w:rsidRPr="002F5F3A" w:rsidRDefault="00A94F08" w:rsidP="0021019A">
      <w:pPr>
        <w:pStyle w:val="-1"/>
        <w:ind w:right="20"/>
      </w:pPr>
      <w:bookmarkStart w:id="2096" w:name="_Toc363228490"/>
      <w:bookmarkStart w:id="2097" w:name="_Toc391378357"/>
      <w:r w:rsidRPr="002F5F3A">
        <w:t>This chapter introduces IGMP Snooping Configuration.</w:t>
      </w:r>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14:paraId="4D83DDE2" w14:textId="77777777" w:rsidR="00A94F08" w:rsidRDefault="00A94F08" w:rsidP="0021019A">
      <w:pPr>
        <w:ind w:right="20"/>
      </w:pPr>
    </w:p>
    <w:p w14:paraId="56E40F67" w14:textId="77777777" w:rsidR="00A94F08" w:rsidRDefault="00A94F08" w:rsidP="0021019A">
      <w:pPr>
        <w:ind w:right="20"/>
      </w:pPr>
      <w:r>
        <w:br w:type="page"/>
      </w:r>
    </w:p>
    <w:p w14:paraId="062FB644" w14:textId="77777777" w:rsidR="00A94F08" w:rsidRDefault="00A94F08" w:rsidP="0021019A">
      <w:pPr>
        <w:pStyle w:val="2"/>
        <w:ind w:right="20"/>
      </w:pPr>
      <w:bookmarkStart w:id="2098" w:name="_Toc259454317"/>
      <w:bookmarkStart w:id="2099" w:name="_Toc363228491"/>
      <w:bookmarkStart w:id="2100" w:name="_Toc444695096"/>
      <w:r>
        <w:lastRenderedPageBreak/>
        <w:t xml:space="preserve">IGMP Snooping </w:t>
      </w:r>
      <w:bookmarkEnd w:id="2098"/>
      <w:bookmarkEnd w:id="2099"/>
      <w:r w:rsidRPr="002F5F3A">
        <w:t>Overview</w:t>
      </w:r>
      <w:bookmarkEnd w:id="2100"/>
    </w:p>
    <w:p w14:paraId="6F700BFE" w14:textId="77777777" w:rsidR="00A94F08" w:rsidRDefault="00A94F08" w:rsidP="0021019A">
      <w:pPr>
        <w:pStyle w:val="a3"/>
        <w:ind w:right="20"/>
      </w:pPr>
      <w:r w:rsidRPr="002F5F3A">
        <w:t xml:space="preserve">Multicast traffic is processed as an unknown MAC address or broadcast frame and all ports in VLAN are flooded. </w:t>
      </w:r>
    </w:p>
    <w:p w14:paraId="3888FF71" w14:textId="77777777" w:rsidR="00A94F08" w:rsidRDefault="00A94F08" w:rsidP="0021019A">
      <w:pPr>
        <w:pStyle w:val="a3"/>
        <w:ind w:right="20"/>
      </w:pPr>
      <w:r w:rsidRPr="002F5F3A">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Default="00A94F08" w:rsidP="0021019A">
      <w:pPr>
        <w:pStyle w:val="a3"/>
        <w:ind w:right="20"/>
      </w:pPr>
      <w:r w:rsidRPr="002F5F3A">
        <w:t>The procedure of IGMP Snooping in brief is as follows:</w:t>
      </w:r>
    </w:p>
    <w:p w14:paraId="290B20EF" w14:textId="77777777" w:rsidR="00A94F08" w:rsidRPr="002F5F3A" w:rsidRDefault="00A94F08" w:rsidP="0021019A">
      <w:pPr>
        <w:pStyle w:val="a3"/>
        <w:ind w:right="20"/>
      </w:pPr>
      <w:r w:rsidRPr="002F5F3A">
        <w:t xml:space="preserve">After receiving </w:t>
      </w:r>
      <w:r w:rsidRPr="002F5F3A">
        <w:t>‘</w:t>
      </w:r>
      <w:r w:rsidRPr="002F5F3A">
        <w:t>IGMP Join</w:t>
      </w:r>
      <w:r w:rsidRPr="002F5F3A">
        <w:t>’</w:t>
      </w:r>
      <w:r w:rsidRPr="002F5F3A">
        <w:t xml:space="preserve"> message in the specific multicast group, add the received port into multicast forwarding table entry. After receiving </w:t>
      </w:r>
      <w:r w:rsidRPr="002F5F3A">
        <w:t>‘</w:t>
      </w:r>
      <w:r w:rsidRPr="002F5F3A">
        <w:t>IGMP Leave</w:t>
      </w:r>
      <w:r w:rsidRPr="002F5F3A">
        <w:t>’</w:t>
      </w:r>
      <w:r w:rsidRPr="002F5F3A">
        <w:t xml:space="preserve"> message from the host, delete the port from the table entry. After replaying the IGMP query message to all ports in the VLAN, delete the port that did not get an IGMP join message.</w:t>
      </w:r>
    </w:p>
    <w:p w14:paraId="2AFB377C" w14:textId="77777777" w:rsidR="00A94F08" w:rsidRPr="000A326D" w:rsidRDefault="00A94F08" w:rsidP="0021019A">
      <w:pPr>
        <w:pStyle w:val="aa"/>
        <w:ind w:right="20"/>
        <w:rPr>
          <w:kern w:val="0"/>
        </w:rPr>
      </w:pPr>
    </w:p>
    <w:p w14:paraId="028C4E8B" w14:textId="77777777" w:rsidR="00A94F08" w:rsidRDefault="00A94F08" w:rsidP="0021019A">
      <w:pPr>
        <w:pStyle w:val="aa"/>
        <w:ind w:right="20"/>
        <w:rPr>
          <w:kern w:val="0"/>
        </w:rPr>
      </w:pPr>
    </w:p>
    <w:p w14:paraId="5BADCA57" w14:textId="77777777" w:rsidR="00A94F08" w:rsidRPr="002756E3" w:rsidRDefault="00A94F08" w:rsidP="0021019A">
      <w:pPr>
        <w:pStyle w:val="aa"/>
        <w:ind w:right="20"/>
        <w:rPr>
          <w:kern w:val="0"/>
        </w:rPr>
      </w:pPr>
    </w:p>
    <w:p w14:paraId="35384D04" w14:textId="77777777" w:rsidR="00A94F08" w:rsidRDefault="00A94F08" w:rsidP="0021019A">
      <w:pPr>
        <w:pStyle w:val="2"/>
        <w:ind w:right="20"/>
      </w:pPr>
      <w:bookmarkStart w:id="2101" w:name="_Toc86577149"/>
      <w:bookmarkStart w:id="2102" w:name="_Toc259454318"/>
      <w:bookmarkStart w:id="2103" w:name="_Toc363228492"/>
      <w:bookmarkStart w:id="2104" w:name="_Toc444695097"/>
      <w:r>
        <w:lastRenderedPageBreak/>
        <w:t xml:space="preserve">IGMP Snooping </w:t>
      </w:r>
      <w:bookmarkEnd w:id="2101"/>
      <w:bookmarkEnd w:id="2102"/>
      <w:r w:rsidRPr="002F5F3A">
        <w:t>Configuration</w:t>
      </w:r>
      <w:bookmarkEnd w:id="2103"/>
      <w:bookmarkEnd w:id="2104"/>
    </w:p>
    <w:p w14:paraId="4BEF6207" w14:textId="77777777" w:rsidR="00A94F08" w:rsidRDefault="00A94F08" w:rsidP="00DE60F8">
      <w:pPr>
        <w:pStyle w:val="3"/>
        <w:ind w:left="0" w:right="20"/>
      </w:pPr>
      <w:bookmarkStart w:id="2105" w:name="_Toc259454319"/>
      <w:bookmarkStart w:id="2106" w:name="_Toc363228493"/>
      <w:bookmarkStart w:id="2107" w:name="_Toc444695098"/>
      <w:r>
        <w:t>Enable IGMP Snooping on a VLAN</w:t>
      </w:r>
      <w:bookmarkEnd w:id="2105"/>
      <w:bookmarkEnd w:id="2106"/>
      <w:bookmarkEnd w:id="2107"/>
    </w:p>
    <w:p w14:paraId="39907CA3" w14:textId="77777777" w:rsidR="00A94F08" w:rsidRDefault="00A94F08" w:rsidP="00DE60F8">
      <w:pPr>
        <w:pStyle w:val="a3"/>
        <w:ind w:left="0" w:right="20"/>
      </w:pPr>
      <w:r w:rsidRPr="002F5F3A">
        <w:t>To enable VLAN for IGMP Snooping, use the following command in the global configuration mode:</w:t>
      </w:r>
    </w:p>
    <w:p w14:paraId="770A47BD" w14:textId="77777777" w:rsidR="00D63F0E" w:rsidRDefault="00D63F0E" w:rsidP="00DE60F8">
      <w:pPr>
        <w:pStyle w:val="afffff3"/>
        <w:ind w:left="0" w:right="20"/>
      </w:pPr>
      <w:bookmarkStart w:id="2108" w:name="_Toc391575259"/>
      <w:r>
        <w:t xml:space="preserve">Table </w:t>
      </w:r>
      <w:r w:rsidR="005832B8">
        <w:fldChar w:fldCharType="begin"/>
      </w:r>
      <w:r w:rsidR="00092D8C">
        <w:instrText xml:space="preserve"> SEQ Table \* ARABIC </w:instrText>
      </w:r>
      <w:r w:rsidR="005832B8">
        <w:fldChar w:fldCharType="separate"/>
      </w:r>
      <w:r w:rsidR="00EC5045">
        <w:rPr>
          <w:noProof/>
        </w:rPr>
        <w:t>117</w:t>
      </w:r>
      <w:r w:rsidR="005832B8">
        <w:rPr>
          <w:noProof/>
        </w:rPr>
        <w:fldChar w:fldCharType="end"/>
      </w:r>
      <w:r>
        <w:rPr>
          <w:rFonts w:hint="eastAsia"/>
        </w:rPr>
        <w:t xml:space="preserve"> E</w:t>
      </w:r>
      <w:r w:rsidRPr="002F5F3A">
        <w:t>nable IGMP Snooping on a VLAN</w:t>
      </w:r>
      <w:bookmarkEnd w:id="2108"/>
    </w:p>
    <w:tbl>
      <w:tblPr>
        <w:tblStyle w:val="CLIWide"/>
        <w:tblW w:w="0" w:type="auto"/>
        <w:tblLook w:val="01E0" w:firstRow="1" w:lastRow="1" w:firstColumn="1" w:lastColumn="1" w:noHBand="0" w:noVBand="0"/>
      </w:tblPr>
      <w:tblGrid>
        <w:gridCol w:w="3437"/>
        <w:gridCol w:w="4711"/>
      </w:tblGrid>
      <w:tr w:rsidR="00A94F08"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2F5F3A" w:rsidRDefault="00A94F08" w:rsidP="00DE60F8">
            <w:pPr>
              <w:pStyle w:val="ab"/>
              <w:wordWrap/>
              <w:ind w:right="20"/>
              <w:rPr>
                <w:b w:val="0"/>
              </w:rPr>
            </w:pPr>
            <w:r w:rsidRPr="002F5F3A">
              <w:rPr>
                <w:b w:val="0"/>
              </w:rPr>
              <w:t>Command</w:t>
            </w:r>
          </w:p>
        </w:tc>
        <w:tc>
          <w:tcPr>
            <w:tcW w:w="4816" w:type="dxa"/>
          </w:tcPr>
          <w:p w14:paraId="1E2AA374" w14:textId="77777777" w:rsidR="00A94F08" w:rsidRPr="002F5F3A" w:rsidRDefault="00A94F08" w:rsidP="00DE60F8">
            <w:pPr>
              <w:pStyle w:val="ab"/>
              <w:wordWrap/>
              <w:ind w:right="20"/>
              <w:rPr>
                <w:b w:val="0"/>
              </w:rPr>
            </w:pPr>
            <w:r w:rsidRPr="002F5F3A">
              <w:rPr>
                <w:b w:val="0"/>
              </w:rPr>
              <w:t>Description</w:t>
            </w:r>
          </w:p>
        </w:tc>
      </w:tr>
      <w:tr w:rsidR="00A94F08" w14:paraId="6AFA04A8" w14:textId="77777777" w:rsidTr="00B80849">
        <w:trPr>
          <w:trHeight w:val="332"/>
        </w:trPr>
        <w:tc>
          <w:tcPr>
            <w:tcW w:w="3506" w:type="dxa"/>
          </w:tcPr>
          <w:p w14:paraId="3554204D" w14:textId="77777777" w:rsidR="00A94F08" w:rsidRPr="002F5F3A" w:rsidRDefault="00A94F08" w:rsidP="00DE60F8">
            <w:pPr>
              <w:pStyle w:val="aa"/>
              <w:ind w:right="20"/>
              <w:rPr>
                <w:b/>
                <w:bCs/>
              </w:rPr>
            </w:pPr>
            <w:r w:rsidRPr="002F5F3A">
              <w:rPr>
                <w:b/>
                <w:bCs/>
              </w:rPr>
              <w:t>ip igmp snooping</w:t>
            </w:r>
          </w:p>
        </w:tc>
        <w:tc>
          <w:tcPr>
            <w:tcW w:w="4816" w:type="dxa"/>
          </w:tcPr>
          <w:p w14:paraId="7767FA4B" w14:textId="77777777" w:rsidR="00A94F08" w:rsidRPr="002F5F3A" w:rsidRDefault="00A94F08" w:rsidP="00DE60F8">
            <w:pPr>
              <w:pStyle w:val="aa"/>
              <w:ind w:right="20"/>
            </w:pPr>
            <w:r w:rsidRPr="002F5F3A">
              <w:t>Enables IGMP Snooping of VLAN</w:t>
            </w:r>
          </w:p>
        </w:tc>
      </w:tr>
      <w:tr w:rsidR="00A94F08" w14:paraId="7C468D68" w14:textId="77777777" w:rsidTr="00B80849">
        <w:trPr>
          <w:trHeight w:val="332"/>
        </w:trPr>
        <w:tc>
          <w:tcPr>
            <w:tcW w:w="3506" w:type="dxa"/>
          </w:tcPr>
          <w:p w14:paraId="14919326" w14:textId="77777777" w:rsidR="00A94F08" w:rsidRPr="002F5F3A" w:rsidRDefault="00A94F08" w:rsidP="00DE60F8">
            <w:pPr>
              <w:pStyle w:val="aa"/>
              <w:ind w:right="20"/>
              <w:rPr>
                <w:b/>
                <w:bCs/>
              </w:rPr>
            </w:pPr>
            <w:r w:rsidRPr="002F5F3A">
              <w:rPr>
                <w:b/>
                <w:bCs/>
              </w:rPr>
              <w:t>no ip igmp snooping</w:t>
            </w:r>
          </w:p>
        </w:tc>
        <w:tc>
          <w:tcPr>
            <w:tcW w:w="4816" w:type="dxa"/>
          </w:tcPr>
          <w:p w14:paraId="2FC6E4DC" w14:textId="77777777" w:rsidR="00A94F08" w:rsidRPr="002F5F3A" w:rsidRDefault="00A94F08" w:rsidP="00DE60F8">
            <w:pPr>
              <w:pStyle w:val="aa"/>
              <w:ind w:right="20"/>
            </w:pPr>
            <w:r w:rsidRPr="002F5F3A">
              <w:t>Disables IGMP Snooping of VLAN</w:t>
            </w:r>
          </w:p>
        </w:tc>
      </w:tr>
    </w:tbl>
    <w:p w14:paraId="39ABC58B" w14:textId="77777777" w:rsidR="00A94F08" w:rsidRPr="00E15360"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A94F08" w:rsidRPr="00B311A5" w14:paraId="29721539" w14:textId="77777777" w:rsidTr="00B80849">
        <w:tc>
          <w:tcPr>
            <w:tcW w:w="9000" w:type="dxa"/>
          </w:tcPr>
          <w:p w14:paraId="0DC63B98" w14:textId="77777777" w:rsidR="00A94F08" w:rsidRPr="00CA6D4C" w:rsidRDefault="00A94F08" w:rsidP="00DE60F8">
            <w:pPr>
              <w:pStyle w:val="aa"/>
              <w:ind w:right="20"/>
              <w:rPr>
                <w:rFonts w:ascii="Courier New" w:hAnsi="Courier New" w:cs="Courier New"/>
              </w:rPr>
            </w:pPr>
          </w:p>
          <w:p w14:paraId="08E8DE62"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14:paraId="68A816D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381FE2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ip igmp snooping</w:t>
            </w:r>
            <w:r w:rsidRPr="00B311A5">
              <w:rPr>
                <w:rFonts w:ascii="Courier New" w:hAnsi="Courier New" w:cs="Courier New"/>
              </w:rPr>
              <w:t xml:space="preserve"> </w:t>
            </w:r>
          </w:p>
          <w:p w14:paraId="7CFF8D7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72E2AE4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7D458FE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70AF236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b/>
                <w:bCs/>
              </w:rPr>
              <w:t>Interface Vlan22</w:t>
            </w:r>
            <w:r w:rsidRPr="00B311A5">
              <w:rPr>
                <w:rFonts w:ascii="Courier New" w:hAnsi="Courier New" w:cs="Courier New"/>
              </w:rPr>
              <w:t xml:space="preserve"> (Index 2022)</w:t>
            </w:r>
          </w:p>
          <w:p w14:paraId="09ED2791"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Enabled, Active, Non-Querier, Version 2 (default)</w:t>
            </w:r>
          </w:p>
          <w:p w14:paraId="6A13ABB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interface has 10 group-record states</w:t>
            </w:r>
          </w:p>
          <w:p w14:paraId="0FB01EC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activity: 0 joins, 0 leaves</w:t>
            </w:r>
          </w:p>
          <w:p w14:paraId="72992C60"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querying router is 0.0.0.0</w:t>
            </w:r>
          </w:p>
          <w:p w14:paraId="794863A5"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 interval is 125 seconds</w:t>
            </w:r>
          </w:p>
          <w:p w14:paraId="6923AC0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188C32FC"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max query response time is 25 seconds</w:t>
            </w:r>
          </w:p>
          <w:p w14:paraId="558CB33B"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1C4B56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4270EC04"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011B31F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B599D4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7F2F1D4" w14:textId="77777777" w:rsidR="00A94F08" w:rsidRPr="00B311A5" w:rsidRDefault="00A94F08" w:rsidP="00DE60F8">
            <w:pPr>
              <w:pStyle w:val="aa"/>
              <w:ind w:right="20"/>
              <w:rPr>
                <w:rFonts w:ascii="Courier New" w:hAnsi="Courier New" w:cs="Courier New"/>
                <w:b/>
                <w:bCs/>
              </w:rPr>
            </w:pPr>
            <w:r w:rsidRPr="00B311A5">
              <w:rPr>
                <w:rFonts w:ascii="Courier New" w:hAnsi="Courier New" w:cs="Courier New"/>
              </w:rPr>
              <w:t xml:space="preserve">  </w:t>
            </w:r>
            <w:r w:rsidRPr="00B311A5">
              <w:rPr>
                <w:rFonts w:ascii="Courier New" w:hAnsi="Courier New" w:cs="Courier New"/>
                <w:b/>
                <w:bCs/>
              </w:rPr>
              <w:t>IGMP Snooping is enabled on this interface</w:t>
            </w:r>
          </w:p>
          <w:p w14:paraId="0E3412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fast-leave is not enabled</w:t>
            </w:r>
          </w:p>
          <w:p w14:paraId="7EC49D5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querier is not enabled</w:t>
            </w:r>
          </w:p>
          <w:p w14:paraId="57D5B849"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IGMP Snooping report suppression is enabled</w:t>
            </w:r>
          </w:p>
          <w:p w14:paraId="3D0BB34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04EA17DF"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23A26E66"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lang w:val="fr-FR"/>
              </w:rPr>
              <w:t>Router#</w:t>
            </w:r>
          </w:p>
        </w:tc>
      </w:tr>
    </w:tbl>
    <w:p w14:paraId="18A50134" w14:textId="77777777" w:rsidR="00A94F08" w:rsidRDefault="00A94F08" w:rsidP="00DE60F8">
      <w:pPr>
        <w:pStyle w:val="3"/>
        <w:ind w:left="0" w:right="20"/>
      </w:pPr>
      <w:bookmarkStart w:id="2109" w:name="_Toc259454320"/>
      <w:bookmarkStart w:id="2110" w:name="_Toc363228494"/>
      <w:bookmarkStart w:id="2111" w:name="_Toc259454321"/>
      <w:bookmarkStart w:id="2112" w:name="_Toc363228495"/>
      <w:bookmarkStart w:id="2113" w:name="_Toc444695099"/>
      <w:r>
        <w:t>Configure IGMP Snooping Functionality</w:t>
      </w:r>
      <w:bookmarkEnd w:id="2109"/>
      <w:bookmarkEnd w:id="2110"/>
      <w:bookmarkEnd w:id="2111"/>
      <w:bookmarkEnd w:id="2112"/>
      <w:bookmarkEnd w:id="2113"/>
    </w:p>
    <w:p w14:paraId="0D2BE509" w14:textId="77777777" w:rsidR="00A94F08" w:rsidRDefault="00A94F08" w:rsidP="00DE60F8">
      <w:pPr>
        <w:pStyle w:val="4"/>
        <w:ind w:left="0" w:right="20"/>
      </w:pPr>
      <w:bookmarkStart w:id="2114" w:name="_Toc363228496"/>
      <w:r>
        <w:rPr>
          <w:rFonts w:hint="eastAsia"/>
        </w:rPr>
        <w:t>IGMP Snooping R</w:t>
      </w:r>
      <w:r>
        <w:t>eport-</w:t>
      </w:r>
      <w:r w:rsidRPr="00C87811">
        <w:rPr>
          <w:rFonts w:hint="eastAsia"/>
        </w:rPr>
        <w:t>S</w:t>
      </w:r>
      <w:r w:rsidRPr="00C87811">
        <w:t>uppression</w:t>
      </w:r>
      <w:bookmarkEnd w:id="2114"/>
    </w:p>
    <w:p w14:paraId="67FE4623" w14:textId="77777777" w:rsidR="0034216E" w:rsidRPr="00373CEA" w:rsidRDefault="0034216E" w:rsidP="00DE60F8">
      <w:pPr>
        <w:pStyle w:val="a3"/>
        <w:ind w:left="0" w:right="20"/>
        <w:rPr>
          <w:color w:val="222222"/>
        </w:rPr>
      </w:pPr>
      <w:r>
        <w:rPr>
          <w:rStyle w:val="hps"/>
          <w:color w:val="222222"/>
        </w:rPr>
        <w:t>If you</w:t>
      </w:r>
      <w:r>
        <w:t xml:space="preserve"> </w:t>
      </w:r>
      <w:r>
        <w:rPr>
          <w:rStyle w:val="hps"/>
          <w:color w:val="222222"/>
        </w:rPr>
        <w:t>enable</w:t>
      </w:r>
      <w:r>
        <w:t xml:space="preserve"> </w:t>
      </w:r>
      <w:r>
        <w:t>‘</w:t>
      </w:r>
      <w:r>
        <w:rPr>
          <w:rStyle w:val="hps"/>
          <w:color w:val="222222"/>
        </w:rPr>
        <w:t>IGMP Snooping</w:t>
      </w:r>
      <w:r>
        <w:rPr>
          <w:rStyle w:val="hps"/>
          <w:color w:val="222222"/>
        </w:rPr>
        <w:t>’</w:t>
      </w:r>
      <w:r>
        <w:t xml:space="preserve"> </w:t>
      </w:r>
      <w:r>
        <w:rPr>
          <w:rStyle w:val="hps"/>
          <w:color w:val="222222"/>
        </w:rPr>
        <w:t>on</w:t>
      </w:r>
      <w:r>
        <w:t xml:space="preserve"> </w:t>
      </w:r>
      <w:r>
        <w:rPr>
          <w:rStyle w:val="hps"/>
          <w:color w:val="222222"/>
        </w:rPr>
        <w:t>a</w:t>
      </w:r>
      <w:r>
        <w:t xml:space="preserve"> </w:t>
      </w:r>
      <w:r>
        <w:rPr>
          <w:rStyle w:val="hps"/>
          <w:color w:val="222222"/>
        </w:rPr>
        <w:t>VLAN Interface</w:t>
      </w:r>
      <w:r>
        <w:t xml:space="preserve">, </w:t>
      </w:r>
      <w:r>
        <w:t>‘</w:t>
      </w:r>
      <w:r>
        <w:t>IGMP Report-suppression</w:t>
      </w:r>
      <w:r>
        <w:t>’</w:t>
      </w:r>
      <w:r>
        <w:t xml:space="preserve"> </w:t>
      </w:r>
      <w:r>
        <w:rPr>
          <w:rStyle w:val="hps"/>
          <w:color w:val="222222"/>
        </w:rPr>
        <w:t>is</w:t>
      </w:r>
      <w:r>
        <w:t xml:space="preserve"> </w:t>
      </w:r>
      <w:r>
        <w:rPr>
          <w:rStyle w:val="hps"/>
          <w:color w:val="222222"/>
        </w:rPr>
        <w:t>basically</w:t>
      </w:r>
      <w:r>
        <w:t xml:space="preserve"> </w:t>
      </w:r>
      <w:r w:rsidR="00F952F4">
        <w:t xml:space="preserve">set to </w:t>
      </w:r>
      <w:r w:rsidR="00F952F4">
        <w:t>‘</w:t>
      </w:r>
      <w:r w:rsidR="00F952F4">
        <w:t>E</w:t>
      </w:r>
      <w:r>
        <w:rPr>
          <w:rStyle w:val="hps"/>
          <w:color w:val="222222"/>
        </w:rPr>
        <w:t>nable</w:t>
      </w:r>
      <w:r w:rsidR="00F952F4">
        <w:rPr>
          <w:rStyle w:val="hps"/>
          <w:color w:val="222222"/>
        </w:rPr>
        <w:t>’</w:t>
      </w:r>
      <w:r w:rsidR="00F952F4">
        <w:rPr>
          <w:rStyle w:val="hps"/>
          <w:color w:val="222222"/>
        </w:rPr>
        <w:t xml:space="preserve"> and</w:t>
      </w:r>
      <w:r w:rsidR="00F952F4" w:rsidRPr="00F952F4">
        <w:rPr>
          <w:rStyle w:val="hps"/>
          <w:color w:val="222222"/>
        </w:rPr>
        <w:t xml:space="preserve"> </w:t>
      </w:r>
      <w:r w:rsidR="00F952F4">
        <w:rPr>
          <w:rStyle w:val="hps"/>
          <w:color w:val="222222"/>
        </w:rPr>
        <w:t>only</w:t>
      </w:r>
      <w:r w:rsidR="00F952F4">
        <w:t xml:space="preserve"> </w:t>
      </w:r>
      <w:r w:rsidR="00F952F4">
        <w:rPr>
          <w:rStyle w:val="hps"/>
          <w:color w:val="222222"/>
        </w:rPr>
        <w:t>every one</w:t>
      </w:r>
      <w:r w:rsidR="00F952F4">
        <w:t xml:space="preserve"> </w:t>
      </w:r>
      <w:r w:rsidR="00F952F4">
        <w:rPr>
          <w:rStyle w:val="hps"/>
          <w:color w:val="222222"/>
        </w:rPr>
        <w:t xml:space="preserve">IGMP Report is sent to Multicast Router for each </w:t>
      </w:r>
      <w:r>
        <w:t>IGMP Membership</w:t>
      </w:r>
      <w:r w:rsidR="00F952F4">
        <w:t xml:space="preserve">. </w:t>
      </w:r>
      <w:r>
        <w:rPr>
          <w:rStyle w:val="hps"/>
          <w:color w:val="222222"/>
        </w:rPr>
        <w:t>If</w:t>
      </w:r>
      <w:r>
        <w:t xml:space="preserve"> </w:t>
      </w:r>
      <w:r>
        <w:rPr>
          <w:rStyle w:val="hps"/>
          <w:color w:val="222222"/>
        </w:rPr>
        <w:t>IGMP Report-suppression</w:t>
      </w:r>
      <w:r w:rsidR="00F952F4">
        <w:rPr>
          <w:rStyle w:val="hps"/>
          <w:color w:val="222222"/>
        </w:rPr>
        <w:t xml:space="preserve"> is set to</w:t>
      </w:r>
      <w:r w:rsidR="00F952F4">
        <w:t xml:space="preserve"> </w:t>
      </w:r>
      <w:r w:rsidR="00F952F4">
        <w:rPr>
          <w:rStyle w:val="hps"/>
          <w:color w:val="222222"/>
        </w:rPr>
        <w:t>Disable</w:t>
      </w:r>
      <w:r>
        <w:t xml:space="preserve">, </w:t>
      </w:r>
      <w:r>
        <w:rPr>
          <w:rStyle w:val="hps"/>
          <w:color w:val="222222"/>
        </w:rPr>
        <w:t>all</w:t>
      </w:r>
      <w:r>
        <w:t xml:space="preserve"> </w:t>
      </w:r>
      <w:r>
        <w:rPr>
          <w:rStyle w:val="hps"/>
          <w:color w:val="222222"/>
        </w:rPr>
        <w:t>IGMP Report</w:t>
      </w:r>
      <w:r>
        <w:t xml:space="preserve"> </w:t>
      </w:r>
      <w:r w:rsidR="00F952F4">
        <w:rPr>
          <w:rStyle w:val="hps"/>
          <w:color w:val="222222"/>
        </w:rPr>
        <w:t>that are</w:t>
      </w:r>
      <w:r>
        <w:rPr>
          <w:rStyle w:val="hps"/>
          <w:color w:val="222222"/>
        </w:rPr>
        <w:t xml:space="preserve"> receive</w:t>
      </w:r>
      <w:r w:rsidR="00F952F4">
        <w:rPr>
          <w:rStyle w:val="hps"/>
          <w:color w:val="222222"/>
        </w:rPr>
        <w:t>d will be forwarded to the</w:t>
      </w:r>
      <w:r>
        <w:t xml:space="preserve"> </w:t>
      </w:r>
      <w:r>
        <w:rPr>
          <w:rStyle w:val="hps"/>
          <w:color w:val="222222"/>
        </w:rPr>
        <w:t>Multicast Router</w:t>
      </w:r>
      <w:r>
        <w:t>.</w:t>
      </w:r>
      <w:r>
        <w:br/>
      </w:r>
      <w:r w:rsidR="00F952F4">
        <w:t>T</w:t>
      </w:r>
      <w:r>
        <w:t xml:space="preserve">his feature </w:t>
      </w:r>
      <w:r>
        <w:rPr>
          <w:rStyle w:val="hps"/>
          <w:color w:val="222222"/>
        </w:rPr>
        <w:t>appl</w:t>
      </w:r>
      <w:r w:rsidR="00F952F4">
        <w:rPr>
          <w:rStyle w:val="hps"/>
          <w:color w:val="222222"/>
        </w:rPr>
        <w:t>ies</w:t>
      </w:r>
      <w:r>
        <w:rPr>
          <w:rStyle w:val="hps"/>
          <w:color w:val="222222"/>
        </w:rPr>
        <w:t xml:space="preserve"> only</w:t>
      </w:r>
      <w:r>
        <w:t xml:space="preserve"> </w:t>
      </w:r>
      <w:r>
        <w:rPr>
          <w:rStyle w:val="hps"/>
          <w:color w:val="222222"/>
        </w:rPr>
        <w:t xml:space="preserve">to </w:t>
      </w:r>
      <w:r w:rsidR="00F952F4">
        <w:rPr>
          <w:rStyle w:val="hps"/>
          <w:color w:val="222222"/>
        </w:rPr>
        <w:t>IGMPv1</w:t>
      </w:r>
      <w:r w:rsidR="00F952F4">
        <w:t xml:space="preserve"> </w:t>
      </w:r>
      <w:r w:rsidR="00F952F4">
        <w:rPr>
          <w:rStyle w:val="hps"/>
          <w:color w:val="222222"/>
        </w:rPr>
        <w:t>and</w:t>
      </w:r>
      <w:r w:rsidR="00F952F4">
        <w:t xml:space="preserve"> </w:t>
      </w:r>
      <w:r w:rsidR="00F952F4">
        <w:rPr>
          <w:rStyle w:val="hps"/>
          <w:color w:val="222222"/>
        </w:rPr>
        <w:t>IGMPv2</w:t>
      </w:r>
      <w:r w:rsidR="00F952F4">
        <w:t>, and</w:t>
      </w:r>
      <w:r>
        <w:t xml:space="preserve"> the following </w:t>
      </w:r>
      <w:r>
        <w:rPr>
          <w:rStyle w:val="hps"/>
          <w:color w:val="222222"/>
        </w:rPr>
        <w:t>command</w:t>
      </w:r>
      <w:r w:rsidR="00F952F4">
        <w:rPr>
          <w:rStyle w:val="hps"/>
          <w:color w:val="222222"/>
        </w:rPr>
        <w:t>s are to be executed</w:t>
      </w:r>
      <w:r>
        <w:t xml:space="preserve"> </w:t>
      </w:r>
      <w:r>
        <w:rPr>
          <w:rStyle w:val="hps"/>
          <w:color w:val="222222"/>
        </w:rPr>
        <w:t>in</w:t>
      </w:r>
      <w:r>
        <w:t xml:space="preserve"> </w:t>
      </w:r>
      <w:r>
        <w:rPr>
          <w:rStyle w:val="hps"/>
          <w:color w:val="222222"/>
        </w:rPr>
        <w:t>interface configuration mode.</w:t>
      </w:r>
    </w:p>
    <w:p w14:paraId="20D58B94" w14:textId="77777777" w:rsidR="00A94F08" w:rsidRPr="00EA2AA4" w:rsidRDefault="000B7D52" w:rsidP="00DE60F8">
      <w:pPr>
        <w:pStyle w:val="afffff3"/>
        <w:ind w:left="0" w:right="20"/>
        <w:rPr>
          <w:rFonts w:cs="Times New Roman"/>
          <w:kern w:val="0"/>
        </w:rPr>
      </w:pPr>
      <w:bookmarkStart w:id="2115" w:name="_Toc391575260"/>
      <w:r>
        <w:t xml:space="preserve">Table </w:t>
      </w:r>
      <w:r w:rsidR="005832B8">
        <w:fldChar w:fldCharType="begin"/>
      </w:r>
      <w:r w:rsidR="00092D8C">
        <w:instrText xml:space="preserve"> SEQ Table \* ARABIC </w:instrText>
      </w:r>
      <w:r w:rsidR="005832B8">
        <w:fldChar w:fldCharType="separate"/>
      </w:r>
      <w:r w:rsidR="00EC5045">
        <w:rPr>
          <w:noProof/>
        </w:rPr>
        <w:t>118</w:t>
      </w:r>
      <w:r w:rsidR="005832B8">
        <w:rPr>
          <w:noProof/>
        </w:rPr>
        <w:fldChar w:fldCharType="end"/>
      </w:r>
      <w:r>
        <w:rPr>
          <w:rFonts w:hint="eastAsia"/>
        </w:rPr>
        <w:t xml:space="preserve"> </w:t>
      </w:r>
      <w:r w:rsidRPr="002F5F3A">
        <w:t>IGMP Report-Suppression</w:t>
      </w:r>
      <w:bookmarkEnd w:id="2115"/>
    </w:p>
    <w:tbl>
      <w:tblPr>
        <w:tblStyle w:val="CLIWide"/>
        <w:tblW w:w="0" w:type="auto"/>
        <w:tblLook w:val="01E0" w:firstRow="1" w:lastRow="1" w:firstColumn="1" w:lastColumn="1" w:noHBand="0" w:noVBand="0"/>
      </w:tblPr>
      <w:tblGrid>
        <w:gridCol w:w="3815"/>
        <w:gridCol w:w="4333"/>
      </w:tblGrid>
      <w:tr w:rsidR="00A94F08"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Default="00BB7669" w:rsidP="00DE60F8">
            <w:pPr>
              <w:pStyle w:val="ab"/>
              <w:ind w:right="20"/>
              <w:rPr>
                <w:rFonts w:cs="Times New Roman"/>
              </w:rPr>
            </w:pPr>
            <w:r>
              <w:rPr>
                <w:rFonts w:cs="굴림체" w:hint="eastAsia"/>
              </w:rPr>
              <w:t>Command</w:t>
            </w:r>
          </w:p>
        </w:tc>
        <w:tc>
          <w:tcPr>
            <w:tcW w:w="4428" w:type="dxa"/>
          </w:tcPr>
          <w:p w14:paraId="4831BF0A" w14:textId="77777777" w:rsidR="00A94F08" w:rsidRDefault="00BB7669" w:rsidP="00DE60F8">
            <w:pPr>
              <w:pStyle w:val="ab"/>
              <w:ind w:right="20"/>
              <w:rPr>
                <w:rFonts w:cs="Times New Roman"/>
              </w:rPr>
            </w:pPr>
            <w:r>
              <w:rPr>
                <w:rFonts w:cs="굴림체" w:hint="eastAsia"/>
              </w:rPr>
              <w:t>Description</w:t>
            </w:r>
          </w:p>
        </w:tc>
      </w:tr>
      <w:tr w:rsidR="00A94F08" w14:paraId="2434D68A" w14:textId="77777777" w:rsidTr="000B7D52">
        <w:trPr>
          <w:trHeight w:val="385"/>
        </w:trPr>
        <w:tc>
          <w:tcPr>
            <w:tcW w:w="3894" w:type="dxa"/>
          </w:tcPr>
          <w:p w14:paraId="7CA2A859" w14:textId="77777777" w:rsidR="00A94F08" w:rsidRDefault="00A94F08" w:rsidP="00DE60F8">
            <w:pPr>
              <w:pStyle w:val="aa"/>
              <w:ind w:right="20"/>
              <w:jc w:val="left"/>
              <w:rPr>
                <w:rFonts w:cs="Times New Roman"/>
              </w:rPr>
            </w:pPr>
            <w:r>
              <w:rPr>
                <w:b/>
                <w:bCs/>
              </w:rPr>
              <w:t>ip igmp snooping report-suppression</w:t>
            </w:r>
          </w:p>
        </w:tc>
        <w:tc>
          <w:tcPr>
            <w:tcW w:w="4428" w:type="dxa"/>
          </w:tcPr>
          <w:p w14:paraId="07215133" w14:textId="77777777" w:rsidR="00A94F08" w:rsidRDefault="000B7D52" w:rsidP="00DE60F8">
            <w:pPr>
              <w:pStyle w:val="aa"/>
              <w:ind w:right="20"/>
            </w:pPr>
            <w:r w:rsidRPr="002F5F3A">
              <w:t>Sets IGMP report-suppression to VLAN interface</w:t>
            </w:r>
          </w:p>
        </w:tc>
      </w:tr>
      <w:tr w:rsidR="000B7D52" w14:paraId="34B22C11" w14:textId="77777777" w:rsidTr="000B7D52">
        <w:trPr>
          <w:trHeight w:val="385"/>
        </w:trPr>
        <w:tc>
          <w:tcPr>
            <w:tcW w:w="3894" w:type="dxa"/>
          </w:tcPr>
          <w:p w14:paraId="1A172AC7" w14:textId="77777777" w:rsidR="000B7D52" w:rsidRDefault="000B7D52" w:rsidP="00DE60F8">
            <w:pPr>
              <w:pStyle w:val="aa"/>
              <w:ind w:right="20"/>
              <w:jc w:val="left"/>
              <w:rPr>
                <w:b/>
                <w:bCs/>
              </w:rPr>
            </w:pPr>
            <w:r>
              <w:rPr>
                <w:b/>
                <w:bCs/>
              </w:rPr>
              <w:t>no ip igmp snooping report-suppression</w:t>
            </w:r>
          </w:p>
        </w:tc>
        <w:tc>
          <w:tcPr>
            <w:tcW w:w="4428" w:type="dxa"/>
          </w:tcPr>
          <w:p w14:paraId="05D0C214" w14:textId="77777777" w:rsidR="000B7D52" w:rsidRPr="002F5F3A" w:rsidRDefault="000B7D52" w:rsidP="00DE60F8">
            <w:pPr>
              <w:pStyle w:val="aa"/>
              <w:ind w:right="20"/>
            </w:pPr>
            <w:r w:rsidRPr="002F5F3A">
              <w:t>Disables the IGMP report-suppression of VLAN interface.</w:t>
            </w:r>
          </w:p>
        </w:tc>
      </w:tr>
    </w:tbl>
    <w:p w14:paraId="325167DC" w14:textId="77777777" w:rsidR="00A94F08" w:rsidRDefault="00A94F08" w:rsidP="00DE60F8">
      <w:pPr>
        <w:pStyle w:val="aa"/>
        <w:ind w:right="20"/>
        <w:rPr>
          <w:rFonts w:cs="Times New Roman"/>
          <w:kern w:val="0"/>
        </w:rPr>
      </w:pPr>
    </w:p>
    <w:tbl>
      <w:tblPr>
        <w:tblStyle w:val="48"/>
        <w:tblW w:w="9000" w:type="dxa"/>
        <w:tblLook w:val="01E0" w:firstRow="1" w:lastRow="1" w:firstColumn="1" w:lastColumn="1" w:noHBand="0" w:noVBand="0"/>
      </w:tblPr>
      <w:tblGrid>
        <w:gridCol w:w="9000"/>
      </w:tblGrid>
      <w:tr w:rsidR="00A94F08" w:rsidRPr="00B311A5" w14:paraId="4056C62B" w14:textId="77777777" w:rsidTr="00B80849">
        <w:tc>
          <w:tcPr>
            <w:tcW w:w="9000" w:type="dxa"/>
          </w:tcPr>
          <w:p w14:paraId="780A3B09" w14:textId="77777777" w:rsidR="00A94F08" w:rsidRPr="00B311A5" w:rsidRDefault="00A94F08" w:rsidP="00DE60F8">
            <w:pPr>
              <w:pStyle w:val="aa"/>
              <w:ind w:right="20"/>
              <w:rPr>
                <w:rFonts w:cs="Times New Roman"/>
                <w:kern w:val="0"/>
              </w:rPr>
            </w:pPr>
          </w:p>
          <w:p w14:paraId="3B87B97D"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14:paraId="60E3B591" w14:textId="77777777"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14:paraId="1AB96E9E"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hint="eastAsia"/>
                <w:b/>
                <w:bCs/>
              </w:rPr>
              <w:t xml:space="preserve">no </w:t>
            </w:r>
            <w:r w:rsidRPr="00B311A5">
              <w:rPr>
                <w:rFonts w:ascii="Courier New" w:hAnsi="Courier New" w:cs="Courier New"/>
                <w:b/>
                <w:bCs/>
              </w:rPr>
              <w:t>ip igmp snooping report-suppression</w:t>
            </w:r>
          </w:p>
          <w:p w14:paraId="56D56F4D"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14:paraId="551BB6E3"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14:paraId="2343FB1B" w14:textId="77777777"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14:paraId="02051015" w14:textId="77777777" w:rsidR="00A94F08" w:rsidRPr="00B311A5" w:rsidRDefault="00A94F08" w:rsidP="00DE60F8">
            <w:pPr>
              <w:ind w:right="20"/>
              <w:rPr>
                <w:rFonts w:ascii="Courier New" w:hAnsi="Courier New" w:cs="Courier New"/>
              </w:rPr>
            </w:pPr>
            <w:r w:rsidRPr="00B311A5">
              <w:rPr>
                <w:rFonts w:ascii="Courier New" w:hAnsi="Courier New" w:cs="Courier New"/>
              </w:rPr>
              <w:t>Interface Vlan22 (Index 2022)</w:t>
            </w:r>
          </w:p>
          <w:p w14:paraId="17469DDE"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Enabled, Active, Non-Querier, Version 2 (default)</w:t>
            </w:r>
          </w:p>
          <w:p w14:paraId="0B2315E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interface has 10 group-record states</w:t>
            </w:r>
          </w:p>
          <w:p w14:paraId="5C0B4D7A"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activity: 0 joins, 0 leaves</w:t>
            </w:r>
          </w:p>
          <w:p w14:paraId="38A81B0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querying router is 0.0.0.0</w:t>
            </w:r>
          </w:p>
          <w:p w14:paraId="242105D4"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 interval is 125 seconds</w:t>
            </w:r>
          </w:p>
          <w:p w14:paraId="21E9514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14:paraId="0EE02B00"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max query response time is 25 seconds</w:t>
            </w:r>
          </w:p>
          <w:p w14:paraId="48DE4B6F"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300B02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C727EF1"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F7CB4EC"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E35A59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B1F56D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is enabled on this interface</w:t>
            </w:r>
          </w:p>
          <w:p w14:paraId="4C528783"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fast-leave is not enabled</w:t>
            </w:r>
          </w:p>
          <w:p w14:paraId="15258289" w14:textId="77777777"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querier is not enabled</w:t>
            </w:r>
          </w:p>
          <w:p w14:paraId="5B0D825B" w14:textId="77777777" w:rsidR="00A94F08" w:rsidRDefault="00A94F08" w:rsidP="00DE60F8">
            <w:pPr>
              <w:pStyle w:val="aa"/>
              <w:ind w:right="20"/>
              <w:rPr>
                <w:rFonts w:ascii="Courier New" w:hAnsi="Courier New" w:cs="Courier New"/>
              </w:rPr>
            </w:pPr>
            <w:r w:rsidRPr="00B311A5">
              <w:rPr>
                <w:rFonts w:ascii="Courier New" w:hAnsi="Courier New" w:cs="Courier New"/>
                <w:b/>
                <w:bCs/>
              </w:rPr>
              <w:t>IGMP Snooping report suppression is disabled</w:t>
            </w:r>
          </w:p>
          <w:p w14:paraId="304ECCEE"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5A18813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hint="eastAsia"/>
              </w:rPr>
              <w:t>......</w:t>
            </w:r>
          </w:p>
          <w:p w14:paraId="79219150" w14:textId="77777777" w:rsidR="00A94F08" w:rsidRPr="00B311A5" w:rsidRDefault="00A94F08" w:rsidP="00DE60F8">
            <w:pPr>
              <w:pStyle w:val="aa"/>
              <w:ind w:right="20"/>
              <w:rPr>
                <w:rFonts w:cs="Times New Roman"/>
                <w:kern w:val="0"/>
              </w:rPr>
            </w:pPr>
          </w:p>
          <w:p w14:paraId="17D099B5" w14:textId="77777777" w:rsidR="00A94F08" w:rsidRPr="00B311A5" w:rsidRDefault="00A94F08" w:rsidP="00DE60F8">
            <w:pPr>
              <w:pStyle w:val="aa"/>
              <w:ind w:right="20"/>
              <w:rPr>
                <w:rFonts w:ascii="Courier New" w:hAnsi="Courier New" w:cs="Courier New"/>
                <w:lang w:val="fr-FR"/>
              </w:rPr>
            </w:pPr>
            <w:r w:rsidRPr="00B311A5">
              <w:rPr>
                <w:rFonts w:ascii="Courier New" w:hAnsi="Courier New" w:cs="Courier New"/>
                <w:lang w:val="fr-FR"/>
              </w:rPr>
              <w:t>Router#</w:t>
            </w:r>
          </w:p>
          <w:p w14:paraId="38A5811B" w14:textId="77777777" w:rsidR="00A94F08" w:rsidRPr="00B311A5" w:rsidRDefault="00A94F08" w:rsidP="00DE60F8">
            <w:pPr>
              <w:pStyle w:val="aa"/>
              <w:ind w:right="20"/>
              <w:rPr>
                <w:rFonts w:cs="Times New Roman"/>
                <w:kern w:val="0"/>
              </w:rPr>
            </w:pPr>
          </w:p>
        </w:tc>
      </w:tr>
    </w:tbl>
    <w:p w14:paraId="5BFD45E6" w14:textId="77777777" w:rsidR="00A94F08" w:rsidRPr="00B80849" w:rsidRDefault="00A94F08" w:rsidP="00DE60F8">
      <w:pPr>
        <w:pStyle w:val="4"/>
        <w:ind w:left="0" w:right="20"/>
      </w:pPr>
      <w:bookmarkStart w:id="2116" w:name="_Toc363228497"/>
      <w:r>
        <w:rPr>
          <w:rFonts w:hint="eastAsia"/>
        </w:rPr>
        <w:t>IGMP Snooping F</w:t>
      </w:r>
      <w:r>
        <w:t>ast-</w:t>
      </w:r>
      <w:r>
        <w:rPr>
          <w:rFonts w:hint="eastAsia"/>
        </w:rPr>
        <w:t>L</w:t>
      </w:r>
      <w:r>
        <w:t>eave</w:t>
      </w:r>
      <w:bookmarkEnd w:id="2116"/>
    </w:p>
    <w:p w14:paraId="1E6F6013" w14:textId="77777777" w:rsidR="00A94F08" w:rsidRPr="002F5F3A" w:rsidRDefault="00A94F08" w:rsidP="00DE60F8">
      <w:pPr>
        <w:pStyle w:val="a3"/>
        <w:ind w:left="0" w:right="20"/>
      </w:pPr>
      <w:r w:rsidRPr="002F5F3A">
        <w:t xml:space="preserve">After enabling the fast-leave function of IGMP Snooping and receiving IGMPv2 Leave message from the host, delete the port in the forwarding table at once. </w:t>
      </w:r>
    </w:p>
    <w:p w14:paraId="31C57260" w14:textId="77777777" w:rsidR="00A94F08" w:rsidRPr="002F5F3A" w:rsidRDefault="00A94F08" w:rsidP="00DE60F8">
      <w:pPr>
        <w:pStyle w:val="a3"/>
        <w:ind w:left="0" w:right="20"/>
      </w:pPr>
      <w:r w:rsidRPr="002F5F3A">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4070"/>
        <w:gridCol w:w="4078"/>
      </w:tblGrid>
      <w:tr w:rsidR="00A94F08"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2F5F3A" w:rsidRDefault="00A94F08" w:rsidP="00DE60F8">
            <w:pPr>
              <w:pStyle w:val="ab"/>
              <w:wordWrap/>
              <w:ind w:right="20"/>
              <w:rPr>
                <w:b w:val="0"/>
              </w:rPr>
            </w:pPr>
            <w:r w:rsidRPr="002F5F3A">
              <w:rPr>
                <w:b w:val="0"/>
              </w:rPr>
              <w:t>Command</w:t>
            </w:r>
          </w:p>
        </w:tc>
        <w:tc>
          <w:tcPr>
            <w:tcW w:w="4164" w:type="dxa"/>
          </w:tcPr>
          <w:p w14:paraId="623A5949" w14:textId="77777777" w:rsidR="00A94F08" w:rsidRPr="002F5F3A" w:rsidRDefault="00A94F08" w:rsidP="00DE60F8">
            <w:pPr>
              <w:pStyle w:val="ab"/>
              <w:wordWrap/>
              <w:ind w:right="20"/>
              <w:rPr>
                <w:b w:val="0"/>
              </w:rPr>
            </w:pPr>
            <w:r w:rsidRPr="002F5F3A">
              <w:rPr>
                <w:b w:val="0"/>
              </w:rPr>
              <w:t>Description</w:t>
            </w:r>
          </w:p>
        </w:tc>
      </w:tr>
      <w:tr w:rsidR="00A94F08" w14:paraId="0456CA48" w14:textId="77777777" w:rsidTr="00373CEA">
        <w:trPr>
          <w:trHeight w:val="385"/>
        </w:trPr>
        <w:tc>
          <w:tcPr>
            <w:tcW w:w="4158" w:type="dxa"/>
          </w:tcPr>
          <w:p w14:paraId="1802FE48" w14:textId="77777777" w:rsidR="00A94F08" w:rsidRPr="002F5F3A" w:rsidRDefault="00A94F08" w:rsidP="00DE60F8">
            <w:pPr>
              <w:pStyle w:val="aa"/>
              <w:ind w:right="20"/>
            </w:pPr>
            <w:r w:rsidRPr="002F5F3A">
              <w:rPr>
                <w:b/>
                <w:bCs/>
              </w:rPr>
              <w:t>ip igmp snooping fast-leave</w:t>
            </w:r>
          </w:p>
        </w:tc>
        <w:tc>
          <w:tcPr>
            <w:tcW w:w="4164" w:type="dxa"/>
          </w:tcPr>
          <w:p w14:paraId="45E1D936" w14:textId="77777777" w:rsidR="00A94F08" w:rsidRPr="002F5F3A" w:rsidRDefault="00A94F08" w:rsidP="00DE60F8">
            <w:pPr>
              <w:pStyle w:val="aa"/>
              <w:ind w:right="20"/>
            </w:pPr>
            <w:r w:rsidRPr="002F5F3A">
              <w:t>Sets Fast-leave function to the specific VLAN</w:t>
            </w:r>
          </w:p>
        </w:tc>
      </w:tr>
      <w:tr w:rsidR="00A94F08" w14:paraId="6D8D7E39" w14:textId="77777777" w:rsidTr="00373CEA">
        <w:trPr>
          <w:trHeight w:val="457"/>
        </w:trPr>
        <w:tc>
          <w:tcPr>
            <w:tcW w:w="4158" w:type="dxa"/>
          </w:tcPr>
          <w:p w14:paraId="109AE195" w14:textId="77777777" w:rsidR="00A94F08" w:rsidRPr="002F5F3A" w:rsidRDefault="00A94F08" w:rsidP="00DE60F8">
            <w:pPr>
              <w:pStyle w:val="aa"/>
              <w:ind w:right="20"/>
              <w:rPr>
                <w:b/>
                <w:bCs/>
              </w:rPr>
            </w:pPr>
            <w:r w:rsidRPr="002F5F3A">
              <w:rPr>
                <w:b/>
                <w:bCs/>
              </w:rPr>
              <w:t>no ip igmp snooping fast-leave</w:t>
            </w:r>
          </w:p>
        </w:tc>
        <w:tc>
          <w:tcPr>
            <w:tcW w:w="4164" w:type="dxa"/>
          </w:tcPr>
          <w:p w14:paraId="20CCD82A" w14:textId="77777777" w:rsidR="00A94F08" w:rsidRPr="002F5F3A" w:rsidRDefault="00A94F08" w:rsidP="00DE60F8">
            <w:pPr>
              <w:pStyle w:val="aa"/>
              <w:ind w:right="20"/>
            </w:pPr>
            <w:r w:rsidRPr="002F5F3A">
              <w:t>Disables the Fast-leave function of the VLAN</w:t>
            </w:r>
          </w:p>
        </w:tc>
      </w:tr>
    </w:tbl>
    <w:p w14:paraId="68304F09" w14:textId="77777777" w:rsidR="00A94F08" w:rsidRDefault="00A94F08" w:rsidP="00DE60F8">
      <w:pPr>
        <w:spacing w:after="180"/>
        <w:ind w:right="20"/>
        <w:rPr>
          <w:rFonts w:cs="Times New Roman"/>
        </w:rPr>
      </w:pPr>
    </w:p>
    <w:tbl>
      <w:tblPr>
        <w:tblStyle w:val="48"/>
        <w:tblW w:w="0" w:type="auto"/>
        <w:tblLook w:val="01E0" w:firstRow="1" w:lastRow="1" w:firstColumn="1" w:lastColumn="1" w:noHBand="0" w:noVBand="0"/>
      </w:tblPr>
      <w:tblGrid>
        <w:gridCol w:w="8261"/>
      </w:tblGrid>
      <w:tr w:rsidR="00A94F08" w:rsidRPr="00B311A5" w14:paraId="10068C66" w14:textId="77777777" w:rsidTr="00B80849">
        <w:tc>
          <w:tcPr>
            <w:tcW w:w="9015" w:type="dxa"/>
          </w:tcPr>
          <w:p w14:paraId="2054EFB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w:t>
            </w:r>
            <w:r w:rsidRPr="006E424D">
              <w:rPr>
                <w:rFonts w:ascii="Courier New" w:hAnsi="Courier New" w:cs="Courier New"/>
                <w:b/>
                <w:bCs/>
              </w:rPr>
              <w:t xml:space="preserve"> configure terminal</w:t>
            </w:r>
          </w:p>
          <w:p w14:paraId="757C814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Enter configuration commands, one per line.  End with CNTL/Z.</w:t>
            </w:r>
          </w:p>
          <w:p w14:paraId="4478D6D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Router(config)# </w:t>
            </w:r>
            <w:r w:rsidRPr="006E424D">
              <w:rPr>
                <w:rFonts w:ascii="Courier New" w:hAnsi="Courier New" w:cs="Courier New"/>
                <w:b/>
              </w:rPr>
              <w:t>interface vlan22</w:t>
            </w:r>
          </w:p>
          <w:p w14:paraId="6AD7B42C"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Router(config-if-Vlan22)# </w:t>
            </w:r>
            <w:r w:rsidRPr="006E424D">
              <w:rPr>
                <w:rFonts w:ascii="Courier New" w:hAnsi="Courier New" w:cs="Courier New"/>
                <w:b/>
                <w:bCs/>
              </w:rPr>
              <w:t>ip igmp snooping</w:t>
            </w:r>
            <w:r w:rsidRPr="006E424D">
              <w:rPr>
                <w:rFonts w:ascii="Courier New" w:hAnsi="Courier New" w:cs="Courier New"/>
                <w:b/>
              </w:rPr>
              <w:t xml:space="preserve"> fast-leave</w:t>
            </w:r>
          </w:p>
          <w:p w14:paraId="7027FEA8"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Router(config-if-Vlan22)# end</w:t>
            </w:r>
          </w:p>
          <w:p w14:paraId="49616AD7"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 </w:t>
            </w:r>
            <w:r w:rsidRPr="006E424D">
              <w:rPr>
                <w:rFonts w:ascii="Courier New" w:hAnsi="Courier New" w:cs="Courier New"/>
                <w:b/>
              </w:rPr>
              <w:t>show ip igmp interface</w:t>
            </w:r>
          </w:p>
          <w:p w14:paraId="394CA5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b/>
              </w:rPr>
              <w:t>......</w:t>
            </w:r>
          </w:p>
          <w:p w14:paraId="4C63DF1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Interface Vlan22 (Index 2022)</w:t>
            </w:r>
          </w:p>
          <w:p w14:paraId="2E72AEF4"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Enabled, Active, Non-Querier, Version 2 (default)</w:t>
            </w:r>
          </w:p>
          <w:p w14:paraId="00AE9D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interface has 10 group-record states</w:t>
            </w:r>
          </w:p>
          <w:p w14:paraId="45DF456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activity: 0 joins, 0 leaves</w:t>
            </w:r>
          </w:p>
          <w:p w14:paraId="21763A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querying router is 0.0.0.0</w:t>
            </w:r>
          </w:p>
          <w:p w14:paraId="4FB7498F"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 interval is 125 seconds</w:t>
            </w:r>
          </w:p>
          <w:p w14:paraId="458DCCF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w:t>
            </w:r>
            <w:r>
              <w:rPr>
                <w:rFonts w:ascii="Courier New" w:hAnsi="Courier New" w:cs="Courier New"/>
              </w:rPr>
              <w:t>other querier interval</w:t>
            </w:r>
            <w:r w:rsidRPr="006E424D">
              <w:rPr>
                <w:rFonts w:ascii="Courier New" w:hAnsi="Courier New" w:cs="Courier New"/>
              </w:rPr>
              <w:t xml:space="preserve"> is 262 seconds</w:t>
            </w:r>
          </w:p>
          <w:p w14:paraId="6BFBF2CB"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max query response time is 25 seconds</w:t>
            </w:r>
          </w:p>
          <w:p w14:paraId="3B9E4D42" w14:textId="77777777" w:rsidR="00A94F08" w:rsidRDefault="00A94F08" w:rsidP="00DE60F8">
            <w:pPr>
              <w:pStyle w:val="aa"/>
              <w:ind w:right="20"/>
              <w:rPr>
                <w:rFonts w:ascii="Courier New" w:hAnsi="Courier New" w:cs="Courier New"/>
              </w:rPr>
            </w:pPr>
            <w:r w:rsidRPr="00B311A5">
              <w:rPr>
                <w:rFonts w:ascii="Courier New" w:hAnsi="Courier New" w:cs="Courier New"/>
              </w:rPr>
              <w:lastRenderedPageBreak/>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4306AC0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72025438"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5E65D3B7"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0377F89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2C87611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is enabled on this interface</w:t>
            </w:r>
          </w:p>
          <w:p w14:paraId="60A377D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  </w:t>
            </w:r>
            <w:r w:rsidRPr="006E424D">
              <w:rPr>
                <w:rFonts w:ascii="Courier New" w:hAnsi="Courier New" w:cs="Courier New"/>
                <w:b/>
              </w:rPr>
              <w:t>IGMP Snooping fast-leave is enabled</w:t>
            </w:r>
          </w:p>
          <w:p w14:paraId="7A39EC9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querier is not enabled</w:t>
            </w:r>
          </w:p>
          <w:p w14:paraId="1B373DFF"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I</w:t>
            </w:r>
            <w:r w:rsidRPr="006E424D">
              <w:rPr>
                <w:rFonts w:ascii="Courier New" w:hAnsi="Courier New" w:cs="Courier New"/>
              </w:rPr>
              <w:t>GMP Snooping report suppression is enabled</w:t>
            </w:r>
          </w:p>
          <w:p w14:paraId="315215F6"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5214C4B" w14:textId="77777777" w:rsidR="00A94F08" w:rsidRPr="006E424D" w:rsidRDefault="00A94F08" w:rsidP="00DE60F8">
            <w:pPr>
              <w:pStyle w:val="aa"/>
              <w:ind w:right="20"/>
              <w:rPr>
                <w:rFonts w:ascii="Courier New" w:hAnsi="Courier New" w:cs="Courier New"/>
                <w:b/>
              </w:rPr>
            </w:pPr>
            <w:r w:rsidRPr="006E424D">
              <w:rPr>
                <w:rFonts w:ascii="Courier New" w:hAnsi="Courier New" w:cs="Courier New"/>
                <w:b/>
              </w:rPr>
              <w:t>......</w:t>
            </w:r>
          </w:p>
          <w:p w14:paraId="5978AF7D" w14:textId="77777777" w:rsidR="00A94F08" w:rsidRPr="006E424D" w:rsidRDefault="00A94F08" w:rsidP="00DE60F8">
            <w:pPr>
              <w:pStyle w:val="aa"/>
              <w:ind w:right="20"/>
              <w:rPr>
                <w:rFonts w:ascii="Courier New" w:hAnsi="Courier New" w:cs="Courier New"/>
                <w:b/>
              </w:rPr>
            </w:pPr>
          </w:p>
          <w:p w14:paraId="05F12AE0" w14:textId="77777777" w:rsidR="00A94F08" w:rsidRPr="00D63F0E" w:rsidRDefault="00D63F0E" w:rsidP="00DE60F8">
            <w:pPr>
              <w:pStyle w:val="aa"/>
              <w:ind w:right="20"/>
              <w:rPr>
                <w:rFonts w:ascii="Courier New" w:hAnsi="Courier New" w:cs="Courier New"/>
              </w:rPr>
            </w:pPr>
            <w:r>
              <w:rPr>
                <w:rFonts w:ascii="Courier New" w:hAnsi="Courier New" w:cs="Courier New"/>
              </w:rPr>
              <w:t>Router#</w:t>
            </w:r>
          </w:p>
        </w:tc>
      </w:tr>
    </w:tbl>
    <w:p w14:paraId="6644E14C" w14:textId="77777777" w:rsidR="00A94F08" w:rsidRDefault="00A94F08" w:rsidP="00DE60F8">
      <w:pPr>
        <w:pStyle w:val="4"/>
        <w:ind w:left="0" w:right="20"/>
      </w:pPr>
      <w:bookmarkStart w:id="2117" w:name="_Toc259454322"/>
      <w:bookmarkStart w:id="2118" w:name="_Toc363228498"/>
      <w:r>
        <w:rPr>
          <w:rFonts w:hint="eastAsia"/>
        </w:rPr>
        <w:lastRenderedPageBreak/>
        <w:t>IGMP Snooping M</w:t>
      </w:r>
      <w:r>
        <w:t>router</w:t>
      </w:r>
      <w:r>
        <w:rPr>
          <w:rFonts w:hint="eastAsia"/>
        </w:rPr>
        <w:t>-Port</w:t>
      </w:r>
      <w:bookmarkEnd w:id="2117"/>
      <w:bookmarkEnd w:id="2118"/>
    </w:p>
    <w:p w14:paraId="7B83FBF2" w14:textId="77777777" w:rsidR="00A94F08" w:rsidRPr="00B80849" w:rsidRDefault="00A94F08" w:rsidP="00DE60F8">
      <w:pPr>
        <w:pStyle w:val="a3"/>
        <w:ind w:left="0" w:right="20"/>
        <w:rPr>
          <w:rFonts w:eastAsiaTheme="minorEastAsia"/>
        </w:rPr>
      </w:pPr>
      <w:r w:rsidRPr="002F5F3A">
        <w:t xml:space="preserve">Multicast traffic and IGMP messages received from all member ports, excluding the Mrouter port in the VLAN interface, must be forwarded to the multicast router. </w:t>
      </w:r>
      <w:r w:rsidRPr="002F5F3A">
        <w:rPr>
          <w:rFonts w:eastAsia="Times New Roman"/>
        </w:rPr>
        <w:t>Accordingly, the Mrouter port of the VLAN interface connected to the multicaster router is added to all multicast forwarding table entries as a traffic forwarding port.</w:t>
      </w:r>
    </w:p>
    <w:p w14:paraId="11655CDE" w14:textId="77777777" w:rsidR="00A94F08" w:rsidRPr="00B80849" w:rsidRDefault="00A94F08" w:rsidP="00DE60F8">
      <w:pPr>
        <w:pStyle w:val="a3"/>
        <w:ind w:left="0" w:right="20"/>
        <w:rPr>
          <w:rFonts w:eastAsiaTheme="minorEastAsia"/>
        </w:rPr>
      </w:pPr>
      <w:r w:rsidRPr="002F5F3A">
        <w:rPr>
          <w:rFonts w:eastAsia="Times New Roman"/>
        </w:rPr>
        <w:t>In other words, IGMP snooping detects IGMP messages and the Mrouter port connected to the multicast router.</w:t>
      </w:r>
    </w:p>
    <w:p w14:paraId="78A85E20" w14:textId="77777777" w:rsidR="00A94F08" w:rsidRPr="00B80849" w:rsidRDefault="00A94F08" w:rsidP="00DE60F8">
      <w:pPr>
        <w:pStyle w:val="a3"/>
        <w:ind w:left="0" w:right="20"/>
        <w:rPr>
          <w:rFonts w:eastAsiaTheme="minorEastAsia"/>
        </w:rPr>
      </w:pPr>
      <w:r w:rsidRPr="002F5F3A">
        <w:rPr>
          <w:rFonts w:eastAsia="Times New Roman"/>
        </w:rPr>
        <w:t>Whenever a new multicast forwarding table entry is created, the Mrouter port is always added as the traffic forwarding port, and the IGMP messages sent from the IGMP host are forwarded, as well as multicast traffic.</w:t>
      </w:r>
    </w:p>
    <w:p w14:paraId="6E2FFBA4" w14:textId="77777777" w:rsidR="00A94F08" w:rsidRPr="002F5F3A" w:rsidRDefault="00A94F08" w:rsidP="00DE60F8">
      <w:pPr>
        <w:pStyle w:val="a3"/>
        <w:ind w:left="0" w:right="20"/>
      </w:pPr>
      <w:r w:rsidRPr="002F5F3A">
        <w:t>To set Multicast Router Port with static, use the following command in the interface configuration mode.</w:t>
      </w:r>
    </w:p>
    <w:p w14:paraId="41D5B2E5" w14:textId="77777777" w:rsidR="009416D6" w:rsidRPr="000D5E34" w:rsidRDefault="000B7D52" w:rsidP="00DE60F8">
      <w:pPr>
        <w:pStyle w:val="afffff3"/>
        <w:ind w:left="0" w:right="20"/>
        <w:rPr>
          <w:rFonts w:cs="Times New Roman"/>
          <w:kern w:val="0"/>
        </w:rPr>
      </w:pPr>
      <w:bookmarkStart w:id="2119" w:name="_Toc391575261"/>
      <w:r>
        <w:t xml:space="preserve">Table </w:t>
      </w:r>
      <w:r w:rsidR="005832B8">
        <w:fldChar w:fldCharType="begin"/>
      </w:r>
      <w:r w:rsidR="00092D8C">
        <w:instrText xml:space="preserve"> SEQ Table \* ARABIC </w:instrText>
      </w:r>
      <w:r w:rsidR="005832B8">
        <w:fldChar w:fldCharType="separate"/>
      </w:r>
      <w:r w:rsidR="00EC5045">
        <w:rPr>
          <w:noProof/>
        </w:rPr>
        <w:t>119</w:t>
      </w:r>
      <w:r w:rsidR="005832B8">
        <w:rPr>
          <w:noProof/>
        </w:rPr>
        <w:fldChar w:fldCharType="end"/>
      </w:r>
      <w:r>
        <w:rPr>
          <w:rFonts w:hint="eastAsia"/>
        </w:rPr>
        <w:t xml:space="preserve"> </w:t>
      </w:r>
      <w:r>
        <w:rPr>
          <w:rFonts w:cs="Times New Roman" w:hint="eastAsia"/>
          <w:kern w:val="0"/>
        </w:rPr>
        <w:t>IGMP Snooping Mrouter-Port</w:t>
      </w:r>
      <w:bookmarkEnd w:id="2119"/>
    </w:p>
    <w:tbl>
      <w:tblPr>
        <w:tblStyle w:val="CLIWide"/>
        <w:tblW w:w="0" w:type="auto"/>
        <w:tblLook w:val="01E0" w:firstRow="1" w:lastRow="1" w:firstColumn="1" w:lastColumn="1" w:noHBand="0" w:noVBand="0"/>
      </w:tblPr>
      <w:tblGrid>
        <w:gridCol w:w="3439"/>
        <w:gridCol w:w="4709"/>
      </w:tblGrid>
      <w:tr w:rsidR="00A94F08"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2F5F3A" w:rsidRDefault="00A94F08" w:rsidP="00DE60F8">
            <w:pPr>
              <w:pStyle w:val="ab"/>
              <w:wordWrap/>
              <w:ind w:right="20"/>
              <w:rPr>
                <w:b w:val="0"/>
              </w:rPr>
            </w:pPr>
            <w:r w:rsidRPr="002F5F3A">
              <w:rPr>
                <w:b w:val="0"/>
              </w:rPr>
              <w:t xml:space="preserve"> Command</w:t>
            </w:r>
          </w:p>
        </w:tc>
        <w:tc>
          <w:tcPr>
            <w:tcW w:w="5198" w:type="dxa"/>
          </w:tcPr>
          <w:p w14:paraId="406352F5" w14:textId="77777777" w:rsidR="00A94F08" w:rsidRPr="002F5F3A" w:rsidRDefault="00A94F08" w:rsidP="00DE60F8">
            <w:pPr>
              <w:pStyle w:val="ab"/>
              <w:wordWrap/>
              <w:ind w:right="20"/>
              <w:rPr>
                <w:b w:val="0"/>
              </w:rPr>
            </w:pPr>
            <w:r w:rsidRPr="002F5F3A">
              <w:rPr>
                <w:b w:val="0"/>
              </w:rPr>
              <w:t>Description</w:t>
            </w:r>
          </w:p>
        </w:tc>
      </w:tr>
      <w:tr w:rsidR="00A94F08" w14:paraId="75AE6C44" w14:textId="77777777" w:rsidTr="00B80849">
        <w:trPr>
          <w:trHeight w:val="327"/>
        </w:trPr>
        <w:tc>
          <w:tcPr>
            <w:tcW w:w="3760" w:type="dxa"/>
          </w:tcPr>
          <w:p w14:paraId="6450C1F4" w14:textId="77777777" w:rsidR="00A94F08" w:rsidRPr="002F5F3A" w:rsidRDefault="00A94F08" w:rsidP="00DE60F8">
            <w:pPr>
              <w:pStyle w:val="aa"/>
              <w:ind w:right="20"/>
              <w:jc w:val="left"/>
            </w:pPr>
            <w:r w:rsidRPr="002F5F3A">
              <w:rPr>
                <w:b/>
                <w:bCs/>
              </w:rPr>
              <w:t xml:space="preserve">ip igmp snooping mrouter interface </w:t>
            </w:r>
            <w:r w:rsidRPr="002F5F3A">
              <w:rPr>
                <w:i/>
                <w:iCs/>
              </w:rPr>
              <w:t>IFNAME</w:t>
            </w:r>
          </w:p>
        </w:tc>
        <w:tc>
          <w:tcPr>
            <w:tcW w:w="5198" w:type="dxa"/>
          </w:tcPr>
          <w:p w14:paraId="092D975E" w14:textId="77777777" w:rsidR="00A94F08" w:rsidRPr="002F5F3A" w:rsidRDefault="00A94F08" w:rsidP="00DE60F8">
            <w:pPr>
              <w:pStyle w:val="aa"/>
              <w:ind w:right="20"/>
            </w:pPr>
            <w:r w:rsidRPr="002F5F3A">
              <w:t>Sets Mrouter port manually.</w:t>
            </w:r>
          </w:p>
          <w:p w14:paraId="3514AFF0" w14:textId="77777777" w:rsidR="00A94F08" w:rsidRPr="002F5F3A" w:rsidRDefault="00A94F08" w:rsidP="00DE60F8">
            <w:pPr>
              <w:pStyle w:val="aa"/>
              <w:ind w:right="20"/>
            </w:pPr>
            <w:r w:rsidRPr="002F5F3A">
              <w:t>IFNAME should be a Member-Port in VLAN.</w:t>
            </w:r>
          </w:p>
        </w:tc>
      </w:tr>
      <w:tr w:rsidR="00A94F08" w14:paraId="114A1E0B" w14:textId="77777777" w:rsidTr="00B80849">
        <w:trPr>
          <w:trHeight w:val="327"/>
        </w:trPr>
        <w:tc>
          <w:tcPr>
            <w:tcW w:w="3760" w:type="dxa"/>
          </w:tcPr>
          <w:p w14:paraId="3F7C63FD" w14:textId="77777777" w:rsidR="00A94F08" w:rsidRPr="002F5F3A" w:rsidRDefault="00A94F08" w:rsidP="00DE60F8">
            <w:pPr>
              <w:pStyle w:val="aa"/>
              <w:ind w:right="20"/>
              <w:jc w:val="left"/>
              <w:rPr>
                <w:b/>
                <w:bCs/>
              </w:rPr>
            </w:pPr>
            <w:r w:rsidRPr="002F5F3A">
              <w:rPr>
                <w:b/>
                <w:bCs/>
              </w:rPr>
              <w:t xml:space="preserve">no ip igmp snooping mrouter interface </w:t>
            </w:r>
            <w:r w:rsidRPr="002F5F3A">
              <w:rPr>
                <w:i/>
                <w:iCs/>
              </w:rPr>
              <w:t>IFNAME</w:t>
            </w:r>
          </w:p>
        </w:tc>
        <w:tc>
          <w:tcPr>
            <w:tcW w:w="5198" w:type="dxa"/>
          </w:tcPr>
          <w:p w14:paraId="2214C158" w14:textId="77777777" w:rsidR="00A94F08" w:rsidRPr="002F5F3A" w:rsidRDefault="00A94F08" w:rsidP="00DE60F8">
            <w:pPr>
              <w:pStyle w:val="aa"/>
              <w:ind w:right="20"/>
            </w:pPr>
            <w:r w:rsidRPr="002F5F3A">
              <w:t>Disables the Mrouter port of VLAN</w:t>
            </w:r>
          </w:p>
        </w:tc>
      </w:tr>
    </w:tbl>
    <w:p w14:paraId="636F5400"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A94F08" w:rsidRPr="00B311A5" w14:paraId="7035CB23" w14:textId="77777777" w:rsidTr="00B80849">
        <w:tc>
          <w:tcPr>
            <w:tcW w:w="9068" w:type="dxa"/>
          </w:tcPr>
          <w:p w14:paraId="40F67332" w14:textId="77777777" w:rsidR="00A94F08" w:rsidRPr="006E424D" w:rsidRDefault="00A94F08" w:rsidP="00DE60F8">
            <w:pPr>
              <w:pStyle w:val="aa"/>
              <w:ind w:right="20"/>
              <w:rPr>
                <w:rFonts w:ascii="Courier New" w:hAnsi="Courier New" w:cs="Courier New"/>
              </w:rPr>
            </w:pPr>
          </w:p>
          <w:p w14:paraId="49AE0DEB"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3558D88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2C77529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ip igm</w:t>
            </w:r>
            <w:r w:rsidR="00E00FBB">
              <w:rPr>
                <w:rFonts w:ascii="Courier New" w:hAnsi="Courier New" w:cs="Courier New"/>
                <w:b/>
                <w:bCs/>
                <w:kern w:val="0"/>
              </w:rPr>
              <w:t xml:space="preserve">p snooping mrouter </w:t>
            </w:r>
            <w:r w:rsidR="00E00FBB" w:rsidRPr="00552428">
              <w:rPr>
                <w:rFonts w:ascii="Courier New" w:hAnsi="Courier New" w:cs="Courier New"/>
                <w:b/>
                <w:bCs/>
                <w:kern w:val="0"/>
              </w:rPr>
              <w:t>interface gi7</w:t>
            </w:r>
            <w:r w:rsidRPr="00552428">
              <w:rPr>
                <w:rFonts w:ascii="Courier New" w:hAnsi="Courier New" w:cs="Courier New"/>
                <w:b/>
                <w:bCs/>
                <w:kern w:val="0"/>
              </w:rPr>
              <w:t>/2</w:t>
            </w:r>
          </w:p>
          <w:p w14:paraId="78A8306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67553562"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snooping mrouter</w:t>
            </w:r>
          </w:p>
          <w:p w14:paraId="4AEDCE56" w14:textId="77777777"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VLAN    Interface:</w:t>
            </w:r>
          </w:p>
          <w:p w14:paraId="20119C00" w14:textId="77777777" w:rsidR="00A94F08" w:rsidRPr="006E424D" w:rsidRDefault="00A94F08" w:rsidP="00DE60F8">
            <w:pPr>
              <w:spacing w:after="180"/>
              <w:ind w:right="20"/>
              <w:rPr>
                <w:rFonts w:ascii="Courier New" w:hAnsi="Courier New" w:cs="Courier New"/>
                <w:kern w:val="0"/>
              </w:rPr>
            </w:pPr>
            <w:r w:rsidRPr="006E424D">
              <w:rPr>
                <w:rFonts w:ascii="Courier New" w:hAnsi="Courier New" w:cs="Courier New"/>
                <w:kern w:val="0"/>
              </w:rPr>
              <w:t xml:space="preserve">22      </w:t>
            </w:r>
            <w:r w:rsidR="00E00FBB" w:rsidRPr="00EC5045">
              <w:rPr>
                <w:rFonts w:ascii="Courier New" w:hAnsi="Courier New" w:cs="Courier New"/>
                <w:kern w:val="0"/>
              </w:rPr>
              <w:t>Giga7</w:t>
            </w:r>
            <w:r w:rsidRPr="00EC5045">
              <w:rPr>
                <w:rFonts w:ascii="Courier New" w:hAnsi="Courier New" w:cs="Courier New"/>
                <w:kern w:val="0"/>
              </w:rPr>
              <w:t>/2</w:t>
            </w:r>
          </w:p>
          <w:p w14:paraId="5E9A6E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kern w:val="0"/>
              </w:rPr>
              <w:t>Router#</w:t>
            </w:r>
          </w:p>
          <w:p w14:paraId="659DC259" w14:textId="77777777" w:rsidR="00A94F08" w:rsidRPr="00B311A5" w:rsidRDefault="00A94F08" w:rsidP="00DE60F8">
            <w:pPr>
              <w:pStyle w:val="aa"/>
              <w:ind w:right="20"/>
              <w:rPr>
                <w:rFonts w:ascii="Courier New" w:hAnsi="Courier New" w:cs="Courier New"/>
                <w:b/>
                <w:bCs/>
              </w:rPr>
            </w:pPr>
          </w:p>
        </w:tc>
      </w:tr>
    </w:tbl>
    <w:p w14:paraId="5ABEF2C0" w14:textId="77777777" w:rsidR="00A94F08" w:rsidRDefault="00A94F08" w:rsidP="00DE60F8">
      <w:pPr>
        <w:pStyle w:val="4"/>
        <w:ind w:left="0" w:right="20"/>
      </w:pPr>
      <w:r>
        <w:rPr>
          <w:rFonts w:hint="eastAsia"/>
        </w:rPr>
        <w:t>IGMP Snooping Querier</w:t>
      </w:r>
    </w:p>
    <w:p w14:paraId="6A73A576" w14:textId="77777777" w:rsidR="00735495" w:rsidRDefault="009E4254" w:rsidP="00DE60F8">
      <w:pPr>
        <w:pStyle w:val="a3"/>
        <w:ind w:left="0" w:right="20"/>
      </w:pPr>
      <w:r>
        <w:rPr>
          <w:rStyle w:val="hps"/>
          <w:color w:val="222222"/>
        </w:rPr>
        <w:t>If you</w:t>
      </w:r>
      <w:r w:rsidR="006219F1">
        <w:t xml:space="preserve"> </w:t>
      </w:r>
      <w:r w:rsidR="006219F1">
        <w:rPr>
          <w:rStyle w:val="hps"/>
          <w:color w:val="222222"/>
        </w:rPr>
        <w:t>enable</w:t>
      </w:r>
      <w:r w:rsidR="006219F1">
        <w:t xml:space="preserve"> </w:t>
      </w:r>
      <w:r w:rsidR="006219F1">
        <w:rPr>
          <w:rStyle w:val="hps"/>
          <w:color w:val="222222"/>
        </w:rPr>
        <w:t>IGMP Snooping</w:t>
      </w:r>
      <w:r w:rsidR="006219F1">
        <w:t xml:space="preserve"> </w:t>
      </w:r>
      <w:r w:rsidR="006219F1">
        <w:rPr>
          <w:rStyle w:val="hps"/>
          <w:color w:val="222222"/>
        </w:rPr>
        <w:t>on</w:t>
      </w:r>
      <w:r w:rsidR="006219F1">
        <w:t xml:space="preserve"> </w:t>
      </w:r>
      <w:r w:rsidR="006219F1">
        <w:rPr>
          <w:rStyle w:val="hps"/>
          <w:color w:val="222222"/>
        </w:rPr>
        <w:t>a</w:t>
      </w:r>
      <w:r w:rsidR="006219F1">
        <w:t xml:space="preserve"> </w:t>
      </w:r>
      <w:r w:rsidR="006219F1">
        <w:rPr>
          <w:rStyle w:val="hps"/>
          <w:color w:val="222222"/>
        </w:rPr>
        <w:t>VLAN Interface</w:t>
      </w:r>
      <w:r w:rsidR="006219F1">
        <w:t>, the</w:t>
      </w:r>
      <w:r>
        <w:t>n</w:t>
      </w:r>
      <w:r w:rsidR="006219F1">
        <w:t xml:space="preserve"> </w:t>
      </w:r>
      <w:r>
        <w:rPr>
          <w:rStyle w:val="hps"/>
          <w:color w:val="222222"/>
        </w:rPr>
        <w:t>the VLAN Interface will behave as</w:t>
      </w:r>
      <w:r w:rsidR="006219F1">
        <w:t xml:space="preserve"> </w:t>
      </w:r>
      <w:r w:rsidR="006219F1">
        <w:rPr>
          <w:rStyle w:val="hps"/>
          <w:color w:val="222222"/>
        </w:rPr>
        <w:t>IGMP NON-Querier.</w:t>
      </w:r>
      <w:r w:rsidR="006219F1">
        <w:t xml:space="preserve"> </w:t>
      </w:r>
      <w:r>
        <w:t xml:space="preserve">To make the VLAN Interface behave as </w:t>
      </w:r>
      <w:r w:rsidR="006219F1">
        <w:rPr>
          <w:rStyle w:val="hps"/>
          <w:color w:val="222222"/>
        </w:rPr>
        <w:t>IGMP Querier</w:t>
      </w:r>
      <w:r>
        <w:rPr>
          <w:rStyle w:val="hps"/>
          <w:color w:val="222222"/>
        </w:rPr>
        <w:t>, you will need to</w:t>
      </w:r>
      <w:r w:rsidR="006219F1">
        <w:t xml:space="preserve"> </w:t>
      </w:r>
      <w:r w:rsidR="006219F1">
        <w:rPr>
          <w:rStyle w:val="hps"/>
          <w:color w:val="222222"/>
        </w:rPr>
        <w:t>enable</w:t>
      </w:r>
      <w:r w:rsidR="006219F1">
        <w:t xml:space="preserve"> </w:t>
      </w:r>
      <w:r w:rsidR="006219F1">
        <w:rPr>
          <w:rStyle w:val="hps"/>
          <w:color w:val="222222"/>
        </w:rPr>
        <w:t>the</w:t>
      </w:r>
      <w:r w:rsidR="006219F1">
        <w:t xml:space="preserve"> </w:t>
      </w:r>
      <w:r w:rsidR="006219F1">
        <w:rPr>
          <w:rStyle w:val="hps"/>
          <w:color w:val="222222"/>
        </w:rPr>
        <w:t>PIM-SM</w:t>
      </w:r>
      <w:r>
        <w:t>. However by using of</w:t>
      </w:r>
      <w:r w:rsidR="006219F1">
        <w:t xml:space="preserve"> IGMP Snooping Querier </w:t>
      </w:r>
      <w:r w:rsidR="006219F1">
        <w:rPr>
          <w:rStyle w:val="hps"/>
          <w:color w:val="222222"/>
        </w:rPr>
        <w:t>functionality</w:t>
      </w:r>
      <w:r>
        <w:rPr>
          <w:rStyle w:val="hps"/>
          <w:color w:val="222222"/>
        </w:rPr>
        <w:t xml:space="preserve"> you can have the</w:t>
      </w:r>
      <w:r w:rsidR="006219F1">
        <w:t xml:space="preserve"> </w:t>
      </w:r>
      <w:r>
        <w:rPr>
          <w:rStyle w:val="hps"/>
          <w:color w:val="222222"/>
        </w:rPr>
        <w:t>VLAN Interface</w:t>
      </w:r>
      <w:r>
        <w:t xml:space="preserve"> </w:t>
      </w:r>
      <w:r>
        <w:rPr>
          <w:rStyle w:val="hps"/>
          <w:color w:val="222222"/>
        </w:rPr>
        <w:t>operate as and</w:t>
      </w:r>
      <w:r>
        <w:t xml:space="preserve"> </w:t>
      </w:r>
      <w:r>
        <w:rPr>
          <w:rStyle w:val="hps"/>
          <w:color w:val="222222"/>
        </w:rPr>
        <w:t xml:space="preserve">IGMP Querier </w:t>
      </w:r>
      <w:r w:rsidR="006219F1">
        <w:rPr>
          <w:rStyle w:val="hps"/>
          <w:color w:val="222222"/>
        </w:rPr>
        <w:t>without</w:t>
      </w:r>
      <w:r w:rsidR="006219F1">
        <w:t xml:space="preserve"> </w:t>
      </w:r>
      <w:r w:rsidR="006219F1">
        <w:rPr>
          <w:rStyle w:val="hps"/>
          <w:color w:val="222222"/>
        </w:rPr>
        <w:t>activation of</w:t>
      </w:r>
      <w:r w:rsidR="006219F1">
        <w:t xml:space="preserve"> </w:t>
      </w:r>
      <w:r w:rsidR="006219F1">
        <w:rPr>
          <w:rStyle w:val="hps"/>
          <w:color w:val="222222"/>
        </w:rPr>
        <w:t>the</w:t>
      </w:r>
      <w:r w:rsidR="006219F1">
        <w:t xml:space="preserve"> </w:t>
      </w:r>
      <w:r w:rsidR="006219F1">
        <w:rPr>
          <w:rStyle w:val="hps"/>
          <w:color w:val="222222"/>
        </w:rPr>
        <w:t>PIM-SM</w:t>
      </w:r>
      <w:r w:rsidR="006219F1">
        <w:t>.</w:t>
      </w:r>
      <w:r w:rsidR="00735495">
        <w:t xml:space="preserve"> </w:t>
      </w:r>
      <w:r>
        <w:rPr>
          <w:rStyle w:val="hps"/>
          <w:color w:val="222222"/>
        </w:rPr>
        <w:t xml:space="preserve">When using the </w:t>
      </w:r>
      <w:r w:rsidR="006219F1">
        <w:rPr>
          <w:rStyle w:val="hps"/>
          <w:color w:val="222222"/>
        </w:rPr>
        <w:t>IGMP Snooping Querier</w:t>
      </w:r>
      <w:r w:rsidR="006219F1">
        <w:t xml:space="preserve"> </w:t>
      </w:r>
      <w:r w:rsidR="006219F1">
        <w:rPr>
          <w:rStyle w:val="hps"/>
          <w:color w:val="222222"/>
        </w:rPr>
        <w:t>feature</w:t>
      </w:r>
      <w:r>
        <w:rPr>
          <w:rStyle w:val="hps"/>
          <w:color w:val="222222"/>
        </w:rPr>
        <w:t xml:space="preserve">, you should </w:t>
      </w:r>
      <w:r w:rsidR="00735495">
        <w:rPr>
          <w:rStyle w:val="hps"/>
          <w:color w:val="222222"/>
        </w:rPr>
        <w:t>set</w:t>
      </w:r>
      <w:r w:rsidR="00735495">
        <w:t xml:space="preserve"> </w:t>
      </w:r>
      <w:r w:rsidR="00735495">
        <w:rPr>
          <w:rStyle w:val="hps"/>
          <w:color w:val="222222"/>
        </w:rPr>
        <w:t>manually the</w:t>
      </w:r>
      <w:r w:rsidR="00735495">
        <w:t xml:space="preserve"> </w:t>
      </w:r>
      <w:r w:rsidR="00735495">
        <w:rPr>
          <w:rStyle w:val="hps"/>
          <w:color w:val="222222"/>
        </w:rPr>
        <w:t>mrouter port</w:t>
      </w:r>
      <w:r w:rsidR="00735495">
        <w:t xml:space="preserve"> </w:t>
      </w:r>
      <w:r w:rsidR="006219F1">
        <w:rPr>
          <w:rStyle w:val="hps"/>
          <w:color w:val="222222"/>
        </w:rPr>
        <w:t>in order to</w:t>
      </w:r>
      <w:r w:rsidR="006219F1">
        <w:t xml:space="preserve"> </w:t>
      </w:r>
      <w:r w:rsidR="006219F1">
        <w:rPr>
          <w:rStyle w:val="hps"/>
          <w:color w:val="222222"/>
        </w:rPr>
        <w:t>avoid the</w:t>
      </w:r>
      <w:r w:rsidR="006219F1">
        <w:t xml:space="preserve"> </w:t>
      </w:r>
      <w:r w:rsidR="006219F1">
        <w:rPr>
          <w:rStyle w:val="hps"/>
          <w:color w:val="222222"/>
        </w:rPr>
        <w:t>IGMP Query</w:t>
      </w:r>
      <w:r w:rsidR="00735495">
        <w:rPr>
          <w:rStyle w:val="hps"/>
          <w:color w:val="222222"/>
        </w:rPr>
        <w:t xml:space="preserve"> which might be transferred to upper layer equipment</w:t>
      </w:r>
      <w:r w:rsidR="00735495">
        <w:t xml:space="preserve">. </w:t>
      </w:r>
    </w:p>
    <w:p w14:paraId="719F876A" w14:textId="77777777" w:rsidR="006219F1" w:rsidRPr="00373CEA" w:rsidRDefault="006219F1" w:rsidP="00DE60F8">
      <w:pPr>
        <w:pStyle w:val="a3"/>
        <w:ind w:left="0" w:right="20"/>
      </w:pPr>
      <w:r>
        <w:rPr>
          <w:rStyle w:val="hps"/>
          <w:color w:val="222222"/>
        </w:rPr>
        <w:t>To set the</w:t>
      </w:r>
      <w:r>
        <w:t xml:space="preserve"> </w:t>
      </w:r>
      <w:r>
        <w:rPr>
          <w:rStyle w:val="hps"/>
          <w:color w:val="222222"/>
        </w:rPr>
        <w:t>IGMP Snooping Query</w:t>
      </w:r>
      <w:r>
        <w:t xml:space="preserve"> </w:t>
      </w:r>
      <w:r>
        <w:rPr>
          <w:rStyle w:val="hps"/>
          <w:color w:val="222222"/>
        </w:rPr>
        <w:t>feature</w:t>
      </w:r>
      <w:r>
        <w:t xml:space="preserve"> </w:t>
      </w:r>
      <w:r>
        <w:rPr>
          <w:rStyle w:val="hps"/>
          <w:color w:val="222222"/>
        </w:rPr>
        <w:t>the following command</w:t>
      </w:r>
      <w:r w:rsidR="00735495">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101AEEC3" w14:textId="77777777" w:rsidR="00A94F08" w:rsidRPr="001C24CD" w:rsidRDefault="000B7D52" w:rsidP="00DE60F8">
      <w:pPr>
        <w:pStyle w:val="afffff3"/>
        <w:ind w:left="0" w:right="20"/>
        <w:rPr>
          <w:rFonts w:cs="Times New Roman"/>
          <w:kern w:val="0"/>
        </w:rPr>
      </w:pPr>
      <w:bookmarkStart w:id="2120" w:name="_Toc259454323"/>
      <w:bookmarkStart w:id="2121" w:name="_Toc391575262"/>
      <w:r>
        <w:t xml:space="preserve">Table </w:t>
      </w:r>
      <w:r w:rsidR="005832B8">
        <w:fldChar w:fldCharType="begin"/>
      </w:r>
      <w:r w:rsidR="00092D8C">
        <w:instrText xml:space="preserve"> SEQ Table \* ARABIC </w:instrText>
      </w:r>
      <w:r w:rsidR="005832B8">
        <w:fldChar w:fldCharType="separate"/>
      </w:r>
      <w:r w:rsidR="00EC5045">
        <w:rPr>
          <w:noProof/>
        </w:rPr>
        <w:t>120</w:t>
      </w:r>
      <w:r w:rsidR="005832B8">
        <w:rPr>
          <w:noProof/>
        </w:rPr>
        <w:fldChar w:fldCharType="end"/>
      </w:r>
      <w:r>
        <w:rPr>
          <w:rFonts w:hint="eastAsia"/>
        </w:rPr>
        <w:t xml:space="preserve"> </w:t>
      </w:r>
      <w:r>
        <w:rPr>
          <w:rFonts w:cs="Times New Roman" w:hint="eastAsia"/>
          <w:kern w:val="0"/>
        </w:rPr>
        <w:t>IGMP Snooping Querier</w:t>
      </w:r>
      <w:bookmarkEnd w:id="2120"/>
      <w:bookmarkEnd w:id="2121"/>
    </w:p>
    <w:tbl>
      <w:tblPr>
        <w:tblStyle w:val="CLIWide"/>
        <w:tblW w:w="0" w:type="auto"/>
        <w:tblLook w:val="01E0" w:firstRow="1" w:lastRow="1" w:firstColumn="1" w:lastColumn="1" w:noHBand="0" w:noVBand="0"/>
      </w:tblPr>
      <w:tblGrid>
        <w:gridCol w:w="3438"/>
        <w:gridCol w:w="4710"/>
      </w:tblGrid>
      <w:tr w:rsidR="00A94F08"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Default="00BB7669" w:rsidP="00DE60F8">
            <w:pPr>
              <w:pStyle w:val="ab"/>
              <w:ind w:right="20"/>
              <w:rPr>
                <w:rFonts w:cs="Times New Roman"/>
              </w:rPr>
            </w:pPr>
            <w:r>
              <w:rPr>
                <w:rFonts w:cs="굴림체" w:hint="eastAsia"/>
              </w:rPr>
              <w:t>Command</w:t>
            </w:r>
          </w:p>
        </w:tc>
        <w:tc>
          <w:tcPr>
            <w:tcW w:w="5198" w:type="dxa"/>
          </w:tcPr>
          <w:p w14:paraId="4D1F391D" w14:textId="77777777" w:rsidR="00A94F08" w:rsidRDefault="00BB7669" w:rsidP="00DE60F8">
            <w:pPr>
              <w:pStyle w:val="ab"/>
              <w:ind w:right="20"/>
              <w:rPr>
                <w:rFonts w:cs="Times New Roman"/>
              </w:rPr>
            </w:pPr>
            <w:r>
              <w:rPr>
                <w:rFonts w:cs="굴림체" w:hint="eastAsia"/>
              </w:rPr>
              <w:t>Description</w:t>
            </w:r>
          </w:p>
        </w:tc>
      </w:tr>
      <w:tr w:rsidR="00A94F08" w14:paraId="2AAEE417" w14:textId="77777777" w:rsidTr="00B80849">
        <w:trPr>
          <w:trHeight w:val="327"/>
        </w:trPr>
        <w:tc>
          <w:tcPr>
            <w:tcW w:w="3760" w:type="dxa"/>
          </w:tcPr>
          <w:p w14:paraId="1DCCB1A8" w14:textId="77777777" w:rsidR="00A94F08" w:rsidRDefault="00A94F08" w:rsidP="00DE60F8">
            <w:pPr>
              <w:pStyle w:val="aa"/>
              <w:ind w:right="20"/>
              <w:rPr>
                <w:rFonts w:cs="Times New Roman"/>
              </w:rPr>
            </w:pPr>
            <w:r>
              <w:rPr>
                <w:b/>
                <w:bCs/>
              </w:rPr>
              <w:t xml:space="preserve">ip igmp snooping </w:t>
            </w:r>
            <w:r>
              <w:rPr>
                <w:rFonts w:hint="eastAsia"/>
                <w:b/>
                <w:bCs/>
              </w:rPr>
              <w:t>querier</w:t>
            </w:r>
          </w:p>
        </w:tc>
        <w:tc>
          <w:tcPr>
            <w:tcW w:w="5198" w:type="dxa"/>
          </w:tcPr>
          <w:p w14:paraId="50C82E8E" w14:textId="77777777" w:rsidR="00A94F08" w:rsidRDefault="00735495" w:rsidP="00DE60F8">
            <w:pPr>
              <w:pStyle w:val="aa"/>
              <w:ind w:right="20"/>
            </w:pPr>
            <w:r>
              <w:t xml:space="preserve">Set </w:t>
            </w:r>
            <w:r w:rsidR="00A94F08">
              <w:rPr>
                <w:rFonts w:hint="eastAsia"/>
              </w:rPr>
              <w:t>snooping querier</w:t>
            </w:r>
            <w:r>
              <w:rPr>
                <w:rFonts w:cs="굴림체" w:hint="eastAsia"/>
              </w:rPr>
              <w:t xml:space="preserve"> </w:t>
            </w:r>
            <w:r>
              <w:rPr>
                <w:rFonts w:cs="굴림체"/>
              </w:rPr>
              <w:t>for the VLAN</w:t>
            </w:r>
            <w:r w:rsidR="00A94F08">
              <w:t xml:space="preserve">. </w:t>
            </w:r>
          </w:p>
        </w:tc>
      </w:tr>
      <w:tr w:rsidR="00A94F08" w14:paraId="1C1C8B00" w14:textId="77777777" w:rsidTr="00B80849">
        <w:trPr>
          <w:trHeight w:val="327"/>
        </w:trPr>
        <w:tc>
          <w:tcPr>
            <w:tcW w:w="3760" w:type="dxa"/>
          </w:tcPr>
          <w:p w14:paraId="12710C6B" w14:textId="77777777" w:rsidR="00A94F08" w:rsidRDefault="00A94F08" w:rsidP="00DE60F8">
            <w:pPr>
              <w:pStyle w:val="aa"/>
              <w:ind w:right="20"/>
              <w:rPr>
                <w:rFonts w:cs="Times New Roman"/>
                <w:b/>
                <w:bCs/>
              </w:rPr>
            </w:pPr>
            <w:r>
              <w:rPr>
                <w:b/>
                <w:bCs/>
              </w:rPr>
              <w:lastRenderedPageBreak/>
              <w:t xml:space="preserve">no ip igmp snooping </w:t>
            </w:r>
            <w:r>
              <w:rPr>
                <w:rFonts w:hint="eastAsia"/>
                <w:b/>
                <w:bCs/>
              </w:rPr>
              <w:t>querier</w:t>
            </w:r>
          </w:p>
        </w:tc>
        <w:tc>
          <w:tcPr>
            <w:tcW w:w="5198" w:type="dxa"/>
          </w:tcPr>
          <w:p w14:paraId="15F611FB" w14:textId="77777777" w:rsidR="00735495" w:rsidRDefault="00735495" w:rsidP="00DE60F8">
            <w:pPr>
              <w:pStyle w:val="aa"/>
              <w:ind w:right="20"/>
            </w:pPr>
            <w:r>
              <w:t xml:space="preserve">Remove the set </w:t>
            </w:r>
            <w:r>
              <w:rPr>
                <w:rFonts w:hint="eastAsia"/>
              </w:rPr>
              <w:t>snooping querier</w:t>
            </w:r>
            <w:r>
              <w:rPr>
                <w:rFonts w:cs="굴림체" w:hint="eastAsia"/>
              </w:rPr>
              <w:t xml:space="preserve"> </w:t>
            </w:r>
            <w:r>
              <w:rPr>
                <w:rFonts w:cs="굴림체"/>
              </w:rPr>
              <w:t>for the VLAN</w:t>
            </w:r>
            <w:r>
              <w:t>.</w:t>
            </w:r>
          </w:p>
        </w:tc>
      </w:tr>
    </w:tbl>
    <w:p w14:paraId="0E0D370D"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A94F08" w:rsidRPr="00B311A5" w14:paraId="6F69581C" w14:textId="77777777" w:rsidTr="00B80849">
        <w:tc>
          <w:tcPr>
            <w:tcW w:w="9068" w:type="dxa"/>
          </w:tcPr>
          <w:p w14:paraId="2C059C1B" w14:textId="77777777" w:rsidR="00A94F08" w:rsidRPr="006E424D" w:rsidRDefault="00A94F08" w:rsidP="00DE60F8">
            <w:pPr>
              <w:pStyle w:val="aa"/>
              <w:ind w:right="20"/>
              <w:rPr>
                <w:rFonts w:ascii="Courier New" w:hAnsi="Courier New" w:cs="Courier New"/>
              </w:rPr>
            </w:pPr>
          </w:p>
          <w:p w14:paraId="6E427BF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079BA45B" w14:textId="77777777" w:rsidR="00A94F08" w:rsidRPr="00EC504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78FCEBE1" w14:textId="77777777" w:rsidR="00A94F08" w:rsidRPr="00EC5045" w:rsidRDefault="00A94F08" w:rsidP="00DE60F8">
            <w:pPr>
              <w:pStyle w:val="aa"/>
              <w:tabs>
                <w:tab w:val="left" w:pos="6630"/>
              </w:tabs>
              <w:ind w:right="20"/>
              <w:jc w:val="both"/>
              <w:rPr>
                <w:rFonts w:ascii="Courier New" w:hAnsi="Courier New" w:cs="Courier New"/>
                <w:b/>
                <w:bCs/>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w:t>
            </w:r>
            <w:r w:rsidR="00E00FBB" w:rsidRPr="00EC5045">
              <w:rPr>
                <w:rFonts w:ascii="Courier New" w:hAnsi="Courier New" w:cs="Courier New"/>
                <w:b/>
                <w:bCs/>
                <w:kern w:val="0"/>
              </w:rPr>
              <w:t>p snooping mrouter interface gi7</w:t>
            </w:r>
            <w:r w:rsidRPr="00EC5045">
              <w:rPr>
                <w:rFonts w:ascii="Courier New" w:hAnsi="Courier New" w:cs="Courier New"/>
                <w:b/>
                <w:bCs/>
                <w:kern w:val="0"/>
              </w:rPr>
              <w:t>/2</w:t>
            </w:r>
          </w:p>
          <w:p w14:paraId="19F2191E" w14:textId="77777777" w:rsidR="00A94F08" w:rsidRPr="00EC5045" w:rsidRDefault="00A94F08" w:rsidP="00DE60F8">
            <w:pPr>
              <w:pStyle w:val="aa"/>
              <w:ind w:right="20"/>
              <w:jc w:val="both"/>
              <w:rPr>
                <w:rFonts w:ascii="Courier New" w:hAnsi="Courier New" w:cs="Courier New"/>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igmp snooping querier</w:t>
            </w:r>
          </w:p>
          <w:p w14:paraId="77BA497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40A17B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0E1C0C57"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651225E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0444963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56427AAA"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4F68B3A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7EC217F0"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771D4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39BDE5C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452518ED"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3B3A0BD2" w14:textId="77777777"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3CE45B52"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1F901F13"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7704DDE9"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0C234D3"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05713B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6410D7D4"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7534D979" w14:textId="77777777" w:rsidR="00A94F08" w:rsidRPr="006E424D" w:rsidRDefault="00A94F08" w:rsidP="00DE60F8">
            <w:pPr>
              <w:pStyle w:val="aa"/>
              <w:ind w:right="20"/>
              <w:jc w:val="both"/>
              <w:rPr>
                <w:rFonts w:ascii="Courier New" w:hAnsi="Courier New" w:cs="Courier New"/>
                <w:b/>
                <w:bCs/>
                <w:kern w:val="0"/>
              </w:rPr>
            </w:pPr>
            <w:r w:rsidRPr="006E424D">
              <w:rPr>
                <w:rFonts w:ascii="Courier New" w:hAnsi="Courier New" w:cs="Courier New"/>
                <w:kern w:val="0"/>
              </w:rPr>
              <w:t xml:space="preserve">  </w:t>
            </w:r>
            <w:r w:rsidRPr="006E424D">
              <w:rPr>
                <w:rFonts w:ascii="Courier New" w:hAnsi="Courier New" w:cs="Courier New"/>
                <w:b/>
                <w:bCs/>
                <w:kern w:val="0"/>
              </w:rPr>
              <w:t>IGMP Snooping querier is enabled</w:t>
            </w:r>
          </w:p>
          <w:p w14:paraId="0787E1A9"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02E8B6B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14:paraId="34B52A7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52A2D36" w14:textId="77777777" w:rsidR="00A94F08" w:rsidRPr="006E424D" w:rsidRDefault="00A94F08" w:rsidP="00DE60F8">
            <w:pPr>
              <w:pStyle w:val="aa"/>
              <w:ind w:right="20"/>
              <w:jc w:val="both"/>
              <w:rPr>
                <w:rFonts w:ascii="Courier New" w:hAnsi="Courier New" w:cs="Courier New"/>
                <w:kern w:val="0"/>
              </w:rPr>
            </w:pPr>
          </w:p>
          <w:p w14:paraId="5E153A45"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tc>
      </w:tr>
    </w:tbl>
    <w:p w14:paraId="37660B5B" w14:textId="77777777" w:rsidR="00A94F08" w:rsidRDefault="00A94F08" w:rsidP="00DE60F8">
      <w:pPr>
        <w:pStyle w:val="aa"/>
        <w:ind w:right="20"/>
        <w:rPr>
          <w:rFonts w:cs="Times New Roman"/>
          <w:kern w:val="0"/>
        </w:rPr>
      </w:pPr>
    </w:p>
    <w:p w14:paraId="60CE6C29" w14:textId="77777777" w:rsidR="00A94F08" w:rsidRDefault="00A94F08" w:rsidP="00DE60F8">
      <w:pPr>
        <w:pStyle w:val="4"/>
        <w:ind w:left="0" w:right="20"/>
      </w:pPr>
      <w:bookmarkStart w:id="2122" w:name="_Toc363228499"/>
      <w:r>
        <w:rPr>
          <w:rFonts w:hint="eastAsia"/>
        </w:rPr>
        <w:t>IGMP Snooping Last-Member-Query</w:t>
      </w:r>
      <w:bookmarkEnd w:id="2122"/>
    </w:p>
    <w:p w14:paraId="6A185362" w14:textId="77777777" w:rsidR="00AF0D31" w:rsidRDefault="00320293" w:rsidP="00DE60F8">
      <w:pPr>
        <w:pStyle w:val="a3"/>
        <w:ind w:left="0" w:right="20"/>
        <w:rPr>
          <w:rStyle w:val="hps"/>
          <w:color w:val="222222"/>
        </w:rPr>
      </w:pPr>
      <w:r>
        <w:rPr>
          <w:rStyle w:val="hps"/>
          <w:color w:val="222222"/>
        </w:rPr>
        <w:t>If you</w:t>
      </w:r>
      <w:r w:rsidR="00735495">
        <w:t xml:space="preserve"> </w:t>
      </w:r>
      <w:r w:rsidR="00735495">
        <w:rPr>
          <w:rStyle w:val="hps"/>
          <w:color w:val="222222"/>
        </w:rPr>
        <w:t>enable</w:t>
      </w:r>
      <w:r w:rsidR="00735495">
        <w:t xml:space="preserve"> </w:t>
      </w:r>
      <w:r w:rsidR="00735495">
        <w:rPr>
          <w:rStyle w:val="hps"/>
          <w:color w:val="222222"/>
        </w:rPr>
        <w:t>IGMP Snooping</w:t>
      </w:r>
      <w:r w:rsidR="00735495">
        <w:t xml:space="preserve"> </w:t>
      </w:r>
      <w:r w:rsidR="00735495">
        <w:rPr>
          <w:rStyle w:val="hps"/>
          <w:color w:val="222222"/>
        </w:rPr>
        <w:t>on</w:t>
      </w:r>
      <w:r w:rsidR="00735495">
        <w:t xml:space="preserve"> </w:t>
      </w:r>
      <w:r w:rsidR="00735495">
        <w:rPr>
          <w:rStyle w:val="hps"/>
          <w:color w:val="222222"/>
        </w:rPr>
        <w:t>a</w:t>
      </w:r>
      <w:r w:rsidR="00735495">
        <w:t xml:space="preserve"> </w:t>
      </w:r>
      <w:r w:rsidR="00735495">
        <w:rPr>
          <w:rStyle w:val="hps"/>
          <w:color w:val="222222"/>
        </w:rPr>
        <w:t>VLAN Interface</w:t>
      </w:r>
      <w:r w:rsidR="00735495">
        <w:t xml:space="preserve">, Last-Member-Query </w:t>
      </w:r>
      <w:r w:rsidR="007B0D3C">
        <w:rPr>
          <w:rStyle w:val="hps"/>
          <w:color w:val="222222"/>
        </w:rPr>
        <w:t>is set to</w:t>
      </w:r>
      <w:r w:rsidR="00735495">
        <w:t xml:space="preserve"> </w:t>
      </w:r>
      <w:r w:rsidR="00735495">
        <w:rPr>
          <w:rStyle w:val="hps"/>
          <w:color w:val="222222"/>
        </w:rPr>
        <w:t>enable</w:t>
      </w:r>
      <w:r w:rsidR="00735495">
        <w:t xml:space="preserve"> </w:t>
      </w:r>
      <w:r w:rsidR="00735495">
        <w:rPr>
          <w:rStyle w:val="hps"/>
          <w:color w:val="222222"/>
        </w:rPr>
        <w:t>by default</w:t>
      </w:r>
      <w:r w:rsidR="007B0D3C">
        <w:rPr>
          <w:rStyle w:val="hps"/>
          <w:color w:val="222222"/>
        </w:rPr>
        <w:t>. A</w:t>
      </w:r>
      <w:r w:rsidR="00735495">
        <w:rPr>
          <w:rStyle w:val="hps"/>
          <w:color w:val="222222"/>
        </w:rPr>
        <w:t>nd</w:t>
      </w:r>
      <w:r w:rsidR="00735495">
        <w:t xml:space="preserve">, IGMP Snooping </w:t>
      </w:r>
      <w:r w:rsidR="007B0D3C">
        <w:t xml:space="preserve">will transfer </w:t>
      </w:r>
      <w:r w:rsidR="007B0D3C">
        <w:rPr>
          <w:rStyle w:val="hps"/>
          <w:color w:val="222222"/>
        </w:rPr>
        <w:t>Group Specific Query</w:t>
      </w:r>
      <w:r w:rsidR="007B0D3C">
        <w:t xml:space="preserve"> </w:t>
      </w:r>
      <w:r w:rsidR="00735495">
        <w:rPr>
          <w:rStyle w:val="hps"/>
          <w:color w:val="222222"/>
        </w:rPr>
        <w:t>only if</w:t>
      </w:r>
      <w:r w:rsidR="00735495">
        <w:t xml:space="preserve"> </w:t>
      </w:r>
      <w:r w:rsidR="00735495">
        <w:rPr>
          <w:rStyle w:val="hps"/>
          <w:color w:val="222222"/>
        </w:rPr>
        <w:t>the</w:t>
      </w:r>
      <w:r w:rsidR="00735495">
        <w:t xml:space="preserve"> </w:t>
      </w:r>
      <w:r w:rsidR="00735495">
        <w:rPr>
          <w:rStyle w:val="hps"/>
          <w:color w:val="222222"/>
        </w:rPr>
        <w:t>Last Member</w:t>
      </w:r>
      <w:r w:rsidR="00735495">
        <w:t xml:space="preserve"> </w:t>
      </w:r>
      <w:r w:rsidR="00735495">
        <w:rPr>
          <w:rStyle w:val="hps"/>
          <w:color w:val="222222"/>
        </w:rPr>
        <w:t>Leave</w:t>
      </w:r>
      <w:r w:rsidR="007B0D3C">
        <w:rPr>
          <w:rStyle w:val="hps"/>
          <w:color w:val="222222"/>
        </w:rPr>
        <w:t>. If</w:t>
      </w:r>
      <w:r w:rsidR="00735495">
        <w:t xml:space="preserve"> </w:t>
      </w:r>
      <w:r w:rsidR="00735495">
        <w:rPr>
          <w:rStyle w:val="hps"/>
          <w:color w:val="222222"/>
        </w:rPr>
        <w:t>Last-Member-Query</w:t>
      </w:r>
      <w:r w:rsidR="00735495">
        <w:t xml:space="preserve"> </w:t>
      </w:r>
      <w:r w:rsidR="007B0D3C">
        <w:rPr>
          <w:rStyle w:val="hps"/>
          <w:color w:val="222222"/>
        </w:rPr>
        <w:t>is set to</w:t>
      </w:r>
      <w:r w:rsidR="00735495">
        <w:t xml:space="preserve"> </w:t>
      </w:r>
      <w:r w:rsidR="00735495">
        <w:rPr>
          <w:rStyle w:val="hps"/>
          <w:color w:val="222222"/>
        </w:rPr>
        <w:t>disable</w:t>
      </w:r>
      <w:r w:rsidR="00735495">
        <w:t xml:space="preserve"> </w:t>
      </w:r>
      <w:r w:rsidR="007B0D3C">
        <w:t xml:space="preserve">then </w:t>
      </w:r>
      <w:r w:rsidR="00735495">
        <w:rPr>
          <w:rStyle w:val="hps"/>
          <w:color w:val="222222"/>
        </w:rPr>
        <w:t>Group Specific Query</w:t>
      </w:r>
      <w:r w:rsidR="00735495">
        <w:t xml:space="preserve"> </w:t>
      </w:r>
      <w:r w:rsidR="00AF0D31">
        <w:rPr>
          <w:rStyle w:val="hps"/>
          <w:color w:val="222222"/>
        </w:rPr>
        <w:t>is sent</w:t>
      </w:r>
      <w:r w:rsidR="00735495">
        <w:t xml:space="preserve"> </w:t>
      </w:r>
      <w:r w:rsidR="00735495">
        <w:rPr>
          <w:rStyle w:val="hps"/>
          <w:color w:val="222222"/>
        </w:rPr>
        <w:t>whenever</w:t>
      </w:r>
      <w:r w:rsidR="007B0D3C" w:rsidRPr="007B0D3C">
        <w:rPr>
          <w:rStyle w:val="hps"/>
          <w:color w:val="222222"/>
        </w:rPr>
        <w:t xml:space="preserve"> </w:t>
      </w:r>
      <w:r w:rsidR="007B0D3C">
        <w:rPr>
          <w:rStyle w:val="hps"/>
          <w:color w:val="222222"/>
        </w:rPr>
        <w:t>all of the</w:t>
      </w:r>
      <w:r w:rsidR="007B0D3C">
        <w:t xml:space="preserve"> </w:t>
      </w:r>
      <w:r w:rsidR="007B0D3C">
        <w:rPr>
          <w:rStyle w:val="hps"/>
          <w:color w:val="222222"/>
        </w:rPr>
        <w:t>Member</w:t>
      </w:r>
      <w:r w:rsidR="007B0D3C">
        <w:t xml:space="preserve"> </w:t>
      </w:r>
      <w:r w:rsidR="00AF0D31">
        <w:t>l</w:t>
      </w:r>
      <w:r w:rsidR="007B0D3C">
        <w:rPr>
          <w:rStyle w:val="hps"/>
          <w:color w:val="222222"/>
        </w:rPr>
        <w:t>eave</w:t>
      </w:r>
      <w:r w:rsidR="00AF0D31">
        <w:t xml:space="preserve">. </w:t>
      </w:r>
    </w:p>
    <w:p w14:paraId="4243C56C" w14:textId="77777777" w:rsidR="00735495" w:rsidRPr="00373CEA" w:rsidRDefault="00735495" w:rsidP="00DE60F8">
      <w:pPr>
        <w:pStyle w:val="a3"/>
        <w:ind w:left="0" w:right="20"/>
      </w:pPr>
      <w:r>
        <w:rPr>
          <w:rStyle w:val="hps"/>
          <w:color w:val="222222"/>
        </w:rPr>
        <w:t>To</w:t>
      </w:r>
      <w:r>
        <w:t xml:space="preserve"> </w:t>
      </w:r>
      <w:r>
        <w:rPr>
          <w:rStyle w:val="hps"/>
          <w:color w:val="222222"/>
        </w:rPr>
        <w:t>enable this feature,</w:t>
      </w:r>
      <w:r>
        <w:t xml:space="preserve"> </w:t>
      </w:r>
      <w:r>
        <w:rPr>
          <w:rStyle w:val="hps"/>
          <w:color w:val="222222"/>
        </w:rPr>
        <w:t>the following commands</w:t>
      </w:r>
      <w:r w:rsidR="00AF0D31">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14:paraId="3CF98C83" w14:textId="77777777" w:rsidR="000B7D52" w:rsidRPr="00EF0589" w:rsidRDefault="000B7D52" w:rsidP="00DE60F8">
      <w:pPr>
        <w:pStyle w:val="afffff3"/>
        <w:ind w:left="0" w:right="20"/>
        <w:rPr>
          <w:rFonts w:cs="Times New Roman"/>
          <w:kern w:val="0"/>
        </w:rPr>
      </w:pPr>
      <w:bookmarkStart w:id="2123" w:name="_Toc391575263"/>
      <w:r>
        <w:t xml:space="preserve">Table </w:t>
      </w:r>
      <w:r w:rsidR="005832B8">
        <w:fldChar w:fldCharType="begin"/>
      </w:r>
      <w:r w:rsidR="00092D8C">
        <w:instrText xml:space="preserve"> SEQ Table \* ARABIC </w:instrText>
      </w:r>
      <w:r w:rsidR="005832B8">
        <w:fldChar w:fldCharType="separate"/>
      </w:r>
      <w:r w:rsidR="00EC5045">
        <w:rPr>
          <w:noProof/>
        </w:rPr>
        <w:t>121</w:t>
      </w:r>
      <w:r w:rsidR="005832B8">
        <w:rPr>
          <w:noProof/>
        </w:rPr>
        <w:fldChar w:fldCharType="end"/>
      </w:r>
      <w:r w:rsidR="00EC5045">
        <w:rPr>
          <w:noProof/>
        </w:rPr>
        <w:t xml:space="preserve"> </w:t>
      </w:r>
      <w:r>
        <w:rPr>
          <w:rFonts w:cs="Times New Roman" w:hint="eastAsia"/>
          <w:kern w:val="0"/>
        </w:rPr>
        <w:t>IGMP Snooping Last-Member-Query</w:t>
      </w:r>
      <w:bookmarkEnd w:id="2123"/>
    </w:p>
    <w:tbl>
      <w:tblPr>
        <w:tblStyle w:val="CLIWide"/>
        <w:tblW w:w="0" w:type="auto"/>
        <w:tblLook w:val="01E0" w:firstRow="1" w:lastRow="1" w:firstColumn="1" w:lastColumn="1" w:noHBand="0" w:noVBand="0"/>
      </w:tblPr>
      <w:tblGrid>
        <w:gridCol w:w="3443"/>
        <w:gridCol w:w="4705"/>
      </w:tblGrid>
      <w:tr w:rsidR="00A94F08"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Default="00BB7669" w:rsidP="00DE60F8">
            <w:pPr>
              <w:pStyle w:val="ab"/>
              <w:ind w:right="20"/>
              <w:rPr>
                <w:rFonts w:cs="Times New Roman"/>
              </w:rPr>
            </w:pPr>
            <w:r>
              <w:rPr>
                <w:rFonts w:cs="굴림체" w:hint="eastAsia"/>
              </w:rPr>
              <w:t>Command</w:t>
            </w:r>
          </w:p>
        </w:tc>
        <w:tc>
          <w:tcPr>
            <w:tcW w:w="4810" w:type="dxa"/>
          </w:tcPr>
          <w:p w14:paraId="57F2AE95" w14:textId="77777777" w:rsidR="00A94F08" w:rsidRDefault="00BB7669" w:rsidP="00DE60F8">
            <w:pPr>
              <w:pStyle w:val="ab"/>
              <w:ind w:right="20"/>
              <w:rPr>
                <w:rFonts w:cs="Times New Roman"/>
              </w:rPr>
            </w:pPr>
            <w:r>
              <w:rPr>
                <w:rFonts w:cs="굴림체" w:hint="eastAsia"/>
              </w:rPr>
              <w:t>Description</w:t>
            </w:r>
          </w:p>
        </w:tc>
      </w:tr>
      <w:tr w:rsidR="00A94F08" w14:paraId="1795A826" w14:textId="77777777" w:rsidTr="000B7D52">
        <w:trPr>
          <w:trHeight w:val="327"/>
        </w:trPr>
        <w:tc>
          <w:tcPr>
            <w:tcW w:w="3512" w:type="dxa"/>
          </w:tcPr>
          <w:p w14:paraId="3940776C" w14:textId="77777777" w:rsidR="00A94F08" w:rsidRDefault="00A94F08" w:rsidP="00DE60F8">
            <w:pPr>
              <w:pStyle w:val="aa"/>
              <w:ind w:right="20"/>
              <w:rPr>
                <w:rFonts w:cs="Times New Roman"/>
              </w:rPr>
            </w:pPr>
            <w:r>
              <w:rPr>
                <w:b/>
                <w:bCs/>
              </w:rPr>
              <w:t xml:space="preserve">ip igmp snooping </w:t>
            </w:r>
            <w:r>
              <w:rPr>
                <w:rFonts w:hint="eastAsia"/>
                <w:b/>
                <w:bCs/>
              </w:rPr>
              <w:t>last-member-query</w:t>
            </w:r>
          </w:p>
        </w:tc>
        <w:tc>
          <w:tcPr>
            <w:tcW w:w="4810" w:type="dxa"/>
          </w:tcPr>
          <w:p w14:paraId="79323E87" w14:textId="77777777" w:rsidR="00AF0D31" w:rsidRDefault="00AF0D31" w:rsidP="00DE60F8">
            <w:pPr>
              <w:pStyle w:val="aa"/>
              <w:ind w:right="20"/>
            </w:pPr>
            <w:r>
              <w:t xml:space="preserve">Set </w:t>
            </w:r>
            <w:r>
              <w:rPr>
                <w:rFonts w:hint="eastAsia"/>
              </w:rPr>
              <w:t>snooping last-member-query</w:t>
            </w:r>
            <w:r>
              <w:t xml:space="preserve"> </w:t>
            </w:r>
            <w:r>
              <w:rPr>
                <w:rFonts w:cs="굴림체"/>
              </w:rPr>
              <w:t>for the VLAN</w:t>
            </w:r>
            <w:r>
              <w:t>.</w:t>
            </w:r>
          </w:p>
        </w:tc>
      </w:tr>
      <w:tr w:rsidR="00A94F08" w14:paraId="352345E8" w14:textId="77777777" w:rsidTr="000B7D52">
        <w:trPr>
          <w:trHeight w:val="327"/>
        </w:trPr>
        <w:tc>
          <w:tcPr>
            <w:tcW w:w="3512" w:type="dxa"/>
          </w:tcPr>
          <w:p w14:paraId="63606AE2" w14:textId="77777777" w:rsidR="00A94F08" w:rsidRDefault="00A94F08" w:rsidP="00DE60F8">
            <w:pPr>
              <w:pStyle w:val="aa"/>
              <w:ind w:right="20"/>
              <w:rPr>
                <w:rFonts w:cs="Times New Roman"/>
                <w:b/>
                <w:bCs/>
              </w:rPr>
            </w:pPr>
            <w:r>
              <w:rPr>
                <w:b/>
                <w:bCs/>
              </w:rPr>
              <w:t xml:space="preserve">no ip igmp snooping </w:t>
            </w:r>
            <w:r>
              <w:rPr>
                <w:rFonts w:hint="eastAsia"/>
                <w:b/>
                <w:bCs/>
              </w:rPr>
              <w:t>last-member-query</w:t>
            </w:r>
          </w:p>
        </w:tc>
        <w:tc>
          <w:tcPr>
            <w:tcW w:w="4810" w:type="dxa"/>
          </w:tcPr>
          <w:p w14:paraId="04F138F8" w14:textId="77777777" w:rsidR="00AF0D31" w:rsidRDefault="00AF0D31" w:rsidP="00DE60F8">
            <w:pPr>
              <w:pStyle w:val="aa"/>
              <w:ind w:right="20"/>
            </w:pPr>
            <w:r>
              <w:t xml:space="preserve">Remove the set </w:t>
            </w:r>
            <w:r>
              <w:rPr>
                <w:rFonts w:hint="eastAsia"/>
              </w:rPr>
              <w:t>snooping last-member-query</w:t>
            </w:r>
            <w:r>
              <w:t xml:space="preserve"> </w:t>
            </w:r>
            <w:r>
              <w:rPr>
                <w:rFonts w:cs="굴림체"/>
              </w:rPr>
              <w:t>for the VLAN</w:t>
            </w:r>
          </w:p>
        </w:tc>
      </w:tr>
    </w:tbl>
    <w:p w14:paraId="253D9785" w14:textId="77777777"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A94F08" w:rsidRPr="00B311A5" w14:paraId="260CC86D" w14:textId="77777777" w:rsidTr="00B80849">
        <w:tc>
          <w:tcPr>
            <w:tcW w:w="9068" w:type="dxa"/>
          </w:tcPr>
          <w:p w14:paraId="46EA92AC" w14:textId="77777777" w:rsidR="00A94F08" w:rsidRPr="006E424D" w:rsidRDefault="00A94F08" w:rsidP="00DE60F8">
            <w:pPr>
              <w:pStyle w:val="aa"/>
              <w:ind w:right="20"/>
              <w:rPr>
                <w:rFonts w:ascii="Courier New" w:hAnsi="Courier New" w:cs="Courier New"/>
              </w:rPr>
            </w:pPr>
          </w:p>
          <w:p w14:paraId="3009A3A8"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14:paraId="7CD82F5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14:paraId="0C9CBEC7" w14:textId="77777777" w:rsidR="00A94F08" w:rsidRPr="006E424D" w:rsidRDefault="00A94F08" w:rsidP="00DE60F8">
            <w:pPr>
              <w:pStyle w:val="aa"/>
              <w:tabs>
                <w:tab w:val="left" w:pos="6630"/>
              </w:tabs>
              <w:ind w:right="20"/>
              <w:jc w:val="both"/>
              <w:rPr>
                <w:rFonts w:ascii="Courier New" w:hAnsi="Courier New" w:cs="Courier New"/>
                <w:b/>
                <w:bCs/>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 xml:space="preserve">ip igmp snooping </w:t>
            </w:r>
            <w:r>
              <w:rPr>
                <w:rFonts w:ascii="Courier New" w:hAnsi="Courier New" w:cs="Courier New" w:hint="eastAsia"/>
                <w:b/>
                <w:bCs/>
                <w:kern w:val="0"/>
              </w:rPr>
              <w:t>last-member-query</w:t>
            </w:r>
          </w:p>
          <w:p w14:paraId="744F852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14:paraId="29B4E19F"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14:paraId="1B405553"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0E160C5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14:paraId="7EE478D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14:paraId="1DFCA70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14:paraId="00A05FA2"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14:paraId="2381842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14:paraId="3AB7656C"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14:paraId="28BAA761"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14:paraId="1BB40CCE"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14:paraId="655C0922" w14:textId="77777777" w:rsidR="00A94F08" w:rsidRDefault="00A94F08" w:rsidP="00DE60F8">
            <w:pPr>
              <w:pStyle w:val="aa"/>
              <w:ind w:right="20"/>
              <w:rPr>
                <w:rFonts w:ascii="Courier New" w:hAnsi="Courier New" w:cs="Courier New"/>
              </w:rPr>
            </w:pPr>
            <w:r w:rsidRPr="00B311A5">
              <w:rPr>
                <w:rFonts w:ascii="Courier New" w:hAnsi="Courier New" w:cs="Courier New"/>
              </w:rPr>
              <w:lastRenderedPageBreak/>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14:paraId="16D7567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14:paraId="5E1BCE8B" w14:textId="77777777"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14:paraId="6BCF8BC0"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14:paraId="14313C1D" w14:textId="77777777"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14:paraId="3FDBE5A6"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14:paraId="7205E539"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14:paraId="6737A654" w14:textId="77777777"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w:t>
            </w:r>
            <w:r w:rsidRPr="00217355">
              <w:rPr>
                <w:rFonts w:ascii="Courier New" w:hAnsi="Courier New" w:cs="Courier New"/>
                <w:kern w:val="0"/>
              </w:rPr>
              <w:t>IGMP Snooping querier is enabled</w:t>
            </w:r>
          </w:p>
          <w:p w14:paraId="5CF4D0A3"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14:paraId="36F4DB2D" w14:textId="77777777" w:rsidR="00A94F08" w:rsidRPr="00217355" w:rsidRDefault="00A94F08" w:rsidP="00DE60F8">
            <w:pPr>
              <w:pStyle w:val="aa"/>
              <w:ind w:right="20"/>
              <w:rPr>
                <w:rFonts w:ascii="Courier New" w:hAnsi="Courier New" w:cs="Courier New"/>
                <w:b/>
                <w:bCs/>
              </w:rPr>
            </w:pPr>
            <w:r w:rsidRPr="00217355">
              <w:rPr>
                <w:rFonts w:ascii="Courier New" w:hAnsi="Courier New" w:cs="Courier New"/>
                <w:b/>
                <w:bCs/>
              </w:rPr>
              <w:t xml:space="preserve"> </w:t>
            </w:r>
            <w:r w:rsidRPr="00217355">
              <w:rPr>
                <w:rFonts w:ascii="Courier New" w:hAnsi="Courier New" w:cs="Courier New" w:hint="eastAsia"/>
                <w:b/>
                <w:bCs/>
              </w:rPr>
              <w:t xml:space="preserve"> </w:t>
            </w:r>
            <w:r w:rsidRPr="00217355">
              <w:rPr>
                <w:rFonts w:ascii="Courier New" w:hAnsi="Courier New" w:cs="Courier New"/>
                <w:b/>
                <w:bCs/>
              </w:rPr>
              <w:t xml:space="preserve">IGMP Snooping last-member-query is </w:t>
            </w:r>
            <w:r w:rsidRPr="00217355">
              <w:rPr>
                <w:rFonts w:ascii="Courier New" w:hAnsi="Courier New" w:cs="Courier New" w:hint="eastAsia"/>
                <w:b/>
                <w:bCs/>
              </w:rPr>
              <w:t>dis</w:t>
            </w:r>
            <w:r w:rsidRPr="00217355">
              <w:rPr>
                <w:rFonts w:ascii="Courier New" w:hAnsi="Courier New" w:cs="Courier New"/>
                <w:b/>
                <w:bCs/>
              </w:rPr>
              <w:t>abled</w:t>
            </w:r>
          </w:p>
          <w:p w14:paraId="6A891EA5" w14:textId="77777777"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14:paraId="29697CDB" w14:textId="77777777"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p w14:paraId="4EE79A06" w14:textId="77777777" w:rsidR="00A94F08" w:rsidRPr="00217355" w:rsidRDefault="00A94F08" w:rsidP="00DE60F8">
            <w:pPr>
              <w:pStyle w:val="aa"/>
              <w:ind w:right="20"/>
              <w:jc w:val="both"/>
              <w:rPr>
                <w:rFonts w:ascii="Courier New" w:hAnsi="Courier New" w:cs="Courier New"/>
                <w:kern w:val="0"/>
              </w:rPr>
            </w:pPr>
          </w:p>
        </w:tc>
      </w:tr>
    </w:tbl>
    <w:p w14:paraId="5371B4D2" w14:textId="77777777" w:rsidR="00A94F08" w:rsidRDefault="00A94F08" w:rsidP="00DE60F8">
      <w:pPr>
        <w:pStyle w:val="4"/>
        <w:ind w:left="0" w:right="20"/>
      </w:pPr>
      <w:bookmarkStart w:id="2124" w:name="_Toc86577150"/>
      <w:r>
        <w:rPr>
          <w:rFonts w:hint="eastAsia"/>
        </w:rPr>
        <w:lastRenderedPageBreak/>
        <w:t>IGMP Snooping Access-Group</w:t>
      </w:r>
      <w:bookmarkEnd w:id="2124"/>
    </w:p>
    <w:p w14:paraId="4C32B11C" w14:textId="77777777" w:rsidR="00A94F08" w:rsidRDefault="00A94F08" w:rsidP="00DE60F8">
      <w:pPr>
        <w:pStyle w:val="a3"/>
        <w:ind w:left="0" w:right="20"/>
      </w:pPr>
      <w:r w:rsidRPr="002F5F3A">
        <w:t>To set IGMP Access-Group, use the following command in the interface configuration mode</w:t>
      </w:r>
      <w:r>
        <w:t xml:space="preserve">. </w:t>
      </w:r>
      <w:r w:rsidRPr="002D5202">
        <w:t xml:space="preserve"> </w:t>
      </w:r>
    </w:p>
    <w:p w14:paraId="4FC14A53" w14:textId="77777777" w:rsidR="00A94F08" w:rsidRPr="000B7D52" w:rsidRDefault="000B7D52" w:rsidP="00DE60F8">
      <w:pPr>
        <w:pStyle w:val="afffff3"/>
        <w:ind w:left="0" w:right="20"/>
        <w:rPr>
          <w:kern w:val="0"/>
        </w:rPr>
      </w:pPr>
      <w:bookmarkStart w:id="2125" w:name="_Toc259454324"/>
      <w:bookmarkStart w:id="2126" w:name="_Toc391575264"/>
      <w:r>
        <w:t xml:space="preserve">Table </w:t>
      </w:r>
      <w:r w:rsidR="005832B8">
        <w:fldChar w:fldCharType="begin"/>
      </w:r>
      <w:r w:rsidR="00092D8C">
        <w:instrText xml:space="preserve"> SEQ Table \* ARABIC </w:instrText>
      </w:r>
      <w:r w:rsidR="005832B8">
        <w:fldChar w:fldCharType="separate"/>
      </w:r>
      <w:r w:rsidR="00EC5045">
        <w:rPr>
          <w:noProof/>
        </w:rPr>
        <w:t>122</w:t>
      </w:r>
      <w:r w:rsidR="005832B8">
        <w:rPr>
          <w:noProof/>
        </w:rPr>
        <w:fldChar w:fldCharType="end"/>
      </w:r>
      <w:r>
        <w:rPr>
          <w:rFonts w:hint="eastAsia"/>
        </w:rPr>
        <w:t xml:space="preserve"> </w:t>
      </w:r>
      <w:r>
        <w:rPr>
          <w:rFonts w:hint="eastAsia"/>
          <w:kern w:val="0"/>
        </w:rPr>
        <w:t>IGMP Access-Group</w:t>
      </w:r>
      <w:bookmarkEnd w:id="2125"/>
      <w:bookmarkEnd w:id="2126"/>
    </w:p>
    <w:tbl>
      <w:tblPr>
        <w:tblStyle w:val="CLIWide"/>
        <w:tblW w:w="0" w:type="auto"/>
        <w:tblLook w:val="01E0" w:firstRow="1" w:lastRow="1" w:firstColumn="1" w:lastColumn="1" w:noHBand="0" w:noVBand="0"/>
      </w:tblPr>
      <w:tblGrid>
        <w:gridCol w:w="4069"/>
        <w:gridCol w:w="4079"/>
      </w:tblGrid>
      <w:tr w:rsidR="00A94F08"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2F5F3A" w:rsidRDefault="00A94F08" w:rsidP="00DE60F8">
            <w:pPr>
              <w:pStyle w:val="ab"/>
              <w:wordWrap/>
              <w:ind w:right="20"/>
              <w:rPr>
                <w:b w:val="0"/>
              </w:rPr>
            </w:pPr>
            <w:r w:rsidRPr="002F5F3A">
              <w:rPr>
                <w:b w:val="0"/>
              </w:rPr>
              <w:t>Command</w:t>
            </w:r>
          </w:p>
        </w:tc>
        <w:tc>
          <w:tcPr>
            <w:tcW w:w="4479" w:type="dxa"/>
          </w:tcPr>
          <w:p w14:paraId="3DAE94A9" w14:textId="77777777" w:rsidR="00A94F08" w:rsidRPr="002F5F3A" w:rsidRDefault="00A94F08" w:rsidP="00DE60F8">
            <w:pPr>
              <w:pStyle w:val="ab"/>
              <w:wordWrap/>
              <w:ind w:right="20"/>
              <w:rPr>
                <w:b w:val="0"/>
              </w:rPr>
            </w:pPr>
            <w:r w:rsidRPr="002F5F3A">
              <w:rPr>
                <w:b w:val="0"/>
              </w:rPr>
              <w:t>Description</w:t>
            </w:r>
          </w:p>
        </w:tc>
      </w:tr>
      <w:tr w:rsidR="00A94F08" w14:paraId="74B5EB22" w14:textId="77777777" w:rsidTr="00B80849">
        <w:trPr>
          <w:trHeight w:val="107"/>
        </w:trPr>
        <w:tc>
          <w:tcPr>
            <w:tcW w:w="4479" w:type="dxa"/>
          </w:tcPr>
          <w:p w14:paraId="5EB94AD3" w14:textId="77777777" w:rsidR="00A94F08" w:rsidRPr="002F5F3A" w:rsidRDefault="00A94F08" w:rsidP="00DE60F8">
            <w:pPr>
              <w:pStyle w:val="aa"/>
              <w:ind w:right="20"/>
            </w:pPr>
            <w:r w:rsidRPr="002F5F3A">
              <w:rPr>
                <w:b/>
                <w:bCs/>
                <w:kern w:val="0"/>
              </w:rPr>
              <w:t xml:space="preserve">ip igmp snooping access-group </w:t>
            </w:r>
            <w:r w:rsidRPr="002F5F3A">
              <w:rPr>
                <w:i/>
                <w:iCs/>
                <w:kern w:val="0"/>
              </w:rPr>
              <w:t>&lt;access-list&gt;</w:t>
            </w:r>
          </w:p>
        </w:tc>
        <w:tc>
          <w:tcPr>
            <w:tcW w:w="4479" w:type="dxa"/>
          </w:tcPr>
          <w:p w14:paraId="05785733" w14:textId="77777777" w:rsidR="00A94F08" w:rsidRPr="002F5F3A" w:rsidRDefault="00A94F08" w:rsidP="00DE60F8">
            <w:pPr>
              <w:pStyle w:val="aa"/>
              <w:ind w:right="20"/>
            </w:pPr>
            <w:r w:rsidRPr="002F5F3A">
              <w:t>Sets IGMP access group.</w:t>
            </w:r>
          </w:p>
        </w:tc>
      </w:tr>
      <w:tr w:rsidR="00A94F08" w14:paraId="3F1CBD34" w14:textId="77777777" w:rsidTr="00B80849">
        <w:trPr>
          <w:trHeight w:val="529"/>
        </w:trPr>
        <w:tc>
          <w:tcPr>
            <w:tcW w:w="4479" w:type="dxa"/>
          </w:tcPr>
          <w:p w14:paraId="020A6C9E" w14:textId="77777777" w:rsidR="00A94F08" w:rsidRPr="002F5F3A" w:rsidRDefault="00A94F08" w:rsidP="00DE60F8">
            <w:pPr>
              <w:pStyle w:val="aa"/>
              <w:ind w:right="20"/>
              <w:rPr>
                <w:b/>
                <w:bCs/>
                <w:kern w:val="0"/>
              </w:rPr>
            </w:pPr>
            <w:r w:rsidRPr="002F5F3A">
              <w:rPr>
                <w:b/>
                <w:bCs/>
                <w:kern w:val="0"/>
              </w:rPr>
              <w:t xml:space="preserve">no ip igmp snooping access-group </w:t>
            </w:r>
            <w:r w:rsidRPr="002F5F3A">
              <w:rPr>
                <w:i/>
                <w:iCs/>
                <w:kern w:val="0"/>
              </w:rPr>
              <w:t>&lt;access-list&gt;</w:t>
            </w:r>
          </w:p>
        </w:tc>
        <w:tc>
          <w:tcPr>
            <w:tcW w:w="4479" w:type="dxa"/>
          </w:tcPr>
          <w:p w14:paraId="64F5A736" w14:textId="77777777" w:rsidR="00A94F08" w:rsidRPr="002F5F3A" w:rsidRDefault="00A94F08" w:rsidP="00DE60F8">
            <w:pPr>
              <w:pStyle w:val="aa"/>
              <w:ind w:right="20"/>
              <w:rPr>
                <w:kern w:val="0"/>
              </w:rPr>
            </w:pPr>
            <w:r w:rsidRPr="002F5F3A">
              <w:t>Disables IGMP access group.</w:t>
            </w:r>
          </w:p>
        </w:tc>
      </w:tr>
    </w:tbl>
    <w:p w14:paraId="4C9344AA"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261"/>
      </w:tblGrid>
      <w:tr w:rsidR="00A94F08" w:rsidRPr="009B58DD" w14:paraId="5B97AB9C" w14:textId="77777777" w:rsidTr="00B80849">
        <w:tc>
          <w:tcPr>
            <w:tcW w:w="8959" w:type="dxa"/>
          </w:tcPr>
          <w:p w14:paraId="48BE0041" w14:textId="77777777" w:rsidR="00A94F08" w:rsidRPr="009B58DD" w:rsidRDefault="00A94F08" w:rsidP="00DE60F8">
            <w:pPr>
              <w:pStyle w:val="aa"/>
              <w:ind w:right="20"/>
              <w:jc w:val="both"/>
            </w:pPr>
          </w:p>
          <w:p w14:paraId="3C1C96EE" w14:textId="77777777" w:rsidR="00A94F08" w:rsidRPr="009B58DD" w:rsidRDefault="00A94F08" w:rsidP="00DE60F8">
            <w:pPr>
              <w:pStyle w:val="aa"/>
              <w:ind w:right="20"/>
              <w:jc w:val="both"/>
            </w:pPr>
            <w:r w:rsidRPr="009B58DD">
              <w:t>Router#</w:t>
            </w:r>
            <w:r w:rsidRPr="009B58DD">
              <w:rPr>
                <w:b/>
                <w:bCs/>
              </w:rPr>
              <w:t xml:space="preserve"> configure terminal</w:t>
            </w:r>
          </w:p>
          <w:p w14:paraId="2FD6EFB8" w14:textId="77777777" w:rsidR="00A94F08" w:rsidRPr="009B58DD" w:rsidRDefault="00A94F08" w:rsidP="00DE60F8">
            <w:pPr>
              <w:pStyle w:val="aa"/>
              <w:ind w:right="20"/>
              <w:jc w:val="both"/>
            </w:pPr>
            <w:r w:rsidRPr="009B58DD">
              <w:t xml:space="preserve">Router(config)# </w:t>
            </w:r>
            <w:r w:rsidRPr="009B58DD">
              <w:rPr>
                <w:b/>
              </w:rPr>
              <w:t>access-list 10 permit 225.1.1.1</w:t>
            </w:r>
          </w:p>
          <w:p w14:paraId="63B735B7" w14:textId="77777777" w:rsidR="00A94F08" w:rsidRPr="009B58DD" w:rsidRDefault="00A94F08" w:rsidP="00DE60F8">
            <w:pPr>
              <w:pStyle w:val="aa"/>
              <w:ind w:right="20"/>
            </w:pPr>
            <w:r w:rsidRPr="009B58DD">
              <w:t xml:space="preserve">Router(config)# </w:t>
            </w:r>
            <w:r w:rsidRPr="009B58DD">
              <w:rPr>
                <w:b/>
              </w:rPr>
              <w:t>access-list 10 deny any</w:t>
            </w:r>
          </w:p>
          <w:p w14:paraId="06949F73" w14:textId="77777777" w:rsidR="00A94F08" w:rsidRPr="009B58DD" w:rsidRDefault="00A94F08" w:rsidP="00DE60F8">
            <w:pPr>
              <w:pStyle w:val="aa"/>
              <w:ind w:right="20"/>
            </w:pPr>
            <w:r w:rsidRPr="009B58DD">
              <w:t xml:space="preserve">Router(config)# </w:t>
            </w:r>
            <w:r w:rsidRPr="009B58DD">
              <w:rPr>
                <w:b/>
              </w:rPr>
              <w:t>interface g</w:t>
            </w:r>
            <w:r w:rsidR="00E00FBB" w:rsidRPr="009B58DD">
              <w:rPr>
                <w:b/>
              </w:rPr>
              <w:t>i6</w:t>
            </w:r>
            <w:r w:rsidRPr="009B58DD">
              <w:rPr>
                <w:b/>
              </w:rPr>
              <w:t>/1</w:t>
            </w:r>
          </w:p>
          <w:p w14:paraId="0EB5BCD2"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rPr>
              <w:t>ip igmp snooping access-group 10</w:t>
            </w:r>
            <w:r w:rsidR="00A94F08" w:rsidRPr="009B58DD">
              <w:t xml:space="preserve"> </w:t>
            </w:r>
          </w:p>
          <w:p w14:paraId="6D19870C" w14:textId="77777777" w:rsidR="00A94F08" w:rsidRPr="009B58DD" w:rsidRDefault="00E00FBB" w:rsidP="00DE60F8">
            <w:pPr>
              <w:pStyle w:val="aa"/>
              <w:ind w:right="20"/>
            </w:pPr>
            <w:r w:rsidRPr="009B58DD">
              <w:t>Router(config-if-Giga6</w:t>
            </w:r>
            <w:r w:rsidR="00A94F08" w:rsidRPr="009B58DD">
              <w:t xml:space="preserve">/1)# </w:t>
            </w:r>
            <w:r w:rsidR="00A94F08" w:rsidRPr="009B58DD">
              <w:rPr>
                <w:b/>
                <w:bCs/>
              </w:rPr>
              <w:t>end</w:t>
            </w:r>
          </w:p>
          <w:p w14:paraId="075ED17F" w14:textId="77777777" w:rsidR="00A94F08" w:rsidRPr="009B58DD" w:rsidRDefault="00A94F08" w:rsidP="00DE60F8">
            <w:pPr>
              <w:ind w:right="20"/>
            </w:pPr>
            <w:r w:rsidRPr="009B58DD">
              <w:t>Router#</w:t>
            </w:r>
          </w:p>
        </w:tc>
      </w:tr>
    </w:tbl>
    <w:p w14:paraId="649F5B88" w14:textId="77777777" w:rsidR="00A94F08" w:rsidRPr="009B58DD" w:rsidRDefault="00A94F08" w:rsidP="00DE60F8">
      <w:pPr>
        <w:pStyle w:val="a3"/>
        <w:ind w:left="0" w:right="20"/>
      </w:pPr>
      <w:r w:rsidRPr="009B58DD">
        <w:t>In the case that relevant interface is the member of various VLAN interface, you can limit Multicast Group of IGMP Host only to a specific VLAN interface.</w:t>
      </w:r>
    </w:p>
    <w:p w14:paraId="508764C5" w14:textId="77777777" w:rsidR="00A94F08" w:rsidRPr="009B58DD" w:rsidRDefault="00A94F08" w:rsidP="00DE60F8">
      <w:pPr>
        <w:pStyle w:val="a3"/>
        <w:ind w:left="0" w:right="20"/>
      </w:pPr>
      <w:r w:rsidRPr="009B58DD">
        <w:t>To limit Multicast Group of IGMP Host to a specific VLAN interface set IGMP access-group, use the following command in the interface configuration mode:</w:t>
      </w:r>
    </w:p>
    <w:p w14:paraId="7531B6C6" w14:textId="77777777" w:rsidR="000B7D52" w:rsidRPr="009B58DD" w:rsidRDefault="000B7D52" w:rsidP="00DE60F8">
      <w:pPr>
        <w:pStyle w:val="afffff3"/>
        <w:ind w:left="0" w:right="20"/>
      </w:pPr>
      <w:bookmarkStart w:id="2127" w:name="_Toc363228500"/>
      <w:bookmarkStart w:id="2128" w:name="_Toc391575265"/>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123</w:t>
      </w:r>
      <w:r w:rsidR="005832B8" w:rsidRPr="009B58DD">
        <w:rPr>
          <w:noProof/>
        </w:rPr>
        <w:fldChar w:fldCharType="end"/>
      </w:r>
      <w:r w:rsidRPr="009B58DD">
        <w:rPr>
          <w:rFonts w:hint="eastAsia"/>
        </w:rPr>
        <w:t xml:space="preserve"> </w:t>
      </w:r>
      <w:r w:rsidRPr="009B58DD">
        <w:t>Multicast Group of IGMP Host only to specific VLAN interface</w:t>
      </w:r>
      <w:bookmarkEnd w:id="2127"/>
      <w:bookmarkEnd w:id="2128"/>
    </w:p>
    <w:tbl>
      <w:tblPr>
        <w:tblStyle w:val="CLIWide"/>
        <w:tblW w:w="0" w:type="auto"/>
        <w:tblLook w:val="01E0" w:firstRow="1" w:lastRow="1" w:firstColumn="1" w:lastColumn="1" w:noHBand="0" w:noVBand="0"/>
      </w:tblPr>
      <w:tblGrid>
        <w:gridCol w:w="4070"/>
        <w:gridCol w:w="4078"/>
      </w:tblGrid>
      <w:tr w:rsidR="00A94F08" w:rsidRPr="009B58DD"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9B58DD" w:rsidRDefault="00A94F08" w:rsidP="00DE60F8">
            <w:pPr>
              <w:pStyle w:val="ab"/>
              <w:wordWrap/>
              <w:ind w:right="20"/>
              <w:rPr>
                <w:b w:val="0"/>
              </w:rPr>
            </w:pPr>
            <w:r w:rsidRPr="009B58DD">
              <w:rPr>
                <w:b w:val="0"/>
              </w:rPr>
              <w:t>Command</w:t>
            </w:r>
          </w:p>
        </w:tc>
        <w:tc>
          <w:tcPr>
            <w:tcW w:w="4164" w:type="dxa"/>
          </w:tcPr>
          <w:p w14:paraId="5046CEAF" w14:textId="77777777" w:rsidR="00A94F08" w:rsidRPr="009B58DD" w:rsidRDefault="00A94F08" w:rsidP="00DE60F8">
            <w:pPr>
              <w:pStyle w:val="ab"/>
              <w:wordWrap/>
              <w:ind w:right="20"/>
              <w:rPr>
                <w:b w:val="0"/>
              </w:rPr>
            </w:pPr>
            <w:r w:rsidRPr="009B58DD">
              <w:rPr>
                <w:b w:val="0"/>
              </w:rPr>
              <w:t>Description</w:t>
            </w:r>
          </w:p>
        </w:tc>
      </w:tr>
      <w:tr w:rsidR="00A94F08" w:rsidRPr="009B58DD" w14:paraId="3DC0ABB9" w14:textId="77777777" w:rsidTr="00B80849">
        <w:trPr>
          <w:trHeight w:val="107"/>
        </w:trPr>
        <w:tc>
          <w:tcPr>
            <w:tcW w:w="4158" w:type="dxa"/>
          </w:tcPr>
          <w:p w14:paraId="46A2E419" w14:textId="77777777" w:rsidR="00A94F08" w:rsidRPr="009B58DD" w:rsidRDefault="00A94F08" w:rsidP="00DE60F8">
            <w:pPr>
              <w:pStyle w:val="aa"/>
              <w:ind w:right="20"/>
            </w:pPr>
            <w:r w:rsidRPr="009B58DD">
              <w:rPr>
                <w:b/>
                <w:bCs/>
                <w:kern w:val="0"/>
              </w:rPr>
              <w:t xml:space="preserve">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72157F47" w14:textId="77777777" w:rsidR="00A94F08" w:rsidRPr="009B58DD" w:rsidRDefault="00A94F08" w:rsidP="00DE60F8">
            <w:pPr>
              <w:pStyle w:val="aa"/>
              <w:ind w:right="20"/>
            </w:pPr>
            <w:r w:rsidRPr="009B58DD">
              <w:t>Limits multicast group of the IGMP host only to a specific VLAN interface.</w:t>
            </w:r>
          </w:p>
        </w:tc>
      </w:tr>
      <w:tr w:rsidR="00A94F08" w:rsidRPr="009B58DD" w14:paraId="5C59B6AA" w14:textId="77777777" w:rsidTr="00B80849">
        <w:trPr>
          <w:trHeight w:val="529"/>
        </w:trPr>
        <w:tc>
          <w:tcPr>
            <w:tcW w:w="4158" w:type="dxa"/>
          </w:tcPr>
          <w:p w14:paraId="2388A576" w14:textId="77777777" w:rsidR="00A94F08" w:rsidRPr="009B58DD" w:rsidRDefault="00A94F08" w:rsidP="00DE60F8">
            <w:pPr>
              <w:pStyle w:val="aa"/>
              <w:ind w:right="20"/>
              <w:rPr>
                <w:b/>
                <w:bCs/>
                <w:kern w:val="0"/>
              </w:rPr>
            </w:pPr>
            <w:r w:rsidRPr="009B58DD">
              <w:rPr>
                <w:b/>
                <w:bCs/>
                <w:kern w:val="0"/>
              </w:rPr>
              <w:t xml:space="preserve">no 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14:paraId="4C405DC2" w14:textId="77777777" w:rsidR="00A94F08" w:rsidRPr="009B58DD" w:rsidRDefault="00A94F08" w:rsidP="00DE60F8">
            <w:pPr>
              <w:pStyle w:val="aa"/>
              <w:ind w:right="20"/>
              <w:rPr>
                <w:kern w:val="0"/>
              </w:rPr>
            </w:pPr>
            <w:r w:rsidRPr="009B58DD">
              <w:rPr>
                <w:kern w:val="0"/>
              </w:rPr>
              <w:t>Disables the setting.</w:t>
            </w:r>
          </w:p>
        </w:tc>
      </w:tr>
    </w:tbl>
    <w:p w14:paraId="78C173C4"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261"/>
      </w:tblGrid>
      <w:tr w:rsidR="00A94F08" w:rsidRPr="009B58DD" w14:paraId="06EF529E" w14:textId="77777777" w:rsidTr="00B80849">
        <w:tc>
          <w:tcPr>
            <w:tcW w:w="8959" w:type="dxa"/>
          </w:tcPr>
          <w:p w14:paraId="30832881"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w:t>
            </w:r>
            <w:r w:rsidRPr="009B58DD">
              <w:rPr>
                <w:rFonts w:ascii="굴림체" w:hAnsi="굴림체" w:cs="Courier New"/>
                <w:b/>
                <w:bCs/>
              </w:rPr>
              <w:t xml:space="preserve"> configure terminal</w:t>
            </w:r>
          </w:p>
          <w:p w14:paraId="32B5B1E8" w14:textId="77777777"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permit 225.1.1.1</w:t>
            </w:r>
          </w:p>
          <w:p w14:paraId="7F76F156"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deny any</w:t>
            </w:r>
          </w:p>
          <w:p w14:paraId="11156B34" w14:textId="77777777"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00E00FBB" w:rsidRPr="009B58DD">
              <w:rPr>
                <w:rFonts w:ascii="굴림체" w:hAnsi="굴림체" w:cs="Courier New"/>
                <w:b/>
              </w:rPr>
              <w:t>interface gi6</w:t>
            </w:r>
            <w:r w:rsidRPr="009B58DD">
              <w:rPr>
                <w:rFonts w:ascii="굴림체" w:hAnsi="굴림체" w:cs="Courier New"/>
                <w:b/>
              </w:rPr>
              <w:t>/1</w:t>
            </w:r>
          </w:p>
          <w:p w14:paraId="7DBE6036"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rPr>
              <w:t>ip igmp snooping access-group 1</w:t>
            </w:r>
            <w:r w:rsidR="00A94F08" w:rsidRPr="009B58DD">
              <w:rPr>
                <w:rFonts w:ascii="굴림체" w:hAnsi="굴림체" w:cs="Courier New" w:hint="eastAsia"/>
                <w:b/>
              </w:rPr>
              <w:t>0 vlan 22</w:t>
            </w:r>
          </w:p>
          <w:p w14:paraId="0B7DEBE9" w14:textId="77777777"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bCs/>
              </w:rPr>
              <w:t>end</w:t>
            </w:r>
          </w:p>
          <w:p w14:paraId="78CFF985" w14:textId="77777777" w:rsidR="00A94F08" w:rsidRPr="009B58DD" w:rsidRDefault="00A94F08" w:rsidP="00DE60F8">
            <w:pPr>
              <w:ind w:right="20"/>
              <w:rPr>
                <w:rFonts w:ascii="굴림체" w:hAnsi="굴림체" w:cs="Courier New"/>
              </w:rPr>
            </w:pPr>
            <w:r w:rsidRPr="009B58DD">
              <w:rPr>
                <w:rFonts w:ascii="굴림체" w:hAnsi="굴림체" w:cs="Courier New"/>
              </w:rPr>
              <w:t>Router#</w:t>
            </w:r>
          </w:p>
          <w:p w14:paraId="5DA46624" w14:textId="77777777" w:rsidR="00A94F08" w:rsidRPr="009B58DD" w:rsidRDefault="00A94F08" w:rsidP="00DE60F8">
            <w:pPr>
              <w:ind w:right="20"/>
              <w:rPr>
                <w:rFonts w:cs="Times New Roman"/>
              </w:rPr>
            </w:pPr>
          </w:p>
        </w:tc>
      </w:tr>
    </w:tbl>
    <w:p w14:paraId="26411B37" w14:textId="77777777" w:rsidR="00A94F08" w:rsidRDefault="00A94F08" w:rsidP="00DE60F8">
      <w:pPr>
        <w:pStyle w:val="4"/>
        <w:ind w:left="0" w:right="20"/>
      </w:pPr>
      <w:r>
        <w:rPr>
          <w:rFonts w:hint="eastAsia"/>
        </w:rPr>
        <w:lastRenderedPageBreak/>
        <w:t>IGMP Snooping Group-Limit</w:t>
      </w:r>
    </w:p>
    <w:p w14:paraId="2ABDE014" w14:textId="77777777" w:rsidR="00A94F08" w:rsidRPr="002F5F3A" w:rsidRDefault="00A94F08" w:rsidP="00DE60F8">
      <w:pPr>
        <w:pStyle w:val="a3"/>
        <w:ind w:left="0" w:right="20"/>
      </w:pPr>
      <w:r w:rsidRPr="002F5F3A">
        <w:t xml:space="preserve">IGMP Snooping can limit Multicast Group number per each interface. </w:t>
      </w:r>
    </w:p>
    <w:p w14:paraId="514A2399" w14:textId="77777777" w:rsidR="00A94F08" w:rsidRDefault="00A94F08" w:rsidP="00DE60F8">
      <w:pPr>
        <w:pStyle w:val="a3"/>
        <w:ind w:left="0" w:right="20"/>
      </w:pPr>
      <w:r w:rsidRPr="002F5F3A">
        <w:t>To limit the multicast group number, use the following command in the interface configuration mode.</w:t>
      </w:r>
    </w:p>
    <w:p w14:paraId="24449799" w14:textId="77777777" w:rsidR="000B7D52" w:rsidRPr="002F5F3A" w:rsidRDefault="000B7D52" w:rsidP="00DE60F8">
      <w:pPr>
        <w:pStyle w:val="afffff3"/>
        <w:ind w:left="0" w:right="20"/>
      </w:pPr>
      <w:bookmarkStart w:id="2129" w:name="_Toc391575266"/>
      <w:r>
        <w:t xml:space="preserve">Table </w:t>
      </w:r>
      <w:r w:rsidR="005832B8">
        <w:fldChar w:fldCharType="begin"/>
      </w:r>
      <w:r w:rsidR="00092D8C">
        <w:instrText xml:space="preserve"> SEQ Table \* ARABIC </w:instrText>
      </w:r>
      <w:r w:rsidR="005832B8">
        <w:fldChar w:fldCharType="separate"/>
      </w:r>
      <w:r w:rsidR="00EC5045">
        <w:rPr>
          <w:noProof/>
        </w:rPr>
        <w:t>124</w:t>
      </w:r>
      <w:r w:rsidR="005832B8">
        <w:rPr>
          <w:noProof/>
        </w:rPr>
        <w:fldChar w:fldCharType="end"/>
      </w:r>
      <w:r>
        <w:rPr>
          <w:rFonts w:hint="eastAsia"/>
        </w:rPr>
        <w:t xml:space="preserve"> </w:t>
      </w:r>
      <w:r w:rsidRPr="002F5F3A">
        <w:t>IGMP Group-Limit</w:t>
      </w:r>
      <w:bookmarkEnd w:id="2129"/>
    </w:p>
    <w:tbl>
      <w:tblPr>
        <w:tblStyle w:val="CLIWide"/>
        <w:tblW w:w="0" w:type="auto"/>
        <w:tblLook w:val="01E0" w:firstRow="1" w:lastRow="1" w:firstColumn="1" w:lastColumn="1" w:noHBand="0" w:noVBand="0"/>
      </w:tblPr>
      <w:tblGrid>
        <w:gridCol w:w="4070"/>
        <w:gridCol w:w="4078"/>
      </w:tblGrid>
      <w:tr w:rsidR="00A94F08"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2F5F3A" w:rsidRDefault="00A94F08" w:rsidP="00DE60F8">
            <w:pPr>
              <w:pStyle w:val="ab"/>
              <w:wordWrap/>
              <w:ind w:right="20"/>
              <w:rPr>
                <w:b w:val="0"/>
              </w:rPr>
            </w:pPr>
            <w:r w:rsidRPr="002F5F3A">
              <w:rPr>
                <w:b w:val="0"/>
              </w:rPr>
              <w:t>Command</w:t>
            </w:r>
          </w:p>
        </w:tc>
        <w:tc>
          <w:tcPr>
            <w:tcW w:w="4164" w:type="dxa"/>
          </w:tcPr>
          <w:p w14:paraId="0BF086F0" w14:textId="77777777" w:rsidR="00A94F08" w:rsidRPr="002F5F3A" w:rsidRDefault="00A94F08" w:rsidP="00DE60F8">
            <w:pPr>
              <w:pStyle w:val="ab"/>
              <w:wordWrap/>
              <w:ind w:right="20"/>
              <w:rPr>
                <w:b w:val="0"/>
              </w:rPr>
            </w:pPr>
            <w:r w:rsidRPr="002F5F3A">
              <w:rPr>
                <w:b w:val="0"/>
              </w:rPr>
              <w:t>Description</w:t>
            </w:r>
          </w:p>
        </w:tc>
      </w:tr>
      <w:tr w:rsidR="00A94F08" w14:paraId="03C5ADCD" w14:textId="77777777" w:rsidTr="00B80849">
        <w:trPr>
          <w:trHeight w:val="107"/>
        </w:trPr>
        <w:tc>
          <w:tcPr>
            <w:tcW w:w="4158" w:type="dxa"/>
          </w:tcPr>
          <w:p w14:paraId="21BA84BA"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p>
        </w:tc>
        <w:tc>
          <w:tcPr>
            <w:tcW w:w="4164" w:type="dxa"/>
          </w:tcPr>
          <w:p w14:paraId="0B828973" w14:textId="77777777" w:rsidR="00A94F08" w:rsidRPr="002F5F3A" w:rsidRDefault="00A94F08" w:rsidP="00DE60F8">
            <w:pPr>
              <w:pStyle w:val="aa"/>
              <w:ind w:right="20"/>
              <w:rPr>
                <w:kern w:val="0"/>
              </w:rPr>
            </w:pPr>
            <w:r w:rsidRPr="002F5F3A">
              <w:rPr>
                <w:kern w:val="0"/>
              </w:rPr>
              <w:t>Limits multicast group number received to the relevant port.</w:t>
            </w:r>
          </w:p>
          <w:p w14:paraId="29DFA4E5" w14:textId="77777777" w:rsidR="00A94F08" w:rsidRPr="002F5F3A" w:rsidRDefault="00A94F08" w:rsidP="00DE60F8">
            <w:pPr>
              <w:pStyle w:val="aa"/>
              <w:ind w:right="20"/>
            </w:pPr>
          </w:p>
        </w:tc>
      </w:tr>
      <w:tr w:rsidR="00A94F08" w:rsidRPr="00AB298C" w14:paraId="4350281F" w14:textId="77777777" w:rsidTr="00B80849">
        <w:trPr>
          <w:trHeight w:val="107"/>
        </w:trPr>
        <w:tc>
          <w:tcPr>
            <w:tcW w:w="4158" w:type="dxa"/>
          </w:tcPr>
          <w:p w14:paraId="51A94553" w14:textId="77777777"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r w:rsidRPr="002F5F3A">
              <w:rPr>
                <w:b/>
                <w:bCs/>
                <w:kern w:val="0"/>
              </w:rPr>
              <w:t xml:space="preserve"> except</w:t>
            </w:r>
            <w:r w:rsidRPr="002F5F3A">
              <w:rPr>
                <w:i/>
                <w:iCs/>
                <w:kern w:val="0"/>
              </w:rPr>
              <w:t xml:space="preserve"> &lt;access-list&gt;</w:t>
            </w:r>
          </w:p>
        </w:tc>
        <w:tc>
          <w:tcPr>
            <w:tcW w:w="4164" w:type="dxa"/>
          </w:tcPr>
          <w:p w14:paraId="65D54F4D" w14:textId="77777777" w:rsidR="00A94F08" w:rsidRPr="002F5F3A" w:rsidRDefault="00A94F08" w:rsidP="00DE60F8">
            <w:pPr>
              <w:pStyle w:val="aa"/>
              <w:ind w:right="20"/>
              <w:rPr>
                <w:kern w:val="0"/>
              </w:rPr>
            </w:pPr>
            <w:r w:rsidRPr="002F5F3A">
              <w:rPr>
                <w:kern w:val="0"/>
              </w:rPr>
              <w:t>Limits multicast group number received to the relevant port. In the case of no limitation of the group, designate with an access-list.</w:t>
            </w:r>
          </w:p>
        </w:tc>
      </w:tr>
      <w:tr w:rsidR="00A94F08" w14:paraId="3FDC8C81" w14:textId="77777777" w:rsidTr="00B80849">
        <w:trPr>
          <w:trHeight w:val="107"/>
        </w:trPr>
        <w:tc>
          <w:tcPr>
            <w:tcW w:w="4158" w:type="dxa"/>
          </w:tcPr>
          <w:p w14:paraId="751FFD5B" w14:textId="77777777" w:rsidR="00A94F08" w:rsidRPr="002F5F3A" w:rsidRDefault="00A94F08" w:rsidP="00DE60F8">
            <w:pPr>
              <w:pStyle w:val="aa"/>
              <w:ind w:right="20"/>
              <w:jc w:val="left"/>
              <w:rPr>
                <w:b/>
                <w:bCs/>
                <w:kern w:val="0"/>
              </w:rPr>
            </w:pPr>
            <w:r w:rsidRPr="002F5F3A">
              <w:rPr>
                <w:b/>
                <w:bCs/>
                <w:kern w:val="0"/>
              </w:rPr>
              <w:t xml:space="preserve">no ip igmp snooping limit </w:t>
            </w:r>
            <w:r w:rsidRPr="002F5F3A">
              <w:rPr>
                <w:i/>
                <w:iCs/>
                <w:kern w:val="0"/>
              </w:rPr>
              <w:t>&lt;count&gt;</w:t>
            </w:r>
          </w:p>
        </w:tc>
        <w:tc>
          <w:tcPr>
            <w:tcW w:w="4164" w:type="dxa"/>
          </w:tcPr>
          <w:p w14:paraId="674792ED" w14:textId="77777777" w:rsidR="00A94F08" w:rsidRPr="002F5F3A" w:rsidRDefault="00A94F08" w:rsidP="00DE60F8">
            <w:pPr>
              <w:pStyle w:val="aa"/>
              <w:ind w:right="20"/>
              <w:rPr>
                <w:kern w:val="0"/>
              </w:rPr>
            </w:pPr>
            <w:r w:rsidRPr="002F5F3A">
              <w:rPr>
                <w:kern w:val="0"/>
              </w:rPr>
              <w:t>Disables the setting.</w:t>
            </w:r>
          </w:p>
        </w:tc>
      </w:tr>
    </w:tbl>
    <w:p w14:paraId="0B06F4C0" w14:textId="77777777"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261"/>
      </w:tblGrid>
      <w:tr w:rsidR="00A94F08" w:rsidRPr="009B58DD" w14:paraId="073FD09D" w14:textId="77777777" w:rsidTr="00B80849">
        <w:tc>
          <w:tcPr>
            <w:tcW w:w="8959" w:type="dxa"/>
          </w:tcPr>
          <w:p w14:paraId="24E832F5" w14:textId="77777777" w:rsidR="00A94F08" w:rsidRPr="009B58DD" w:rsidRDefault="00A94F08" w:rsidP="00DE60F8">
            <w:pPr>
              <w:pStyle w:val="aa"/>
              <w:ind w:right="20"/>
              <w:jc w:val="both"/>
            </w:pPr>
            <w:r w:rsidRPr="009B58DD">
              <w:t>Router#</w:t>
            </w:r>
            <w:r w:rsidRPr="009B58DD">
              <w:rPr>
                <w:b/>
                <w:bCs/>
              </w:rPr>
              <w:t xml:space="preserve"> configure terminal</w:t>
            </w:r>
          </w:p>
          <w:p w14:paraId="7AF7A63C"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9B145B5"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w:t>
            </w:r>
            <w:r w:rsidRPr="009B58DD">
              <w:t xml:space="preserve"> </w:t>
            </w:r>
          </w:p>
          <w:p w14:paraId="70CBF89C"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5C0D59ED" w14:textId="77777777" w:rsidR="00A94F08" w:rsidRPr="009B58DD" w:rsidRDefault="00A94F08" w:rsidP="00DE60F8">
            <w:pPr>
              <w:ind w:right="20"/>
            </w:pPr>
            <w:r w:rsidRPr="009B58DD">
              <w:t>Router#</w:t>
            </w:r>
          </w:p>
        </w:tc>
      </w:tr>
    </w:tbl>
    <w:p w14:paraId="3632BFA6" w14:textId="77777777" w:rsidR="00A94F08" w:rsidRPr="009B58DD" w:rsidRDefault="00A94F08" w:rsidP="00DE60F8">
      <w:pPr>
        <w:pStyle w:val="a3"/>
        <w:ind w:left="0" w:right="20"/>
      </w:pPr>
      <w:r w:rsidRPr="009B58DD">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14:paraId="53EF0803" w14:textId="77777777" w:rsidR="000B7D52" w:rsidRPr="009B58DD" w:rsidRDefault="000B7D52" w:rsidP="00DE60F8">
      <w:pPr>
        <w:pStyle w:val="afffff3"/>
        <w:ind w:left="0" w:right="20"/>
      </w:pPr>
      <w:bookmarkStart w:id="2130" w:name="_Toc391575267"/>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EC5045">
        <w:rPr>
          <w:noProof/>
        </w:rPr>
        <w:t>125</w:t>
      </w:r>
      <w:r w:rsidR="005832B8" w:rsidRPr="009B58DD">
        <w:rPr>
          <w:noProof/>
        </w:rPr>
        <w:fldChar w:fldCharType="end"/>
      </w:r>
      <w:r w:rsidRPr="009B58DD">
        <w:rPr>
          <w:rFonts w:hint="eastAsia"/>
        </w:rPr>
        <w:t xml:space="preserve"> </w:t>
      </w:r>
      <w:r w:rsidRPr="009B58DD">
        <w:t>Multicast Group number only to specific VLAN interface</w:t>
      </w:r>
      <w:bookmarkEnd w:id="2130"/>
    </w:p>
    <w:tbl>
      <w:tblPr>
        <w:tblStyle w:val="CLIWide"/>
        <w:tblW w:w="0" w:type="auto"/>
        <w:tblLook w:val="01E0" w:firstRow="1" w:lastRow="1" w:firstColumn="1" w:lastColumn="1" w:noHBand="0" w:noVBand="0"/>
      </w:tblPr>
      <w:tblGrid>
        <w:gridCol w:w="4070"/>
        <w:gridCol w:w="4078"/>
      </w:tblGrid>
      <w:tr w:rsidR="00A94F08" w:rsidRPr="009B58DD"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9B58DD" w:rsidRDefault="00A94F08" w:rsidP="00DE60F8">
            <w:pPr>
              <w:pStyle w:val="ab"/>
              <w:wordWrap/>
              <w:ind w:right="20"/>
              <w:rPr>
                <w:b w:val="0"/>
              </w:rPr>
            </w:pPr>
            <w:r w:rsidRPr="009B58DD">
              <w:rPr>
                <w:b w:val="0"/>
              </w:rPr>
              <w:t>Command</w:t>
            </w:r>
          </w:p>
        </w:tc>
        <w:tc>
          <w:tcPr>
            <w:tcW w:w="4164" w:type="dxa"/>
          </w:tcPr>
          <w:p w14:paraId="43211AC2" w14:textId="77777777" w:rsidR="00A94F08" w:rsidRPr="009B58DD" w:rsidRDefault="00A94F08" w:rsidP="00DE60F8">
            <w:pPr>
              <w:pStyle w:val="ab"/>
              <w:wordWrap/>
              <w:ind w:right="20"/>
              <w:rPr>
                <w:b w:val="0"/>
              </w:rPr>
            </w:pPr>
            <w:r w:rsidRPr="009B58DD">
              <w:rPr>
                <w:b w:val="0"/>
              </w:rPr>
              <w:t>Description</w:t>
            </w:r>
          </w:p>
        </w:tc>
      </w:tr>
      <w:tr w:rsidR="00A94F08" w:rsidRPr="009B58DD" w14:paraId="3138454E" w14:textId="77777777" w:rsidTr="00B80849">
        <w:trPr>
          <w:trHeight w:val="107"/>
        </w:trPr>
        <w:tc>
          <w:tcPr>
            <w:tcW w:w="4158" w:type="dxa"/>
          </w:tcPr>
          <w:p w14:paraId="3D37BED9"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w:t>
            </w:r>
          </w:p>
        </w:tc>
        <w:tc>
          <w:tcPr>
            <w:tcW w:w="4164" w:type="dxa"/>
          </w:tcPr>
          <w:p w14:paraId="1EA168A5" w14:textId="77777777" w:rsidR="00A94F08" w:rsidRPr="009B58DD" w:rsidRDefault="00A94F08" w:rsidP="00DE60F8">
            <w:pPr>
              <w:pStyle w:val="aa"/>
              <w:ind w:right="20"/>
            </w:pPr>
            <w:r w:rsidRPr="009B58DD">
              <w:rPr>
                <w:kern w:val="0"/>
              </w:rPr>
              <w:t xml:space="preserve">Limits multicast group received from relevant port to relevant VLAN. </w:t>
            </w:r>
          </w:p>
        </w:tc>
      </w:tr>
      <w:tr w:rsidR="00A94F08" w:rsidRPr="009B58DD" w14:paraId="54C85248" w14:textId="77777777" w:rsidTr="00B80849">
        <w:trPr>
          <w:trHeight w:val="107"/>
        </w:trPr>
        <w:tc>
          <w:tcPr>
            <w:tcW w:w="4158" w:type="dxa"/>
          </w:tcPr>
          <w:p w14:paraId="56C78020" w14:textId="77777777"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 </w:t>
            </w:r>
            <w:r w:rsidRPr="009B58DD">
              <w:rPr>
                <w:b/>
                <w:bCs/>
                <w:kern w:val="0"/>
              </w:rPr>
              <w:t>except</w:t>
            </w:r>
            <w:r w:rsidRPr="009B58DD">
              <w:rPr>
                <w:i/>
                <w:iCs/>
                <w:kern w:val="0"/>
              </w:rPr>
              <w:t xml:space="preserve"> &lt;access-list&gt;</w:t>
            </w:r>
          </w:p>
        </w:tc>
        <w:tc>
          <w:tcPr>
            <w:tcW w:w="4164" w:type="dxa"/>
          </w:tcPr>
          <w:p w14:paraId="3E8B2DB5" w14:textId="77777777" w:rsidR="00A94F08" w:rsidRPr="009B58DD" w:rsidRDefault="00A94F08" w:rsidP="00DE60F8">
            <w:pPr>
              <w:pStyle w:val="aa"/>
              <w:ind w:right="20"/>
              <w:rPr>
                <w:kern w:val="0"/>
              </w:rPr>
            </w:pPr>
            <w:r w:rsidRPr="009B58DD">
              <w:rPr>
                <w:kern w:val="0"/>
              </w:rPr>
              <w:t>Limits multicast group received from relevant port to relevant VLAN.</w:t>
            </w:r>
          </w:p>
          <w:p w14:paraId="7C6549AC" w14:textId="77777777" w:rsidR="00A94F08" w:rsidRPr="009B58DD" w:rsidRDefault="00A94F08" w:rsidP="00DE60F8">
            <w:pPr>
              <w:pStyle w:val="aa"/>
              <w:ind w:right="20"/>
              <w:rPr>
                <w:kern w:val="0"/>
              </w:rPr>
            </w:pPr>
            <w:r w:rsidRPr="009B58DD">
              <w:rPr>
                <w:kern w:val="0"/>
              </w:rPr>
              <w:t>In the case of no limitation Group, designate with an access-list.</w:t>
            </w:r>
          </w:p>
        </w:tc>
      </w:tr>
      <w:tr w:rsidR="00A94F08" w:rsidRPr="009B58DD" w14:paraId="2BCA31C6" w14:textId="77777777" w:rsidTr="00B80849">
        <w:trPr>
          <w:trHeight w:val="107"/>
        </w:trPr>
        <w:tc>
          <w:tcPr>
            <w:tcW w:w="4158" w:type="dxa"/>
          </w:tcPr>
          <w:p w14:paraId="2409654E" w14:textId="77777777" w:rsidR="00A94F08" w:rsidRPr="009B58DD" w:rsidRDefault="00A94F08" w:rsidP="00DE60F8">
            <w:pPr>
              <w:pStyle w:val="aa"/>
              <w:ind w:right="20"/>
              <w:jc w:val="left"/>
              <w:rPr>
                <w:b/>
                <w:bCs/>
                <w:kern w:val="0"/>
              </w:rPr>
            </w:pPr>
            <w:r w:rsidRPr="009B58DD">
              <w:rPr>
                <w:b/>
                <w:bCs/>
                <w:kern w:val="0"/>
              </w:rPr>
              <w:t xml:space="preserve">no ip igmp snooping limit </w:t>
            </w:r>
            <w:r w:rsidRPr="009B58DD">
              <w:rPr>
                <w:i/>
                <w:iCs/>
                <w:kern w:val="0"/>
              </w:rPr>
              <w:t>&lt;count&gt;</w:t>
            </w:r>
            <w:r w:rsidRPr="009B58DD">
              <w:rPr>
                <w:b/>
                <w:bCs/>
                <w:kern w:val="0"/>
              </w:rPr>
              <w:t xml:space="preserve"> VLAN</w:t>
            </w:r>
            <w:r w:rsidRPr="009B58DD">
              <w:rPr>
                <w:i/>
                <w:iCs/>
                <w:kern w:val="0"/>
              </w:rPr>
              <w:t xml:space="preserve"> &lt;VLAN-id&gt;</w:t>
            </w:r>
          </w:p>
        </w:tc>
        <w:tc>
          <w:tcPr>
            <w:tcW w:w="4164" w:type="dxa"/>
          </w:tcPr>
          <w:p w14:paraId="17803050" w14:textId="77777777" w:rsidR="00A94F08" w:rsidRPr="009B58DD" w:rsidRDefault="00A94F08" w:rsidP="00DE60F8">
            <w:pPr>
              <w:pStyle w:val="aa"/>
              <w:ind w:right="20"/>
              <w:rPr>
                <w:kern w:val="0"/>
              </w:rPr>
            </w:pPr>
            <w:r w:rsidRPr="009B58DD">
              <w:rPr>
                <w:kern w:val="0"/>
              </w:rPr>
              <w:t xml:space="preserve">Disables </w:t>
            </w:r>
            <w:r w:rsidRPr="009B58DD">
              <w:t>multicast group number only to relevant VLAN interface.</w:t>
            </w:r>
          </w:p>
        </w:tc>
      </w:tr>
    </w:tbl>
    <w:p w14:paraId="06E44210" w14:textId="77777777"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261"/>
      </w:tblGrid>
      <w:tr w:rsidR="00A94F08" w:rsidRPr="009B58DD" w14:paraId="56DCA362" w14:textId="77777777" w:rsidTr="00B80849">
        <w:tc>
          <w:tcPr>
            <w:tcW w:w="8959" w:type="dxa"/>
          </w:tcPr>
          <w:p w14:paraId="7DC71E13" w14:textId="77777777" w:rsidR="00A94F08" w:rsidRPr="009B58DD" w:rsidRDefault="00A94F08" w:rsidP="00DE60F8">
            <w:pPr>
              <w:pStyle w:val="aa"/>
              <w:ind w:right="20"/>
              <w:jc w:val="both"/>
            </w:pPr>
            <w:r w:rsidRPr="009B58DD">
              <w:t>Router#</w:t>
            </w:r>
            <w:r w:rsidRPr="009B58DD">
              <w:rPr>
                <w:b/>
                <w:bCs/>
              </w:rPr>
              <w:t xml:space="preserve"> configure terminal</w:t>
            </w:r>
          </w:p>
          <w:p w14:paraId="5AD9BCEE" w14:textId="77777777" w:rsidR="00A94F08" w:rsidRPr="009B58DD" w:rsidRDefault="00A94F08" w:rsidP="00DE60F8">
            <w:pPr>
              <w:pStyle w:val="aa"/>
              <w:ind w:right="20"/>
              <w:jc w:val="both"/>
            </w:pPr>
            <w:r w:rsidRPr="009B58DD">
              <w:t>Enter configuration commands, one per line.  End with CNTL/Z.</w:t>
            </w:r>
          </w:p>
          <w:p w14:paraId="6E31E461" w14:textId="77777777"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14:paraId="0B1348FD" w14:textId="77777777"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 vlan 22</w:t>
            </w:r>
          </w:p>
          <w:p w14:paraId="7DE3CD2D" w14:textId="77777777"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14:paraId="27432B30" w14:textId="77777777" w:rsidR="00A94F08" w:rsidRPr="009B58DD" w:rsidRDefault="00A94F08" w:rsidP="00DE60F8">
            <w:pPr>
              <w:ind w:right="20"/>
            </w:pPr>
            <w:r w:rsidRPr="009B58DD">
              <w:t>Router#</w:t>
            </w:r>
          </w:p>
        </w:tc>
      </w:tr>
    </w:tbl>
    <w:p w14:paraId="6974C35C" w14:textId="77777777" w:rsidR="00A94F08" w:rsidRDefault="00A94F08" w:rsidP="00DE60F8">
      <w:pPr>
        <w:ind w:right="20"/>
        <w:rPr>
          <w:rFonts w:cs="Times New Roman"/>
        </w:rPr>
      </w:pPr>
    </w:p>
    <w:p w14:paraId="3F779BAE" w14:textId="77777777" w:rsidR="00A94F08" w:rsidRDefault="00A94F08" w:rsidP="00DE60F8">
      <w:pPr>
        <w:ind w:right="20"/>
        <w:rPr>
          <w:rFonts w:cs="Times New Roman"/>
        </w:rPr>
      </w:pPr>
    </w:p>
    <w:p w14:paraId="6A9C3454" w14:textId="77777777" w:rsidR="00A94F08" w:rsidRDefault="00A94F08" w:rsidP="0021019A">
      <w:pPr>
        <w:ind w:right="20"/>
        <w:rPr>
          <w:rFonts w:cs="Times New Roman"/>
        </w:rPr>
      </w:pPr>
    </w:p>
    <w:p w14:paraId="05907DB8" w14:textId="77777777" w:rsidR="00A94F08" w:rsidRDefault="00A94F08" w:rsidP="0021019A">
      <w:pPr>
        <w:pStyle w:val="2"/>
        <w:ind w:right="20"/>
      </w:pPr>
      <w:bookmarkStart w:id="2131" w:name="_Toc294800440"/>
      <w:bookmarkStart w:id="2132" w:name="_Toc294800764"/>
      <w:bookmarkStart w:id="2133" w:name="_Toc294800854"/>
      <w:bookmarkStart w:id="2134" w:name="_Toc294800890"/>
      <w:bookmarkStart w:id="2135" w:name="_Toc444695100"/>
      <w:r>
        <w:lastRenderedPageBreak/>
        <w:t>Display System and Network Statistics</w:t>
      </w:r>
      <w:bookmarkEnd w:id="2131"/>
      <w:bookmarkEnd w:id="2132"/>
      <w:bookmarkEnd w:id="2133"/>
      <w:bookmarkEnd w:id="2134"/>
      <w:bookmarkEnd w:id="2135"/>
    </w:p>
    <w:p w14:paraId="1333B158" w14:textId="77777777" w:rsidR="00A94F08" w:rsidRDefault="000B7D52" w:rsidP="0021019A">
      <w:pPr>
        <w:pStyle w:val="afffff3"/>
        <w:ind w:right="20"/>
      </w:pPr>
      <w:bookmarkStart w:id="2136" w:name="_Toc294856178"/>
      <w:bookmarkStart w:id="2137" w:name="_Toc391575268"/>
      <w:r>
        <w:t xml:space="preserve">Table </w:t>
      </w:r>
      <w:r w:rsidR="005832B8">
        <w:fldChar w:fldCharType="begin"/>
      </w:r>
      <w:r w:rsidR="00092D8C">
        <w:instrText xml:space="preserve"> SEQ Table \* ARABIC </w:instrText>
      </w:r>
      <w:r w:rsidR="005832B8">
        <w:fldChar w:fldCharType="separate"/>
      </w:r>
      <w:r w:rsidR="00EC5045">
        <w:rPr>
          <w:noProof/>
        </w:rPr>
        <w:t>126</w:t>
      </w:r>
      <w:r w:rsidR="005832B8">
        <w:rPr>
          <w:noProof/>
        </w:rPr>
        <w:fldChar w:fldCharType="end"/>
      </w:r>
      <w:r>
        <w:rPr>
          <w:rFonts w:hint="eastAsia"/>
        </w:rPr>
        <w:t xml:space="preserve"> </w:t>
      </w:r>
      <w:r w:rsidR="00A94F08" w:rsidRPr="002F5F3A">
        <w:t>IGMP Snooping-related Monitoring Command</w:t>
      </w:r>
      <w:bookmarkEnd w:id="2136"/>
      <w:bookmarkEnd w:id="2137"/>
    </w:p>
    <w:tbl>
      <w:tblPr>
        <w:tblStyle w:val="CLIWide"/>
        <w:tblW w:w="0" w:type="auto"/>
        <w:tblLook w:val="01E0" w:firstRow="1" w:lastRow="1" w:firstColumn="1" w:lastColumn="1" w:noHBand="0" w:noVBand="0"/>
      </w:tblPr>
      <w:tblGrid>
        <w:gridCol w:w="4180"/>
        <w:gridCol w:w="3968"/>
      </w:tblGrid>
      <w:tr w:rsidR="00A94F08"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2F5F3A" w:rsidRDefault="00A94F08" w:rsidP="0021019A">
            <w:pPr>
              <w:pStyle w:val="ab"/>
              <w:wordWrap/>
              <w:ind w:right="20"/>
              <w:rPr>
                <w:b w:val="0"/>
              </w:rPr>
            </w:pPr>
            <w:r w:rsidRPr="002F5F3A">
              <w:rPr>
                <w:b w:val="0"/>
              </w:rPr>
              <w:t>Command</w:t>
            </w:r>
          </w:p>
        </w:tc>
        <w:tc>
          <w:tcPr>
            <w:tcW w:w="4479" w:type="dxa"/>
          </w:tcPr>
          <w:p w14:paraId="1B73E94F" w14:textId="77777777" w:rsidR="00A94F08" w:rsidRPr="002F5F3A" w:rsidRDefault="00A94F08" w:rsidP="0021019A">
            <w:pPr>
              <w:pStyle w:val="ab"/>
              <w:wordWrap/>
              <w:ind w:right="20"/>
              <w:rPr>
                <w:b w:val="0"/>
              </w:rPr>
            </w:pPr>
            <w:r w:rsidRPr="002F5F3A">
              <w:rPr>
                <w:b w:val="0"/>
              </w:rPr>
              <w:t>Description</w:t>
            </w:r>
          </w:p>
        </w:tc>
      </w:tr>
      <w:tr w:rsidR="00A94F08" w14:paraId="731C0B6C" w14:textId="77777777" w:rsidTr="00B80849">
        <w:trPr>
          <w:trHeight w:val="327"/>
        </w:trPr>
        <w:tc>
          <w:tcPr>
            <w:tcW w:w="4479" w:type="dxa"/>
          </w:tcPr>
          <w:p w14:paraId="0F47259C" w14:textId="77777777" w:rsidR="00A94F08" w:rsidRPr="002F5F3A" w:rsidRDefault="00A94F08" w:rsidP="0021019A">
            <w:pPr>
              <w:pStyle w:val="aa"/>
              <w:ind w:right="20"/>
              <w:jc w:val="left"/>
              <w:rPr>
                <w:b/>
                <w:bCs/>
              </w:rPr>
            </w:pPr>
            <w:r w:rsidRPr="002F5F3A">
              <w:rPr>
                <w:b/>
                <w:bCs/>
                <w:kern w:val="0"/>
              </w:rPr>
              <w:t xml:space="preserve">show ip igmp snooping mrouter </w:t>
            </w:r>
            <w:r w:rsidRPr="002F5F3A">
              <w:rPr>
                <w:i/>
                <w:iCs/>
                <w:kern w:val="0"/>
              </w:rPr>
              <w:t>&lt;IFNAME&gt;</w:t>
            </w:r>
          </w:p>
        </w:tc>
        <w:tc>
          <w:tcPr>
            <w:tcW w:w="4479" w:type="dxa"/>
          </w:tcPr>
          <w:p w14:paraId="377A8A65" w14:textId="77777777" w:rsidR="00A94F08" w:rsidRPr="002F5F3A" w:rsidRDefault="00A94F08" w:rsidP="0021019A">
            <w:pPr>
              <w:pStyle w:val="aa"/>
              <w:ind w:right="20"/>
              <w:jc w:val="left"/>
            </w:pPr>
            <w:r w:rsidRPr="002F5F3A">
              <w:t>Displays Mrouter Port of IGMP snooping</w:t>
            </w:r>
          </w:p>
        </w:tc>
      </w:tr>
      <w:tr w:rsidR="00A94F08" w14:paraId="13A1D687" w14:textId="77777777" w:rsidTr="000B7D52">
        <w:trPr>
          <w:trHeight w:val="327"/>
        </w:trPr>
        <w:tc>
          <w:tcPr>
            <w:tcW w:w="4479" w:type="dxa"/>
          </w:tcPr>
          <w:p w14:paraId="15EF1A0F" w14:textId="77777777" w:rsidR="00A94F08" w:rsidRPr="00492560" w:rsidRDefault="00A94F08" w:rsidP="0021019A">
            <w:pPr>
              <w:pStyle w:val="aa"/>
              <w:ind w:right="20"/>
              <w:jc w:val="left"/>
              <w:rPr>
                <w:b/>
                <w:bCs/>
                <w:kern w:val="0"/>
              </w:rPr>
            </w:pPr>
            <w:r>
              <w:rPr>
                <w:b/>
                <w:bCs/>
                <w:kern w:val="0"/>
              </w:rPr>
              <w:t xml:space="preserve">show ip igmp snooping </w:t>
            </w:r>
            <w:r>
              <w:rPr>
                <w:rFonts w:hint="eastAsia"/>
                <w:b/>
                <w:bCs/>
                <w:kern w:val="0"/>
              </w:rPr>
              <w:t>table</w:t>
            </w:r>
            <w:r w:rsidRPr="00492560">
              <w:rPr>
                <w:b/>
                <w:bCs/>
                <w:kern w:val="0"/>
              </w:rPr>
              <w:t xml:space="preserve"> </w:t>
            </w:r>
            <w:r>
              <w:rPr>
                <w:rFonts w:hint="eastAsia"/>
                <w:b/>
                <w:bCs/>
                <w:kern w:val="0"/>
              </w:rPr>
              <w:t>{group|interface|reporters|}</w:t>
            </w:r>
          </w:p>
        </w:tc>
        <w:tc>
          <w:tcPr>
            <w:tcW w:w="4479" w:type="dxa"/>
          </w:tcPr>
          <w:p w14:paraId="10C7739D" w14:textId="77777777" w:rsidR="00A94F08" w:rsidRDefault="00A94F08" w:rsidP="0021019A">
            <w:pPr>
              <w:pStyle w:val="aa"/>
              <w:ind w:right="20"/>
              <w:jc w:val="left"/>
            </w:pPr>
            <w:r w:rsidRPr="002F5F3A">
              <w:t xml:space="preserve">Displays </w:t>
            </w:r>
            <w:r>
              <w:rPr>
                <w:rFonts w:hint="eastAsia"/>
              </w:rPr>
              <w:t xml:space="preserve">Reporter </w:t>
            </w:r>
            <w:r>
              <w:t xml:space="preserve">information </w:t>
            </w:r>
            <w:r w:rsidRPr="002F5F3A">
              <w:t>of IGMP snooping</w:t>
            </w:r>
          </w:p>
          <w:p w14:paraId="4EAB106C" w14:textId="77777777" w:rsidR="00A94F08" w:rsidRDefault="00A94F08" w:rsidP="0021019A">
            <w:pPr>
              <w:pStyle w:val="aa"/>
              <w:ind w:right="20"/>
              <w:jc w:val="left"/>
            </w:pPr>
          </w:p>
        </w:tc>
      </w:tr>
      <w:tr w:rsidR="00A94F08" w14:paraId="0873AA15" w14:textId="77777777" w:rsidTr="00B80849">
        <w:trPr>
          <w:trHeight w:val="327"/>
        </w:trPr>
        <w:tc>
          <w:tcPr>
            <w:tcW w:w="4479" w:type="dxa"/>
          </w:tcPr>
          <w:p w14:paraId="42AFC3F9" w14:textId="77777777" w:rsidR="00A94F08" w:rsidRDefault="00A94F08" w:rsidP="0021019A">
            <w:pPr>
              <w:pStyle w:val="aa"/>
              <w:ind w:right="20"/>
              <w:jc w:val="left"/>
              <w:rPr>
                <w:b/>
                <w:bCs/>
                <w:kern w:val="0"/>
              </w:rPr>
            </w:pPr>
            <w:r>
              <w:rPr>
                <w:rFonts w:hint="eastAsia"/>
                <w:b/>
                <w:bCs/>
                <w:kern w:val="0"/>
              </w:rPr>
              <w:t>show ip igmp snooping info</w:t>
            </w:r>
          </w:p>
        </w:tc>
        <w:tc>
          <w:tcPr>
            <w:tcW w:w="4479" w:type="dxa"/>
          </w:tcPr>
          <w:p w14:paraId="6BFDF382" w14:textId="77777777" w:rsidR="00A94F08" w:rsidRDefault="00A94F08" w:rsidP="0021019A">
            <w:pPr>
              <w:pStyle w:val="aa"/>
              <w:ind w:right="20"/>
              <w:jc w:val="left"/>
            </w:pPr>
            <w:r w:rsidRPr="002F5F3A">
              <w:t xml:space="preserve">Displays </w:t>
            </w:r>
            <w:r>
              <w:rPr>
                <w:rFonts w:cs="굴림체" w:hint="eastAsia"/>
              </w:rPr>
              <w:t xml:space="preserve">interface </w:t>
            </w:r>
            <w:r>
              <w:t xml:space="preserve">information </w:t>
            </w:r>
            <w:r w:rsidRPr="002F5F3A">
              <w:t>of IGMP snooping</w:t>
            </w:r>
          </w:p>
        </w:tc>
      </w:tr>
    </w:tbl>
    <w:p w14:paraId="585091D0" w14:textId="77777777" w:rsidR="00A94F08" w:rsidRDefault="00A94F08" w:rsidP="0021019A">
      <w:pPr>
        <w:ind w:right="20" w:firstLineChars="100" w:firstLine="180"/>
        <w:rPr>
          <w:rFonts w:ascii="Times New Roman" w:cs="Times New Roman"/>
          <w:kern w:val="0"/>
        </w:rPr>
      </w:pPr>
    </w:p>
    <w:p w14:paraId="25F6BC85" w14:textId="77777777" w:rsidR="00A94F08" w:rsidRDefault="00A94F08" w:rsidP="0021019A">
      <w:pPr>
        <w:ind w:right="20"/>
      </w:pPr>
      <w:r>
        <w:br w:type="page"/>
      </w:r>
    </w:p>
    <w:p w14:paraId="05AAF9A2" w14:textId="77777777" w:rsidR="00A94F08" w:rsidRDefault="00A94F08" w:rsidP="0021019A">
      <w:pPr>
        <w:pStyle w:val="1"/>
        <w:ind w:right="20"/>
      </w:pPr>
      <w:bookmarkStart w:id="2138" w:name="_Toc294856725"/>
      <w:bookmarkStart w:id="2139" w:name="_Toc294857385"/>
      <w:bookmarkStart w:id="2140" w:name="_Toc391378358"/>
      <w:bookmarkStart w:id="2141" w:name="_Toc444695101"/>
      <w:r>
        <w:rPr>
          <w:rFonts w:hint="eastAsia"/>
        </w:rPr>
        <w:lastRenderedPageBreak/>
        <w:t>IP Multicast Routing</w:t>
      </w:r>
      <w:bookmarkEnd w:id="2138"/>
      <w:bookmarkEnd w:id="2139"/>
      <w:bookmarkEnd w:id="2140"/>
      <w:bookmarkEnd w:id="2141"/>
    </w:p>
    <w:p w14:paraId="0B3781FD" w14:textId="77777777" w:rsidR="00490D42" w:rsidRPr="00490D42" w:rsidRDefault="00490D42" w:rsidP="0021019A">
      <w:pPr>
        <w:ind w:right="20"/>
      </w:pPr>
      <w:bookmarkStart w:id="2142" w:name="_Toc294857451"/>
      <w:bookmarkStart w:id="2143" w:name="_Toc294877594"/>
      <w:bookmarkStart w:id="2144" w:name="_Toc294878121"/>
      <w:bookmarkStart w:id="2145" w:name="_Toc294879746"/>
      <w:bookmarkStart w:id="2146" w:name="_Toc294880430"/>
      <w:bookmarkStart w:id="2147" w:name="_Toc294880956"/>
      <w:bookmarkStart w:id="2148" w:name="_Toc294882260"/>
      <w:bookmarkStart w:id="2149" w:name="_Toc294882785"/>
      <w:bookmarkStart w:id="2150" w:name="_Toc295242047"/>
      <w:bookmarkStart w:id="2151" w:name="_Toc295242488"/>
      <w:bookmarkStart w:id="2152" w:name="_Toc295290808"/>
      <w:bookmarkStart w:id="2153" w:name="_Toc295390143"/>
      <w:bookmarkStart w:id="2154" w:name="_Toc295402225"/>
      <w:bookmarkStart w:id="2155" w:name="_Toc295402267"/>
      <w:bookmarkStart w:id="2156" w:name="_Toc295470745"/>
      <w:bookmarkStart w:id="2157" w:name="_Toc295741863"/>
      <w:bookmarkStart w:id="2158" w:name="_Toc295750552"/>
      <w:bookmarkStart w:id="2159" w:name="_Toc295808304"/>
      <w:bookmarkStart w:id="2160" w:name="_Toc295808976"/>
      <w:bookmarkStart w:id="2161" w:name="_Toc295819988"/>
      <w:bookmarkStart w:id="2162" w:name="_Toc295820023"/>
      <w:bookmarkStart w:id="2163" w:name="_Toc295820059"/>
      <w:bookmarkStart w:id="2164" w:name="_Toc295825902"/>
      <w:bookmarkStart w:id="2165" w:name="_Toc295832344"/>
      <w:bookmarkStart w:id="2166" w:name="_Toc295832387"/>
      <w:bookmarkStart w:id="2167" w:name="_Toc295833063"/>
      <w:bookmarkStart w:id="2168" w:name="_Toc295833827"/>
      <w:bookmarkStart w:id="2169" w:name="_Toc295836577"/>
      <w:bookmarkStart w:id="2170" w:name="_Toc295894125"/>
      <w:bookmarkStart w:id="2171" w:name="_Toc295987285"/>
      <w:bookmarkStart w:id="2172" w:name="_Toc296000215"/>
      <w:bookmarkStart w:id="2173" w:name="_Toc296001309"/>
      <w:bookmarkStart w:id="2174" w:name="_Toc296020340"/>
      <w:bookmarkStart w:id="2175" w:name="_Toc296083574"/>
      <w:bookmarkStart w:id="2176" w:name="_Toc296087045"/>
      <w:bookmarkStart w:id="2177" w:name="_Toc296176555"/>
      <w:bookmarkStart w:id="2178" w:name="_Toc296177330"/>
      <w:bookmarkStart w:id="2179" w:name="_Toc296180937"/>
      <w:bookmarkStart w:id="2180" w:name="_Toc296182014"/>
      <w:bookmarkStart w:id="2181" w:name="_Toc296182788"/>
      <w:bookmarkStart w:id="2182" w:name="_Toc296184027"/>
      <w:bookmarkStart w:id="2183" w:name="_Toc296339857"/>
      <w:bookmarkStart w:id="2184" w:name="_Toc296340637"/>
      <w:bookmarkStart w:id="2185" w:name="_Toc296671351"/>
      <w:bookmarkStart w:id="2186" w:name="_Toc296671830"/>
      <w:bookmarkStart w:id="2187" w:name="_Toc296690650"/>
      <w:bookmarkStart w:id="2188" w:name="_Toc296959259"/>
      <w:bookmarkStart w:id="2189" w:name="_Toc297822531"/>
      <w:bookmarkStart w:id="2190" w:name="_Toc306024383"/>
      <w:bookmarkStart w:id="2191" w:name="_Toc306029278"/>
      <w:bookmarkStart w:id="2192" w:name="_Toc306092035"/>
      <w:bookmarkStart w:id="2193" w:name="_Toc306093372"/>
      <w:bookmarkStart w:id="2194" w:name="_Toc306283339"/>
      <w:bookmarkStart w:id="2195" w:name="_Toc306284144"/>
      <w:bookmarkStart w:id="2196" w:name="_Toc306284949"/>
      <w:bookmarkStart w:id="2197" w:name="_Toc325378217"/>
      <w:bookmarkStart w:id="2198" w:name="_Toc327782407"/>
      <w:bookmarkStart w:id="2199" w:name="_Toc329073626"/>
      <w:bookmarkStart w:id="2200" w:name="_Toc329076568"/>
      <w:bookmarkStart w:id="2201" w:name="_Toc335384408"/>
      <w:bookmarkStart w:id="2202" w:name="_Toc335385221"/>
      <w:bookmarkStart w:id="2203" w:name="_Toc335386034"/>
      <w:bookmarkStart w:id="2204" w:name="_Toc335640812"/>
      <w:bookmarkStart w:id="2205" w:name="_Toc336588072"/>
      <w:bookmarkStart w:id="2206" w:name="_Toc336589641"/>
      <w:bookmarkStart w:id="2207" w:name="_Toc336590511"/>
      <w:bookmarkStart w:id="2208" w:name="_Toc336591247"/>
      <w:bookmarkStart w:id="2209" w:name="_Toc336604864"/>
      <w:bookmarkStart w:id="2210" w:name="_Toc336605844"/>
      <w:bookmarkStart w:id="2211" w:name="_Toc337193661"/>
      <w:bookmarkStart w:id="2212" w:name="_Toc337194468"/>
      <w:bookmarkStart w:id="2213" w:name="_Toc337195544"/>
      <w:bookmarkStart w:id="2214" w:name="_Toc337196304"/>
      <w:bookmarkStart w:id="2215" w:name="_Toc337197064"/>
      <w:bookmarkStart w:id="2216" w:name="_Toc337199454"/>
      <w:bookmarkStart w:id="2217" w:name="_Toc337200252"/>
      <w:bookmarkStart w:id="2218" w:name="_Toc337201168"/>
      <w:bookmarkStart w:id="2219" w:name="_Toc337728695"/>
      <w:bookmarkStart w:id="2220" w:name="_Toc337819168"/>
      <w:bookmarkStart w:id="2221" w:name="_Toc338755992"/>
      <w:bookmarkStart w:id="2222" w:name="_Toc339539505"/>
      <w:bookmarkStart w:id="2223" w:name="_Toc340647717"/>
      <w:bookmarkStart w:id="2224" w:name="_Toc340663637"/>
      <w:bookmarkStart w:id="2225" w:name="_Toc341455527"/>
      <w:bookmarkStart w:id="2226" w:name="_Toc341693765"/>
      <w:bookmarkStart w:id="2227" w:name="_Toc341699499"/>
      <w:bookmarkStart w:id="2228" w:name="_Toc341886323"/>
      <w:bookmarkStart w:id="2229" w:name="_Toc341976120"/>
      <w:bookmarkStart w:id="2230" w:name="_Toc342046090"/>
      <w:bookmarkStart w:id="2231" w:name="_Toc343863875"/>
      <w:bookmarkStart w:id="2232" w:name="_Toc348529225"/>
      <w:bookmarkStart w:id="2233" w:name="_Toc348536299"/>
      <w:bookmarkStart w:id="2234" w:name="_Toc348537243"/>
      <w:bookmarkStart w:id="2235" w:name="_Toc348538188"/>
      <w:bookmarkStart w:id="2236" w:name="_Toc348539133"/>
      <w:bookmarkStart w:id="2237" w:name="_Toc348540078"/>
      <w:bookmarkStart w:id="2238" w:name="_Toc348541023"/>
      <w:bookmarkStart w:id="2239" w:name="_Toc348541968"/>
      <w:bookmarkStart w:id="2240" w:name="_Toc348542913"/>
      <w:bookmarkStart w:id="2241" w:name="_Toc348624838"/>
      <w:bookmarkStart w:id="2242" w:name="_Toc348625783"/>
      <w:bookmarkStart w:id="2243" w:name="_Toc354409704"/>
      <w:bookmarkStart w:id="2244" w:name="_Toc354416019"/>
      <w:bookmarkStart w:id="2245" w:name="_Toc529077104"/>
      <w:bookmarkStart w:id="2246" w:name="_Toc18981154"/>
      <w:bookmarkStart w:id="2247" w:name="_Toc31178511"/>
      <w:bookmarkStart w:id="2248" w:name="_Toc86051513"/>
      <w:bookmarkStart w:id="2249" w:name="_Toc277150965"/>
      <w:bookmarkStart w:id="2250" w:name="_Toc337198531"/>
    </w:p>
    <w:p w14:paraId="6B827AFC" w14:textId="77777777" w:rsidR="00490D42" w:rsidRPr="002F5F3A" w:rsidRDefault="00490D42" w:rsidP="0021019A">
      <w:pPr>
        <w:pStyle w:val="-1"/>
        <w:ind w:right="20"/>
      </w:pPr>
      <w:bookmarkStart w:id="2251" w:name="_Toc354416251"/>
      <w:bookmarkStart w:id="2252" w:name="_Toc391378359"/>
      <w:r w:rsidRPr="002F5F3A">
        <w:t>This chapter describes IP multicast routing elements and IP multicast routing setting.</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p>
    <w:p w14:paraId="07B4F89B" w14:textId="77777777" w:rsidR="00490D42" w:rsidRDefault="00490D42" w:rsidP="0021019A">
      <w:pPr>
        <w:ind w:right="20"/>
      </w:pPr>
    </w:p>
    <w:p w14:paraId="44B20AE1" w14:textId="77777777" w:rsidR="00490D42" w:rsidRDefault="00490D42" w:rsidP="0021019A">
      <w:pPr>
        <w:ind w:right="20"/>
      </w:pPr>
      <w:r>
        <w:br w:type="page"/>
      </w:r>
    </w:p>
    <w:p w14:paraId="7D5838E5" w14:textId="77777777" w:rsidR="00490D42" w:rsidRPr="00E71AAC" w:rsidRDefault="00490D42" w:rsidP="0021019A">
      <w:pPr>
        <w:pStyle w:val="2"/>
        <w:ind w:right="20"/>
      </w:pPr>
      <w:bookmarkStart w:id="2253" w:name="_Toc18981349"/>
      <w:bookmarkStart w:id="2254" w:name="_Toc361679443"/>
      <w:bookmarkStart w:id="2255" w:name="_Toc18981300"/>
      <w:bookmarkStart w:id="2256" w:name="_Toc361679380"/>
      <w:bookmarkStart w:id="2257" w:name="_Toc18981155"/>
      <w:bookmarkStart w:id="2258" w:name="_Toc444695102"/>
      <w:r w:rsidRPr="002F5F3A">
        <w:lastRenderedPageBreak/>
        <w:t xml:space="preserve">IP </w:t>
      </w:r>
      <w:bookmarkEnd w:id="2253"/>
      <w:bookmarkEnd w:id="2254"/>
      <w:bookmarkEnd w:id="2255"/>
      <w:r w:rsidRPr="002F5F3A">
        <w:t>Multicast Routing Overview</w:t>
      </w:r>
      <w:bookmarkEnd w:id="2256"/>
      <w:bookmarkEnd w:id="2257"/>
      <w:bookmarkEnd w:id="2258"/>
    </w:p>
    <w:p w14:paraId="3C8B9D42" w14:textId="77777777" w:rsidR="00490D42" w:rsidRPr="002F5F3A" w:rsidRDefault="00490D42" w:rsidP="0021019A">
      <w:pPr>
        <w:pStyle w:val="a3"/>
        <w:ind w:right="20"/>
      </w:pPr>
      <w:r w:rsidRPr="002F5F3A">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030D68" w:rsidRDefault="00490D42" w:rsidP="0021019A">
      <w:pPr>
        <w:pStyle w:val="aa"/>
        <w:ind w:right="20"/>
        <w:rPr>
          <w:kern w:val="0"/>
        </w:rPr>
      </w:pPr>
    </w:p>
    <w:p w14:paraId="0E5AFBC3" w14:textId="77777777" w:rsidR="00490D42" w:rsidRDefault="00D52D64" w:rsidP="0021019A">
      <w:pPr>
        <w:pStyle w:val="aa"/>
        <w:ind w:leftChars="945" w:left="1701" w:right="20"/>
        <w:rPr>
          <w:rFonts w:cs="Times New Roman"/>
        </w:rPr>
      </w:pPr>
      <w:r>
        <w:rPr>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1B6BCE" w:rsidRDefault="000B7D52" w:rsidP="0021019A">
      <w:pPr>
        <w:pStyle w:val="afffff3"/>
        <w:ind w:right="20"/>
      </w:pPr>
      <w:bookmarkStart w:id="2259" w:name="_Toc31178512"/>
      <w:bookmarkStart w:id="2260" w:name="_Toc86051514"/>
      <w:bookmarkStart w:id="2261" w:name="_Toc198629147"/>
      <w:bookmarkStart w:id="2262" w:name="_Toc391575476"/>
      <w:r>
        <w:t xml:space="preserve">Figure </w:t>
      </w:r>
      <w:bookmarkEnd w:id="2259"/>
      <w:bookmarkEnd w:id="2260"/>
      <w:r w:rsidR="00D52C4A">
        <w:fldChar w:fldCharType="begin"/>
      </w:r>
      <w:r w:rsidR="00D52C4A">
        <w:instrText xml:space="preserve"> SEQ Figure \* ARABIC </w:instrText>
      </w:r>
      <w:r w:rsidR="00D52C4A">
        <w:fldChar w:fldCharType="separate"/>
      </w:r>
      <w:proofErr w:type="gramStart"/>
      <w:r w:rsidR="00D52C4A">
        <w:rPr>
          <w:noProof/>
        </w:rPr>
        <w:t>21</w:t>
      </w:r>
      <w:r w:rsidR="00D52C4A">
        <w:fldChar w:fldCharType="end"/>
      </w:r>
      <w:r w:rsidR="00D52C4A">
        <w:rPr>
          <w:rFonts w:hint="eastAsia"/>
        </w:rPr>
        <w:t xml:space="preserve"> </w:t>
      </w:r>
      <w:r w:rsidR="00490D42" w:rsidRPr="002F5F3A">
        <w:t>Multicasting</w:t>
      </w:r>
      <w:proofErr w:type="gramEnd"/>
      <w:r w:rsidR="00490D42" w:rsidRPr="002F5F3A">
        <w:t xml:space="preserve"> to Transmit Traffic to Many Destinations</w:t>
      </w:r>
      <w:bookmarkEnd w:id="2261"/>
      <w:bookmarkEnd w:id="2262"/>
    </w:p>
    <w:p w14:paraId="68254394" w14:textId="4407D3AC" w:rsidR="00490D42" w:rsidRDefault="00490D42" w:rsidP="0021019A">
      <w:pPr>
        <w:pStyle w:val="a3"/>
        <w:ind w:right="20"/>
      </w:pPr>
      <w:r w:rsidRPr="002F5F3A">
        <w:t>Many routing protocols such as Protocol-Independent Multicast (PIM), Distance-Vector Multicast Routing Protocol (DVMRP), Multicast Open Shortest Path First (MOSPF) find multicast group and create the path for each group. Table 12</w:t>
      </w:r>
      <w:r w:rsidR="00496ADB">
        <w:t>7</w:t>
      </w:r>
      <w:r w:rsidRPr="002F5F3A">
        <w:t xml:space="preserve"> below summarizes the requirements for each protocol unicast and flooding algorithm.</w:t>
      </w:r>
    </w:p>
    <w:p w14:paraId="789E7408" w14:textId="77777777" w:rsidR="00490D42" w:rsidRPr="001B6BCE" w:rsidRDefault="006A4BB0" w:rsidP="0021019A">
      <w:pPr>
        <w:pStyle w:val="afffff3"/>
        <w:ind w:right="20"/>
      </w:pPr>
      <w:bookmarkStart w:id="2263" w:name="_Toc363228503"/>
      <w:bookmarkStart w:id="2264" w:name="_Toc18981156"/>
      <w:bookmarkStart w:id="2265" w:name="_Toc39157526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proofErr w:type="gramStart"/>
      <w:r w:rsidR="00EC5045">
        <w:rPr>
          <w:noProof/>
        </w:rPr>
        <w:t>127</w:t>
      </w:r>
      <w:r w:rsidR="005832B8">
        <w:fldChar w:fldCharType="end"/>
      </w:r>
      <w:bookmarkEnd w:id="2263"/>
      <w:r w:rsidR="00BB7669">
        <w:rPr>
          <w:rFonts w:hint="eastAsia"/>
        </w:rPr>
        <w:t xml:space="preserve"> </w:t>
      </w:r>
      <w:r w:rsidR="00490D42" w:rsidRPr="002F5F3A">
        <w:t>Multicast Protocol</w:t>
      </w:r>
      <w:bookmarkEnd w:id="2264"/>
      <w:bookmarkEnd w:id="2265"/>
      <w:proofErr w:type="gramEnd"/>
    </w:p>
    <w:tbl>
      <w:tblPr>
        <w:tblStyle w:val="CLIWide"/>
        <w:tblW w:w="0" w:type="auto"/>
        <w:tblLook w:val="01E0" w:firstRow="1" w:lastRow="1" w:firstColumn="1" w:lastColumn="1" w:noHBand="0" w:noVBand="0"/>
      </w:tblPr>
      <w:tblGrid>
        <w:gridCol w:w="2305"/>
        <w:gridCol w:w="2655"/>
        <w:gridCol w:w="3188"/>
      </w:tblGrid>
      <w:tr w:rsidR="00490D42"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2F5F3A" w:rsidRDefault="00490D42" w:rsidP="0021019A">
            <w:pPr>
              <w:pStyle w:val="ab"/>
              <w:wordWrap/>
              <w:ind w:right="20"/>
              <w:rPr>
                <w:b w:val="0"/>
                <w:kern w:val="0"/>
              </w:rPr>
            </w:pPr>
            <w:r w:rsidRPr="002F5F3A">
              <w:rPr>
                <w:b w:val="0"/>
                <w:kern w:val="0"/>
              </w:rPr>
              <w:t>Protocol</w:t>
            </w:r>
          </w:p>
        </w:tc>
        <w:tc>
          <w:tcPr>
            <w:tcW w:w="2700" w:type="dxa"/>
          </w:tcPr>
          <w:p w14:paraId="4554904D" w14:textId="77777777" w:rsidR="00490D42" w:rsidRPr="002F5F3A" w:rsidRDefault="00490D42" w:rsidP="0021019A">
            <w:pPr>
              <w:pStyle w:val="ab"/>
              <w:wordWrap/>
              <w:ind w:right="20"/>
              <w:rPr>
                <w:b w:val="0"/>
                <w:kern w:val="0"/>
              </w:rPr>
            </w:pPr>
            <w:r w:rsidRPr="002F5F3A">
              <w:rPr>
                <w:b w:val="0"/>
                <w:kern w:val="0"/>
              </w:rPr>
              <w:t xml:space="preserve">Unicast Protocol </w:t>
            </w:r>
          </w:p>
        </w:tc>
        <w:tc>
          <w:tcPr>
            <w:tcW w:w="3240" w:type="dxa"/>
          </w:tcPr>
          <w:p w14:paraId="5830C6B1" w14:textId="77777777" w:rsidR="00490D42" w:rsidRPr="002F5F3A" w:rsidRDefault="00490D42" w:rsidP="0021019A">
            <w:pPr>
              <w:pStyle w:val="ab"/>
              <w:wordWrap/>
              <w:ind w:right="20"/>
              <w:rPr>
                <w:b w:val="0"/>
                <w:kern w:val="0"/>
              </w:rPr>
            </w:pPr>
            <w:r w:rsidRPr="002F5F3A">
              <w:rPr>
                <w:b w:val="0"/>
                <w:kern w:val="0"/>
              </w:rPr>
              <w:t>Flooding Algorithm</w:t>
            </w:r>
          </w:p>
        </w:tc>
      </w:tr>
      <w:tr w:rsidR="00490D42" w14:paraId="128908FE" w14:textId="77777777" w:rsidTr="00B80849">
        <w:tc>
          <w:tcPr>
            <w:tcW w:w="2340" w:type="dxa"/>
          </w:tcPr>
          <w:p w14:paraId="4E5287A2" w14:textId="77777777" w:rsidR="00490D42" w:rsidRPr="002F5F3A" w:rsidRDefault="00490D42" w:rsidP="0021019A">
            <w:pPr>
              <w:pStyle w:val="aa"/>
              <w:ind w:right="20"/>
              <w:rPr>
                <w:kern w:val="0"/>
              </w:rPr>
            </w:pPr>
            <w:r w:rsidRPr="002F5F3A">
              <w:rPr>
                <w:kern w:val="0"/>
              </w:rPr>
              <w:t>PIM-dense mode</w:t>
            </w:r>
          </w:p>
        </w:tc>
        <w:tc>
          <w:tcPr>
            <w:tcW w:w="2700" w:type="dxa"/>
          </w:tcPr>
          <w:p w14:paraId="4F2A31C2" w14:textId="77777777" w:rsidR="00490D42" w:rsidRPr="002F5F3A" w:rsidRDefault="00490D42" w:rsidP="0021019A">
            <w:pPr>
              <w:pStyle w:val="aa"/>
              <w:ind w:right="20"/>
              <w:rPr>
                <w:kern w:val="0"/>
              </w:rPr>
            </w:pPr>
            <w:r w:rsidRPr="002F5F3A">
              <w:rPr>
                <w:kern w:val="0"/>
              </w:rPr>
              <w:t>Any</w:t>
            </w:r>
          </w:p>
        </w:tc>
        <w:tc>
          <w:tcPr>
            <w:tcW w:w="3240" w:type="dxa"/>
          </w:tcPr>
          <w:p w14:paraId="20C3CC80" w14:textId="77777777" w:rsidR="00490D42" w:rsidRPr="002F5F3A" w:rsidRDefault="00490D42" w:rsidP="0021019A">
            <w:pPr>
              <w:pStyle w:val="aa"/>
              <w:ind w:right="20"/>
              <w:rPr>
                <w:kern w:val="0"/>
              </w:rPr>
            </w:pPr>
            <w:r w:rsidRPr="002F5F3A">
              <w:rPr>
                <w:kern w:val="0"/>
              </w:rPr>
              <w:t>Reverse path flooding (RPF)</w:t>
            </w:r>
          </w:p>
        </w:tc>
      </w:tr>
      <w:tr w:rsidR="00490D42" w14:paraId="5AF6E90A" w14:textId="77777777" w:rsidTr="00B80849">
        <w:tc>
          <w:tcPr>
            <w:tcW w:w="2340" w:type="dxa"/>
          </w:tcPr>
          <w:p w14:paraId="2E2ABE7C" w14:textId="77777777" w:rsidR="00490D42" w:rsidRPr="002F5F3A" w:rsidRDefault="00490D42" w:rsidP="0021019A">
            <w:pPr>
              <w:pStyle w:val="aa"/>
              <w:ind w:right="20"/>
              <w:rPr>
                <w:kern w:val="0"/>
              </w:rPr>
            </w:pPr>
            <w:r w:rsidRPr="002F5F3A">
              <w:rPr>
                <w:kern w:val="0"/>
              </w:rPr>
              <w:t>PIM-sparse mode</w:t>
            </w:r>
          </w:p>
        </w:tc>
        <w:tc>
          <w:tcPr>
            <w:tcW w:w="2700" w:type="dxa"/>
          </w:tcPr>
          <w:p w14:paraId="38DA5617" w14:textId="77777777" w:rsidR="00490D42" w:rsidRPr="002F5F3A" w:rsidRDefault="00490D42" w:rsidP="0021019A">
            <w:pPr>
              <w:pStyle w:val="aa"/>
              <w:ind w:right="20"/>
              <w:rPr>
                <w:kern w:val="0"/>
              </w:rPr>
            </w:pPr>
            <w:r w:rsidRPr="002F5F3A">
              <w:rPr>
                <w:kern w:val="0"/>
              </w:rPr>
              <w:t>Any</w:t>
            </w:r>
          </w:p>
        </w:tc>
        <w:tc>
          <w:tcPr>
            <w:tcW w:w="3240" w:type="dxa"/>
          </w:tcPr>
          <w:p w14:paraId="2B258F4B" w14:textId="77777777" w:rsidR="00490D42" w:rsidRPr="002F5F3A" w:rsidRDefault="00490D42" w:rsidP="0021019A">
            <w:pPr>
              <w:pStyle w:val="aa"/>
              <w:ind w:right="20"/>
              <w:rPr>
                <w:kern w:val="0"/>
              </w:rPr>
            </w:pPr>
            <w:r w:rsidRPr="002F5F3A">
              <w:rPr>
                <w:kern w:val="0"/>
              </w:rPr>
              <w:t>RPF / SPF (Switchover)</w:t>
            </w:r>
          </w:p>
        </w:tc>
      </w:tr>
      <w:tr w:rsidR="00490D42" w14:paraId="3BBF62EF" w14:textId="77777777" w:rsidTr="00B80849">
        <w:tc>
          <w:tcPr>
            <w:tcW w:w="2340" w:type="dxa"/>
          </w:tcPr>
          <w:p w14:paraId="4D5718B2" w14:textId="77777777" w:rsidR="00490D42" w:rsidRPr="002F5F3A" w:rsidRDefault="00490D42" w:rsidP="0021019A">
            <w:pPr>
              <w:pStyle w:val="aa"/>
              <w:ind w:right="20"/>
              <w:rPr>
                <w:kern w:val="0"/>
              </w:rPr>
            </w:pPr>
            <w:r w:rsidRPr="002F5F3A">
              <w:rPr>
                <w:kern w:val="0"/>
              </w:rPr>
              <w:t>DVMRP</w:t>
            </w:r>
          </w:p>
        </w:tc>
        <w:tc>
          <w:tcPr>
            <w:tcW w:w="2700" w:type="dxa"/>
          </w:tcPr>
          <w:p w14:paraId="215B4C5E" w14:textId="77777777" w:rsidR="00490D42" w:rsidRPr="002F5F3A" w:rsidRDefault="00490D42" w:rsidP="0021019A">
            <w:pPr>
              <w:pStyle w:val="aa"/>
              <w:ind w:right="20"/>
              <w:rPr>
                <w:kern w:val="0"/>
              </w:rPr>
            </w:pPr>
            <w:r w:rsidRPr="002F5F3A">
              <w:rPr>
                <w:kern w:val="0"/>
              </w:rPr>
              <w:t>Internal</w:t>
            </w:r>
          </w:p>
        </w:tc>
        <w:tc>
          <w:tcPr>
            <w:tcW w:w="3240" w:type="dxa"/>
          </w:tcPr>
          <w:p w14:paraId="468D749C" w14:textId="77777777" w:rsidR="00490D42" w:rsidRPr="002F5F3A" w:rsidRDefault="00490D42" w:rsidP="0021019A">
            <w:pPr>
              <w:pStyle w:val="aa"/>
              <w:ind w:right="20"/>
              <w:rPr>
                <w:kern w:val="0"/>
              </w:rPr>
            </w:pPr>
            <w:r w:rsidRPr="002F5F3A">
              <w:rPr>
                <w:kern w:val="0"/>
              </w:rPr>
              <w:t>RPF</w:t>
            </w:r>
          </w:p>
        </w:tc>
      </w:tr>
      <w:tr w:rsidR="00490D42" w14:paraId="4788CF6B" w14:textId="77777777" w:rsidTr="00B80849">
        <w:tc>
          <w:tcPr>
            <w:tcW w:w="2340" w:type="dxa"/>
          </w:tcPr>
          <w:p w14:paraId="384331A2" w14:textId="77777777" w:rsidR="00490D42" w:rsidRPr="002F5F3A" w:rsidRDefault="00490D42" w:rsidP="0021019A">
            <w:pPr>
              <w:pStyle w:val="aa"/>
              <w:ind w:right="20"/>
              <w:rPr>
                <w:kern w:val="0"/>
              </w:rPr>
            </w:pPr>
            <w:r w:rsidRPr="002F5F3A">
              <w:rPr>
                <w:kern w:val="0"/>
              </w:rPr>
              <w:t>MOSPF</w:t>
            </w:r>
          </w:p>
        </w:tc>
        <w:tc>
          <w:tcPr>
            <w:tcW w:w="2700" w:type="dxa"/>
          </w:tcPr>
          <w:p w14:paraId="04D3E048" w14:textId="77777777" w:rsidR="00490D42" w:rsidRPr="002F5F3A" w:rsidRDefault="00490D42" w:rsidP="0021019A">
            <w:pPr>
              <w:pStyle w:val="aa"/>
              <w:ind w:right="20"/>
              <w:rPr>
                <w:kern w:val="0"/>
              </w:rPr>
            </w:pPr>
            <w:r w:rsidRPr="002F5F3A">
              <w:rPr>
                <w:kern w:val="0"/>
              </w:rPr>
              <w:t>OSPF</w:t>
            </w:r>
          </w:p>
        </w:tc>
        <w:tc>
          <w:tcPr>
            <w:tcW w:w="3240" w:type="dxa"/>
          </w:tcPr>
          <w:p w14:paraId="4F4FE81F" w14:textId="77777777" w:rsidR="00490D42" w:rsidRPr="002F5F3A" w:rsidRDefault="00490D42" w:rsidP="0021019A">
            <w:pPr>
              <w:pStyle w:val="aa"/>
              <w:ind w:right="20"/>
              <w:rPr>
                <w:kern w:val="0"/>
              </w:rPr>
            </w:pPr>
            <w:r w:rsidRPr="002F5F3A">
              <w:rPr>
                <w:kern w:val="0"/>
              </w:rPr>
              <w:t>Shortest-path first</w:t>
            </w:r>
          </w:p>
        </w:tc>
      </w:tr>
    </w:tbl>
    <w:p w14:paraId="668A13C3" w14:textId="77777777" w:rsidR="00490D42" w:rsidRDefault="00490D42" w:rsidP="0021019A">
      <w:pPr>
        <w:ind w:right="20"/>
      </w:pPr>
      <w:bookmarkStart w:id="2266" w:name="_Toc31178513"/>
      <w:bookmarkStart w:id="2267" w:name="_Toc86051515"/>
      <w:bookmarkStart w:id="2268" w:name="_Toc198629148"/>
      <w:bookmarkStart w:id="2269" w:name="_Toc363228504"/>
    </w:p>
    <w:p w14:paraId="5A24FC26" w14:textId="77777777" w:rsidR="00490D42" w:rsidRPr="009B6D22" w:rsidRDefault="00490D42" w:rsidP="0021019A">
      <w:pPr>
        <w:ind w:right="20"/>
      </w:pPr>
    </w:p>
    <w:p w14:paraId="57EA359D" w14:textId="77777777" w:rsidR="00490D42" w:rsidRPr="00E71AAC" w:rsidRDefault="00490D42" w:rsidP="0021019A">
      <w:pPr>
        <w:pStyle w:val="2"/>
        <w:ind w:right="20"/>
      </w:pPr>
      <w:bookmarkStart w:id="2270" w:name="_Toc18981157"/>
      <w:bookmarkStart w:id="2271" w:name="_Toc444695103"/>
      <w:r w:rsidRPr="00D52D64">
        <w:lastRenderedPageBreak/>
        <w:t>IGMP</w:t>
      </w:r>
      <w:r>
        <w:t xml:space="preserve"> </w:t>
      </w:r>
      <w:bookmarkEnd w:id="2266"/>
      <w:bookmarkEnd w:id="2267"/>
      <w:bookmarkEnd w:id="2268"/>
      <w:bookmarkEnd w:id="2269"/>
      <w:r w:rsidR="00D52D64">
        <w:rPr>
          <w:rFonts w:hint="eastAsia"/>
        </w:rPr>
        <w:t>Overview</w:t>
      </w:r>
      <w:bookmarkEnd w:id="2270"/>
      <w:bookmarkEnd w:id="2271"/>
    </w:p>
    <w:p w14:paraId="4F17B2E2" w14:textId="77777777" w:rsidR="00490D42" w:rsidRPr="002F5F3A" w:rsidRDefault="00490D42" w:rsidP="0021019A">
      <w:pPr>
        <w:pStyle w:val="a3"/>
        <w:ind w:right="20"/>
      </w:pPr>
      <w:r w:rsidRPr="002F5F3A">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2F5F3A" w:rsidRDefault="00490D42" w:rsidP="0021019A">
      <w:pPr>
        <w:pStyle w:val="a3"/>
        <w:ind w:right="20"/>
      </w:pPr>
      <w:r w:rsidRPr="002F5F3A">
        <w:t>IP multicast uses Class D IP address for multicast group address. This is defined in RFC2236.</w:t>
      </w:r>
    </w:p>
    <w:p w14:paraId="5074EAEE" w14:textId="77777777" w:rsidR="00490D42" w:rsidRPr="002F5F3A" w:rsidRDefault="00490D42" w:rsidP="0021019A">
      <w:pPr>
        <w:pStyle w:val="a3"/>
        <w:ind w:right="20"/>
      </w:pPr>
      <w:r w:rsidRPr="002F5F3A">
        <w:t>If IGMP (Internet Group Management Protocol) proxy receives the IGMP join/leave message from the host, it sends the IGMP join/leave message to the router instead of the host.</w:t>
      </w:r>
    </w:p>
    <w:p w14:paraId="30658301" w14:textId="77777777" w:rsidR="00490D42" w:rsidRPr="002F5F3A" w:rsidRDefault="00490D42" w:rsidP="0021019A">
      <w:pPr>
        <w:pStyle w:val="a3"/>
        <w:ind w:right="20"/>
      </w:pPr>
      <w:r w:rsidRPr="002F5F3A">
        <w:t>If it receives the IGMP query from the IGMP router, it transmits the IGMP query to the host instead of the router. In other words, it functions as IGMP router for the host and as IGMP host for IGMP router.</w:t>
      </w:r>
    </w:p>
    <w:p w14:paraId="415F8F56" w14:textId="77777777" w:rsidR="00490D42" w:rsidRPr="002F5F3A" w:rsidRDefault="00490D42" w:rsidP="0021019A">
      <w:pPr>
        <w:pStyle w:val="a3"/>
        <w:ind w:right="20"/>
        <w:rPr>
          <w:kern w:val="0"/>
        </w:rPr>
      </w:pPr>
      <w:r w:rsidRPr="002F5F3A">
        <w:rPr>
          <w:kern w:val="0"/>
        </w:rPr>
        <w:t>The limitation items when running IGMP Proxy configuration are as follows:</w:t>
      </w:r>
    </w:p>
    <w:p w14:paraId="0A0AA525" w14:textId="77777777" w:rsidR="00490D42" w:rsidRPr="002F5F3A" w:rsidRDefault="00490D42" w:rsidP="0021019A">
      <w:pPr>
        <w:pStyle w:val="Randomlist"/>
        <w:tabs>
          <w:tab w:val="clear" w:pos="3968"/>
          <w:tab w:val="num" w:pos="1980"/>
          <w:tab w:val="num" w:pos="3320"/>
        </w:tabs>
        <w:ind w:left="2104" w:right="20" w:hanging="403"/>
      </w:pPr>
      <w:r w:rsidRPr="002F5F3A">
        <w:t>Supports only IGMP v2. IGMP v3 is not supported and mutual setting is not acceptable.</w:t>
      </w:r>
    </w:p>
    <w:p w14:paraId="556E3A2E" w14:textId="77777777" w:rsidR="00490D42" w:rsidRPr="002F5F3A" w:rsidRDefault="00490D42" w:rsidP="0021019A">
      <w:pPr>
        <w:pStyle w:val="Randomlist"/>
        <w:tabs>
          <w:tab w:val="clear" w:pos="3968"/>
          <w:tab w:val="num" w:pos="1980"/>
          <w:tab w:val="num" w:pos="3320"/>
        </w:tabs>
        <w:ind w:left="2104" w:right="20" w:hanging="403"/>
      </w:pPr>
      <w:r w:rsidRPr="002F5F3A">
        <w:t>One upstream interface and the others of many downstream interfaces are set at first.</w:t>
      </w:r>
    </w:p>
    <w:p w14:paraId="00BAEA54" w14:textId="77777777" w:rsidR="00490D42" w:rsidRPr="002F5F3A" w:rsidRDefault="00490D42" w:rsidP="0021019A">
      <w:pPr>
        <w:pStyle w:val="Randomlist"/>
        <w:tabs>
          <w:tab w:val="clear" w:pos="3968"/>
          <w:tab w:val="num" w:pos="1980"/>
          <w:tab w:val="num" w:pos="3320"/>
        </w:tabs>
        <w:ind w:left="2104" w:right="20" w:hanging="403"/>
      </w:pPr>
      <w:r w:rsidRPr="002F5F3A">
        <w:t>You can not set PIM-SM setting on upstream or downstream interface after Proxy setting is done.</w:t>
      </w:r>
    </w:p>
    <w:p w14:paraId="1DBC5669" w14:textId="77777777" w:rsidR="00490D42" w:rsidRPr="002F5F3A" w:rsidRDefault="00490D42" w:rsidP="0021019A">
      <w:pPr>
        <w:pStyle w:val="Randomlist"/>
        <w:tabs>
          <w:tab w:val="clear" w:pos="3968"/>
          <w:tab w:val="num" w:pos="1980"/>
          <w:tab w:val="num" w:pos="3320"/>
        </w:tabs>
        <w:ind w:left="2104" w:right="20" w:hanging="403"/>
      </w:pPr>
      <w:r w:rsidRPr="002F5F3A">
        <w:t>Upstream interface setting use Proxy-Service and downstream interface use Mroute-Proxy.</w:t>
      </w:r>
    </w:p>
    <w:p w14:paraId="5D4BAEF8" w14:textId="77777777" w:rsidR="00490D42" w:rsidRPr="002F5F3A" w:rsidRDefault="00490D42" w:rsidP="0021019A">
      <w:pPr>
        <w:pStyle w:val="Randomlist"/>
        <w:tabs>
          <w:tab w:val="clear" w:pos="3968"/>
          <w:tab w:val="num" w:pos="1980"/>
          <w:tab w:val="num" w:pos="3320"/>
        </w:tabs>
        <w:ind w:left="2104" w:right="20" w:hanging="403"/>
      </w:pPr>
      <w:r w:rsidRPr="002F5F3A">
        <w:t>You can not IGMP Snooping on the interface set with Proxy-Service.</w:t>
      </w:r>
    </w:p>
    <w:p w14:paraId="3B84479C" w14:textId="77777777" w:rsidR="00490D42" w:rsidRPr="00030D68" w:rsidRDefault="00490D42" w:rsidP="0021019A">
      <w:pPr>
        <w:ind w:right="20"/>
      </w:pPr>
    </w:p>
    <w:p w14:paraId="5CBBEFDB" w14:textId="77777777" w:rsidR="00490D42" w:rsidRPr="009B6D22" w:rsidRDefault="00490D42" w:rsidP="0021019A">
      <w:pPr>
        <w:ind w:right="20"/>
      </w:pPr>
    </w:p>
    <w:p w14:paraId="30ED89A3" w14:textId="77777777" w:rsidR="00490D42" w:rsidRPr="00E71AAC" w:rsidRDefault="00490D42" w:rsidP="0021019A">
      <w:pPr>
        <w:pStyle w:val="2"/>
        <w:ind w:right="20"/>
      </w:pPr>
      <w:bookmarkStart w:id="2272" w:name="_Toc31178514"/>
      <w:bookmarkStart w:id="2273" w:name="_Toc86051516"/>
      <w:bookmarkStart w:id="2274" w:name="_Toc198629149"/>
      <w:bookmarkStart w:id="2275" w:name="_Toc363228505"/>
      <w:bookmarkStart w:id="2276" w:name="_Toc18981158"/>
      <w:bookmarkStart w:id="2277" w:name="_Toc444695104"/>
      <w:r>
        <w:lastRenderedPageBreak/>
        <w:t xml:space="preserve">PIM-SM </w:t>
      </w:r>
      <w:bookmarkEnd w:id="2272"/>
      <w:bookmarkEnd w:id="2273"/>
      <w:bookmarkEnd w:id="2274"/>
      <w:bookmarkEnd w:id="2275"/>
      <w:r w:rsidR="00B80849">
        <w:rPr>
          <w:rFonts w:hint="eastAsia"/>
        </w:rPr>
        <w:t>O</w:t>
      </w:r>
      <w:r w:rsidR="00BF5E2A">
        <w:rPr>
          <w:rFonts w:hint="eastAsia"/>
        </w:rPr>
        <w:t>verview</w:t>
      </w:r>
      <w:bookmarkEnd w:id="2276"/>
      <w:bookmarkEnd w:id="2277"/>
    </w:p>
    <w:p w14:paraId="23C60D54" w14:textId="77777777" w:rsidR="00490D42" w:rsidRPr="002F5F3A" w:rsidRDefault="00490D42" w:rsidP="0021019A">
      <w:pPr>
        <w:pStyle w:val="a3"/>
        <w:ind w:right="20"/>
      </w:pPr>
      <w:bookmarkStart w:id="2278" w:name="_Toc31178515"/>
      <w:bookmarkStart w:id="2279" w:name="_Toc86051517"/>
      <w:bookmarkStart w:id="2280" w:name="_Toc277150970"/>
      <w:bookmarkStart w:id="2281" w:name="_Toc337198535"/>
      <w:r w:rsidRPr="002F5F3A">
        <w:t>PIM-SM is the protocol to connect small number of LANs for various multicast data stream and defines rendezvous point that is an entry point for easy multicast packet routing.</w:t>
      </w:r>
    </w:p>
    <w:p w14:paraId="7FFA248E" w14:textId="77777777" w:rsidR="00490D42" w:rsidRPr="002F5F3A" w:rsidRDefault="00490D42" w:rsidP="0021019A">
      <w:pPr>
        <w:pStyle w:val="a3"/>
        <w:ind w:right="20"/>
      </w:pPr>
      <w:r w:rsidRPr="002F5F3A">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77777777" w:rsidR="00490D42" w:rsidRDefault="00490D42" w:rsidP="0021019A">
      <w:pPr>
        <w:pStyle w:val="a3"/>
        <w:ind w:right="20"/>
      </w:pPr>
      <w:r w:rsidRPr="002F5F3A">
        <w:t>PIM-SM</w:t>
      </w:r>
      <w:r>
        <w:t xml:space="preserve"> v2</w:t>
      </w:r>
      <w:r w:rsidRPr="002F5F3A">
        <w:t xml:space="preserve"> includes the following improvements of PIM-SM v1.</w:t>
      </w:r>
    </w:p>
    <w:p w14:paraId="1211BB79" w14:textId="77777777" w:rsidR="00490D42" w:rsidRPr="00D52D64" w:rsidRDefault="00490D42" w:rsidP="0021019A">
      <w:pPr>
        <w:pStyle w:val="Randomlist"/>
        <w:tabs>
          <w:tab w:val="clear" w:pos="3968"/>
          <w:tab w:val="num" w:pos="1980"/>
          <w:tab w:val="num" w:pos="3320"/>
        </w:tabs>
        <w:ind w:left="2104" w:right="20" w:hanging="403"/>
      </w:pPr>
      <w:r w:rsidRPr="00D52D64">
        <w:t>Boot Router (BSR) supports fault-tolerant and automatic RP discovery and distribution mechanism and maps group-to-RP dynamically without setting.</w:t>
      </w:r>
    </w:p>
    <w:p w14:paraId="4D51D524" w14:textId="77777777" w:rsidR="00490D42" w:rsidRPr="00D52D64" w:rsidRDefault="00490D42" w:rsidP="0021019A">
      <w:pPr>
        <w:pStyle w:val="Randomlist"/>
        <w:tabs>
          <w:tab w:val="clear" w:pos="3968"/>
          <w:tab w:val="num" w:pos="1980"/>
          <w:tab w:val="num" w:pos="3320"/>
        </w:tabs>
        <w:ind w:left="2104" w:right="20" w:hanging="403"/>
      </w:pPr>
      <w:r w:rsidRPr="00D52D64">
        <w:t>Flexible encoding about Address family of PIM Join/Prune message is available.</w:t>
      </w:r>
    </w:p>
    <w:p w14:paraId="576AAB28" w14:textId="77777777" w:rsidR="00490D42" w:rsidRPr="00D52D64" w:rsidRDefault="00490D42" w:rsidP="0021019A">
      <w:pPr>
        <w:pStyle w:val="Randomlist"/>
        <w:tabs>
          <w:tab w:val="clear" w:pos="3968"/>
          <w:tab w:val="num" w:pos="1980"/>
          <w:tab w:val="num" w:pos="3320"/>
        </w:tabs>
        <w:ind w:left="2104" w:right="20" w:hanging="403"/>
      </w:pPr>
      <w:r w:rsidRPr="00D52D64">
        <w:t xml:space="preserve">PIM packet is not included in IGMP packet any more. </w:t>
      </w:r>
    </w:p>
    <w:p w14:paraId="3234F8A5" w14:textId="77777777" w:rsidR="00490D42" w:rsidRPr="002F5F3A" w:rsidRDefault="00490D42" w:rsidP="0021019A">
      <w:pPr>
        <w:pStyle w:val="a3"/>
        <w:ind w:right="20"/>
      </w:pPr>
      <w:r w:rsidRPr="002F5F3A">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2F5F3A" w:rsidRDefault="00490D42" w:rsidP="0021019A">
      <w:pPr>
        <w:pStyle w:val="a3"/>
        <w:ind w:right="20"/>
      </w:pPr>
      <w:r w:rsidRPr="002F5F3A">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C55F36" w:rsidRDefault="00490D42" w:rsidP="0021019A">
      <w:pPr>
        <w:pStyle w:val="aa"/>
        <w:ind w:right="20"/>
        <w:rPr>
          <w:rFonts w:cs="Times New Roman"/>
          <w:kern w:val="0"/>
        </w:rPr>
      </w:pPr>
    </w:p>
    <w:p w14:paraId="41D69BE7" w14:textId="77777777" w:rsidR="00490D42" w:rsidRPr="00E71AAC" w:rsidRDefault="00490D42" w:rsidP="0021019A">
      <w:pPr>
        <w:pStyle w:val="2"/>
        <w:ind w:right="20"/>
      </w:pPr>
      <w:bookmarkStart w:id="2282" w:name="_Toc18981159"/>
      <w:bookmarkStart w:id="2283" w:name="_Toc444695105"/>
      <w:r>
        <w:lastRenderedPageBreak/>
        <w:t xml:space="preserve">IP </w:t>
      </w:r>
      <w:bookmarkEnd w:id="2278"/>
      <w:bookmarkEnd w:id="2279"/>
      <w:bookmarkEnd w:id="2280"/>
      <w:bookmarkEnd w:id="2281"/>
      <w:r w:rsidRPr="00D867F8">
        <w:t>Multicast Routing Configuration</w:t>
      </w:r>
      <w:bookmarkEnd w:id="2282"/>
      <w:bookmarkEnd w:id="2283"/>
    </w:p>
    <w:p w14:paraId="6127C987" w14:textId="77777777" w:rsidR="00490D42" w:rsidRDefault="00490D42" w:rsidP="00475923">
      <w:pPr>
        <w:pStyle w:val="3"/>
        <w:ind w:left="0" w:right="20"/>
      </w:pPr>
      <w:bookmarkStart w:id="2284" w:name="_Toc31178516"/>
      <w:bookmarkStart w:id="2285" w:name="_Toc86051518"/>
      <w:bookmarkStart w:id="2286" w:name="_Toc277150971"/>
      <w:bookmarkStart w:id="2287" w:name="_Toc363228507"/>
      <w:bookmarkStart w:id="2288" w:name="_Toc277150972"/>
      <w:bookmarkStart w:id="2289" w:name="_Toc444695106"/>
      <w:r w:rsidRPr="002F5F3A">
        <w:t>Enable IP Multicast Routing</w:t>
      </w:r>
      <w:bookmarkEnd w:id="2284"/>
      <w:bookmarkEnd w:id="2285"/>
      <w:bookmarkEnd w:id="2286"/>
      <w:bookmarkEnd w:id="2287"/>
      <w:bookmarkEnd w:id="2288"/>
      <w:bookmarkEnd w:id="2289"/>
    </w:p>
    <w:p w14:paraId="4E6B2D5D" w14:textId="77777777" w:rsidR="00490D42" w:rsidRDefault="00490D42" w:rsidP="00475923">
      <w:pPr>
        <w:pStyle w:val="a3"/>
        <w:ind w:left="0" w:right="20"/>
      </w:pPr>
      <w:r w:rsidRPr="002F5F3A">
        <w:t>To forward multicast packet, IP multicast routing should be enabled basically. The following shows the commands in global configuration mode:</w:t>
      </w:r>
    </w:p>
    <w:p w14:paraId="00B82327" w14:textId="77777777" w:rsidR="00A107EB" w:rsidRDefault="00A107EB" w:rsidP="00475923">
      <w:pPr>
        <w:pStyle w:val="afffff3"/>
        <w:ind w:left="0" w:right="20"/>
      </w:pPr>
      <w:bookmarkStart w:id="2290" w:name="_Toc391575270"/>
      <w:r>
        <w:t xml:space="preserve">Table </w:t>
      </w:r>
      <w:r w:rsidR="005832B8">
        <w:fldChar w:fldCharType="begin"/>
      </w:r>
      <w:r w:rsidR="00092D8C">
        <w:instrText xml:space="preserve"> SEQ Table \* ARABIC </w:instrText>
      </w:r>
      <w:r w:rsidR="005832B8">
        <w:fldChar w:fldCharType="separate"/>
      </w:r>
      <w:r w:rsidR="00EC5045">
        <w:rPr>
          <w:noProof/>
        </w:rPr>
        <w:t>128</w:t>
      </w:r>
      <w:r w:rsidR="005832B8">
        <w:rPr>
          <w:noProof/>
        </w:rPr>
        <w:fldChar w:fldCharType="end"/>
      </w:r>
      <w:r>
        <w:rPr>
          <w:rFonts w:hint="eastAsia"/>
        </w:rPr>
        <w:t xml:space="preserve"> </w:t>
      </w:r>
      <w:r w:rsidRPr="002F5F3A">
        <w:t>Enable IP Multicast Routing</w:t>
      </w:r>
      <w:bookmarkEnd w:id="2290"/>
    </w:p>
    <w:tbl>
      <w:tblPr>
        <w:tblStyle w:val="CLIWide"/>
        <w:tblW w:w="0" w:type="auto"/>
        <w:tblLook w:val="01E0" w:firstRow="1" w:lastRow="1" w:firstColumn="1" w:lastColumn="1" w:noHBand="0" w:noVBand="0"/>
      </w:tblPr>
      <w:tblGrid>
        <w:gridCol w:w="3506"/>
        <w:gridCol w:w="4642"/>
      </w:tblGrid>
      <w:tr w:rsidR="00490D42"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2F5F3A" w:rsidRDefault="00490D42" w:rsidP="00475923">
            <w:pPr>
              <w:pStyle w:val="aa"/>
              <w:ind w:right="20"/>
              <w:rPr>
                <w:bCs/>
                <w:sz w:val="18"/>
              </w:rPr>
            </w:pPr>
            <w:r w:rsidRPr="002F5F3A">
              <w:rPr>
                <w:bCs/>
                <w:sz w:val="18"/>
              </w:rPr>
              <w:t>Command</w:t>
            </w:r>
          </w:p>
        </w:tc>
        <w:tc>
          <w:tcPr>
            <w:tcW w:w="5040" w:type="dxa"/>
          </w:tcPr>
          <w:p w14:paraId="5144C1BC" w14:textId="77777777" w:rsidR="00490D42" w:rsidRPr="002F5F3A" w:rsidRDefault="00490D42" w:rsidP="00475923">
            <w:pPr>
              <w:pStyle w:val="aa"/>
              <w:ind w:right="20"/>
              <w:rPr>
                <w:bCs/>
                <w:sz w:val="18"/>
              </w:rPr>
            </w:pPr>
            <w:r w:rsidRPr="002F5F3A">
              <w:rPr>
                <w:bCs/>
                <w:sz w:val="18"/>
              </w:rPr>
              <w:t>Description</w:t>
            </w:r>
          </w:p>
        </w:tc>
      </w:tr>
      <w:tr w:rsidR="00490D42" w14:paraId="2606F706" w14:textId="77777777" w:rsidTr="007037AB">
        <w:trPr>
          <w:trHeight w:val="327"/>
        </w:trPr>
        <w:tc>
          <w:tcPr>
            <w:tcW w:w="3780" w:type="dxa"/>
          </w:tcPr>
          <w:p w14:paraId="20B61318" w14:textId="77777777" w:rsidR="00490D42" w:rsidRPr="002F5F3A" w:rsidRDefault="00490D42" w:rsidP="00475923">
            <w:pPr>
              <w:pStyle w:val="aa"/>
              <w:ind w:right="20"/>
              <w:rPr>
                <w:b/>
                <w:bCs/>
              </w:rPr>
            </w:pPr>
            <w:r w:rsidRPr="002F5F3A">
              <w:rPr>
                <w:b/>
                <w:bCs/>
              </w:rPr>
              <w:t>ip multicast-routing</w:t>
            </w:r>
          </w:p>
        </w:tc>
        <w:tc>
          <w:tcPr>
            <w:tcW w:w="5040" w:type="dxa"/>
          </w:tcPr>
          <w:p w14:paraId="040745A1" w14:textId="77777777" w:rsidR="00490D42" w:rsidRPr="002F5F3A" w:rsidRDefault="00490D42" w:rsidP="00475923">
            <w:pPr>
              <w:pStyle w:val="aa"/>
              <w:ind w:right="20"/>
            </w:pPr>
            <w:r w:rsidRPr="002F5F3A">
              <w:t>Enables IGMP, IGMP Snooping, PIM-SM for Multicast Routing.</w:t>
            </w:r>
          </w:p>
        </w:tc>
      </w:tr>
      <w:tr w:rsidR="00490D42" w14:paraId="5D9D2D70" w14:textId="77777777" w:rsidTr="007037AB">
        <w:trPr>
          <w:trHeight w:val="327"/>
        </w:trPr>
        <w:tc>
          <w:tcPr>
            <w:tcW w:w="3780" w:type="dxa"/>
          </w:tcPr>
          <w:p w14:paraId="743F6A3B" w14:textId="77777777" w:rsidR="00490D42" w:rsidRPr="002F5F3A" w:rsidRDefault="00490D42" w:rsidP="00475923">
            <w:pPr>
              <w:pStyle w:val="aa"/>
              <w:ind w:right="20"/>
              <w:rPr>
                <w:b/>
                <w:bCs/>
              </w:rPr>
            </w:pPr>
            <w:r w:rsidRPr="002F5F3A">
              <w:rPr>
                <w:b/>
                <w:bCs/>
              </w:rPr>
              <w:t>no ip multicast-routing</w:t>
            </w:r>
          </w:p>
        </w:tc>
        <w:tc>
          <w:tcPr>
            <w:tcW w:w="5040" w:type="dxa"/>
          </w:tcPr>
          <w:p w14:paraId="3FDB5D75" w14:textId="77777777" w:rsidR="00490D42" w:rsidRPr="002F5F3A" w:rsidRDefault="00490D42" w:rsidP="00475923">
            <w:pPr>
              <w:pStyle w:val="aa"/>
              <w:ind w:right="20"/>
            </w:pPr>
            <w:r w:rsidRPr="002F5F3A">
              <w:t>Disables IGMP, IGMP Snooping, PIM-SM for Multicast Routing.</w:t>
            </w:r>
          </w:p>
        </w:tc>
      </w:tr>
    </w:tbl>
    <w:p w14:paraId="71E51D04" w14:textId="77777777" w:rsidR="00490D42" w:rsidRDefault="00490D42" w:rsidP="00475923">
      <w:pPr>
        <w:pStyle w:val="aa"/>
        <w:ind w:right="20"/>
        <w:rPr>
          <w:rFonts w:cs="Times New Roman"/>
        </w:rPr>
      </w:pPr>
    </w:p>
    <w:tbl>
      <w:tblPr>
        <w:tblStyle w:val="48"/>
        <w:tblW w:w="0" w:type="auto"/>
        <w:tblLook w:val="04A0" w:firstRow="1" w:lastRow="0" w:firstColumn="1" w:lastColumn="0" w:noHBand="0" w:noVBand="1"/>
      </w:tblPr>
      <w:tblGrid>
        <w:gridCol w:w="8261"/>
      </w:tblGrid>
      <w:tr w:rsidR="00DE1C5E" w14:paraId="1AFA509E" w14:textId="77777777" w:rsidTr="00DE1C5E">
        <w:tc>
          <w:tcPr>
            <w:tcW w:w="10118" w:type="dxa"/>
          </w:tcPr>
          <w:p w14:paraId="7D9721E7" w14:textId="77777777" w:rsidR="00DE1C5E" w:rsidRDefault="00DE1C5E" w:rsidP="00475923">
            <w:pPr>
              <w:pStyle w:val="aa"/>
              <w:ind w:right="20"/>
              <w:rPr>
                <w:rFonts w:ascii="Courier New" w:hAnsi="Courier New" w:cs="Courier New"/>
              </w:rPr>
            </w:pPr>
            <w:r>
              <w:rPr>
                <w:rFonts w:ascii="Courier New" w:hAnsi="Courier New" w:cs="Courier New"/>
              </w:rPr>
              <w:t xml:space="preserve">Router# </w:t>
            </w:r>
            <w:r>
              <w:rPr>
                <w:rFonts w:ascii="Courier New" w:hAnsi="Courier New" w:cs="Courier New"/>
                <w:b/>
                <w:bCs/>
              </w:rPr>
              <w:t>configure terminal</w:t>
            </w:r>
          </w:p>
          <w:p w14:paraId="29FC9A13" w14:textId="77777777" w:rsidR="00DE1C5E" w:rsidRDefault="00DE1C5E" w:rsidP="00475923">
            <w:pPr>
              <w:pStyle w:val="aa"/>
              <w:ind w:right="20"/>
              <w:rPr>
                <w:rFonts w:ascii="Courier New" w:hAnsi="Courier New" w:cs="Courier New"/>
                <w:b/>
                <w:bCs/>
              </w:rPr>
            </w:pPr>
            <w:r>
              <w:rPr>
                <w:rFonts w:ascii="Courier New" w:hAnsi="Courier New" w:cs="Courier New"/>
              </w:rPr>
              <w:t xml:space="preserve">Router(config)# </w:t>
            </w:r>
            <w:r>
              <w:rPr>
                <w:rFonts w:ascii="Courier New" w:hAnsi="Courier New" w:cs="Courier New"/>
                <w:b/>
                <w:bCs/>
              </w:rPr>
              <w:t>ip multicast-routing</w:t>
            </w:r>
          </w:p>
          <w:p w14:paraId="5AAF87D1" w14:textId="77777777" w:rsidR="00DE1C5E" w:rsidRDefault="00DE1C5E" w:rsidP="00475923">
            <w:pPr>
              <w:pStyle w:val="aa"/>
              <w:ind w:right="20"/>
              <w:rPr>
                <w:rFonts w:cs="Times New Roman"/>
              </w:rPr>
            </w:pPr>
            <w:r>
              <w:rPr>
                <w:rFonts w:ascii="Courier New" w:hAnsi="Courier New" w:cs="Courier New"/>
              </w:rPr>
              <w:t xml:space="preserve">Router(config)# </w:t>
            </w:r>
          </w:p>
        </w:tc>
      </w:tr>
    </w:tbl>
    <w:p w14:paraId="0FF38243" w14:textId="77777777" w:rsidR="00490D42" w:rsidRDefault="00490D42" w:rsidP="00475923">
      <w:pPr>
        <w:pStyle w:val="3"/>
        <w:ind w:left="0" w:right="20"/>
      </w:pPr>
      <w:bookmarkStart w:id="2291" w:name="_Toc363228508"/>
      <w:bookmarkStart w:id="2292" w:name="_Toc277150973"/>
      <w:bookmarkStart w:id="2293" w:name="_Toc363228509"/>
      <w:bookmarkStart w:id="2294" w:name="_Toc277150976"/>
      <w:bookmarkStart w:id="2295" w:name="_Toc363228510"/>
      <w:bookmarkStart w:id="2296" w:name="_Toc444695107"/>
      <w:r>
        <w:t>Enable</w:t>
      </w:r>
      <w:r>
        <w:rPr>
          <w:rFonts w:hint="eastAsia"/>
        </w:rPr>
        <w:t xml:space="preserve"> IGMP and</w:t>
      </w:r>
      <w:r>
        <w:t xml:space="preserve"> PIM on an interface</w:t>
      </w:r>
      <w:bookmarkEnd w:id="2291"/>
      <w:bookmarkEnd w:id="2292"/>
      <w:bookmarkEnd w:id="2293"/>
      <w:bookmarkEnd w:id="2294"/>
      <w:bookmarkEnd w:id="2295"/>
      <w:bookmarkEnd w:id="2296"/>
    </w:p>
    <w:p w14:paraId="0BD8F50C" w14:textId="77777777" w:rsidR="00490D42" w:rsidRDefault="00490D42" w:rsidP="00475923">
      <w:pPr>
        <w:pStyle w:val="a3"/>
        <w:ind w:left="0" w:right="20"/>
      </w:pPr>
      <w:r w:rsidRPr="002F5F3A">
        <w:t>If PIM-SM protocol is enabled in the interface, IGMP querier functionality is also automatically enabled. To enable PIM, use the following command in interface configuration mode:</w:t>
      </w:r>
    </w:p>
    <w:p w14:paraId="1D3D8363" w14:textId="77777777" w:rsidR="00A107EB" w:rsidRPr="00A107EB" w:rsidRDefault="00A107EB" w:rsidP="00475923">
      <w:pPr>
        <w:pStyle w:val="afffff3"/>
        <w:ind w:left="0" w:right="20"/>
      </w:pPr>
      <w:bookmarkStart w:id="2297" w:name="_Toc391575271"/>
      <w:r>
        <w:t xml:space="preserve">Table </w:t>
      </w:r>
      <w:r w:rsidR="005832B8">
        <w:fldChar w:fldCharType="begin"/>
      </w:r>
      <w:r w:rsidR="00092D8C">
        <w:instrText xml:space="preserve"> SEQ Table \* ARABIC </w:instrText>
      </w:r>
      <w:r w:rsidR="005832B8">
        <w:fldChar w:fldCharType="separate"/>
      </w:r>
      <w:r w:rsidR="00EC5045">
        <w:rPr>
          <w:noProof/>
        </w:rPr>
        <w:t>129</w:t>
      </w:r>
      <w:r w:rsidR="005832B8">
        <w:rPr>
          <w:noProof/>
        </w:rPr>
        <w:fldChar w:fldCharType="end"/>
      </w:r>
      <w:r>
        <w:rPr>
          <w:rFonts w:hint="eastAsia"/>
        </w:rPr>
        <w:t xml:space="preserve"> </w:t>
      </w:r>
      <w:r w:rsidRPr="002F5F3A">
        <w:t>Enable IGMP and PIM on an interface</w:t>
      </w:r>
      <w:bookmarkEnd w:id="2297"/>
    </w:p>
    <w:tbl>
      <w:tblPr>
        <w:tblStyle w:val="CLIWide"/>
        <w:tblW w:w="0" w:type="auto"/>
        <w:tblLook w:val="01E0" w:firstRow="1" w:lastRow="1" w:firstColumn="1" w:lastColumn="1" w:noHBand="0" w:noVBand="0"/>
      </w:tblPr>
      <w:tblGrid>
        <w:gridCol w:w="2525"/>
        <w:gridCol w:w="5623"/>
      </w:tblGrid>
      <w:tr w:rsidR="00490D42"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2F5F3A" w:rsidRDefault="00490D42" w:rsidP="00475923">
            <w:pPr>
              <w:pStyle w:val="ab"/>
              <w:wordWrap/>
              <w:ind w:right="20"/>
              <w:rPr>
                <w:b w:val="0"/>
              </w:rPr>
            </w:pPr>
            <w:r w:rsidRPr="002F5F3A">
              <w:rPr>
                <w:b w:val="0"/>
              </w:rPr>
              <w:t>Command</w:t>
            </w:r>
          </w:p>
        </w:tc>
        <w:tc>
          <w:tcPr>
            <w:tcW w:w="6120" w:type="dxa"/>
          </w:tcPr>
          <w:p w14:paraId="2640C32F" w14:textId="77777777" w:rsidR="00490D42" w:rsidRPr="002F5F3A" w:rsidRDefault="00490D42" w:rsidP="00475923">
            <w:pPr>
              <w:pStyle w:val="ab"/>
              <w:wordWrap/>
              <w:ind w:right="20"/>
              <w:rPr>
                <w:b w:val="0"/>
              </w:rPr>
            </w:pPr>
            <w:r w:rsidRPr="002F5F3A">
              <w:rPr>
                <w:b w:val="0"/>
              </w:rPr>
              <w:t>Description</w:t>
            </w:r>
          </w:p>
        </w:tc>
      </w:tr>
      <w:tr w:rsidR="00490D42" w14:paraId="4F720265" w14:textId="77777777" w:rsidTr="007037AB">
        <w:trPr>
          <w:trHeight w:val="327"/>
        </w:trPr>
        <w:tc>
          <w:tcPr>
            <w:tcW w:w="2680" w:type="dxa"/>
          </w:tcPr>
          <w:p w14:paraId="357D31F5" w14:textId="77777777" w:rsidR="00490D42" w:rsidRPr="002F5F3A" w:rsidRDefault="00490D42" w:rsidP="00475923">
            <w:pPr>
              <w:pStyle w:val="aa"/>
              <w:ind w:right="20"/>
              <w:rPr>
                <w:b/>
                <w:bCs/>
              </w:rPr>
            </w:pPr>
            <w:r w:rsidRPr="002F5F3A">
              <w:rPr>
                <w:b/>
                <w:bCs/>
              </w:rPr>
              <w:t>ip pim sparse-mode</w:t>
            </w:r>
          </w:p>
        </w:tc>
        <w:tc>
          <w:tcPr>
            <w:tcW w:w="6120" w:type="dxa"/>
          </w:tcPr>
          <w:p w14:paraId="1EF245F1" w14:textId="77777777" w:rsidR="00490D42" w:rsidRPr="002F5F3A" w:rsidRDefault="00490D42" w:rsidP="00475923">
            <w:pPr>
              <w:pStyle w:val="aa"/>
              <w:ind w:right="20"/>
            </w:pPr>
            <w:r w:rsidRPr="002F5F3A">
              <w:t>Enables PIM Sparse-Mode of the interface</w:t>
            </w:r>
          </w:p>
        </w:tc>
      </w:tr>
      <w:tr w:rsidR="00490D42" w14:paraId="0C887556" w14:textId="77777777" w:rsidTr="007037AB">
        <w:trPr>
          <w:trHeight w:val="327"/>
        </w:trPr>
        <w:tc>
          <w:tcPr>
            <w:tcW w:w="2680" w:type="dxa"/>
          </w:tcPr>
          <w:p w14:paraId="63D2C058" w14:textId="77777777" w:rsidR="00490D42" w:rsidRPr="002F5F3A" w:rsidRDefault="00490D42" w:rsidP="00475923">
            <w:pPr>
              <w:pStyle w:val="aa"/>
              <w:ind w:right="20"/>
              <w:rPr>
                <w:b/>
                <w:bCs/>
                <w:lang w:val="it-IT"/>
              </w:rPr>
            </w:pPr>
            <w:r w:rsidRPr="002F5F3A">
              <w:rPr>
                <w:b/>
                <w:bCs/>
                <w:lang w:val="it-IT"/>
              </w:rPr>
              <w:t>no ip pim sparse-mode</w:t>
            </w:r>
          </w:p>
        </w:tc>
        <w:tc>
          <w:tcPr>
            <w:tcW w:w="6120" w:type="dxa"/>
          </w:tcPr>
          <w:p w14:paraId="2729E023" w14:textId="77777777" w:rsidR="00490D42" w:rsidRPr="002F5F3A" w:rsidRDefault="00490D42" w:rsidP="00475923">
            <w:pPr>
              <w:pStyle w:val="aa"/>
              <w:ind w:right="20"/>
            </w:pPr>
            <w:r w:rsidRPr="002F5F3A">
              <w:t>Disables PIM Sparse-Mode of the interface</w:t>
            </w:r>
          </w:p>
        </w:tc>
      </w:tr>
    </w:tbl>
    <w:p w14:paraId="6A0A16D1"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261"/>
      </w:tblGrid>
      <w:tr w:rsidR="00490D42" w:rsidRPr="0032769C" w14:paraId="6543F34D" w14:textId="77777777" w:rsidTr="00A107EB">
        <w:trPr>
          <w:trHeight w:val="841"/>
        </w:trPr>
        <w:tc>
          <w:tcPr>
            <w:tcW w:w="9020" w:type="dxa"/>
          </w:tcPr>
          <w:p w14:paraId="201A4112"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A3F0DA8" w14:textId="77777777" w:rsidR="00490D42" w:rsidRPr="0026547F" w:rsidRDefault="00490D42" w:rsidP="00475923">
            <w:pPr>
              <w:pStyle w:val="aa"/>
              <w:ind w:right="20"/>
              <w:jc w:val="both"/>
              <w:rPr>
                <w:rFonts w:ascii="Courier New" w:hAnsi="Courier New" w:cs="Courier New"/>
              </w:rPr>
            </w:pPr>
            <w:r w:rsidRPr="0032769C">
              <w:rPr>
                <w:rFonts w:ascii="Courier New" w:hAnsi="Courier New" w:cs="Courier New"/>
              </w:rPr>
              <w:t xml:space="preserve">Router(config)# </w:t>
            </w:r>
            <w:r w:rsidR="00E00FBB">
              <w:rPr>
                <w:rFonts w:ascii="Courier New" w:hAnsi="Courier New" w:cs="Courier New"/>
                <w:b/>
                <w:bCs/>
              </w:rPr>
              <w:t xml:space="preserve">interface </w:t>
            </w:r>
            <w:r w:rsidR="00E00FBB" w:rsidRPr="0026547F">
              <w:rPr>
                <w:rFonts w:ascii="Courier New" w:hAnsi="Courier New" w:cs="Courier New"/>
                <w:b/>
                <w:bCs/>
              </w:rPr>
              <w:t>GigabitEthernet 7</w:t>
            </w:r>
            <w:r w:rsidRPr="0026547F">
              <w:rPr>
                <w:rFonts w:ascii="Courier New" w:hAnsi="Courier New" w:cs="Courier New"/>
                <w:b/>
                <w:bCs/>
              </w:rPr>
              <w:t>/1</w:t>
            </w:r>
          </w:p>
          <w:p w14:paraId="4FFBAFC3"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Router(config-if-Giga</w:t>
            </w:r>
            <w:r w:rsidR="00E00FBB">
              <w:rPr>
                <w:rFonts w:ascii="Courier New" w:hAnsi="Courier New" w:cs="Courier New"/>
              </w:rPr>
              <w:t>7</w:t>
            </w:r>
            <w:r w:rsidRPr="0032769C">
              <w:rPr>
                <w:rFonts w:ascii="Courier New" w:hAnsi="Courier New" w:cs="Courier New"/>
              </w:rPr>
              <w:t xml:space="preserve">/1)# </w:t>
            </w:r>
            <w:r w:rsidRPr="0032769C">
              <w:rPr>
                <w:rFonts w:ascii="Courier New" w:hAnsi="Courier New" w:cs="Courier New"/>
                <w:b/>
                <w:bCs/>
              </w:rPr>
              <w:t>ip pim sparse-mode</w:t>
            </w:r>
          </w:p>
          <w:p w14:paraId="05929B7E" w14:textId="77777777" w:rsidR="00490D42" w:rsidRPr="0032769C" w:rsidRDefault="00E00FBB" w:rsidP="00475923">
            <w:pPr>
              <w:pStyle w:val="aa"/>
              <w:ind w:right="20"/>
              <w:jc w:val="both"/>
              <w:rPr>
                <w:rFonts w:ascii="Courier New" w:hAnsi="Courier New" w:cs="Courier New"/>
              </w:rPr>
            </w:pPr>
            <w:r>
              <w:rPr>
                <w:rFonts w:ascii="Courier New" w:hAnsi="Courier New" w:cs="Courier New"/>
              </w:rPr>
              <w:t>Router(config-if-Giga7</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6463E778" w14:textId="77777777"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show ip pim sparse-mode interface</w:t>
            </w:r>
          </w:p>
          <w:p w14:paraId="67B3D75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Address          Interface  VIFindex Ver/   Nbr    Query  DR    DR</w:t>
            </w:r>
          </w:p>
          <w:p w14:paraId="7959CC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Mode   Count  Intvl  Prior</w:t>
            </w:r>
          </w:p>
          <w:p w14:paraId="050429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1</w:t>
            </w:r>
            <w:r w:rsidRPr="0032769C">
              <w:rPr>
                <w:rFonts w:ascii="Courier New" w:hAnsi="Courier New" w:cs="Courier New"/>
              </w:rPr>
              <w:t>.1.</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 Giga</w:t>
            </w:r>
            <w:r w:rsidR="00E00FBB">
              <w:rPr>
                <w:rFonts w:ascii="Courier New" w:hAnsi="Courier New" w:cs="Courier New" w:hint="eastAsia"/>
              </w:rPr>
              <w:t>7</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0        v2/S   0      30     1     </w:t>
            </w:r>
            <w:r w:rsidRPr="0032769C">
              <w:rPr>
                <w:rFonts w:ascii="Courier New" w:hAnsi="Courier New" w:cs="Courier New" w:hint="eastAsia"/>
              </w:rPr>
              <w:t>2.1.1.1</w:t>
            </w:r>
          </w:p>
          <w:p w14:paraId="0BBB93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3625611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530B03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Interface 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(Index 1211)</w:t>
            </w:r>
          </w:p>
          <w:p w14:paraId="6880028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Active, Querier, Version 2 (default)</w:t>
            </w:r>
          </w:p>
          <w:p w14:paraId="11EEC1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0F7C63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1F95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125 seconds</w:t>
            </w:r>
          </w:p>
          <w:p w14:paraId="465EA6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3819894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6B4317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Last member query response interval is 1000 milliseconds</w:t>
            </w:r>
          </w:p>
          <w:p w14:paraId="09DAD02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Membership interval is 275 seconds</w:t>
            </w:r>
          </w:p>
          <w:p w14:paraId="2A6FBF1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1C035A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7AD3B7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5BCEC3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62B46B2" w14:textId="77777777" w:rsidR="00490D42" w:rsidRPr="0032769C" w:rsidRDefault="00A107EB" w:rsidP="00475923">
            <w:pPr>
              <w:pStyle w:val="aa"/>
              <w:ind w:right="20"/>
              <w:rPr>
                <w:rFonts w:ascii="Courier New" w:hAnsi="Courier New" w:cs="Courier New"/>
              </w:rPr>
            </w:pPr>
            <w:r>
              <w:rPr>
                <w:rFonts w:ascii="Courier New" w:hAnsi="Courier New" w:cs="Courier New"/>
              </w:rPr>
              <w:t>Router#</w:t>
            </w:r>
          </w:p>
        </w:tc>
      </w:tr>
    </w:tbl>
    <w:p w14:paraId="7AD9CC9A" w14:textId="77777777" w:rsidR="00490D42" w:rsidRDefault="00490D42" w:rsidP="00475923">
      <w:pPr>
        <w:pStyle w:val="3"/>
        <w:ind w:left="0" w:right="20"/>
      </w:pPr>
      <w:bookmarkStart w:id="2298" w:name="_Toc277150977"/>
      <w:bookmarkStart w:id="2299" w:name="_Toc363228511"/>
      <w:bookmarkStart w:id="2300" w:name="_Toc277150978"/>
      <w:bookmarkStart w:id="2301" w:name="_Toc444695108"/>
      <w:r w:rsidRPr="00DE1C5E">
        <w:t>Configure</w:t>
      </w:r>
      <w:r>
        <w:t xml:space="preserve"> </w:t>
      </w:r>
      <w:r>
        <w:rPr>
          <w:rFonts w:hint="eastAsia"/>
        </w:rPr>
        <w:t xml:space="preserve">Multicast </w:t>
      </w:r>
      <w:r>
        <w:t>Functionality</w:t>
      </w:r>
      <w:bookmarkEnd w:id="2298"/>
      <w:bookmarkEnd w:id="2299"/>
      <w:bookmarkEnd w:id="2300"/>
      <w:bookmarkEnd w:id="2301"/>
    </w:p>
    <w:p w14:paraId="108B24E9" w14:textId="77777777" w:rsidR="00490D42" w:rsidRPr="002F5F3A" w:rsidRDefault="00490D42" w:rsidP="00475923">
      <w:pPr>
        <w:pStyle w:val="a3"/>
        <w:ind w:left="0" w:right="20"/>
      </w:pPr>
      <w:r w:rsidRPr="002F5F3A">
        <w:t>To configure features of Multicast, follow the steps below.</w:t>
      </w:r>
    </w:p>
    <w:p w14:paraId="4513C6F3" w14:textId="77777777" w:rsidR="00490D42" w:rsidRDefault="00490D42" w:rsidP="00475923">
      <w:pPr>
        <w:pStyle w:val="4"/>
        <w:ind w:left="0" w:right="20"/>
      </w:pPr>
      <w:bookmarkStart w:id="2302" w:name="_Toc363228512"/>
      <w:bookmarkStart w:id="2303" w:name="_Toc18981160"/>
      <w:r>
        <w:rPr>
          <w:rFonts w:hint="eastAsia"/>
        </w:rPr>
        <w:lastRenderedPageBreak/>
        <w:t>Router-Guard IP Multicast</w:t>
      </w:r>
      <w:bookmarkEnd w:id="2302"/>
      <w:bookmarkEnd w:id="2303"/>
    </w:p>
    <w:p w14:paraId="22C43CFC" w14:textId="77777777" w:rsidR="00490D42" w:rsidRDefault="00490D42" w:rsidP="00475923">
      <w:pPr>
        <w:pStyle w:val="a3"/>
        <w:ind w:left="0" w:right="20"/>
      </w:pPr>
      <w:r w:rsidRPr="002F5F3A">
        <w:t>Router-guard IP multicast blocks packets that can be generated at the multicast router among multicast control packets sent to the interface of the user</w:t>
      </w:r>
      <w:r w:rsidRPr="002F5F3A">
        <w:t>’</w:t>
      </w:r>
      <w:r w:rsidRPr="002F5F3A">
        <w:t>s network; it then compiles statistics.</w:t>
      </w:r>
    </w:p>
    <w:p w14:paraId="5D6447D1" w14:textId="77777777" w:rsidR="00490D42" w:rsidRPr="002F5F3A" w:rsidRDefault="00490D42" w:rsidP="00475923">
      <w:pPr>
        <w:pStyle w:val="a3"/>
        <w:ind w:left="0" w:right="20"/>
      </w:pPr>
      <w:r w:rsidRPr="002F5F3A">
        <w:t>Router-guard IP multicast blocks multicast control packets as follows:</w:t>
      </w:r>
    </w:p>
    <w:p w14:paraId="6B240693"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IGMP Query Message</w:t>
      </w:r>
    </w:p>
    <w:p w14:paraId="601D1396"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PIM Message</w:t>
      </w:r>
    </w:p>
    <w:p w14:paraId="568547C5" w14:textId="77777777" w:rsidR="00490D42" w:rsidRPr="00DE1C5E" w:rsidRDefault="00490D42" w:rsidP="00475923">
      <w:pPr>
        <w:pStyle w:val="Randomlist"/>
        <w:tabs>
          <w:tab w:val="clear" w:pos="3968"/>
          <w:tab w:val="num" w:pos="1980"/>
          <w:tab w:val="num" w:pos="3320"/>
        </w:tabs>
        <w:ind w:left="0" w:right="20" w:hanging="403"/>
      </w:pPr>
      <w:r w:rsidRPr="00DE1C5E">
        <w:rPr>
          <w:rFonts w:hint="eastAsia"/>
        </w:rPr>
        <w:t>DVMRP Message</w:t>
      </w:r>
    </w:p>
    <w:p w14:paraId="521F2815" w14:textId="77777777" w:rsidR="00490D42" w:rsidRDefault="00490D42" w:rsidP="00475923">
      <w:pPr>
        <w:pStyle w:val="a3"/>
        <w:ind w:left="0" w:right="20"/>
      </w:pPr>
      <w:r w:rsidRPr="002F5F3A">
        <w:t>To set the router-guard IP multicast, use the following commands in the interface configuration mode.</w:t>
      </w:r>
    </w:p>
    <w:p w14:paraId="10518D77" w14:textId="77777777" w:rsidR="00490D42" w:rsidRPr="00DE1C5E" w:rsidRDefault="00490D42" w:rsidP="00475923">
      <w:pPr>
        <w:pStyle w:val="aa"/>
        <w:ind w:right="20"/>
        <w:rPr>
          <w:kern w:val="0"/>
        </w:rPr>
      </w:pPr>
    </w:p>
    <w:tbl>
      <w:tblPr>
        <w:tblStyle w:val="CLIWide"/>
        <w:tblW w:w="0" w:type="auto"/>
        <w:tblLook w:val="01E0" w:firstRow="1" w:lastRow="1" w:firstColumn="1" w:lastColumn="1" w:noHBand="0" w:noVBand="0"/>
      </w:tblPr>
      <w:tblGrid>
        <w:gridCol w:w="3755"/>
        <w:gridCol w:w="4393"/>
      </w:tblGrid>
      <w:tr w:rsidR="00490D42"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2F5F3A" w:rsidRDefault="00490D42" w:rsidP="00475923">
            <w:pPr>
              <w:pStyle w:val="ab"/>
              <w:wordWrap/>
              <w:ind w:right="20"/>
              <w:rPr>
                <w:b w:val="0"/>
              </w:rPr>
            </w:pPr>
            <w:r w:rsidRPr="002F5F3A">
              <w:rPr>
                <w:b w:val="0"/>
              </w:rPr>
              <w:t>Command</w:t>
            </w:r>
          </w:p>
        </w:tc>
        <w:tc>
          <w:tcPr>
            <w:tcW w:w="4840" w:type="dxa"/>
          </w:tcPr>
          <w:p w14:paraId="37649959" w14:textId="77777777" w:rsidR="00490D42" w:rsidRPr="002F5F3A" w:rsidRDefault="00490D42" w:rsidP="00475923">
            <w:pPr>
              <w:pStyle w:val="ab"/>
              <w:wordWrap/>
              <w:ind w:right="20"/>
              <w:rPr>
                <w:b w:val="0"/>
              </w:rPr>
            </w:pPr>
            <w:r w:rsidRPr="002F5F3A">
              <w:rPr>
                <w:b w:val="0"/>
              </w:rPr>
              <w:t>Description</w:t>
            </w:r>
          </w:p>
        </w:tc>
      </w:tr>
      <w:tr w:rsidR="00490D42" w14:paraId="79AECF51" w14:textId="77777777" w:rsidTr="007037AB">
        <w:trPr>
          <w:trHeight w:val="327"/>
        </w:trPr>
        <w:tc>
          <w:tcPr>
            <w:tcW w:w="4140" w:type="dxa"/>
          </w:tcPr>
          <w:p w14:paraId="3DA87D30" w14:textId="77777777" w:rsidR="00490D42" w:rsidRPr="002F5F3A" w:rsidRDefault="00490D42" w:rsidP="00475923">
            <w:pPr>
              <w:wordWrap/>
              <w:ind w:right="20"/>
            </w:pPr>
            <w:r w:rsidRPr="002F5F3A">
              <w:rPr>
                <w:b/>
                <w:bCs/>
                <w:kern w:val="0"/>
              </w:rPr>
              <w:t>router-guard ip multicast</w:t>
            </w:r>
          </w:p>
        </w:tc>
        <w:tc>
          <w:tcPr>
            <w:tcW w:w="4840" w:type="dxa"/>
          </w:tcPr>
          <w:p w14:paraId="03D7679E" w14:textId="77777777" w:rsidR="00490D42" w:rsidRPr="002F5F3A" w:rsidRDefault="00490D42" w:rsidP="00475923">
            <w:pPr>
              <w:pStyle w:val="aa"/>
              <w:ind w:right="20"/>
            </w:pPr>
            <w:r w:rsidRPr="002F5F3A">
              <w:t>Sets router-guard IP multicast in the corresponding interface.</w:t>
            </w:r>
          </w:p>
        </w:tc>
      </w:tr>
      <w:tr w:rsidR="00490D42" w14:paraId="6734A04D" w14:textId="77777777" w:rsidTr="007037AB">
        <w:trPr>
          <w:trHeight w:val="327"/>
        </w:trPr>
        <w:tc>
          <w:tcPr>
            <w:tcW w:w="4140" w:type="dxa"/>
          </w:tcPr>
          <w:p w14:paraId="42545C19" w14:textId="77777777" w:rsidR="00490D42" w:rsidRPr="002F5F3A" w:rsidRDefault="00490D42" w:rsidP="00475923">
            <w:pPr>
              <w:wordWrap/>
              <w:ind w:right="20"/>
              <w:rPr>
                <w:b/>
                <w:bCs/>
                <w:kern w:val="0"/>
              </w:rPr>
            </w:pPr>
            <w:r w:rsidRPr="002F5F3A">
              <w:rPr>
                <w:b/>
                <w:bCs/>
                <w:kern w:val="0"/>
              </w:rPr>
              <w:t xml:space="preserve">router-guard ip multicast VLAN </w:t>
            </w:r>
            <w:r w:rsidRPr="002F5F3A">
              <w:rPr>
                <w:i/>
                <w:iCs/>
                <w:kern w:val="0"/>
              </w:rPr>
              <w:t>&lt;1-4093&gt;</w:t>
            </w:r>
          </w:p>
        </w:tc>
        <w:tc>
          <w:tcPr>
            <w:tcW w:w="4840" w:type="dxa"/>
          </w:tcPr>
          <w:p w14:paraId="395E06B8" w14:textId="77777777" w:rsidR="00490D42" w:rsidRPr="002F5F3A" w:rsidRDefault="00490D42" w:rsidP="00475923">
            <w:pPr>
              <w:pStyle w:val="aa"/>
              <w:ind w:right="20"/>
            </w:pPr>
            <w:r w:rsidRPr="002F5F3A">
              <w:t>Sets router-guard IP multicast only to specific members</w:t>
            </w:r>
            <w:r w:rsidRPr="002F5F3A">
              <w:t>’</w:t>
            </w:r>
            <w:r w:rsidRPr="002F5F3A">
              <w:t xml:space="preserve"> interfaces of VLAN.</w:t>
            </w:r>
          </w:p>
        </w:tc>
      </w:tr>
      <w:tr w:rsidR="00490D42" w14:paraId="1CA5783A" w14:textId="77777777" w:rsidTr="007037AB">
        <w:trPr>
          <w:trHeight w:val="327"/>
        </w:trPr>
        <w:tc>
          <w:tcPr>
            <w:tcW w:w="4140" w:type="dxa"/>
          </w:tcPr>
          <w:p w14:paraId="68F6938B" w14:textId="77777777" w:rsidR="00490D42" w:rsidRPr="002F5F3A" w:rsidRDefault="00490D42" w:rsidP="00475923">
            <w:pPr>
              <w:wordWrap/>
              <w:ind w:right="20"/>
              <w:rPr>
                <w:b/>
                <w:bCs/>
                <w:kern w:val="0"/>
              </w:rPr>
            </w:pPr>
            <w:r w:rsidRPr="002F5F3A">
              <w:rPr>
                <w:b/>
                <w:bCs/>
                <w:kern w:val="0"/>
              </w:rPr>
              <w:t>no router-guard ip multicast</w:t>
            </w:r>
          </w:p>
        </w:tc>
        <w:tc>
          <w:tcPr>
            <w:tcW w:w="4840" w:type="dxa"/>
          </w:tcPr>
          <w:p w14:paraId="56873913" w14:textId="77777777" w:rsidR="00490D42" w:rsidRPr="002F5F3A" w:rsidRDefault="00490D42" w:rsidP="00475923">
            <w:pPr>
              <w:pStyle w:val="aa"/>
              <w:ind w:right="20"/>
            </w:pPr>
            <w:r w:rsidRPr="002F5F3A">
              <w:t>Disables router-guard IP multicast of the interface.</w:t>
            </w:r>
          </w:p>
        </w:tc>
      </w:tr>
      <w:tr w:rsidR="00490D42" w14:paraId="5DA39EEB" w14:textId="77777777" w:rsidTr="007037AB">
        <w:trPr>
          <w:trHeight w:val="327"/>
        </w:trPr>
        <w:tc>
          <w:tcPr>
            <w:tcW w:w="4140" w:type="dxa"/>
          </w:tcPr>
          <w:p w14:paraId="1302193F" w14:textId="77777777" w:rsidR="00490D42" w:rsidRPr="002F5F3A" w:rsidRDefault="00490D42" w:rsidP="00475923">
            <w:pPr>
              <w:wordWrap/>
              <w:ind w:right="20"/>
              <w:rPr>
                <w:b/>
                <w:bCs/>
                <w:kern w:val="0"/>
              </w:rPr>
            </w:pPr>
            <w:r w:rsidRPr="002F5F3A">
              <w:rPr>
                <w:b/>
                <w:bCs/>
                <w:kern w:val="0"/>
              </w:rPr>
              <w:t xml:space="preserve">no router-guard ip multicast VLAN </w:t>
            </w:r>
            <w:r w:rsidRPr="002F5F3A">
              <w:rPr>
                <w:i/>
                <w:iCs/>
                <w:kern w:val="0"/>
              </w:rPr>
              <w:t>&lt;1-4093&gt;</w:t>
            </w:r>
          </w:p>
        </w:tc>
        <w:tc>
          <w:tcPr>
            <w:tcW w:w="4840" w:type="dxa"/>
          </w:tcPr>
          <w:p w14:paraId="528F4700" w14:textId="77777777" w:rsidR="00490D42" w:rsidRPr="002F5F3A" w:rsidRDefault="00490D42" w:rsidP="00475923">
            <w:pPr>
              <w:pStyle w:val="aa"/>
              <w:ind w:right="20"/>
            </w:pPr>
            <w:r w:rsidRPr="002F5F3A">
              <w:t>Sets router-guard IP multicast to specific members</w:t>
            </w:r>
            <w:r w:rsidRPr="002F5F3A">
              <w:t>’</w:t>
            </w:r>
            <w:r w:rsidRPr="002F5F3A">
              <w:t xml:space="preserve"> interface of the VLAN.</w:t>
            </w:r>
          </w:p>
        </w:tc>
      </w:tr>
    </w:tbl>
    <w:p w14:paraId="691487FE" w14:textId="77777777" w:rsidR="00490D42" w:rsidRPr="0026086B"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261"/>
      </w:tblGrid>
      <w:tr w:rsidR="00490D42" w:rsidRPr="0032769C" w14:paraId="7051248D" w14:textId="77777777" w:rsidTr="00DE1C5E">
        <w:tc>
          <w:tcPr>
            <w:tcW w:w="9068" w:type="dxa"/>
          </w:tcPr>
          <w:p w14:paraId="53B20752"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FCFABC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6</w:t>
            </w:r>
            <w:r w:rsidRPr="0026547F">
              <w:rPr>
                <w:rFonts w:ascii="Courier New" w:hAnsi="Courier New" w:cs="Courier New"/>
                <w:b/>
                <w:bCs/>
              </w:rPr>
              <w:t>/1</w:t>
            </w:r>
          </w:p>
          <w:p w14:paraId="0CFDED1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 xml:space="preserve">/1)# </w:t>
            </w:r>
            <w:r w:rsidRPr="0026547F">
              <w:rPr>
                <w:rFonts w:ascii="Courier New" w:hAnsi="Courier New" w:cs="Courier New"/>
                <w:b/>
                <w:bCs/>
              </w:rPr>
              <w:t>router-guard ip multicast</w:t>
            </w:r>
          </w:p>
          <w:p w14:paraId="047CCE7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/1)#</w:t>
            </w:r>
            <w:r w:rsidRPr="0026547F">
              <w:rPr>
                <w:rFonts w:ascii="Courier New" w:hAnsi="Courier New" w:cs="Courier New" w:hint="eastAsia"/>
              </w:rPr>
              <w:t xml:space="preserve">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4308850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b/>
                <w:bCs/>
              </w:rPr>
              <w:t>router-guard ip multicast vlan 22</w:t>
            </w:r>
          </w:p>
          <w:p w14:paraId="38E4AF1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hint="eastAsia"/>
                <w:b/>
                <w:bCs/>
              </w:rPr>
              <w:t>end</w:t>
            </w:r>
          </w:p>
          <w:p w14:paraId="381EED9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router-guard ip multicast</w:t>
            </w:r>
          </w:p>
          <w:p w14:paraId="158E601A" w14:textId="77777777" w:rsidR="00490D42" w:rsidRPr="0032769C" w:rsidRDefault="00490D42" w:rsidP="00475923">
            <w:pPr>
              <w:pStyle w:val="aa"/>
              <w:ind w:right="20"/>
              <w:rPr>
                <w:rFonts w:ascii="Courier New" w:hAnsi="Courier New" w:cs="Courier New"/>
              </w:rPr>
            </w:pPr>
          </w:p>
          <w:p w14:paraId="1209848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w:t>
            </w:r>
            <w:r w:rsidR="00E00FBB">
              <w:rPr>
                <w:rFonts w:ascii="Courier New" w:hAnsi="Courier New" w:cs="Courier New"/>
              </w:rPr>
              <w:t>lobally enabled on interface gi6</w:t>
            </w:r>
            <w:r w:rsidRPr="0032769C">
              <w:rPr>
                <w:rFonts w:ascii="Courier New" w:hAnsi="Courier New" w:cs="Courier New"/>
              </w:rPr>
              <w:t>.1</w:t>
            </w:r>
          </w:p>
          <w:p w14:paraId="122E535D"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1640D73A"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508D87A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09961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740B9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092BEF3D" w14:textId="77777777" w:rsidR="00490D42" w:rsidRPr="0032769C" w:rsidRDefault="00490D42" w:rsidP="00475923">
            <w:pPr>
              <w:pStyle w:val="aa"/>
              <w:ind w:right="20"/>
              <w:rPr>
                <w:rFonts w:ascii="Courier New" w:hAnsi="Courier New" w:cs="Courier New"/>
              </w:rPr>
            </w:pPr>
          </w:p>
          <w:p w14:paraId="75859FD8" w14:textId="77777777" w:rsidR="00490D42" w:rsidRPr="0032769C" w:rsidRDefault="00E00FBB" w:rsidP="00475923">
            <w:pPr>
              <w:pStyle w:val="aa"/>
              <w:ind w:right="20"/>
              <w:rPr>
                <w:rFonts w:ascii="Courier New" w:hAnsi="Courier New" w:cs="Courier New"/>
              </w:rPr>
            </w:pPr>
            <w:r>
              <w:rPr>
                <w:rFonts w:ascii="Courier New" w:hAnsi="Courier New" w:cs="Courier New"/>
              </w:rPr>
              <w:t>Enabled on interface gi7</w:t>
            </w:r>
            <w:r w:rsidR="00490D42" w:rsidRPr="0032769C">
              <w:rPr>
                <w:rFonts w:ascii="Courier New" w:hAnsi="Courier New" w:cs="Courier New"/>
              </w:rPr>
              <w:t>.1, vlan22</w:t>
            </w:r>
          </w:p>
          <w:p w14:paraId="2252138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14:paraId="41C34DC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14:paraId="7C8A8B5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14:paraId="6A0FE16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14:paraId="7E479F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14:paraId="1CCC9A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73F42A8F" w14:textId="77777777" w:rsidR="00490D42" w:rsidRDefault="00490D42" w:rsidP="00475923">
      <w:pPr>
        <w:pStyle w:val="4"/>
        <w:ind w:left="0" w:right="20"/>
      </w:pPr>
      <w:bookmarkStart w:id="2304" w:name="_Toc31178517"/>
      <w:bookmarkStart w:id="2305" w:name="_Toc86051519"/>
      <w:r>
        <w:rPr>
          <w:rFonts w:hint="eastAsia"/>
        </w:rPr>
        <w:t>Global Multicast Group-Limit</w:t>
      </w:r>
      <w:bookmarkEnd w:id="2304"/>
      <w:bookmarkEnd w:id="2305"/>
    </w:p>
    <w:p w14:paraId="79119B2B" w14:textId="77777777" w:rsidR="00490D42" w:rsidRPr="002F5F3A" w:rsidRDefault="00490D42" w:rsidP="00475923">
      <w:pPr>
        <w:pStyle w:val="a3"/>
        <w:ind w:left="0" w:right="20"/>
      </w:pPr>
      <w:r w:rsidRPr="002F5F3A">
        <w:t>You can set the global multicast group range to allow or block the multicast traffic of specific groups. The global multicast group range simultaneously applies to all multicast protocols such as IGMP or PIM of a router.</w:t>
      </w:r>
    </w:p>
    <w:p w14:paraId="337ABE21" w14:textId="77777777" w:rsidR="00490D42" w:rsidRPr="002F5F3A" w:rsidRDefault="00490D42" w:rsidP="00475923">
      <w:pPr>
        <w:pStyle w:val="a3"/>
        <w:ind w:left="0" w:right="20"/>
      </w:pPr>
      <w:r w:rsidRPr="002F5F3A">
        <w:t>To set the global multicast group range, use the following commands in the global configuration mode:</w:t>
      </w:r>
    </w:p>
    <w:p w14:paraId="06DCB50F" w14:textId="77777777" w:rsidR="00490D42" w:rsidRPr="001447FB" w:rsidRDefault="00A107EB" w:rsidP="00475923">
      <w:pPr>
        <w:pStyle w:val="afffff3"/>
        <w:ind w:left="0" w:right="20"/>
        <w:rPr>
          <w:kern w:val="0"/>
        </w:rPr>
      </w:pPr>
      <w:bookmarkStart w:id="2306" w:name="_Toc391575272"/>
      <w:r>
        <w:t xml:space="preserve">Table </w:t>
      </w:r>
      <w:r w:rsidR="005832B8">
        <w:fldChar w:fldCharType="begin"/>
      </w:r>
      <w:r w:rsidR="00092D8C">
        <w:instrText xml:space="preserve"> SEQ Table \* ARABIC </w:instrText>
      </w:r>
      <w:r w:rsidR="005832B8">
        <w:fldChar w:fldCharType="separate"/>
      </w:r>
      <w:r w:rsidR="00EC5045">
        <w:rPr>
          <w:noProof/>
        </w:rPr>
        <w:t>130</w:t>
      </w:r>
      <w:r w:rsidR="005832B8">
        <w:rPr>
          <w:noProof/>
        </w:rPr>
        <w:fldChar w:fldCharType="end"/>
      </w:r>
      <w:r>
        <w:rPr>
          <w:rFonts w:hint="eastAsia"/>
        </w:rPr>
        <w:t xml:space="preserve"> </w:t>
      </w:r>
      <w:r w:rsidRPr="002F5F3A">
        <w:t>Global Multicast Group-Limit</w:t>
      </w:r>
      <w:bookmarkEnd w:id="2306"/>
    </w:p>
    <w:tbl>
      <w:tblPr>
        <w:tblStyle w:val="CLIWide"/>
        <w:tblW w:w="0" w:type="auto"/>
        <w:tblLook w:val="01E0" w:firstRow="1" w:lastRow="1" w:firstColumn="1" w:lastColumn="1" w:noHBand="0" w:noVBand="0"/>
      </w:tblPr>
      <w:tblGrid>
        <w:gridCol w:w="4338"/>
        <w:gridCol w:w="3810"/>
      </w:tblGrid>
      <w:tr w:rsidR="00490D42"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2F5F3A" w:rsidRDefault="00490D42" w:rsidP="00475923">
            <w:pPr>
              <w:pStyle w:val="ab"/>
              <w:wordWrap/>
              <w:ind w:right="20"/>
              <w:rPr>
                <w:b w:val="0"/>
              </w:rPr>
            </w:pPr>
            <w:r w:rsidRPr="002F5F3A">
              <w:rPr>
                <w:b w:val="0"/>
              </w:rPr>
              <w:t>Command</w:t>
            </w:r>
          </w:p>
        </w:tc>
        <w:tc>
          <w:tcPr>
            <w:tcW w:w="4217" w:type="dxa"/>
          </w:tcPr>
          <w:p w14:paraId="07ABFA51" w14:textId="77777777" w:rsidR="00490D42" w:rsidRPr="002F5F3A" w:rsidRDefault="00490D42" w:rsidP="00475923">
            <w:pPr>
              <w:pStyle w:val="ab"/>
              <w:wordWrap/>
              <w:ind w:right="20"/>
              <w:rPr>
                <w:b w:val="0"/>
              </w:rPr>
            </w:pPr>
            <w:r w:rsidRPr="002F5F3A">
              <w:rPr>
                <w:b w:val="0"/>
              </w:rPr>
              <w:t>Description</w:t>
            </w:r>
          </w:p>
        </w:tc>
      </w:tr>
      <w:tr w:rsidR="00490D42" w14:paraId="15E66A83" w14:textId="77777777" w:rsidTr="007037AB">
        <w:trPr>
          <w:trHeight w:val="327"/>
        </w:trPr>
        <w:tc>
          <w:tcPr>
            <w:tcW w:w="4840" w:type="dxa"/>
          </w:tcPr>
          <w:p w14:paraId="2644DB15" w14:textId="77777777" w:rsidR="00490D42" w:rsidRPr="002F5F3A" w:rsidRDefault="00490D42" w:rsidP="00475923">
            <w:pPr>
              <w:pStyle w:val="aa"/>
              <w:ind w:right="20"/>
            </w:pPr>
            <w:r w:rsidRPr="002F5F3A">
              <w:rPr>
                <w:b/>
                <w:bCs/>
              </w:rPr>
              <w:t>ip multicast group-range</w:t>
            </w:r>
            <w:r w:rsidRPr="002F5F3A">
              <w:t xml:space="preserve"> </w:t>
            </w:r>
            <w:r w:rsidRPr="002F5F3A">
              <w:rPr>
                <w:i/>
                <w:iCs/>
              </w:rPr>
              <w:t>access-list</w:t>
            </w:r>
          </w:p>
        </w:tc>
        <w:tc>
          <w:tcPr>
            <w:tcW w:w="4217" w:type="dxa"/>
          </w:tcPr>
          <w:p w14:paraId="3A958A46" w14:textId="77777777" w:rsidR="00490D42" w:rsidRPr="002F5F3A" w:rsidRDefault="00490D42" w:rsidP="00475923">
            <w:pPr>
              <w:pStyle w:val="aa"/>
              <w:ind w:right="20"/>
            </w:pPr>
            <w:r w:rsidRPr="002F5F3A">
              <w:t>Sets a multicast group range</w:t>
            </w:r>
          </w:p>
        </w:tc>
      </w:tr>
      <w:tr w:rsidR="00490D42" w14:paraId="7890CA00" w14:textId="77777777" w:rsidTr="007037AB">
        <w:trPr>
          <w:trHeight w:val="327"/>
        </w:trPr>
        <w:tc>
          <w:tcPr>
            <w:tcW w:w="4840" w:type="dxa"/>
          </w:tcPr>
          <w:p w14:paraId="4390D737" w14:textId="77777777" w:rsidR="00490D42" w:rsidRPr="002F5F3A" w:rsidRDefault="00490D42" w:rsidP="00475923">
            <w:pPr>
              <w:wordWrap/>
              <w:ind w:right="20"/>
              <w:rPr>
                <w:b/>
              </w:rPr>
            </w:pPr>
            <w:r w:rsidRPr="002F5F3A">
              <w:rPr>
                <w:b/>
              </w:rPr>
              <w:t>no ip multicast group-range</w:t>
            </w:r>
          </w:p>
        </w:tc>
        <w:tc>
          <w:tcPr>
            <w:tcW w:w="4217" w:type="dxa"/>
          </w:tcPr>
          <w:p w14:paraId="269D3897" w14:textId="77777777" w:rsidR="00490D42" w:rsidRPr="002F5F3A" w:rsidRDefault="00490D42" w:rsidP="00475923">
            <w:pPr>
              <w:pStyle w:val="aa"/>
              <w:ind w:right="20"/>
            </w:pPr>
            <w:r w:rsidRPr="002F5F3A">
              <w:t>Disables the multicast group range</w:t>
            </w:r>
          </w:p>
        </w:tc>
      </w:tr>
    </w:tbl>
    <w:p w14:paraId="65A257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2CDBB601" w14:textId="77777777" w:rsidTr="00DE1C5E">
        <w:tc>
          <w:tcPr>
            <w:tcW w:w="9068" w:type="dxa"/>
          </w:tcPr>
          <w:p w14:paraId="1FFD697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7C3D14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20 permit 224.1.1.0 0.0.0.255</w:t>
            </w:r>
          </w:p>
          <w:p w14:paraId="0E412D0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access-list 20 </w:t>
            </w:r>
            <w:r w:rsidRPr="0032769C">
              <w:rPr>
                <w:rFonts w:ascii="Courier New" w:hAnsi="Courier New" w:cs="Courier New" w:hint="eastAsia"/>
                <w:b/>
                <w:bCs/>
              </w:rPr>
              <w:t>deny</w:t>
            </w:r>
            <w:r w:rsidRPr="0032769C">
              <w:rPr>
                <w:rFonts w:ascii="Courier New" w:hAnsi="Courier New" w:cs="Courier New"/>
                <w:b/>
                <w:bCs/>
              </w:rPr>
              <w:t xml:space="preserve"> </w:t>
            </w:r>
            <w:r w:rsidRPr="0032769C">
              <w:rPr>
                <w:rFonts w:ascii="Courier New" w:hAnsi="Courier New" w:cs="Courier New" w:hint="eastAsia"/>
                <w:b/>
                <w:bCs/>
              </w:rPr>
              <w:t>any</w:t>
            </w:r>
          </w:p>
          <w:p w14:paraId="75680B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ip multicast group-range 20</w:t>
            </w:r>
          </w:p>
          <w:p w14:paraId="337CD87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57888ED0"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03E2022F" w14:textId="77777777" w:rsidR="00490D42" w:rsidRDefault="00490D42" w:rsidP="00475923">
      <w:pPr>
        <w:pStyle w:val="4"/>
        <w:ind w:left="0" w:right="20"/>
      </w:pPr>
      <w:bookmarkStart w:id="2307" w:name="_Toc277150979"/>
      <w:bookmarkStart w:id="2308" w:name="_Toc363228513"/>
      <w:r>
        <w:rPr>
          <w:rFonts w:hint="eastAsia"/>
        </w:rPr>
        <w:t>Multicast Load-Split</w:t>
      </w:r>
      <w:bookmarkEnd w:id="2307"/>
      <w:bookmarkEnd w:id="2308"/>
    </w:p>
    <w:p w14:paraId="107A72EF" w14:textId="77777777" w:rsidR="00490D42" w:rsidRPr="002F5F3A" w:rsidRDefault="00490D42" w:rsidP="00475923">
      <w:pPr>
        <w:pStyle w:val="a3"/>
        <w:ind w:left="0" w:right="20"/>
      </w:pPr>
      <w:r w:rsidRPr="002F5F3A">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2F5F3A" w:rsidRDefault="00A107EB" w:rsidP="00475923">
      <w:pPr>
        <w:pStyle w:val="afffff3"/>
        <w:ind w:left="0" w:right="20"/>
      </w:pPr>
      <w:bookmarkStart w:id="2309" w:name="_Toc391575273"/>
      <w:r>
        <w:t xml:space="preserve">Table </w:t>
      </w:r>
      <w:r w:rsidR="005832B8">
        <w:fldChar w:fldCharType="begin"/>
      </w:r>
      <w:r w:rsidR="00092D8C">
        <w:instrText xml:space="preserve"> SEQ Table \* ARABIC </w:instrText>
      </w:r>
      <w:r w:rsidR="005832B8">
        <w:fldChar w:fldCharType="separate"/>
      </w:r>
      <w:r w:rsidR="00EC5045">
        <w:rPr>
          <w:noProof/>
        </w:rPr>
        <w:t>131</w:t>
      </w:r>
      <w:r w:rsidR="005832B8">
        <w:rPr>
          <w:noProof/>
        </w:rPr>
        <w:fldChar w:fldCharType="end"/>
      </w:r>
      <w:r>
        <w:rPr>
          <w:rFonts w:hint="eastAsia"/>
        </w:rPr>
        <w:t xml:space="preserve"> </w:t>
      </w:r>
      <w:r w:rsidRPr="002F5F3A">
        <w:t>Multicast Load-Split</w:t>
      </w:r>
      <w:bookmarkEnd w:id="2309"/>
    </w:p>
    <w:tbl>
      <w:tblPr>
        <w:tblStyle w:val="CLIWide"/>
        <w:tblW w:w="0" w:type="auto"/>
        <w:tblLook w:val="01E0" w:firstRow="1" w:lastRow="1" w:firstColumn="1" w:lastColumn="1" w:noHBand="0" w:noVBand="0"/>
      </w:tblPr>
      <w:tblGrid>
        <w:gridCol w:w="2540"/>
        <w:gridCol w:w="5608"/>
      </w:tblGrid>
      <w:tr w:rsidR="00490D42"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2F5F3A" w:rsidRDefault="00490D42" w:rsidP="00475923">
            <w:pPr>
              <w:pStyle w:val="ab"/>
              <w:wordWrap/>
              <w:ind w:right="20"/>
              <w:rPr>
                <w:b w:val="0"/>
              </w:rPr>
            </w:pPr>
            <w:r w:rsidRPr="002F5F3A">
              <w:rPr>
                <w:b w:val="0"/>
              </w:rPr>
              <w:t>Command</w:t>
            </w:r>
          </w:p>
        </w:tc>
        <w:tc>
          <w:tcPr>
            <w:tcW w:w="6255" w:type="dxa"/>
          </w:tcPr>
          <w:p w14:paraId="579B3F25" w14:textId="77777777" w:rsidR="00490D42" w:rsidRPr="002F5F3A" w:rsidRDefault="00490D42" w:rsidP="00475923">
            <w:pPr>
              <w:pStyle w:val="ab"/>
              <w:wordWrap/>
              <w:ind w:right="20"/>
              <w:rPr>
                <w:b w:val="0"/>
              </w:rPr>
            </w:pPr>
            <w:r w:rsidRPr="002F5F3A">
              <w:rPr>
                <w:b w:val="0"/>
              </w:rPr>
              <w:t>Description</w:t>
            </w:r>
          </w:p>
        </w:tc>
      </w:tr>
      <w:tr w:rsidR="00490D42" w14:paraId="5D1ACA9C" w14:textId="77777777" w:rsidTr="007037AB">
        <w:trPr>
          <w:trHeight w:val="327"/>
        </w:trPr>
        <w:tc>
          <w:tcPr>
            <w:tcW w:w="2745" w:type="dxa"/>
          </w:tcPr>
          <w:p w14:paraId="1625818F" w14:textId="77777777" w:rsidR="00490D42" w:rsidRPr="002F5F3A" w:rsidRDefault="00490D42" w:rsidP="00475923">
            <w:pPr>
              <w:pStyle w:val="aa"/>
              <w:ind w:right="20"/>
              <w:rPr>
                <w:b/>
                <w:bCs/>
              </w:rPr>
            </w:pPr>
            <w:r w:rsidRPr="002F5F3A">
              <w:rPr>
                <w:b/>
                <w:bCs/>
              </w:rPr>
              <w:t>ip multicast multipath</w:t>
            </w:r>
          </w:p>
        </w:tc>
        <w:tc>
          <w:tcPr>
            <w:tcW w:w="6255" w:type="dxa"/>
          </w:tcPr>
          <w:p w14:paraId="37E81282" w14:textId="77777777" w:rsidR="00490D42" w:rsidRPr="002F5F3A" w:rsidRDefault="00490D42" w:rsidP="00475923">
            <w:pPr>
              <w:pStyle w:val="aa"/>
              <w:ind w:right="20"/>
            </w:pPr>
            <w:r w:rsidRPr="002F5F3A">
              <w:t>Sets the multicast load-split</w:t>
            </w:r>
          </w:p>
        </w:tc>
      </w:tr>
      <w:tr w:rsidR="00490D42" w14:paraId="489A5794" w14:textId="77777777" w:rsidTr="007037AB">
        <w:trPr>
          <w:trHeight w:val="327"/>
        </w:trPr>
        <w:tc>
          <w:tcPr>
            <w:tcW w:w="2745" w:type="dxa"/>
          </w:tcPr>
          <w:p w14:paraId="67DBA427" w14:textId="77777777" w:rsidR="00490D42" w:rsidRPr="002F5F3A" w:rsidRDefault="00490D42" w:rsidP="00475923">
            <w:pPr>
              <w:wordWrap/>
              <w:ind w:right="20"/>
              <w:rPr>
                <w:b/>
              </w:rPr>
            </w:pPr>
            <w:r w:rsidRPr="002F5F3A">
              <w:rPr>
                <w:b/>
              </w:rPr>
              <w:t>no ip multicast multipath</w:t>
            </w:r>
          </w:p>
        </w:tc>
        <w:tc>
          <w:tcPr>
            <w:tcW w:w="6255" w:type="dxa"/>
          </w:tcPr>
          <w:p w14:paraId="70355211" w14:textId="77777777" w:rsidR="00490D42" w:rsidRPr="002F5F3A" w:rsidRDefault="00490D42" w:rsidP="00475923">
            <w:pPr>
              <w:pStyle w:val="aa"/>
              <w:ind w:right="20"/>
            </w:pPr>
            <w:r w:rsidRPr="002F5F3A">
              <w:t>Disables the multicast load-split</w:t>
            </w:r>
          </w:p>
        </w:tc>
      </w:tr>
    </w:tbl>
    <w:p w14:paraId="641E96E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F2B8D19" w14:textId="77777777" w:rsidTr="00DE1C5E">
        <w:tc>
          <w:tcPr>
            <w:tcW w:w="9068" w:type="dxa"/>
          </w:tcPr>
          <w:p w14:paraId="04907A2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5AB20A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multipath</w:t>
            </w:r>
          </w:p>
          <w:p w14:paraId="010FA100"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4FA02EA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14:paraId="54D0CCC0" w14:textId="77777777" w:rsidR="00490D42" w:rsidRDefault="00490D42" w:rsidP="00475923">
      <w:pPr>
        <w:pStyle w:val="4"/>
        <w:ind w:left="0" w:right="20"/>
      </w:pPr>
      <w:bookmarkStart w:id="2310" w:name="_Toc277150980"/>
      <w:r w:rsidRPr="00DE1C5E">
        <w:rPr>
          <w:rFonts w:hint="eastAsia"/>
        </w:rPr>
        <w:t>Multicast</w:t>
      </w:r>
      <w:r>
        <w:rPr>
          <w:rFonts w:hint="eastAsia"/>
        </w:rPr>
        <w:t xml:space="preserve"> Route-Limit</w:t>
      </w:r>
      <w:bookmarkEnd w:id="2310"/>
    </w:p>
    <w:p w14:paraId="694BC554" w14:textId="77777777" w:rsidR="00490D42" w:rsidRPr="002F5F3A" w:rsidRDefault="00490D42" w:rsidP="00475923">
      <w:pPr>
        <w:pStyle w:val="a3"/>
        <w:ind w:left="0" w:right="20"/>
      </w:pPr>
      <w:r w:rsidRPr="002F5F3A">
        <w:t>Multicast router can limit the number of multicast routing entries in the system.</w:t>
      </w:r>
    </w:p>
    <w:p w14:paraId="1ADE10B8" w14:textId="77777777" w:rsidR="00490D42" w:rsidRDefault="00490D42" w:rsidP="00475923">
      <w:pPr>
        <w:pStyle w:val="a3"/>
        <w:ind w:left="0" w:right="20"/>
      </w:pPr>
      <w:r w:rsidRPr="002F5F3A">
        <w:t>To set the number of multicast routing entries, use the following command in global configuration mode:</w:t>
      </w:r>
    </w:p>
    <w:p w14:paraId="54341738" w14:textId="77777777" w:rsidR="00490D42" w:rsidRPr="001447FB" w:rsidRDefault="00A107EB" w:rsidP="00475923">
      <w:pPr>
        <w:pStyle w:val="afffff3"/>
        <w:ind w:left="0" w:right="20"/>
        <w:rPr>
          <w:kern w:val="0"/>
        </w:rPr>
      </w:pPr>
      <w:bookmarkStart w:id="2311" w:name="_Toc391575274"/>
      <w:r>
        <w:t xml:space="preserve">Table </w:t>
      </w:r>
      <w:r w:rsidR="005832B8">
        <w:fldChar w:fldCharType="begin"/>
      </w:r>
      <w:r w:rsidR="00092D8C">
        <w:instrText xml:space="preserve"> SEQ Table \* ARABIC </w:instrText>
      </w:r>
      <w:r w:rsidR="005832B8">
        <w:fldChar w:fldCharType="separate"/>
      </w:r>
      <w:proofErr w:type="gramStart"/>
      <w:r w:rsidR="00EC5045">
        <w:rPr>
          <w:noProof/>
        </w:rPr>
        <w:t>132</w:t>
      </w:r>
      <w:r w:rsidR="005832B8">
        <w:rPr>
          <w:noProof/>
        </w:rPr>
        <w:fldChar w:fldCharType="end"/>
      </w:r>
      <w:r w:rsidR="00EC5045">
        <w:rPr>
          <w:noProof/>
        </w:rPr>
        <w:t xml:space="preserve"> </w:t>
      </w:r>
      <w:r w:rsidR="007A60B3">
        <w:rPr>
          <w:noProof/>
        </w:rPr>
        <w:t>M</w:t>
      </w:r>
      <w:r w:rsidRPr="002F5F3A">
        <w:t>ulticast Route-Limit</w:t>
      </w:r>
      <w:bookmarkEnd w:id="2311"/>
      <w:proofErr w:type="gramEnd"/>
    </w:p>
    <w:tbl>
      <w:tblPr>
        <w:tblStyle w:val="CLIWide"/>
        <w:tblW w:w="0" w:type="auto"/>
        <w:tblLook w:val="01E0" w:firstRow="1" w:lastRow="1" w:firstColumn="1" w:lastColumn="1" w:noHBand="0" w:noVBand="0"/>
      </w:tblPr>
      <w:tblGrid>
        <w:gridCol w:w="3740"/>
        <w:gridCol w:w="4408"/>
      </w:tblGrid>
      <w:tr w:rsidR="00490D42"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2F5F3A" w:rsidRDefault="00490D42" w:rsidP="00475923">
            <w:pPr>
              <w:pStyle w:val="ab"/>
              <w:wordWrap/>
              <w:ind w:right="20"/>
              <w:rPr>
                <w:b w:val="0"/>
              </w:rPr>
            </w:pPr>
            <w:r w:rsidRPr="002F5F3A">
              <w:rPr>
                <w:b w:val="0"/>
              </w:rPr>
              <w:t>Command</w:t>
            </w:r>
          </w:p>
        </w:tc>
        <w:tc>
          <w:tcPr>
            <w:tcW w:w="4898" w:type="dxa"/>
          </w:tcPr>
          <w:p w14:paraId="53AF93F2" w14:textId="77777777" w:rsidR="00490D42" w:rsidRPr="002F5F3A" w:rsidRDefault="00490D42" w:rsidP="00475923">
            <w:pPr>
              <w:pStyle w:val="ab"/>
              <w:wordWrap/>
              <w:ind w:right="20"/>
              <w:rPr>
                <w:b w:val="0"/>
              </w:rPr>
            </w:pPr>
            <w:r w:rsidRPr="002F5F3A">
              <w:rPr>
                <w:b w:val="0"/>
              </w:rPr>
              <w:t>Description</w:t>
            </w:r>
          </w:p>
        </w:tc>
      </w:tr>
      <w:tr w:rsidR="00490D42" w14:paraId="72E5068C" w14:textId="77777777" w:rsidTr="007037AB">
        <w:trPr>
          <w:trHeight w:val="327"/>
        </w:trPr>
        <w:tc>
          <w:tcPr>
            <w:tcW w:w="4102" w:type="dxa"/>
          </w:tcPr>
          <w:p w14:paraId="46A27DF1" w14:textId="77777777" w:rsidR="00490D42" w:rsidRPr="002F5F3A" w:rsidRDefault="00490D42" w:rsidP="00475923">
            <w:pPr>
              <w:pStyle w:val="aa"/>
              <w:ind w:right="20"/>
            </w:pPr>
            <w:r w:rsidRPr="002F5F3A">
              <w:rPr>
                <w:b/>
                <w:bCs/>
              </w:rPr>
              <w:t>ip multicast route-limit</w:t>
            </w:r>
            <w:r w:rsidRPr="002F5F3A">
              <w:t xml:space="preserve"> </w:t>
            </w:r>
          </w:p>
          <w:p w14:paraId="62C663AF" w14:textId="77777777" w:rsidR="00490D42" w:rsidRPr="002F5F3A" w:rsidRDefault="00490D42" w:rsidP="00475923">
            <w:pPr>
              <w:pStyle w:val="aa"/>
              <w:ind w:right="20"/>
              <w:rPr>
                <w:i/>
                <w:iCs/>
              </w:rPr>
            </w:pPr>
            <w:r w:rsidRPr="002F5F3A">
              <w:rPr>
                <w:i/>
                <w:iCs/>
              </w:rPr>
              <w:t>&lt;1-2147483647&gt; [&lt;1-2147483647&gt;]</w:t>
            </w:r>
          </w:p>
        </w:tc>
        <w:tc>
          <w:tcPr>
            <w:tcW w:w="4898" w:type="dxa"/>
          </w:tcPr>
          <w:p w14:paraId="6FEB284F" w14:textId="77777777" w:rsidR="00490D42" w:rsidRPr="002F5F3A" w:rsidRDefault="00490D42" w:rsidP="00475923">
            <w:pPr>
              <w:pStyle w:val="aa"/>
              <w:ind w:right="20"/>
            </w:pPr>
            <w:r w:rsidRPr="002F5F3A">
              <w:t>Limits the number of multicast routing entry</w:t>
            </w:r>
          </w:p>
          <w:p w14:paraId="2B764295" w14:textId="77777777" w:rsidR="00490D42" w:rsidRPr="002F5F3A" w:rsidRDefault="00490D42" w:rsidP="00475923">
            <w:pPr>
              <w:pStyle w:val="aa"/>
              <w:ind w:right="20"/>
            </w:pPr>
            <w:r w:rsidRPr="002F5F3A">
              <w:t>(Default : 1000)</w:t>
            </w:r>
          </w:p>
        </w:tc>
      </w:tr>
      <w:tr w:rsidR="00490D42" w14:paraId="6E550902" w14:textId="77777777" w:rsidTr="007037AB">
        <w:trPr>
          <w:trHeight w:val="327"/>
        </w:trPr>
        <w:tc>
          <w:tcPr>
            <w:tcW w:w="4102" w:type="dxa"/>
          </w:tcPr>
          <w:p w14:paraId="57392072" w14:textId="77777777" w:rsidR="00490D42" w:rsidRPr="002F5F3A" w:rsidRDefault="00490D42" w:rsidP="00475923">
            <w:pPr>
              <w:wordWrap/>
              <w:ind w:right="20"/>
              <w:rPr>
                <w:b/>
              </w:rPr>
            </w:pPr>
            <w:r w:rsidRPr="002F5F3A">
              <w:rPr>
                <w:b/>
              </w:rPr>
              <w:t>no ip multicast route-limit</w:t>
            </w:r>
          </w:p>
        </w:tc>
        <w:tc>
          <w:tcPr>
            <w:tcW w:w="4898" w:type="dxa"/>
          </w:tcPr>
          <w:p w14:paraId="459E8B5B" w14:textId="77777777" w:rsidR="00490D42" w:rsidRPr="002F5F3A" w:rsidRDefault="00490D42" w:rsidP="00475923">
            <w:pPr>
              <w:pStyle w:val="aa"/>
              <w:ind w:right="20"/>
            </w:pPr>
            <w:r w:rsidRPr="002F5F3A">
              <w:t>Disables the number of multicast routing entry</w:t>
            </w:r>
          </w:p>
        </w:tc>
      </w:tr>
    </w:tbl>
    <w:p w14:paraId="4F478198"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18253510" w14:textId="77777777" w:rsidTr="00DE1C5E">
        <w:tc>
          <w:tcPr>
            <w:tcW w:w="9068" w:type="dxa"/>
          </w:tcPr>
          <w:p w14:paraId="0543856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618A7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route-limit 10000</w:t>
            </w:r>
            <w:r w:rsidRPr="0032769C">
              <w:rPr>
                <w:rFonts w:ascii="Courier New" w:hAnsi="Courier New" w:cs="Courier New" w:hint="eastAsia"/>
                <w:b/>
                <w:bCs/>
              </w:rPr>
              <w:t xml:space="preserve"> 9000</w:t>
            </w:r>
          </w:p>
          <w:p w14:paraId="5B0922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088E1D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mroute sparse count</w:t>
            </w:r>
          </w:p>
          <w:p w14:paraId="4F18B41B" w14:textId="77777777" w:rsidR="00490D42" w:rsidRPr="0032769C" w:rsidRDefault="00490D42" w:rsidP="00475923">
            <w:pPr>
              <w:pStyle w:val="aa"/>
              <w:ind w:right="20"/>
              <w:rPr>
                <w:rFonts w:ascii="Courier New" w:hAnsi="Courier New" w:cs="Courier New"/>
              </w:rPr>
            </w:pPr>
          </w:p>
          <w:p w14:paraId="01C249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IP Multicast Statistics</w:t>
            </w:r>
          </w:p>
          <w:p w14:paraId="159316D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0 routes using 0 bytes memory</w:t>
            </w:r>
          </w:p>
          <w:p w14:paraId="46E0581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Route limit/Route threshold: 10000/9000</w:t>
            </w:r>
          </w:p>
          <w:p w14:paraId="27A0C30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recv from fwd: 0/0/0</w:t>
            </w:r>
          </w:p>
          <w:p w14:paraId="5D6788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sent to clients: 0/0/0</w:t>
            </w:r>
          </w:p>
          <w:p w14:paraId="67FB4B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Immediate/Timed stat updates sent to clients: 0/0</w:t>
            </w:r>
          </w:p>
          <w:p w14:paraId="2E7A07DD" w14:textId="77777777" w:rsidR="00490D42" w:rsidRPr="0032769C" w:rsidRDefault="00490D42" w:rsidP="00475923">
            <w:pPr>
              <w:pStyle w:val="aa"/>
              <w:ind w:right="20"/>
              <w:rPr>
                <w:rFonts w:ascii="Courier New" w:hAnsi="Courier New" w:cs="Courier New"/>
                <w:lang w:val="sv-SE"/>
              </w:rPr>
            </w:pPr>
            <w:r w:rsidRPr="0032769C">
              <w:rPr>
                <w:rFonts w:ascii="Courier New" w:hAnsi="Courier New" w:cs="Courier New"/>
                <w:lang w:val="sv-SE"/>
              </w:rPr>
              <w:t>Reg ACK recv/Reg NACK recv/Reg pkt sent: 0/0/0</w:t>
            </w:r>
          </w:p>
          <w:p w14:paraId="1A8C653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Next stats poll: 00:00:19</w:t>
            </w:r>
          </w:p>
          <w:p w14:paraId="171447E7" w14:textId="77777777" w:rsidR="00490D42" w:rsidRPr="0032769C" w:rsidRDefault="00490D42" w:rsidP="00475923">
            <w:pPr>
              <w:pStyle w:val="aa"/>
              <w:ind w:right="20"/>
              <w:rPr>
                <w:rFonts w:ascii="Courier New" w:hAnsi="Courier New" w:cs="Courier New"/>
              </w:rPr>
            </w:pPr>
          </w:p>
          <w:p w14:paraId="001716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Forwarding Counts: Pkt count/Byte count, Other Counts: Wrong If pkts</w:t>
            </w:r>
          </w:p>
          <w:p w14:paraId="10CBCA5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Fwd msg counts: WRONGVIF/WHOLEPKT recv</w:t>
            </w:r>
          </w:p>
          <w:p w14:paraId="751D8F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Client msg counts: WRONGVIF/WHOLEPKT/Imm Stat/Timed Stat sent</w:t>
            </w:r>
          </w:p>
          <w:p w14:paraId="0A1A9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Reg pkt counts: Reg ACK recv/Reg NACK recv/Reg pkt sent</w:t>
            </w:r>
          </w:p>
          <w:p w14:paraId="3A6A394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14:paraId="6671647A" w14:textId="77777777" w:rsidR="00490D42" w:rsidRDefault="00490D42" w:rsidP="00475923">
      <w:pPr>
        <w:pStyle w:val="3"/>
        <w:ind w:left="0" w:right="20"/>
      </w:pPr>
      <w:bookmarkStart w:id="2312" w:name="_Toc363228514"/>
      <w:bookmarkStart w:id="2313" w:name="_Toc86051520"/>
      <w:bookmarkStart w:id="2314" w:name="_Toc277150981"/>
      <w:bookmarkStart w:id="2315" w:name="_Toc363228515"/>
      <w:bookmarkStart w:id="2316" w:name="_Toc86051521"/>
      <w:bookmarkStart w:id="2317" w:name="_Toc277150982"/>
      <w:bookmarkStart w:id="2318" w:name="_Toc444695109"/>
      <w:r>
        <w:lastRenderedPageBreak/>
        <w:t xml:space="preserve">Configure IGMP </w:t>
      </w:r>
      <w:bookmarkEnd w:id="2312"/>
      <w:bookmarkEnd w:id="2313"/>
      <w:r>
        <w:t>Functionality</w:t>
      </w:r>
      <w:bookmarkEnd w:id="2314"/>
      <w:bookmarkEnd w:id="2315"/>
      <w:bookmarkEnd w:id="2316"/>
      <w:bookmarkEnd w:id="2317"/>
      <w:bookmarkEnd w:id="2318"/>
    </w:p>
    <w:p w14:paraId="272888F8" w14:textId="77777777" w:rsidR="00490D42" w:rsidRDefault="00490D42" w:rsidP="00475923">
      <w:pPr>
        <w:pStyle w:val="a3"/>
        <w:ind w:left="0" w:right="20"/>
      </w:pPr>
      <w:r w:rsidRPr="002F5F3A">
        <w:t>To configure IGMP features, follow the steps below.</w:t>
      </w:r>
    </w:p>
    <w:p w14:paraId="591B541B" w14:textId="77777777" w:rsidR="00490D42" w:rsidRDefault="00490D42" w:rsidP="00475923">
      <w:pPr>
        <w:pStyle w:val="4"/>
        <w:ind w:left="0" w:right="20"/>
      </w:pPr>
      <w:bookmarkStart w:id="2319" w:name="_Toc363228516"/>
      <w:bookmarkStart w:id="2320" w:name="_Toc86051522"/>
      <w:r w:rsidRPr="00DE1C5E">
        <w:rPr>
          <w:rFonts w:hint="eastAsia"/>
        </w:rPr>
        <w:t>IGMP</w:t>
      </w:r>
      <w:r>
        <w:t xml:space="preserve"> </w:t>
      </w:r>
      <w:r>
        <w:rPr>
          <w:rFonts w:hint="eastAsia"/>
        </w:rPr>
        <w:t>Version</w:t>
      </w:r>
      <w:bookmarkEnd w:id="2319"/>
      <w:bookmarkEnd w:id="2320"/>
    </w:p>
    <w:p w14:paraId="08766AA0" w14:textId="77777777" w:rsidR="00490D42" w:rsidRPr="002F5F3A" w:rsidRDefault="00490D42" w:rsidP="00475923">
      <w:pPr>
        <w:pStyle w:val="a3"/>
        <w:ind w:left="0" w:right="20"/>
      </w:pPr>
      <w:r w:rsidRPr="002F5F3A">
        <w:t>The IGMP version of IGMP querier, which operates by each network, works as the Default IGMPv2.</w:t>
      </w:r>
    </w:p>
    <w:p w14:paraId="41E5354C" w14:textId="77777777" w:rsidR="00490D42" w:rsidRPr="002F5F3A" w:rsidRDefault="00490D42" w:rsidP="00475923">
      <w:pPr>
        <w:pStyle w:val="a3"/>
        <w:ind w:left="0" w:right="20"/>
      </w:pPr>
      <w:r w:rsidRPr="002F5F3A">
        <w:t>To change the IGMP Version, use the following command in the interface configuration mode:</w:t>
      </w:r>
    </w:p>
    <w:p w14:paraId="113A6ECB" w14:textId="77777777" w:rsidR="00490D42" w:rsidRPr="001447FB" w:rsidRDefault="00F376CE" w:rsidP="00475923">
      <w:pPr>
        <w:pStyle w:val="afffff3"/>
        <w:ind w:left="0" w:right="20"/>
        <w:rPr>
          <w:kern w:val="0"/>
        </w:rPr>
      </w:pPr>
      <w:bookmarkStart w:id="2321" w:name="_Toc391575275"/>
      <w:r>
        <w:t xml:space="preserve">Table </w:t>
      </w:r>
      <w:r w:rsidR="005832B8">
        <w:fldChar w:fldCharType="begin"/>
      </w:r>
      <w:r w:rsidR="00092D8C">
        <w:instrText xml:space="preserve"> SEQ Table \* ARABIC </w:instrText>
      </w:r>
      <w:r w:rsidR="005832B8">
        <w:fldChar w:fldCharType="separate"/>
      </w:r>
      <w:r w:rsidR="00EC5045">
        <w:rPr>
          <w:noProof/>
        </w:rPr>
        <w:t>133</w:t>
      </w:r>
      <w:r w:rsidR="005832B8">
        <w:rPr>
          <w:noProof/>
        </w:rPr>
        <w:fldChar w:fldCharType="end"/>
      </w:r>
      <w:r>
        <w:rPr>
          <w:rFonts w:hint="eastAsia"/>
        </w:rPr>
        <w:t xml:space="preserve"> </w:t>
      </w:r>
      <w:r w:rsidR="00A107EB" w:rsidRPr="002F5F3A">
        <w:t>IGMP Version</w:t>
      </w:r>
      <w:r w:rsidR="00A107EB">
        <w:t>Table</w:t>
      </w:r>
      <w:bookmarkEnd w:id="2321"/>
      <w:r w:rsidR="00A107EB">
        <w:t xml:space="preserve"> </w:t>
      </w:r>
    </w:p>
    <w:tbl>
      <w:tblPr>
        <w:tblStyle w:val="CLIWide"/>
        <w:tblW w:w="0" w:type="auto"/>
        <w:tblLook w:val="01E0" w:firstRow="1" w:lastRow="1" w:firstColumn="1" w:lastColumn="1" w:noHBand="0" w:noVBand="0"/>
      </w:tblPr>
      <w:tblGrid>
        <w:gridCol w:w="2820"/>
        <w:gridCol w:w="5328"/>
      </w:tblGrid>
      <w:tr w:rsidR="00490D42"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2F5F3A" w:rsidRDefault="00490D42" w:rsidP="00475923">
            <w:pPr>
              <w:pStyle w:val="ab"/>
              <w:wordWrap/>
              <w:ind w:right="20"/>
              <w:rPr>
                <w:b w:val="0"/>
              </w:rPr>
            </w:pPr>
            <w:r w:rsidRPr="002F5F3A">
              <w:rPr>
                <w:b w:val="0"/>
              </w:rPr>
              <w:t>Command</w:t>
            </w:r>
          </w:p>
        </w:tc>
        <w:tc>
          <w:tcPr>
            <w:tcW w:w="5920" w:type="dxa"/>
          </w:tcPr>
          <w:p w14:paraId="1B6D4905" w14:textId="77777777" w:rsidR="00490D42" w:rsidRPr="002F5F3A" w:rsidRDefault="00490D42" w:rsidP="00475923">
            <w:pPr>
              <w:pStyle w:val="ab"/>
              <w:wordWrap/>
              <w:ind w:right="20"/>
              <w:rPr>
                <w:b w:val="0"/>
              </w:rPr>
            </w:pPr>
            <w:r w:rsidRPr="002F5F3A">
              <w:rPr>
                <w:b w:val="0"/>
              </w:rPr>
              <w:t>Description</w:t>
            </w:r>
          </w:p>
        </w:tc>
      </w:tr>
      <w:tr w:rsidR="00490D42" w14:paraId="3B14F132" w14:textId="77777777" w:rsidTr="007037AB">
        <w:trPr>
          <w:trHeight w:val="327"/>
        </w:trPr>
        <w:tc>
          <w:tcPr>
            <w:tcW w:w="3060" w:type="dxa"/>
          </w:tcPr>
          <w:p w14:paraId="2085FB77" w14:textId="77777777" w:rsidR="00490D42" w:rsidRPr="002F5F3A" w:rsidRDefault="00490D42" w:rsidP="00475923">
            <w:pPr>
              <w:pStyle w:val="aa"/>
              <w:ind w:right="20"/>
            </w:pPr>
            <w:r w:rsidRPr="002F5F3A">
              <w:rPr>
                <w:b/>
                <w:bCs/>
                <w:kern w:val="0"/>
              </w:rPr>
              <w:t>ip igmp version</w:t>
            </w:r>
            <w:r w:rsidRPr="002F5F3A">
              <w:rPr>
                <w:kern w:val="0"/>
              </w:rPr>
              <w:t xml:space="preserve"> </w:t>
            </w:r>
            <w:r w:rsidRPr="002F5F3A">
              <w:rPr>
                <w:i/>
                <w:iCs/>
                <w:kern w:val="0"/>
              </w:rPr>
              <w:t>&lt;1-3&gt;</w:t>
            </w:r>
          </w:p>
        </w:tc>
        <w:tc>
          <w:tcPr>
            <w:tcW w:w="5920" w:type="dxa"/>
          </w:tcPr>
          <w:p w14:paraId="4F0CDA06" w14:textId="77777777" w:rsidR="00490D42" w:rsidRPr="002F5F3A" w:rsidRDefault="00490D42" w:rsidP="00475923">
            <w:pPr>
              <w:pStyle w:val="aa"/>
              <w:ind w:right="20"/>
            </w:pPr>
            <w:r w:rsidRPr="002F5F3A">
              <w:t>Sets IGMP version of interface (Default: 2)</w:t>
            </w:r>
          </w:p>
        </w:tc>
      </w:tr>
      <w:tr w:rsidR="00490D42" w14:paraId="6C816B77" w14:textId="77777777" w:rsidTr="007037AB">
        <w:trPr>
          <w:trHeight w:val="327"/>
        </w:trPr>
        <w:tc>
          <w:tcPr>
            <w:tcW w:w="3060" w:type="dxa"/>
          </w:tcPr>
          <w:p w14:paraId="2D75DCEA" w14:textId="77777777" w:rsidR="00490D42" w:rsidRPr="002F5F3A" w:rsidRDefault="00490D42" w:rsidP="00475923">
            <w:pPr>
              <w:pStyle w:val="aa"/>
              <w:ind w:right="20"/>
              <w:rPr>
                <w:b/>
                <w:bCs/>
                <w:kern w:val="0"/>
              </w:rPr>
            </w:pPr>
            <w:r w:rsidRPr="002F5F3A">
              <w:rPr>
                <w:b/>
                <w:bCs/>
                <w:kern w:val="0"/>
              </w:rPr>
              <w:t>no ip igmp version</w:t>
            </w:r>
          </w:p>
        </w:tc>
        <w:tc>
          <w:tcPr>
            <w:tcW w:w="5920" w:type="dxa"/>
          </w:tcPr>
          <w:p w14:paraId="1DA8B701" w14:textId="77777777" w:rsidR="00490D42" w:rsidRPr="002F5F3A" w:rsidRDefault="00490D42" w:rsidP="00475923">
            <w:pPr>
              <w:pStyle w:val="aa"/>
              <w:ind w:right="20"/>
            </w:pPr>
            <w:r w:rsidRPr="002F5F3A">
              <w:t>Sets the IGMP for default setting</w:t>
            </w:r>
          </w:p>
        </w:tc>
      </w:tr>
    </w:tbl>
    <w:p w14:paraId="3C04A6B9" w14:textId="77777777"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261"/>
      </w:tblGrid>
      <w:tr w:rsidR="00490D42" w:rsidRPr="0032769C" w14:paraId="6BA65F32" w14:textId="77777777" w:rsidTr="00DE1C5E">
        <w:tc>
          <w:tcPr>
            <w:tcW w:w="9068" w:type="dxa"/>
          </w:tcPr>
          <w:p w14:paraId="197CCFAA" w14:textId="77777777" w:rsidR="00490D42" w:rsidRPr="0032769C" w:rsidRDefault="00490D42" w:rsidP="00475923">
            <w:pPr>
              <w:pStyle w:val="aa"/>
              <w:ind w:right="20"/>
              <w:rPr>
                <w:rFonts w:ascii="Courier New" w:hAnsi="Courier New" w:cs="Courier New"/>
              </w:rPr>
            </w:pPr>
          </w:p>
          <w:p w14:paraId="643779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F2B24AA"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E00FBB" w:rsidRPr="0026547F">
              <w:rPr>
                <w:rFonts w:ascii="Courier New" w:hAnsi="Courier New" w:cs="Courier New"/>
                <w:b/>
                <w:bCs/>
              </w:rPr>
              <w:t>7</w:t>
            </w:r>
            <w:r w:rsidRPr="0026547F">
              <w:rPr>
                <w:rFonts w:ascii="Courier New" w:hAnsi="Courier New" w:cs="Courier New" w:hint="eastAsia"/>
                <w:b/>
                <w:bCs/>
              </w:rPr>
              <w:t>/1</w:t>
            </w:r>
          </w:p>
          <w:p w14:paraId="752A51C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version 3</w:t>
            </w:r>
          </w:p>
          <w:p w14:paraId="7390AF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10B87A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14:paraId="104F7E8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IGMP Enabled, Active, Querier, Configured for version 3</w:t>
            </w:r>
          </w:p>
          <w:p w14:paraId="54B5EAF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6204E5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70F730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56186D9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0231CF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BF6A0F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4F8AD36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1BDD81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1BC26A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C865E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9E746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is not enabled on this interface</w:t>
            </w:r>
          </w:p>
          <w:p w14:paraId="587F1A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1F25E0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B264A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56FEAFA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last-member-query is enabled</w:t>
            </w:r>
          </w:p>
          <w:p w14:paraId="03A4FDB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689EFBD2" w14:textId="77777777" w:rsidR="00490D42" w:rsidRDefault="00490D42" w:rsidP="0097336D">
      <w:pPr>
        <w:pStyle w:val="4"/>
        <w:ind w:left="0" w:right="20"/>
      </w:pPr>
      <w:bookmarkStart w:id="2322" w:name="_Toc277150983"/>
      <w:bookmarkStart w:id="2323" w:name="_Toc363228517"/>
      <w:bookmarkStart w:id="2324" w:name="_Toc86051523"/>
      <w:r>
        <w:rPr>
          <w:rFonts w:hint="eastAsia"/>
        </w:rPr>
        <w:t>IGMP</w:t>
      </w:r>
      <w:r>
        <w:t xml:space="preserve"> </w:t>
      </w:r>
      <w:r w:rsidRPr="00DE1C5E">
        <w:t>Access</w:t>
      </w:r>
      <w:r>
        <w:rPr>
          <w:rFonts w:hint="eastAsia"/>
        </w:rPr>
        <w:t>-</w:t>
      </w:r>
      <w:r>
        <w:t>Group</w:t>
      </w:r>
      <w:bookmarkEnd w:id="2322"/>
      <w:bookmarkEnd w:id="2323"/>
      <w:bookmarkEnd w:id="2324"/>
    </w:p>
    <w:p w14:paraId="362F8E77" w14:textId="77777777" w:rsidR="00490D42" w:rsidRPr="002F5F3A" w:rsidRDefault="00490D42" w:rsidP="00475923">
      <w:pPr>
        <w:pStyle w:val="a3"/>
        <w:ind w:left="0" w:right="20"/>
      </w:pPr>
      <w:r w:rsidRPr="002F5F3A">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77777777" w:rsidR="00490D42" w:rsidRDefault="00490D42" w:rsidP="00475923">
      <w:pPr>
        <w:pStyle w:val="a3"/>
        <w:ind w:left="0" w:right="20"/>
      </w:pPr>
      <w:r w:rsidRPr="002F5F3A">
        <w:t>To filter multicast group that interface permits, use the following command in th</w:t>
      </w:r>
      <w:r w:rsidR="00BB7669">
        <w:t>e Interface configuration mode:</w:t>
      </w:r>
    </w:p>
    <w:p w14:paraId="1D0AED53" w14:textId="77777777" w:rsidR="00A107EB" w:rsidRPr="00BB7669" w:rsidRDefault="00F376CE" w:rsidP="00475923">
      <w:pPr>
        <w:pStyle w:val="afffff3"/>
        <w:ind w:left="0" w:right="20"/>
      </w:pPr>
      <w:bookmarkStart w:id="2325" w:name="_Toc391575276"/>
      <w:r>
        <w:t xml:space="preserve">Table </w:t>
      </w:r>
      <w:r w:rsidR="005832B8">
        <w:fldChar w:fldCharType="begin"/>
      </w:r>
      <w:r w:rsidR="00092D8C">
        <w:instrText xml:space="preserve"> SEQ Table \* ARABIC </w:instrText>
      </w:r>
      <w:r w:rsidR="005832B8">
        <w:fldChar w:fldCharType="separate"/>
      </w:r>
      <w:r w:rsidR="00EC5045">
        <w:rPr>
          <w:noProof/>
        </w:rPr>
        <w:t>134</w:t>
      </w:r>
      <w:r w:rsidR="005832B8">
        <w:rPr>
          <w:noProof/>
        </w:rPr>
        <w:fldChar w:fldCharType="end"/>
      </w:r>
      <w:r>
        <w:rPr>
          <w:rFonts w:hint="eastAsia"/>
        </w:rPr>
        <w:t xml:space="preserve"> </w:t>
      </w:r>
      <w:r w:rsidR="00A107EB" w:rsidRPr="002F5F3A">
        <w:t>IGMP Access-Group</w:t>
      </w:r>
      <w:bookmarkEnd w:id="2325"/>
    </w:p>
    <w:tbl>
      <w:tblPr>
        <w:tblStyle w:val="CLIWide"/>
        <w:tblW w:w="0" w:type="auto"/>
        <w:tblLook w:val="01E0" w:firstRow="1" w:lastRow="1" w:firstColumn="1" w:lastColumn="1" w:noHBand="0" w:noVBand="0"/>
      </w:tblPr>
      <w:tblGrid>
        <w:gridCol w:w="2815"/>
        <w:gridCol w:w="5333"/>
      </w:tblGrid>
      <w:tr w:rsidR="00490D42"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2F5F3A" w:rsidRDefault="00490D42" w:rsidP="00475923">
            <w:pPr>
              <w:pStyle w:val="ab"/>
              <w:wordWrap/>
              <w:ind w:right="20"/>
              <w:rPr>
                <w:b w:val="0"/>
              </w:rPr>
            </w:pPr>
            <w:r w:rsidRPr="002F5F3A">
              <w:rPr>
                <w:b w:val="0"/>
              </w:rPr>
              <w:t>Command</w:t>
            </w:r>
          </w:p>
        </w:tc>
        <w:tc>
          <w:tcPr>
            <w:tcW w:w="5333" w:type="dxa"/>
          </w:tcPr>
          <w:p w14:paraId="6286C152" w14:textId="77777777" w:rsidR="00490D42" w:rsidRPr="002F5F3A" w:rsidRDefault="00490D42" w:rsidP="00475923">
            <w:pPr>
              <w:pStyle w:val="ab"/>
              <w:wordWrap/>
              <w:ind w:right="20"/>
              <w:rPr>
                <w:b w:val="0"/>
              </w:rPr>
            </w:pPr>
            <w:r w:rsidRPr="002F5F3A">
              <w:rPr>
                <w:b w:val="0"/>
              </w:rPr>
              <w:t>Description</w:t>
            </w:r>
          </w:p>
        </w:tc>
      </w:tr>
      <w:tr w:rsidR="00490D42" w14:paraId="04FB267E" w14:textId="77777777" w:rsidTr="0097336D">
        <w:trPr>
          <w:trHeight w:val="327"/>
        </w:trPr>
        <w:tc>
          <w:tcPr>
            <w:tcW w:w="2815" w:type="dxa"/>
          </w:tcPr>
          <w:p w14:paraId="05F40FF7" w14:textId="77777777" w:rsidR="00490D42" w:rsidRPr="002F5F3A" w:rsidRDefault="00490D42" w:rsidP="00475923">
            <w:pPr>
              <w:pStyle w:val="aa"/>
              <w:ind w:right="20"/>
              <w:rPr>
                <w:kern w:val="0"/>
              </w:rPr>
            </w:pPr>
            <w:r w:rsidRPr="002F5F3A">
              <w:rPr>
                <w:b/>
                <w:bCs/>
                <w:kern w:val="0"/>
              </w:rPr>
              <w:t>ip igmp access-group</w:t>
            </w:r>
            <w:r w:rsidRPr="002F5F3A">
              <w:rPr>
                <w:kern w:val="0"/>
              </w:rPr>
              <w:t xml:space="preserve"> </w:t>
            </w:r>
          </w:p>
          <w:p w14:paraId="7F15306C" w14:textId="77777777" w:rsidR="00490D42" w:rsidRPr="002F5F3A" w:rsidRDefault="00490D42" w:rsidP="00475923">
            <w:pPr>
              <w:pStyle w:val="aa"/>
              <w:ind w:right="20"/>
            </w:pPr>
            <w:r w:rsidRPr="002F5F3A">
              <w:rPr>
                <w:i/>
                <w:iCs/>
                <w:kern w:val="0"/>
              </w:rPr>
              <w:t>access-list</w:t>
            </w:r>
          </w:p>
        </w:tc>
        <w:tc>
          <w:tcPr>
            <w:tcW w:w="5333" w:type="dxa"/>
          </w:tcPr>
          <w:p w14:paraId="6AEF9A30" w14:textId="77777777" w:rsidR="00490D42" w:rsidRPr="002F5F3A" w:rsidRDefault="00490D42" w:rsidP="00475923">
            <w:pPr>
              <w:pStyle w:val="aa"/>
              <w:ind w:right="20"/>
            </w:pPr>
            <w:r w:rsidRPr="002F5F3A">
              <w:t xml:space="preserve">Controls multicast group </w:t>
            </w:r>
            <w:r w:rsidRPr="002F5F3A">
              <w:t>–</w:t>
            </w:r>
            <w:r w:rsidRPr="002F5F3A">
              <w:t xml:space="preserve"> subnet host that is serviced by the corresponding interface.</w:t>
            </w:r>
          </w:p>
        </w:tc>
      </w:tr>
      <w:tr w:rsidR="00490D42" w14:paraId="1EB35F67" w14:textId="77777777" w:rsidTr="0097336D">
        <w:trPr>
          <w:trHeight w:val="327"/>
        </w:trPr>
        <w:tc>
          <w:tcPr>
            <w:tcW w:w="2815" w:type="dxa"/>
          </w:tcPr>
          <w:p w14:paraId="32005769" w14:textId="77777777" w:rsidR="00490D42" w:rsidRPr="002F5F3A" w:rsidRDefault="00490D42" w:rsidP="00475923">
            <w:pPr>
              <w:pStyle w:val="aa"/>
              <w:ind w:right="20"/>
              <w:rPr>
                <w:b/>
                <w:bCs/>
                <w:kern w:val="0"/>
              </w:rPr>
            </w:pPr>
            <w:r w:rsidRPr="002F5F3A">
              <w:rPr>
                <w:b/>
                <w:bCs/>
                <w:kern w:val="0"/>
              </w:rPr>
              <w:t>no ip igmp access-group</w:t>
            </w:r>
          </w:p>
        </w:tc>
        <w:tc>
          <w:tcPr>
            <w:tcW w:w="5333" w:type="dxa"/>
          </w:tcPr>
          <w:p w14:paraId="5226345B" w14:textId="77777777" w:rsidR="00490D42" w:rsidRPr="002F5F3A" w:rsidRDefault="00490D42" w:rsidP="00475923">
            <w:pPr>
              <w:pStyle w:val="aa"/>
              <w:ind w:right="20"/>
            </w:pPr>
            <w:r w:rsidRPr="002F5F3A">
              <w:t xml:space="preserve">Disables multicast group </w:t>
            </w:r>
            <w:r w:rsidRPr="002F5F3A">
              <w:t>–</w:t>
            </w:r>
            <w:r w:rsidRPr="002F5F3A">
              <w:t xml:space="preserve"> subnet host that is serviced by the corresponding interface.</w:t>
            </w:r>
          </w:p>
        </w:tc>
      </w:tr>
    </w:tbl>
    <w:tbl>
      <w:tblPr>
        <w:tblStyle w:val="48"/>
        <w:tblW w:w="0" w:type="auto"/>
        <w:tblLook w:val="01E0" w:firstRow="1" w:lastRow="1" w:firstColumn="1" w:lastColumn="1" w:noHBand="0" w:noVBand="0"/>
      </w:tblPr>
      <w:tblGrid>
        <w:gridCol w:w="8261"/>
      </w:tblGrid>
      <w:tr w:rsidR="00490D42" w:rsidRPr="0032769C" w14:paraId="6BF43B90" w14:textId="77777777" w:rsidTr="00DE1C5E">
        <w:tc>
          <w:tcPr>
            <w:tcW w:w="9068" w:type="dxa"/>
          </w:tcPr>
          <w:p w14:paraId="625FAB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4F29A6"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access-list 1 deny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26547F">
              <w:rPr>
                <w:rFonts w:ascii="Courier New" w:hAnsi="Courier New" w:cs="Courier New"/>
                <w:b/>
                <w:bCs/>
              </w:rPr>
              <w:t>.0 0.</w:t>
            </w:r>
            <w:r w:rsidRPr="0026547F">
              <w:rPr>
                <w:rFonts w:ascii="Courier New" w:hAnsi="Courier New" w:cs="Courier New" w:hint="eastAsia"/>
                <w:b/>
                <w:bCs/>
              </w:rPr>
              <w:t>0</w:t>
            </w:r>
            <w:r w:rsidRPr="0026547F">
              <w:rPr>
                <w:rFonts w:ascii="Courier New" w:hAnsi="Courier New" w:cs="Courier New"/>
                <w:b/>
                <w:bCs/>
              </w:rPr>
              <w:t>.</w:t>
            </w:r>
            <w:r w:rsidRPr="0026547F">
              <w:rPr>
                <w:rFonts w:ascii="Courier New" w:hAnsi="Courier New" w:cs="Courier New" w:hint="eastAsia"/>
                <w:b/>
                <w:bCs/>
              </w:rPr>
              <w:t>0</w:t>
            </w:r>
            <w:r w:rsidRPr="0026547F">
              <w:rPr>
                <w:rFonts w:ascii="Courier New" w:hAnsi="Courier New" w:cs="Courier New"/>
                <w:b/>
                <w:bCs/>
              </w:rPr>
              <w:t>.255</w:t>
            </w:r>
          </w:p>
          <w:p w14:paraId="76FD8C0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lastRenderedPageBreak/>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F22117" w14:textId="77777777" w:rsidR="00490D42" w:rsidRPr="0032769C"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access-group </w:t>
            </w:r>
            <w:r w:rsidRPr="0032769C">
              <w:rPr>
                <w:rFonts w:ascii="Courier New" w:hAnsi="Courier New" w:cs="Courier New"/>
                <w:b/>
                <w:bCs/>
              </w:rPr>
              <w:t>1</w:t>
            </w:r>
          </w:p>
          <w:p w14:paraId="1EEC57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tc>
      </w:tr>
    </w:tbl>
    <w:p w14:paraId="139DE193" w14:textId="77777777" w:rsidR="00490D42" w:rsidRDefault="00490D42" w:rsidP="00475923">
      <w:pPr>
        <w:pStyle w:val="4"/>
        <w:ind w:left="0" w:right="20"/>
      </w:pPr>
      <w:bookmarkStart w:id="2326" w:name="_Toc277150984"/>
      <w:bookmarkStart w:id="2327" w:name="_Toc363228518"/>
      <w:bookmarkStart w:id="2328" w:name="_Toc277150985"/>
      <w:r w:rsidRPr="00DE1C5E">
        <w:lastRenderedPageBreak/>
        <w:t>IGMP</w:t>
      </w:r>
      <w:r>
        <w:t xml:space="preserve"> Query</w:t>
      </w:r>
      <w:r>
        <w:rPr>
          <w:rFonts w:hint="eastAsia"/>
        </w:rPr>
        <w:t>-</w:t>
      </w:r>
      <w:r>
        <w:t>Interval</w:t>
      </w:r>
      <w:bookmarkEnd w:id="2326"/>
      <w:bookmarkEnd w:id="2327"/>
      <w:bookmarkEnd w:id="2328"/>
    </w:p>
    <w:p w14:paraId="2AE38B5C" w14:textId="77777777" w:rsidR="00490D42" w:rsidRPr="002F5F3A" w:rsidRDefault="0097336D" w:rsidP="00475923">
      <w:pPr>
        <w:pStyle w:val="a3"/>
        <w:ind w:left="0" w:right="20"/>
      </w:pPr>
      <w:r>
        <w:t>The m</w:t>
      </w:r>
      <w:r w:rsidR="00490D42" w:rsidRPr="002F5F3A">
        <w:t>ulticast router sends a</w:t>
      </w:r>
      <w:r>
        <w:t>n</w:t>
      </w:r>
      <w:r w:rsidR="00490D42" w:rsidRPr="002F5F3A">
        <w:t xml:space="preserve"> IGMP query message periodically for managing multicast membership.</w:t>
      </w:r>
    </w:p>
    <w:p w14:paraId="766622C8" w14:textId="77777777" w:rsidR="00490D42" w:rsidRPr="00373CEA" w:rsidRDefault="00490D42" w:rsidP="00475923">
      <w:pPr>
        <w:pStyle w:val="a3"/>
        <w:ind w:left="0" w:right="20"/>
      </w:pPr>
      <w:r w:rsidRPr="002F5F3A">
        <w:t>To change IGMP query message interval, use the following command i</w:t>
      </w:r>
      <w:r w:rsidR="00373CEA">
        <w:t>n interface configuration mode:</w:t>
      </w:r>
    </w:p>
    <w:p w14:paraId="4751551B" w14:textId="77777777" w:rsidR="00E60397" w:rsidRDefault="002316F7" w:rsidP="00475923">
      <w:pPr>
        <w:pStyle w:val="a3"/>
        <w:ind w:left="0" w:right="20"/>
        <w:rPr>
          <w:rStyle w:val="hps"/>
          <w:color w:val="222222"/>
        </w:rPr>
      </w:pPr>
      <w:r>
        <w:rPr>
          <w:rStyle w:val="hps"/>
          <w:color w:val="222222"/>
        </w:rPr>
        <w:t>An</w:t>
      </w:r>
      <w:r w:rsidRPr="002316F7">
        <w:rPr>
          <w:rStyle w:val="hps"/>
          <w:color w:val="222222"/>
        </w:rPr>
        <w:t xml:space="preserve"> </w:t>
      </w:r>
      <w:r>
        <w:rPr>
          <w:rStyle w:val="hps"/>
          <w:color w:val="222222"/>
        </w:rPr>
        <w:t>IGMP Querier</w:t>
      </w:r>
      <w:r>
        <w:t xml:space="preserve"> </w:t>
      </w:r>
      <w:r>
        <w:rPr>
          <w:rStyle w:val="hps"/>
          <w:color w:val="222222"/>
        </w:rPr>
        <w:t>is</w:t>
      </w:r>
      <w:r>
        <w:t xml:space="preserve"> </w:t>
      </w:r>
      <w:r>
        <w:rPr>
          <w:rStyle w:val="hps"/>
          <w:color w:val="222222"/>
        </w:rPr>
        <w:t>elected among multicast</w:t>
      </w:r>
      <w:r>
        <w:t xml:space="preserve"> </w:t>
      </w:r>
      <w:r>
        <w:rPr>
          <w:rStyle w:val="hps"/>
          <w:color w:val="222222"/>
        </w:rPr>
        <w:t>routers</w:t>
      </w:r>
      <w:r>
        <w:t xml:space="preserve"> in </w:t>
      </w:r>
      <w:r>
        <w:rPr>
          <w:rStyle w:val="hps"/>
          <w:color w:val="222222"/>
        </w:rPr>
        <w:t>each Network</w:t>
      </w:r>
      <w:r>
        <w:t xml:space="preserve"> </w:t>
      </w:r>
      <w:r>
        <w:rPr>
          <w:rStyle w:val="hps"/>
          <w:color w:val="222222"/>
        </w:rPr>
        <w:t>to transmit</w:t>
      </w:r>
      <w:r>
        <w:t xml:space="preserve"> </w:t>
      </w:r>
      <w:r>
        <w:rPr>
          <w:rStyle w:val="hps"/>
          <w:color w:val="222222"/>
        </w:rPr>
        <w:t>IGMP Query message</w:t>
      </w:r>
      <w:r>
        <w:t xml:space="preserve">. A router whose IP address </w:t>
      </w:r>
      <w:r>
        <w:rPr>
          <w:rStyle w:val="hps"/>
          <w:color w:val="222222"/>
        </w:rPr>
        <w:t>is the smallest</w:t>
      </w:r>
      <w:r>
        <w:t xml:space="preserve"> </w:t>
      </w:r>
      <w:r>
        <w:rPr>
          <w:rStyle w:val="hps"/>
          <w:color w:val="222222"/>
        </w:rPr>
        <w:t>value will be elected</w:t>
      </w:r>
      <w:r>
        <w:t xml:space="preserve">. The elected </w:t>
      </w:r>
      <w:r>
        <w:rPr>
          <w:rStyle w:val="hps"/>
          <w:color w:val="222222"/>
        </w:rPr>
        <w:t>IGMP Querier</w:t>
      </w:r>
      <w:r>
        <w:t xml:space="preserve"> is </w:t>
      </w:r>
      <w:r>
        <w:rPr>
          <w:rStyle w:val="hps"/>
          <w:color w:val="222222"/>
        </w:rPr>
        <w:t>responsible to</w:t>
      </w:r>
      <w:r>
        <w:t xml:space="preserve"> </w:t>
      </w:r>
      <w:r>
        <w:rPr>
          <w:rStyle w:val="hps"/>
          <w:color w:val="222222"/>
        </w:rPr>
        <w:t>send</w:t>
      </w:r>
      <w:r>
        <w:t xml:space="preserve"> </w:t>
      </w:r>
      <w:r>
        <w:rPr>
          <w:rStyle w:val="hps"/>
          <w:color w:val="222222"/>
        </w:rPr>
        <w:t>IGMP Query</w:t>
      </w:r>
      <w:r>
        <w:t xml:space="preserve"> </w:t>
      </w:r>
      <w:r>
        <w:rPr>
          <w:rStyle w:val="hps"/>
          <w:color w:val="222222"/>
        </w:rPr>
        <w:t>messages</w:t>
      </w:r>
      <w:r>
        <w:t xml:space="preserve"> </w:t>
      </w:r>
      <w:r w:rsidR="00E60397">
        <w:rPr>
          <w:rStyle w:val="hps"/>
          <w:color w:val="222222"/>
        </w:rPr>
        <w:t>periodically</w:t>
      </w:r>
      <w:r w:rsidR="00E60397">
        <w:t xml:space="preserve"> </w:t>
      </w:r>
      <w:r>
        <w:t xml:space="preserve">to all </w:t>
      </w:r>
      <w:r>
        <w:rPr>
          <w:rStyle w:val="hps"/>
          <w:color w:val="222222"/>
        </w:rPr>
        <w:t>host on</w:t>
      </w:r>
      <w:r>
        <w:t xml:space="preserve"> </w:t>
      </w:r>
      <w:r>
        <w:rPr>
          <w:rStyle w:val="hps"/>
          <w:color w:val="222222"/>
        </w:rPr>
        <w:t>the Network</w:t>
      </w:r>
      <w:r w:rsidR="00373CEA">
        <w:t>.</w:t>
      </w:r>
    </w:p>
    <w:p w14:paraId="163ACFCB" w14:textId="77777777" w:rsidR="002316F7" w:rsidRDefault="00E60397" w:rsidP="00475923">
      <w:pPr>
        <w:pStyle w:val="a3"/>
        <w:ind w:left="0" w:right="20"/>
      </w:pPr>
      <w:r>
        <w:rPr>
          <w:rStyle w:val="hps"/>
          <w:color w:val="222222"/>
        </w:rPr>
        <w:t>T</w:t>
      </w:r>
      <w:r w:rsidR="002316F7">
        <w:rPr>
          <w:rStyle w:val="hps"/>
          <w:color w:val="222222"/>
        </w:rPr>
        <w:t>he</w:t>
      </w:r>
      <w:r w:rsidR="002316F7">
        <w:t xml:space="preserve"> </w:t>
      </w:r>
      <w:r w:rsidR="002316F7">
        <w:rPr>
          <w:rStyle w:val="hps"/>
          <w:color w:val="222222"/>
        </w:rPr>
        <w:t>IGMP Querier</w:t>
      </w:r>
      <w:r w:rsidR="002316F7">
        <w:t xml:space="preserve"> </w:t>
      </w:r>
      <w:r>
        <w:rPr>
          <w:rStyle w:val="hps"/>
          <w:color w:val="222222"/>
        </w:rPr>
        <w:t>sent</w:t>
      </w:r>
      <w:r>
        <w:t xml:space="preserve"> </w:t>
      </w:r>
      <w:r>
        <w:rPr>
          <w:rStyle w:val="hps"/>
          <w:color w:val="222222"/>
        </w:rPr>
        <w:t>IGMP Query</w:t>
      </w:r>
      <w:r>
        <w:t xml:space="preserve"> </w:t>
      </w:r>
      <w:r>
        <w:rPr>
          <w:rStyle w:val="hps"/>
          <w:color w:val="222222"/>
        </w:rPr>
        <w:t>messages every</w:t>
      </w:r>
      <w:r>
        <w:t xml:space="preserve"> </w:t>
      </w:r>
      <w:r>
        <w:rPr>
          <w:rStyle w:val="hps"/>
          <w:color w:val="222222"/>
        </w:rPr>
        <w:t xml:space="preserve">125 seconds by default </w:t>
      </w:r>
      <w:r w:rsidR="002316F7">
        <w:rPr>
          <w:rStyle w:val="hps"/>
          <w:color w:val="222222"/>
        </w:rPr>
        <w:t>in order to keep</w:t>
      </w:r>
      <w:r w:rsidR="002316F7">
        <w:t xml:space="preserve"> </w:t>
      </w:r>
      <w:r>
        <w:t xml:space="preserve">tranmission </w:t>
      </w:r>
      <w:r w:rsidR="002316F7">
        <w:rPr>
          <w:rStyle w:val="hps"/>
          <w:color w:val="222222"/>
        </w:rPr>
        <w:t>overhead low</w:t>
      </w:r>
      <w:r w:rsidR="002316F7">
        <w:t xml:space="preserve">. </w:t>
      </w:r>
      <w:r w:rsidR="002316F7">
        <w:rPr>
          <w:rStyle w:val="hps"/>
          <w:color w:val="222222"/>
        </w:rPr>
        <w:t>To change</w:t>
      </w:r>
      <w:r w:rsidR="002316F7">
        <w:t xml:space="preserve"> </w:t>
      </w:r>
      <w:r w:rsidR="002316F7">
        <w:rPr>
          <w:rStyle w:val="hps"/>
          <w:color w:val="222222"/>
        </w:rPr>
        <w:t>the interval between this message</w:t>
      </w:r>
      <w:r>
        <w:rPr>
          <w:rStyle w:val="hps"/>
          <w:color w:val="222222"/>
        </w:rPr>
        <w:t xml:space="preserve"> transmission</w:t>
      </w:r>
      <w:r w:rsidR="002316F7">
        <w:t xml:space="preserve">, </w:t>
      </w:r>
      <w:r w:rsidR="002316F7">
        <w:rPr>
          <w:rStyle w:val="hps"/>
          <w:color w:val="222222"/>
        </w:rPr>
        <w:t xml:space="preserve">the </w:t>
      </w:r>
      <w:r>
        <w:rPr>
          <w:rStyle w:val="hps"/>
          <w:color w:val="222222"/>
        </w:rPr>
        <w:t xml:space="preserve">below </w:t>
      </w:r>
      <w:r w:rsidR="002316F7">
        <w:rPr>
          <w:rStyle w:val="hps"/>
          <w:color w:val="222222"/>
        </w:rPr>
        <w:t>command</w:t>
      </w:r>
      <w:r w:rsidR="002316F7">
        <w:t xml:space="preserve"> </w:t>
      </w:r>
      <w:r w:rsidR="002316F7">
        <w:rPr>
          <w:rStyle w:val="hps"/>
          <w:color w:val="222222"/>
        </w:rPr>
        <w:t>is</w:t>
      </w:r>
      <w:r w:rsidR="002316F7">
        <w:t xml:space="preserve"> </w:t>
      </w:r>
      <w:r w:rsidR="002316F7">
        <w:rPr>
          <w:rStyle w:val="hps"/>
          <w:color w:val="222222"/>
        </w:rPr>
        <w:t>executed</w:t>
      </w:r>
      <w:r w:rsidR="002316F7">
        <w:t xml:space="preserve"> </w:t>
      </w:r>
      <w:r w:rsidR="002316F7">
        <w:rPr>
          <w:rStyle w:val="hps"/>
          <w:color w:val="222222"/>
        </w:rPr>
        <w:t>in</w:t>
      </w:r>
      <w:r w:rsidR="002316F7">
        <w:t xml:space="preserve"> </w:t>
      </w:r>
      <w:r w:rsidR="002316F7">
        <w:rPr>
          <w:rStyle w:val="hps"/>
          <w:color w:val="222222"/>
        </w:rPr>
        <w:t>interface configuration mode</w:t>
      </w:r>
      <w:r w:rsidR="00373CEA">
        <w:t>.</w:t>
      </w:r>
    </w:p>
    <w:p w14:paraId="69425032" w14:textId="77777777" w:rsidR="00A107EB" w:rsidRDefault="00A107EB" w:rsidP="00475923">
      <w:pPr>
        <w:pStyle w:val="afffff3"/>
        <w:ind w:left="0" w:right="20"/>
        <w:rPr>
          <w:rFonts w:cs="Times New Roman"/>
          <w:kern w:val="0"/>
        </w:rPr>
      </w:pPr>
      <w:bookmarkStart w:id="2329" w:name="_Toc391575277"/>
      <w:r>
        <w:t xml:space="preserve">Table </w:t>
      </w:r>
      <w:r w:rsidR="005832B8">
        <w:fldChar w:fldCharType="begin"/>
      </w:r>
      <w:r w:rsidR="00092D8C">
        <w:instrText xml:space="preserve"> SEQ Table \* ARABIC </w:instrText>
      </w:r>
      <w:r w:rsidR="005832B8">
        <w:fldChar w:fldCharType="separate"/>
      </w:r>
      <w:r w:rsidR="00EC5045">
        <w:rPr>
          <w:noProof/>
        </w:rPr>
        <w:t>135</w:t>
      </w:r>
      <w:r w:rsidR="005832B8">
        <w:rPr>
          <w:noProof/>
        </w:rPr>
        <w:fldChar w:fldCharType="end"/>
      </w:r>
      <w:r>
        <w:rPr>
          <w:rFonts w:hint="eastAsia"/>
        </w:rPr>
        <w:t xml:space="preserve"> </w:t>
      </w:r>
      <w:r w:rsidRPr="002F5F3A">
        <w:t>IGMP Query-Interval</w:t>
      </w:r>
      <w:bookmarkEnd w:id="2329"/>
    </w:p>
    <w:tbl>
      <w:tblPr>
        <w:tblStyle w:val="CLIWide"/>
        <w:tblW w:w="0" w:type="auto"/>
        <w:tblLook w:val="01E0" w:firstRow="1" w:lastRow="1" w:firstColumn="1" w:lastColumn="1" w:noHBand="0" w:noVBand="0"/>
      </w:tblPr>
      <w:tblGrid>
        <w:gridCol w:w="3125"/>
        <w:gridCol w:w="5023"/>
      </w:tblGrid>
      <w:tr w:rsidR="00490D42"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2F5F3A" w:rsidRDefault="00490D42" w:rsidP="00475923">
            <w:pPr>
              <w:pStyle w:val="aa"/>
              <w:ind w:right="20"/>
              <w:rPr>
                <w:sz w:val="18"/>
              </w:rPr>
            </w:pPr>
            <w:r w:rsidRPr="002F5F3A">
              <w:rPr>
                <w:sz w:val="18"/>
              </w:rPr>
              <w:t>Command</w:t>
            </w:r>
          </w:p>
        </w:tc>
        <w:tc>
          <w:tcPr>
            <w:tcW w:w="5580" w:type="dxa"/>
          </w:tcPr>
          <w:p w14:paraId="45B50594" w14:textId="77777777" w:rsidR="00490D42" w:rsidRPr="002F5F3A" w:rsidRDefault="00490D42" w:rsidP="00475923">
            <w:pPr>
              <w:pStyle w:val="aa"/>
              <w:ind w:right="20"/>
              <w:rPr>
                <w:sz w:val="18"/>
              </w:rPr>
            </w:pPr>
            <w:r w:rsidRPr="002F5F3A">
              <w:rPr>
                <w:sz w:val="18"/>
              </w:rPr>
              <w:t>Description</w:t>
            </w:r>
          </w:p>
        </w:tc>
      </w:tr>
      <w:tr w:rsidR="00490D42" w14:paraId="46994628" w14:textId="77777777" w:rsidTr="007037AB">
        <w:trPr>
          <w:trHeight w:val="327"/>
        </w:trPr>
        <w:tc>
          <w:tcPr>
            <w:tcW w:w="3420" w:type="dxa"/>
          </w:tcPr>
          <w:p w14:paraId="4737A745" w14:textId="77777777" w:rsidR="00490D42" w:rsidRPr="002F5F3A" w:rsidRDefault="00490D42" w:rsidP="00475923">
            <w:pPr>
              <w:pStyle w:val="aa"/>
              <w:ind w:right="20"/>
              <w:rPr>
                <w:kern w:val="0"/>
              </w:rPr>
            </w:pPr>
            <w:r w:rsidRPr="002F5F3A">
              <w:rPr>
                <w:b/>
                <w:bCs/>
                <w:kern w:val="0"/>
              </w:rPr>
              <w:t>ip igmp query-interval</w:t>
            </w:r>
            <w:r w:rsidRPr="002F5F3A">
              <w:rPr>
                <w:kern w:val="0"/>
              </w:rPr>
              <w:t xml:space="preserve"> </w:t>
            </w:r>
          </w:p>
          <w:p w14:paraId="3D18E14D" w14:textId="77777777" w:rsidR="00490D42" w:rsidRPr="002F5F3A" w:rsidRDefault="00490D42" w:rsidP="00475923">
            <w:pPr>
              <w:pStyle w:val="aa"/>
              <w:ind w:right="20"/>
              <w:rPr>
                <w:i/>
                <w:iCs/>
                <w:kern w:val="0"/>
              </w:rPr>
            </w:pPr>
            <w:r w:rsidRPr="002F5F3A">
              <w:rPr>
                <w:i/>
                <w:iCs/>
                <w:kern w:val="0"/>
              </w:rPr>
              <w:t>&lt;1-18000&gt;</w:t>
            </w:r>
          </w:p>
        </w:tc>
        <w:tc>
          <w:tcPr>
            <w:tcW w:w="5580" w:type="dxa"/>
          </w:tcPr>
          <w:p w14:paraId="7E881BA3" w14:textId="77777777" w:rsidR="00490D42" w:rsidRPr="002F5F3A" w:rsidRDefault="00490D42" w:rsidP="00475923">
            <w:pPr>
              <w:pStyle w:val="aa"/>
              <w:ind w:right="20"/>
            </w:pPr>
            <w:r w:rsidRPr="002F5F3A">
              <w:t>Sets igmp query-interval</w:t>
            </w:r>
            <w:r w:rsidRPr="002F5F3A">
              <w:rPr>
                <w:kern w:val="0"/>
              </w:rPr>
              <w:t xml:space="preserve"> </w:t>
            </w:r>
            <w:r w:rsidRPr="002F5F3A">
              <w:t>(Default: 125 seconds)</w:t>
            </w:r>
          </w:p>
        </w:tc>
      </w:tr>
      <w:tr w:rsidR="00490D42" w14:paraId="599725F1" w14:textId="77777777" w:rsidTr="007037AB">
        <w:trPr>
          <w:trHeight w:val="327"/>
        </w:trPr>
        <w:tc>
          <w:tcPr>
            <w:tcW w:w="3420" w:type="dxa"/>
          </w:tcPr>
          <w:p w14:paraId="012555CF" w14:textId="77777777" w:rsidR="00490D42" w:rsidRPr="002F5F3A" w:rsidRDefault="00490D42" w:rsidP="00475923">
            <w:pPr>
              <w:pStyle w:val="aa"/>
              <w:ind w:right="20"/>
              <w:rPr>
                <w:b/>
                <w:bCs/>
                <w:kern w:val="0"/>
              </w:rPr>
            </w:pPr>
            <w:r w:rsidRPr="002F5F3A">
              <w:rPr>
                <w:b/>
                <w:bCs/>
                <w:kern w:val="0"/>
              </w:rPr>
              <w:t>no ip igmp query-interval</w:t>
            </w:r>
          </w:p>
        </w:tc>
        <w:tc>
          <w:tcPr>
            <w:tcW w:w="5580" w:type="dxa"/>
          </w:tcPr>
          <w:p w14:paraId="1059A18C" w14:textId="77777777" w:rsidR="00490D42" w:rsidRPr="002F5F3A" w:rsidRDefault="00490D42" w:rsidP="00475923">
            <w:pPr>
              <w:pStyle w:val="aa"/>
              <w:ind w:right="20"/>
            </w:pPr>
            <w:r w:rsidRPr="002F5F3A">
              <w:t>Sets IGMP query interval as default.</w:t>
            </w:r>
          </w:p>
        </w:tc>
      </w:tr>
    </w:tbl>
    <w:p w14:paraId="169768B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A492856" w14:textId="77777777" w:rsidTr="00373CEA">
        <w:tc>
          <w:tcPr>
            <w:tcW w:w="9048" w:type="dxa"/>
          </w:tcPr>
          <w:p w14:paraId="49998561" w14:textId="77777777" w:rsidR="00490D42" w:rsidRPr="0032769C" w:rsidRDefault="00490D42" w:rsidP="00475923">
            <w:pPr>
              <w:pStyle w:val="aa"/>
              <w:ind w:right="20"/>
              <w:rPr>
                <w:rFonts w:ascii="Courier New" w:hAnsi="Courier New" w:cs="Courier New"/>
              </w:rPr>
            </w:pPr>
          </w:p>
          <w:p w14:paraId="219EC3F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09985"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79E6565"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Pr="0026547F">
              <w:rPr>
                <w:rFonts w:ascii="Courier New" w:hAnsi="Courier New" w:cs="Courier New" w:hint="eastAsia"/>
              </w:rPr>
              <w:t>Giga</w:t>
            </w:r>
            <w:r w:rsidR="00E00FBB" w:rsidRPr="0026547F">
              <w:rPr>
                <w:rFonts w:ascii="Courier New" w:hAnsi="Courier New" w:cs="Courier New"/>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ip igmp query-interval 60</w:t>
            </w:r>
          </w:p>
          <w:p w14:paraId="12A4CAF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570BB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77CEC3AF"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5235FE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7C8252D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2EB012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33AFE11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query interval is </w:t>
            </w:r>
            <w:r w:rsidRPr="0032769C">
              <w:rPr>
                <w:rFonts w:ascii="Courier New" w:hAnsi="Courier New" w:cs="Courier New" w:hint="eastAsia"/>
                <w:b/>
                <w:bCs/>
              </w:rPr>
              <w:t>60</w:t>
            </w:r>
            <w:r w:rsidRPr="0032769C">
              <w:rPr>
                <w:rFonts w:ascii="Courier New" w:hAnsi="Courier New" w:cs="Courier New"/>
                <w:b/>
                <w:bCs/>
              </w:rPr>
              <w:t xml:space="preserve"> seconds</w:t>
            </w:r>
          </w:p>
          <w:p w14:paraId="7D5C288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14:paraId="538C44D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473AF9E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C91D3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415AAC8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4E98CA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56A4F5D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117817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472AF7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66D52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3AF7C6B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4E8E7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739D4B4C" w14:textId="77777777" w:rsidR="00E60397" w:rsidRDefault="00490D42" w:rsidP="00475923">
      <w:pPr>
        <w:pStyle w:val="4"/>
        <w:ind w:left="0" w:right="20"/>
      </w:pPr>
      <w:bookmarkStart w:id="2330" w:name="_Toc363228519"/>
      <w:bookmarkStart w:id="2331" w:name="_Toc277150986"/>
      <w:bookmarkStart w:id="2332" w:name="_Toc363228520"/>
      <w:r>
        <w:t xml:space="preserve">IGMP </w:t>
      </w:r>
      <w:r>
        <w:rPr>
          <w:rFonts w:hint="eastAsia"/>
        </w:rPr>
        <w:t>Last-Member-Query-Count</w:t>
      </w:r>
      <w:bookmarkEnd w:id="2330"/>
      <w:bookmarkEnd w:id="2331"/>
      <w:bookmarkEnd w:id="2332"/>
    </w:p>
    <w:p w14:paraId="745E9D90" w14:textId="77777777" w:rsidR="00FD2B6C" w:rsidRPr="00FD2B6C" w:rsidRDefault="00FE7218" w:rsidP="00475923">
      <w:pPr>
        <w:pStyle w:val="aa"/>
        <w:ind w:leftChars="1000" w:left="1800" w:right="20"/>
        <w:rPr>
          <w:rFonts w:cs="굴림"/>
          <w:noProof/>
          <w:kern w:val="0"/>
        </w:rPr>
      </w:pPr>
      <w:r w:rsidRPr="00FD2B6C">
        <w:rPr>
          <w:rFonts w:cs="굴림" w:hint="eastAsia"/>
          <w:noProof/>
          <w:kern w:val="0"/>
        </w:rPr>
        <w:t xml:space="preserve">When </w:t>
      </w:r>
      <w:r w:rsidR="00FD2B6C" w:rsidRPr="00FD2B6C">
        <w:rPr>
          <w:rFonts w:cs="굴림"/>
          <w:noProof/>
          <w:kern w:val="0"/>
        </w:rPr>
        <w:t>an</w:t>
      </w:r>
      <w:r w:rsidRPr="00FD2B6C">
        <w:rPr>
          <w:rFonts w:cs="굴림" w:hint="eastAsia"/>
          <w:noProof/>
          <w:kern w:val="0"/>
        </w:rPr>
        <w:t xml:space="preserve"> </w:t>
      </w:r>
      <w:r w:rsidR="00E60397" w:rsidRPr="00FD2B6C">
        <w:rPr>
          <w:rFonts w:cs="굴림"/>
          <w:noProof/>
          <w:kern w:val="0"/>
        </w:rPr>
        <w:t xml:space="preserve">IGMP Querier </w:t>
      </w:r>
      <w:r w:rsidR="00FD2B6C" w:rsidRPr="00FD2B6C">
        <w:rPr>
          <w:rFonts w:cs="굴림"/>
          <w:noProof/>
          <w:kern w:val="0"/>
        </w:rPr>
        <w:t xml:space="preserve">receives </w:t>
      </w:r>
      <w:r w:rsidR="00E60397" w:rsidRPr="00FD2B6C">
        <w:rPr>
          <w:rFonts w:cs="굴림"/>
          <w:noProof/>
          <w:kern w:val="0"/>
        </w:rPr>
        <w:t>a</w:t>
      </w:r>
      <w:r w:rsidR="00FD2B6C" w:rsidRPr="00FD2B6C">
        <w:rPr>
          <w:rFonts w:cs="굴림"/>
          <w:noProof/>
          <w:kern w:val="0"/>
        </w:rPr>
        <w:t>n</w:t>
      </w:r>
      <w:r w:rsidR="00E60397" w:rsidRPr="00FD2B6C">
        <w:rPr>
          <w:rFonts w:cs="굴림"/>
          <w:noProof/>
          <w:kern w:val="0"/>
        </w:rPr>
        <w:t xml:space="preserve"> </w:t>
      </w:r>
      <w:r w:rsidR="00FD2B6C" w:rsidRPr="00FD2B6C">
        <w:rPr>
          <w:rFonts w:cs="굴림"/>
          <w:noProof/>
          <w:kern w:val="0"/>
        </w:rPr>
        <w:t xml:space="preserve">IGMP Leave message from a Host which means the Host secedes from the </w:t>
      </w:r>
      <w:r w:rsidR="00E60397" w:rsidRPr="00FD2B6C">
        <w:rPr>
          <w:rFonts w:cs="굴림"/>
          <w:noProof/>
          <w:kern w:val="0"/>
        </w:rPr>
        <w:t>Multicast Group</w:t>
      </w:r>
      <w:r w:rsidR="00FD2B6C" w:rsidRPr="00FD2B6C">
        <w:rPr>
          <w:rFonts w:cs="굴림"/>
          <w:noProof/>
          <w:kern w:val="0"/>
        </w:rPr>
        <w:t xml:space="preserve">, </w:t>
      </w:r>
      <w:r w:rsidR="00FD2B6C" w:rsidRPr="00FD2B6C">
        <w:rPr>
          <w:rFonts w:cs="굴림" w:hint="eastAsia"/>
          <w:noProof/>
          <w:kern w:val="0"/>
        </w:rPr>
        <w:t xml:space="preserve">the </w:t>
      </w:r>
      <w:r w:rsidR="00FD2B6C" w:rsidRPr="00FD2B6C">
        <w:rPr>
          <w:rFonts w:cs="굴림"/>
          <w:noProof/>
          <w:kern w:val="0"/>
        </w:rPr>
        <w:t xml:space="preserve">IGMP Querier generates </w:t>
      </w:r>
      <w:r w:rsidR="00FD2B6C" w:rsidRPr="00FD2B6C">
        <w:rPr>
          <w:rFonts w:cs="굴림" w:hint="eastAsia"/>
          <w:noProof/>
          <w:kern w:val="0"/>
        </w:rPr>
        <w:t>IGMP Group-Specific Query</w:t>
      </w:r>
      <w:r w:rsidR="00FD2B6C" w:rsidRPr="00FD2B6C">
        <w:rPr>
          <w:rFonts w:cs="굴림"/>
          <w:noProof/>
          <w:kern w:val="0"/>
        </w:rPr>
        <w:t xml:space="preserve"> in order to check out there is any other Host in the same Multicast Group. </w:t>
      </w:r>
    </w:p>
    <w:p w14:paraId="6CCFA05C" w14:textId="77777777" w:rsidR="00FD2B6C" w:rsidRPr="00FD2B6C" w:rsidRDefault="00FD2B6C" w:rsidP="00475923">
      <w:pPr>
        <w:pStyle w:val="aa"/>
        <w:ind w:leftChars="1000" w:left="1800" w:right="20"/>
        <w:rPr>
          <w:rFonts w:cs="굴림"/>
          <w:noProof/>
          <w:kern w:val="0"/>
        </w:rPr>
      </w:pPr>
    </w:p>
    <w:p w14:paraId="7447DDC8" w14:textId="77777777" w:rsidR="00E60397" w:rsidRDefault="00FD2B6C" w:rsidP="00475923">
      <w:pPr>
        <w:pStyle w:val="aa"/>
        <w:ind w:leftChars="1000" w:left="1800" w:right="20"/>
        <w:rPr>
          <w:kern w:val="0"/>
        </w:rPr>
      </w:pPr>
      <w:r w:rsidRPr="00FD2B6C">
        <w:rPr>
          <w:rFonts w:cs="굴림"/>
          <w:noProof/>
          <w:kern w:val="0"/>
        </w:rPr>
        <w:t xml:space="preserve">If there is no response from any Host to the </w:t>
      </w:r>
      <w:r w:rsidRPr="00FD2B6C">
        <w:rPr>
          <w:rFonts w:cs="굴림" w:hint="eastAsia"/>
          <w:noProof/>
          <w:kern w:val="0"/>
        </w:rPr>
        <w:t>Group-Specific Query</w:t>
      </w:r>
      <w:r w:rsidRPr="00FD2B6C">
        <w:rPr>
          <w:rFonts w:cs="굴림"/>
          <w:noProof/>
          <w:kern w:val="0"/>
        </w:rPr>
        <w:t xml:space="preserve">, then </w:t>
      </w:r>
      <w:r w:rsidRPr="00FD2B6C">
        <w:rPr>
          <w:rFonts w:cs="굴림" w:hint="eastAsia"/>
          <w:noProof/>
          <w:kern w:val="0"/>
        </w:rPr>
        <w:t xml:space="preserve">the </w:t>
      </w:r>
      <w:r w:rsidRPr="00FD2B6C">
        <w:rPr>
          <w:rFonts w:cs="굴림"/>
          <w:noProof/>
          <w:kern w:val="0"/>
        </w:rPr>
        <w:t xml:space="preserve">IGMP Querier removes the </w:t>
      </w:r>
      <w:r w:rsidRPr="00FD2B6C">
        <w:rPr>
          <w:rFonts w:cs="굴림" w:hint="eastAsia"/>
          <w:noProof/>
          <w:kern w:val="0"/>
        </w:rPr>
        <w:t>Multicast Membership</w:t>
      </w:r>
      <w:r w:rsidRPr="00FD2B6C">
        <w:rPr>
          <w:rFonts w:cs="굴림"/>
          <w:noProof/>
          <w:kern w:val="0"/>
        </w:rPr>
        <w:t>.</w:t>
      </w:r>
      <w:r w:rsidR="00E60397">
        <w:rPr>
          <w:color w:val="222222"/>
        </w:rPr>
        <w:br/>
      </w:r>
    </w:p>
    <w:p w14:paraId="0414454F" w14:textId="77777777" w:rsidR="00490D42" w:rsidRPr="00FD2B6C" w:rsidRDefault="00490D42" w:rsidP="00475923">
      <w:pPr>
        <w:pStyle w:val="aa"/>
        <w:ind w:leftChars="1000" w:left="1800" w:right="20"/>
        <w:rPr>
          <w:rFonts w:cs="굴림"/>
          <w:noProof/>
          <w:kern w:val="0"/>
        </w:rPr>
      </w:pPr>
      <w:r w:rsidRPr="00FD2B6C">
        <w:rPr>
          <w:rFonts w:cs="굴림"/>
          <w:noProof/>
          <w:kern w:val="0"/>
        </w:rPr>
        <w:t xml:space="preserve">IGMP last-member-query-count </w:t>
      </w:r>
      <w:r w:rsidR="00E60397" w:rsidRPr="00FD2B6C">
        <w:rPr>
          <w:rFonts w:cs="굴림"/>
          <w:noProof/>
          <w:kern w:val="0"/>
        </w:rPr>
        <w:t xml:space="preserve">specifies </w:t>
      </w:r>
      <w:r w:rsidRPr="00FD2B6C">
        <w:rPr>
          <w:rFonts w:cs="굴림"/>
          <w:noProof/>
          <w:kern w:val="0"/>
        </w:rPr>
        <w:t>the number of occurrence of IGMP group-specific queries when finding another host of a multicast group by a IGMP querier.</w:t>
      </w:r>
    </w:p>
    <w:p w14:paraId="18B3A0B9" w14:textId="77777777" w:rsidR="00490D42" w:rsidRDefault="00490D42" w:rsidP="00475923">
      <w:pPr>
        <w:pStyle w:val="aa"/>
        <w:ind w:leftChars="1000" w:left="1800" w:right="20"/>
        <w:rPr>
          <w:rFonts w:cs="굴림"/>
          <w:noProof/>
          <w:kern w:val="0"/>
        </w:rPr>
      </w:pPr>
      <w:r w:rsidRPr="00FD2B6C">
        <w:rPr>
          <w:rFonts w:cs="굴림"/>
          <w:noProof/>
          <w:kern w:val="0"/>
        </w:rPr>
        <w:t>To set IGMP last-member-query-count, use the following commands in interface configuration mode:</w:t>
      </w:r>
    </w:p>
    <w:p w14:paraId="3E299573" w14:textId="77777777" w:rsidR="00FD2B6C" w:rsidRPr="00FD2B6C" w:rsidRDefault="00A107EB" w:rsidP="00475923">
      <w:pPr>
        <w:pStyle w:val="afffff3"/>
        <w:ind w:left="0" w:right="20"/>
        <w:rPr>
          <w:rFonts w:cs="굴림"/>
          <w:noProof/>
          <w:kern w:val="0"/>
        </w:rPr>
      </w:pPr>
      <w:bookmarkStart w:id="2333" w:name="_Toc391575278"/>
      <w:r>
        <w:lastRenderedPageBreak/>
        <w:t xml:space="preserve">Table </w:t>
      </w:r>
      <w:r w:rsidR="005832B8">
        <w:fldChar w:fldCharType="begin"/>
      </w:r>
      <w:r w:rsidR="00092D8C">
        <w:instrText xml:space="preserve"> SEQ Table \* ARABIC </w:instrText>
      </w:r>
      <w:r w:rsidR="005832B8">
        <w:fldChar w:fldCharType="separate"/>
      </w:r>
      <w:r w:rsidR="00EC5045">
        <w:rPr>
          <w:noProof/>
        </w:rPr>
        <w:t>136</w:t>
      </w:r>
      <w:r w:rsidR="005832B8">
        <w:rPr>
          <w:noProof/>
        </w:rPr>
        <w:fldChar w:fldCharType="end"/>
      </w:r>
      <w:r w:rsidR="003708CE">
        <w:rPr>
          <w:noProof/>
        </w:rPr>
        <w:t xml:space="preserve"> </w:t>
      </w:r>
      <w:r w:rsidRPr="002F5F3A">
        <w:t>Last-Member-Query-Count</w:t>
      </w:r>
      <w:bookmarkEnd w:id="2333"/>
    </w:p>
    <w:tbl>
      <w:tblPr>
        <w:tblStyle w:val="CLIWide"/>
        <w:tblW w:w="0" w:type="auto"/>
        <w:tblLook w:val="01E0" w:firstRow="1" w:lastRow="1" w:firstColumn="1" w:lastColumn="1" w:noHBand="0" w:noVBand="0"/>
      </w:tblPr>
      <w:tblGrid>
        <w:gridCol w:w="3746"/>
        <w:gridCol w:w="4402"/>
      </w:tblGrid>
      <w:tr w:rsidR="00490D42"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2F5F3A" w:rsidRDefault="00490D42" w:rsidP="00475923">
            <w:pPr>
              <w:pStyle w:val="ab"/>
              <w:wordWrap/>
              <w:ind w:right="20"/>
              <w:rPr>
                <w:b w:val="0"/>
              </w:rPr>
            </w:pPr>
            <w:r w:rsidRPr="002F5F3A">
              <w:rPr>
                <w:b w:val="0"/>
              </w:rPr>
              <w:t>Command</w:t>
            </w:r>
          </w:p>
        </w:tc>
        <w:tc>
          <w:tcPr>
            <w:tcW w:w="4860" w:type="dxa"/>
          </w:tcPr>
          <w:p w14:paraId="19109A7D" w14:textId="77777777" w:rsidR="00490D42" w:rsidRPr="002F5F3A" w:rsidRDefault="00490D42" w:rsidP="00475923">
            <w:pPr>
              <w:pStyle w:val="ab"/>
              <w:wordWrap/>
              <w:ind w:right="20"/>
              <w:rPr>
                <w:b w:val="0"/>
              </w:rPr>
            </w:pPr>
            <w:r w:rsidRPr="002F5F3A">
              <w:rPr>
                <w:b w:val="0"/>
              </w:rPr>
              <w:t>Description</w:t>
            </w:r>
          </w:p>
        </w:tc>
      </w:tr>
      <w:tr w:rsidR="00490D42" w14:paraId="726FA0A2" w14:textId="77777777" w:rsidTr="007037AB">
        <w:trPr>
          <w:trHeight w:val="551"/>
        </w:trPr>
        <w:tc>
          <w:tcPr>
            <w:tcW w:w="4120" w:type="dxa"/>
          </w:tcPr>
          <w:p w14:paraId="74BD00BD" w14:textId="77777777" w:rsidR="00490D42" w:rsidRPr="002F5F3A" w:rsidRDefault="00490D42" w:rsidP="00475923">
            <w:pPr>
              <w:pStyle w:val="aa"/>
              <w:ind w:right="20"/>
            </w:pPr>
            <w:r w:rsidRPr="002F5F3A">
              <w:rPr>
                <w:b/>
                <w:bCs/>
                <w:kern w:val="0"/>
              </w:rPr>
              <w:t xml:space="preserve">ip igmp last-member-query-count </w:t>
            </w:r>
            <w:r w:rsidRPr="002F5F3A">
              <w:rPr>
                <w:i/>
                <w:iCs/>
                <w:kern w:val="0"/>
              </w:rPr>
              <w:t>&lt;2-7&gt;</w:t>
            </w:r>
          </w:p>
        </w:tc>
        <w:tc>
          <w:tcPr>
            <w:tcW w:w="4860" w:type="dxa"/>
          </w:tcPr>
          <w:p w14:paraId="11D24B13" w14:textId="77777777" w:rsidR="00490D42" w:rsidRPr="002F5F3A" w:rsidRDefault="00490D42" w:rsidP="00475923">
            <w:pPr>
              <w:pStyle w:val="aa"/>
              <w:ind w:right="20"/>
            </w:pPr>
            <w:r w:rsidRPr="002F5F3A">
              <w:t>Sets the number of occurrence of IGMP group-specific query</w:t>
            </w:r>
          </w:p>
          <w:p w14:paraId="4B96C77B" w14:textId="77777777" w:rsidR="00490D42" w:rsidRPr="002F5F3A" w:rsidRDefault="00490D42" w:rsidP="00475923">
            <w:pPr>
              <w:pStyle w:val="aa"/>
              <w:ind w:right="20"/>
            </w:pPr>
            <w:r w:rsidRPr="002F5F3A">
              <w:t>(Default : 2 times)</w:t>
            </w:r>
          </w:p>
        </w:tc>
      </w:tr>
      <w:tr w:rsidR="00490D42" w14:paraId="5E3B8092" w14:textId="77777777" w:rsidTr="007037AB">
        <w:trPr>
          <w:trHeight w:val="551"/>
        </w:trPr>
        <w:tc>
          <w:tcPr>
            <w:tcW w:w="4120" w:type="dxa"/>
          </w:tcPr>
          <w:p w14:paraId="3F7256B8" w14:textId="77777777" w:rsidR="00490D42" w:rsidRPr="002F5F3A" w:rsidRDefault="00490D42" w:rsidP="00475923">
            <w:pPr>
              <w:pStyle w:val="aa"/>
              <w:ind w:right="20"/>
              <w:rPr>
                <w:b/>
                <w:bCs/>
                <w:kern w:val="0"/>
              </w:rPr>
            </w:pPr>
            <w:r w:rsidRPr="002F5F3A">
              <w:rPr>
                <w:b/>
                <w:bCs/>
                <w:kern w:val="0"/>
              </w:rPr>
              <w:t>no ip igmp last-member-query-count</w:t>
            </w:r>
          </w:p>
        </w:tc>
        <w:tc>
          <w:tcPr>
            <w:tcW w:w="4860" w:type="dxa"/>
          </w:tcPr>
          <w:p w14:paraId="2075B207" w14:textId="77777777" w:rsidR="00490D42" w:rsidRPr="002F5F3A" w:rsidRDefault="00490D42" w:rsidP="00475923">
            <w:pPr>
              <w:pStyle w:val="aa"/>
              <w:ind w:right="20"/>
            </w:pPr>
            <w:r w:rsidRPr="002F5F3A">
              <w:t>Sets the number of occurrence for default</w:t>
            </w:r>
          </w:p>
        </w:tc>
      </w:tr>
    </w:tbl>
    <w:p w14:paraId="2BC04C9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26547F" w14:paraId="5D1A44C1" w14:textId="77777777" w:rsidTr="00DE1C5E">
        <w:tc>
          <w:tcPr>
            <w:tcW w:w="9000" w:type="dxa"/>
          </w:tcPr>
          <w:p w14:paraId="0B45FCE5" w14:textId="77777777" w:rsidR="00490D42" w:rsidRPr="0026547F" w:rsidRDefault="00490D42" w:rsidP="00475923">
            <w:pPr>
              <w:pStyle w:val="aa"/>
              <w:ind w:right="20"/>
              <w:rPr>
                <w:kern w:val="0"/>
              </w:rPr>
            </w:pPr>
          </w:p>
          <w:p w14:paraId="170382B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7CBB19D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30DB7279"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last-member-query-count 3</w:t>
            </w:r>
          </w:p>
          <w:p w14:paraId="6DC3614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B789C8A" w14:textId="77777777" w:rsidR="00490D42" w:rsidRPr="0026547F" w:rsidRDefault="00490D42" w:rsidP="00475923">
            <w:pPr>
              <w:pStyle w:val="aa"/>
              <w:ind w:right="20"/>
              <w:rPr>
                <w:kern w:val="0"/>
              </w:rPr>
            </w:pPr>
          </w:p>
        </w:tc>
      </w:tr>
    </w:tbl>
    <w:p w14:paraId="53CC8C3C" w14:textId="77777777" w:rsidR="00490D42" w:rsidRPr="0026547F" w:rsidRDefault="00490D42" w:rsidP="00475923">
      <w:pPr>
        <w:pStyle w:val="4"/>
        <w:ind w:left="0" w:right="20"/>
      </w:pPr>
      <w:bookmarkStart w:id="2334" w:name="_Toc277150987"/>
      <w:bookmarkStart w:id="2335" w:name="_Toc363228521"/>
      <w:bookmarkStart w:id="2336" w:name="_Toc277150988"/>
      <w:r w:rsidRPr="0026547F">
        <w:t xml:space="preserve">IGMP </w:t>
      </w:r>
      <w:bookmarkEnd w:id="2334"/>
      <w:r w:rsidRPr="0026547F">
        <w:rPr>
          <w:rFonts w:hint="eastAsia"/>
        </w:rPr>
        <w:t>Last-Member-Query-Interval</w:t>
      </w:r>
      <w:bookmarkEnd w:id="2335"/>
      <w:bookmarkEnd w:id="2336"/>
    </w:p>
    <w:p w14:paraId="692CB7C1" w14:textId="77777777" w:rsidR="00490D42" w:rsidRPr="0026547F" w:rsidRDefault="00490D42" w:rsidP="00475923">
      <w:pPr>
        <w:pStyle w:val="a3"/>
        <w:ind w:left="0" w:right="20"/>
      </w:pPr>
      <w:r w:rsidRPr="0026547F">
        <w:t xml:space="preserve">Last-member-query-interval is available with IGMPv2 and has a max response time for group-specific query messages from a IGMP querier, as a response to </w:t>
      </w:r>
      <w:r w:rsidRPr="0026547F">
        <w:t>‘</w:t>
      </w:r>
      <w:r w:rsidRPr="0026547F">
        <w:t>IGMP Leave</w:t>
      </w:r>
      <w:r w:rsidRPr="0026547F">
        <w:t>’</w:t>
      </w:r>
      <w:r w:rsidRPr="0026547F">
        <w:t xml:space="preserve"> message. It is an interval for group-specific query message and the default is </w:t>
      </w:r>
      <w:r w:rsidRPr="0026547F">
        <w:t>“</w:t>
      </w:r>
      <w:r w:rsidRPr="0026547F">
        <w:t>1</w:t>
      </w:r>
      <w:r w:rsidRPr="0026547F">
        <w:t>”</w:t>
      </w:r>
      <w:r w:rsidRPr="0026547F">
        <w:t xml:space="preserve">. This value is to control leave latency of network, and network can sense the last member existence of group faster with smaller value. </w:t>
      </w:r>
    </w:p>
    <w:p w14:paraId="73925EC5" w14:textId="77777777" w:rsidR="00490D42" w:rsidRPr="0026547F" w:rsidRDefault="00490D42" w:rsidP="00475923">
      <w:pPr>
        <w:pStyle w:val="a3"/>
        <w:ind w:left="0" w:right="20"/>
      </w:pPr>
      <w:r w:rsidRPr="0026547F">
        <w:t>To set the interval, use the following commands in the interface configuration mode:</w:t>
      </w:r>
    </w:p>
    <w:p w14:paraId="514AAED7" w14:textId="77777777" w:rsidR="00490D42" w:rsidRPr="0026547F" w:rsidRDefault="00A107EB" w:rsidP="00475923">
      <w:pPr>
        <w:pStyle w:val="afffff3"/>
        <w:ind w:left="0" w:right="20"/>
        <w:rPr>
          <w:kern w:val="0"/>
        </w:rPr>
      </w:pPr>
      <w:bookmarkStart w:id="2337" w:name="_Toc391575279"/>
      <w:r w:rsidRPr="0026547F">
        <w:t xml:space="preserve">Table </w:t>
      </w:r>
      <w:r w:rsidR="005832B8" w:rsidRPr="0026547F">
        <w:fldChar w:fldCharType="begin"/>
      </w:r>
      <w:r w:rsidR="00092D8C" w:rsidRPr="0026547F">
        <w:instrText xml:space="preserve"> SEQ Table \* ARABIC </w:instrText>
      </w:r>
      <w:r w:rsidR="005832B8" w:rsidRPr="0026547F">
        <w:fldChar w:fldCharType="separate"/>
      </w:r>
      <w:r w:rsidR="00EC5045">
        <w:rPr>
          <w:noProof/>
        </w:rPr>
        <w:t>137</w:t>
      </w:r>
      <w:r w:rsidR="005832B8" w:rsidRPr="0026547F">
        <w:rPr>
          <w:noProof/>
        </w:rPr>
        <w:fldChar w:fldCharType="end"/>
      </w:r>
      <w:r w:rsidRPr="0026547F">
        <w:rPr>
          <w:rFonts w:hint="eastAsia"/>
        </w:rPr>
        <w:t xml:space="preserve"> </w:t>
      </w:r>
      <w:r w:rsidRPr="0026547F">
        <w:t>IGMP Last-Member-Query-Interval</w:t>
      </w:r>
      <w:bookmarkEnd w:id="2337"/>
    </w:p>
    <w:tbl>
      <w:tblPr>
        <w:tblStyle w:val="CLIWide"/>
        <w:tblW w:w="0" w:type="auto"/>
        <w:tblLook w:val="01E0" w:firstRow="1" w:lastRow="1" w:firstColumn="1" w:lastColumn="1" w:noHBand="0" w:noVBand="0"/>
      </w:tblPr>
      <w:tblGrid>
        <w:gridCol w:w="3716"/>
        <w:gridCol w:w="4432"/>
      </w:tblGrid>
      <w:tr w:rsidR="00490D42" w:rsidRPr="0026547F"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26547F" w:rsidRDefault="00490D42" w:rsidP="00475923">
            <w:pPr>
              <w:pStyle w:val="ab"/>
              <w:wordWrap/>
              <w:ind w:right="20"/>
              <w:rPr>
                <w:b w:val="0"/>
              </w:rPr>
            </w:pPr>
            <w:r w:rsidRPr="0026547F">
              <w:rPr>
                <w:b w:val="0"/>
              </w:rPr>
              <w:t>Command</w:t>
            </w:r>
          </w:p>
        </w:tc>
        <w:tc>
          <w:tcPr>
            <w:tcW w:w="4937" w:type="dxa"/>
          </w:tcPr>
          <w:p w14:paraId="7487D110" w14:textId="77777777" w:rsidR="00490D42" w:rsidRPr="0026547F" w:rsidRDefault="00490D42" w:rsidP="00475923">
            <w:pPr>
              <w:pStyle w:val="ab"/>
              <w:wordWrap/>
              <w:ind w:right="20"/>
              <w:rPr>
                <w:b w:val="0"/>
              </w:rPr>
            </w:pPr>
            <w:r w:rsidRPr="0026547F">
              <w:rPr>
                <w:b w:val="0"/>
              </w:rPr>
              <w:t>Description</w:t>
            </w:r>
          </w:p>
        </w:tc>
      </w:tr>
      <w:tr w:rsidR="00490D42" w:rsidRPr="0026547F" w14:paraId="0861119F" w14:textId="77777777" w:rsidTr="007037AB">
        <w:trPr>
          <w:trHeight w:val="327"/>
        </w:trPr>
        <w:tc>
          <w:tcPr>
            <w:tcW w:w="4120" w:type="dxa"/>
          </w:tcPr>
          <w:p w14:paraId="6C494BBB" w14:textId="77777777" w:rsidR="00490D42" w:rsidRPr="0026547F" w:rsidRDefault="00490D42" w:rsidP="00475923">
            <w:pPr>
              <w:pStyle w:val="aa"/>
              <w:ind w:right="20"/>
            </w:pPr>
            <w:r w:rsidRPr="0026547F">
              <w:rPr>
                <w:b/>
                <w:bCs/>
                <w:kern w:val="0"/>
              </w:rPr>
              <w:t xml:space="preserve">ip igmp last-member-query-interval </w:t>
            </w:r>
            <w:r w:rsidRPr="0026547F">
              <w:rPr>
                <w:i/>
                <w:iCs/>
                <w:kern w:val="0"/>
              </w:rPr>
              <w:t>&lt;1000-25500&gt;</w:t>
            </w:r>
          </w:p>
        </w:tc>
        <w:tc>
          <w:tcPr>
            <w:tcW w:w="4937" w:type="dxa"/>
          </w:tcPr>
          <w:p w14:paraId="52EB3D6B" w14:textId="77777777" w:rsidR="00490D42" w:rsidRPr="0026547F" w:rsidRDefault="00490D42" w:rsidP="00475923">
            <w:pPr>
              <w:pStyle w:val="aa"/>
              <w:ind w:right="20"/>
            </w:pPr>
            <w:r w:rsidRPr="0026547F">
              <w:t>Sets the IGMP last-member-query-interval</w:t>
            </w:r>
          </w:p>
          <w:p w14:paraId="25A00EB6" w14:textId="77777777" w:rsidR="00490D42" w:rsidRPr="0026547F" w:rsidRDefault="00490D42" w:rsidP="00475923">
            <w:pPr>
              <w:pStyle w:val="aa"/>
              <w:ind w:right="20"/>
            </w:pPr>
            <w:r w:rsidRPr="0026547F">
              <w:t>(Default : 1000ms)</w:t>
            </w:r>
          </w:p>
        </w:tc>
      </w:tr>
      <w:tr w:rsidR="00490D42" w:rsidRPr="0026547F" w14:paraId="2795BF0C" w14:textId="77777777" w:rsidTr="007037AB">
        <w:trPr>
          <w:trHeight w:val="327"/>
        </w:trPr>
        <w:tc>
          <w:tcPr>
            <w:tcW w:w="4120" w:type="dxa"/>
          </w:tcPr>
          <w:p w14:paraId="0EEDA867" w14:textId="77777777" w:rsidR="00490D42" w:rsidRPr="0026547F" w:rsidRDefault="00490D42" w:rsidP="00475923">
            <w:pPr>
              <w:pStyle w:val="aa"/>
              <w:ind w:right="20"/>
              <w:rPr>
                <w:b/>
                <w:bCs/>
                <w:kern w:val="0"/>
              </w:rPr>
            </w:pPr>
            <w:r w:rsidRPr="0026547F">
              <w:rPr>
                <w:b/>
                <w:bCs/>
                <w:kern w:val="0"/>
              </w:rPr>
              <w:t>no ip igmp last-member-query-interval</w:t>
            </w:r>
          </w:p>
        </w:tc>
        <w:tc>
          <w:tcPr>
            <w:tcW w:w="4937" w:type="dxa"/>
          </w:tcPr>
          <w:p w14:paraId="4E622E44" w14:textId="77777777" w:rsidR="00490D42" w:rsidRPr="0026547F" w:rsidRDefault="00490D42" w:rsidP="00475923">
            <w:pPr>
              <w:pStyle w:val="aa"/>
              <w:ind w:right="20"/>
            </w:pPr>
            <w:r w:rsidRPr="0026547F">
              <w:t>Sets the IGMP last-member-query-interval for default</w:t>
            </w:r>
          </w:p>
        </w:tc>
      </w:tr>
    </w:tbl>
    <w:p w14:paraId="36CEE8C1" w14:textId="77777777" w:rsidR="00490D42" w:rsidRPr="0026547F"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26547F" w14:paraId="773CCA0E" w14:textId="77777777" w:rsidTr="00DE1C5E">
        <w:tc>
          <w:tcPr>
            <w:tcW w:w="9068" w:type="dxa"/>
          </w:tcPr>
          <w:p w14:paraId="3AC41333" w14:textId="77777777" w:rsidR="00490D42" w:rsidRPr="0026547F" w:rsidRDefault="00490D42" w:rsidP="00475923">
            <w:pPr>
              <w:pStyle w:val="aa"/>
              <w:ind w:right="20"/>
              <w:rPr>
                <w:kern w:val="0"/>
              </w:rPr>
            </w:pPr>
          </w:p>
          <w:p w14:paraId="0F21524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14:paraId="0C5D99C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7DE20F8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last-member-query-interval 2000</w:t>
            </w:r>
          </w:p>
          <w:p w14:paraId="647BC2B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14:paraId="7AEA5B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14:paraId="0BC20FC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14:paraId="2EE350E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Enabled, Active, Querier, Version 2 (default)</w:t>
            </w:r>
          </w:p>
          <w:p w14:paraId="61A490ED"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interface has 0 group-record states</w:t>
            </w:r>
          </w:p>
          <w:p w14:paraId="0158C578"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activity: 0 joins, 0 leaves</w:t>
            </w:r>
          </w:p>
          <w:p w14:paraId="459C394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query interval is </w:t>
            </w:r>
            <w:r w:rsidRPr="0026547F">
              <w:rPr>
                <w:rFonts w:ascii="Courier New" w:hAnsi="Courier New" w:cs="Courier New" w:hint="eastAsia"/>
              </w:rPr>
              <w:t>125</w:t>
            </w:r>
            <w:r w:rsidRPr="0026547F">
              <w:rPr>
                <w:rFonts w:ascii="Courier New" w:hAnsi="Courier New" w:cs="Courier New"/>
              </w:rPr>
              <w:t xml:space="preserve"> seconds</w:t>
            </w:r>
          </w:p>
          <w:p w14:paraId="154D2FFC"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other querier interval is 262 seconds</w:t>
            </w:r>
          </w:p>
          <w:p w14:paraId="4D368C6B"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max query response time is 25 seconds</w:t>
            </w:r>
          </w:p>
          <w:p w14:paraId="40B5D5B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w:t>
            </w:r>
            <w:r w:rsidRPr="0026547F">
              <w:rPr>
                <w:rFonts w:ascii="Courier New" w:hAnsi="Courier New" w:cs="Courier New" w:hint="eastAsia"/>
              </w:rPr>
              <w:t xml:space="preserve"> </w:t>
            </w:r>
            <w:r w:rsidRPr="0026547F">
              <w:rPr>
                <w:rFonts w:ascii="Courier New" w:hAnsi="Courier New" w:cs="Courier New"/>
              </w:rPr>
              <w:t>Group Membership interval is 275 seconds</w:t>
            </w:r>
          </w:p>
          <w:p w14:paraId="1AD49617"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count is </w:t>
            </w:r>
            <w:r w:rsidRPr="0026547F">
              <w:rPr>
                <w:rFonts w:ascii="Courier New" w:hAnsi="Courier New" w:cs="Courier New" w:hint="eastAsia"/>
                <w:b/>
                <w:bCs/>
              </w:rPr>
              <w:t>3</w:t>
            </w:r>
            <w:r w:rsidRPr="0026547F">
              <w:rPr>
                <w:rFonts w:ascii="Courier New" w:hAnsi="Courier New" w:cs="Courier New"/>
                <w:b/>
                <w:bCs/>
              </w:rPr>
              <w:t xml:space="preserve"> </w:t>
            </w:r>
          </w:p>
          <w:p w14:paraId="688EA434" w14:textId="77777777"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interval is </w:t>
            </w:r>
            <w:r w:rsidRPr="0026547F">
              <w:rPr>
                <w:rFonts w:ascii="Courier New" w:hAnsi="Courier New" w:cs="Courier New" w:hint="eastAsia"/>
                <w:b/>
                <w:bCs/>
              </w:rPr>
              <w:t>2</w:t>
            </w:r>
            <w:r w:rsidRPr="0026547F">
              <w:rPr>
                <w:rFonts w:ascii="Courier New" w:hAnsi="Courier New" w:cs="Courier New"/>
                <w:b/>
                <w:bCs/>
              </w:rPr>
              <w:t>000 milliseconds</w:t>
            </w:r>
          </w:p>
          <w:p w14:paraId="433E5367"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count is 2 </w:t>
            </w:r>
          </w:p>
          <w:p w14:paraId="49128191"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interval is 31 seconds</w:t>
            </w:r>
          </w:p>
          <w:p w14:paraId="660167C6"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is not enabled on this interface</w:t>
            </w:r>
          </w:p>
          <w:p w14:paraId="5EF6F770"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fast-leave is not enabled</w:t>
            </w:r>
          </w:p>
          <w:p w14:paraId="437F5BBA"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querier is not enabled</w:t>
            </w:r>
          </w:p>
          <w:p w14:paraId="07EED8D3"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report suppression is enabled</w:t>
            </w:r>
          </w:p>
          <w:p w14:paraId="7100B97E" w14:textId="77777777"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p>
          <w:p w14:paraId="43D9025F" w14:textId="77777777" w:rsidR="00490D42" w:rsidRPr="0026547F" w:rsidRDefault="00490D42" w:rsidP="00475923">
            <w:pPr>
              <w:pStyle w:val="aa"/>
              <w:ind w:right="20"/>
              <w:rPr>
                <w:rFonts w:cs="Times New Roman"/>
                <w:kern w:val="0"/>
              </w:rPr>
            </w:pPr>
          </w:p>
        </w:tc>
      </w:tr>
    </w:tbl>
    <w:p w14:paraId="7220693A" w14:textId="77777777" w:rsidR="00490D42" w:rsidRDefault="00490D42" w:rsidP="00475923">
      <w:pPr>
        <w:pStyle w:val="4"/>
        <w:ind w:left="0" w:right="20"/>
      </w:pPr>
      <w:bookmarkStart w:id="2338" w:name="_Toc363228522"/>
      <w:bookmarkStart w:id="2339" w:name="_Toc86051524"/>
      <w:r w:rsidRPr="00DE1C5E">
        <w:t>IGMP</w:t>
      </w:r>
      <w:r>
        <w:t xml:space="preserve"> </w:t>
      </w:r>
      <w:r>
        <w:rPr>
          <w:rFonts w:hint="eastAsia"/>
        </w:rPr>
        <w:t>Immediate-Leave</w:t>
      </w:r>
      <w:bookmarkEnd w:id="2338"/>
      <w:bookmarkEnd w:id="2339"/>
    </w:p>
    <w:p w14:paraId="6071D6DF" w14:textId="77777777" w:rsidR="00490D42" w:rsidRDefault="00490D42" w:rsidP="00475923">
      <w:pPr>
        <w:pStyle w:val="a3"/>
        <w:ind w:left="0" w:right="20"/>
      </w:pPr>
      <w:r w:rsidRPr="002F5F3A">
        <w:lastRenderedPageBreak/>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77777777" w:rsidR="00490D42" w:rsidRDefault="00490D42" w:rsidP="00475923">
      <w:pPr>
        <w:pStyle w:val="a3"/>
        <w:ind w:left="0" w:right="20"/>
      </w:pPr>
      <w:r w:rsidRPr="002F5F3A">
        <w:t>To set the IGMP immediate-leave, use the following commands in the interface configuration mode:</w:t>
      </w:r>
    </w:p>
    <w:p w14:paraId="48D7A6D5" w14:textId="77777777" w:rsidR="00A107EB" w:rsidRPr="002F5F3A" w:rsidRDefault="00A107EB" w:rsidP="00475923">
      <w:pPr>
        <w:pStyle w:val="afffff3"/>
        <w:ind w:left="0" w:right="20"/>
      </w:pPr>
      <w:bookmarkStart w:id="2340" w:name="_Toc391575280"/>
      <w:r>
        <w:t xml:space="preserve">Table </w:t>
      </w:r>
      <w:r w:rsidR="005832B8">
        <w:fldChar w:fldCharType="begin"/>
      </w:r>
      <w:r w:rsidR="00092D8C">
        <w:instrText xml:space="preserve"> SEQ Table \* ARABIC </w:instrText>
      </w:r>
      <w:r w:rsidR="005832B8">
        <w:fldChar w:fldCharType="separate"/>
      </w:r>
      <w:r w:rsidR="00EC5045">
        <w:rPr>
          <w:noProof/>
        </w:rPr>
        <w:t>138</w:t>
      </w:r>
      <w:r w:rsidR="005832B8">
        <w:rPr>
          <w:noProof/>
        </w:rPr>
        <w:fldChar w:fldCharType="end"/>
      </w:r>
      <w:r>
        <w:rPr>
          <w:rFonts w:hint="eastAsia"/>
        </w:rPr>
        <w:t xml:space="preserve"> </w:t>
      </w:r>
      <w:r w:rsidRPr="002F5F3A">
        <w:t>IGMP Immediate-Leave</w:t>
      </w:r>
      <w:bookmarkEnd w:id="2340"/>
    </w:p>
    <w:tbl>
      <w:tblPr>
        <w:tblStyle w:val="CLIWide"/>
        <w:tblW w:w="0" w:type="auto"/>
        <w:tblLook w:val="01E0" w:firstRow="1" w:lastRow="1" w:firstColumn="1" w:lastColumn="1" w:noHBand="0" w:noVBand="0"/>
      </w:tblPr>
      <w:tblGrid>
        <w:gridCol w:w="3718"/>
        <w:gridCol w:w="4430"/>
      </w:tblGrid>
      <w:tr w:rsidR="00490D42"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2F5F3A" w:rsidRDefault="00490D42" w:rsidP="00475923">
            <w:pPr>
              <w:pStyle w:val="ab"/>
              <w:wordWrap/>
              <w:ind w:right="20"/>
              <w:rPr>
                <w:b w:val="0"/>
              </w:rPr>
            </w:pPr>
            <w:r w:rsidRPr="002F5F3A">
              <w:rPr>
                <w:b w:val="0"/>
              </w:rPr>
              <w:t>Command</w:t>
            </w:r>
          </w:p>
        </w:tc>
        <w:tc>
          <w:tcPr>
            <w:tcW w:w="4937" w:type="dxa"/>
          </w:tcPr>
          <w:p w14:paraId="5E8D7300" w14:textId="77777777" w:rsidR="00490D42" w:rsidRPr="002F5F3A" w:rsidRDefault="00490D42" w:rsidP="00475923">
            <w:pPr>
              <w:pStyle w:val="ab"/>
              <w:wordWrap/>
              <w:ind w:right="20"/>
              <w:rPr>
                <w:b w:val="0"/>
              </w:rPr>
            </w:pPr>
            <w:r w:rsidRPr="002F5F3A">
              <w:rPr>
                <w:b w:val="0"/>
              </w:rPr>
              <w:t>Description</w:t>
            </w:r>
          </w:p>
        </w:tc>
      </w:tr>
      <w:tr w:rsidR="00490D42" w14:paraId="28C0317F" w14:textId="77777777" w:rsidTr="007037AB">
        <w:trPr>
          <w:trHeight w:val="327"/>
        </w:trPr>
        <w:tc>
          <w:tcPr>
            <w:tcW w:w="4120" w:type="dxa"/>
          </w:tcPr>
          <w:p w14:paraId="50741939" w14:textId="77777777" w:rsidR="00490D42" w:rsidRPr="002F5F3A" w:rsidRDefault="00490D42" w:rsidP="00475923">
            <w:pPr>
              <w:pStyle w:val="aa"/>
              <w:ind w:right="20"/>
            </w:pPr>
            <w:r w:rsidRPr="002F5F3A">
              <w:rPr>
                <w:b/>
                <w:bCs/>
                <w:kern w:val="0"/>
              </w:rPr>
              <w:t xml:space="preserve">ip igmp immediate-leave group-list </w:t>
            </w:r>
            <w:r w:rsidRPr="002F5F3A">
              <w:rPr>
                <w:i/>
                <w:iCs/>
                <w:kern w:val="0"/>
              </w:rPr>
              <w:t>access-list</w:t>
            </w:r>
          </w:p>
        </w:tc>
        <w:tc>
          <w:tcPr>
            <w:tcW w:w="4937" w:type="dxa"/>
          </w:tcPr>
          <w:p w14:paraId="10F882D7" w14:textId="77777777" w:rsidR="00490D42" w:rsidRPr="002F5F3A" w:rsidRDefault="00490D42" w:rsidP="00475923">
            <w:pPr>
              <w:pStyle w:val="aa"/>
              <w:ind w:right="20"/>
            </w:pPr>
            <w:r w:rsidRPr="002F5F3A">
              <w:t>Enables IGMP immediate-leave on relevant interface.</w:t>
            </w:r>
          </w:p>
        </w:tc>
      </w:tr>
      <w:tr w:rsidR="00490D42" w14:paraId="417F2FC0" w14:textId="77777777" w:rsidTr="007037AB">
        <w:trPr>
          <w:trHeight w:val="327"/>
        </w:trPr>
        <w:tc>
          <w:tcPr>
            <w:tcW w:w="4120" w:type="dxa"/>
          </w:tcPr>
          <w:p w14:paraId="7037A23C" w14:textId="77777777" w:rsidR="00490D42" w:rsidRPr="002F5F3A" w:rsidRDefault="00490D42" w:rsidP="00475923">
            <w:pPr>
              <w:pStyle w:val="aa"/>
              <w:ind w:right="20"/>
              <w:rPr>
                <w:b/>
                <w:bCs/>
                <w:kern w:val="0"/>
              </w:rPr>
            </w:pPr>
            <w:r w:rsidRPr="002F5F3A">
              <w:rPr>
                <w:b/>
                <w:bCs/>
                <w:kern w:val="0"/>
              </w:rPr>
              <w:t>no ip igmp immediate-leave</w:t>
            </w:r>
          </w:p>
        </w:tc>
        <w:tc>
          <w:tcPr>
            <w:tcW w:w="4937" w:type="dxa"/>
          </w:tcPr>
          <w:p w14:paraId="2157D47B" w14:textId="77777777" w:rsidR="00490D42" w:rsidRPr="002F5F3A" w:rsidRDefault="00490D42" w:rsidP="00475923">
            <w:pPr>
              <w:pStyle w:val="aa"/>
              <w:ind w:right="20"/>
            </w:pPr>
            <w:r w:rsidRPr="002F5F3A">
              <w:t>Disables IGMP immediate-leave on the relevant interface.</w:t>
            </w:r>
          </w:p>
        </w:tc>
      </w:tr>
    </w:tbl>
    <w:p w14:paraId="4757B40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5C7336B2" w14:textId="77777777" w:rsidTr="00DE1C5E">
        <w:tc>
          <w:tcPr>
            <w:tcW w:w="9068" w:type="dxa"/>
          </w:tcPr>
          <w:p w14:paraId="0AA1BA13" w14:textId="77777777" w:rsidR="00490D42" w:rsidRPr="0032769C" w:rsidRDefault="00490D42" w:rsidP="00475923">
            <w:pPr>
              <w:pStyle w:val="aa"/>
              <w:ind w:right="20"/>
              <w:rPr>
                <w:kern w:val="0"/>
              </w:rPr>
            </w:pPr>
          </w:p>
          <w:p w14:paraId="796C1C5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4388A46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2 permit</w:t>
            </w:r>
            <w:r w:rsidRPr="0032769C">
              <w:rPr>
                <w:rFonts w:ascii="Courier New" w:hAnsi="Courier New" w:cs="Courier New"/>
                <w:b/>
                <w:bCs/>
              </w:rPr>
              <w:t xml:space="preserve">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.0 0.</w:t>
            </w:r>
            <w:r w:rsidRPr="0032769C">
              <w:rPr>
                <w:rFonts w:ascii="Courier New" w:hAnsi="Courier New" w:cs="Courier New" w:hint="eastAsia"/>
                <w:b/>
                <w:bCs/>
              </w:rPr>
              <w:t>0</w:t>
            </w:r>
            <w:r w:rsidRPr="0032769C">
              <w:rPr>
                <w:rFonts w:ascii="Courier New" w:hAnsi="Courier New" w:cs="Courier New"/>
                <w:b/>
                <w:bCs/>
              </w:rPr>
              <w:t>.</w:t>
            </w:r>
            <w:r w:rsidRPr="0032769C">
              <w:rPr>
                <w:rFonts w:ascii="Courier New" w:hAnsi="Courier New" w:cs="Courier New" w:hint="eastAsia"/>
                <w:b/>
                <w:bCs/>
              </w:rPr>
              <w:t>0</w:t>
            </w:r>
            <w:r w:rsidRPr="0032769C">
              <w:rPr>
                <w:rFonts w:ascii="Courier New" w:hAnsi="Courier New" w:cs="Courier New"/>
                <w:b/>
                <w:bCs/>
              </w:rPr>
              <w:t>.255</w:t>
            </w:r>
          </w:p>
          <w:p w14:paraId="6C17D90F"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69EF05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immediate-leave group-list 2</w:t>
            </w:r>
          </w:p>
          <w:p w14:paraId="11C1D5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p w14:paraId="543A5246" w14:textId="77777777" w:rsidR="00490D42" w:rsidRPr="0032769C" w:rsidRDefault="00490D42" w:rsidP="00475923">
            <w:pPr>
              <w:pStyle w:val="aa"/>
              <w:ind w:right="20"/>
              <w:rPr>
                <w:rFonts w:cs="Times New Roman"/>
                <w:kern w:val="0"/>
              </w:rPr>
            </w:pPr>
          </w:p>
        </w:tc>
      </w:tr>
    </w:tbl>
    <w:p w14:paraId="4B0640C0" w14:textId="77777777" w:rsidR="00490D42" w:rsidRPr="00A12A3D" w:rsidRDefault="00490D42" w:rsidP="00475923">
      <w:pPr>
        <w:pStyle w:val="4"/>
        <w:ind w:left="0" w:right="20"/>
      </w:pPr>
      <w:bookmarkStart w:id="2341" w:name="_Toc277150989"/>
      <w:bookmarkStart w:id="2342" w:name="_Toc363228523"/>
      <w:r>
        <w:t xml:space="preserve">IGMP </w:t>
      </w:r>
      <w:r>
        <w:rPr>
          <w:rFonts w:hint="eastAsia"/>
        </w:rPr>
        <w:t>Group Limit</w:t>
      </w:r>
      <w:bookmarkEnd w:id="2341"/>
      <w:bookmarkEnd w:id="2342"/>
    </w:p>
    <w:p w14:paraId="49EEE9C7" w14:textId="77777777" w:rsidR="00490D42" w:rsidRPr="002F5F3A" w:rsidRDefault="00490D42" w:rsidP="00475923">
      <w:pPr>
        <w:pStyle w:val="a3"/>
        <w:ind w:left="0" w:right="20"/>
      </w:pPr>
      <w:r w:rsidRPr="002F5F3A">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77777777" w:rsidR="00490D42" w:rsidRPr="002F5F3A" w:rsidRDefault="00490D42" w:rsidP="00475923">
      <w:pPr>
        <w:pStyle w:val="a3"/>
        <w:ind w:left="0" w:right="20"/>
      </w:pPr>
      <w:r w:rsidRPr="002F5F3A">
        <w:t>To set the IGMP Group Limit, use the following command in the interface configuration mode:</w:t>
      </w:r>
    </w:p>
    <w:p w14:paraId="1785D691" w14:textId="77777777" w:rsidR="00490D42" w:rsidRPr="001447FB" w:rsidRDefault="00A107EB" w:rsidP="00475923">
      <w:pPr>
        <w:pStyle w:val="afffff3"/>
        <w:ind w:left="0" w:right="20"/>
        <w:rPr>
          <w:kern w:val="0"/>
        </w:rPr>
      </w:pPr>
      <w:bookmarkStart w:id="2343" w:name="_Toc391575281"/>
      <w:r>
        <w:t xml:space="preserve">Table </w:t>
      </w:r>
      <w:r w:rsidR="005832B8">
        <w:fldChar w:fldCharType="begin"/>
      </w:r>
      <w:r w:rsidR="00092D8C">
        <w:instrText xml:space="preserve"> SEQ Table \* ARABIC </w:instrText>
      </w:r>
      <w:r w:rsidR="005832B8">
        <w:fldChar w:fldCharType="separate"/>
      </w:r>
      <w:r w:rsidR="00EC5045">
        <w:rPr>
          <w:noProof/>
        </w:rPr>
        <w:t>139</w:t>
      </w:r>
      <w:r w:rsidR="005832B8">
        <w:rPr>
          <w:noProof/>
        </w:rPr>
        <w:fldChar w:fldCharType="end"/>
      </w:r>
      <w:r>
        <w:rPr>
          <w:rFonts w:hint="eastAsia"/>
        </w:rPr>
        <w:t xml:space="preserve"> </w:t>
      </w:r>
      <w:r w:rsidRPr="002F5F3A">
        <w:t>IGMP Group Limit</w:t>
      </w:r>
      <w:bookmarkEnd w:id="2343"/>
    </w:p>
    <w:tbl>
      <w:tblPr>
        <w:tblStyle w:val="CLIWide"/>
        <w:tblW w:w="0" w:type="auto"/>
        <w:tblLook w:val="01E0" w:firstRow="1" w:lastRow="1" w:firstColumn="1" w:lastColumn="1" w:noHBand="0" w:noVBand="0"/>
      </w:tblPr>
      <w:tblGrid>
        <w:gridCol w:w="3716"/>
        <w:gridCol w:w="4432"/>
      </w:tblGrid>
      <w:tr w:rsidR="00490D42"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2F5F3A" w:rsidRDefault="00490D42" w:rsidP="00475923">
            <w:pPr>
              <w:pStyle w:val="ab"/>
              <w:wordWrap/>
              <w:ind w:right="20"/>
              <w:rPr>
                <w:b w:val="0"/>
              </w:rPr>
            </w:pPr>
            <w:r w:rsidRPr="002F5F3A">
              <w:rPr>
                <w:b w:val="0"/>
              </w:rPr>
              <w:t>Command</w:t>
            </w:r>
          </w:p>
        </w:tc>
        <w:tc>
          <w:tcPr>
            <w:tcW w:w="4937" w:type="dxa"/>
          </w:tcPr>
          <w:p w14:paraId="0423E409" w14:textId="77777777" w:rsidR="00490D42" w:rsidRPr="002F5F3A" w:rsidRDefault="00490D42" w:rsidP="00475923">
            <w:pPr>
              <w:pStyle w:val="ab"/>
              <w:wordWrap/>
              <w:ind w:right="20"/>
              <w:rPr>
                <w:b w:val="0"/>
              </w:rPr>
            </w:pPr>
            <w:r w:rsidRPr="002F5F3A">
              <w:rPr>
                <w:b w:val="0"/>
              </w:rPr>
              <w:t>Description</w:t>
            </w:r>
          </w:p>
        </w:tc>
      </w:tr>
      <w:tr w:rsidR="00490D42" w14:paraId="6CA65DFF" w14:textId="77777777" w:rsidTr="007037AB">
        <w:trPr>
          <w:trHeight w:val="327"/>
        </w:trPr>
        <w:tc>
          <w:tcPr>
            <w:tcW w:w="4120" w:type="dxa"/>
          </w:tcPr>
          <w:p w14:paraId="5D96F333"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02FCD2DC" w14:textId="77777777" w:rsidR="00490D42" w:rsidRPr="002F5F3A" w:rsidRDefault="00490D42" w:rsidP="00475923">
            <w:pPr>
              <w:pStyle w:val="aa"/>
              <w:ind w:right="20"/>
            </w:pPr>
            <w:r w:rsidRPr="002F5F3A">
              <w:t>Sets IGMP group limit on the relevant interface.</w:t>
            </w:r>
          </w:p>
          <w:p w14:paraId="3831E18B" w14:textId="77777777" w:rsidR="00490D42" w:rsidRPr="002F5F3A" w:rsidRDefault="00490D42" w:rsidP="00475923">
            <w:pPr>
              <w:pStyle w:val="aa"/>
              <w:ind w:right="20"/>
            </w:pPr>
            <w:r w:rsidRPr="002F5F3A">
              <w:t>(Default : unlimited)</w:t>
            </w:r>
          </w:p>
        </w:tc>
      </w:tr>
      <w:tr w:rsidR="00490D42" w14:paraId="6C8E9C7D" w14:textId="77777777" w:rsidTr="007037AB">
        <w:trPr>
          <w:trHeight w:val="327"/>
        </w:trPr>
        <w:tc>
          <w:tcPr>
            <w:tcW w:w="4120" w:type="dxa"/>
          </w:tcPr>
          <w:p w14:paraId="457101F0"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1B64293C" w14:textId="77777777" w:rsidR="00490D42" w:rsidRPr="002F5F3A" w:rsidRDefault="00490D42" w:rsidP="00475923">
            <w:pPr>
              <w:pStyle w:val="aa"/>
              <w:ind w:right="20"/>
            </w:pPr>
            <w:r w:rsidRPr="002F5F3A">
              <w:t>Disables IGMP group limit on the relevant interface.</w:t>
            </w:r>
          </w:p>
        </w:tc>
      </w:tr>
    </w:tbl>
    <w:p w14:paraId="3616625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6891B945" w14:textId="77777777" w:rsidTr="00DE1C5E">
        <w:tc>
          <w:tcPr>
            <w:tcW w:w="9068" w:type="dxa"/>
          </w:tcPr>
          <w:p w14:paraId="13C88CD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FCFBBAC" w14:textId="77777777"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14:paraId="2F5F65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limit 100</w:t>
            </w:r>
          </w:p>
          <w:p w14:paraId="79C07D3E"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397D6EBF" w14:textId="77777777" w:rsidR="00490D42" w:rsidRPr="00A12A3D" w:rsidRDefault="00490D42" w:rsidP="00475923">
      <w:pPr>
        <w:pStyle w:val="4"/>
        <w:ind w:left="0" w:right="20"/>
      </w:pPr>
      <w:bookmarkStart w:id="2344" w:name="_Toc86051525"/>
      <w:bookmarkStart w:id="2345" w:name="_Toc277150990"/>
      <w:r w:rsidRPr="00DE1C5E">
        <w:t>IGMP</w:t>
      </w:r>
      <w:r>
        <w:t xml:space="preserve"> </w:t>
      </w:r>
      <w:r>
        <w:rPr>
          <w:rFonts w:hint="eastAsia"/>
        </w:rPr>
        <w:t>Global Limit</w:t>
      </w:r>
      <w:bookmarkEnd w:id="2344"/>
      <w:bookmarkEnd w:id="2345"/>
    </w:p>
    <w:p w14:paraId="1C0E77B2" w14:textId="77777777" w:rsidR="00490D42" w:rsidRPr="009265A8" w:rsidRDefault="00E738A6" w:rsidP="0097336D">
      <w:pPr>
        <w:pStyle w:val="a3"/>
        <w:ind w:left="0" w:right="20"/>
        <w:rPr>
          <w:kern w:val="0"/>
        </w:rPr>
      </w:pPr>
      <w:r>
        <w:rPr>
          <w:rStyle w:val="hps"/>
          <w:rFonts w:cs="Arial"/>
          <w:color w:val="222222"/>
        </w:rPr>
        <w:t>IGMP Querier</w:t>
      </w:r>
      <w:r w:rsidRPr="00E738A6">
        <w:rPr>
          <w:rStyle w:val="hps"/>
          <w:rFonts w:cs="Arial"/>
          <w:color w:val="222222"/>
        </w:rPr>
        <w:t xml:space="preserve"> </w:t>
      </w:r>
      <w:r>
        <w:rPr>
          <w:rStyle w:val="hps"/>
          <w:rFonts w:cs="Arial"/>
          <w:color w:val="222222"/>
        </w:rPr>
        <w:t>manages the Hosts which join</w:t>
      </w:r>
      <w:r>
        <w:rPr>
          <w:rFonts w:cs="Arial"/>
          <w:color w:val="222222"/>
        </w:rPr>
        <w:t xml:space="preserve"> </w:t>
      </w:r>
      <w:r>
        <w:rPr>
          <w:rStyle w:val="hps"/>
          <w:rFonts w:cs="Arial"/>
          <w:color w:val="222222"/>
        </w:rPr>
        <w:t>a</w:t>
      </w:r>
      <w:r>
        <w:rPr>
          <w:rFonts w:cs="Arial"/>
          <w:color w:val="222222"/>
        </w:rPr>
        <w:t xml:space="preserve"> </w:t>
      </w:r>
      <w:r>
        <w:rPr>
          <w:rStyle w:val="hps"/>
          <w:rFonts w:cs="Arial"/>
          <w:color w:val="222222"/>
        </w:rPr>
        <w:t>Multicast Membership Group</w:t>
      </w:r>
      <w:r>
        <w:rPr>
          <w:rFonts w:cs="Arial"/>
          <w:color w:val="222222"/>
        </w:rPr>
        <w:t xml:space="preserve"> </w:t>
      </w:r>
      <w:r>
        <w:rPr>
          <w:rStyle w:val="hps"/>
          <w:rFonts w:cs="Arial"/>
          <w:color w:val="222222"/>
        </w:rPr>
        <w:t>per</w:t>
      </w:r>
      <w:r>
        <w:rPr>
          <w:rFonts w:cs="Arial"/>
          <w:color w:val="222222"/>
        </w:rPr>
        <w:t xml:space="preserve"> </w:t>
      </w:r>
      <w:r>
        <w:rPr>
          <w:rStyle w:val="hps"/>
          <w:rFonts w:cs="Arial"/>
          <w:color w:val="222222"/>
        </w:rPr>
        <w:t>the interface</w:t>
      </w:r>
      <w:r>
        <w:rPr>
          <w:rFonts w:cs="Arial"/>
          <w:color w:val="222222"/>
        </w:rPr>
        <w:t xml:space="preserve">. </w:t>
      </w:r>
      <w:r>
        <w:rPr>
          <w:rStyle w:val="hps"/>
          <w:rFonts w:cs="Arial"/>
          <w:color w:val="222222"/>
        </w:rPr>
        <w:t>Multicast Router</w:t>
      </w:r>
      <w:r>
        <w:rPr>
          <w:rFonts w:cs="Arial"/>
          <w:color w:val="222222"/>
        </w:rPr>
        <w:t xml:space="preserve"> </w:t>
      </w:r>
      <w:r>
        <w:rPr>
          <w:rStyle w:val="hps"/>
          <w:rFonts w:cs="Arial"/>
          <w:color w:val="222222"/>
        </w:rPr>
        <w:t>can limit</w:t>
      </w:r>
      <w:r w:rsidRPr="00E738A6">
        <w:rPr>
          <w:rStyle w:val="hps"/>
          <w:rFonts w:cs="Arial"/>
          <w:color w:val="222222"/>
        </w:rPr>
        <w:t xml:space="preserve"> </w:t>
      </w:r>
      <w:r>
        <w:rPr>
          <w:rStyle w:val="hps"/>
          <w:rFonts w:cs="Arial"/>
          <w:color w:val="222222"/>
        </w:rPr>
        <w:t>the total number of</w:t>
      </w:r>
      <w:r>
        <w:rPr>
          <w:rFonts w:cs="Arial"/>
          <w:color w:val="222222"/>
        </w:rPr>
        <w:t xml:space="preserve"> </w:t>
      </w:r>
      <w:r>
        <w:rPr>
          <w:rStyle w:val="hps"/>
          <w:rFonts w:cs="Arial"/>
          <w:color w:val="222222"/>
        </w:rPr>
        <w:t>Multicast Membership Group which are managed by</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IGMP Querier.</w:t>
      </w:r>
      <w:r>
        <w:rPr>
          <w:rFonts w:cs="Arial"/>
          <w:color w:val="222222"/>
        </w:rPr>
        <w:br/>
      </w:r>
      <w:r>
        <w:rPr>
          <w:rFonts w:cs="Arial"/>
          <w:color w:val="222222"/>
        </w:rPr>
        <w:br/>
      </w:r>
      <w:r>
        <w:rPr>
          <w:rStyle w:val="hps"/>
          <w:rFonts w:cs="Arial"/>
          <w:color w:val="222222"/>
        </w:rPr>
        <w:t>To set the</w:t>
      </w:r>
      <w:r>
        <w:rPr>
          <w:rFonts w:cs="Arial"/>
          <w:color w:val="222222"/>
        </w:rPr>
        <w:t xml:space="preserve"> </w:t>
      </w:r>
      <w:r>
        <w:rPr>
          <w:rStyle w:val="hps"/>
          <w:rFonts w:cs="Arial"/>
          <w:color w:val="222222"/>
        </w:rPr>
        <w:t>IGMP Global Group Limit</w:t>
      </w:r>
      <w:r>
        <w:rPr>
          <w:rFonts w:cs="Arial"/>
          <w:color w:val="222222"/>
        </w:rPr>
        <w:t xml:space="preserve"> </w:t>
      </w:r>
      <w:r>
        <w:rPr>
          <w:rStyle w:val="hps"/>
          <w:rFonts w:cs="Arial"/>
          <w:color w:val="222222"/>
        </w:rPr>
        <w:t>the following command in</w:t>
      </w:r>
      <w:r>
        <w:rPr>
          <w:rFonts w:cs="Arial"/>
          <w:color w:val="222222"/>
        </w:rPr>
        <w:t xml:space="preserve"> </w:t>
      </w:r>
      <w:r>
        <w:rPr>
          <w:rStyle w:val="hps"/>
          <w:rFonts w:cs="Arial"/>
          <w:color w:val="222222"/>
        </w:rPr>
        <w:t>global configuration mode</w:t>
      </w:r>
      <w:r>
        <w:rPr>
          <w:rFonts w:cs="Arial"/>
          <w:color w:val="222222"/>
        </w:rPr>
        <w:t xml:space="preserve"> </w:t>
      </w:r>
      <w:r>
        <w:rPr>
          <w:rStyle w:val="hps"/>
          <w:rFonts w:cs="Arial"/>
          <w:color w:val="222222"/>
        </w:rPr>
        <w:t>is executed.</w:t>
      </w:r>
      <w:r>
        <w:rPr>
          <w:rFonts w:cs="Arial"/>
          <w:color w:val="222222"/>
        </w:rPr>
        <w:br/>
      </w:r>
      <w:bookmarkStart w:id="2346" w:name="_Toc391575282"/>
      <w:r w:rsidR="00A107EB">
        <w:t xml:space="preserve">Table </w:t>
      </w:r>
      <w:r w:rsidR="005832B8">
        <w:fldChar w:fldCharType="begin"/>
      </w:r>
      <w:r w:rsidR="00092D8C">
        <w:instrText xml:space="preserve"> SEQ Table \* ARABIC </w:instrText>
      </w:r>
      <w:r w:rsidR="005832B8">
        <w:fldChar w:fldCharType="separate"/>
      </w:r>
      <w:r w:rsidR="00EC5045">
        <w:t>140</w:t>
      </w:r>
      <w:r w:rsidR="005832B8">
        <w:fldChar w:fldCharType="end"/>
      </w:r>
      <w:r w:rsidR="00A107EB">
        <w:rPr>
          <w:rFonts w:hint="eastAsia"/>
        </w:rPr>
        <w:t xml:space="preserve"> </w:t>
      </w:r>
      <w:r w:rsidR="00A107EB" w:rsidRPr="002F5F3A">
        <w:t>IGMP Global Limit</w:t>
      </w:r>
      <w:bookmarkEnd w:id="2346"/>
    </w:p>
    <w:tbl>
      <w:tblPr>
        <w:tblStyle w:val="CLIWide"/>
        <w:tblW w:w="0" w:type="auto"/>
        <w:tblLook w:val="01E0" w:firstRow="1" w:lastRow="1" w:firstColumn="1" w:lastColumn="1" w:noHBand="0" w:noVBand="0"/>
      </w:tblPr>
      <w:tblGrid>
        <w:gridCol w:w="3716"/>
        <w:gridCol w:w="4432"/>
      </w:tblGrid>
      <w:tr w:rsidR="00490D42"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2F5F3A" w:rsidRDefault="00490D42" w:rsidP="00475923">
            <w:pPr>
              <w:pStyle w:val="ab"/>
              <w:wordWrap/>
              <w:ind w:right="20"/>
              <w:rPr>
                <w:b w:val="0"/>
              </w:rPr>
            </w:pPr>
            <w:r w:rsidRPr="002F5F3A">
              <w:rPr>
                <w:b w:val="0"/>
              </w:rPr>
              <w:t>Command</w:t>
            </w:r>
          </w:p>
        </w:tc>
        <w:tc>
          <w:tcPr>
            <w:tcW w:w="4937" w:type="dxa"/>
          </w:tcPr>
          <w:p w14:paraId="50A2710F" w14:textId="77777777" w:rsidR="00490D42" w:rsidRPr="002F5F3A" w:rsidRDefault="00490D42" w:rsidP="00475923">
            <w:pPr>
              <w:pStyle w:val="ab"/>
              <w:wordWrap/>
              <w:ind w:right="20"/>
              <w:rPr>
                <w:b w:val="0"/>
              </w:rPr>
            </w:pPr>
            <w:r w:rsidRPr="002F5F3A">
              <w:rPr>
                <w:b w:val="0"/>
              </w:rPr>
              <w:t>Description</w:t>
            </w:r>
          </w:p>
        </w:tc>
      </w:tr>
      <w:tr w:rsidR="00490D42" w14:paraId="3511AE83" w14:textId="77777777" w:rsidTr="007037AB">
        <w:trPr>
          <w:trHeight w:val="327"/>
        </w:trPr>
        <w:tc>
          <w:tcPr>
            <w:tcW w:w="4120" w:type="dxa"/>
          </w:tcPr>
          <w:p w14:paraId="3822437D" w14:textId="77777777"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14:paraId="1583E1EA" w14:textId="77777777" w:rsidR="00490D42" w:rsidRPr="002F5F3A" w:rsidRDefault="00490D42" w:rsidP="00475923">
            <w:pPr>
              <w:pStyle w:val="aa"/>
              <w:ind w:right="20"/>
            </w:pPr>
            <w:r w:rsidRPr="002F5F3A">
              <w:t>Sets IGMP group limit to global</w:t>
            </w:r>
          </w:p>
          <w:p w14:paraId="7F7E8DC5" w14:textId="77777777" w:rsidR="00490D42" w:rsidRPr="002F5F3A" w:rsidRDefault="00490D42" w:rsidP="00475923">
            <w:pPr>
              <w:pStyle w:val="aa"/>
              <w:ind w:right="20"/>
            </w:pPr>
            <w:r w:rsidRPr="002F5F3A">
              <w:t>(Default: unlimited)</w:t>
            </w:r>
          </w:p>
        </w:tc>
      </w:tr>
      <w:tr w:rsidR="00490D42" w14:paraId="45CBB53B" w14:textId="77777777" w:rsidTr="007037AB">
        <w:trPr>
          <w:trHeight w:val="327"/>
        </w:trPr>
        <w:tc>
          <w:tcPr>
            <w:tcW w:w="4120" w:type="dxa"/>
          </w:tcPr>
          <w:p w14:paraId="02609975" w14:textId="77777777" w:rsidR="00490D42" w:rsidRPr="002F5F3A" w:rsidRDefault="00490D42" w:rsidP="00475923">
            <w:pPr>
              <w:pStyle w:val="aa"/>
              <w:ind w:right="20"/>
              <w:rPr>
                <w:b/>
                <w:bCs/>
                <w:kern w:val="0"/>
              </w:rPr>
            </w:pPr>
            <w:r w:rsidRPr="002F5F3A">
              <w:rPr>
                <w:b/>
                <w:bCs/>
                <w:kern w:val="0"/>
              </w:rPr>
              <w:t>no ip igmp limit</w:t>
            </w:r>
          </w:p>
        </w:tc>
        <w:tc>
          <w:tcPr>
            <w:tcW w:w="4937" w:type="dxa"/>
          </w:tcPr>
          <w:p w14:paraId="4EEBC404" w14:textId="77777777" w:rsidR="00490D42" w:rsidRPr="002F5F3A" w:rsidRDefault="00490D42" w:rsidP="00475923">
            <w:pPr>
              <w:pStyle w:val="aa"/>
              <w:ind w:right="20"/>
            </w:pPr>
            <w:r w:rsidRPr="002F5F3A">
              <w:t>Disables the IGMP group limit set to global</w:t>
            </w:r>
          </w:p>
        </w:tc>
      </w:tr>
    </w:tbl>
    <w:p w14:paraId="32F478D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56E9CC51" w14:textId="77777777" w:rsidTr="00DE1C5E">
        <w:tc>
          <w:tcPr>
            <w:tcW w:w="9068" w:type="dxa"/>
          </w:tcPr>
          <w:p w14:paraId="67CDADB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588E5A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limit 100</w:t>
            </w:r>
          </w:p>
          <w:p w14:paraId="6827B8CF" w14:textId="77777777" w:rsidR="00490D42" w:rsidRPr="0032769C" w:rsidRDefault="00490D42" w:rsidP="00475923">
            <w:pPr>
              <w:pStyle w:val="aa"/>
              <w:ind w:right="20"/>
              <w:rPr>
                <w:rFonts w:cs="Times New Roman"/>
                <w:kern w:val="0"/>
              </w:rPr>
            </w:pPr>
            <w:r w:rsidRPr="0032769C">
              <w:rPr>
                <w:rFonts w:ascii="Courier New" w:hAnsi="Courier New" w:cs="Courier New"/>
              </w:rPr>
              <w:t xml:space="preserve">Router(config)# </w:t>
            </w:r>
            <w:r w:rsidRPr="0032769C">
              <w:rPr>
                <w:rFonts w:ascii="Courier New" w:hAnsi="Courier New" w:cs="Courier New" w:hint="eastAsia"/>
                <w:b/>
                <w:bCs/>
              </w:rPr>
              <w:t>end</w:t>
            </w:r>
          </w:p>
        </w:tc>
      </w:tr>
    </w:tbl>
    <w:p w14:paraId="62502793" w14:textId="77777777" w:rsidR="00490D42" w:rsidRDefault="00490D42" w:rsidP="00475923">
      <w:pPr>
        <w:pStyle w:val="4"/>
        <w:ind w:left="0" w:right="20"/>
      </w:pPr>
      <w:bookmarkStart w:id="2347" w:name="_Toc363228524"/>
      <w:bookmarkStart w:id="2348" w:name="_Toc277150991"/>
      <w:r w:rsidRPr="00DE1C5E">
        <w:lastRenderedPageBreak/>
        <w:t>IGMP</w:t>
      </w:r>
      <w:r>
        <w:t xml:space="preserve"> </w:t>
      </w:r>
      <w:r>
        <w:rPr>
          <w:rFonts w:hint="eastAsia"/>
        </w:rPr>
        <w:t>Minimum-Version</w:t>
      </w:r>
      <w:bookmarkEnd w:id="2347"/>
      <w:bookmarkEnd w:id="2348"/>
    </w:p>
    <w:p w14:paraId="380B1EAD" w14:textId="77777777" w:rsidR="00490D42" w:rsidRPr="002F5F3A" w:rsidRDefault="00490D42" w:rsidP="00475923">
      <w:pPr>
        <w:pStyle w:val="a3"/>
        <w:ind w:left="0" w:right="20"/>
      </w:pPr>
      <w:r w:rsidRPr="002F5F3A">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77777777" w:rsidR="00490D42" w:rsidRDefault="00490D42" w:rsidP="00475923">
      <w:pPr>
        <w:pStyle w:val="a3"/>
        <w:ind w:left="0" w:right="20"/>
      </w:pPr>
      <w:r w:rsidRPr="002F5F3A">
        <w:t>To set the IGMP minimum-version, use the following commands in interface configuration mode:</w:t>
      </w:r>
    </w:p>
    <w:p w14:paraId="4E76B0A8" w14:textId="77777777" w:rsidR="00A107EB" w:rsidRPr="002F5F3A" w:rsidRDefault="00A107EB" w:rsidP="00475923">
      <w:pPr>
        <w:pStyle w:val="afffff3"/>
        <w:ind w:left="0" w:right="20"/>
      </w:pPr>
      <w:bookmarkStart w:id="2349" w:name="_Toc391575283"/>
      <w:r>
        <w:t xml:space="preserve">Table </w:t>
      </w:r>
      <w:r w:rsidR="005832B8">
        <w:fldChar w:fldCharType="begin"/>
      </w:r>
      <w:r w:rsidR="00092D8C">
        <w:instrText xml:space="preserve"> SEQ Table \* ARABIC </w:instrText>
      </w:r>
      <w:r w:rsidR="005832B8">
        <w:fldChar w:fldCharType="separate"/>
      </w:r>
      <w:r w:rsidR="00EC5045">
        <w:rPr>
          <w:noProof/>
        </w:rPr>
        <w:t>141</w:t>
      </w:r>
      <w:r w:rsidR="005832B8">
        <w:rPr>
          <w:noProof/>
        </w:rPr>
        <w:fldChar w:fldCharType="end"/>
      </w:r>
      <w:r>
        <w:rPr>
          <w:rFonts w:hint="eastAsia"/>
        </w:rPr>
        <w:t xml:space="preserve"> </w:t>
      </w:r>
      <w:r w:rsidRPr="002F5F3A">
        <w:t>IGMP Minimum-Version</w:t>
      </w:r>
      <w:bookmarkEnd w:id="2349"/>
    </w:p>
    <w:tbl>
      <w:tblPr>
        <w:tblStyle w:val="CLIWide"/>
        <w:tblW w:w="0" w:type="auto"/>
        <w:tblLook w:val="01E0" w:firstRow="1" w:lastRow="1" w:firstColumn="1" w:lastColumn="1" w:noHBand="0" w:noVBand="0"/>
      </w:tblPr>
      <w:tblGrid>
        <w:gridCol w:w="3405"/>
        <w:gridCol w:w="4743"/>
      </w:tblGrid>
      <w:tr w:rsidR="00490D42"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2F5F3A" w:rsidRDefault="00490D42" w:rsidP="00475923">
            <w:pPr>
              <w:pStyle w:val="ab"/>
              <w:wordWrap/>
              <w:ind w:right="20"/>
              <w:rPr>
                <w:b w:val="0"/>
              </w:rPr>
            </w:pPr>
            <w:r w:rsidRPr="002F5F3A">
              <w:rPr>
                <w:b w:val="0"/>
              </w:rPr>
              <w:t>Command</w:t>
            </w:r>
          </w:p>
        </w:tc>
        <w:tc>
          <w:tcPr>
            <w:tcW w:w="5297" w:type="dxa"/>
          </w:tcPr>
          <w:p w14:paraId="28953417" w14:textId="77777777" w:rsidR="00490D42" w:rsidRPr="002F5F3A" w:rsidRDefault="00490D42" w:rsidP="00475923">
            <w:pPr>
              <w:pStyle w:val="ab"/>
              <w:wordWrap/>
              <w:ind w:right="20"/>
              <w:rPr>
                <w:b w:val="0"/>
              </w:rPr>
            </w:pPr>
            <w:r w:rsidRPr="002F5F3A">
              <w:rPr>
                <w:b w:val="0"/>
              </w:rPr>
              <w:t>Description</w:t>
            </w:r>
          </w:p>
        </w:tc>
      </w:tr>
      <w:tr w:rsidR="00490D42" w14:paraId="2C27798E" w14:textId="77777777" w:rsidTr="007037AB">
        <w:trPr>
          <w:trHeight w:val="327"/>
        </w:trPr>
        <w:tc>
          <w:tcPr>
            <w:tcW w:w="3760" w:type="dxa"/>
          </w:tcPr>
          <w:p w14:paraId="2900404C" w14:textId="77777777" w:rsidR="00490D42" w:rsidRPr="002F5F3A" w:rsidRDefault="00490D42" w:rsidP="00475923">
            <w:pPr>
              <w:pStyle w:val="aa"/>
              <w:ind w:right="20"/>
              <w:rPr>
                <w:i/>
                <w:iCs/>
                <w:kern w:val="0"/>
              </w:rPr>
            </w:pPr>
            <w:r w:rsidRPr="002F5F3A">
              <w:rPr>
                <w:b/>
                <w:bCs/>
                <w:kern w:val="0"/>
              </w:rPr>
              <w:t xml:space="preserve">ip igmp minimum-version </w:t>
            </w:r>
            <w:r w:rsidRPr="002F5F3A">
              <w:rPr>
                <w:i/>
                <w:iCs/>
                <w:kern w:val="0"/>
              </w:rPr>
              <w:t>&lt;2|3&gt;</w:t>
            </w:r>
          </w:p>
        </w:tc>
        <w:tc>
          <w:tcPr>
            <w:tcW w:w="5297" w:type="dxa"/>
          </w:tcPr>
          <w:p w14:paraId="09AF7BA7" w14:textId="77777777" w:rsidR="00490D42" w:rsidRPr="002F5F3A" w:rsidRDefault="00490D42" w:rsidP="00475923">
            <w:pPr>
              <w:pStyle w:val="aa"/>
              <w:ind w:right="20"/>
            </w:pPr>
            <w:r w:rsidRPr="002F5F3A">
              <w:t>Sets IGMP minimum-version to relevant interface.</w:t>
            </w:r>
          </w:p>
        </w:tc>
      </w:tr>
      <w:tr w:rsidR="00490D42" w14:paraId="34DECDBB" w14:textId="77777777" w:rsidTr="007037AB">
        <w:trPr>
          <w:trHeight w:val="327"/>
        </w:trPr>
        <w:tc>
          <w:tcPr>
            <w:tcW w:w="3760" w:type="dxa"/>
          </w:tcPr>
          <w:p w14:paraId="016F05CC" w14:textId="77777777" w:rsidR="00490D42" w:rsidRPr="002F5F3A" w:rsidRDefault="00490D42" w:rsidP="00475923">
            <w:pPr>
              <w:pStyle w:val="aa"/>
              <w:ind w:right="20"/>
              <w:rPr>
                <w:b/>
                <w:bCs/>
                <w:kern w:val="0"/>
                <w:lang w:val="pt-BR"/>
              </w:rPr>
            </w:pPr>
            <w:r w:rsidRPr="002F5F3A">
              <w:rPr>
                <w:b/>
                <w:bCs/>
                <w:kern w:val="0"/>
                <w:lang w:val="pt-BR"/>
              </w:rPr>
              <w:t>no ip igmp minimum-version</w:t>
            </w:r>
          </w:p>
        </w:tc>
        <w:tc>
          <w:tcPr>
            <w:tcW w:w="5297" w:type="dxa"/>
          </w:tcPr>
          <w:p w14:paraId="1B3E01FB" w14:textId="77777777" w:rsidR="00490D42" w:rsidRPr="002F5F3A" w:rsidRDefault="00490D42" w:rsidP="00475923">
            <w:pPr>
              <w:pStyle w:val="aa"/>
              <w:ind w:right="20"/>
            </w:pPr>
            <w:r w:rsidRPr="002F5F3A">
              <w:t>Disables IGMP minimum-version.</w:t>
            </w:r>
          </w:p>
        </w:tc>
      </w:tr>
    </w:tbl>
    <w:p w14:paraId="62875237"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75ADA9E0" w14:textId="77777777" w:rsidTr="00DE1C5E">
        <w:tc>
          <w:tcPr>
            <w:tcW w:w="9068" w:type="dxa"/>
          </w:tcPr>
          <w:p w14:paraId="7C69F0EA" w14:textId="77777777" w:rsidR="00490D42" w:rsidRPr="00F86771"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074C3CF1"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w:t>
            </w:r>
            <w:r w:rsidRPr="00F86771">
              <w:rPr>
                <w:rFonts w:ascii="Courier New" w:hAnsi="Courier New" w:cs="Courier New" w:hint="eastAsia"/>
                <w:b/>
                <w:bCs/>
              </w:rPr>
              <w:t>/1</w:t>
            </w:r>
          </w:p>
          <w:p w14:paraId="12CAADD0" w14:textId="77777777" w:rsidR="00490D42" w:rsidRPr="00F86771" w:rsidRDefault="00490D42" w:rsidP="00475923">
            <w:pPr>
              <w:pStyle w:val="aa"/>
              <w:ind w:right="20"/>
              <w:rPr>
                <w:rFonts w:ascii="Courier New" w:hAnsi="Courier New" w:cs="Courier New"/>
                <w:b/>
                <w:bCs/>
              </w:rPr>
            </w:pPr>
            <w:r w:rsidRPr="00F86771">
              <w:rPr>
                <w:rFonts w:ascii="Courier New" w:hAnsi="Courier New" w:cs="Courier New"/>
              </w:rPr>
              <w:t>Router(config-if-</w:t>
            </w:r>
            <w:r w:rsidR="00E00FBB" w:rsidRPr="00F86771">
              <w:rPr>
                <w:rFonts w:ascii="Courier New" w:hAnsi="Courier New" w:cs="Courier New" w:hint="eastAsia"/>
              </w:rPr>
              <w:t>Giga7</w:t>
            </w:r>
            <w:r w:rsidRPr="00F86771">
              <w:rPr>
                <w:rFonts w:ascii="Courier New" w:hAnsi="Courier New" w:cs="Courier New" w:hint="eastAsia"/>
              </w:rPr>
              <w:t>/1</w:t>
            </w:r>
            <w:r w:rsidRPr="00F86771">
              <w:rPr>
                <w:rFonts w:ascii="Courier New" w:hAnsi="Courier New" w:cs="Courier New"/>
              </w:rPr>
              <w:t xml:space="preserve">)# </w:t>
            </w:r>
            <w:r w:rsidRPr="00F86771">
              <w:rPr>
                <w:rFonts w:ascii="Courier New" w:hAnsi="Courier New" w:cs="Courier New"/>
                <w:b/>
                <w:bCs/>
              </w:rPr>
              <w:t>ip igmp minimum-version</w:t>
            </w:r>
            <w:r w:rsidRPr="00F86771">
              <w:rPr>
                <w:rFonts w:ascii="Courier New" w:hAnsi="Courier New" w:cs="Courier New" w:hint="eastAsia"/>
                <w:b/>
                <w:bCs/>
              </w:rPr>
              <w:t xml:space="preserve"> 2</w:t>
            </w:r>
          </w:p>
          <w:p w14:paraId="047ACA40" w14:textId="77777777"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14:paraId="225AF229" w14:textId="77777777" w:rsidR="00490D42" w:rsidRPr="000B03D8" w:rsidRDefault="00490D42" w:rsidP="00475923">
      <w:pPr>
        <w:pStyle w:val="4"/>
        <w:ind w:left="0" w:right="20"/>
      </w:pPr>
      <w:bookmarkStart w:id="2350" w:name="_Toc363228525"/>
      <w:bookmarkStart w:id="2351" w:name="_Toc277150992"/>
      <w:bookmarkStart w:id="2352" w:name="_Toc363228526"/>
      <w:r w:rsidRPr="00DE1C5E">
        <w:t>IGMP</w:t>
      </w:r>
      <w:r>
        <w:t xml:space="preserve"> Querier</w:t>
      </w:r>
      <w:r>
        <w:rPr>
          <w:rFonts w:hint="eastAsia"/>
        </w:rPr>
        <w:t>-</w:t>
      </w:r>
      <w:r>
        <w:t>Timeout</w:t>
      </w:r>
      <w:bookmarkEnd w:id="2350"/>
      <w:bookmarkEnd w:id="2351"/>
      <w:bookmarkEnd w:id="2352"/>
    </w:p>
    <w:p w14:paraId="1608C512" w14:textId="77777777" w:rsidR="00490D42" w:rsidRDefault="00490D42" w:rsidP="00475923">
      <w:pPr>
        <w:pStyle w:val="a3"/>
        <w:ind w:left="0" w:right="20"/>
      </w:pPr>
      <w:r w:rsidRPr="002F5F3A">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77777777" w:rsidR="00490D42" w:rsidRDefault="00490D42" w:rsidP="00475923">
      <w:pPr>
        <w:pStyle w:val="a3"/>
        <w:ind w:left="0" w:right="20"/>
        <w:rPr>
          <w:kern w:val="0"/>
        </w:rPr>
      </w:pPr>
      <w:r w:rsidRPr="002F5F3A">
        <w:t>To set the IGMP querier-timeout, use the following commands in the interface configuration mode</w:t>
      </w:r>
      <w:r w:rsidRPr="002F5F3A">
        <w:rPr>
          <w:kern w:val="0"/>
        </w:rPr>
        <w:t>:</w:t>
      </w:r>
    </w:p>
    <w:p w14:paraId="7BFD3086" w14:textId="77777777" w:rsidR="00A107EB" w:rsidRPr="002F5F3A" w:rsidRDefault="00A107EB" w:rsidP="00475923">
      <w:pPr>
        <w:pStyle w:val="afffff3"/>
        <w:ind w:left="0" w:right="20"/>
        <w:rPr>
          <w:kern w:val="0"/>
        </w:rPr>
      </w:pPr>
      <w:bookmarkStart w:id="2353" w:name="_Toc391575284"/>
      <w:r>
        <w:t xml:space="preserve">Table </w:t>
      </w:r>
      <w:r w:rsidR="005832B8">
        <w:fldChar w:fldCharType="begin"/>
      </w:r>
      <w:r w:rsidR="00092D8C">
        <w:instrText xml:space="preserve"> SEQ Table \* ARABIC </w:instrText>
      </w:r>
      <w:r w:rsidR="005832B8">
        <w:fldChar w:fldCharType="separate"/>
      </w:r>
      <w:r w:rsidR="00EC5045">
        <w:rPr>
          <w:noProof/>
        </w:rPr>
        <w:t>142</w:t>
      </w:r>
      <w:r w:rsidR="005832B8">
        <w:rPr>
          <w:noProof/>
        </w:rPr>
        <w:fldChar w:fldCharType="end"/>
      </w:r>
      <w:r>
        <w:rPr>
          <w:rFonts w:hint="eastAsia"/>
        </w:rPr>
        <w:t xml:space="preserve"> </w:t>
      </w:r>
      <w:r w:rsidRPr="002F5F3A">
        <w:t>IGMP Querier-Timeout</w:t>
      </w:r>
      <w:bookmarkEnd w:id="2353"/>
    </w:p>
    <w:tbl>
      <w:tblPr>
        <w:tblStyle w:val="CLIWide"/>
        <w:tblW w:w="0" w:type="auto"/>
        <w:tblLook w:val="01E0" w:firstRow="1" w:lastRow="1" w:firstColumn="1" w:lastColumn="1" w:noHBand="0" w:noVBand="0"/>
      </w:tblPr>
      <w:tblGrid>
        <w:gridCol w:w="3285"/>
        <w:gridCol w:w="4863"/>
      </w:tblGrid>
      <w:tr w:rsidR="00490D42"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2F5F3A" w:rsidRDefault="00490D42" w:rsidP="00475923">
            <w:pPr>
              <w:pStyle w:val="ab"/>
              <w:wordWrap/>
              <w:ind w:right="20"/>
              <w:rPr>
                <w:b w:val="0"/>
              </w:rPr>
            </w:pPr>
            <w:r w:rsidRPr="002F5F3A">
              <w:rPr>
                <w:b w:val="0"/>
              </w:rPr>
              <w:t>Command</w:t>
            </w:r>
          </w:p>
        </w:tc>
        <w:tc>
          <w:tcPr>
            <w:tcW w:w="4863" w:type="dxa"/>
          </w:tcPr>
          <w:p w14:paraId="75AD808A" w14:textId="77777777" w:rsidR="00490D42" w:rsidRPr="002F5F3A" w:rsidRDefault="00490D42" w:rsidP="00475923">
            <w:pPr>
              <w:pStyle w:val="ab"/>
              <w:wordWrap/>
              <w:ind w:right="20"/>
              <w:rPr>
                <w:b w:val="0"/>
              </w:rPr>
            </w:pPr>
            <w:r w:rsidRPr="002F5F3A">
              <w:rPr>
                <w:b w:val="0"/>
              </w:rPr>
              <w:t>Description</w:t>
            </w:r>
          </w:p>
        </w:tc>
      </w:tr>
      <w:tr w:rsidR="00490D42" w14:paraId="7DA9C652" w14:textId="77777777" w:rsidTr="0097336D">
        <w:trPr>
          <w:trHeight w:val="327"/>
        </w:trPr>
        <w:tc>
          <w:tcPr>
            <w:tcW w:w="3285" w:type="dxa"/>
          </w:tcPr>
          <w:p w14:paraId="6EE1393B" w14:textId="77777777" w:rsidR="00490D42" w:rsidRPr="002F5F3A" w:rsidRDefault="00490D42" w:rsidP="00475923">
            <w:pPr>
              <w:pStyle w:val="aa"/>
              <w:ind w:right="20"/>
            </w:pPr>
            <w:r w:rsidRPr="002F5F3A">
              <w:rPr>
                <w:b/>
                <w:bCs/>
                <w:kern w:val="0"/>
              </w:rPr>
              <w:t xml:space="preserve">ip igmp querier-timeout </w:t>
            </w:r>
            <w:r w:rsidRPr="002F5F3A">
              <w:rPr>
                <w:i/>
                <w:iCs/>
                <w:kern w:val="0"/>
              </w:rPr>
              <w:t>&lt;60-300&gt;</w:t>
            </w:r>
          </w:p>
        </w:tc>
        <w:tc>
          <w:tcPr>
            <w:tcW w:w="4863" w:type="dxa"/>
          </w:tcPr>
          <w:p w14:paraId="515D812C" w14:textId="77777777" w:rsidR="00490D42" w:rsidRPr="002F5F3A" w:rsidRDefault="00490D42" w:rsidP="00475923">
            <w:pPr>
              <w:pStyle w:val="aa"/>
              <w:ind w:right="20"/>
            </w:pPr>
            <w:r w:rsidRPr="002F5F3A">
              <w:t>Sets IGMP querier timeout</w:t>
            </w:r>
          </w:p>
          <w:p w14:paraId="0B314ED4" w14:textId="77777777" w:rsidR="00490D42" w:rsidRPr="002F5F3A" w:rsidRDefault="00490D42" w:rsidP="00475923">
            <w:pPr>
              <w:pStyle w:val="aa"/>
              <w:ind w:right="20"/>
            </w:pPr>
            <w:r w:rsidRPr="002F5F3A">
              <w:t>(Default : 262 seconds)</w:t>
            </w:r>
          </w:p>
        </w:tc>
      </w:tr>
      <w:tr w:rsidR="00490D42" w14:paraId="262F6DE8" w14:textId="77777777" w:rsidTr="0097336D">
        <w:trPr>
          <w:trHeight w:val="327"/>
        </w:trPr>
        <w:tc>
          <w:tcPr>
            <w:tcW w:w="3285" w:type="dxa"/>
          </w:tcPr>
          <w:p w14:paraId="752A378A" w14:textId="77777777" w:rsidR="00490D42" w:rsidRPr="002F5F3A" w:rsidRDefault="00490D42" w:rsidP="00475923">
            <w:pPr>
              <w:pStyle w:val="aa"/>
              <w:ind w:right="20"/>
              <w:rPr>
                <w:b/>
                <w:bCs/>
                <w:kern w:val="0"/>
              </w:rPr>
            </w:pPr>
            <w:r w:rsidRPr="002F5F3A">
              <w:rPr>
                <w:b/>
                <w:bCs/>
                <w:kern w:val="0"/>
              </w:rPr>
              <w:t>no ip igmp querier-timeout</w:t>
            </w:r>
          </w:p>
        </w:tc>
        <w:tc>
          <w:tcPr>
            <w:tcW w:w="4863" w:type="dxa"/>
          </w:tcPr>
          <w:p w14:paraId="6FA19DCB" w14:textId="77777777" w:rsidR="00490D42" w:rsidRPr="002F5F3A" w:rsidRDefault="00490D42" w:rsidP="00475923">
            <w:pPr>
              <w:pStyle w:val="aa"/>
              <w:ind w:right="20"/>
            </w:pPr>
            <w:r w:rsidRPr="002F5F3A">
              <w:t>Sets IGMP querier timeout to default</w:t>
            </w:r>
          </w:p>
        </w:tc>
      </w:tr>
    </w:tbl>
    <w:tbl>
      <w:tblPr>
        <w:tblStyle w:val="48"/>
        <w:tblW w:w="0" w:type="auto"/>
        <w:tblLook w:val="01E0" w:firstRow="1" w:lastRow="1" w:firstColumn="1" w:lastColumn="1" w:noHBand="0" w:noVBand="0"/>
      </w:tblPr>
      <w:tblGrid>
        <w:gridCol w:w="8261"/>
      </w:tblGrid>
      <w:tr w:rsidR="00490D42" w:rsidRPr="0032769C" w14:paraId="36FC8B19" w14:textId="77777777" w:rsidTr="00DE1C5E">
        <w:tc>
          <w:tcPr>
            <w:tcW w:w="9048" w:type="dxa"/>
          </w:tcPr>
          <w:p w14:paraId="04982C2F"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5CE3C4D0"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7/1</w:t>
            </w:r>
          </w:p>
          <w:p w14:paraId="2902532E"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Pr="00F86771">
              <w:rPr>
                <w:rFonts w:ascii="Courier New" w:hAnsi="Courier New" w:cs="Courier New" w:hint="eastAsia"/>
              </w:rPr>
              <w:t>Giga</w:t>
            </w:r>
            <w:r w:rsidR="00E00FBB"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querier-timeout 300</w:t>
            </w:r>
          </w:p>
          <w:p w14:paraId="593DC99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E00FBB" w:rsidRPr="00F86771">
              <w:rPr>
                <w:rFonts w:ascii="Courier New" w:hAnsi="Courier New" w:cs="Courier New" w:hint="eastAsia"/>
              </w:rPr>
              <w:t xml:space="preserve"> Giga</w:t>
            </w:r>
            <w:r w:rsidR="00E00FBB"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326BF422"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7281985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Interface </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00F95F4C" w:rsidRPr="00F86771">
              <w:rPr>
                <w:rFonts w:ascii="Courier New" w:hAnsi="Courier New" w:cs="Courier New"/>
              </w:rPr>
              <w:t xml:space="preserve"> </w:t>
            </w:r>
            <w:r w:rsidRPr="00F86771">
              <w:rPr>
                <w:rFonts w:ascii="Courier New" w:hAnsi="Courier New" w:cs="Courier New"/>
              </w:rPr>
              <w:t>(Index 1211)</w:t>
            </w:r>
          </w:p>
          <w:p w14:paraId="70BF03B8" w14:textId="77777777" w:rsidR="00490D42" w:rsidRPr="0032769C" w:rsidRDefault="00490D42" w:rsidP="00475923">
            <w:pPr>
              <w:pStyle w:val="aa"/>
              <w:ind w:right="20"/>
              <w:rPr>
                <w:rFonts w:ascii="Courier New" w:hAnsi="Courier New" w:cs="Courier New"/>
              </w:rPr>
            </w:pPr>
            <w:r w:rsidRPr="00F86771">
              <w:rPr>
                <w:rFonts w:ascii="Courier New" w:hAnsi="Courier New" w:cs="Courier New"/>
              </w:rPr>
              <w:t xml:space="preserve">  IGMP Enabled, Active, Querier, Version 2 (</w:t>
            </w:r>
            <w:r w:rsidRPr="0032769C">
              <w:rPr>
                <w:rFonts w:ascii="Courier New" w:hAnsi="Courier New" w:cs="Courier New"/>
              </w:rPr>
              <w:t>default)</w:t>
            </w:r>
          </w:p>
          <w:p w14:paraId="6AFEA54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4616686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64AF533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35192A9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other querier interval is </w:t>
            </w:r>
            <w:r w:rsidRPr="0032769C">
              <w:rPr>
                <w:rFonts w:ascii="Courier New" w:hAnsi="Courier New" w:cs="Courier New" w:hint="eastAsia"/>
                <w:b/>
                <w:bCs/>
              </w:rPr>
              <w:t>300</w:t>
            </w:r>
            <w:r w:rsidRPr="0032769C">
              <w:rPr>
                <w:rFonts w:ascii="Courier New" w:hAnsi="Courier New" w:cs="Courier New"/>
                <w:b/>
                <w:bCs/>
              </w:rPr>
              <w:t xml:space="preserve"> seconds</w:t>
            </w:r>
          </w:p>
          <w:p w14:paraId="2184D8F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14:paraId="00849FA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7AEE73C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28DD9C6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58C4DB8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13269C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4B5E92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06329B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5E83DC2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03A1CAE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70F156E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75A0DAF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11710A70" w14:textId="77777777" w:rsidR="0097336D" w:rsidRDefault="0097336D" w:rsidP="00475923">
      <w:pPr>
        <w:pStyle w:val="4"/>
        <w:ind w:left="0" w:right="20"/>
      </w:pPr>
      <w:bookmarkStart w:id="2354" w:name="_Toc277150993"/>
      <w:bookmarkStart w:id="2355" w:name="_Toc363228527"/>
      <w:bookmarkStart w:id="2356" w:name="_Toc277150994"/>
    </w:p>
    <w:p w14:paraId="38AA21B0" w14:textId="77777777" w:rsidR="00490D42" w:rsidRPr="000B03D8" w:rsidRDefault="00490D42" w:rsidP="00475923">
      <w:pPr>
        <w:pStyle w:val="4"/>
        <w:ind w:left="0" w:right="20"/>
      </w:pPr>
      <w:r>
        <w:lastRenderedPageBreak/>
        <w:t xml:space="preserve">IGMP </w:t>
      </w:r>
      <w:r w:rsidRPr="00DE1C5E">
        <w:t>Query</w:t>
      </w:r>
      <w:r>
        <w:rPr>
          <w:rFonts w:hint="eastAsia"/>
        </w:rPr>
        <w:t>-Max-</w:t>
      </w:r>
      <w:r>
        <w:t>Response</w:t>
      </w:r>
      <w:r>
        <w:rPr>
          <w:rFonts w:hint="eastAsia"/>
        </w:rPr>
        <w:t>-</w:t>
      </w:r>
      <w:r>
        <w:t>Time</w:t>
      </w:r>
      <w:bookmarkEnd w:id="2354"/>
      <w:bookmarkEnd w:id="2355"/>
      <w:bookmarkEnd w:id="2356"/>
    </w:p>
    <w:p w14:paraId="71DB1CD9" w14:textId="77777777" w:rsidR="00490D42" w:rsidRPr="002F5F3A" w:rsidRDefault="00490D42" w:rsidP="00475923">
      <w:pPr>
        <w:pStyle w:val="a3"/>
        <w:ind w:left="0" w:right="20"/>
      </w:pPr>
      <w:r w:rsidRPr="002F5F3A">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77777777" w:rsidR="00490D42" w:rsidRDefault="00490D42" w:rsidP="00475923">
      <w:pPr>
        <w:pStyle w:val="a3"/>
        <w:ind w:left="0" w:right="20"/>
      </w:pPr>
      <w:r w:rsidRPr="002F5F3A">
        <w:t>To set the IGMP query max-response-time, use the following commands in the interface configuration mode.</w:t>
      </w:r>
    </w:p>
    <w:p w14:paraId="48B15BF3" w14:textId="77777777" w:rsidR="00373CEA" w:rsidRPr="002F5F3A" w:rsidRDefault="00A107EB" w:rsidP="00475923">
      <w:pPr>
        <w:pStyle w:val="afffff3"/>
        <w:ind w:left="0" w:right="20"/>
      </w:pPr>
      <w:bookmarkStart w:id="2357" w:name="_Toc391575285"/>
      <w:r>
        <w:t xml:space="preserve">Table </w:t>
      </w:r>
      <w:r w:rsidR="005832B8">
        <w:fldChar w:fldCharType="begin"/>
      </w:r>
      <w:r w:rsidR="00092D8C">
        <w:instrText xml:space="preserve"> SEQ Table \* ARABIC </w:instrText>
      </w:r>
      <w:r w:rsidR="005832B8">
        <w:fldChar w:fldCharType="separate"/>
      </w:r>
      <w:r w:rsidR="00EC5045">
        <w:rPr>
          <w:noProof/>
        </w:rPr>
        <w:t>143</w:t>
      </w:r>
      <w:r w:rsidR="005832B8">
        <w:rPr>
          <w:noProof/>
        </w:rPr>
        <w:fldChar w:fldCharType="end"/>
      </w:r>
      <w:r>
        <w:rPr>
          <w:rFonts w:hint="eastAsia"/>
        </w:rPr>
        <w:t xml:space="preserve"> </w:t>
      </w:r>
      <w:r w:rsidRPr="002F5F3A">
        <w:t>IGMP Query-Max-Response-Time</w:t>
      </w:r>
      <w:bookmarkEnd w:id="2357"/>
    </w:p>
    <w:tbl>
      <w:tblPr>
        <w:tblStyle w:val="CLIWide"/>
        <w:tblW w:w="0" w:type="auto"/>
        <w:tblLook w:val="01E0" w:firstRow="1" w:lastRow="1" w:firstColumn="1" w:lastColumn="1" w:noHBand="0" w:noVBand="0"/>
      </w:tblPr>
      <w:tblGrid>
        <w:gridCol w:w="3903"/>
        <w:gridCol w:w="4245"/>
      </w:tblGrid>
      <w:tr w:rsidR="00490D42"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2F5F3A" w:rsidRDefault="00490D42" w:rsidP="00475923">
            <w:pPr>
              <w:pStyle w:val="ab"/>
              <w:wordWrap/>
              <w:ind w:right="20"/>
              <w:rPr>
                <w:b w:val="0"/>
              </w:rPr>
            </w:pPr>
            <w:r w:rsidRPr="002F5F3A">
              <w:rPr>
                <w:b w:val="0"/>
              </w:rPr>
              <w:br w:type="page"/>
              <w:t>Command</w:t>
            </w:r>
          </w:p>
        </w:tc>
        <w:tc>
          <w:tcPr>
            <w:tcW w:w="4680" w:type="dxa"/>
          </w:tcPr>
          <w:p w14:paraId="3655E25D" w14:textId="77777777" w:rsidR="00490D42" w:rsidRPr="002F5F3A" w:rsidRDefault="00490D42" w:rsidP="00475923">
            <w:pPr>
              <w:pStyle w:val="ab"/>
              <w:wordWrap/>
              <w:ind w:right="20"/>
              <w:rPr>
                <w:b w:val="0"/>
              </w:rPr>
            </w:pPr>
            <w:r w:rsidRPr="002F5F3A">
              <w:rPr>
                <w:b w:val="0"/>
              </w:rPr>
              <w:t>Description</w:t>
            </w:r>
          </w:p>
        </w:tc>
      </w:tr>
      <w:tr w:rsidR="00490D42" w14:paraId="317D9F82" w14:textId="77777777" w:rsidTr="007037AB">
        <w:trPr>
          <w:trHeight w:val="327"/>
        </w:trPr>
        <w:tc>
          <w:tcPr>
            <w:tcW w:w="4300" w:type="dxa"/>
          </w:tcPr>
          <w:p w14:paraId="1960AC71" w14:textId="77777777" w:rsidR="00490D42" w:rsidRPr="002F5F3A" w:rsidRDefault="00490D42" w:rsidP="00475923">
            <w:pPr>
              <w:pStyle w:val="aa"/>
              <w:ind w:right="20"/>
            </w:pPr>
            <w:r w:rsidRPr="002F5F3A">
              <w:rPr>
                <w:b/>
                <w:bCs/>
                <w:kern w:val="0"/>
              </w:rPr>
              <w:t xml:space="preserve">ip igmp query-max-response-time </w:t>
            </w:r>
            <w:r w:rsidRPr="002F5F3A">
              <w:rPr>
                <w:i/>
                <w:iCs/>
                <w:kern w:val="0"/>
              </w:rPr>
              <w:t>&lt;1-240&gt;</w:t>
            </w:r>
          </w:p>
        </w:tc>
        <w:tc>
          <w:tcPr>
            <w:tcW w:w="4680" w:type="dxa"/>
          </w:tcPr>
          <w:p w14:paraId="2CC434B5" w14:textId="77777777" w:rsidR="00490D42" w:rsidRPr="002F5F3A" w:rsidRDefault="00490D42" w:rsidP="00475923">
            <w:pPr>
              <w:pStyle w:val="aa"/>
              <w:ind w:right="20"/>
            </w:pPr>
            <w:r w:rsidRPr="002F5F3A">
              <w:t>Designates max-response-time.</w:t>
            </w:r>
          </w:p>
          <w:p w14:paraId="7E26CC6E" w14:textId="77777777" w:rsidR="00490D42" w:rsidRPr="002F5F3A" w:rsidRDefault="00490D42" w:rsidP="00475923">
            <w:pPr>
              <w:pStyle w:val="aa"/>
              <w:ind w:right="20"/>
            </w:pPr>
            <w:r w:rsidRPr="002F5F3A">
              <w:t>(Default : 25 second)</w:t>
            </w:r>
          </w:p>
        </w:tc>
      </w:tr>
      <w:tr w:rsidR="00490D42" w14:paraId="009D2230" w14:textId="77777777" w:rsidTr="007037AB">
        <w:trPr>
          <w:trHeight w:val="327"/>
        </w:trPr>
        <w:tc>
          <w:tcPr>
            <w:tcW w:w="4300" w:type="dxa"/>
          </w:tcPr>
          <w:p w14:paraId="3B5D0855" w14:textId="77777777" w:rsidR="00490D42" w:rsidRPr="002F5F3A" w:rsidRDefault="00490D42" w:rsidP="00475923">
            <w:pPr>
              <w:pStyle w:val="aa"/>
              <w:ind w:right="20"/>
              <w:rPr>
                <w:b/>
                <w:bCs/>
                <w:kern w:val="0"/>
              </w:rPr>
            </w:pPr>
            <w:r w:rsidRPr="002F5F3A">
              <w:rPr>
                <w:b/>
                <w:bCs/>
                <w:kern w:val="0"/>
              </w:rPr>
              <w:t>no ip igmp query-max-response-time</w:t>
            </w:r>
          </w:p>
        </w:tc>
        <w:tc>
          <w:tcPr>
            <w:tcW w:w="4680" w:type="dxa"/>
          </w:tcPr>
          <w:p w14:paraId="7B157101" w14:textId="77777777" w:rsidR="00490D42" w:rsidRPr="002F5F3A" w:rsidRDefault="00490D42" w:rsidP="00475923">
            <w:pPr>
              <w:pStyle w:val="aa"/>
              <w:ind w:right="20"/>
            </w:pPr>
            <w:r w:rsidRPr="002F5F3A">
              <w:t>Returns to default setting.</w:t>
            </w:r>
          </w:p>
        </w:tc>
      </w:tr>
    </w:tbl>
    <w:p w14:paraId="2735316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7EF0B42B" w14:textId="77777777" w:rsidTr="00DE1C5E">
        <w:tc>
          <w:tcPr>
            <w:tcW w:w="9068" w:type="dxa"/>
          </w:tcPr>
          <w:p w14:paraId="3EB5FFF6" w14:textId="77777777" w:rsidR="00490D42" w:rsidRPr="0032769C" w:rsidRDefault="00490D42" w:rsidP="00475923">
            <w:pPr>
              <w:pStyle w:val="aa"/>
              <w:ind w:right="20"/>
              <w:rPr>
                <w:rFonts w:ascii="Courier New" w:hAnsi="Courier New" w:cs="Courier New"/>
              </w:rPr>
            </w:pPr>
          </w:p>
          <w:p w14:paraId="67294BC8" w14:textId="77777777"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14:paraId="364D1DDC"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F95F4C" w:rsidRPr="00F86771">
              <w:rPr>
                <w:rFonts w:ascii="Courier New" w:hAnsi="Courier New" w:cs="Courier New" w:hint="eastAsia"/>
                <w:b/>
                <w:bCs/>
              </w:rPr>
              <w:t>7</w:t>
            </w:r>
            <w:r w:rsidRPr="00F86771">
              <w:rPr>
                <w:rFonts w:ascii="Courier New" w:hAnsi="Courier New" w:cs="Courier New" w:hint="eastAsia"/>
                <w:b/>
                <w:bCs/>
              </w:rPr>
              <w:t>/1</w:t>
            </w:r>
          </w:p>
          <w:p w14:paraId="477F517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query-max-response-time</w:t>
            </w:r>
            <w:r w:rsidRPr="00F86771">
              <w:rPr>
                <w:rFonts w:ascii="Courier New" w:hAnsi="Courier New" w:cs="Courier New" w:hint="eastAsia"/>
                <w:b/>
                <w:bCs/>
              </w:rPr>
              <w:t xml:space="preserve"> 10</w:t>
            </w:r>
          </w:p>
          <w:p w14:paraId="7A654C8B"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14:paraId="1B367C8A"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14:paraId="14548058" w14:textId="77777777" w:rsidR="00490D42" w:rsidRPr="00F86771" w:rsidRDefault="00490D42" w:rsidP="00475923">
            <w:pPr>
              <w:pStyle w:val="aa"/>
              <w:ind w:right="20"/>
              <w:rPr>
                <w:rFonts w:ascii="Courier New" w:hAnsi="Courier New" w:cs="Courier New"/>
              </w:rPr>
            </w:pPr>
            <w:r w:rsidRPr="00F86771">
              <w:rPr>
                <w:rFonts w:ascii="Courier New" w:hAnsi="Courier New" w:cs="Courier New"/>
              </w:rPr>
              <w:t>Interface Giga</w:t>
            </w:r>
            <w:r w:rsidR="00F95F4C" w:rsidRPr="00F86771">
              <w:rPr>
                <w:rFonts w:ascii="Courier New" w:hAnsi="Courier New" w:cs="Courier New" w:hint="eastAsia"/>
              </w:rPr>
              <w:t>7</w:t>
            </w:r>
            <w:r w:rsidRPr="00F86771">
              <w:rPr>
                <w:rFonts w:ascii="Courier New" w:hAnsi="Courier New" w:cs="Courier New" w:hint="eastAsia"/>
              </w:rPr>
              <w:t>/1</w:t>
            </w:r>
            <w:r w:rsidRPr="00F86771">
              <w:rPr>
                <w:rFonts w:ascii="Courier New" w:hAnsi="Courier New" w:cs="Courier New"/>
              </w:rPr>
              <w:t xml:space="preserve"> (Index 1211)</w:t>
            </w:r>
          </w:p>
          <w:p w14:paraId="08CC6B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14:paraId="2532310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14:paraId="118F92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14:paraId="4BEDE1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14:paraId="7FE955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w:t>
            </w:r>
            <w:r w:rsidRPr="0032769C">
              <w:rPr>
                <w:rFonts w:ascii="Courier New" w:hAnsi="Courier New" w:cs="Courier New" w:hint="eastAsia"/>
              </w:rPr>
              <w:t>262</w:t>
            </w:r>
            <w:r w:rsidRPr="0032769C">
              <w:rPr>
                <w:rFonts w:ascii="Courier New" w:hAnsi="Courier New" w:cs="Courier New"/>
              </w:rPr>
              <w:t xml:space="preserve"> seconds</w:t>
            </w:r>
          </w:p>
          <w:p w14:paraId="3570231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b/>
                <w:bCs/>
              </w:rPr>
              <w:t xml:space="preserve">  IGMP max query response time is </w:t>
            </w:r>
            <w:r w:rsidRPr="0032769C">
              <w:rPr>
                <w:rFonts w:ascii="Courier New" w:hAnsi="Courier New" w:cs="Courier New" w:hint="eastAsia"/>
                <w:b/>
                <w:bCs/>
              </w:rPr>
              <w:t>10</w:t>
            </w:r>
            <w:r w:rsidRPr="0032769C">
              <w:rPr>
                <w:rFonts w:ascii="Courier New" w:hAnsi="Courier New" w:cs="Courier New"/>
                <w:b/>
                <w:bCs/>
              </w:rPr>
              <w:t xml:space="preserve"> seconds</w:t>
            </w:r>
          </w:p>
          <w:p w14:paraId="29FF2E0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14:paraId="3D969C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14:paraId="560C92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14:paraId="3B608F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14:paraId="02703F9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14:paraId="274420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14:paraId="7BAA50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14:paraId="4FDE558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14:paraId="1F83E39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14:paraId="21BF505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14:paraId="437987F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2863278A" w14:textId="77777777" w:rsidR="00490D42" w:rsidRPr="0032769C" w:rsidRDefault="00490D42" w:rsidP="00475923">
            <w:pPr>
              <w:pStyle w:val="aa"/>
              <w:ind w:right="20"/>
              <w:rPr>
                <w:rFonts w:ascii="Courier New" w:hAnsi="Courier New" w:cs="Courier New"/>
              </w:rPr>
            </w:pPr>
          </w:p>
        </w:tc>
      </w:tr>
    </w:tbl>
    <w:p w14:paraId="733CCA0F" w14:textId="77777777" w:rsidR="00490D42" w:rsidRPr="000B03D8" w:rsidRDefault="00490D42" w:rsidP="00475923">
      <w:pPr>
        <w:pStyle w:val="4"/>
        <w:ind w:left="0" w:right="20"/>
      </w:pPr>
      <w:bookmarkStart w:id="2358" w:name="_Toc363228528"/>
      <w:bookmarkStart w:id="2359" w:name="_Toc18981161"/>
      <w:r w:rsidRPr="000B03D8">
        <w:t xml:space="preserve">IGMP </w:t>
      </w:r>
      <w:r w:rsidRPr="00DE1C5E">
        <w:rPr>
          <w:rFonts w:hint="eastAsia"/>
        </w:rPr>
        <w:t>Rate</w:t>
      </w:r>
      <w:bookmarkEnd w:id="2358"/>
      <w:bookmarkEnd w:id="2359"/>
    </w:p>
    <w:p w14:paraId="7E2085C6" w14:textId="77777777" w:rsidR="00490D42" w:rsidRPr="002F5F3A" w:rsidRDefault="00490D42" w:rsidP="00475923">
      <w:pPr>
        <w:pStyle w:val="a3"/>
        <w:ind w:left="0" w:right="20"/>
      </w:pPr>
      <w:r w:rsidRPr="002F5F3A">
        <w:t>Multicast Router can limit PPS about IGMP packet incoming to CPU. IGMP packet over set IGMP rate drop from CPU.</w:t>
      </w:r>
    </w:p>
    <w:p w14:paraId="40B90586" w14:textId="77777777" w:rsidR="00490D42" w:rsidRDefault="00490D42" w:rsidP="00475923">
      <w:pPr>
        <w:pStyle w:val="a3"/>
        <w:ind w:left="0" w:right="20"/>
      </w:pPr>
      <w:r w:rsidRPr="002F5F3A">
        <w:t>To limit IGMP packet to PPS, use the following commands in the interface configuration mode.</w:t>
      </w:r>
    </w:p>
    <w:p w14:paraId="1515C49E" w14:textId="77777777" w:rsidR="00A107EB" w:rsidRPr="002F5F3A" w:rsidRDefault="00A107EB" w:rsidP="00475923">
      <w:pPr>
        <w:pStyle w:val="afffff3"/>
        <w:ind w:left="0" w:right="20"/>
      </w:pPr>
      <w:bookmarkStart w:id="2360" w:name="_Toc391575286"/>
      <w:r>
        <w:t xml:space="preserve">Table </w:t>
      </w:r>
      <w:r w:rsidR="005832B8">
        <w:fldChar w:fldCharType="begin"/>
      </w:r>
      <w:r w:rsidR="00092D8C">
        <w:instrText xml:space="preserve"> SEQ Table \* ARABIC </w:instrText>
      </w:r>
      <w:r w:rsidR="005832B8">
        <w:fldChar w:fldCharType="separate"/>
      </w:r>
      <w:r w:rsidR="00EC5045">
        <w:rPr>
          <w:noProof/>
        </w:rPr>
        <w:t>144</w:t>
      </w:r>
      <w:r w:rsidR="005832B8">
        <w:rPr>
          <w:noProof/>
        </w:rPr>
        <w:fldChar w:fldCharType="end"/>
      </w:r>
      <w:r>
        <w:rPr>
          <w:rFonts w:hint="eastAsia"/>
        </w:rPr>
        <w:t xml:space="preserve"> </w:t>
      </w:r>
      <w:r w:rsidRPr="002F5F3A">
        <w:t>IGMP Rate</w:t>
      </w:r>
      <w:bookmarkEnd w:id="2360"/>
    </w:p>
    <w:tbl>
      <w:tblPr>
        <w:tblStyle w:val="CLIWide"/>
        <w:tblW w:w="0" w:type="auto"/>
        <w:tblLook w:val="01E0" w:firstRow="1" w:lastRow="1" w:firstColumn="1" w:lastColumn="1" w:noHBand="0" w:noVBand="0"/>
      </w:tblPr>
      <w:tblGrid>
        <w:gridCol w:w="3903"/>
        <w:gridCol w:w="4245"/>
      </w:tblGrid>
      <w:tr w:rsidR="00490D42"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2F5F3A" w:rsidRDefault="00490D42" w:rsidP="00475923">
            <w:pPr>
              <w:pStyle w:val="ab"/>
              <w:wordWrap/>
              <w:ind w:right="20"/>
              <w:rPr>
                <w:b w:val="0"/>
              </w:rPr>
            </w:pPr>
            <w:r w:rsidRPr="002F5F3A">
              <w:rPr>
                <w:b w:val="0"/>
              </w:rPr>
              <w:t>Command</w:t>
            </w:r>
          </w:p>
        </w:tc>
        <w:tc>
          <w:tcPr>
            <w:tcW w:w="4680" w:type="dxa"/>
          </w:tcPr>
          <w:p w14:paraId="3A3C3DDE" w14:textId="77777777" w:rsidR="00490D42" w:rsidRPr="002F5F3A" w:rsidRDefault="00490D42" w:rsidP="00475923">
            <w:pPr>
              <w:pStyle w:val="ab"/>
              <w:wordWrap/>
              <w:ind w:right="20"/>
              <w:rPr>
                <w:b w:val="0"/>
              </w:rPr>
            </w:pPr>
            <w:r w:rsidRPr="002F5F3A">
              <w:rPr>
                <w:b w:val="0"/>
              </w:rPr>
              <w:t>Description</w:t>
            </w:r>
          </w:p>
        </w:tc>
      </w:tr>
      <w:tr w:rsidR="00490D42" w14:paraId="177726F1" w14:textId="77777777" w:rsidTr="007037AB">
        <w:trPr>
          <w:trHeight w:val="327"/>
        </w:trPr>
        <w:tc>
          <w:tcPr>
            <w:tcW w:w="4300" w:type="dxa"/>
          </w:tcPr>
          <w:p w14:paraId="0500423F" w14:textId="77777777" w:rsidR="00490D42" w:rsidRPr="002F5F3A" w:rsidRDefault="00490D42" w:rsidP="00475923">
            <w:pPr>
              <w:wordWrap/>
              <w:ind w:right="20"/>
            </w:pPr>
            <w:r w:rsidRPr="002F5F3A">
              <w:rPr>
                <w:b/>
                <w:bCs/>
                <w:kern w:val="0"/>
              </w:rPr>
              <w:t xml:space="preserve">ip igmp rate </w:t>
            </w:r>
            <w:r w:rsidRPr="002F5F3A">
              <w:rPr>
                <w:i/>
                <w:iCs/>
                <w:kern w:val="0"/>
              </w:rPr>
              <w:t>&lt;500-6000&gt;</w:t>
            </w:r>
          </w:p>
        </w:tc>
        <w:tc>
          <w:tcPr>
            <w:tcW w:w="4680" w:type="dxa"/>
          </w:tcPr>
          <w:p w14:paraId="75FA1EA9" w14:textId="77777777" w:rsidR="00490D42" w:rsidRPr="002F5F3A" w:rsidRDefault="00490D42" w:rsidP="00475923">
            <w:pPr>
              <w:pStyle w:val="aa"/>
              <w:ind w:right="20"/>
            </w:pPr>
            <w:r w:rsidRPr="002F5F3A">
              <w:t xml:space="preserve">Sets the IGMP rate in pps units. </w:t>
            </w:r>
          </w:p>
        </w:tc>
      </w:tr>
      <w:tr w:rsidR="00490D42" w14:paraId="3CEEB4E2" w14:textId="77777777" w:rsidTr="007037AB">
        <w:trPr>
          <w:trHeight w:val="327"/>
        </w:trPr>
        <w:tc>
          <w:tcPr>
            <w:tcW w:w="4300" w:type="dxa"/>
          </w:tcPr>
          <w:p w14:paraId="511DB49B" w14:textId="77777777" w:rsidR="00490D42" w:rsidRPr="002F5F3A" w:rsidRDefault="00490D42" w:rsidP="00475923">
            <w:pPr>
              <w:wordWrap/>
              <w:ind w:right="20"/>
              <w:rPr>
                <w:b/>
                <w:bCs/>
                <w:kern w:val="0"/>
              </w:rPr>
            </w:pPr>
            <w:r w:rsidRPr="002F5F3A">
              <w:rPr>
                <w:b/>
                <w:bCs/>
                <w:kern w:val="0"/>
              </w:rPr>
              <w:t>no ip igmp rate</w:t>
            </w:r>
          </w:p>
        </w:tc>
        <w:tc>
          <w:tcPr>
            <w:tcW w:w="4680" w:type="dxa"/>
          </w:tcPr>
          <w:p w14:paraId="7BA67BF7" w14:textId="77777777" w:rsidR="00490D42" w:rsidRPr="002F5F3A" w:rsidRDefault="00490D42" w:rsidP="00475923">
            <w:pPr>
              <w:pStyle w:val="aa"/>
              <w:ind w:right="20"/>
            </w:pPr>
            <w:r w:rsidRPr="002F5F3A">
              <w:t xml:space="preserve">Disables the IGMP rate. </w:t>
            </w:r>
          </w:p>
        </w:tc>
      </w:tr>
    </w:tbl>
    <w:tbl>
      <w:tblPr>
        <w:tblStyle w:val="48"/>
        <w:tblW w:w="0" w:type="auto"/>
        <w:tblLook w:val="01E0" w:firstRow="1" w:lastRow="1" w:firstColumn="1" w:lastColumn="1" w:noHBand="0" w:noVBand="0"/>
      </w:tblPr>
      <w:tblGrid>
        <w:gridCol w:w="8219"/>
      </w:tblGrid>
      <w:tr w:rsidR="00490D42" w:rsidRPr="0032769C" w14:paraId="07C5C8A7" w14:textId="77777777" w:rsidTr="007F79EE">
        <w:tc>
          <w:tcPr>
            <w:tcW w:w="8219" w:type="dxa"/>
          </w:tcPr>
          <w:p w14:paraId="2C9E0936" w14:textId="77777777" w:rsidR="00490D42" w:rsidRPr="0032769C" w:rsidRDefault="00490D42" w:rsidP="00475923">
            <w:pPr>
              <w:pStyle w:val="aa"/>
              <w:ind w:right="20"/>
              <w:rPr>
                <w:rFonts w:ascii="Courier New" w:hAnsi="Courier New" w:cs="Courier New"/>
              </w:rPr>
            </w:pPr>
          </w:p>
          <w:p w14:paraId="45D41E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5A501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634BC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rate 100</w:t>
            </w:r>
          </w:p>
          <w:p w14:paraId="4034C35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4337384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 xml:space="preserve">show ip igmp </w:t>
            </w:r>
            <w:r w:rsidRPr="0032769C">
              <w:rPr>
                <w:rFonts w:ascii="Courier New" w:hAnsi="Courier New" w:cs="Courier New"/>
                <w:b/>
                <w:bCs/>
              </w:rPr>
              <w:t>rate-limit statistics</w:t>
            </w:r>
          </w:p>
          <w:p w14:paraId="3875BFF3" w14:textId="77777777" w:rsidR="00490D42" w:rsidRPr="0032769C" w:rsidRDefault="00490D42" w:rsidP="00475923">
            <w:pPr>
              <w:pStyle w:val="aa"/>
              <w:ind w:right="20"/>
              <w:rPr>
                <w:rFonts w:ascii="Courier New" w:hAnsi="Courier New" w:cs="Courier New"/>
              </w:rPr>
            </w:pPr>
          </w:p>
          <w:p w14:paraId="185198C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Message Ratelimit (pps) for IP Multicast</w:t>
            </w:r>
          </w:p>
          <w:p w14:paraId="0D5FF446"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 xml:space="preserve">Ifname        Incoming rate </w:t>
            </w:r>
            <w:r w:rsidRPr="0032769C">
              <w:rPr>
                <w:rFonts w:ascii="Courier New" w:eastAsia="바탕" w:hAnsi="Courier New" w:cs="Courier New" w:hint="eastAsia"/>
              </w:rPr>
              <w:t xml:space="preserve"> </w:t>
            </w:r>
            <w:r w:rsidRPr="0032769C">
              <w:rPr>
                <w:rFonts w:ascii="Courier New" w:eastAsia="SimSun-PUA" w:hAnsi="Courier New" w:cs="Courier New"/>
              </w:rPr>
              <w:t xml:space="preserve">  Rate-limit   Permit    Drop      Rx-Total</w:t>
            </w:r>
          </w:p>
          <w:p w14:paraId="352AE850" w14:textId="77777777"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w:t>
            </w:r>
          </w:p>
          <w:p w14:paraId="4A1F1875" w14:textId="77777777" w:rsidR="00490D42" w:rsidRPr="0032769C" w:rsidRDefault="00F95F4C" w:rsidP="00475923">
            <w:pPr>
              <w:pStyle w:val="aa"/>
              <w:ind w:right="20"/>
              <w:rPr>
                <w:rFonts w:ascii="Courier New" w:eastAsia="SimSun-PUA" w:hAnsi="Courier New" w:cs="Courier New"/>
                <w:b/>
                <w:bCs/>
              </w:rPr>
            </w:pPr>
            <w:r>
              <w:rPr>
                <w:rFonts w:ascii="Courier New" w:eastAsia="SimSun-PUA" w:hAnsi="Courier New" w:cs="Courier New"/>
                <w:b/>
                <w:bCs/>
              </w:rPr>
              <w:t>Gi7</w:t>
            </w:r>
            <w:r w:rsidR="00490D42" w:rsidRPr="0032769C">
              <w:rPr>
                <w:rFonts w:ascii="Courier New" w:eastAsia="SimSun-PUA" w:hAnsi="Courier New" w:cs="Courier New"/>
                <w:b/>
                <w:bCs/>
              </w:rPr>
              <w:t>.1</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0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100        0        0           0</w:t>
            </w:r>
          </w:p>
          <w:p w14:paraId="25FA20B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9AF5CAC" w14:textId="77777777" w:rsidR="00490D42" w:rsidRPr="000B03D8" w:rsidRDefault="00490D42" w:rsidP="00475923">
      <w:pPr>
        <w:pStyle w:val="4"/>
        <w:ind w:left="0" w:right="20"/>
      </w:pPr>
      <w:bookmarkStart w:id="2361" w:name="_Toc31178518"/>
      <w:bookmarkStart w:id="2362" w:name="_Toc86051526"/>
      <w:r w:rsidRPr="000B03D8">
        <w:lastRenderedPageBreak/>
        <w:t xml:space="preserve">IGMP </w:t>
      </w:r>
      <w:r w:rsidRPr="00DE1C5E">
        <w:rPr>
          <w:rFonts w:hint="eastAsia"/>
        </w:rPr>
        <w:t>Robustness</w:t>
      </w:r>
      <w:r>
        <w:rPr>
          <w:rFonts w:hint="eastAsia"/>
        </w:rPr>
        <w:t>-Variable</w:t>
      </w:r>
      <w:bookmarkEnd w:id="2361"/>
      <w:bookmarkEnd w:id="2362"/>
    </w:p>
    <w:p w14:paraId="6783208D" w14:textId="77777777" w:rsidR="00490D42" w:rsidRPr="002F5F3A" w:rsidRDefault="00490D42" w:rsidP="00475923">
      <w:pPr>
        <w:pStyle w:val="a3"/>
        <w:ind w:left="0" w:right="20"/>
      </w:pPr>
      <w:r w:rsidRPr="002F5F3A">
        <w:t>You can statically configure the querier</w:t>
      </w:r>
      <w:r w:rsidRPr="002F5F3A">
        <w:t>’</w:t>
      </w:r>
      <w:r w:rsidRPr="002F5F3A">
        <w:t>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77777777" w:rsidR="00490D42" w:rsidRDefault="00490D42" w:rsidP="00475923">
      <w:pPr>
        <w:pStyle w:val="a3"/>
        <w:ind w:left="0" w:right="20"/>
      </w:pPr>
      <w:r w:rsidRPr="002F5F3A">
        <w:t>To set the IGMP Robustness-Variable, use the following commands in the interface configuration mode</w:t>
      </w:r>
      <w:r w:rsidRPr="002F5F3A">
        <w:rPr>
          <w:rFonts w:hint="eastAsia"/>
        </w:rPr>
        <w:t>:</w:t>
      </w:r>
    </w:p>
    <w:p w14:paraId="7B032F84" w14:textId="77777777" w:rsidR="00A107EB" w:rsidRPr="002F5F3A" w:rsidRDefault="00A107EB" w:rsidP="00475923">
      <w:pPr>
        <w:pStyle w:val="afffff3"/>
        <w:ind w:left="0" w:right="20"/>
      </w:pPr>
      <w:bookmarkStart w:id="2363" w:name="_Toc391575287"/>
      <w:r>
        <w:t xml:space="preserve">Table </w:t>
      </w:r>
      <w:r w:rsidR="005832B8">
        <w:fldChar w:fldCharType="begin"/>
      </w:r>
      <w:r w:rsidR="00092D8C">
        <w:instrText xml:space="preserve"> SEQ Table \* ARABIC </w:instrText>
      </w:r>
      <w:r w:rsidR="005832B8">
        <w:fldChar w:fldCharType="separate"/>
      </w:r>
      <w:r w:rsidR="00EC5045">
        <w:rPr>
          <w:noProof/>
        </w:rPr>
        <w:t>145</w:t>
      </w:r>
      <w:r w:rsidR="005832B8">
        <w:rPr>
          <w:noProof/>
        </w:rPr>
        <w:fldChar w:fldCharType="end"/>
      </w:r>
      <w:r>
        <w:rPr>
          <w:rFonts w:hint="eastAsia"/>
        </w:rPr>
        <w:t xml:space="preserve"> </w:t>
      </w:r>
      <w:r w:rsidRPr="002F5F3A">
        <w:t>IGMP Robustness-Variable</w:t>
      </w:r>
      <w:bookmarkEnd w:id="2363"/>
    </w:p>
    <w:tbl>
      <w:tblPr>
        <w:tblStyle w:val="CLIWide"/>
        <w:tblW w:w="0" w:type="auto"/>
        <w:tblLook w:val="01E0" w:firstRow="1" w:lastRow="1" w:firstColumn="1" w:lastColumn="1" w:noHBand="0" w:noVBand="0"/>
      </w:tblPr>
      <w:tblGrid>
        <w:gridCol w:w="3910"/>
        <w:gridCol w:w="4238"/>
      </w:tblGrid>
      <w:tr w:rsidR="00490D42"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2F5F3A" w:rsidRDefault="00490D42" w:rsidP="00475923">
            <w:pPr>
              <w:pStyle w:val="ab"/>
              <w:wordWrap/>
              <w:ind w:right="20"/>
              <w:rPr>
                <w:b w:val="0"/>
              </w:rPr>
            </w:pPr>
            <w:r w:rsidRPr="002F5F3A">
              <w:rPr>
                <w:b w:val="0"/>
              </w:rPr>
              <w:t>Command</w:t>
            </w:r>
          </w:p>
        </w:tc>
        <w:tc>
          <w:tcPr>
            <w:tcW w:w="4680" w:type="dxa"/>
          </w:tcPr>
          <w:p w14:paraId="55C9E93D" w14:textId="77777777" w:rsidR="00490D42" w:rsidRPr="002F5F3A" w:rsidRDefault="00490D42" w:rsidP="00475923">
            <w:pPr>
              <w:pStyle w:val="ab"/>
              <w:wordWrap/>
              <w:ind w:right="20"/>
              <w:rPr>
                <w:b w:val="0"/>
              </w:rPr>
            </w:pPr>
            <w:r w:rsidRPr="002F5F3A">
              <w:rPr>
                <w:b w:val="0"/>
              </w:rPr>
              <w:t>Description</w:t>
            </w:r>
          </w:p>
        </w:tc>
      </w:tr>
      <w:tr w:rsidR="00490D42" w14:paraId="2BDBCF74" w14:textId="77777777" w:rsidTr="007037AB">
        <w:trPr>
          <w:trHeight w:val="327"/>
        </w:trPr>
        <w:tc>
          <w:tcPr>
            <w:tcW w:w="4300" w:type="dxa"/>
          </w:tcPr>
          <w:p w14:paraId="793129D5" w14:textId="77777777" w:rsidR="00490D42" w:rsidRPr="002F5F3A" w:rsidRDefault="00490D42" w:rsidP="00475923">
            <w:pPr>
              <w:pStyle w:val="aa"/>
              <w:ind w:right="20"/>
            </w:pPr>
            <w:r w:rsidRPr="002F5F3A">
              <w:rPr>
                <w:b/>
                <w:bCs/>
                <w:kern w:val="0"/>
              </w:rPr>
              <w:t xml:space="preserve">ip igmp robustness-variable </w:t>
            </w:r>
            <w:r w:rsidRPr="002F5F3A">
              <w:rPr>
                <w:i/>
                <w:iCs/>
                <w:kern w:val="0"/>
              </w:rPr>
              <w:t>&lt;2-7&gt;</w:t>
            </w:r>
          </w:p>
        </w:tc>
        <w:tc>
          <w:tcPr>
            <w:tcW w:w="4680" w:type="dxa"/>
          </w:tcPr>
          <w:p w14:paraId="6E1ECEDB" w14:textId="77777777" w:rsidR="00490D42" w:rsidRPr="002F5F3A" w:rsidRDefault="00490D42" w:rsidP="00475923">
            <w:pPr>
              <w:pStyle w:val="aa"/>
              <w:ind w:right="20"/>
            </w:pPr>
            <w:r w:rsidRPr="002F5F3A">
              <w:t>Sets the IGMP robustness variable</w:t>
            </w:r>
          </w:p>
          <w:p w14:paraId="2EF298C7" w14:textId="77777777" w:rsidR="00490D42" w:rsidRPr="002F5F3A" w:rsidRDefault="00490D42" w:rsidP="00475923">
            <w:pPr>
              <w:pStyle w:val="aa"/>
              <w:ind w:right="20"/>
            </w:pPr>
            <w:r w:rsidRPr="002F5F3A">
              <w:t>(Default: 2)</w:t>
            </w:r>
          </w:p>
        </w:tc>
      </w:tr>
      <w:tr w:rsidR="00490D42" w14:paraId="0D72C84E" w14:textId="77777777" w:rsidTr="007037AB">
        <w:trPr>
          <w:trHeight w:val="327"/>
        </w:trPr>
        <w:tc>
          <w:tcPr>
            <w:tcW w:w="4300" w:type="dxa"/>
          </w:tcPr>
          <w:p w14:paraId="2AB261B8" w14:textId="77777777" w:rsidR="00490D42" w:rsidRPr="002F5F3A" w:rsidRDefault="00490D42" w:rsidP="00475923">
            <w:pPr>
              <w:pStyle w:val="aa"/>
              <w:ind w:right="20"/>
              <w:rPr>
                <w:b/>
                <w:bCs/>
                <w:kern w:val="0"/>
              </w:rPr>
            </w:pPr>
            <w:r w:rsidRPr="002F5F3A">
              <w:rPr>
                <w:b/>
                <w:bCs/>
                <w:kern w:val="0"/>
              </w:rPr>
              <w:t>no ip igmp robustness-variable</w:t>
            </w:r>
          </w:p>
        </w:tc>
        <w:tc>
          <w:tcPr>
            <w:tcW w:w="4680" w:type="dxa"/>
          </w:tcPr>
          <w:p w14:paraId="185B9BC0" w14:textId="77777777" w:rsidR="00490D42" w:rsidRPr="002F5F3A" w:rsidRDefault="00490D42" w:rsidP="00475923">
            <w:pPr>
              <w:pStyle w:val="aa"/>
              <w:ind w:right="20"/>
            </w:pPr>
            <w:r w:rsidRPr="002F5F3A">
              <w:t>Sets the IGMP robustness variable to default</w:t>
            </w:r>
          </w:p>
        </w:tc>
      </w:tr>
    </w:tbl>
    <w:p w14:paraId="077B0A9E" w14:textId="77777777"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12342D17" w14:textId="77777777" w:rsidTr="00DE1C5E">
        <w:tc>
          <w:tcPr>
            <w:tcW w:w="9068" w:type="dxa"/>
          </w:tcPr>
          <w:p w14:paraId="1652FE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8F2C4F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b/>
                <w:bCs/>
              </w:rPr>
              <w:t>7</w:t>
            </w:r>
            <w:r w:rsidRPr="0032769C">
              <w:rPr>
                <w:rFonts w:ascii="Courier New" w:hAnsi="Courier New" w:cs="Courier New" w:hint="eastAsia"/>
                <w:b/>
                <w:bCs/>
              </w:rPr>
              <w:t>/1</w:t>
            </w:r>
          </w:p>
          <w:p w14:paraId="6479F36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ip igmp robustness-variable</w:t>
            </w:r>
            <w:r w:rsidRPr="0032769C">
              <w:rPr>
                <w:rFonts w:ascii="Courier New" w:hAnsi="Courier New" w:cs="Courier New" w:hint="eastAsia"/>
                <w:b/>
                <w:bCs/>
              </w:rPr>
              <w:t xml:space="preserve"> 5</w:t>
            </w:r>
          </w:p>
          <w:p w14:paraId="357C2D9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77EE761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004400AE">
              <w:rPr>
                <w:rFonts w:ascii="Courier New" w:hAnsi="Courier New" w:cs="Courier New"/>
              </w:rPr>
              <w:t>#</w:t>
            </w:r>
          </w:p>
        </w:tc>
      </w:tr>
    </w:tbl>
    <w:p w14:paraId="76B286C5" w14:textId="77777777" w:rsidR="00490D42" w:rsidRPr="000B03D8" w:rsidRDefault="00490D42" w:rsidP="00475923">
      <w:pPr>
        <w:pStyle w:val="4"/>
        <w:ind w:left="0" w:right="20"/>
      </w:pPr>
      <w:bookmarkStart w:id="2364" w:name="_Toc277150997"/>
      <w:bookmarkStart w:id="2365" w:name="_Toc363228529"/>
      <w:r w:rsidRPr="000B03D8">
        <w:t xml:space="preserve">IGMP </w:t>
      </w:r>
      <w:r w:rsidRPr="00DE1C5E">
        <w:rPr>
          <w:rFonts w:hint="eastAsia"/>
        </w:rPr>
        <w:t>Static</w:t>
      </w:r>
      <w:r>
        <w:rPr>
          <w:rFonts w:hint="eastAsia"/>
        </w:rPr>
        <w:t>-Group</w:t>
      </w:r>
      <w:bookmarkEnd w:id="2364"/>
      <w:bookmarkEnd w:id="2365"/>
    </w:p>
    <w:p w14:paraId="39E93558" w14:textId="77777777" w:rsidR="00490D42" w:rsidRPr="002F5F3A" w:rsidRDefault="00490D42" w:rsidP="00475923">
      <w:pPr>
        <w:pStyle w:val="a3"/>
        <w:ind w:left="0" w:right="20"/>
      </w:pPr>
      <w:r w:rsidRPr="002F5F3A">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2F5F3A">
        <w:rPr>
          <w:i/>
        </w:rPr>
        <w:t>zapping time</w:t>
      </w:r>
      <w:r w:rsidRPr="002F5F3A">
        <w:t>.</w:t>
      </w:r>
    </w:p>
    <w:p w14:paraId="42B03B86" w14:textId="77777777" w:rsidR="00490D42" w:rsidRPr="002F5F3A" w:rsidRDefault="00490D42" w:rsidP="00475923">
      <w:pPr>
        <w:pStyle w:val="a3"/>
        <w:ind w:left="0" w:right="20"/>
      </w:pPr>
      <w:r w:rsidRPr="002F5F3A">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77777777" w:rsidR="00490D42" w:rsidRDefault="00490D42" w:rsidP="00475923">
      <w:pPr>
        <w:pStyle w:val="a3"/>
        <w:ind w:left="0" w:right="20"/>
      </w:pPr>
      <w:r w:rsidRPr="002F5F3A">
        <w:t>To set an IGMP Static-Group, use the IGMP Class-Map. To generate an IGMP Class-Map, use the following commands in the global configuration mode:</w:t>
      </w:r>
    </w:p>
    <w:p w14:paraId="54CEBAB4" w14:textId="77777777" w:rsidR="00A107EB" w:rsidRPr="002F5F3A" w:rsidRDefault="00A107EB" w:rsidP="00475923">
      <w:pPr>
        <w:pStyle w:val="afffff3"/>
        <w:ind w:left="0" w:right="20"/>
      </w:pPr>
      <w:bookmarkStart w:id="2366" w:name="_Toc391575288"/>
      <w:r>
        <w:t xml:space="preserve">Table </w:t>
      </w:r>
      <w:r w:rsidR="005832B8">
        <w:fldChar w:fldCharType="begin"/>
      </w:r>
      <w:r w:rsidR="00092D8C">
        <w:instrText xml:space="preserve"> SEQ Table \* ARABIC </w:instrText>
      </w:r>
      <w:r w:rsidR="005832B8">
        <w:fldChar w:fldCharType="separate"/>
      </w:r>
      <w:r w:rsidR="00EC5045">
        <w:rPr>
          <w:noProof/>
        </w:rPr>
        <w:t>146</w:t>
      </w:r>
      <w:r w:rsidR="005832B8">
        <w:rPr>
          <w:noProof/>
        </w:rPr>
        <w:fldChar w:fldCharType="end"/>
      </w:r>
      <w:r>
        <w:rPr>
          <w:rFonts w:hint="eastAsia"/>
        </w:rPr>
        <w:t xml:space="preserve"> </w:t>
      </w:r>
      <w:r w:rsidRPr="002F5F3A">
        <w:t>IGMP Static-Group</w:t>
      </w:r>
      <w:bookmarkEnd w:id="2366"/>
    </w:p>
    <w:tbl>
      <w:tblPr>
        <w:tblStyle w:val="CLIWide"/>
        <w:tblW w:w="0" w:type="auto"/>
        <w:tblLook w:val="01E0" w:firstRow="1" w:lastRow="1" w:firstColumn="1" w:lastColumn="1" w:noHBand="0" w:noVBand="0"/>
      </w:tblPr>
      <w:tblGrid>
        <w:gridCol w:w="3903"/>
        <w:gridCol w:w="4245"/>
      </w:tblGrid>
      <w:tr w:rsidR="00490D42"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2F5F3A" w:rsidRDefault="00490D42" w:rsidP="00475923">
            <w:pPr>
              <w:pStyle w:val="ab"/>
              <w:wordWrap/>
              <w:ind w:right="20"/>
              <w:rPr>
                <w:b w:val="0"/>
              </w:rPr>
            </w:pPr>
            <w:r w:rsidRPr="002F5F3A">
              <w:rPr>
                <w:b w:val="0"/>
              </w:rPr>
              <w:t>Command</w:t>
            </w:r>
          </w:p>
        </w:tc>
        <w:tc>
          <w:tcPr>
            <w:tcW w:w="4680" w:type="dxa"/>
          </w:tcPr>
          <w:p w14:paraId="6191EB4A" w14:textId="77777777" w:rsidR="00490D42" w:rsidRPr="002F5F3A" w:rsidRDefault="00490D42" w:rsidP="00475923">
            <w:pPr>
              <w:pStyle w:val="ab"/>
              <w:wordWrap/>
              <w:ind w:right="20"/>
              <w:rPr>
                <w:b w:val="0"/>
              </w:rPr>
            </w:pPr>
            <w:r w:rsidRPr="002F5F3A">
              <w:rPr>
                <w:b w:val="0"/>
              </w:rPr>
              <w:t>Description</w:t>
            </w:r>
          </w:p>
        </w:tc>
      </w:tr>
      <w:tr w:rsidR="00490D42" w14:paraId="0F5E9CC3" w14:textId="77777777" w:rsidTr="007037AB">
        <w:trPr>
          <w:trHeight w:val="327"/>
        </w:trPr>
        <w:tc>
          <w:tcPr>
            <w:tcW w:w="4300" w:type="dxa"/>
          </w:tcPr>
          <w:p w14:paraId="2C20B728" w14:textId="77777777" w:rsidR="00490D42" w:rsidRPr="002F5F3A" w:rsidRDefault="00490D42" w:rsidP="00475923">
            <w:pPr>
              <w:wordWrap/>
              <w:ind w:right="20"/>
            </w:pPr>
            <w:r w:rsidRPr="002F5F3A">
              <w:rPr>
                <w:b/>
                <w:bCs/>
                <w:kern w:val="0"/>
              </w:rPr>
              <w:t xml:space="preserve">class-map type multicast-flows </w:t>
            </w:r>
            <w:r w:rsidRPr="002F5F3A">
              <w:rPr>
                <w:i/>
                <w:iCs/>
                <w:kern w:val="0"/>
              </w:rPr>
              <w:t>name</w:t>
            </w:r>
          </w:p>
        </w:tc>
        <w:tc>
          <w:tcPr>
            <w:tcW w:w="4680" w:type="dxa"/>
          </w:tcPr>
          <w:p w14:paraId="7E1F3C70" w14:textId="77777777" w:rsidR="00490D42" w:rsidRPr="002F5F3A" w:rsidRDefault="00490D42" w:rsidP="00475923">
            <w:pPr>
              <w:pStyle w:val="aa"/>
              <w:tabs>
                <w:tab w:val="left" w:pos="3200"/>
              </w:tabs>
              <w:ind w:right="20"/>
            </w:pPr>
            <w:r w:rsidRPr="002F5F3A">
              <w:t>Makes an IGMP class-map.</w:t>
            </w:r>
          </w:p>
        </w:tc>
      </w:tr>
      <w:tr w:rsidR="00490D42" w14:paraId="49912958" w14:textId="77777777" w:rsidTr="007037AB">
        <w:trPr>
          <w:trHeight w:val="327"/>
        </w:trPr>
        <w:tc>
          <w:tcPr>
            <w:tcW w:w="4300" w:type="dxa"/>
          </w:tcPr>
          <w:p w14:paraId="3BB092EC" w14:textId="77777777" w:rsidR="00490D42" w:rsidRPr="002F5F3A" w:rsidRDefault="00490D42" w:rsidP="00475923">
            <w:pPr>
              <w:wordWrap/>
              <w:ind w:right="20"/>
              <w:rPr>
                <w:b/>
                <w:bCs/>
                <w:kern w:val="0"/>
              </w:rPr>
            </w:pPr>
            <w:r w:rsidRPr="002F5F3A">
              <w:rPr>
                <w:b/>
                <w:bCs/>
                <w:kern w:val="0"/>
              </w:rPr>
              <w:t>no class-map type multicast-flows</w:t>
            </w:r>
          </w:p>
        </w:tc>
        <w:tc>
          <w:tcPr>
            <w:tcW w:w="4680" w:type="dxa"/>
          </w:tcPr>
          <w:p w14:paraId="0001366A" w14:textId="77777777" w:rsidR="00490D42" w:rsidRPr="002F5F3A" w:rsidRDefault="00490D42" w:rsidP="00475923">
            <w:pPr>
              <w:pStyle w:val="aa"/>
              <w:ind w:right="20"/>
            </w:pPr>
            <w:r w:rsidRPr="002F5F3A">
              <w:t xml:space="preserve">Deletes the IGMP class-map. </w:t>
            </w:r>
          </w:p>
        </w:tc>
      </w:tr>
    </w:tbl>
    <w:p w14:paraId="60EBEE95" w14:textId="77777777" w:rsidR="00490D42" w:rsidRDefault="00490D42" w:rsidP="00475923">
      <w:pPr>
        <w:pStyle w:val="a3"/>
        <w:ind w:left="0" w:right="20"/>
      </w:pPr>
      <w:r w:rsidRPr="002F5F3A">
        <w:t>To set IGMP Class-Map, use the following command.</w:t>
      </w:r>
    </w:p>
    <w:p w14:paraId="562CBB1F" w14:textId="77777777" w:rsidR="0097336D" w:rsidRDefault="0097336D" w:rsidP="00475923">
      <w:pPr>
        <w:pStyle w:val="afffff3"/>
        <w:ind w:left="0" w:right="20"/>
      </w:pPr>
      <w:bookmarkStart w:id="2367" w:name="_Toc391575289"/>
    </w:p>
    <w:p w14:paraId="0D136ACF" w14:textId="77777777" w:rsidR="009F3F86" w:rsidRDefault="009F3F86" w:rsidP="00475923">
      <w:pPr>
        <w:pStyle w:val="afffff3"/>
        <w:ind w:left="0" w:right="20"/>
      </w:pPr>
    </w:p>
    <w:p w14:paraId="3CF532CF" w14:textId="77777777" w:rsidR="00A107EB" w:rsidRPr="00D0428B" w:rsidRDefault="00A107EB" w:rsidP="00475923">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EC5045">
        <w:rPr>
          <w:noProof/>
        </w:rPr>
        <w:t>147</w:t>
      </w:r>
      <w:r w:rsidR="005832B8">
        <w:rPr>
          <w:noProof/>
        </w:rPr>
        <w:fldChar w:fldCharType="end"/>
      </w:r>
      <w:r>
        <w:rPr>
          <w:rFonts w:hint="eastAsia"/>
        </w:rPr>
        <w:t xml:space="preserve"> </w:t>
      </w:r>
      <w:r w:rsidRPr="002F5F3A">
        <w:t>IGMP Class-Map</w:t>
      </w:r>
      <w:bookmarkEnd w:id="2367"/>
    </w:p>
    <w:tbl>
      <w:tblPr>
        <w:tblStyle w:val="CLIWide"/>
        <w:tblW w:w="0" w:type="auto"/>
        <w:tblLook w:val="01E0" w:firstRow="1" w:lastRow="1" w:firstColumn="1" w:lastColumn="1" w:noHBand="0" w:noVBand="0"/>
      </w:tblPr>
      <w:tblGrid>
        <w:gridCol w:w="3903"/>
        <w:gridCol w:w="4245"/>
      </w:tblGrid>
      <w:tr w:rsidR="00490D42"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2F5F3A" w:rsidRDefault="00490D42" w:rsidP="00475923">
            <w:pPr>
              <w:pStyle w:val="ab"/>
              <w:wordWrap/>
              <w:ind w:right="20"/>
              <w:rPr>
                <w:b w:val="0"/>
              </w:rPr>
            </w:pPr>
            <w:r w:rsidRPr="002F5F3A">
              <w:rPr>
                <w:b w:val="0"/>
              </w:rPr>
              <w:t>Command</w:t>
            </w:r>
          </w:p>
        </w:tc>
        <w:tc>
          <w:tcPr>
            <w:tcW w:w="4680" w:type="dxa"/>
          </w:tcPr>
          <w:p w14:paraId="2BE2E930" w14:textId="77777777" w:rsidR="00490D42" w:rsidRPr="002F5F3A" w:rsidRDefault="00490D42" w:rsidP="00475923">
            <w:pPr>
              <w:pStyle w:val="ab"/>
              <w:wordWrap/>
              <w:ind w:right="20"/>
              <w:rPr>
                <w:b w:val="0"/>
              </w:rPr>
            </w:pPr>
            <w:r w:rsidRPr="002F5F3A">
              <w:rPr>
                <w:b w:val="0"/>
              </w:rPr>
              <w:t>Description</w:t>
            </w:r>
          </w:p>
        </w:tc>
      </w:tr>
      <w:tr w:rsidR="00490D42" w14:paraId="3BD082EC" w14:textId="77777777" w:rsidTr="007037AB">
        <w:trPr>
          <w:trHeight w:val="327"/>
        </w:trPr>
        <w:tc>
          <w:tcPr>
            <w:tcW w:w="4300" w:type="dxa"/>
          </w:tcPr>
          <w:p w14:paraId="3B4C7B31" w14:textId="77777777" w:rsidR="00490D42" w:rsidRPr="002F5F3A" w:rsidRDefault="00490D42" w:rsidP="00475923">
            <w:pPr>
              <w:wordWrap/>
              <w:ind w:right="20"/>
            </w:pPr>
            <w:r w:rsidRPr="002F5F3A">
              <w:rPr>
                <w:b/>
                <w:bCs/>
              </w:rPr>
              <w:t xml:space="preserve">group </w:t>
            </w:r>
            <w:r w:rsidRPr="002F5F3A">
              <w:rPr>
                <w:i/>
                <w:iCs/>
              </w:rPr>
              <w:t>A.B.C.D</w:t>
            </w:r>
          </w:p>
        </w:tc>
        <w:tc>
          <w:tcPr>
            <w:tcW w:w="4680" w:type="dxa"/>
          </w:tcPr>
          <w:p w14:paraId="001EE1FE" w14:textId="77777777" w:rsidR="00490D42" w:rsidRPr="002F5F3A" w:rsidRDefault="00490D42" w:rsidP="00475923">
            <w:pPr>
              <w:pStyle w:val="aa"/>
              <w:tabs>
                <w:tab w:val="left" w:pos="3200"/>
              </w:tabs>
              <w:ind w:right="20"/>
            </w:pPr>
            <w:r w:rsidRPr="002F5F3A">
              <w:t>Assigns an IGMPv2 group (*, G).</w:t>
            </w:r>
          </w:p>
        </w:tc>
      </w:tr>
      <w:tr w:rsidR="00490D42" w14:paraId="65E2BC66" w14:textId="77777777" w:rsidTr="007037AB">
        <w:trPr>
          <w:trHeight w:val="327"/>
        </w:trPr>
        <w:tc>
          <w:tcPr>
            <w:tcW w:w="4300" w:type="dxa"/>
          </w:tcPr>
          <w:p w14:paraId="493B73AC"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source</w:t>
            </w:r>
            <w:r w:rsidRPr="002F5F3A">
              <w:rPr>
                <w:i/>
                <w:iCs/>
              </w:rPr>
              <w:t xml:space="preserve"> A.B.C.D</w:t>
            </w:r>
          </w:p>
        </w:tc>
        <w:tc>
          <w:tcPr>
            <w:tcW w:w="4680" w:type="dxa"/>
          </w:tcPr>
          <w:p w14:paraId="08D170D8" w14:textId="77777777" w:rsidR="00490D42" w:rsidRPr="002F5F3A" w:rsidRDefault="00490D42" w:rsidP="00475923">
            <w:pPr>
              <w:pStyle w:val="aa"/>
              <w:ind w:right="20"/>
            </w:pPr>
            <w:r w:rsidRPr="002F5F3A">
              <w:t>Assigns an IGMPv3 group and source (S, G).</w:t>
            </w:r>
          </w:p>
        </w:tc>
      </w:tr>
      <w:tr w:rsidR="00490D42" w14:paraId="3986E653" w14:textId="77777777" w:rsidTr="007037AB">
        <w:trPr>
          <w:trHeight w:val="327"/>
        </w:trPr>
        <w:tc>
          <w:tcPr>
            <w:tcW w:w="4300" w:type="dxa"/>
          </w:tcPr>
          <w:p w14:paraId="46627C28"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w:t>
            </w:r>
          </w:p>
        </w:tc>
        <w:tc>
          <w:tcPr>
            <w:tcW w:w="4680" w:type="dxa"/>
          </w:tcPr>
          <w:p w14:paraId="4B41E1F9" w14:textId="77777777" w:rsidR="00490D42" w:rsidRPr="002F5F3A" w:rsidRDefault="00490D42" w:rsidP="00475923">
            <w:pPr>
              <w:pStyle w:val="aa"/>
              <w:ind w:right="20"/>
            </w:pPr>
            <w:r w:rsidRPr="002F5F3A">
              <w:t>Assigns multiple IGMPv2 groups (*, Gn).</w:t>
            </w:r>
          </w:p>
        </w:tc>
      </w:tr>
      <w:tr w:rsidR="00490D42" w14:paraId="63470D72" w14:textId="77777777" w:rsidTr="007037AB">
        <w:trPr>
          <w:trHeight w:val="327"/>
        </w:trPr>
        <w:tc>
          <w:tcPr>
            <w:tcW w:w="4300" w:type="dxa"/>
          </w:tcPr>
          <w:p w14:paraId="073EC1F7" w14:textId="77777777"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0DA3E2F8" w14:textId="77777777" w:rsidR="00490D42" w:rsidRPr="002F5F3A" w:rsidRDefault="00490D42" w:rsidP="00475923">
            <w:pPr>
              <w:pStyle w:val="aa"/>
              <w:ind w:right="20"/>
            </w:pPr>
            <w:r w:rsidRPr="002F5F3A">
              <w:t>Assigns multiple IGMPv3 groups and a source(S, Gn).</w:t>
            </w:r>
          </w:p>
        </w:tc>
      </w:tr>
      <w:tr w:rsidR="00490D42" w14:paraId="605B9CA8" w14:textId="77777777" w:rsidTr="007037AB">
        <w:trPr>
          <w:trHeight w:val="327"/>
        </w:trPr>
        <w:tc>
          <w:tcPr>
            <w:tcW w:w="4300" w:type="dxa"/>
          </w:tcPr>
          <w:p w14:paraId="37DBC7F3" w14:textId="77777777" w:rsidR="00490D42" w:rsidRPr="002F5F3A" w:rsidRDefault="00490D42" w:rsidP="00475923">
            <w:pPr>
              <w:wordWrap/>
              <w:ind w:right="20"/>
              <w:rPr>
                <w:b/>
                <w:bCs/>
              </w:rPr>
            </w:pPr>
            <w:r w:rsidRPr="002F5F3A">
              <w:rPr>
                <w:b/>
                <w:bCs/>
              </w:rPr>
              <w:t xml:space="preserve">no group </w:t>
            </w:r>
            <w:r w:rsidRPr="002F5F3A">
              <w:rPr>
                <w:i/>
                <w:iCs/>
              </w:rPr>
              <w:t>A.B.C.D</w:t>
            </w:r>
          </w:p>
        </w:tc>
        <w:tc>
          <w:tcPr>
            <w:tcW w:w="4680" w:type="dxa"/>
          </w:tcPr>
          <w:p w14:paraId="05928096" w14:textId="77777777" w:rsidR="00490D42" w:rsidRPr="002F5F3A" w:rsidRDefault="00490D42" w:rsidP="00475923">
            <w:pPr>
              <w:pStyle w:val="aa"/>
              <w:ind w:right="20"/>
            </w:pPr>
            <w:r w:rsidRPr="002F5F3A">
              <w:t>Deletes the assigned IGMPv2 group (*, G).</w:t>
            </w:r>
          </w:p>
        </w:tc>
      </w:tr>
      <w:tr w:rsidR="00490D42" w14:paraId="616D029A" w14:textId="77777777" w:rsidTr="007037AB">
        <w:trPr>
          <w:trHeight w:val="327"/>
        </w:trPr>
        <w:tc>
          <w:tcPr>
            <w:tcW w:w="4300" w:type="dxa"/>
          </w:tcPr>
          <w:p w14:paraId="3595D2A4" w14:textId="77777777" w:rsidR="00490D42" w:rsidRPr="002F5F3A" w:rsidRDefault="00490D42" w:rsidP="00475923">
            <w:pPr>
              <w:wordWrap/>
              <w:ind w:right="20"/>
              <w:rPr>
                <w:b/>
                <w:bCs/>
              </w:rPr>
            </w:pPr>
            <w:r w:rsidRPr="002F5F3A">
              <w:rPr>
                <w:b/>
                <w:bCs/>
              </w:rPr>
              <w:t xml:space="preserve">no group </w:t>
            </w:r>
            <w:r w:rsidRPr="002F5F3A">
              <w:t>A.B.C.D</w:t>
            </w:r>
            <w:r w:rsidRPr="002F5F3A">
              <w:rPr>
                <w:b/>
                <w:bCs/>
              </w:rPr>
              <w:t xml:space="preserve"> source </w:t>
            </w:r>
            <w:r w:rsidRPr="002F5F3A">
              <w:t>A.B.C.D</w:t>
            </w:r>
          </w:p>
        </w:tc>
        <w:tc>
          <w:tcPr>
            <w:tcW w:w="4680" w:type="dxa"/>
          </w:tcPr>
          <w:p w14:paraId="4FBEAFD9" w14:textId="77777777" w:rsidR="00490D42" w:rsidRPr="002F5F3A" w:rsidRDefault="00490D42" w:rsidP="00475923">
            <w:pPr>
              <w:pStyle w:val="aa"/>
              <w:ind w:right="20"/>
            </w:pPr>
            <w:r w:rsidRPr="002F5F3A">
              <w:t xml:space="preserve">Deletes the assigned IGMPv3 and source (S, G). </w:t>
            </w:r>
          </w:p>
        </w:tc>
      </w:tr>
      <w:tr w:rsidR="00490D42" w14:paraId="043F21CA" w14:textId="77777777" w:rsidTr="007037AB">
        <w:trPr>
          <w:trHeight w:val="327"/>
        </w:trPr>
        <w:tc>
          <w:tcPr>
            <w:tcW w:w="4300" w:type="dxa"/>
          </w:tcPr>
          <w:p w14:paraId="2E09C7EE"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w:t>
            </w:r>
          </w:p>
        </w:tc>
        <w:tc>
          <w:tcPr>
            <w:tcW w:w="4680" w:type="dxa"/>
          </w:tcPr>
          <w:p w14:paraId="4847C436" w14:textId="77777777" w:rsidR="00490D42" w:rsidRPr="002F5F3A" w:rsidRDefault="00490D42" w:rsidP="00475923">
            <w:pPr>
              <w:pStyle w:val="aa"/>
              <w:ind w:right="20"/>
            </w:pPr>
            <w:r w:rsidRPr="002F5F3A">
              <w:t xml:space="preserve">Deletes the assigned multiple IGMPv2 groups (*, Gn). </w:t>
            </w:r>
          </w:p>
        </w:tc>
      </w:tr>
      <w:tr w:rsidR="00490D42" w14:paraId="7A8004F2" w14:textId="77777777" w:rsidTr="007037AB">
        <w:trPr>
          <w:trHeight w:val="327"/>
        </w:trPr>
        <w:tc>
          <w:tcPr>
            <w:tcW w:w="4300" w:type="dxa"/>
          </w:tcPr>
          <w:p w14:paraId="04FFF184" w14:textId="77777777"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14:paraId="69E11218" w14:textId="77777777" w:rsidR="00490D42" w:rsidRPr="002F5F3A" w:rsidRDefault="00490D42" w:rsidP="00475923">
            <w:pPr>
              <w:pStyle w:val="aa"/>
              <w:ind w:right="20"/>
            </w:pPr>
            <w:r w:rsidRPr="002F5F3A">
              <w:t>Deletes the assigned multiple IGMPv3 groups and a source(S, Gn).</w:t>
            </w:r>
          </w:p>
        </w:tc>
      </w:tr>
    </w:tbl>
    <w:p w14:paraId="1C4ABD24" w14:textId="77777777" w:rsidR="00490D42" w:rsidRPr="002F5F3A" w:rsidRDefault="00490D42" w:rsidP="00475923">
      <w:pPr>
        <w:pStyle w:val="a3"/>
        <w:ind w:left="0" w:right="20"/>
      </w:pPr>
      <w:r w:rsidRPr="002F5F3A">
        <w:t>The source setting, assigned in IGMP class-map, is valid only in IGMPv3.</w:t>
      </w:r>
    </w:p>
    <w:tbl>
      <w:tblPr>
        <w:tblStyle w:val="48"/>
        <w:tblW w:w="0" w:type="auto"/>
        <w:tblLook w:val="01E0" w:firstRow="1" w:lastRow="1" w:firstColumn="1" w:lastColumn="1" w:noHBand="0" w:noVBand="0"/>
      </w:tblPr>
      <w:tblGrid>
        <w:gridCol w:w="8261"/>
      </w:tblGrid>
      <w:tr w:rsidR="00490D42" w:rsidRPr="0032769C" w14:paraId="7BCE1CAF" w14:textId="77777777" w:rsidTr="00DE1C5E">
        <w:tc>
          <w:tcPr>
            <w:tcW w:w="9068" w:type="dxa"/>
          </w:tcPr>
          <w:p w14:paraId="7A46C00D" w14:textId="77777777" w:rsidR="00490D42" w:rsidRPr="0032769C" w:rsidRDefault="00490D42" w:rsidP="00475923">
            <w:pPr>
              <w:pStyle w:val="aa"/>
              <w:ind w:right="20"/>
              <w:rPr>
                <w:rFonts w:ascii="Courier New" w:hAnsi="Courier New" w:cs="Courier New"/>
              </w:rPr>
            </w:pPr>
          </w:p>
          <w:p w14:paraId="0742B8D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25BA15B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class-map type multicast-flows igmp_static</w:t>
            </w:r>
          </w:p>
          <w:p w14:paraId="6EDF6F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Router(config-mcast-flows-cmap)#</w:t>
            </w:r>
            <w:r w:rsidRPr="0032769C">
              <w:rPr>
                <w:rFonts w:ascii="Courier New" w:hAnsi="Courier New" w:cs="Courier New" w:hint="eastAsia"/>
              </w:rPr>
              <w:t xml:space="preserve"> </w:t>
            </w:r>
            <w:r w:rsidRPr="0032769C">
              <w:rPr>
                <w:rFonts w:ascii="Courier New" w:hAnsi="Courier New" w:cs="Courier New"/>
                <w:b/>
                <w:bCs/>
              </w:rPr>
              <w:t>group 225.1.1.1 to 225.1.1.10</w:t>
            </w:r>
          </w:p>
          <w:p w14:paraId="0CB4760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hint="eastAsia"/>
                <w:b/>
                <w:bCs/>
              </w:rPr>
              <w:t>group 225.1.2.1</w:t>
            </w:r>
          </w:p>
          <w:p w14:paraId="0220D3D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b/>
                <w:bCs/>
              </w:rPr>
              <w:t>end</w:t>
            </w:r>
          </w:p>
          <w:p w14:paraId="406ADAA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show ip igmp static-group class-map</w:t>
            </w:r>
          </w:p>
          <w:p w14:paraId="5E524D4C" w14:textId="77777777" w:rsidR="00490D42" w:rsidRPr="0032769C" w:rsidRDefault="00490D42" w:rsidP="00475923">
            <w:pPr>
              <w:pStyle w:val="aa"/>
              <w:ind w:right="20"/>
              <w:rPr>
                <w:rFonts w:ascii="Courier New" w:hAnsi="Courier New" w:cs="Courier New"/>
              </w:rPr>
            </w:pPr>
          </w:p>
          <w:p w14:paraId="166C424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Class-map igmp_static</w:t>
            </w:r>
          </w:p>
          <w:p w14:paraId="5237D70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description : -</w:t>
            </w:r>
          </w:p>
          <w:p w14:paraId="43408E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1EB6A3E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5FB9F3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2D2F61E2" w14:textId="77777777" w:rsidR="00490D42" w:rsidRDefault="00490D42" w:rsidP="00475923">
      <w:pPr>
        <w:pStyle w:val="a3"/>
        <w:ind w:left="0" w:right="20"/>
      </w:pPr>
      <w:r w:rsidRPr="002F5F3A">
        <w:t>To set IGMP static-group, use the following command in interface configuration mode:</w:t>
      </w:r>
    </w:p>
    <w:p w14:paraId="0DCADBC5" w14:textId="77777777" w:rsidR="00A107EB" w:rsidRPr="002F5F3A" w:rsidRDefault="00A107EB" w:rsidP="00475923">
      <w:pPr>
        <w:pStyle w:val="afffff3"/>
        <w:ind w:left="0" w:right="20"/>
      </w:pPr>
      <w:bookmarkStart w:id="2368" w:name="_Toc391575290"/>
      <w:r>
        <w:t xml:space="preserve">Table </w:t>
      </w:r>
      <w:r w:rsidR="005832B8">
        <w:fldChar w:fldCharType="begin"/>
      </w:r>
      <w:r w:rsidR="00092D8C">
        <w:instrText xml:space="preserve"> SEQ Table \* ARABIC </w:instrText>
      </w:r>
      <w:r w:rsidR="005832B8">
        <w:fldChar w:fldCharType="separate"/>
      </w:r>
      <w:r w:rsidR="00EC5045">
        <w:rPr>
          <w:noProof/>
        </w:rPr>
        <w:t>148</w:t>
      </w:r>
      <w:r w:rsidR="005832B8">
        <w:rPr>
          <w:noProof/>
        </w:rPr>
        <w:fldChar w:fldCharType="end"/>
      </w:r>
      <w:r>
        <w:rPr>
          <w:rFonts w:hint="eastAsia"/>
        </w:rPr>
        <w:t xml:space="preserve"> </w:t>
      </w:r>
      <w:r w:rsidRPr="002F5F3A">
        <w:t>IGMP Rate</w:t>
      </w:r>
      <w:bookmarkEnd w:id="2368"/>
    </w:p>
    <w:tbl>
      <w:tblPr>
        <w:tblStyle w:val="CLIWide"/>
        <w:tblW w:w="0" w:type="auto"/>
        <w:tblLook w:val="01E0" w:firstRow="1" w:lastRow="1" w:firstColumn="1" w:lastColumn="1" w:noHBand="0" w:noVBand="0"/>
      </w:tblPr>
      <w:tblGrid>
        <w:gridCol w:w="3986"/>
        <w:gridCol w:w="4162"/>
      </w:tblGrid>
      <w:tr w:rsidR="00490D42"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2F5F3A" w:rsidRDefault="00490D42" w:rsidP="00475923">
            <w:pPr>
              <w:pStyle w:val="ab"/>
              <w:wordWrap/>
              <w:ind w:right="20"/>
              <w:rPr>
                <w:b w:val="0"/>
              </w:rPr>
            </w:pPr>
            <w:r w:rsidRPr="002F5F3A">
              <w:rPr>
                <w:b w:val="0"/>
              </w:rPr>
              <w:t>Command</w:t>
            </w:r>
          </w:p>
        </w:tc>
        <w:tc>
          <w:tcPr>
            <w:tcW w:w="4250" w:type="dxa"/>
          </w:tcPr>
          <w:p w14:paraId="3968CFD6" w14:textId="77777777" w:rsidR="00490D42" w:rsidRPr="002F5F3A" w:rsidRDefault="00490D42" w:rsidP="00475923">
            <w:pPr>
              <w:pStyle w:val="ab"/>
              <w:wordWrap/>
              <w:ind w:right="20"/>
              <w:rPr>
                <w:b w:val="0"/>
              </w:rPr>
            </w:pPr>
            <w:r w:rsidRPr="002F5F3A">
              <w:rPr>
                <w:b w:val="0"/>
              </w:rPr>
              <w:t>Description</w:t>
            </w:r>
          </w:p>
        </w:tc>
      </w:tr>
      <w:tr w:rsidR="00490D42" w14:paraId="2DA18FE2" w14:textId="77777777" w:rsidTr="00373CEA">
        <w:trPr>
          <w:trHeight w:val="327"/>
        </w:trPr>
        <w:tc>
          <w:tcPr>
            <w:tcW w:w="4072" w:type="dxa"/>
          </w:tcPr>
          <w:p w14:paraId="07189279" w14:textId="77777777" w:rsidR="00490D42" w:rsidRPr="002F5F3A" w:rsidRDefault="00490D42" w:rsidP="00475923">
            <w:pPr>
              <w:wordWrap/>
              <w:ind w:right="20"/>
            </w:pPr>
            <w:r w:rsidRPr="002F5F3A">
              <w:rPr>
                <w:b/>
                <w:bCs/>
              </w:rPr>
              <w:t xml:space="preserve">ip igmp static-group </w:t>
            </w:r>
            <w:r w:rsidRPr="002F5F3A">
              <w:rPr>
                <w:i/>
                <w:iCs/>
              </w:rPr>
              <w:t>A.B.C.D</w:t>
            </w:r>
            <w:r w:rsidRPr="002F5F3A">
              <w:rPr>
                <w:b/>
                <w:bCs/>
              </w:rPr>
              <w:t xml:space="preserve"> </w:t>
            </w:r>
          </w:p>
        </w:tc>
        <w:tc>
          <w:tcPr>
            <w:tcW w:w="4250" w:type="dxa"/>
          </w:tcPr>
          <w:p w14:paraId="54B7E38E" w14:textId="77777777" w:rsidR="00490D42" w:rsidRPr="002F5F3A" w:rsidRDefault="00490D42" w:rsidP="00475923">
            <w:pPr>
              <w:pStyle w:val="aa"/>
              <w:ind w:right="20"/>
            </w:pPr>
            <w:r w:rsidRPr="002F5F3A">
              <w:t>Sets the IGMPv2 static-group not using the IGMP class-map.</w:t>
            </w:r>
          </w:p>
        </w:tc>
      </w:tr>
      <w:tr w:rsidR="00490D42" w14:paraId="3F45A69D" w14:textId="77777777" w:rsidTr="00373CEA">
        <w:trPr>
          <w:trHeight w:val="327"/>
        </w:trPr>
        <w:tc>
          <w:tcPr>
            <w:tcW w:w="4072" w:type="dxa"/>
          </w:tcPr>
          <w:p w14:paraId="2A19AE04"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interface </w:t>
            </w:r>
            <w:r w:rsidRPr="002F5F3A">
              <w:rPr>
                <w:i/>
                <w:iCs/>
              </w:rPr>
              <w:t>IFNAME</w:t>
            </w:r>
          </w:p>
        </w:tc>
        <w:tc>
          <w:tcPr>
            <w:tcW w:w="4250" w:type="dxa"/>
          </w:tcPr>
          <w:p w14:paraId="36358BEC" w14:textId="77777777" w:rsidR="00490D42" w:rsidRPr="002F5F3A" w:rsidRDefault="00490D42" w:rsidP="00475923">
            <w:pPr>
              <w:pStyle w:val="aa"/>
              <w:ind w:right="20"/>
            </w:pPr>
            <w:r w:rsidRPr="002F5F3A">
              <w:t>For the VLAN interface with enabled IGMP Snooping, it sets the member port of VLAN interface when setting IGMPv2 static-group.</w:t>
            </w:r>
          </w:p>
        </w:tc>
      </w:tr>
      <w:tr w:rsidR="00490D42" w14:paraId="29D6E949" w14:textId="77777777" w:rsidTr="00373CEA">
        <w:trPr>
          <w:trHeight w:val="327"/>
        </w:trPr>
        <w:tc>
          <w:tcPr>
            <w:tcW w:w="4072" w:type="dxa"/>
          </w:tcPr>
          <w:p w14:paraId="6E15B29E"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A.B.C.D</w:t>
            </w:r>
          </w:p>
        </w:tc>
        <w:tc>
          <w:tcPr>
            <w:tcW w:w="4250" w:type="dxa"/>
          </w:tcPr>
          <w:p w14:paraId="51725294" w14:textId="77777777" w:rsidR="00490D42" w:rsidRPr="002F5F3A" w:rsidRDefault="00490D42" w:rsidP="00475923">
            <w:pPr>
              <w:pStyle w:val="aa"/>
              <w:ind w:right="20"/>
            </w:pPr>
            <w:r w:rsidRPr="002F5F3A">
              <w:t>Sets an IGMPv3 static-group not using the IGMP class-map.</w:t>
            </w:r>
          </w:p>
        </w:tc>
      </w:tr>
      <w:tr w:rsidR="00490D42" w14:paraId="14146BB4" w14:textId="77777777" w:rsidTr="00373CEA">
        <w:trPr>
          <w:trHeight w:val="327"/>
        </w:trPr>
        <w:tc>
          <w:tcPr>
            <w:tcW w:w="4072" w:type="dxa"/>
          </w:tcPr>
          <w:p w14:paraId="34C0501D" w14:textId="77777777"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14:paraId="50CE4406" w14:textId="77777777" w:rsidR="00490D42" w:rsidRPr="002F5F3A" w:rsidRDefault="00490D42" w:rsidP="00475923">
            <w:pPr>
              <w:pStyle w:val="aa"/>
              <w:ind w:right="20"/>
              <w:rPr>
                <w:b/>
              </w:rPr>
            </w:pPr>
            <w:r w:rsidRPr="002F5F3A">
              <w:t>For the VLAN interface with IGMP Snooping enabled, it sets the member port of VLAN interface when setting IGMPv3 static-group.</w:t>
            </w:r>
          </w:p>
        </w:tc>
      </w:tr>
      <w:tr w:rsidR="00490D42" w14:paraId="233FA158" w14:textId="77777777" w:rsidTr="00373CEA">
        <w:trPr>
          <w:trHeight w:val="327"/>
        </w:trPr>
        <w:tc>
          <w:tcPr>
            <w:tcW w:w="4072" w:type="dxa"/>
          </w:tcPr>
          <w:p w14:paraId="6E74A3D7" w14:textId="77777777" w:rsidR="00490D42" w:rsidRPr="002F5F3A" w:rsidRDefault="00490D42" w:rsidP="00475923">
            <w:pPr>
              <w:wordWrap/>
              <w:ind w:right="20"/>
              <w:rPr>
                <w:b/>
                <w:bCs/>
              </w:rPr>
            </w:pPr>
            <w:r w:rsidRPr="002F5F3A">
              <w:rPr>
                <w:b/>
                <w:bCs/>
              </w:rPr>
              <w:t xml:space="preserve">ip igmp static-group class-map </w:t>
            </w:r>
            <w:r w:rsidRPr="002F5F3A">
              <w:rPr>
                <w:i/>
                <w:iCs/>
              </w:rPr>
              <w:t>name</w:t>
            </w:r>
          </w:p>
        </w:tc>
        <w:tc>
          <w:tcPr>
            <w:tcW w:w="4250" w:type="dxa"/>
          </w:tcPr>
          <w:p w14:paraId="0BBE6BF1" w14:textId="77777777" w:rsidR="00490D42" w:rsidRPr="002F5F3A" w:rsidRDefault="00490D42" w:rsidP="00475923">
            <w:pPr>
              <w:pStyle w:val="aa"/>
              <w:ind w:right="20"/>
              <w:rPr>
                <w:b/>
              </w:rPr>
            </w:pPr>
            <w:r w:rsidRPr="002F5F3A">
              <w:t>Sets a static-group based on the information of the assigned group in the IGMP class-map using IGMP class-map.</w:t>
            </w:r>
          </w:p>
        </w:tc>
      </w:tr>
      <w:tr w:rsidR="00490D42" w14:paraId="2B48BBFF" w14:textId="77777777" w:rsidTr="00373CEA">
        <w:trPr>
          <w:trHeight w:val="327"/>
        </w:trPr>
        <w:tc>
          <w:tcPr>
            <w:tcW w:w="4072" w:type="dxa"/>
          </w:tcPr>
          <w:p w14:paraId="5B1D6790" w14:textId="77777777" w:rsidR="00490D42" w:rsidRPr="002F5F3A" w:rsidRDefault="00490D42" w:rsidP="00475923">
            <w:pPr>
              <w:wordWrap/>
              <w:ind w:right="20"/>
              <w:rPr>
                <w:b/>
                <w:bCs/>
              </w:rPr>
            </w:pPr>
            <w:r w:rsidRPr="002F5F3A">
              <w:rPr>
                <w:b/>
                <w:bCs/>
              </w:rPr>
              <w:t xml:space="preserve">no ip igmp static-group </w:t>
            </w:r>
            <w:r w:rsidRPr="002F5F3A">
              <w:rPr>
                <w:i/>
                <w:iCs/>
              </w:rPr>
              <w:t>A.B.C.D</w:t>
            </w:r>
          </w:p>
        </w:tc>
        <w:tc>
          <w:tcPr>
            <w:tcW w:w="4250" w:type="dxa"/>
          </w:tcPr>
          <w:p w14:paraId="121ADACE" w14:textId="77777777" w:rsidR="00490D42" w:rsidRPr="002F5F3A" w:rsidRDefault="00490D42" w:rsidP="00475923">
            <w:pPr>
              <w:pStyle w:val="aa"/>
              <w:ind w:right="20"/>
            </w:pPr>
            <w:r w:rsidRPr="002F5F3A">
              <w:t>Disables the IGMPv2 static-group.</w:t>
            </w:r>
          </w:p>
        </w:tc>
      </w:tr>
      <w:tr w:rsidR="00490D42" w14:paraId="27D0CAA8" w14:textId="77777777" w:rsidTr="00373CEA">
        <w:trPr>
          <w:trHeight w:val="327"/>
        </w:trPr>
        <w:tc>
          <w:tcPr>
            <w:tcW w:w="4072" w:type="dxa"/>
          </w:tcPr>
          <w:p w14:paraId="2060F117"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interface </w:t>
            </w:r>
            <w:r w:rsidRPr="002F5F3A">
              <w:rPr>
                <w:i/>
                <w:iCs/>
              </w:rPr>
              <w:t>IFNAME</w:t>
            </w:r>
          </w:p>
        </w:tc>
        <w:tc>
          <w:tcPr>
            <w:tcW w:w="4250" w:type="dxa"/>
          </w:tcPr>
          <w:p w14:paraId="420DD5D3" w14:textId="77777777" w:rsidR="00490D42" w:rsidRPr="002F5F3A" w:rsidRDefault="00490D42" w:rsidP="00475923">
            <w:pPr>
              <w:pStyle w:val="aa"/>
              <w:ind w:right="20"/>
            </w:pPr>
            <w:r w:rsidRPr="002F5F3A">
              <w:t>Disables the IGMPv2 static-group that is set in the VLAN interface with enabled IGMP Snooping.</w:t>
            </w:r>
          </w:p>
        </w:tc>
      </w:tr>
      <w:tr w:rsidR="00490D42" w14:paraId="64FFE2E9" w14:textId="77777777" w:rsidTr="00373CEA">
        <w:trPr>
          <w:trHeight w:val="327"/>
        </w:trPr>
        <w:tc>
          <w:tcPr>
            <w:tcW w:w="4072" w:type="dxa"/>
          </w:tcPr>
          <w:p w14:paraId="0FFB620E"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A.B.C.D</w:t>
            </w:r>
          </w:p>
        </w:tc>
        <w:tc>
          <w:tcPr>
            <w:tcW w:w="4250" w:type="dxa"/>
          </w:tcPr>
          <w:p w14:paraId="39ED7074" w14:textId="77777777" w:rsidR="00490D42" w:rsidRPr="002F5F3A" w:rsidRDefault="00490D42" w:rsidP="00475923">
            <w:pPr>
              <w:pStyle w:val="aa"/>
              <w:ind w:right="20"/>
            </w:pPr>
            <w:r w:rsidRPr="002F5F3A">
              <w:t>Disables the IGMPv3 static-group.</w:t>
            </w:r>
          </w:p>
        </w:tc>
      </w:tr>
      <w:tr w:rsidR="00490D42" w14:paraId="745806F7" w14:textId="77777777" w:rsidTr="00373CEA">
        <w:trPr>
          <w:trHeight w:val="327"/>
        </w:trPr>
        <w:tc>
          <w:tcPr>
            <w:tcW w:w="4072" w:type="dxa"/>
          </w:tcPr>
          <w:p w14:paraId="47B0FD81" w14:textId="77777777"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lastRenderedPageBreak/>
              <w:t xml:space="preserve">A.B.C.D </w:t>
            </w:r>
            <w:r w:rsidRPr="002F5F3A">
              <w:rPr>
                <w:b/>
                <w:bCs/>
              </w:rPr>
              <w:t xml:space="preserve">interface </w:t>
            </w:r>
            <w:r w:rsidRPr="002F5F3A">
              <w:rPr>
                <w:i/>
                <w:iCs/>
              </w:rPr>
              <w:t>IFNAME</w:t>
            </w:r>
          </w:p>
        </w:tc>
        <w:tc>
          <w:tcPr>
            <w:tcW w:w="4250" w:type="dxa"/>
          </w:tcPr>
          <w:p w14:paraId="6BFA172D" w14:textId="77777777" w:rsidR="00490D42" w:rsidRPr="002F5F3A" w:rsidRDefault="00490D42" w:rsidP="00475923">
            <w:pPr>
              <w:pStyle w:val="aa"/>
              <w:ind w:right="20"/>
            </w:pPr>
            <w:r w:rsidRPr="002F5F3A">
              <w:lastRenderedPageBreak/>
              <w:t xml:space="preserve">Disables the IGMPv3 static-group that is set in the VLAN interface with enabled IGMP </w:t>
            </w:r>
            <w:r w:rsidRPr="002F5F3A">
              <w:lastRenderedPageBreak/>
              <w:t>Snooping.</w:t>
            </w:r>
          </w:p>
        </w:tc>
      </w:tr>
      <w:tr w:rsidR="00490D42" w14:paraId="576E7AE7" w14:textId="77777777" w:rsidTr="00373CEA">
        <w:trPr>
          <w:trHeight w:val="327"/>
        </w:trPr>
        <w:tc>
          <w:tcPr>
            <w:tcW w:w="4072" w:type="dxa"/>
          </w:tcPr>
          <w:p w14:paraId="7010280A" w14:textId="77777777" w:rsidR="00490D42" w:rsidRPr="002F5F3A" w:rsidRDefault="00490D42" w:rsidP="00475923">
            <w:pPr>
              <w:wordWrap/>
              <w:ind w:right="20"/>
              <w:rPr>
                <w:b/>
                <w:bCs/>
              </w:rPr>
            </w:pPr>
            <w:r w:rsidRPr="002F5F3A">
              <w:rPr>
                <w:b/>
                <w:bCs/>
              </w:rPr>
              <w:lastRenderedPageBreak/>
              <w:t xml:space="preserve">no ip igmp static-group class-map </w:t>
            </w:r>
            <w:r w:rsidRPr="002F5F3A">
              <w:rPr>
                <w:i/>
                <w:iCs/>
              </w:rPr>
              <w:t>name</w:t>
            </w:r>
          </w:p>
        </w:tc>
        <w:tc>
          <w:tcPr>
            <w:tcW w:w="4250" w:type="dxa"/>
          </w:tcPr>
          <w:p w14:paraId="36DD00A5" w14:textId="77777777" w:rsidR="00490D42" w:rsidRPr="002F5F3A" w:rsidRDefault="00490D42" w:rsidP="00475923">
            <w:pPr>
              <w:pStyle w:val="aa"/>
              <w:ind w:right="20"/>
            </w:pPr>
            <w:r w:rsidRPr="002F5F3A">
              <w:t>Disables the static-group of IGMP Class-Map.</w:t>
            </w:r>
          </w:p>
        </w:tc>
      </w:tr>
    </w:tbl>
    <w:p w14:paraId="446DDC44" w14:textId="77777777" w:rsidR="00490D42" w:rsidRDefault="00490D42" w:rsidP="0097336D">
      <w:pPr>
        <w:wordWrap/>
        <w:adjustRightInd w:val="0"/>
        <w:spacing w:after="180" w:line="240" w:lineRule="auto"/>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280AA237" w14:textId="77777777" w:rsidTr="00DE1C5E">
        <w:tc>
          <w:tcPr>
            <w:tcW w:w="9068" w:type="dxa"/>
          </w:tcPr>
          <w:p w14:paraId="45A7E934" w14:textId="77777777" w:rsidR="00490D42" w:rsidRPr="0032769C" w:rsidRDefault="00490D42" w:rsidP="00475923">
            <w:pPr>
              <w:pStyle w:val="aa"/>
              <w:ind w:right="20"/>
              <w:rPr>
                <w:rFonts w:ascii="Courier New" w:hAnsi="Courier New" w:cs="Courier New"/>
              </w:rPr>
            </w:pPr>
          </w:p>
          <w:p w14:paraId="55AA5B3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3791E7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14:paraId="5892E03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 xml:space="preserve">ip igmp static-group </w:t>
            </w:r>
            <w:r w:rsidRPr="0032769C">
              <w:rPr>
                <w:rFonts w:ascii="Courier New" w:hAnsi="Courier New" w:cs="Courier New"/>
                <w:b/>
                <w:bCs/>
              </w:rPr>
              <w:t>igmp_static</w:t>
            </w:r>
          </w:p>
          <w:p w14:paraId="15B0C3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14:paraId="3948C25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group</w:t>
            </w:r>
          </w:p>
          <w:p w14:paraId="3754705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IGMP Connected Group Membership</w:t>
            </w:r>
          </w:p>
          <w:p w14:paraId="3D660F7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Interface            Uptime   Expires  Last Reporter</w:t>
            </w:r>
          </w:p>
          <w:p w14:paraId="0F6D51D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225.1.1.1        Giga</w:t>
            </w:r>
            <w:r w:rsidR="00F95F4C">
              <w:rPr>
                <w:rFonts w:ascii="Courier New" w:hAnsi="Courier New" w:cs="Courier New" w:hint="eastAsia"/>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6FE911E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225.1.1.2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5B6177C1"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225.1.1.3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14:paraId="453C0C0B"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225.1.1.4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2BA6CF2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225.1.1.5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966A845"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225.1.1.6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32523E60" w14:textId="77777777" w:rsidR="00490D42" w:rsidRPr="00BE5BD4" w:rsidRDefault="00490D42" w:rsidP="00475923">
            <w:pPr>
              <w:pStyle w:val="aa"/>
              <w:ind w:right="20"/>
              <w:rPr>
                <w:rFonts w:ascii="Courier New" w:hAnsi="Courier New" w:cs="Courier New"/>
                <w:lang w:val="it-IT"/>
              </w:rPr>
            </w:pPr>
            <w:r w:rsidRPr="00BE5BD4">
              <w:rPr>
                <w:rFonts w:ascii="Courier New" w:hAnsi="Courier New" w:cs="Courier New"/>
                <w:lang w:val="it-IT"/>
              </w:rPr>
              <w:t>225.1.1.7        Giga</w:t>
            </w:r>
            <w:r w:rsidR="00F95F4C">
              <w:rPr>
                <w:rFonts w:ascii="Courier New" w:hAnsi="Courier New" w:cs="Courier New"/>
                <w:lang w:val="it-IT"/>
              </w:rPr>
              <w:t>7</w:t>
            </w:r>
            <w:r w:rsidRPr="00BE5BD4">
              <w:rPr>
                <w:rFonts w:ascii="Courier New" w:hAnsi="Courier New" w:cs="Courier New" w:hint="eastAsia"/>
                <w:lang w:val="it-IT"/>
              </w:rPr>
              <w:t>/1</w:t>
            </w:r>
            <w:r w:rsidRPr="00BE5BD4">
              <w:rPr>
                <w:rFonts w:ascii="Courier New" w:hAnsi="Courier New" w:cs="Courier New"/>
                <w:lang w:val="it-IT"/>
              </w:rPr>
              <w:t xml:space="preserve">            00:0</w:t>
            </w:r>
            <w:r w:rsidRPr="00BE5BD4">
              <w:rPr>
                <w:rFonts w:ascii="Courier New" w:hAnsi="Courier New" w:cs="Courier New" w:hint="eastAsia"/>
                <w:lang w:val="it-IT"/>
              </w:rPr>
              <w:t>1</w:t>
            </w:r>
            <w:r w:rsidRPr="00BE5BD4">
              <w:rPr>
                <w:rFonts w:ascii="Courier New" w:hAnsi="Courier New" w:cs="Courier New"/>
                <w:lang w:val="it-IT"/>
              </w:rPr>
              <w:t>:</w:t>
            </w:r>
            <w:r w:rsidRPr="00BE5BD4">
              <w:rPr>
                <w:rFonts w:ascii="Courier New" w:hAnsi="Courier New" w:cs="Courier New" w:hint="eastAsia"/>
                <w:lang w:val="it-IT"/>
              </w:rPr>
              <w:t>4</w:t>
            </w:r>
            <w:r w:rsidRPr="00BE5BD4">
              <w:rPr>
                <w:rFonts w:ascii="Courier New" w:hAnsi="Courier New" w:cs="Courier New"/>
                <w:lang w:val="it-IT"/>
              </w:rPr>
              <w:t xml:space="preserve">2   static </w:t>
            </w:r>
            <w:r w:rsidRPr="00BE5BD4">
              <w:rPr>
                <w:rFonts w:ascii="Courier New" w:hAnsi="Courier New" w:cs="Courier New" w:hint="eastAsia"/>
                <w:lang w:val="it-IT"/>
              </w:rPr>
              <w:t xml:space="preserve">  </w:t>
            </w:r>
            <w:r w:rsidRPr="00BE5BD4">
              <w:rPr>
                <w:rFonts w:ascii="Courier New" w:hAnsi="Courier New" w:cs="Courier New"/>
                <w:lang w:val="it-IT"/>
              </w:rPr>
              <w:t>0.0.0.0</w:t>
            </w:r>
          </w:p>
          <w:p w14:paraId="182FC484"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225.1.1.8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7B92B50C" w14:textId="77777777"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225.1.1.9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14:paraId="463876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225.1.1.10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7F37861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225.1.2.1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14:paraId="1020F7D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static-group class-map interface gi</w:t>
            </w:r>
            <w:r w:rsidR="00F95F4C">
              <w:rPr>
                <w:rFonts w:ascii="Courier New" w:hAnsi="Courier New" w:cs="Courier New" w:hint="eastAsia"/>
                <w:b/>
                <w:bCs/>
              </w:rPr>
              <w:t>7</w:t>
            </w:r>
            <w:r w:rsidRPr="0032769C">
              <w:rPr>
                <w:rFonts w:ascii="Courier New" w:hAnsi="Courier New" w:cs="Courier New" w:hint="eastAsia"/>
                <w:b/>
                <w:bCs/>
              </w:rPr>
              <w:t>/1</w:t>
            </w:r>
          </w:p>
          <w:p w14:paraId="5BD04C11" w14:textId="77777777" w:rsidR="00490D42" w:rsidRPr="00F95F4C" w:rsidRDefault="00490D42" w:rsidP="00475923">
            <w:pPr>
              <w:pStyle w:val="aa"/>
              <w:ind w:right="20"/>
              <w:rPr>
                <w:rFonts w:ascii="Courier New" w:hAnsi="Courier New" w:cs="Courier New"/>
              </w:rPr>
            </w:pPr>
          </w:p>
          <w:p w14:paraId="6103100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Giga</w:t>
            </w:r>
            <w:r w:rsidR="00F95F4C">
              <w:rPr>
                <w:rFonts w:ascii="Courier New" w:hAnsi="Courier New" w:cs="Courier New" w:hint="eastAsia"/>
              </w:rPr>
              <w:t>7</w:t>
            </w:r>
            <w:r w:rsidRPr="0032769C">
              <w:rPr>
                <w:rFonts w:ascii="Courier New" w:hAnsi="Courier New" w:cs="Courier New" w:hint="eastAsia"/>
              </w:rPr>
              <w:t>/1</w:t>
            </w:r>
          </w:p>
          <w:p w14:paraId="4D8AACF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Class-map attached : igmp_static</w:t>
            </w:r>
          </w:p>
          <w:p w14:paraId="5C196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14:paraId="56D9FB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14:paraId="0395E1F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AFDD785" w14:textId="77777777" w:rsidR="00490D42" w:rsidRDefault="00490D42" w:rsidP="00475923">
      <w:pPr>
        <w:pStyle w:val="4"/>
        <w:ind w:left="0" w:right="20"/>
      </w:pPr>
      <w:bookmarkStart w:id="2369" w:name="_Toc277150998"/>
      <w:r>
        <w:t xml:space="preserve">IGMP </w:t>
      </w:r>
      <w:r>
        <w:rPr>
          <w:rFonts w:hint="eastAsia"/>
        </w:rPr>
        <w:t>SSM-MAP</w:t>
      </w:r>
      <w:bookmarkEnd w:id="2369"/>
    </w:p>
    <w:p w14:paraId="3741E45B" w14:textId="77777777" w:rsidR="00490D42" w:rsidRPr="002F5F3A" w:rsidRDefault="00490D42" w:rsidP="00475923">
      <w:pPr>
        <w:pStyle w:val="a3"/>
        <w:ind w:left="0" w:right="20"/>
      </w:pPr>
      <w:r w:rsidRPr="002F5F3A">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7777777" w:rsidR="00490D42" w:rsidRDefault="00490D42" w:rsidP="00475923">
      <w:pPr>
        <w:pStyle w:val="a3"/>
        <w:ind w:left="0" w:right="20"/>
      </w:pPr>
      <w:r w:rsidRPr="002F5F3A">
        <w:t>By default, the PIM SSM is enabled. To disable the PIM SSM, use the following commands in the global configuration mode:</w:t>
      </w:r>
    </w:p>
    <w:p w14:paraId="04830D89" w14:textId="77777777" w:rsidR="00A107EB" w:rsidRPr="002F5F3A" w:rsidRDefault="00A107EB" w:rsidP="00475923">
      <w:pPr>
        <w:pStyle w:val="afffff3"/>
        <w:ind w:left="0" w:right="20"/>
      </w:pPr>
      <w:bookmarkStart w:id="2370" w:name="_Toc391575291"/>
      <w:r>
        <w:t xml:space="preserve">Table </w:t>
      </w:r>
      <w:r w:rsidR="005832B8">
        <w:fldChar w:fldCharType="begin"/>
      </w:r>
      <w:r w:rsidR="00092D8C">
        <w:instrText xml:space="preserve"> SEQ Table \* ARABIC </w:instrText>
      </w:r>
      <w:r w:rsidR="005832B8">
        <w:fldChar w:fldCharType="separate"/>
      </w:r>
      <w:r w:rsidR="00EC5045">
        <w:rPr>
          <w:noProof/>
        </w:rPr>
        <w:t>149</w:t>
      </w:r>
      <w:r w:rsidR="005832B8">
        <w:rPr>
          <w:noProof/>
        </w:rPr>
        <w:fldChar w:fldCharType="end"/>
      </w:r>
      <w:r>
        <w:rPr>
          <w:rFonts w:hint="eastAsia"/>
        </w:rPr>
        <w:t xml:space="preserve"> </w:t>
      </w:r>
      <w:r w:rsidRPr="002F5F3A">
        <w:t>IGMP SSM-MAP</w:t>
      </w:r>
      <w:r>
        <w:rPr>
          <w:rFonts w:hint="eastAsia"/>
        </w:rPr>
        <w:t>1</w:t>
      </w:r>
      <w:bookmarkEnd w:id="2370"/>
    </w:p>
    <w:tbl>
      <w:tblPr>
        <w:tblStyle w:val="CLIWide"/>
        <w:tblW w:w="0" w:type="auto"/>
        <w:tblLook w:val="01E0" w:firstRow="1" w:lastRow="1" w:firstColumn="1" w:lastColumn="1" w:noHBand="0" w:noVBand="0"/>
      </w:tblPr>
      <w:tblGrid>
        <w:gridCol w:w="3405"/>
        <w:gridCol w:w="4743"/>
      </w:tblGrid>
      <w:tr w:rsidR="00490D42"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2F5F3A" w:rsidRDefault="00490D42" w:rsidP="00475923">
            <w:pPr>
              <w:pStyle w:val="ab"/>
              <w:wordWrap/>
              <w:ind w:right="20"/>
              <w:rPr>
                <w:b w:val="0"/>
              </w:rPr>
            </w:pPr>
            <w:r w:rsidRPr="002F5F3A">
              <w:rPr>
                <w:b w:val="0"/>
              </w:rPr>
              <w:t>Command</w:t>
            </w:r>
          </w:p>
        </w:tc>
        <w:tc>
          <w:tcPr>
            <w:tcW w:w="5297" w:type="dxa"/>
          </w:tcPr>
          <w:p w14:paraId="62943020" w14:textId="77777777" w:rsidR="00490D42" w:rsidRPr="002F5F3A" w:rsidRDefault="00490D42" w:rsidP="00475923">
            <w:pPr>
              <w:pStyle w:val="ab"/>
              <w:wordWrap/>
              <w:ind w:right="20"/>
              <w:rPr>
                <w:b w:val="0"/>
              </w:rPr>
            </w:pPr>
            <w:r w:rsidRPr="002F5F3A">
              <w:rPr>
                <w:b w:val="0"/>
              </w:rPr>
              <w:t>Description</w:t>
            </w:r>
          </w:p>
        </w:tc>
      </w:tr>
      <w:tr w:rsidR="00490D42" w14:paraId="65410040" w14:textId="77777777" w:rsidTr="007037AB">
        <w:trPr>
          <w:trHeight w:val="327"/>
        </w:trPr>
        <w:tc>
          <w:tcPr>
            <w:tcW w:w="3760" w:type="dxa"/>
          </w:tcPr>
          <w:p w14:paraId="323309D4" w14:textId="77777777" w:rsidR="00490D42" w:rsidRPr="002F5F3A" w:rsidRDefault="00490D42" w:rsidP="00475923">
            <w:pPr>
              <w:pStyle w:val="aa"/>
              <w:ind w:right="20"/>
              <w:rPr>
                <w:b/>
                <w:bCs/>
                <w:kern w:val="0"/>
              </w:rPr>
            </w:pPr>
            <w:r w:rsidRPr="002F5F3A">
              <w:rPr>
                <w:b/>
                <w:bCs/>
                <w:kern w:val="0"/>
              </w:rPr>
              <w:t>no ip igmp ssm-map enable</w:t>
            </w:r>
          </w:p>
        </w:tc>
        <w:tc>
          <w:tcPr>
            <w:tcW w:w="5297" w:type="dxa"/>
          </w:tcPr>
          <w:p w14:paraId="6B0CCDD3" w14:textId="77777777" w:rsidR="00490D42" w:rsidRPr="002F5F3A" w:rsidRDefault="00490D42" w:rsidP="00475923">
            <w:pPr>
              <w:pStyle w:val="aa"/>
              <w:ind w:right="20"/>
            </w:pPr>
            <w:r w:rsidRPr="002F5F3A">
              <w:t>Disables the SSM-MAP</w:t>
            </w:r>
          </w:p>
        </w:tc>
      </w:tr>
      <w:tr w:rsidR="00490D42" w14:paraId="09B01B02" w14:textId="77777777" w:rsidTr="007037AB">
        <w:trPr>
          <w:trHeight w:val="327"/>
        </w:trPr>
        <w:tc>
          <w:tcPr>
            <w:tcW w:w="3760" w:type="dxa"/>
          </w:tcPr>
          <w:p w14:paraId="09B386F9" w14:textId="77777777" w:rsidR="00490D42" w:rsidRPr="002F5F3A" w:rsidRDefault="00490D42" w:rsidP="00475923">
            <w:pPr>
              <w:pStyle w:val="aa"/>
              <w:ind w:right="20"/>
              <w:rPr>
                <w:b/>
                <w:bCs/>
                <w:kern w:val="0"/>
              </w:rPr>
            </w:pPr>
            <w:r w:rsidRPr="002F5F3A">
              <w:rPr>
                <w:b/>
                <w:bCs/>
                <w:kern w:val="0"/>
              </w:rPr>
              <w:t>ip igmp ssm-map enable</w:t>
            </w:r>
          </w:p>
        </w:tc>
        <w:tc>
          <w:tcPr>
            <w:tcW w:w="5297" w:type="dxa"/>
          </w:tcPr>
          <w:p w14:paraId="474DAB44" w14:textId="77777777" w:rsidR="00490D42" w:rsidRPr="002F5F3A" w:rsidRDefault="00490D42" w:rsidP="00475923">
            <w:pPr>
              <w:pStyle w:val="aa"/>
              <w:ind w:right="20"/>
            </w:pPr>
            <w:r w:rsidRPr="002F5F3A">
              <w:t>Enables SSM-MAP</w:t>
            </w:r>
          </w:p>
        </w:tc>
      </w:tr>
    </w:tbl>
    <w:p w14:paraId="4408E44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1D31FA22" w14:textId="77777777" w:rsidTr="00DE1C5E">
        <w:tc>
          <w:tcPr>
            <w:tcW w:w="9068" w:type="dxa"/>
          </w:tcPr>
          <w:p w14:paraId="24298B39" w14:textId="77777777" w:rsidR="00490D42" w:rsidRPr="0032769C" w:rsidRDefault="00490D42" w:rsidP="00475923">
            <w:pPr>
              <w:pStyle w:val="aa"/>
              <w:ind w:right="20"/>
              <w:rPr>
                <w:rFonts w:ascii="Courier New" w:hAnsi="Courier New" w:cs="Courier New"/>
              </w:rPr>
            </w:pPr>
          </w:p>
          <w:p w14:paraId="68CEDBF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D9F0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no ip igmp ssm-map enable</w:t>
            </w:r>
          </w:p>
          <w:p w14:paraId="5DEFCA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534568D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28D46FB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Disabled</w:t>
            </w:r>
          </w:p>
          <w:p w14:paraId="78CF080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p w14:paraId="3975315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5FF1D2A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14:paraId="5B2B55E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ip igmp ssm-map enable</w:t>
            </w:r>
          </w:p>
          <w:p w14:paraId="288AE4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35A65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6DFA058A"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Enabled</w:t>
            </w:r>
          </w:p>
          <w:p w14:paraId="2BB36B8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tc>
      </w:tr>
    </w:tbl>
    <w:p w14:paraId="2155B223" w14:textId="77777777" w:rsidR="00490D42" w:rsidRPr="002F5F3A" w:rsidRDefault="00490D42" w:rsidP="00475923">
      <w:pPr>
        <w:pStyle w:val="a3"/>
        <w:ind w:left="0" w:right="20"/>
      </w:pPr>
      <w:r w:rsidRPr="002F5F3A">
        <w:lastRenderedPageBreak/>
        <w:t>A group joined with IGMPv2 processes assigned source with mapping group assigned from database of IGMP SSM-MAP.</w:t>
      </w:r>
    </w:p>
    <w:p w14:paraId="6F9F9CA3" w14:textId="77777777" w:rsidR="00490D42" w:rsidRDefault="00490D42" w:rsidP="00475923">
      <w:pPr>
        <w:pStyle w:val="a3"/>
        <w:ind w:left="0" w:right="20"/>
      </w:pPr>
      <w:r w:rsidRPr="002F5F3A">
        <w:t>To generate database of IGMP SSM-Map, use the following commands in the global configuration mode:</w:t>
      </w:r>
    </w:p>
    <w:p w14:paraId="594914B2" w14:textId="77777777" w:rsidR="00A107EB" w:rsidRPr="002F5F3A" w:rsidRDefault="00A107EB" w:rsidP="00475923">
      <w:pPr>
        <w:pStyle w:val="afffff3"/>
        <w:ind w:left="0" w:right="20"/>
      </w:pPr>
      <w:bookmarkStart w:id="2371" w:name="_Toc391575292"/>
      <w:r>
        <w:t xml:space="preserve">Table </w:t>
      </w:r>
      <w:r w:rsidR="005832B8">
        <w:fldChar w:fldCharType="begin"/>
      </w:r>
      <w:r w:rsidR="00092D8C">
        <w:instrText xml:space="preserve"> SEQ Table \* ARABIC </w:instrText>
      </w:r>
      <w:r w:rsidR="005832B8">
        <w:fldChar w:fldCharType="separate"/>
      </w:r>
      <w:r w:rsidR="00EC5045">
        <w:rPr>
          <w:noProof/>
        </w:rPr>
        <w:t>150</w:t>
      </w:r>
      <w:r w:rsidR="005832B8">
        <w:rPr>
          <w:noProof/>
        </w:rPr>
        <w:fldChar w:fldCharType="end"/>
      </w:r>
      <w:r>
        <w:rPr>
          <w:rFonts w:hint="eastAsia"/>
        </w:rPr>
        <w:t xml:space="preserve"> </w:t>
      </w:r>
      <w:r w:rsidRPr="002F5F3A">
        <w:t>IGMP SSM-MAP</w:t>
      </w:r>
      <w:r>
        <w:rPr>
          <w:rFonts w:hint="eastAsia"/>
        </w:rPr>
        <w:t>2</w:t>
      </w:r>
      <w:bookmarkEnd w:id="2371"/>
    </w:p>
    <w:tbl>
      <w:tblPr>
        <w:tblStyle w:val="CLIWide"/>
        <w:tblW w:w="0" w:type="auto"/>
        <w:tblLook w:val="01E0" w:firstRow="1" w:lastRow="1" w:firstColumn="1" w:lastColumn="1" w:noHBand="0" w:noVBand="0"/>
      </w:tblPr>
      <w:tblGrid>
        <w:gridCol w:w="3953"/>
        <w:gridCol w:w="4195"/>
      </w:tblGrid>
      <w:tr w:rsidR="00490D42"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2F5F3A" w:rsidRDefault="00490D42" w:rsidP="00475923">
            <w:pPr>
              <w:pStyle w:val="ab"/>
              <w:wordWrap/>
              <w:ind w:right="20"/>
              <w:rPr>
                <w:b w:val="0"/>
              </w:rPr>
            </w:pPr>
            <w:r w:rsidRPr="002F5F3A">
              <w:rPr>
                <w:b w:val="0"/>
              </w:rPr>
              <w:t>Command</w:t>
            </w:r>
          </w:p>
        </w:tc>
        <w:tc>
          <w:tcPr>
            <w:tcW w:w="4662" w:type="dxa"/>
          </w:tcPr>
          <w:p w14:paraId="527E71C6" w14:textId="77777777" w:rsidR="00490D42" w:rsidRPr="002F5F3A" w:rsidRDefault="00490D42" w:rsidP="00475923">
            <w:pPr>
              <w:pStyle w:val="ab"/>
              <w:wordWrap/>
              <w:ind w:right="20"/>
              <w:rPr>
                <w:b w:val="0"/>
              </w:rPr>
            </w:pPr>
            <w:r w:rsidRPr="002F5F3A">
              <w:rPr>
                <w:b w:val="0"/>
              </w:rPr>
              <w:t>Description</w:t>
            </w:r>
          </w:p>
        </w:tc>
      </w:tr>
      <w:tr w:rsidR="00490D42" w14:paraId="771929F6" w14:textId="77777777" w:rsidTr="007037AB">
        <w:trPr>
          <w:trHeight w:val="327"/>
        </w:trPr>
        <w:tc>
          <w:tcPr>
            <w:tcW w:w="4395" w:type="dxa"/>
          </w:tcPr>
          <w:p w14:paraId="37871BCF" w14:textId="77777777" w:rsidR="00490D42" w:rsidRPr="002F5F3A" w:rsidRDefault="00490D42" w:rsidP="00475923">
            <w:pPr>
              <w:wordWrap/>
              <w:ind w:right="20"/>
              <w:rPr>
                <w:b/>
                <w:bCs/>
              </w:rPr>
            </w:pPr>
            <w:r w:rsidRPr="002F5F3A">
              <w:rPr>
                <w:b/>
                <w:bCs/>
              </w:rPr>
              <w:t xml:space="preserve">ip igmp ssm-map static </w:t>
            </w:r>
            <w:r w:rsidRPr="002F5F3A">
              <w:rPr>
                <w:i/>
                <w:iCs/>
              </w:rPr>
              <w:t xml:space="preserve">access-list </w:t>
            </w:r>
            <w:r w:rsidRPr="002F5F3A">
              <w:rPr>
                <w:b/>
                <w:bCs/>
              </w:rPr>
              <w:t>A.B.C.D</w:t>
            </w:r>
          </w:p>
        </w:tc>
        <w:tc>
          <w:tcPr>
            <w:tcW w:w="4662" w:type="dxa"/>
          </w:tcPr>
          <w:p w14:paraId="554299F5" w14:textId="77777777" w:rsidR="00490D42" w:rsidRPr="002F5F3A" w:rsidRDefault="00490D42" w:rsidP="00475923">
            <w:pPr>
              <w:pStyle w:val="aa"/>
              <w:ind w:right="20"/>
            </w:pPr>
            <w:r w:rsidRPr="002F5F3A">
              <w:t>Adds ssm-map database using access-list.</w:t>
            </w:r>
          </w:p>
        </w:tc>
      </w:tr>
      <w:tr w:rsidR="00490D42" w14:paraId="55ABD3D7" w14:textId="77777777" w:rsidTr="007037AB">
        <w:trPr>
          <w:trHeight w:val="327"/>
        </w:trPr>
        <w:tc>
          <w:tcPr>
            <w:tcW w:w="4395" w:type="dxa"/>
          </w:tcPr>
          <w:p w14:paraId="1B6BBA08" w14:textId="77777777" w:rsidR="00490D42" w:rsidRPr="002F5F3A" w:rsidRDefault="00490D42" w:rsidP="00475923">
            <w:pPr>
              <w:wordWrap/>
              <w:ind w:right="20"/>
              <w:rPr>
                <w:b/>
                <w:bCs/>
              </w:rPr>
            </w:pPr>
            <w:r w:rsidRPr="002F5F3A">
              <w:rPr>
                <w:b/>
                <w:bCs/>
              </w:rPr>
              <w:t xml:space="preserve">no ip igmp ssm-map static </w:t>
            </w:r>
            <w:r w:rsidRPr="002F5F3A">
              <w:rPr>
                <w:i/>
                <w:iCs/>
              </w:rPr>
              <w:t xml:space="preserve">access-list </w:t>
            </w:r>
            <w:r w:rsidRPr="002F5F3A">
              <w:rPr>
                <w:b/>
                <w:bCs/>
              </w:rPr>
              <w:t>A.B.C.D</w:t>
            </w:r>
          </w:p>
        </w:tc>
        <w:tc>
          <w:tcPr>
            <w:tcW w:w="4662" w:type="dxa"/>
          </w:tcPr>
          <w:p w14:paraId="0ECC7B88" w14:textId="77777777" w:rsidR="00490D42" w:rsidRPr="002F5F3A" w:rsidRDefault="00490D42" w:rsidP="00475923">
            <w:pPr>
              <w:pStyle w:val="aa"/>
              <w:ind w:right="20"/>
            </w:pPr>
            <w:r w:rsidRPr="002F5F3A">
              <w:t>Deletes the added ssm-map database using access-list.</w:t>
            </w:r>
          </w:p>
        </w:tc>
      </w:tr>
    </w:tbl>
    <w:p w14:paraId="3BEACB3A"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5669CE0C" w14:textId="77777777" w:rsidTr="00DE1C5E">
        <w:tc>
          <w:tcPr>
            <w:tcW w:w="9068" w:type="dxa"/>
          </w:tcPr>
          <w:p w14:paraId="39834E08" w14:textId="77777777" w:rsidR="00490D42" w:rsidRPr="0032769C" w:rsidRDefault="00490D42" w:rsidP="00475923">
            <w:pPr>
              <w:pStyle w:val="aa"/>
              <w:ind w:right="20"/>
              <w:rPr>
                <w:rFonts w:ascii="Courier New" w:hAnsi="Courier New" w:cs="Courier New"/>
              </w:rPr>
            </w:pPr>
          </w:p>
          <w:p w14:paraId="7D555A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59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20 permit 224.1.1.0 0.0.0.255</w:t>
            </w:r>
          </w:p>
          <w:p w14:paraId="13EBF04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w:t>
            </w:r>
            <w:r w:rsidRPr="0032769C">
              <w:rPr>
                <w:rFonts w:ascii="Courier New" w:hAnsi="Courier New" w:cs="Courier New" w:hint="eastAsia"/>
                <w:b/>
                <w:bCs/>
              </w:rPr>
              <w:t>1</w:t>
            </w:r>
            <w:r w:rsidRPr="0032769C">
              <w:rPr>
                <w:rFonts w:ascii="Courier New" w:hAnsi="Courier New" w:cs="Courier New"/>
                <w:b/>
                <w:bCs/>
              </w:rPr>
              <w:t xml:space="preserve"> permit 224.1.</w:t>
            </w:r>
            <w:r w:rsidRPr="0032769C">
              <w:rPr>
                <w:rFonts w:ascii="Courier New" w:hAnsi="Courier New" w:cs="Courier New" w:hint="eastAsia"/>
                <w:b/>
                <w:bCs/>
              </w:rPr>
              <w:t>3</w:t>
            </w:r>
            <w:r w:rsidRPr="0032769C">
              <w:rPr>
                <w:rFonts w:ascii="Courier New" w:hAnsi="Courier New" w:cs="Courier New"/>
                <w:b/>
                <w:bCs/>
              </w:rPr>
              <w:t>.0 0.0.0.255</w:t>
            </w:r>
          </w:p>
          <w:p w14:paraId="5D6EAA3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20 179.1.1.200</w:t>
            </w:r>
          </w:p>
          <w:p w14:paraId="7984DD9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21 179.1.1.201</w:t>
            </w:r>
          </w:p>
          <w:p w14:paraId="7934D8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7B624B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14:paraId="04EF36E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SSM Mapping : Enabled</w:t>
            </w:r>
          </w:p>
          <w:p w14:paraId="681A918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Database    : Static mappings configured</w:t>
            </w:r>
          </w:p>
          <w:p w14:paraId="5E4E2F8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78812F9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224.1.1.1</w:t>
            </w:r>
          </w:p>
          <w:p w14:paraId="0F0AC75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224.1.1.1</w:t>
            </w:r>
          </w:p>
          <w:p w14:paraId="2B8EEDA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254053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179.1.1.200</w:t>
            </w:r>
          </w:p>
          <w:p w14:paraId="2FBEC75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44F2B94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224.1.2.1</w:t>
            </w:r>
          </w:p>
          <w:p w14:paraId="2EBB0D72" w14:textId="77777777" w:rsidR="00490D42" w:rsidRPr="0032769C" w:rsidRDefault="00490D42" w:rsidP="00475923">
            <w:pPr>
              <w:pStyle w:val="aa"/>
              <w:ind w:right="20"/>
              <w:rPr>
                <w:rFonts w:ascii="Courier New" w:hAnsi="Courier New" w:cs="Courier New"/>
              </w:rPr>
            </w:pPr>
          </w:p>
          <w:p w14:paraId="58FFA5C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Can't resolve 224.1.2.1 to source-mapping</w:t>
            </w:r>
          </w:p>
          <w:p w14:paraId="6287BB8D" w14:textId="77777777" w:rsidR="00490D42" w:rsidRPr="0032769C" w:rsidRDefault="00490D42" w:rsidP="00475923">
            <w:pPr>
              <w:pStyle w:val="aa"/>
              <w:ind w:right="20"/>
              <w:rPr>
                <w:rFonts w:ascii="Courier New" w:hAnsi="Courier New" w:cs="Courier New"/>
              </w:rPr>
            </w:pPr>
          </w:p>
          <w:p w14:paraId="0C32FE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1B5AF6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224.1.3.1</w:t>
            </w:r>
          </w:p>
          <w:p w14:paraId="0BA30F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224.1.3.1</w:t>
            </w:r>
          </w:p>
          <w:p w14:paraId="0999D5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14:paraId="6D97817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179.1.1.201</w:t>
            </w:r>
          </w:p>
          <w:p w14:paraId="684FBF4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34129899" w14:textId="77777777" w:rsidR="00490D42" w:rsidRDefault="00490D42" w:rsidP="00475923">
      <w:pPr>
        <w:pStyle w:val="aa"/>
        <w:ind w:right="20"/>
        <w:rPr>
          <w:rFonts w:cs="Times New Roman"/>
          <w:kern w:val="0"/>
        </w:rPr>
      </w:pPr>
    </w:p>
    <w:p w14:paraId="4874F12F" w14:textId="77777777" w:rsidR="00490D42" w:rsidRDefault="00490D42" w:rsidP="00475923">
      <w:pPr>
        <w:pStyle w:val="3"/>
        <w:ind w:left="0" w:right="20"/>
      </w:pPr>
      <w:bookmarkStart w:id="2372" w:name="_Toc363228530"/>
      <w:bookmarkStart w:id="2373" w:name="_Toc277150999"/>
      <w:bookmarkStart w:id="2374" w:name="_Toc363228531"/>
      <w:bookmarkStart w:id="2375" w:name="_Toc277151000"/>
      <w:bookmarkStart w:id="2376" w:name="_Toc363228532"/>
      <w:bookmarkStart w:id="2377" w:name="_Toc277151001"/>
      <w:bookmarkStart w:id="2378" w:name="_Toc444695110"/>
      <w:r>
        <w:t>Configure PIM</w:t>
      </w:r>
      <w:bookmarkEnd w:id="2372"/>
      <w:bookmarkEnd w:id="2373"/>
      <w:r>
        <w:t xml:space="preserve">-SM </w:t>
      </w:r>
      <w:r w:rsidRPr="00DE1C5E">
        <w:t>Functionality</w:t>
      </w:r>
      <w:bookmarkEnd w:id="2374"/>
      <w:bookmarkEnd w:id="2375"/>
      <w:bookmarkEnd w:id="2376"/>
      <w:bookmarkEnd w:id="2377"/>
      <w:bookmarkEnd w:id="2378"/>
    </w:p>
    <w:p w14:paraId="49557C7A" w14:textId="77777777" w:rsidR="00490D42" w:rsidRDefault="007406E5" w:rsidP="00475923">
      <w:pPr>
        <w:pStyle w:val="a3"/>
        <w:ind w:left="0" w:right="20"/>
        <w:rPr>
          <w:kern w:val="0"/>
        </w:rPr>
      </w:pPr>
      <w:r>
        <w:t xml:space="preserve">To configure the </w:t>
      </w:r>
      <w:r w:rsidR="00490D42">
        <w:rPr>
          <w:rFonts w:hint="eastAsia"/>
        </w:rPr>
        <w:t>Protocol Independent Multicast</w:t>
      </w:r>
      <w:r w:rsidR="00490D42">
        <w:rPr>
          <w:rFonts w:hint="eastAsia"/>
          <w:kern w:val="0"/>
        </w:rPr>
        <w:t xml:space="preserve"> (PIM)</w:t>
      </w:r>
      <w:r>
        <w:rPr>
          <w:kern w:val="0"/>
        </w:rPr>
        <w:t xml:space="preserve"> feature, do the following tasks. </w:t>
      </w:r>
    </w:p>
    <w:p w14:paraId="6F953D71" w14:textId="77777777" w:rsidR="00490D42" w:rsidRDefault="00490D42" w:rsidP="00475923">
      <w:pPr>
        <w:pStyle w:val="4"/>
        <w:ind w:left="0" w:right="20"/>
      </w:pPr>
      <w:bookmarkStart w:id="2379" w:name="_Toc363228533"/>
      <w:bookmarkStart w:id="2380" w:name="_Toc277151002"/>
      <w:r>
        <w:t>PIM</w:t>
      </w:r>
      <w:r>
        <w:rPr>
          <w:rFonts w:hint="eastAsia"/>
        </w:rPr>
        <w:t xml:space="preserve"> </w:t>
      </w:r>
      <w:r w:rsidRPr="00DE1C5E">
        <w:rPr>
          <w:rFonts w:hint="eastAsia"/>
        </w:rPr>
        <w:t>Hello</w:t>
      </w:r>
      <w:r>
        <w:rPr>
          <w:rFonts w:hint="eastAsia"/>
        </w:rPr>
        <w:t>-Interval</w:t>
      </w:r>
      <w:bookmarkEnd w:id="2379"/>
      <w:bookmarkEnd w:id="2380"/>
    </w:p>
    <w:p w14:paraId="4B63122F" w14:textId="77777777" w:rsidR="00490D42" w:rsidRPr="00373CEA" w:rsidRDefault="007406E5" w:rsidP="00475923">
      <w:pPr>
        <w:pStyle w:val="a3"/>
        <w:ind w:left="0" w:right="20"/>
        <w:rPr>
          <w:rFonts w:cs="Times New Roman"/>
        </w:rPr>
      </w:pPr>
      <w:r>
        <w:rPr>
          <w:rFonts w:hint="eastAsia"/>
        </w:rPr>
        <w:t xml:space="preserve">PIM sends out Hello message in periodic manner. </w:t>
      </w:r>
      <w:r>
        <w:t xml:space="preserve">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111"/>
        <w:gridCol w:w="5037"/>
      </w:tblGrid>
      <w:tr w:rsidR="00490D42"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28C7D382" w14:textId="77777777" w:rsidR="00490D42" w:rsidRDefault="00BB7669" w:rsidP="00475923">
            <w:pPr>
              <w:pStyle w:val="aa"/>
              <w:ind w:right="20"/>
              <w:rPr>
                <w:rFonts w:cs="Times New Roman"/>
              </w:rPr>
            </w:pPr>
            <w:r>
              <w:rPr>
                <w:rFonts w:cs="굴림체" w:hint="eastAsia"/>
              </w:rPr>
              <w:t>Description</w:t>
            </w:r>
          </w:p>
        </w:tc>
      </w:tr>
      <w:tr w:rsidR="00490D42" w14:paraId="5D410346" w14:textId="77777777" w:rsidTr="00BF5E2A">
        <w:trPr>
          <w:trHeight w:val="626"/>
        </w:trPr>
        <w:tc>
          <w:tcPr>
            <w:tcW w:w="3400" w:type="dxa"/>
          </w:tcPr>
          <w:p w14:paraId="3951BE48"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hello-interval</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0FFDA880" w14:textId="77777777" w:rsidR="00490D42" w:rsidRDefault="00942DF1" w:rsidP="00475923">
            <w:pPr>
              <w:pStyle w:val="aa"/>
              <w:ind w:right="20"/>
            </w:pPr>
            <w:r>
              <w:t xml:space="preserve">Set the interval between </w:t>
            </w:r>
            <w:r w:rsidR="00490D42">
              <w:rPr>
                <w:rFonts w:hint="eastAsia"/>
              </w:rPr>
              <w:t>Hello</w:t>
            </w:r>
            <w:r>
              <w:t xml:space="preserve"> message </w:t>
            </w:r>
            <w:proofErr w:type="gramStart"/>
            <w:r>
              <w:t>transmission</w:t>
            </w:r>
            <w:proofErr w:type="gramEnd"/>
            <w:r>
              <w:t>.</w:t>
            </w:r>
          </w:p>
          <w:p w14:paraId="1135EFE6" w14:textId="77777777" w:rsidR="00490D42" w:rsidRDefault="00490D42" w:rsidP="00475923">
            <w:pPr>
              <w:pStyle w:val="aa"/>
              <w:ind w:right="20"/>
            </w:pPr>
            <w:r>
              <w:rPr>
                <w:rFonts w:hint="eastAsia"/>
              </w:rPr>
              <w:t>(Default : 30s)</w:t>
            </w:r>
          </w:p>
        </w:tc>
      </w:tr>
      <w:tr w:rsidR="00490D42" w14:paraId="165E5FF4" w14:textId="77777777" w:rsidTr="00BF5E2A">
        <w:trPr>
          <w:trHeight w:val="626"/>
        </w:trPr>
        <w:tc>
          <w:tcPr>
            <w:tcW w:w="3400" w:type="dxa"/>
          </w:tcPr>
          <w:p w14:paraId="22278187"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60A0DD80" w14:textId="77777777" w:rsidR="00490D42" w:rsidRDefault="00942DF1" w:rsidP="00475923">
            <w:pPr>
              <w:pStyle w:val="aa"/>
              <w:ind w:right="20"/>
            </w:pPr>
            <w:r>
              <w:rPr>
                <w:rFonts w:cs="굴림체" w:hint="eastAsia"/>
              </w:rPr>
              <w:t>Return the</w:t>
            </w:r>
            <w:r>
              <w:rPr>
                <w:rFonts w:cs="굴림체"/>
              </w:rPr>
              <w:t xml:space="preserve"> </w:t>
            </w:r>
            <w:r>
              <w:t>interval to the default value.</w:t>
            </w:r>
          </w:p>
        </w:tc>
      </w:tr>
    </w:tbl>
    <w:p w14:paraId="3D93CF0F" w14:textId="77777777" w:rsidR="00490D42" w:rsidRPr="008E5CCA"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B572AAA" w14:textId="77777777" w:rsidTr="00DE1C5E">
        <w:tc>
          <w:tcPr>
            <w:tcW w:w="9068" w:type="dxa"/>
          </w:tcPr>
          <w:p w14:paraId="6A7B4D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t xml:space="preserve">Router# </w:t>
            </w:r>
            <w:r w:rsidRPr="0026675B">
              <w:rPr>
                <w:rFonts w:ascii="Courier New" w:hAnsi="Courier New" w:cs="Courier New"/>
                <w:b/>
                <w:bCs/>
              </w:rPr>
              <w:t>configure terminal</w:t>
            </w:r>
          </w:p>
          <w:p w14:paraId="1766E1D7" w14:textId="77777777" w:rsidR="00490D42" w:rsidRPr="0026675B" w:rsidRDefault="00490D42" w:rsidP="00475923">
            <w:pPr>
              <w:pStyle w:val="aa"/>
              <w:ind w:right="20"/>
              <w:rPr>
                <w:rFonts w:ascii="Courier New" w:hAnsi="Courier New" w:cs="Courier New"/>
                <w:b/>
                <w:bCs/>
              </w:rPr>
            </w:pPr>
            <w:r w:rsidRPr="0026675B">
              <w:rPr>
                <w:rFonts w:ascii="Courier New" w:hAnsi="Courier New" w:cs="Courier New"/>
              </w:rPr>
              <w:t xml:space="preserve">Router(config)# </w:t>
            </w:r>
            <w:r w:rsidRPr="0026675B">
              <w:rPr>
                <w:rFonts w:ascii="Courier New" w:hAnsi="Courier New" w:cs="Courier New"/>
                <w:b/>
                <w:bCs/>
              </w:rPr>
              <w:t>interfa</w:t>
            </w:r>
            <w:r w:rsidR="00F95F4C">
              <w:rPr>
                <w:rFonts w:ascii="Courier New" w:hAnsi="Courier New" w:cs="Courier New"/>
                <w:b/>
                <w:bCs/>
              </w:rPr>
              <w:t>ce GigabitEthernet 6</w:t>
            </w:r>
            <w:r w:rsidRPr="0026675B">
              <w:rPr>
                <w:rFonts w:ascii="Courier New" w:hAnsi="Courier New" w:cs="Courier New"/>
                <w:b/>
                <w:bCs/>
              </w:rPr>
              <w:t>/1</w:t>
            </w:r>
          </w:p>
          <w:p w14:paraId="60F2C4AD" w14:textId="77777777" w:rsidR="00490D42" w:rsidRPr="0026675B"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26675B">
              <w:rPr>
                <w:rFonts w:ascii="Courier New" w:hAnsi="Courier New" w:cs="Courier New"/>
              </w:rPr>
              <w:t xml:space="preserve">/1)# </w:t>
            </w:r>
            <w:r w:rsidR="00490D42" w:rsidRPr="0026675B">
              <w:rPr>
                <w:rFonts w:ascii="Courier New" w:hAnsi="Courier New" w:cs="Courier New"/>
                <w:b/>
                <w:bCs/>
              </w:rPr>
              <w:t>ip pim hello-interval 60</w:t>
            </w:r>
          </w:p>
          <w:p w14:paraId="5C701D4D" w14:textId="77777777" w:rsidR="00490D42" w:rsidRPr="0026675B" w:rsidRDefault="00F95F4C" w:rsidP="00475923">
            <w:pPr>
              <w:pStyle w:val="aa"/>
              <w:ind w:right="20"/>
              <w:rPr>
                <w:rFonts w:cs="Times New Roman"/>
                <w:kern w:val="0"/>
              </w:rPr>
            </w:pPr>
            <w:r>
              <w:rPr>
                <w:rFonts w:ascii="Courier New" w:hAnsi="Courier New" w:cs="Courier New"/>
              </w:rPr>
              <w:t>Router(config-if-Giga6</w:t>
            </w:r>
            <w:r w:rsidR="00490D42" w:rsidRPr="0026675B">
              <w:rPr>
                <w:rFonts w:ascii="Courier New" w:hAnsi="Courier New" w:cs="Courier New"/>
              </w:rPr>
              <w:t>/1)#</w:t>
            </w:r>
            <w:r w:rsidR="00490D42" w:rsidRPr="0026675B">
              <w:rPr>
                <w:rFonts w:ascii="Courier New" w:hAnsi="Courier New" w:cs="Courier New" w:hint="eastAsia"/>
              </w:rPr>
              <w:t xml:space="preserve"> </w:t>
            </w:r>
            <w:r w:rsidR="00490D42" w:rsidRPr="0026675B">
              <w:rPr>
                <w:rFonts w:ascii="Courier New" w:hAnsi="Courier New" w:cs="Courier New" w:hint="eastAsia"/>
                <w:b/>
                <w:bCs/>
              </w:rPr>
              <w:t>end</w:t>
            </w:r>
          </w:p>
          <w:p w14:paraId="542107DC" w14:textId="77777777" w:rsidR="00490D42" w:rsidRPr="0026675B" w:rsidRDefault="00490D42" w:rsidP="00475923">
            <w:pPr>
              <w:pStyle w:val="aa"/>
              <w:ind w:right="20"/>
              <w:rPr>
                <w:rFonts w:ascii="Courier New" w:hAnsi="Courier New" w:cs="Courier New"/>
              </w:rPr>
            </w:pPr>
            <w:r w:rsidRPr="0026675B">
              <w:rPr>
                <w:rFonts w:ascii="Courier New" w:hAnsi="Courier New" w:cs="Courier New"/>
              </w:rPr>
              <w:lastRenderedPageBreak/>
              <w:t>Router#</w:t>
            </w:r>
            <w:r w:rsidRPr="0026675B">
              <w:rPr>
                <w:rFonts w:ascii="Courier New" w:hAnsi="Courier New" w:cs="Courier New" w:hint="eastAsia"/>
              </w:rPr>
              <w:t xml:space="preserve"> </w:t>
            </w:r>
            <w:r w:rsidRPr="0026675B">
              <w:rPr>
                <w:rFonts w:ascii="Courier New" w:hAnsi="Courier New" w:cs="Courier New"/>
                <w:b/>
                <w:bCs/>
              </w:rPr>
              <w:t>show ip pim sparse-mode interface</w:t>
            </w:r>
          </w:p>
          <w:p w14:paraId="12376A8D" w14:textId="77777777" w:rsidR="00490D42" w:rsidRPr="0026675B" w:rsidRDefault="00490D42" w:rsidP="00475923">
            <w:pPr>
              <w:pStyle w:val="aa"/>
              <w:ind w:right="20"/>
            </w:pPr>
            <w:r w:rsidRPr="0026675B">
              <w:t xml:space="preserve">Address          Interface  VIFindex Ver/   Nbr    </w:t>
            </w:r>
            <w:r w:rsidRPr="0026675B">
              <w:rPr>
                <w:b/>
                <w:bCs/>
              </w:rPr>
              <w:t>Query</w:t>
            </w:r>
            <w:r w:rsidRPr="0026675B">
              <w:t xml:space="preserve">  DR    DR</w:t>
            </w:r>
          </w:p>
          <w:p w14:paraId="72FF5EB7" w14:textId="77777777" w:rsidR="00490D42" w:rsidRPr="0026675B" w:rsidRDefault="00490D42" w:rsidP="00475923">
            <w:pPr>
              <w:pStyle w:val="aa"/>
              <w:ind w:right="20"/>
            </w:pPr>
            <w:r w:rsidRPr="0026675B">
              <w:t xml:space="preserve">                                     Mode   Count  </w:t>
            </w:r>
            <w:r w:rsidRPr="0026675B">
              <w:rPr>
                <w:b/>
                <w:bCs/>
              </w:rPr>
              <w:t>Intvl</w:t>
            </w:r>
            <w:r w:rsidRPr="0026675B">
              <w:t xml:space="preserve">  Prior</w:t>
            </w:r>
          </w:p>
          <w:p w14:paraId="49E174DC" w14:textId="77777777" w:rsidR="00490D42" w:rsidRPr="0026675B" w:rsidRDefault="00490D42" w:rsidP="00475923">
            <w:pPr>
              <w:pStyle w:val="aa"/>
              <w:ind w:right="20"/>
            </w:pPr>
            <w:r w:rsidRPr="0026675B">
              <w:t xml:space="preserve">3.1.3.222        </w:t>
            </w:r>
            <w:r w:rsidR="00F95F4C">
              <w:t>Giga6</w:t>
            </w:r>
            <w:r w:rsidRPr="0026675B">
              <w:t xml:space="preserve">/1    0        v2/S   0      </w:t>
            </w:r>
            <w:r w:rsidRPr="0026675B">
              <w:rPr>
                <w:b/>
                <w:bCs/>
              </w:rPr>
              <w:t>60</w:t>
            </w:r>
            <w:r w:rsidRPr="0026675B">
              <w:t xml:space="preserve">     1     3.1.3.222</w:t>
            </w:r>
          </w:p>
          <w:p w14:paraId="694D08CA" w14:textId="77777777" w:rsidR="00490D42" w:rsidRPr="0032769C" w:rsidRDefault="00490D42" w:rsidP="00475923">
            <w:pPr>
              <w:pStyle w:val="aa"/>
              <w:ind w:right="20"/>
              <w:rPr>
                <w:rFonts w:cs="Times New Roman"/>
                <w:kern w:val="0"/>
              </w:rPr>
            </w:pPr>
            <w:r w:rsidRPr="0026675B">
              <w:rPr>
                <w:rFonts w:ascii="Courier New" w:hAnsi="Courier New" w:cs="Courier New"/>
                <w:lang w:val="fr-FR"/>
              </w:rPr>
              <w:t>Router#</w:t>
            </w:r>
          </w:p>
        </w:tc>
      </w:tr>
    </w:tbl>
    <w:p w14:paraId="6A0C8A35" w14:textId="77777777" w:rsidR="00490D42" w:rsidRDefault="00490D42" w:rsidP="00475923">
      <w:pPr>
        <w:pStyle w:val="4"/>
        <w:ind w:left="0" w:right="20"/>
      </w:pPr>
      <w:bookmarkStart w:id="2381" w:name="_Toc363228534"/>
      <w:bookmarkStart w:id="2382" w:name="_Toc277151003"/>
      <w:r>
        <w:lastRenderedPageBreak/>
        <w:t>PIM</w:t>
      </w:r>
      <w:r>
        <w:rPr>
          <w:rFonts w:hint="eastAsia"/>
        </w:rPr>
        <w:t xml:space="preserve"> Hello-Holdtime</w:t>
      </w:r>
      <w:bookmarkEnd w:id="2381"/>
      <w:bookmarkEnd w:id="2382"/>
    </w:p>
    <w:p w14:paraId="7E1EF3E8" w14:textId="77777777" w:rsidR="00490D42" w:rsidRDefault="00942DF1" w:rsidP="00475923">
      <w:pPr>
        <w:pStyle w:val="a3"/>
        <w:ind w:left="0" w:right="20"/>
        <w:rPr>
          <w:rFonts w:cs="Times New Roman"/>
          <w:kern w:val="0"/>
        </w:rPr>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 maintain the message sender as its neighbor for the </w:t>
      </w:r>
      <w:r>
        <w:t>‘</w:t>
      </w:r>
      <w:r>
        <w:rPr>
          <w:rFonts w:hint="eastAsia"/>
        </w:rPr>
        <w:t>Holdtime</w:t>
      </w:r>
      <w:r>
        <w:t>’</w:t>
      </w:r>
      <w:r>
        <w:t xml:space="preserve"> period specified in the received Hello message. </w:t>
      </w:r>
      <w:r>
        <w:rPr>
          <w:rFonts w:cs="굴림체"/>
          <w:kern w:val="0"/>
        </w:rPr>
        <w:t xml:space="preserve">To set </w:t>
      </w:r>
      <w:r>
        <w:rPr>
          <w:rFonts w:hint="eastAsia"/>
        </w:rPr>
        <w:t xml:space="preserve">Holdtime </w:t>
      </w:r>
      <w:r>
        <w:rPr>
          <w:rFonts w:cs="굴림체"/>
          <w:kern w:val="0"/>
        </w:rPr>
        <w:t xml:space="preserve">use the below commands in </w:t>
      </w:r>
      <w:r>
        <w:rPr>
          <w:kern w:val="0"/>
        </w:rPr>
        <w:t>interface configuration mode</w:t>
      </w:r>
      <w:r>
        <w:rPr>
          <w:rFonts w:cs="굴림체"/>
          <w:kern w:val="0"/>
        </w:rPr>
        <w:t xml:space="preserve">. </w:t>
      </w:r>
    </w:p>
    <w:tbl>
      <w:tblPr>
        <w:tblStyle w:val="CLIWide"/>
        <w:tblW w:w="0" w:type="auto"/>
        <w:tblLook w:val="01E0" w:firstRow="1" w:lastRow="1" w:firstColumn="1" w:lastColumn="1" w:noHBand="0" w:noVBand="0"/>
      </w:tblPr>
      <w:tblGrid>
        <w:gridCol w:w="3117"/>
        <w:gridCol w:w="5031"/>
      </w:tblGrid>
      <w:tr w:rsidR="00490D42"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411710D8" w14:textId="77777777" w:rsidR="00490D42" w:rsidRDefault="00BB7669" w:rsidP="00475923">
            <w:pPr>
              <w:pStyle w:val="aa"/>
              <w:ind w:right="20"/>
              <w:rPr>
                <w:rFonts w:cs="Times New Roman"/>
              </w:rPr>
            </w:pPr>
            <w:r>
              <w:rPr>
                <w:rFonts w:cs="굴림체" w:hint="eastAsia"/>
              </w:rPr>
              <w:t>Description</w:t>
            </w:r>
          </w:p>
        </w:tc>
      </w:tr>
      <w:tr w:rsidR="00490D42" w14:paraId="189CC349" w14:textId="77777777" w:rsidTr="00BF5E2A">
        <w:trPr>
          <w:trHeight w:val="626"/>
        </w:trPr>
        <w:tc>
          <w:tcPr>
            <w:tcW w:w="3400" w:type="dxa"/>
          </w:tcPr>
          <w:p w14:paraId="416B7FC3" w14:textId="77777777" w:rsidR="00490D42" w:rsidRPr="0023306F" w:rsidRDefault="00490D42" w:rsidP="00475923">
            <w:pPr>
              <w:pStyle w:val="aa"/>
              <w:ind w:right="20"/>
              <w:jc w:val="left"/>
              <w:rPr>
                <w:i/>
                <w:iCs/>
                <w:kern w:val="0"/>
              </w:rPr>
            </w:pPr>
            <w:r>
              <w:rPr>
                <w:b/>
                <w:bCs/>
                <w:kern w:val="0"/>
              </w:rPr>
              <w:t xml:space="preserve">ip pim </w:t>
            </w:r>
            <w:r>
              <w:rPr>
                <w:rFonts w:hint="eastAsia"/>
                <w:b/>
                <w:bCs/>
                <w:kern w:val="0"/>
              </w:rPr>
              <w:t>hello-holdtime</w:t>
            </w:r>
            <w:r>
              <w:rPr>
                <w:b/>
                <w:bCs/>
                <w:kern w:val="0"/>
              </w:rPr>
              <w:t xml:space="preserve"> </w:t>
            </w:r>
            <w:r>
              <w:rPr>
                <w:rFonts w:hint="eastAsia"/>
                <w:i/>
                <w:iCs/>
                <w:kern w:val="0"/>
              </w:rPr>
              <w:t>&lt;</w:t>
            </w:r>
            <w:r>
              <w:t xml:space="preserve"> </w:t>
            </w:r>
            <w:r w:rsidRPr="0023306F">
              <w:rPr>
                <w:i/>
                <w:iCs/>
                <w:kern w:val="0"/>
              </w:rPr>
              <w:t>1-65535&gt;</w:t>
            </w:r>
          </w:p>
        </w:tc>
        <w:tc>
          <w:tcPr>
            <w:tcW w:w="5580" w:type="dxa"/>
          </w:tcPr>
          <w:p w14:paraId="54112CE9" w14:textId="77777777" w:rsidR="00490D42" w:rsidRDefault="00942DF1" w:rsidP="00475923">
            <w:pPr>
              <w:pStyle w:val="aa"/>
              <w:ind w:right="20"/>
            </w:pPr>
            <w:r>
              <w:t xml:space="preserve">Set the </w:t>
            </w:r>
            <w:r w:rsidR="00490D42">
              <w:rPr>
                <w:rFonts w:hint="eastAsia"/>
              </w:rPr>
              <w:t>holdtime</w:t>
            </w:r>
            <w:r>
              <w:rPr>
                <w:rFonts w:hint="eastAsia"/>
              </w:rPr>
              <w:t xml:space="preserve"> in Hello message</w:t>
            </w:r>
            <w:r w:rsidR="00490D42">
              <w:rPr>
                <w:rFonts w:hint="eastAsia"/>
              </w:rPr>
              <w:t>.</w:t>
            </w:r>
          </w:p>
          <w:p w14:paraId="31F4D504" w14:textId="77777777" w:rsidR="00490D42" w:rsidRDefault="00490D42" w:rsidP="00475923">
            <w:pPr>
              <w:pStyle w:val="aa"/>
              <w:ind w:right="20"/>
            </w:pPr>
            <w:r>
              <w:rPr>
                <w:rFonts w:hint="eastAsia"/>
              </w:rPr>
              <w:t>(Default : 105s)</w:t>
            </w:r>
          </w:p>
        </w:tc>
      </w:tr>
      <w:tr w:rsidR="00490D42" w14:paraId="683DDB09" w14:textId="77777777" w:rsidTr="00BF5E2A">
        <w:trPr>
          <w:trHeight w:val="626"/>
        </w:trPr>
        <w:tc>
          <w:tcPr>
            <w:tcW w:w="3400" w:type="dxa"/>
          </w:tcPr>
          <w:p w14:paraId="50FC9046" w14:textId="77777777"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14:paraId="0437B596" w14:textId="77777777" w:rsidR="00942DF1" w:rsidRDefault="00942DF1" w:rsidP="00475923">
            <w:pPr>
              <w:pStyle w:val="aa"/>
              <w:ind w:right="20"/>
            </w:pPr>
            <w:r>
              <w:t xml:space="preserve">Return the </w:t>
            </w:r>
            <w:r>
              <w:rPr>
                <w:rFonts w:hint="eastAsia"/>
              </w:rPr>
              <w:t xml:space="preserve">holdtime </w:t>
            </w:r>
            <w:r>
              <w:t xml:space="preserve">to default value </w:t>
            </w:r>
            <w:r>
              <w:rPr>
                <w:rFonts w:hint="eastAsia"/>
              </w:rPr>
              <w:t>in Hello message.</w:t>
            </w:r>
          </w:p>
        </w:tc>
      </w:tr>
    </w:tbl>
    <w:p w14:paraId="2808D42B"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6BE0E907" w14:textId="77777777" w:rsidTr="00DE1C5E">
        <w:tc>
          <w:tcPr>
            <w:tcW w:w="9068" w:type="dxa"/>
          </w:tcPr>
          <w:p w14:paraId="75C03EA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315081"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5DEA6729"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hello-</w:t>
            </w:r>
            <w:r w:rsidR="00490D42" w:rsidRPr="0032769C">
              <w:rPr>
                <w:rFonts w:ascii="Courier New" w:hAnsi="Courier New" w:cs="Courier New" w:hint="eastAsia"/>
                <w:b/>
                <w:bCs/>
              </w:rPr>
              <w:t>holdtime</w:t>
            </w:r>
            <w:r w:rsidR="00490D42" w:rsidRPr="0032769C">
              <w:rPr>
                <w:rFonts w:ascii="Courier New" w:hAnsi="Courier New" w:cs="Courier New"/>
                <w:b/>
                <w:bCs/>
              </w:rPr>
              <w:t xml:space="preserve"> </w:t>
            </w:r>
            <w:r w:rsidR="00490D42" w:rsidRPr="0032769C">
              <w:rPr>
                <w:rFonts w:ascii="Courier New" w:hAnsi="Courier New" w:cs="Courier New" w:hint="eastAsia"/>
                <w:b/>
                <w:bCs/>
              </w:rPr>
              <w:t>120</w:t>
            </w:r>
          </w:p>
          <w:p w14:paraId="04848B4E"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2E58AC80" w14:textId="77777777" w:rsidR="00490D42" w:rsidRDefault="00490D42" w:rsidP="00475923">
      <w:pPr>
        <w:pStyle w:val="aa"/>
        <w:ind w:right="20"/>
        <w:rPr>
          <w:rFonts w:cs="Times New Roman"/>
          <w:kern w:val="0"/>
        </w:rPr>
      </w:pPr>
    </w:p>
    <w:p w14:paraId="1ADE8730" w14:textId="77777777" w:rsidR="00490D42" w:rsidRDefault="00490D42" w:rsidP="00475923">
      <w:pPr>
        <w:pStyle w:val="4"/>
        <w:ind w:left="0" w:right="20"/>
      </w:pPr>
      <w:bookmarkStart w:id="2383" w:name="_Toc363228535"/>
      <w:bookmarkStart w:id="2384" w:name="_Toc86051530"/>
      <w:r>
        <w:t>PIM</w:t>
      </w:r>
      <w:r>
        <w:rPr>
          <w:rFonts w:hint="eastAsia"/>
        </w:rPr>
        <w:t xml:space="preserve"> DR-Priority</w:t>
      </w:r>
      <w:bookmarkEnd w:id="2383"/>
      <w:bookmarkEnd w:id="2384"/>
    </w:p>
    <w:p w14:paraId="65F50A5C" w14:textId="77777777" w:rsidR="00F50369" w:rsidRDefault="00823C6D" w:rsidP="00475923">
      <w:pPr>
        <w:pStyle w:val="a3"/>
        <w:ind w:left="0" w:right="20"/>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w:t>
      </w:r>
      <w:r w:rsidR="00F50369">
        <w:t xml:space="preserve"> select DR of the corresponding interface according to the specified DR-Priority in the received Hello message. </w:t>
      </w:r>
    </w:p>
    <w:p w14:paraId="049B6808" w14:textId="77777777" w:rsidR="00490D42" w:rsidRDefault="00F50369" w:rsidP="00475923">
      <w:pPr>
        <w:pStyle w:val="a3"/>
        <w:ind w:left="0" w:right="20"/>
      </w:pPr>
      <w:r>
        <w:t xml:space="preserve">When selecting DR, the following </w:t>
      </w:r>
      <w:r w:rsidR="00825BB7">
        <w:t>rule</w:t>
      </w:r>
      <w:r>
        <w:t xml:space="preserve"> will be applied:</w:t>
      </w:r>
    </w:p>
    <w:p w14:paraId="58F2B101" w14:textId="77777777" w:rsidR="00825BB7" w:rsidRDefault="00825BB7" w:rsidP="00475923">
      <w:pPr>
        <w:pStyle w:val="Randomlist"/>
        <w:tabs>
          <w:tab w:val="clear" w:pos="3968"/>
          <w:tab w:val="num" w:pos="1980"/>
          <w:tab w:val="num" w:pos="3320"/>
        </w:tabs>
        <w:ind w:left="0" w:right="20" w:hanging="403"/>
      </w:pPr>
      <w:r>
        <w:t xml:space="preserve">After comparing the </w:t>
      </w:r>
      <w:r>
        <w:rPr>
          <w:rFonts w:hint="eastAsia"/>
        </w:rPr>
        <w:t>DR Priority</w:t>
      </w:r>
      <w:r>
        <w:t xml:space="preserve"> specified in </w:t>
      </w:r>
      <w:proofErr w:type="gramStart"/>
      <w:r>
        <w:t>both the</w:t>
      </w:r>
      <w:proofErr w:type="gramEnd"/>
      <w:r>
        <w:t xml:space="preserve"> interface and the </w:t>
      </w:r>
      <w:r>
        <w:rPr>
          <w:rFonts w:hint="eastAsia"/>
        </w:rPr>
        <w:t>Neighbor</w:t>
      </w:r>
      <w:r>
        <w:t xml:space="preserve"> message, the </w:t>
      </w:r>
      <w:r w:rsidR="00762CC5">
        <w:t xml:space="preserve">host whose </w:t>
      </w:r>
      <w:r w:rsidR="00762CC5">
        <w:rPr>
          <w:rFonts w:hint="eastAsia"/>
        </w:rPr>
        <w:t>DR Priority</w:t>
      </w:r>
      <w:r w:rsidR="00762CC5">
        <w:t xml:space="preserve"> is higher will be the DR Router. </w:t>
      </w:r>
    </w:p>
    <w:p w14:paraId="717D52BF" w14:textId="77777777" w:rsidR="00490D42" w:rsidRDefault="00762CC5" w:rsidP="00475923">
      <w:pPr>
        <w:pStyle w:val="Randomlist"/>
        <w:tabs>
          <w:tab w:val="clear" w:pos="3968"/>
          <w:tab w:val="num" w:pos="1980"/>
          <w:tab w:val="num" w:pos="3320"/>
        </w:tabs>
        <w:ind w:left="0" w:right="20" w:hanging="403"/>
      </w:pPr>
      <w:r>
        <w:t xml:space="preserve">When the </w:t>
      </w:r>
      <w:r>
        <w:rPr>
          <w:rFonts w:hint="eastAsia"/>
        </w:rPr>
        <w:t>DR Priority</w:t>
      </w:r>
      <w:r>
        <w:t xml:space="preserve"> specified in both the interface and the </w:t>
      </w:r>
      <w:r>
        <w:rPr>
          <w:rFonts w:hint="eastAsia"/>
        </w:rPr>
        <w:t>Neighbor</w:t>
      </w:r>
      <w:r>
        <w:t xml:space="preserve"> message is same, the host whose </w:t>
      </w:r>
      <w:r>
        <w:rPr>
          <w:rFonts w:hint="eastAsia"/>
        </w:rPr>
        <w:t>IP address</w:t>
      </w:r>
      <w:r>
        <w:t xml:space="preserve"> is the </w:t>
      </w:r>
      <w:r>
        <w:rPr>
          <w:rFonts w:hint="eastAsia"/>
        </w:rPr>
        <w:t>highest</w:t>
      </w:r>
      <w:r>
        <w:t xml:space="preserve"> will be the DR Router.</w:t>
      </w:r>
    </w:p>
    <w:p w14:paraId="6FDC4BFD" w14:textId="77777777" w:rsidR="00762CC5" w:rsidRDefault="00762CC5" w:rsidP="00475923">
      <w:pPr>
        <w:pStyle w:val="Randomlist"/>
        <w:tabs>
          <w:tab w:val="clear" w:pos="3968"/>
          <w:tab w:val="num" w:pos="1980"/>
          <w:tab w:val="num" w:pos="3320"/>
        </w:tabs>
        <w:ind w:left="0" w:right="20" w:hanging="403"/>
      </w:pPr>
      <w:r>
        <w:t xml:space="preserve">In case the received PIM Hello </w:t>
      </w:r>
      <w:proofErr w:type="gramStart"/>
      <w:r>
        <w:t>message do</w:t>
      </w:r>
      <w:proofErr w:type="gramEnd"/>
      <w:r>
        <w:t xml:space="preserve"> not include </w:t>
      </w:r>
      <w:r>
        <w:rPr>
          <w:rFonts w:hint="eastAsia"/>
        </w:rPr>
        <w:t>DR Priority</w:t>
      </w:r>
      <w:r>
        <w:t xml:space="preserve">, it is deemed that the Neighbor has the </w:t>
      </w:r>
      <w:r>
        <w:rPr>
          <w:rFonts w:hint="eastAsia"/>
        </w:rPr>
        <w:t>highest priority</w:t>
      </w:r>
      <w:r>
        <w:t xml:space="preserve"> so the Neighbor will be the DR Router. </w:t>
      </w:r>
    </w:p>
    <w:p w14:paraId="715C2A9C" w14:textId="77777777" w:rsidR="00490D42" w:rsidRDefault="00762CC5" w:rsidP="00475923">
      <w:pPr>
        <w:pStyle w:val="Randomlist"/>
        <w:tabs>
          <w:tab w:val="clear" w:pos="3968"/>
          <w:tab w:val="num" w:pos="1980"/>
          <w:tab w:val="num" w:pos="3320"/>
        </w:tabs>
        <w:ind w:left="0" w:right="20" w:hanging="403"/>
      </w:pPr>
      <w:r>
        <w:rPr>
          <w:rFonts w:hint="eastAsia"/>
        </w:rPr>
        <w:t>When there are multiple Neighbor</w:t>
      </w:r>
      <w:r>
        <w:t xml:space="preserve">s which do not include </w:t>
      </w:r>
      <w:r>
        <w:rPr>
          <w:rFonts w:hint="eastAsia"/>
        </w:rPr>
        <w:t>DR Priority</w:t>
      </w:r>
      <w:r>
        <w:t xml:space="preserve">, the </w:t>
      </w:r>
      <w:r>
        <w:rPr>
          <w:rFonts w:hint="eastAsia"/>
        </w:rPr>
        <w:t>Neighbor</w:t>
      </w:r>
      <w:r>
        <w:t xml:space="preserve"> whose </w:t>
      </w:r>
      <w:r>
        <w:rPr>
          <w:rFonts w:hint="eastAsia"/>
        </w:rPr>
        <w:t>IP address</w:t>
      </w:r>
      <w:r>
        <w:t xml:space="preserve"> is the </w:t>
      </w:r>
      <w:r>
        <w:rPr>
          <w:rFonts w:hint="eastAsia"/>
        </w:rPr>
        <w:t>highest</w:t>
      </w:r>
      <w:r w:rsidR="00373CEA">
        <w:t xml:space="preserve"> will be the DR Router.</w:t>
      </w:r>
    </w:p>
    <w:p w14:paraId="77DB8CB1" w14:textId="77777777" w:rsidR="00D40706" w:rsidRDefault="00D40706" w:rsidP="00475923">
      <w:pPr>
        <w:pStyle w:val="a3"/>
        <w:ind w:left="0" w:right="20"/>
        <w:rPr>
          <w:rFonts w:cs="Times New Roman"/>
          <w:kern w:val="0"/>
        </w:rPr>
      </w:pPr>
      <w:r>
        <w:rPr>
          <w:rFonts w:cs="굴림체" w:hint="eastAsia"/>
          <w:kern w:val="0"/>
        </w:rPr>
        <w:t xml:space="preserve">To modify the </w:t>
      </w:r>
      <w:r>
        <w:rPr>
          <w:rFonts w:hint="eastAsia"/>
        </w:rPr>
        <w:t>DR Priority</w:t>
      </w:r>
      <w:r>
        <w:t xml:space="preserve"> in </w:t>
      </w:r>
      <w:r>
        <w:rPr>
          <w:rFonts w:hint="eastAsia"/>
        </w:rPr>
        <w:t>PIM Hello</w:t>
      </w:r>
      <w:r>
        <w:t xml:space="preserve"> message, use the following commands in </w:t>
      </w:r>
      <w:r>
        <w:rPr>
          <w:kern w:val="0"/>
        </w:rPr>
        <w:t xml:space="preserve">interface configuration mode. </w:t>
      </w:r>
    </w:p>
    <w:tbl>
      <w:tblPr>
        <w:tblStyle w:val="CLIWide"/>
        <w:tblW w:w="0" w:type="auto"/>
        <w:tblLook w:val="01E0" w:firstRow="1" w:lastRow="1" w:firstColumn="1" w:lastColumn="1" w:noHBand="0" w:noVBand="0"/>
      </w:tblPr>
      <w:tblGrid>
        <w:gridCol w:w="3573"/>
        <w:gridCol w:w="4533"/>
      </w:tblGrid>
      <w:tr w:rsidR="00490D42"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Default="00BB7669" w:rsidP="00475923">
            <w:pPr>
              <w:pStyle w:val="aa"/>
              <w:ind w:right="20"/>
              <w:rPr>
                <w:rFonts w:cs="Times New Roman"/>
              </w:rPr>
            </w:pPr>
            <w:r>
              <w:rPr>
                <w:rFonts w:cs="굴림체" w:hint="eastAsia"/>
              </w:rPr>
              <w:t>command</w:t>
            </w:r>
          </w:p>
        </w:tc>
        <w:tc>
          <w:tcPr>
            <w:tcW w:w="4533" w:type="dxa"/>
          </w:tcPr>
          <w:p w14:paraId="7C3F3F0E" w14:textId="77777777" w:rsidR="00490D42" w:rsidRDefault="00BB7669" w:rsidP="00475923">
            <w:pPr>
              <w:pStyle w:val="aa"/>
              <w:ind w:right="20"/>
              <w:rPr>
                <w:rFonts w:cs="Times New Roman"/>
              </w:rPr>
            </w:pPr>
            <w:r>
              <w:rPr>
                <w:rFonts w:cs="굴림체" w:hint="eastAsia"/>
              </w:rPr>
              <w:t>Description</w:t>
            </w:r>
          </w:p>
        </w:tc>
      </w:tr>
      <w:tr w:rsidR="00490D42" w14:paraId="46311BC0" w14:textId="77777777" w:rsidTr="009F3F86">
        <w:trPr>
          <w:trHeight w:val="449"/>
        </w:trPr>
        <w:tc>
          <w:tcPr>
            <w:tcW w:w="3573" w:type="dxa"/>
          </w:tcPr>
          <w:p w14:paraId="6CC61C97" w14:textId="77777777" w:rsidR="00490D42" w:rsidRPr="0023306F" w:rsidRDefault="00490D42" w:rsidP="00475923">
            <w:pPr>
              <w:pStyle w:val="aa"/>
              <w:ind w:right="20"/>
              <w:rPr>
                <w:i/>
                <w:iCs/>
                <w:kern w:val="0"/>
              </w:rPr>
            </w:pPr>
            <w:r w:rsidRPr="00CE0DE9">
              <w:rPr>
                <w:b/>
                <w:bCs/>
                <w:kern w:val="0"/>
              </w:rPr>
              <w:t>ip pim dr-priority</w:t>
            </w:r>
            <w:r w:rsidRPr="00CE0DE9">
              <w:rPr>
                <w:rFonts w:hint="eastAsia"/>
                <w:b/>
                <w:bCs/>
                <w:kern w:val="0"/>
              </w:rPr>
              <w:t xml:space="preserve"> </w:t>
            </w:r>
            <w:r>
              <w:rPr>
                <w:rFonts w:hint="eastAsia"/>
                <w:i/>
                <w:iCs/>
                <w:kern w:val="0"/>
              </w:rPr>
              <w:t>&lt;</w:t>
            </w:r>
            <w:r w:rsidRPr="00CE0DE9">
              <w:rPr>
                <w:i/>
                <w:iCs/>
                <w:kern w:val="0"/>
              </w:rPr>
              <w:t xml:space="preserve">0-4294967294 </w:t>
            </w:r>
            <w:r w:rsidRPr="0023306F">
              <w:rPr>
                <w:i/>
                <w:iCs/>
                <w:kern w:val="0"/>
              </w:rPr>
              <w:t>&gt;</w:t>
            </w:r>
          </w:p>
        </w:tc>
        <w:tc>
          <w:tcPr>
            <w:tcW w:w="4533" w:type="dxa"/>
          </w:tcPr>
          <w:p w14:paraId="0743C964" w14:textId="77777777" w:rsidR="00D40706" w:rsidRDefault="00D40706" w:rsidP="00475923">
            <w:pPr>
              <w:pStyle w:val="aa"/>
              <w:ind w:right="20"/>
            </w:pPr>
            <w:r>
              <w:rPr>
                <w:rFonts w:hint="eastAsia"/>
              </w:rPr>
              <w:t>Set DR Priority</w:t>
            </w:r>
            <w:r>
              <w:t xml:space="preserve"> in </w:t>
            </w:r>
            <w:r>
              <w:rPr>
                <w:rFonts w:hint="eastAsia"/>
              </w:rPr>
              <w:t>PIM Hello</w:t>
            </w:r>
            <w:r>
              <w:t xml:space="preserve"> message. </w:t>
            </w:r>
          </w:p>
          <w:p w14:paraId="4E91B09B" w14:textId="77777777" w:rsidR="00490D42" w:rsidRDefault="00D40706" w:rsidP="00475923">
            <w:pPr>
              <w:pStyle w:val="aa"/>
              <w:ind w:right="20"/>
            </w:pPr>
            <w:r>
              <w:rPr>
                <w:rFonts w:hint="eastAsia"/>
              </w:rPr>
              <w:t xml:space="preserve"> </w:t>
            </w:r>
            <w:r w:rsidR="00490D42">
              <w:rPr>
                <w:rFonts w:hint="eastAsia"/>
              </w:rPr>
              <w:t>(Default : 1)</w:t>
            </w:r>
          </w:p>
        </w:tc>
      </w:tr>
      <w:tr w:rsidR="00490D42" w14:paraId="4298B037" w14:textId="77777777" w:rsidTr="009F3F86">
        <w:trPr>
          <w:trHeight w:val="350"/>
        </w:trPr>
        <w:tc>
          <w:tcPr>
            <w:tcW w:w="3573" w:type="dxa"/>
          </w:tcPr>
          <w:p w14:paraId="65026EBD" w14:textId="77777777" w:rsidR="00490D42" w:rsidRPr="00F86771" w:rsidRDefault="00490D42" w:rsidP="00475923">
            <w:pPr>
              <w:pStyle w:val="aa"/>
              <w:ind w:right="20"/>
              <w:rPr>
                <w:b/>
                <w:bCs/>
                <w:kern w:val="0"/>
                <w:lang w:val="pt-BR"/>
              </w:rPr>
            </w:pPr>
            <w:r w:rsidRPr="00F86771">
              <w:rPr>
                <w:b/>
                <w:bCs/>
                <w:kern w:val="0"/>
                <w:lang w:val="pt-BR"/>
              </w:rPr>
              <w:t xml:space="preserve">no ip pim </w:t>
            </w:r>
            <w:r w:rsidR="00D40706" w:rsidRPr="00F86771">
              <w:rPr>
                <w:b/>
                <w:bCs/>
                <w:kern w:val="0"/>
              </w:rPr>
              <w:t>dr-priority</w:t>
            </w:r>
          </w:p>
        </w:tc>
        <w:tc>
          <w:tcPr>
            <w:tcW w:w="4533" w:type="dxa"/>
          </w:tcPr>
          <w:p w14:paraId="295F2845" w14:textId="77777777" w:rsidR="00490D42" w:rsidRPr="00F86771" w:rsidRDefault="00D40706" w:rsidP="00475923">
            <w:pPr>
              <w:pStyle w:val="aa"/>
              <w:ind w:right="20"/>
            </w:pPr>
            <w:r w:rsidRPr="00F86771">
              <w:t xml:space="preserve">Return </w:t>
            </w:r>
            <w:r w:rsidRPr="00F86771">
              <w:rPr>
                <w:rFonts w:hint="eastAsia"/>
              </w:rPr>
              <w:t>DR Priority</w:t>
            </w:r>
            <w:r w:rsidRPr="00F86771">
              <w:t xml:space="preserve"> to default value. </w:t>
            </w:r>
          </w:p>
        </w:tc>
      </w:tr>
    </w:tbl>
    <w:p w14:paraId="76ACFCF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3DE20F16" w14:textId="77777777" w:rsidTr="00DE1C5E">
        <w:tc>
          <w:tcPr>
            <w:tcW w:w="9068" w:type="dxa"/>
          </w:tcPr>
          <w:p w14:paraId="657107B6" w14:textId="77777777" w:rsidR="00490D42" w:rsidRPr="0032769C" w:rsidRDefault="00490D42" w:rsidP="00475923">
            <w:pPr>
              <w:pStyle w:val="aa"/>
              <w:ind w:right="20"/>
              <w:rPr>
                <w:rFonts w:cs="Times New Roman"/>
                <w:kern w:val="0"/>
              </w:rPr>
            </w:pPr>
          </w:p>
          <w:p w14:paraId="3C41C0B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89E52C"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14:paraId="62299C87" w14:textId="77777777"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dr-priority 10</w:t>
            </w:r>
          </w:p>
          <w:p w14:paraId="7166D52F" w14:textId="77777777"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110D6CB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w:t>
            </w:r>
          </w:p>
          <w:p w14:paraId="4B10F0C3"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Address          Interface  VIFindex Ver/   Nbr    Query  </w:t>
            </w:r>
            <w:r w:rsidRPr="0032769C">
              <w:rPr>
                <w:rFonts w:ascii="굴림체" w:hAnsi="굴림체" w:cs="Courier New"/>
                <w:b/>
                <w:bCs/>
              </w:rPr>
              <w:t>DR</w:t>
            </w:r>
            <w:r w:rsidRPr="0032769C">
              <w:rPr>
                <w:rFonts w:ascii="굴림체" w:hAnsi="굴림체" w:cs="Courier New"/>
              </w:rPr>
              <w:t xml:space="preserve">    DR</w:t>
            </w:r>
          </w:p>
          <w:p w14:paraId="63F156D5"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                                     Mode   Count  Intvl  </w:t>
            </w:r>
            <w:r w:rsidRPr="0032769C">
              <w:rPr>
                <w:rFonts w:ascii="굴림체" w:hAnsi="굴림체" w:cs="Courier New"/>
                <w:b/>
                <w:bCs/>
              </w:rPr>
              <w:t>Prior</w:t>
            </w:r>
          </w:p>
          <w:p w14:paraId="3C9D1C18" w14:textId="77777777" w:rsidR="00490D42" w:rsidRPr="0032769C" w:rsidRDefault="00490D42" w:rsidP="00475923">
            <w:pPr>
              <w:pStyle w:val="aa"/>
              <w:ind w:right="20"/>
              <w:rPr>
                <w:rFonts w:ascii="굴림체" w:hAnsi="굴림체" w:cs="Courier New"/>
              </w:rPr>
            </w:pPr>
            <w:r w:rsidRPr="0032769C">
              <w:rPr>
                <w:rFonts w:ascii="굴림체" w:hAnsi="굴림체" w:cs="Courier New"/>
              </w:rPr>
              <w:t xml:space="preserve">3.1.3.222        </w:t>
            </w:r>
            <w:r w:rsidR="00F95F4C">
              <w:rPr>
                <w:rFonts w:ascii="굴림체" w:hAnsi="굴림체" w:cs="Courier New"/>
              </w:rPr>
              <w:t>Giga6</w:t>
            </w:r>
            <w:r w:rsidRPr="0032769C">
              <w:rPr>
                <w:rFonts w:ascii="굴림체" w:hAnsi="굴림체" w:cs="Courier New"/>
              </w:rPr>
              <w:t xml:space="preserve">/1 </w:t>
            </w:r>
            <w:r w:rsidRPr="0032769C">
              <w:rPr>
                <w:rFonts w:ascii="굴림체" w:hAnsi="굴림체" w:cs="Courier New" w:hint="eastAsia"/>
              </w:rPr>
              <w:t xml:space="preserve">  </w:t>
            </w:r>
            <w:r w:rsidRPr="0032769C">
              <w:rPr>
                <w:rFonts w:ascii="굴림체" w:hAnsi="굴림체" w:cs="Courier New"/>
              </w:rPr>
              <w:t xml:space="preserve"> 0        v2/S   0      60     </w:t>
            </w:r>
            <w:r w:rsidRPr="0032769C">
              <w:rPr>
                <w:rFonts w:ascii="굴림체" w:hAnsi="굴림체" w:cs="Courier New"/>
                <w:b/>
                <w:bCs/>
              </w:rPr>
              <w:t>1</w:t>
            </w:r>
            <w:r w:rsidRPr="0032769C">
              <w:rPr>
                <w:rFonts w:ascii="굴림체" w:hAnsi="굴림체" w:cs="Courier New" w:hint="eastAsia"/>
                <w:b/>
                <w:bCs/>
              </w:rPr>
              <w:t>0</w:t>
            </w:r>
            <w:r w:rsidRPr="0032769C">
              <w:rPr>
                <w:rFonts w:ascii="굴림체" w:hAnsi="굴림체" w:cs="Courier New"/>
              </w:rPr>
              <w:t xml:space="preserve">    3.1.3.222</w:t>
            </w:r>
          </w:p>
          <w:p w14:paraId="724BA214"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w:t>
            </w:r>
          </w:p>
          <w:p w14:paraId="5A95BF8B" w14:textId="77777777" w:rsidR="004278D0" w:rsidRPr="0032769C" w:rsidRDefault="004278D0" w:rsidP="00475923">
            <w:pPr>
              <w:pStyle w:val="aa"/>
              <w:ind w:right="20"/>
              <w:rPr>
                <w:rFonts w:cs="Times New Roman"/>
                <w:kern w:val="0"/>
              </w:rPr>
            </w:pPr>
          </w:p>
        </w:tc>
      </w:tr>
    </w:tbl>
    <w:p w14:paraId="2469A5CC" w14:textId="77777777" w:rsidR="00490D42" w:rsidRDefault="00490D42" w:rsidP="00475923">
      <w:pPr>
        <w:pStyle w:val="4"/>
        <w:ind w:left="0" w:right="20"/>
      </w:pPr>
      <w:bookmarkStart w:id="2385" w:name="_Toc277151004"/>
      <w:bookmarkStart w:id="2386" w:name="_Toc363228536"/>
      <w:r>
        <w:lastRenderedPageBreak/>
        <w:t>PIM</w:t>
      </w:r>
      <w:r>
        <w:rPr>
          <w:rFonts w:hint="eastAsia"/>
        </w:rPr>
        <w:t xml:space="preserve"> Propagation-Delay</w:t>
      </w:r>
      <w:bookmarkEnd w:id="2385"/>
      <w:bookmarkEnd w:id="2386"/>
    </w:p>
    <w:p w14:paraId="040A3EAE" w14:textId="77777777" w:rsidR="00373CEA" w:rsidRDefault="00FB42BD" w:rsidP="00475923">
      <w:pPr>
        <w:pStyle w:val="a3"/>
        <w:ind w:left="0" w:right="20"/>
      </w:pPr>
      <w:r>
        <w:rPr>
          <w:rStyle w:val="hps"/>
          <w:color w:val="222222"/>
        </w:rPr>
        <w:t xml:space="preserve">In </w:t>
      </w:r>
      <w:r w:rsidR="00315239">
        <w:rPr>
          <w:rStyle w:val="hps"/>
          <w:color w:val="222222"/>
        </w:rPr>
        <w:t>Multi-Access Network</w:t>
      </w:r>
      <w:r w:rsidR="00315239">
        <w:t xml:space="preserve"> </w:t>
      </w:r>
      <w:r>
        <w:t>environment,</w:t>
      </w:r>
      <w:r w:rsidR="003D235D">
        <w:t xml:space="preserve"> if any one particular </w:t>
      </w:r>
      <w:r w:rsidR="003D235D">
        <w:rPr>
          <w:rStyle w:val="hps"/>
          <w:color w:val="222222"/>
        </w:rPr>
        <w:t xml:space="preserve">PIM Neighbor no longer wants to receive Multicast Traffic, the PIM Neighbor will send </w:t>
      </w:r>
      <w:r w:rsidR="003D235D">
        <w:rPr>
          <w:rStyle w:val="hps"/>
          <w:color w:val="222222"/>
        </w:rPr>
        <w:t>‘</w:t>
      </w:r>
      <w:r w:rsidR="003D235D">
        <w:rPr>
          <w:rFonts w:hint="eastAsia"/>
        </w:rPr>
        <w:t>PIM Prune</w:t>
      </w:r>
      <w:r w:rsidR="003D235D">
        <w:t>’</w:t>
      </w:r>
      <w:r w:rsidR="003D235D">
        <w:t xml:space="preserve"> message to the </w:t>
      </w:r>
      <w:r w:rsidR="003D235D">
        <w:rPr>
          <w:rFonts w:hint="eastAsia"/>
        </w:rPr>
        <w:t>Upstream Router</w:t>
      </w:r>
      <w:r w:rsidR="003D235D">
        <w:t xml:space="preserve">. Then the </w:t>
      </w:r>
      <w:r w:rsidR="003D235D">
        <w:rPr>
          <w:rFonts w:hint="eastAsia"/>
        </w:rPr>
        <w:t>Upstream Router</w:t>
      </w:r>
      <w:r w:rsidR="003D235D">
        <w:t xml:space="preserve"> will stay on hold during the specified time so as to determine whether there is any other </w:t>
      </w:r>
      <w:r w:rsidR="003D235D">
        <w:rPr>
          <w:rFonts w:hint="eastAsia"/>
        </w:rPr>
        <w:t>PIM Router</w:t>
      </w:r>
      <w:r w:rsidR="003D235D">
        <w:t xml:space="preserve"> which may want to receive the same </w:t>
      </w:r>
      <w:r w:rsidR="003D235D">
        <w:rPr>
          <w:rFonts w:hint="eastAsia"/>
        </w:rPr>
        <w:t>Multicast Traffic</w:t>
      </w:r>
      <w:r w:rsidR="003D235D">
        <w:t xml:space="preserve">. </w:t>
      </w:r>
    </w:p>
    <w:p w14:paraId="18135C33" w14:textId="77777777" w:rsidR="00373CEA" w:rsidRDefault="003D235D" w:rsidP="00475923">
      <w:pPr>
        <w:pStyle w:val="a3"/>
        <w:ind w:left="0" w:right="20"/>
      </w:pPr>
      <w:r>
        <w:t xml:space="preserve">If there is any </w:t>
      </w:r>
      <w:r w:rsidR="00537A2A">
        <w:rPr>
          <w:rFonts w:hint="eastAsia"/>
        </w:rPr>
        <w:t>PIM Router</w:t>
      </w:r>
      <w:r w:rsidR="00537A2A">
        <w:t xml:space="preserve"> which wants to receive the delayed </w:t>
      </w:r>
      <w:r w:rsidR="00537A2A">
        <w:rPr>
          <w:rFonts w:hint="eastAsia"/>
        </w:rPr>
        <w:t>Multicast Traffic</w:t>
      </w:r>
      <w:r w:rsidR="00537A2A">
        <w:t xml:space="preserve">, the </w:t>
      </w:r>
      <w:r w:rsidR="00537A2A">
        <w:rPr>
          <w:rFonts w:hint="eastAsia"/>
        </w:rPr>
        <w:t>PIM Router</w:t>
      </w:r>
      <w:r w:rsidR="00537A2A">
        <w:t xml:space="preserve"> will need to send </w:t>
      </w:r>
      <w:r w:rsidR="00537A2A">
        <w:rPr>
          <w:rFonts w:hint="eastAsia"/>
        </w:rPr>
        <w:t>PIM Join</w:t>
      </w:r>
      <w:r w:rsidR="00537A2A">
        <w:t xml:space="preserve"> message within the reserved time period to the </w:t>
      </w:r>
      <w:r w:rsidR="00537A2A">
        <w:rPr>
          <w:rFonts w:hint="eastAsia"/>
        </w:rPr>
        <w:t>Upstream Router</w:t>
      </w:r>
      <w:r w:rsidR="00537A2A">
        <w:t xml:space="preserve"> so that the </w:t>
      </w:r>
      <w:r w:rsidR="00537A2A">
        <w:rPr>
          <w:rFonts w:hint="eastAsia"/>
        </w:rPr>
        <w:t>Upstream Router</w:t>
      </w:r>
      <w:r w:rsidR="00537A2A">
        <w:t xml:space="preserve"> will continue to forward the </w:t>
      </w:r>
      <w:r w:rsidR="00537A2A">
        <w:rPr>
          <w:rFonts w:hint="eastAsia"/>
        </w:rPr>
        <w:t>Multicast Traffic</w:t>
      </w:r>
      <w:r w:rsidR="00537A2A">
        <w:t xml:space="preserve">. </w:t>
      </w:r>
    </w:p>
    <w:p w14:paraId="39C4D2D7" w14:textId="77777777" w:rsidR="00315239" w:rsidRDefault="00537A2A" w:rsidP="00475923">
      <w:pPr>
        <w:pStyle w:val="a3"/>
        <w:ind w:left="0" w:right="20"/>
        <w:rPr>
          <w:rFonts w:cs="Times New Roman"/>
          <w:kern w:val="0"/>
        </w:rPr>
      </w:pPr>
      <w:r>
        <w:rPr>
          <w:rStyle w:val="hps"/>
          <w:color w:val="222222"/>
        </w:rPr>
        <w:t>For the Multicast Traffic Forwarding in</w:t>
      </w:r>
      <w:r w:rsidR="00315239">
        <w:t xml:space="preserve"> </w:t>
      </w:r>
      <w:r w:rsidR="00315239">
        <w:rPr>
          <w:rStyle w:val="hps"/>
          <w:color w:val="222222"/>
        </w:rPr>
        <w:t>Multi-Access Network</w:t>
      </w:r>
      <w:r>
        <w:rPr>
          <w:rStyle w:val="hps"/>
          <w:color w:val="222222"/>
        </w:rPr>
        <w:t xml:space="preserve"> </w:t>
      </w:r>
      <w:r>
        <w:t xml:space="preserve">environment, </w:t>
      </w:r>
      <w:r w:rsidR="00315239">
        <w:rPr>
          <w:rStyle w:val="hps"/>
          <w:color w:val="222222"/>
        </w:rPr>
        <w:t>PIM Router</w:t>
      </w:r>
      <w:r>
        <w:rPr>
          <w:rStyle w:val="hps"/>
          <w:color w:val="222222"/>
        </w:rPr>
        <w:t xml:space="preserve"> sends out the</w:t>
      </w:r>
      <w:r>
        <w:t xml:space="preserve"> </w:t>
      </w:r>
      <w:r>
        <w:rPr>
          <w:rStyle w:val="hps"/>
          <w:color w:val="222222"/>
        </w:rPr>
        <w:t xml:space="preserve">propagation delay time that is necessary for </w:t>
      </w:r>
      <w:r w:rsidR="0043581B">
        <w:rPr>
          <w:rStyle w:val="hps"/>
          <w:color w:val="222222"/>
        </w:rPr>
        <w:t>delaying PIM Prune process. This is</w:t>
      </w:r>
      <w:r>
        <w:rPr>
          <w:rStyle w:val="hps"/>
          <w:color w:val="222222"/>
        </w:rPr>
        <w:t xml:space="preserve"> included in PIM Hello</w:t>
      </w:r>
      <w:r>
        <w:t xml:space="preserve"> </w:t>
      </w:r>
      <w:r>
        <w:rPr>
          <w:rStyle w:val="hps"/>
          <w:color w:val="222222"/>
        </w:rPr>
        <w:t>messages</w:t>
      </w:r>
      <w:r w:rsidR="0043581B">
        <w:rPr>
          <w:rStyle w:val="hps"/>
          <w:color w:val="222222"/>
        </w:rPr>
        <w:t>.</w:t>
      </w:r>
    </w:p>
    <w:tbl>
      <w:tblPr>
        <w:tblStyle w:val="CLIWide"/>
        <w:tblW w:w="0" w:type="auto"/>
        <w:tblLook w:val="01E0" w:firstRow="1" w:lastRow="1" w:firstColumn="1" w:lastColumn="1" w:noHBand="0" w:noVBand="0"/>
      </w:tblPr>
      <w:tblGrid>
        <w:gridCol w:w="3512"/>
        <w:gridCol w:w="4636"/>
      </w:tblGrid>
      <w:tr w:rsidR="00490D42"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Default="00BB7669" w:rsidP="00475923">
            <w:pPr>
              <w:pStyle w:val="aa"/>
              <w:ind w:right="20"/>
              <w:rPr>
                <w:rFonts w:cs="Times New Roman"/>
              </w:rPr>
            </w:pPr>
            <w:r>
              <w:rPr>
                <w:rFonts w:cs="굴림체" w:hint="eastAsia"/>
              </w:rPr>
              <w:t>Command</w:t>
            </w:r>
          </w:p>
        </w:tc>
        <w:tc>
          <w:tcPr>
            <w:tcW w:w="4742" w:type="dxa"/>
          </w:tcPr>
          <w:p w14:paraId="023C1504" w14:textId="77777777" w:rsidR="00490D42" w:rsidRDefault="00BB7669" w:rsidP="00475923">
            <w:pPr>
              <w:pStyle w:val="aa"/>
              <w:ind w:right="20"/>
              <w:rPr>
                <w:rFonts w:cs="Times New Roman"/>
              </w:rPr>
            </w:pPr>
            <w:r>
              <w:rPr>
                <w:rFonts w:cs="굴림체" w:hint="eastAsia"/>
              </w:rPr>
              <w:t>Description</w:t>
            </w:r>
          </w:p>
        </w:tc>
      </w:tr>
      <w:tr w:rsidR="00490D42" w14:paraId="45A14BB2" w14:textId="77777777" w:rsidTr="00A107EB">
        <w:trPr>
          <w:trHeight w:val="626"/>
        </w:trPr>
        <w:tc>
          <w:tcPr>
            <w:tcW w:w="3580" w:type="dxa"/>
          </w:tcPr>
          <w:p w14:paraId="2DDB4D94" w14:textId="77777777" w:rsidR="00490D42" w:rsidRPr="00EF1958" w:rsidRDefault="00490D42" w:rsidP="00475923">
            <w:pPr>
              <w:pStyle w:val="aa"/>
              <w:ind w:right="20"/>
              <w:rPr>
                <w:b/>
                <w:bCs/>
                <w:kern w:val="0"/>
              </w:rPr>
            </w:pPr>
            <w:r w:rsidRPr="00EF1958">
              <w:rPr>
                <w:b/>
                <w:bCs/>
                <w:kern w:val="0"/>
              </w:rPr>
              <w:t>ip pim propagation-delay</w:t>
            </w:r>
            <w:r>
              <w:rPr>
                <w:rFonts w:hint="eastAsia"/>
                <w:b/>
                <w:bCs/>
                <w:kern w:val="0"/>
              </w:rPr>
              <w:t xml:space="preserve"> </w:t>
            </w:r>
            <w:r w:rsidRPr="00EF1958">
              <w:rPr>
                <w:rFonts w:hint="eastAsia"/>
                <w:i/>
                <w:iCs/>
                <w:kern w:val="0"/>
              </w:rPr>
              <w:t>&lt;1000-5000&gt;</w:t>
            </w:r>
          </w:p>
        </w:tc>
        <w:tc>
          <w:tcPr>
            <w:tcW w:w="4742" w:type="dxa"/>
          </w:tcPr>
          <w:p w14:paraId="513BFC68" w14:textId="77777777" w:rsidR="00490D42" w:rsidRDefault="0043581B" w:rsidP="00475923">
            <w:pPr>
              <w:pStyle w:val="aa"/>
              <w:ind w:right="20"/>
            </w:pPr>
            <w:r>
              <w:t xml:space="preserve">Set </w:t>
            </w:r>
            <w:r w:rsidR="00490D42">
              <w:rPr>
                <w:rFonts w:hint="eastAsia"/>
              </w:rPr>
              <w:t>propagation delay</w:t>
            </w:r>
            <w:r>
              <w:rPr>
                <w:rFonts w:hint="eastAsia"/>
              </w:rPr>
              <w:t xml:space="preserve"> in PIM Hello m</w:t>
            </w:r>
            <w:r>
              <w:t>essage</w:t>
            </w:r>
            <w:r w:rsidR="00490D42">
              <w:rPr>
                <w:rFonts w:hint="eastAsia"/>
              </w:rPr>
              <w:t>.</w:t>
            </w:r>
          </w:p>
          <w:p w14:paraId="054F133A" w14:textId="77777777" w:rsidR="00490D42" w:rsidRDefault="00490D42" w:rsidP="00475923">
            <w:pPr>
              <w:pStyle w:val="aa"/>
              <w:ind w:right="20"/>
            </w:pPr>
            <w:r>
              <w:rPr>
                <w:rFonts w:hint="eastAsia"/>
              </w:rPr>
              <w:t>(D</w:t>
            </w:r>
            <w:r>
              <w:t>efault</w:t>
            </w:r>
            <w:r>
              <w:rPr>
                <w:rFonts w:hint="eastAsia"/>
              </w:rPr>
              <w:t>: 1000ms)</w:t>
            </w:r>
          </w:p>
        </w:tc>
      </w:tr>
      <w:tr w:rsidR="00490D42" w14:paraId="1055B5BE" w14:textId="77777777" w:rsidTr="00A107EB">
        <w:trPr>
          <w:trHeight w:val="626"/>
        </w:trPr>
        <w:tc>
          <w:tcPr>
            <w:tcW w:w="3580" w:type="dxa"/>
          </w:tcPr>
          <w:p w14:paraId="57E1CB45" w14:textId="77777777" w:rsidR="00490D42" w:rsidRPr="00EF1958" w:rsidRDefault="00490D42" w:rsidP="00475923">
            <w:pPr>
              <w:pStyle w:val="aa"/>
              <w:ind w:right="20"/>
              <w:rPr>
                <w:b/>
                <w:bCs/>
                <w:kern w:val="0"/>
                <w:lang w:val="pt-BR"/>
              </w:rPr>
            </w:pPr>
            <w:r w:rsidRPr="0023306F">
              <w:rPr>
                <w:b/>
                <w:bCs/>
                <w:kern w:val="0"/>
                <w:lang w:val="pt-BR"/>
              </w:rPr>
              <w:t xml:space="preserve">no </w:t>
            </w:r>
            <w:r w:rsidRPr="00EF1958">
              <w:rPr>
                <w:b/>
                <w:bCs/>
                <w:kern w:val="0"/>
                <w:lang w:val="pt-BR"/>
              </w:rPr>
              <w:t>ip pim propagation-delay</w:t>
            </w:r>
          </w:p>
        </w:tc>
        <w:tc>
          <w:tcPr>
            <w:tcW w:w="4742" w:type="dxa"/>
          </w:tcPr>
          <w:p w14:paraId="0C400D95" w14:textId="77777777" w:rsidR="00490D42" w:rsidRDefault="0043581B" w:rsidP="00475923">
            <w:pPr>
              <w:pStyle w:val="aa"/>
              <w:ind w:right="20"/>
            </w:pPr>
            <w:r>
              <w:t xml:space="preserve">Release the set </w:t>
            </w:r>
            <w:r>
              <w:rPr>
                <w:rFonts w:hint="eastAsia"/>
              </w:rPr>
              <w:t>propagation delay in PIM Hello m</w:t>
            </w:r>
            <w:r>
              <w:t>essage</w:t>
            </w:r>
            <w:r w:rsidR="00490D42">
              <w:rPr>
                <w:rFonts w:hint="eastAsia"/>
              </w:rPr>
              <w:t>.</w:t>
            </w:r>
          </w:p>
        </w:tc>
      </w:tr>
    </w:tbl>
    <w:p w14:paraId="4329FEB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2A602A3E" w14:textId="77777777" w:rsidTr="00DE1C5E">
        <w:tc>
          <w:tcPr>
            <w:tcW w:w="9068" w:type="dxa"/>
          </w:tcPr>
          <w:p w14:paraId="3D1E3B6D" w14:textId="77777777" w:rsidR="00490D42" w:rsidRPr="0032769C" w:rsidRDefault="00490D42" w:rsidP="00475923">
            <w:pPr>
              <w:pStyle w:val="aa"/>
              <w:ind w:right="20"/>
              <w:rPr>
                <w:rFonts w:cs="Times New Roman"/>
                <w:kern w:val="0"/>
              </w:rPr>
            </w:pPr>
          </w:p>
          <w:p w14:paraId="4BDAA93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E9AEDBD"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4278D0">
              <w:rPr>
                <w:rFonts w:ascii="Courier New" w:hAnsi="Courier New" w:cs="Courier New"/>
                <w:b/>
                <w:bCs/>
              </w:rPr>
              <w:t>interface GigabitEthernet 6</w:t>
            </w:r>
            <w:r w:rsidRPr="0032769C">
              <w:rPr>
                <w:rFonts w:ascii="Courier New" w:hAnsi="Courier New" w:cs="Courier New"/>
                <w:b/>
                <w:bCs/>
              </w:rPr>
              <w:t>/1</w:t>
            </w:r>
          </w:p>
          <w:p w14:paraId="389F3311"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propagation-delay 5000</w:t>
            </w:r>
          </w:p>
          <w:p w14:paraId="4E76F0FC"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4407DD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 detail</w:t>
            </w:r>
          </w:p>
          <w:p w14:paraId="7CC08537" w14:textId="77777777" w:rsidR="00490D42" w:rsidRPr="0032769C" w:rsidRDefault="004278D0" w:rsidP="00475923">
            <w:pPr>
              <w:pStyle w:val="aa"/>
              <w:ind w:right="20"/>
              <w:rPr>
                <w:rFonts w:ascii="Courier New" w:hAnsi="Courier New" w:cs="Courier New"/>
              </w:rPr>
            </w:pPr>
            <w:r>
              <w:rPr>
                <w:rFonts w:ascii="Courier New" w:hAnsi="Courier New" w:cs="Courier New"/>
              </w:rPr>
              <w:t>Giga6</w:t>
            </w:r>
            <w:r w:rsidR="00490D42" w:rsidRPr="0032769C">
              <w:rPr>
                <w:rFonts w:ascii="Courier New" w:hAnsi="Courier New" w:cs="Courier New"/>
              </w:rPr>
              <w:t xml:space="preserve">/1 (vif 0): </w:t>
            </w:r>
          </w:p>
          <w:p w14:paraId="00C3976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Address 3.1.3.222, DR 3.1.3.222</w:t>
            </w:r>
          </w:p>
          <w:p w14:paraId="6A95019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Hello period 30 seconds, Next Hello in 23 seconds</w:t>
            </w:r>
          </w:p>
          <w:p w14:paraId="716B0B9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Triggered Hello period 5 seconds</w:t>
            </w:r>
          </w:p>
          <w:p w14:paraId="32A9AB2E"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Propagation delay is 1000 milli-seconds</w:t>
            </w:r>
          </w:p>
          <w:p w14:paraId="3218C413"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Configured Propagation-delay 5000 milli-seconds</w:t>
            </w:r>
          </w:p>
          <w:p w14:paraId="7B26E7D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Generation ID : 795759275</w:t>
            </w:r>
          </w:p>
          <w:p w14:paraId="1E99F6C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Neighbors:</w:t>
            </w:r>
          </w:p>
          <w:p w14:paraId="139C327E" w14:textId="77777777" w:rsidR="00490D42" w:rsidRPr="0032769C" w:rsidRDefault="00490D42" w:rsidP="00475923">
            <w:pPr>
              <w:pStyle w:val="aa"/>
              <w:ind w:right="20"/>
              <w:rPr>
                <w:rFonts w:ascii="Courier New" w:hAnsi="Courier New" w:cs="Courier New"/>
              </w:rPr>
            </w:pPr>
          </w:p>
          <w:p w14:paraId="6A49C03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14:paraId="464156B4" w14:textId="77777777" w:rsidR="00490D42" w:rsidRDefault="00490D42" w:rsidP="00475923">
      <w:pPr>
        <w:pStyle w:val="4"/>
        <w:ind w:left="0" w:right="20"/>
      </w:pPr>
      <w:bookmarkStart w:id="2387" w:name="_Toc86051531"/>
      <w:bookmarkStart w:id="2388" w:name="_Toc277151005"/>
      <w:r>
        <w:t>PIM</w:t>
      </w:r>
      <w:r>
        <w:rPr>
          <w:rFonts w:hint="eastAsia"/>
        </w:rPr>
        <w:t xml:space="preserve"> </w:t>
      </w:r>
      <w:r w:rsidRPr="00DE1C5E">
        <w:rPr>
          <w:rFonts w:hint="eastAsia"/>
        </w:rPr>
        <w:t>Exclude</w:t>
      </w:r>
      <w:r>
        <w:rPr>
          <w:rFonts w:hint="eastAsia"/>
        </w:rPr>
        <w:t>-Genid</w:t>
      </w:r>
      <w:bookmarkEnd w:id="2387"/>
      <w:bookmarkEnd w:id="2388"/>
    </w:p>
    <w:p w14:paraId="53A80A7C" w14:textId="77777777" w:rsidR="00602472" w:rsidRDefault="00602472" w:rsidP="00475923">
      <w:pPr>
        <w:pStyle w:val="a3"/>
        <w:ind w:left="0" w:right="20"/>
      </w:pPr>
      <w:r>
        <w:t xml:space="preserve">PIM sends out Hello message in periodic manner and the PIM Hello message may include </w:t>
      </w:r>
      <w:r w:rsidRPr="006C413C">
        <w:t>Generation ID</w:t>
      </w:r>
      <w:r>
        <w:t xml:space="preserve"> in the message. In case a PIM Router received PIM Hello messages which have different </w:t>
      </w:r>
      <w:r w:rsidRPr="006C413C">
        <w:t>Generation ID</w:t>
      </w:r>
      <w:r>
        <w:t xml:space="preserve">s from an identical Neighbor, it is deemed that the </w:t>
      </w:r>
      <w:r>
        <w:rPr>
          <w:rFonts w:hint="eastAsia"/>
        </w:rPr>
        <w:t>Neighbor has been Start</w:t>
      </w:r>
      <w:r>
        <w:t xml:space="preserve">ed or </w:t>
      </w:r>
      <w:r>
        <w:rPr>
          <w:rFonts w:hint="eastAsia"/>
        </w:rPr>
        <w:t>Restart</w:t>
      </w:r>
      <w:r>
        <w:t xml:space="preserve">ed. Consequently </w:t>
      </w:r>
      <w:r>
        <w:rPr>
          <w:rFonts w:hint="eastAsia"/>
        </w:rPr>
        <w:t>PIM Neighbor Discovery</w:t>
      </w:r>
      <w:r>
        <w:t xml:space="preserve"> is conducted to update RP information or PIM RPF. </w:t>
      </w:r>
    </w:p>
    <w:p w14:paraId="70A721BE" w14:textId="77777777" w:rsidR="00490D42" w:rsidRDefault="00602472" w:rsidP="00475923">
      <w:pPr>
        <w:pStyle w:val="a3"/>
        <w:ind w:left="0" w:right="20"/>
        <w:rPr>
          <w:rFonts w:cs="Times New Roman"/>
          <w:kern w:val="0"/>
        </w:rPr>
      </w:pPr>
      <w:r>
        <w:rPr>
          <w:rFonts w:cs="굴림체" w:hint="eastAsia"/>
          <w:kern w:val="0"/>
        </w:rPr>
        <w:t xml:space="preserve">If you want not to include </w:t>
      </w:r>
      <w:r>
        <w:rPr>
          <w:rFonts w:hint="eastAsia"/>
        </w:rPr>
        <w:t>Generation ID</w:t>
      </w:r>
      <w:r>
        <w:t xml:space="preserve"> in the PIM Hello message, use the below command in </w:t>
      </w:r>
      <w:r>
        <w:rPr>
          <w:kern w:val="0"/>
        </w:rPr>
        <w:t xml:space="preserve">interface configuration mode. </w:t>
      </w:r>
    </w:p>
    <w:tbl>
      <w:tblPr>
        <w:tblStyle w:val="CLIWide"/>
        <w:tblW w:w="0" w:type="auto"/>
        <w:tblLook w:val="01E0" w:firstRow="1" w:lastRow="1" w:firstColumn="1" w:lastColumn="1" w:noHBand="0" w:noVBand="0"/>
      </w:tblPr>
      <w:tblGrid>
        <w:gridCol w:w="2814"/>
        <w:gridCol w:w="5334"/>
      </w:tblGrid>
      <w:tr w:rsidR="00490D42"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940" w:type="dxa"/>
          </w:tcPr>
          <w:p w14:paraId="14B87795" w14:textId="77777777" w:rsidR="00490D42" w:rsidRDefault="00BB7669" w:rsidP="00475923">
            <w:pPr>
              <w:pStyle w:val="aa"/>
              <w:ind w:right="20"/>
              <w:rPr>
                <w:rFonts w:cs="Times New Roman"/>
              </w:rPr>
            </w:pPr>
            <w:r>
              <w:rPr>
                <w:rFonts w:cs="굴림체" w:hint="eastAsia"/>
              </w:rPr>
              <w:t>Description</w:t>
            </w:r>
          </w:p>
        </w:tc>
      </w:tr>
      <w:tr w:rsidR="00490D42" w14:paraId="47A8D889" w14:textId="77777777" w:rsidTr="009F3F86">
        <w:trPr>
          <w:trHeight w:val="512"/>
        </w:trPr>
        <w:tc>
          <w:tcPr>
            <w:tcW w:w="3060" w:type="dxa"/>
          </w:tcPr>
          <w:p w14:paraId="680820EF" w14:textId="77777777" w:rsidR="00490D42" w:rsidRPr="00CD6AB3" w:rsidRDefault="00490D42" w:rsidP="00475923">
            <w:pPr>
              <w:pStyle w:val="aa"/>
              <w:ind w:right="20"/>
              <w:rPr>
                <w:b/>
                <w:bCs/>
                <w:kern w:val="0"/>
              </w:rPr>
            </w:pPr>
            <w:r w:rsidRPr="00CD6AB3">
              <w:rPr>
                <w:b/>
                <w:bCs/>
                <w:kern w:val="0"/>
              </w:rPr>
              <w:t>ip pim exclude-genid</w:t>
            </w:r>
          </w:p>
        </w:tc>
        <w:tc>
          <w:tcPr>
            <w:tcW w:w="5940" w:type="dxa"/>
          </w:tcPr>
          <w:p w14:paraId="1AE46950" w14:textId="77777777" w:rsidR="00602472" w:rsidRDefault="00602472" w:rsidP="00475923">
            <w:pPr>
              <w:pStyle w:val="aa"/>
              <w:ind w:right="20"/>
            </w:pPr>
            <w:r>
              <w:t xml:space="preserve">Configure not to include </w:t>
            </w:r>
            <w:r>
              <w:rPr>
                <w:rFonts w:hint="eastAsia"/>
              </w:rPr>
              <w:t>Generation ID</w:t>
            </w:r>
            <w:r>
              <w:t xml:space="preserve"> in the PIM Hello message. </w:t>
            </w:r>
          </w:p>
        </w:tc>
      </w:tr>
      <w:tr w:rsidR="00490D42" w14:paraId="1FF7BF69" w14:textId="77777777" w:rsidTr="009F3F86">
        <w:trPr>
          <w:trHeight w:val="422"/>
        </w:trPr>
        <w:tc>
          <w:tcPr>
            <w:tcW w:w="3060" w:type="dxa"/>
          </w:tcPr>
          <w:p w14:paraId="3387DBA2" w14:textId="77777777" w:rsidR="00490D42" w:rsidRPr="00CD6AB3" w:rsidRDefault="00490D42" w:rsidP="00475923">
            <w:pPr>
              <w:pStyle w:val="aa"/>
              <w:ind w:right="20"/>
              <w:rPr>
                <w:b/>
                <w:bCs/>
                <w:kern w:val="0"/>
                <w:lang w:val="pt-BR"/>
              </w:rPr>
            </w:pPr>
            <w:r w:rsidRPr="0023306F">
              <w:rPr>
                <w:b/>
                <w:bCs/>
                <w:kern w:val="0"/>
                <w:lang w:val="pt-BR"/>
              </w:rPr>
              <w:t xml:space="preserve">no </w:t>
            </w:r>
            <w:r w:rsidRPr="00CD6AB3">
              <w:rPr>
                <w:b/>
                <w:bCs/>
                <w:kern w:val="0"/>
                <w:lang w:val="pt-BR"/>
              </w:rPr>
              <w:t>ip pim exclude-genid</w:t>
            </w:r>
          </w:p>
        </w:tc>
        <w:tc>
          <w:tcPr>
            <w:tcW w:w="5940" w:type="dxa"/>
          </w:tcPr>
          <w:p w14:paraId="7E01A3D9" w14:textId="77777777" w:rsidR="00490D42" w:rsidRDefault="00602472" w:rsidP="00475923">
            <w:pPr>
              <w:pStyle w:val="aa"/>
              <w:ind w:right="20"/>
            </w:pPr>
            <w:r>
              <w:t xml:space="preserve">Remove the configuration of </w:t>
            </w:r>
            <w:r>
              <w:rPr>
                <w:rFonts w:hint="eastAsia"/>
              </w:rPr>
              <w:t xml:space="preserve">exclude-genid. </w:t>
            </w:r>
          </w:p>
        </w:tc>
      </w:tr>
    </w:tbl>
    <w:p w14:paraId="7E76D11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53A09318" w14:textId="77777777" w:rsidTr="007037AB">
        <w:tc>
          <w:tcPr>
            <w:tcW w:w="9068" w:type="dxa"/>
          </w:tcPr>
          <w:p w14:paraId="2F417205" w14:textId="77777777" w:rsidR="00490D42" w:rsidRPr="0032769C" w:rsidRDefault="00490D42" w:rsidP="00475923">
            <w:pPr>
              <w:pStyle w:val="aa"/>
              <w:ind w:right="20"/>
              <w:rPr>
                <w:rFonts w:cs="Times New Roman"/>
                <w:kern w:val="0"/>
              </w:rPr>
            </w:pPr>
          </w:p>
          <w:p w14:paraId="7CC0090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E280C6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4278D0">
              <w:rPr>
                <w:rFonts w:ascii="Courier New" w:hAnsi="Courier New" w:cs="Courier New"/>
                <w:b/>
                <w:bCs/>
              </w:rPr>
              <w:t>6</w:t>
            </w:r>
            <w:r w:rsidRPr="0032769C">
              <w:rPr>
                <w:rFonts w:ascii="Courier New" w:hAnsi="Courier New" w:cs="Courier New"/>
                <w:b/>
                <w:bCs/>
              </w:rPr>
              <w:t>/1</w:t>
            </w:r>
          </w:p>
          <w:p w14:paraId="11703C10" w14:textId="77777777"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exclude-genid</w:t>
            </w:r>
          </w:p>
          <w:p w14:paraId="19BCDC4D" w14:textId="77777777"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7D5C291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p>
        </w:tc>
      </w:tr>
    </w:tbl>
    <w:p w14:paraId="5237EDCA" w14:textId="77777777" w:rsidR="00490D42" w:rsidRDefault="00490D42" w:rsidP="00475923">
      <w:pPr>
        <w:pStyle w:val="4"/>
        <w:ind w:left="0" w:right="20"/>
      </w:pPr>
      <w:bookmarkStart w:id="2389" w:name="_Toc363228537"/>
      <w:bookmarkStart w:id="2390" w:name="_Toc277151006"/>
      <w:r>
        <w:lastRenderedPageBreak/>
        <w:t>PIM</w:t>
      </w:r>
      <w:r>
        <w:rPr>
          <w:rFonts w:hint="eastAsia"/>
        </w:rPr>
        <w:t xml:space="preserve"> </w:t>
      </w:r>
      <w:r w:rsidRPr="00DE1C5E">
        <w:rPr>
          <w:rFonts w:hint="eastAsia"/>
        </w:rPr>
        <w:t>Neighbor</w:t>
      </w:r>
      <w:r>
        <w:rPr>
          <w:rFonts w:hint="eastAsia"/>
        </w:rPr>
        <w:t>-Filter</w:t>
      </w:r>
      <w:bookmarkEnd w:id="2389"/>
      <w:bookmarkEnd w:id="2390"/>
    </w:p>
    <w:p w14:paraId="46AA31B4" w14:textId="77777777" w:rsidR="00377642" w:rsidRDefault="00377642" w:rsidP="00475923">
      <w:pPr>
        <w:pStyle w:val="a3"/>
        <w:ind w:left="0" w:right="20"/>
      </w:pPr>
      <w:r>
        <w:t xml:space="preserve">PIM sends out Hello message in periodic manner and the </w:t>
      </w:r>
      <w:r>
        <w:rPr>
          <w:rFonts w:hint="eastAsia"/>
        </w:rPr>
        <w:t>Neighbor</w:t>
      </w:r>
      <w:r>
        <w:t xml:space="preserve"> which receives the PIM Hello messages will choose the DR in its network. </w:t>
      </w:r>
    </w:p>
    <w:p w14:paraId="0A419FA2" w14:textId="77777777" w:rsidR="00490D42" w:rsidRPr="00373CEA" w:rsidRDefault="00377642" w:rsidP="00475923">
      <w:pPr>
        <w:pStyle w:val="a3"/>
        <w:ind w:left="0" w:right="20"/>
        <w:rPr>
          <w:kern w:val="0"/>
        </w:rPr>
      </w:pPr>
      <w:r>
        <w:rPr>
          <w:rFonts w:hint="eastAsia"/>
        </w:rPr>
        <w:t>When you need to block any particular PIM Neighbor</w:t>
      </w:r>
      <w:r>
        <w:t xml:space="preserve">, use the below command in </w:t>
      </w:r>
      <w:r w:rsidR="00373CEA">
        <w:rPr>
          <w:kern w:val="0"/>
        </w:rPr>
        <w:t>interface configuration mode.</w:t>
      </w:r>
    </w:p>
    <w:tbl>
      <w:tblPr>
        <w:tblStyle w:val="CLIWide"/>
        <w:tblW w:w="0" w:type="auto"/>
        <w:tblLook w:val="01E0" w:firstRow="1" w:lastRow="1" w:firstColumn="1" w:lastColumn="1" w:noHBand="0" w:noVBand="0"/>
      </w:tblPr>
      <w:tblGrid>
        <w:gridCol w:w="3117"/>
        <w:gridCol w:w="5031"/>
      </w:tblGrid>
      <w:tr w:rsidR="00490D42"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14:paraId="17789B13" w14:textId="77777777" w:rsidR="00490D42" w:rsidRDefault="00BB7669" w:rsidP="00475923">
            <w:pPr>
              <w:pStyle w:val="aa"/>
              <w:ind w:right="20"/>
              <w:rPr>
                <w:rFonts w:cs="Times New Roman"/>
              </w:rPr>
            </w:pPr>
            <w:r>
              <w:rPr>
                <w:rFonts w:cs="굴림체" w:hint="eastAsia"/>
              </w:rPr>
              <w:t>Description</w:t>
            </w:r>
          </w:p>
        </w:tc>
      </w:tr>
      <w:tr w:rsidR="00490D42" w14:paraId="686C9CC5" w14:textId="77777777" w:rsidTr="00BF5E2A">
        <w:trPr>
          <w:trHeight w:val="626"/>
        </w:trPr>
        <w:tc>
          <w:tcPr>
            <w:tcW w:w="3400" w:type="dxa"/>
          </w:tcPr>
          <w:p w14:paraId="5F3920EA" w14:textId="77777777" w:rsidR="00490D42" w:rsidRPr="0023306F" w:rsidRDefault="00490D42" w:rsidP="00475923">
            <w:pPr>
              <w:pStyle w:val="aa"/>
              <w:ind w:right="20"/>
              <w:jc w:val="left"/>
              <w:rPr>
                <w:i/>
                <w:iCs/>
                <w:kern w:val="0"/>
              </w:rPr>
            </w:pPr>
            <w:r w:rsidRPr="00D71367">
              <w:rPr>
                <w:b/>
                <w:bCs/>
                <w:kern w:val="0"/>
              </w:rPr>
              <w:t>ip pim neighbor-filter</w:t>
            </w:r>
            <w:r>
              <w:rPr>
                <w:rFonts w:hint="eastAsia"/>
                <w:b/>
                <w:bCs/>
                <w:kern w:val="0"/>
              </w:rPr>
              <w:t xml:space="preserve"> </w:t>
            </w:r>
            <w:r>
              <w:rPr>
                <w:rFonts w:hint="eastAsia"/>
                <w:i/>
                <w:iCs/>
                <w:kern w:val="0"/>
              </w:rPr>
              <w:t>access-list</w:t>
            </w:r>
          </w:p>
        </w:tc>
        <w:tc>
          <w:tcPr>
            <w:tcW w:w="5580" w:type="dxa"/>
          </w:tcPr>
          <w:p w14:paraId="2DB08860" w14:textId="77777777" w:rsidR="00490D42" w:rsidRDefault="00377642" w:rsidP="00475923">
            <w:pPr>
              <w:pStyle w:val="aa"/>
              <w:ind w:right="20"/>
            </w:pPr>
            <w:r>
              <w:t xml:space="preserve">Set to block the </w:t>
            </w:r>
            <w:r>
              <w:rPr>
                <w:rFonts w:hint="eastAsia"/>
              </w:rPr>
              <w:t xml:space="preserve">PIM neighbor. </w:t>
            </w:r>
          </w:p>
        </w:tc>
      </w:tr>
      <w:tr w:rsidR="00490D42" w14:paraId="3A3735AF" w14:textId="77777777" w:rsidTr="00BF5E2A">
        <w:trPr>
          <w:trHeight w:val="626"/>
        </w:trPr>
        <w:tc>
          <w:tcPr>
            <w:tcW w:w="3400" w:type="dxa"/>
          </w:tcPr>
          <w:p w14:paraId="29C71FDD" w14:textId="77777777" w:rsidR="00490D42" w:rsidRPr="00D71367" w:rsidRDefault="00490D42" w:rsidP="00475923">
            <w:pPr>
              <w:pStyle w:val="aa"/>
              <w:ind w:right="20"/>
              <w:jc w:val="left"/>
              <w:rPr>
                <w:b/>
                <w:bCs/>
                <w:kern w:val="0"/>
              </w:rPr>
            </w:pPr>
            <w:r w:rsidRPr="00D71367">
              <w:rPr>
                <w:b/>
                <w:bCs/>
                <w:kern w:val="0"/>
              </w:rPr>
              <w:t>no ip pim neighbor-filter</w:t>
            </w:r>
            <w:r>
              <w:rPr>
                <w:rFonts w:hint="eastAsia"/>
                <w:b/>
                <w:bCs/>
                <w:kern w:val="0"/>
              </w:rPr>
              <w:t xml:space="preserve"> </w:t>
            </w:r>
            <w:r>
              <w:rPr>
                <w:rFonts w:hint="eastAsia"/>
                <w:i/>
                <w:iCs/>
                <w:kern w:val="0"/>
              </w:rPr>
              <w:t>access-list</w:t>
            </w:r>
          </w:p>
        </w:tc>
        <w:tc>
          <w:tcPr>
            <w:tcW w:w="5580" w:type="dxa"/>
          </w:tcPr>
          <w:p w14:paraId="571E2325" w14:textId="77777777" w:rsidR="00490D42" w:rsidRDefault="00377642" w:rsidP="00475923">
            <w:pPr>
              <w:pStyle w:val="aa"/>
              <w:ind w:right="20"/>
            </w:pPr>
            <w:r>
              <w:t xml:space="preserve">Release the blocked the </w:t>
            </w:r>
            <w:r>
              <w:rPr>
                <w:rFonts w:hint="eastAsia"/>
              </w:rPr>
              <w:t>PIM neighbor</w:t>
            </w:r>
            <w:proofErr w:type="gramStart"/>
            <w:r>
              <w:rPr>
                <w:rFonts w:hint="eastAsia"/>
              </w:rPr>
              <w:t>.</w:t>
            </w:r>
            <w:r w:rsidR="00490D42">
              <w:rPr>
                <w:rFonts w:cs="굴림체" w:hint="eastAsia"/>
              </w:rPr>
              <w:t>.</w:t>
            </w:r>
            <w:proofErr w:type="gramEnd"/>
          </w:p>
        </w:tc>
      </w:tr>
    </w:tbl>
    <w:p w14:paraId="73133BFC"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4F9A8FF" w14:textId="77777777" w:rsidTr="00DE1C5E">
        <w:tc>
          <w:tcPr>
            <w:tcW w:w="9068" w:type="dxa"/>
          </w:tcPr>
          <w:p w14:paraId="43F12257" w14:textId="77777777" w:rsidR="00490D42" w:rsidRPr="0032769C" w:rsidRDefault="00490D42" w:rsidP="00475923">
            <w:pPr>
              <w:pStyle w:val="aa"/>
              <w:ind w:right="20"/>
              <w:rPr>
                <w:rFonts w:cs="Times New Roman"/>
                <w:kern w:val="0"/>
              </w:rPr>
            </w:pPr>
          </w:p>
          <w:p w14:paraId="14BF3DB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07B08F9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permit</w:t>
            </w:r>
            <w:r w:rsidRPr="0032769C">
              <w:rPr>
                <w:rFonts w:ascii="Courier New" w:hAnsi="Courier New" w:cs="Courier New" w:hint="eastAsia"/>
                <w:b/>
                <w:bCs/>
              </w:rPr>
              <w:t xml:space="preserve"> 3.1.3.1</w:t>
            </w:r>
          </w:p>
          <w:p w14:paraId="1B809CF2"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interface GigabitEthernet</w:t>
            </w:r>
            <w:r w:rsidR="006B61F8">
              <w:rPr>
                <w:rFonts w:ascii="Courier New" w:hAnsi="Courier New" w:cs="Courier New"/>
                <w:b/>
                <w:bCs/>
              </w:rPr>
              <w:t xml:space="preserve"> 6</w:t>
            </w:r>
            <w:r w:rsidRPr="0032769C">
              <w:rPr>
                <w:rFonts w:ascii="Courier New" w:hAnsi="Courier New" w:cs="Courier New"/>
                <w:b/>
                <w:bCs/>
              </w:rPr>
              <w:t>/1</w:t>
            </w:r>
          </w:p>
          <w:p w14:paraId="3011BFA4"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neighbor-filter</w:t>
            </w:r>
            <w:r w:rsidRPr="0032769C">
              <w:rPr>
                <w:rFonts w:ascii="Courier New" w:hAnsi="Courier New" w:cs="Courier New" w:hint="eastAsia"/>
                <w:b/>
                <w:bCs/>
              </w:rPr>
              <w:t xml:space="preserve"> 3</w:t>
            </w:r>
          </w:p>
          <w:p w14:paraId="33F1B43F"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14:paraId="5A9C9B2B" w14:textId="77777777" w:rsidR="00490D42" w:rsidRPr="0032769C" w:rsidRDefault="00490D42" w:rsidP="00475923">
            <w:pPr>
              <w:pStyle w:val="aa"/>
              <w:ind w:right="20"/>
              <w:rPr>
                <w:rFonts w:cs="Times New Roman"/>
                <w:kern w:val="0"/>
              </w:rPr>
            </w:pPr>
          </w:p>
        </w:tc>
      </w:tr>
    </w:tbl>
    <w:p w14:paraId="38D51973" w14:textId="77777777" w:rsidR="00490D42" w:rsidRDefault="00490D42" w:rsidP="00475923">
      <w:pPr>
        <w:pStyle w:val="4"/>
        <w:ind w:left="0" w:right="20"/>
      </w:pPr>
      <w:bookmarkStart w:id="2391" w:name="_Toc363228538"/>
      <w:bookmarkStart w:id="2392" w:name="_Toc277151007"/>
      <w:bookmarkStart w:id="2393" w:name="_Toc363228539"/>
      <w:r>
        <w:t>PIM B</w:t>
      </w:r>
      <w:r>
        <w:rPr>
          <w:rFonts w:hint="eastAsia"/>
        </w:rPr>
        <w:t>SR-</w:t>
      </w:r>
      <w:r>
        <w:t>Border</w:t>
      </w:r>
      <w:bookmarkEnd w:id="2391"/>
      <w:bookmarkEnd w:id="2392"/>
      <w:bookmarkEnd w:id="2393"/>
    </w:p>
    <w:p w14:paraId="623E304F" w14:textId="77777777" w:rsidR="004B38CD" w:rsidRDefault="004B38CD" w:rsidP="00475923">
      <w:pPr>
        <w:pStyle w:val="a3"/>
        <w:ind w:left="0" w:right="20"/>
        <w:rPr>
          <w:rFonts w:cs="Times New Roman"/>
          <w:kern w:val="0"/>
        </w:rPr>
      </w:pPr>
      <w:r>
        <w:rPr>
          <w:rFonts w:hint="eastAsia"/>
        </w:rPr>
        <w:t>Bootstrap Router (BSR)</w:t>
      </w:r>
      <w:r>
        <w:t xml:space="preserve"> generates periodically the </w:t>
      </w:r>
      <w:r>
        <w:rPr>
          <w:rFonts w:hint="eastAsia"/>
        </w:rPr>
        <w:t xml:space="preserve">Bootstrap </w:t>
      </w:r>
      <w:r>
        <w:t xml:space="preserve">message which has the information regarding the dispatched RP over the network. If you configure BSR Border on a specific interface, then different PIM domain can be configured as the transmission of the </w:t>
      </w:r>
      <w:r>
        <w:rPr>
          <w:rFonts w:hint="eastAsia"/>
        </w:rPr>
        <w:t xml:space="preserve">Bootstrap </w:t>
      </w:r>
      <w:r>
        <w:t xml:space="preserve">messages is limited. </w:t>
      </w:r>
    </w:p>
    <w:p w14:paraId="06D0373F" w14:textId="77777777" w:rsidR="00490D42" w:rsidRDefault="004B38CD" w:rsidP="00475923">
      <w:pPr>
        <w:pStyle w:val="a3"/>
        <w:ind w:left="0" w:right="20"/>
        <w:rPr>
          <w:rFonts w:cs="Times New Roman"/>
          <w:kern w:val="0"/>
        </w:rPr>
      </w:pPr>
      <w:r>
        <w:rPr>
          <w:rFonts w:cs="Times New Roman" w:hint="eastAsia"/>
          <w:kern w:val="0"/>
        </w:rPr>
        <w:t xml:space="preserve">To </w:t>
      </w:r>
      <w:r>
        <w:t xml:space="preserve">configure BSR Border on a specific interface, use the below commands in </w:t>
      </w:r>
      <w:r>
        <w:rPr>
          <w:kern w:val="0"/>
        </w:rPr>
        <w:t>interface configuration mode.</w:t>
      </w:r>
    </w:p>
    <w:tbl>
      <w:tblPr>
        <w:tblStyle w:val="CLIWide"/>
        <w:tblW w:w="0" w:type="auto"/>
        <w:tblLook w:val="01E0" w:firstRow="1" w:lastRow="1" w:firstColumn="1" w:lastColumn="1" w:noHBand="0" w:noVBand="0"/>
      </w:tblPr>
      <w:tblGrid>
        <w:gridCol w:w="2344"/>
        <w:gridCol w:w="5804"/>
      </w:tblGrid>
      <w:tr w:rsidR="00490D42"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Default="00BB7669" w:rsidP="00475923">
            <w:pPr>
              <w:pStyle w:val="aa"/>
              <w:ind w:right="20"/>
              <w:rPr>
                <w:rFonts w:cs="Times New Roman"/>
              </w:rPr>
            </w:pPr>
            <w:r>
              <w:rPr>
                <w:rFonts w:cs="굴림체" w:hint="eastAsia"/>
              </w:rPr>
              <w:t>Command</w:t>
            </w:r>
          </w:p>
        </w:tc>
        <w:tc>
          <w:tcPr>
            <w:tcW w:w="5942" w:type="dxa"/>
          </w:tcPr>
          <w:p w14:paraId="55915018" w14:textId="77777777" w:rsidR="00490D42" w:rsidRDefault="00BB7669" w:rsidP="00475923">
            <w:pPr>
              <w:pStyle w:val="aa"/>
              <w:ind w:right="20"/>
              <w:rPr>
                <w:rFonts w:cs="Times New Roman"/>
              </w:rPr>
            </w:pPr>
            <w:r>
              <w:rPr>
                <w:rFonts w:cs="굴림체" w:hint="eastAsia"/>
              </w:rPr>
              <w:t>Description</w:t>
            </w:r>
          </w:p>
        </w:tc>
      </w:tr>
      <w:tr w:rsidR="00490D42" w14:paraId="7DD7C485" w14:textId="77777777" w:rsidTr="009F3F86">
        <w:trPr>
          <w:trHeight w:val="404"/>
        </w:trPr>
        <w:tc>
          <w:tcPr>
            <w:tcW w:w="2380" w:type="dxa"/>
          </w:tcPr>
          <w:p w14:paraId="0BF54E2C" w14:textId="77777777" w:rsidR="00490D42" w:rsidRDefault="00490D42" w:rsidP="00475923">
            <w:pPr>
              <w:pStyle w:val="aa"/>
              <w:ind w:right="20"/>
              <w:rPr>
                <w:rFonts w:cs="Times New Roman"/>
              </w:rPr>
            </w:pPr>
            <w:r>
              <w:rPr>
                <w:b/>
                <w:bCs/>
                <w:kern w:val="0"/>
              </w:rPr>
              <w:t>ip pim bsr-border</w:t>
            </w:r>
          </w:p>
        </w:tc>
        <w:tc>
          <w:tcPr>
            <w:tcW w:w="5942" w:type="dxa"/>
          </w:tcPr>
          <w:p w14:paraId="5CC49D6A" w14:textId="77777777" w:rsidR="004B38CD" w:rsidRDefault="004B38CD" w:rsidP="00475923">
            <w:pPr>
              <w:pStyle w:val="aa"/>
              <w:ind w:right="20"/>
              <w:rPr>
                <w:rFonts w:cs="Times New Roman"/>
              </w:rPr>
            </w:pPr>
            <w:r>
              <w:t xml:space="preserve">Block the transmission of BSR message for the interface. </w:t>
            </w:r>
          </w:p>
        </w:tc>
      </w:tr>
      <w:tr w:rsidR="00490D42" w14:paraId="0DA80BFB" w14:textId="77777777" w:rsidTr="009F3F86">
        <w:trPr>
          <w:trHeight w:val="440"/>
        </w:trPr>
        <w:tc>
          <w:tcPr>
            <w:tcW w:w="2380" w:type="dxa"/>
          </w:tcPr>
          <w:p w14:paraId="599B1A6D" w14:textId="77777777" w:rsidR="00490D42" w:rsidRPr="00C00E66" w:rsidRDefault="00490D42" w:rsidP="00475923">
            <w:pPr>
              <w:pStyle w:val="aa"/>
              <w:ind w:right="20"/>
              <w:rPr>
                <w:b/>
                <w:bCs/>
                <w:kern w:val="0"/>
                <w:lang w:val="pt-BR"/>
              </w:rPr>
            </w:pPr>
            <w:r w:rsidRPr="00C00E66">
              <w:rPr>
                <w:b/>
                <w:bCs/>
                <w:kern w:val="0"/>
                <w:lang w:val="pt-BR"/>
              </w:rPr>
              <w:t>no ip pim bsr-border</w:t>
            </w:r>
          </w:p>
        </w:tc>
        <w:tc>
          <w:tcPr>
            <w:tcW w:w="5942" w:type="dxa"/>
          </w:tcPr>
          <w:p w14:paraId="2E51A808" w14:textId="77777777" w:rsidR="004B38CD" w:rsidRDefault="004B38CD" w:rsidP="00475923">
            <w:pPr>
              <w:pStyle w:val="aa"/>
              <w:ind w:right="20"/>
            </w:pPr>
            <w:r>
              <w:t>Release the blocked transmission of BSR message for the interface.</w:t>
            </w:r>
          </w:p>
        </w:tc>
      </w:tr>
    </w:tbl>
    <w:p w14:paraId="02E06432"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0B4B4922" w14:textId="77777777" w:rsidTr="00DE1C5E">
        <w:tc>
          <w:tcPr>
            <w:tcW w:w="9068" w:type="dxa"/>
          </w:tcPr>
          <w:p w14:paraId="757074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637339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3EC3C076"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bsr-border</w:t>
            </w:r>
          </w:p>
          <w:p w14:paraId="76BB5225"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416235" w14:textId="77777777" w:rsidR="00490D42" w:rsidRDefault="00490D42" w:rsidP="00475923">
      <w:pPr>
        <w:pStyle w:val="4"/>
        <w:ind w:left="0" w:right="20"/>
      </w:pPr>
      <w:bookmarkStart w:id="2394" w:name="_Toc277151008"/>
      <w:bookmarkStart w:id="2395" w:name="_Toc363228540"/>
      <w:bookmarkStart w:id="2396" w:name="_Toc86051534"/>
      <w:r>
        <w:t xml:space="preserve">PIM </w:t>
      </w:r>
      <w:bookmarkEnd w:id="2394"/>
      <w:r>
        <w:rPr>
          <w:rFonts w:hint="eastAsia"/>
        </w:rPr>
        <w:t>JP-</w:t>
      </w:r>
      <w:r w:rsidRPr="00DE1C5E">
        <w:rPr>
          <w:rFonts w:hint="eastAsia"/>
        </w:rPr>
        <w:t>Timer</w:t>
      </w:r>
      <w:bookmarkEnd w:id="2395"/>
      <w:bookmarkEnd w:id="2396"/>
    </w:p>
    <w:p w14:paraId="016188B0" w14:textId="77777777" w:rsidR="00490D42" w:rsidRPr="00373CEA" w:rsidRDefault="009A38D2" w:rsidP="00475923">
      <w:pPr>
        <w:pStyle w:val="a3"/>
        <w:ind w:left="0" w:right="20"/>
        <w:rPr>
          <w:rFonts w:cs="굴림체"/>
        </w:rPr>
      </w:pPr>
      <w:r>
        <w:t>Multicast Router sends out PIM</w:t>
      </w:r>
      <w:r>
        <w:rPr>
          <w:rFonts w:hint="eastAsia"/>
        </w:rPr>
        <w:t xml:space="preserve"> </w:t>
      </w:r>
      <w:r>
        <w:t>Join</w:t>
      </w:r>
      <w:r>
        <w:rPr>
          <w:rFonts w:hint="eastAsia"/>
        </w:rPr>
        <w:t>/</w:t>
      </w:r>
      <w:r>
        <w:t>Prune messages to the Upstream Multicast Router which is on the Routing Path of SPT or RPT</w:t>
      </w:r>
      <w:r w:rsidR="00AD4EBD">
        <w:t xml:space="preserve"> so as to maintain Multicast </w:t>
      </w:r>
      <w:r w:rsidR="00AD4EBD">
        <w:rPr>
          <w:rFonts w:hint="eastAsia"/>
        </w:rPr>
        <w:t>Traffic Forwarding</w:t>
      </w:r>
      <w:r w:rsidR="00AD4EBD">
        <w:t xml:space="preserve">. </w:t>
      </w:r>
    </w:p>
    <w:p w14:paraId="15C57DF7" w14:textId="77777777" w:rsidR="00AD4EBD" w:rsidRDefault="00AD4EBD" w:rsidP="00475923">
      <w:pPr>
        <w:pStyle w:val="a3"/>
        <w:ind w:left="0" w:right="20"/>
      </w:pPr>
      <w:r>
        <w:rPr>
          <w:rFonts w:cs="굴림체" w:hint="eastAsia"/>
        </w:rPr>
        <w:t xml:space="preserve">The default value of interval for transmiting </w:t>
      </w:r>
      <w:r>
        <w:t>PIM</w:t>
      </w:r>
      <w:r>
        <w:rPr>
          <w:rFonts w:hint="eastAsia"/>
        </w:rPr>
        <w:t xml:space="preserve"> </w:t>
      </w:r>
      <w:r>
        <w:t>Join</w:t>
      </w:r>
      <w:r>
        <w:rPr>
          <w:rFonts w:hint="eastAsia"/>
        </w:rPr>
        <w:t>/</w:t>
      </w:r>
      <w:r>
        <w:t xml:space="preserve">Prune messages is 60 seconds. To modify the interval, use the below commands in </w:t>
      </w:r>
      <w:r>
        <w:rPr>
          <w:rFonts w:hint="eastAsia"/>
        </w:rPr>
        <w:t>global</w:t>
      </w:r>
      <w:r>
        <w:t xml:space="preserve"> configuration mode. </w:t>
      </w:r>
    </w:p>
    <w:tbl>
      <w:tblPr>
        <w:tblStyle w:val="CLIWide"/>
        <w:tblW w:w="0" w:type="auto"/>
        <w:tblLook w:val="01E0" w:firstRow="1" w:lastRow="1" w:firstColumn="1" w:lastColumn="1" w:noHBand="0" w:noVBand="0"/>
      </w:tblPr>
      <w:tblGrid>
        <w:gridCol w:w="2956"/>
        <w:gridCol w:w="5192"/>
      </w:tblGrid>
      <w:tr w:rsidR="00490D42"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Default="00BB7669" w:rsidP="00475923">
            <w:pPr>
              <w:pStyle w:val="aa"/>
              <w:ind w:right="20"/>
              <w:rPr>
                <w:rFonts w:cs="Times New Roman"/>
              </w:rPr>
            </w:pPr>
            <w:r>
              <w:rPr>
                <w:rFonts w:cs="굴림체" w:hint="eastAsia"/>
              </w:rPr>
              <w:t>Command</w:t>
            </w:r>
          </w:p>
        </w:tc>
        <w:tc>
          <w:tcPr>
            <w:tcW w:w="5312" w:type="dxa"/>
          </w:tcPr>
          <w:p w14:paraId="056FD0E3" w14:textId="77777777" w:rsidR="00490D42" w:rsidRDefault="00BB7669" w:rsidP="00475923">
            <w:pPr>
              <w:pStyle w:val="aa"/>
              <w:ind w:right="20"/>
              <w:rPr>
                <w:rFonts w:cs="Times New Roman"/>
              </w:rPr>
            </w:pPr>
            <w:r>
              <w:rPr>
                <w:rFonts w:cs="굴림체" w:hint="eastAsia"/>
              </w:rPr>
              <w:t>Description</w:t>
            </w:r>
          </w:p>
        </w:tc>
      </w:tr>
      <w:tr w:rsidR="00490D42" w14:paraId="27EF8450" w14:textId="77777777" w:rsidTr="009F3F86">
        <w:trPr>
          <w:trHeight w:val="449"/>
        </w:trPr>
        <w:tc>
          <w:tcPr>
            <w:tcW w:w="3010" w:type="dxa"/>
          </w:tcPr>
          <w:p w14:paraId="6E0C3EEF" w14:textId="77777777" w:rsidR="00490D42" w:rsidRPr="003C5AC8" w:rsidRDefault="00490D42" w:rsidP="00475923">
            <w:pPr>
              <w:pStyle w:val="aa"/>
              <w:ind w:right="20"/>
              <w:rPr>
                <w:b/>
                <w:bCs/>
                <w:kern w:val="0"/>
              </w:rPr>
            </w:pPr>
            <w:r>
              <w:rPr>
                <w:b/>
                <w:bCs/>
                <w:kern w:val="0"/>
              </w:rPr>
              <w:t>ip pim jp-</w:t>
            </w:r>
            <w:r>
              <w:rPr>
                <w:rFonts w:hint="eastAsia"/>
                <w:b/>
                <w:bCs/>
                <w:kern w:val="0"/>
              </w:rPr>
              <w:t>timer</w:t>
            </w:r>
            <w:r>
              <w:rPr>
                <w:b/>
                <w:bCs/>
                <w:kern w:val="0"/>
              </w:rPr>
              <w:t xml:space="preserve"> </w:t>
            </w:r>
            <w:r w:rsidRPr="003C5AC8">
              <w:rPr>
                <w:i/>
                <w:iCs/>
                <w:kern w:val="0"/>
              </w:rPr>
              <w:t>&lt;1-65535&gt;</w:t>
            </w:r>
          </w:p>
        </w:tc>
        <w:tc>
          <w:tcPr>
            <w:tcW w:w="5312" w:type="dxa"/>
          </w:tcPr>
          <w:p w14:paraId="66D73D06" w14:textId="77777777" w:rsidR="00AD4EBD" w:rsidRDefault="00AD4EBD" w:rsidP="00475923">
            <w:pPr>
              <w:pStyle w:val="aa"/>
              <w:ind w:right="20"/>
              <w:jc w:val="left"/>
            </w:pPr>
            <w:r>
              <w:t xml:space="preserve">Set the </w:t>
            </w:r>
            <w:r>
              <w:rPr>
                <w:rFonts w:cs="굴림체" w:hint="eastAsia"/>
                <w:kern w:val="0"/>
              </w:rPr>
              <w:t xml:space="preserve">interval for transmiting </w:t>
            </w:r>
            <w:r>
              <w:rPr>
                <w:kern w:val="0"/>
              </w:rPr>
              <w:t>PIM</w:t>
            </w:r>
            <w:r>
              <w:rPr>
                <w:rFonts w:hint="eastAsia"/>
                <w:kern w:val="0"/>
              </w:rPr>
              <w:t xml:space="preserve"> </w:t>
            </w:r>
            <w:r>
              <w:rPr>
                <w:kern w:val="0"/>
              </w:rPr>
              <w:t>Join</w:t>
            </w:r>
            <w:r>
              <w:rPr>
                <w:rFonts w:hint="eastAsia"/>
                <w:kern w:val="0"/>
              </w:rPr>
              <w:t>/</w:t>
            </w:r>
            <w:r>
              <w:rPr>
                <w:kern w:val="0"/>
              </w:rPr>
              <w:t xml:space="preserve">Prune messages. </w:t>
            </w:r>
          </w:p>
          <w:p w14:paraId="6A4D0617" w14:textId="77777777" w:rsidR="00490D42" w:rsidRDefault="00490D42" w:rsidP="00475923">
            <w:pPr>
              <w:pStyle w:val="aa"/>
              <w:ind w:right="20"/>
              <w:jc w:val="left"/>
              <w:rPr>
                <w:rFonts w:cs="Times New Roman"/>
              </w:rPr>
            </w:pPr>
            <w:r>
              <w:t>(Default : 60</w:t>
            </w:r>
            <w:r w:rsidR="00AD4EBD">
              <w:t xml:space="preserve"> </w:t>
            </w:r>
            <w:r w:rsidR="00AD4EBD">
              <w:rPr>
                <w:rFonts w:cs="굴림체" w:hint="eastAsia"/>
              </w:rPr>
              <w:t>sec</w:t>
            </w:r>
            <w:r>
              <w:t>)</w:t>
            </w:r>
          </w:p>
        </w:tc>
      </w:tr>
      <w:tr w:rsidR="00490D42" w14:paraId="01C5F9F4" w14:textId="77777777" w:rsidTr="009F3F86">
        <w:trPr>
          <w:trHeight w:val="350"/>
        </w:trPr>
        <w:tc>
          <w:tcPr>
            <w:tcW w:w="3010" w:type="dxa"/>
          </w:tcPr>
          <w:p w14:paraId="2AB3B061" w14:textId="77777777" w:rsidR="00490D42" w:rsidRPr="003C5AC8" w:rsidRDefault="00490D42" w:rsidP="00475923">
            <w:pPr>
              <w:pStyle w:val="aa"/>
              <w:ind w:right="20"/>
              <w:rPr>
                <w:b/>
                <w:bCs/>
                <w:kern w:val="0"/>
                <w:lang w:val="pt-BR"/>
              </w:rPr>
            </w:pPr>
            <w:r w:rsidRPr="003C5AC8">
              <w:rPr>
                <w:b/>
                <w:bCs/>
                <w:kern w:val="0"/>
                <w:lang w:val="pt-BR"/>
              </w:rPr>
              <w:t>no ip pim jp-</w:t>
            </w:r>
            <w:r w:rsidRPr="003C5AC8">
              <w:rPr>
                <w:rFonts w:hint="eastAsia"/>
                <w:b/>
                <w:bCs/>
                <w:kern w:val="0"/>
                <w:lang w:val="pt-BR"/>
              </w:rPr>
              <w:t>timer</w:t>
            </w:r>
          </w:p>
        </w:tc>
        <w:tc>
          <w:tcPr>
            <w:tcW w:w="5312" w:type="dxa"/>
          </w:tcPr>
          <w:p w14:paraId="4A823F5F" w14:textId="77777777" w:rsidR="00AD4EBD" w:rsidRPr="00AD4EBD" w:rsidRDefault="00AD4EBD" w:rsidP="00475923">
            <w:pPr>
              <w:pStyle w:val="aa"/>
              <w:ind w:right="20"/>
              <w:jc w:val="left"/>
            </w:pPr>
            <w:r>
              <w:t xml:space="preserve">Return the set the </w:t>
            </w:r>
            <w:r>
              <w:rPr>
                <w:rFonts w:cs="굴림체" w:hint="eastAsia"/>
                <w:kern w:val="0"/>
              </w:rPr>
              <w:t xml:space="preserve">interval </w:t>
            </w:r>
            <w:r>
              <w:rPr>
                <w:rFonts w:cs="굴림체"/>
                <w:kern w:val="0"/>
              </w:rPr>
              <w:t xml:space="preserve">to default value. </w:t>
            </w:r>
          </w:p>
        </w:tc>
      </w:tr>
    </w:tbl>
    <w:p w14:paraId="2312C25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3ADB185" w14:textId="77777777" w:rsidTr="00DE1C5E">
        <w:tc>
          <w:tcPr>
            <w:tcW w:w="9048" w:type="dxa"/>
          </w:tcPr>
          <w:p w14:paraId="21B615AB" w14:textId="77777777" w:rsidR="00490D42" w:rsidRPr="0032769C" w:rsidRDefault="00490D42" w:rsidP="00475923">
            <w:pPr>
              <w:pStyle w:val="aa"/>
              <w:ind w:right="20"/>
              <w:rPr>
                <w:rFonts w:cs="Times New Roman"/>
                <w:kern w:val="0"/>
              </w:rPr>
            </w:pPr>
          </w:p>
          <w:p w14:paraId="616A02FB"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3B014A6D"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jp-timer</w:t>
            </w:r>
            <w:r w:rsidRPr="0032769C">
              <w:rPr>
                <w:rFonts w:ascii="Courier New" w:hAnsi="Courier New" w:cs="Courier New" w:hint="eastAsia"/>
                <w:b/>
                <w:bCs/>
                <w:lang w:val="fr-FR"/>
              </w:rPr>
              <w:t xml:space="preserve"> 120</w:t>
            </w:r>
          </w:p>
          <w:p w14:paraId="3B90F903"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79801574" w14:textId="77777777" w:rsidR="00490D42" w:rsidRDefault="00490D42" w:rsidP="00475923">
      <w:pPr>
        <w:pStyle w:val="4"/>
        <w:ind w:left="0" w:right="20"/>
      </w:pPr>
      <w:bookmarkStart w:id="2397" w:name="_Toc277151009"/>
      <w:bookmarkStart w:id="2398" w:name="_Toc363228541"/>
      <w:r>
        <w:lastRenderedPageBreak/>
        <w:t xml:space="preserve">PIM </w:t>
      </w:r>
      <w:r>
        <w:rPr>
          <w:rFonts w:hint="eastAsia"/>
        </w:rPr>
        <w:t>Access-Group</w:t>
      </w:r>
      <w:bookmarkEnd w:id="2397"/>
      <w:bookmarkEnd w:id="2398"/>
    </w:p>
    <w:p w14:paraId="41C3F0B0" w14:textId="77777777" w:rsidR="00490D42" w:rsidRPr="00373CEA" w:rsidRDefault="00B23ABB" w:rsidP="00475923">
      <w:pPr>
        <w:pStyle w:val="a3"/>
        <w:ind w:left="0" w:right="20"/>
        <w:rPr>
          <w:rFonts w:cs="굴림체"/>
        </w:rPr>
      </w:pPr>
      <w:r>
        <w:t xml:space="preserve">Multicast Router maintains Multicast </w:t>
      </w:r>
      <w:r>
        <w:rPr>
          <w:rFonts w:hint="eastAsia"/>
        </w:rPr>
        <w:t>Traffic Forwarding</w:t>
      </w:r>
      <w:r w:rsidRPr="00B23ABB">
        <w:t xml:space="preserve"> </w:t>
      </w:r>
      <w:r>
        <w:t>receiving PIM</w:t>
      </w:r>
      <w:r>
        <w:rPr>
          <w:rFonts w:hint="eastAsia"/>
        </w:rPr>
        <w:t xml:space="preserve"> </w:t>
      </w:r>
      <w:r>
        <w:t xml:space="preserve">Join message periodically. For the case that any PIM Join message for unwanted </w:t>
      </w:r>
      <w:r>
        <w:rPr>
          <w:rFonts w:cs="굴림체" w:hint="eastAsia"/>
        </w:rPr>
        <w:t>Multicast Group</w:t>
      </w:r>
      <w:r>
        <w:t xml:space="preserve"> would be received, you may restric the join message. </w:t>
      </w:r>
    </w:p>
    <w:p w14:paraId="14F558FF" w14:textId="77777777" w:rsidR="00B23ABB" w:rsidRDefault="00B23ABB" w:rsidP="00475923">
      <w:pPr>
        <w:pStyle w:val="a3"/>
        <w:ind w:left="0" w:right="20"/>
        <w:rPr>
          <w:rFonts w:cs="Times New Roman"/>
        </w:rPr>
      </w:pPr>
      <w:r>
        <w:rPr>
          <w:rFonts w:cs="굴림체" w:hint="eastAsia"/>
        </w:rPr>
        <w:t xml:space="preserve">To </w:t>
      </w:r>
      <w:r>
        <w:t xml:space="preserve">restric the </w:t>
      </w:r>
      <w:r>
        <w:rPr>
          <w:rFonts w:hint="eastAsia"/>
        </w:rPr>
        <w:t xml:space="preserve">PIM </w:t>
      </w:r>
      <w:r>
        <w:t xml:space="preserve">join message to unwanted </w:t>
      </w:r>
      <w:r>
        <w:rPr>
          <w:rFonts w:cs="굴림체" w:hint="eastAsia"/>
        </w:rPr>
        <w:t>Multicast Group</w:t>
      </w:r>
      <w:r>
        <w:rPr>
          <w:rFonts w:cs="굴림체"/>
        </w:rPr>
        <w:t xml:space="preserve">, use the below commands in </w:t>
      </w:r>
      <w:r>
        <w:rPr>
          <w:rFonts w:hint="eastAsia"/>
        </w:rPr>
        <w:t xml:space="preserve">interface </w:t>
      </w:r>
      <w:r>
        <w:t xml:space="preserve">configuration mode. </w:t>
      </w:r>
    </w:p>
    <w:tbl>
      <w:tblPr>
        <w:tblStyle w:val="CLIWide"/>
        <w:tblW w:w="0" w:type="auto"/>
        <w:tblLook w:val="01E0" w:firstRow="1" w:lastRow="1" w:firstColumn="1" w:lastColumn="1" w:noHBand="0" w:noVBand="0"/>
      </w:tblPr>
      <w:tblGrid>
        <w:gridCol w:w="2956"/>
        <w:gridCol w:w="5192"/>
      </w:tblGrid>
      <w:tr w:rsidR="00490D42"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Default="00BB7669" w:rsidP="00475923">
            <w:pPr>
              <w:pStyle w:val="aa"/>
              <w:ind w:right="20"/>
              <w:rPr>
                <w:rFonts w:cs="Times New Roman"/>
              </w:rPr>
            </w:pPr>
            <w:r>
              <w:rPr>
                <w:rFonts w:cs="굴림체" w:hint="eastAsia"/>
              </w:rPr>
              <w:t>Command</w:t>
            </w:r>
          </w:p>
        </w:tc>
        <w:tc>
          <w:tcPr>
            <w:tcW w:w="5312" w:type="dxa"/>
          </w:tcPr>
          <w:p w14:paraId="4A78DD9C" w14:textId="77777777" w:rsidR="00490D42" w:rsidRDefault="00BB7669" w:rsidP="00475923">
            <w:pPr>
              <w:pStyle w:val="aa"/>
              <w:ind w:right="20"/>
              <w:rPr>
                <w:rFonts w:cs="Times New Roman"/>
              </w:rPr>
            </w:pPr>
            <w:r>
              <w:rPr>
                <w:rFonts w:cs="굴림체" w:hint="eastAsia"/>
              </w:rPr>
              <w:t>Description</w:t>
            </w:r>
          </w:p>
        </w:tc>
      </w:tr>
      <w:tr w:rsidR="00490D42" w14:paraId="73F6EA3A" w14:textId="77777777" w:rsidTr="009F3F86">
        <w:trPr>
          <w:trHeight w:val="494"/>
        </w:trPr>
        <w:tc>
          <w:tcPr>
            <w:tcW w:w="3010" w:type="dxa"/>
          </w:tcPr>
          <w:p w14:paraId="71E24881" w14:textId="77777777" w:rsidR="00490D42" w:rsidRPr="003C5AC8" w:rsidRDefault="00490D42" w:rsidP="00475923">
            <w:pPr>
              <w:pStyle w:val="aa"/>
              <w:ind w:right="20"/>
              <w:jc w:val="left"/>
              <w:rPr>
                <w:b/>
                <w:bCs/>
                <w:kern w:val="0"/>
              </w:rPr>
            </w:pPr>
            <w:r w:rsidRPr="003745EC">
              <w:rPr>
                <w:b/>
                <w:bCs/>
                <w:kern w:val="0"/>
              </w:rPr>
              <w:t>ip multicast boundary</w:t>
            </w:r>
            <w:r>
              <w:rPr>
                <w:rFonts w:hint="eastAsia"/>
                <w:b/>
                <w:bCs/>
                <w:kern w:val="0"/>
              </w:rPr>
              <w:t xml:space="preserve"> </w:t>
            </w:r>
            <w:r>
              <w:rPr>
                <w:rFonts w:hint="eastAsia"/>
                <w:i/>
                <w:iCs/>
                <w:kern w:val="0"/>
              </w:rPr>
              <w:t>access-list</w:t>
            </w:r>
          </w:p>
        </w:tc>
        <w:tc>
          <w:tcPr>
            <w:tcW w:w="5312" w:type="dxa"/>
          </w:tcPr>
          <w:p w14:paraId="11047B32" w14:textId="77777777" w:rsidR="00B23ABB" w:rsidRDefault="00B23ABB" w:rsidP="00475923">
            <w:pPr>
              <w:pStyle w:val="aa"/>
              <w:ind w:right="20"/>
              <w:rPr>
                <w:rFonts w:cs="Times New Roman"/>
              </w:rPr>
            </w:pPr>
            <w:r>
              <w:rPr>
                <w:kern w:val="0"/>
              </w:rPr>
              <w:t xml:space="preserve">Limit the </w:t>
            </w:r>
            <w:r>
              <w:rPr>
                <w:rFonts w:hint="eastAsia"/>
                <w:kern w:val="0"/>
              </w:rPr>
              <w:t xml:space="preserve">PIM </w:t>
            </w:r>
            <w:r>
              <w:rPr>
                <w:kern w:val="0"/>
              </w:rPr>
              <w:t xml:space="preserve">join message to the </w:t>
            </w:r>
            <w:r>
              <w:rPr>
                <w:rFonts w:cs="굴림체" w:hint="eastAsia"/>
                <w:kern w:val="0"/>
              </w:rPr>
              <w:t>Multicast Group</w:t>
            </w:r>
            <w:r>
              <w:rPr>
                <w:rFonts w:cs="굴림체"/>
                <w:kern w:val="0"/>
              </w:rPr>
              <w:t xml:space="preserve"> </w:t>
            </w:r>
            <w:r>
              <w:rPr>
                <w:kern w:val="0"/>
              </w:rPr>
              <w:t xml:space="preserve">specified as </w:t>
            </w:r>
            <w:r>
              <w:rPr>
                <w:rFonts w:hint="eastAsia"/>
              </w:rPr>
              <w:t>Access-List</w:t>
            </w:r>
            <w:r>
              <w:t>.</w:t>
            </w:r>
          </w:p>
        </w:tc>
      </w:tr>
      <w:tr w:rsidR="00490D42" w14:paraId="76D9987F" w14:textId="77777777" w:rsidTr="009F3F86">
        <w:trPr>
          <w:trHeight w:val="494"/>
        </w:trPr>
        <w:tc>
          <w:tcPr>
            <w:tcW w:w="3010" w:type="dxa"/>
          </w:tcPr>
          <w:p w14:paraId="6284B4B2" w14:textId="77777777" w:rsidR="00490D42" w:rsidRPr="003745EC" w:rsidRDefault="00490D42" w:rsidP="00475923">
            <w:pPr>
              <w:pStyle w:val="aa"/>
              <w:ind w:right="20"/>
              <w:jc w:val="left"/>
              <w:rPr>
                <w:b/>
                <w:bCs/>
                <w:kern w:val="0"/>
              </w:rPr>
            </w:pPr>
            <w:r w:rsidRPr="003745EC">
              <w:rPr>
                <w:b/>
                <w:bCs/>
                <w:kern w:val="0"/>
              </w:rPr>
              <w:t>no ip multicast boundary</w:t>
            </w:r>
            <w:r>
              <w:rPr>
                <w:rFonts w:hint="eastAsia"/>
                <w:b/>
                <w:bCs/>
                <w:kern w:val="0"/>
              </w:rPr>
              <w:t xml:space="preserve"> </w:t>
            </w:r>
            <w:r>
              <w:rPr>
                <w:rFonts w:hint="eastAsia"/>
                <w:i/>
                <w:iCs/>
                <w:kern w:val="0"/>
              </w:rPr>
              <w:t>access-list</w:t>
            </w:r>
          </w:p>
        </w:tc>
        <w:tc>
          <w:tcPr>
            <w:tcW w:w="5312" w:type="dxa"/>
          </w:tcPr>
          <w:p w14:paraId="1814F3CC" w14:textId="77777777" w:rsidR="00B23ABB" w:rsidRDefault="00B23ABB" w:rsidP="00475923">
            <w:pPr>
              <w:pStyle w:val="aa"/>
              <w:ind w:right="20"/>
            </w:pPr>
            <w:r>
              <w:rPr>
                <w:kern w:val="0"/>
              </w:rPr>
              <w:t xml:space="preserve">Release the limitation set for the </w:t>
            </w:r>
            <w:r>
              <w:rPr>
                <w:rFonts w:hint="eastAsia"/>
                <w:kern w:val="0"/>
              </w:rPr>
              <w:t xml:space="preserve">PIM </w:t>
            </w:r>
            <w:r>
              <w:rPr>
                <w:kern w:val="0"/>
              </w:rPr>
              <w:t>join message.</w:t>
            </w:r>
          </w:p>
        </w:tc>
      </w:tr>
    </w:tbl>
    <w:p w14:paraId="14BC339B" w14:textId="77777777" w:rsidR="00490D42" w:rsidRPr="003745EC"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744DA963" w14:textId="77777777" w:rsidTr="00DE1C5E">
        <w:tc>
          <w:tcPr>
            <w:tcW w:w="9068" w:type="dxa"/>
          </w:tcPr>
          <w:p w14:paraId="13147157"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14:paraId="124CDAA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w:t>
            </w:r>
            <w:r w:rsidRPr="0032769C">
              <w:rPr>
                <w:rFonts w:ascii="Courier New" w:hAnsi="Courier New" w:cs="Courier New" w:hint="eastAsia"/>
                <w:b/>
                <w:bCs/>
              </w:rPr>
              <w:t>deny 224.1.1.0 0.0.0.255</w:t>
            </w:r>
          </w:p>
          <w:p w14:paraId="296C9CB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14:paraId="46C52233" w14:textId="77777777" w:rsidR="00490D42" w:rsidRPr="0032769C" w:rsidRDefault="006B61F8"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multicast boundary</w:t>
            </w:r>
            <w:r w:rsidR="00490D42" w:rsidRPr="0032769C">
              <w:rPr>
                <w:rFonts w:ascii="Courier New" w:hAnsi="Courier New" w:cs="Courier New" w:hint="eastAsia"/>
                <w:b/>
                <w:bCs/>
              </w:rPr>
              <w:t xml:space="preserve"> 3</w:t>
            </w:r>
          </w:p>
          <w:p w14:paraId="13BDD2D3" w14:textId="77777777"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14:paraId="626838C5" w14:textId="77777777" w:rsidR="00490D42" w:rsidRPr="004D0E5D" w:rsidRDefault="00490D42" w:rsidP="00475923">
      <w:pPr>
        <w:pStyle w:val="4"/>
        <w:ind w:left="0" w:right="20"/>
      </w:pPr>
      <w:bookmarkStart w:id="2399" w:name="_Toc86051535"/>
      <w:bookmarkStart w:id="2400" w:name="_Toc277151010"/>
      <w:r w:rsidRPr="004D0E5D">
        <w:rPr>
          <w:rFonts w:hint="eastAsia"/>
        </w:rPr>
        <w:t>PIM</w:t>
      </w:r>
      <w:r>
        <w:rPr>
          <w:rFonts w:hint="eastAsia"/>
        </w:rPr>
        <w:t xml:space="preserve"> Accept-Register</w:t>
      </w:r>
      <w:bookmarkEnd w:id="2399"/>
      <w:bookmarkEnd w:id="2400"/>
    </w:p>
    <w:p w14:paraId="5356B681" w14:textId="77777777" w:rsidR="00093F59" w:rsidRPr="00093F59" w:rsidRDefault="00093F59" w:rsidP="00475923">
      <w:pPr>
        <w:pStyle w:val="a3"/>
        <w:ind w:left="0" w:right="20"/>
      </w:pPr>
      <w:r>
        <w:t xml:space="preserve">The </w:t>
      </w:r>
      <w:r>
        <w:rPr>
          <w:rFonts w:hint="eastAsia"/>
        </w:rPr>
        <w:t>Multicast Router</w:t>
      </w:r>
      <w:r>
        <w:t xml:space="preserve"> which acts as RP manages </w:t>
      </w:r>
      <w:r>
        <w:rPr>
          <w:rFonts w:hint="eastAsia"/>
        </w:rPr>
        <w:t>Multicast Source Entry</w:t>
      </w:r>
      <w:r>
        <w:t xml:space="preserve"> by receiving </w:t>
      </w:r>
      <w:r>
        <w:rPr>
          <w:rFonts w:hint="eastAsia"/>
        </w:rPr>
        <w:t>PIM Register</w:t>
      </w:r>
      <w:r>
        <w:t xml:space="preserve"> messages from the </w:t>
      </w:r>
      <w:r>
        <w:rPr>
          <w:rFonts w:hint="eastAsia"/>
        </w:rPr>
        <w:t>1</w:t>
      </w:r>
      <w:r w:rsidRPr="00275384">
        <w:rPr>
          <w:rFonts w:hint="eastAsia"/>
          <w:vertAlign w:val="superscript"/>
        </w:rPr>
        <w:t>st</w:t>
      </w:r>
      <w:r>
        <w:rPr>
          <w:rFonts w:hint="eastAsia"/>
        </w:rPr>
        <w:t>-Hop Multicast Router</w:t>
      </w:r>
      <w:r>
        <w:t xml:space="preserve"> in PIM Domain. </w:t>
      </w:r>
    </w:p>
    <w:p w14:paraId="40A46401" w14:textId="77777777" w:rsidR="00093F59" w:rsidRDefault="00093F59" w:rsidP="00475923">
      <w:pPr>
        <w:pStyle w:val="a3"/>
        <w:ind w:left="0" w:right="20"/>
      </w:pPr>
      <w:r>
        <w:t>To limit the particular source</w:t>
      </w:r>
      <w:r>
        <w:rPr>
          <w:rFonts w:hint="eastAsia"/>
        </w:rPr>
        <w:t xml:space="preserve"> </w:t>
      </w:r>
      <w:r>
        <w:t xml:space="preserve">from which the received </w:t>
      </w:r>
      <w:r>
        <w:rPr>
          <w:rFonts w:hint="eastAsia"/>
        </w:rPr>
        <w:t>PIM Register</w:t>
      </w:r>
      <w:r>
        <w:t xml:space="preserve"> messages are coming, use the below commands in </w:t>
      </w:r>
      <w:r>
        <w:rPr>
          <w:rFonts w:hint="eastAsia"/>
        </w:rPr>
        <w:t>global configuration mode</w:t>
      </w:r>
      <w:r>
        <w:t>.</w:t>
      </w:r>
    </w:p>
    <w:tbl>
      <w:tblPr>
        <w:tblStyle w:val="CLIWide"/>
        <w:tblW w:w="0" w:type="auto"/>
        <w:tblLook w:val="01E0" w:firstRow="1" w:lastRow="1" w:firstColumn="1" w:lastColumn="1" w:noHBand="0" w:noVBand="0"/>
      </w:tblPr>
      <w:tblGrid>
        <w:gridCol w:w="3451"/>
        <w:gridCol w:w="4697"/>
      </w:tblGrid>
      <w:tr w:rsidR="00490D42"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Default="00BB7669" w:rsidP="00475923">
            <w:pPr>
              <w:pStyle w:val="aa"/>
              <w:ind w:right="20"/>
              <w:rPr>
                <w:rFonts w:cs="Times New Roman"/>
              </w:rPr>
            </w:pPr>
            <w:r>
              <w:rPr>
                <w:rFonts w:cs="굴림체" w:hint="eastAsia"/>
              </w:rPr>
              <w:t>Command</w:t>
            </w:r>
          </w:p>
        </w:tc>
        <w:tc>
          <w:tcPr>
            <w:tcW w:w="4802" w:type="dxa"/>
          </w:tcPr>
          <w:p w14:paraId="194C4E33" w14:textId="77777777" w:rsidR="00490D42" w:rsidRDefault="00BB7669" w:rsidP="00475923">
            <w:pPr>
              <w:pStyle w:val="aa"/>
              <w:ind w:right="20"/>
              <w:rPr>
                <w:rFonts w:cs="Times New Roman"/>
              </w:rPr>
            </w:pPr>
            <w:r>
              <w:rPr>
                <w:rFonts w:cs="굴림체" w:hint="eastAsia"/>
              </w:rPr>
              <w:t>Description</w:t>
            </w:r>
          </w:p>
        </w:tc>
      </w:tr>
      <w:tr w:rsidR="00490D42" w14:paraId="49EA35DC" w14:textId="77777777" w:rsidTr="00373CEA">
        <w:trPr>
          <w:trHeight w:val="327"/>
        </w:trPr>
        <w:tc>
          <w:tcPr>
            <w:tcW w:w="3520" w:type="dxa"/>
          </w:tcPr>
          <w:p w14:paraId="5F38FD68" w14:textId="77777777" w:rsidR="00490D42" w:rsidRDefault="00490D42" w:rsidP="00475923">
            <w:pPr>
              <w:pStyle w:val="aa"/>
              <w:ind w:right="20"/>
              <w:rPr>
                <w:rFonts w:cs="Times New Roman"/>
              </w:rPr>
            </w:pPr>
            <w:r>
              <w:rPr>
                <w:b/>
                <w:bCs/>
                <w:kern w:val="0"/>
              </w:rPr>
              <w:t xml:space="preserve">ip pim </w:t>
            </w:r>
            <w:r w:rsidRPr="00275384">
              <w:rPr>
                <w:b/>
                <w:bCs/>
                <w:kern w:val="0"/>
              </w:rPr>
              <w:t>accept-register</w:t>
            </w:r>
            <w:r>
              <w:rPr>
                <w:rFonts w:hint="eastAsia"/>
                <w:b/>
                <w:bCs/>
                <w:kern w:val="0"/>
              </w:rPr>
              <w:t xml:space="preserve"> list </w:t>
            </w:r>
            <w:r>
              <w:rPr>
                <w:i/>
                <w:iCs/>
                <w:kern w:val="0"/>
              </w:rPr>
              <w:t>access-list</w:t>
            </w:r>
          </w:p>
        </w:tc>
        <w:tc>
          <w:tcPr>
            <w:tcW w:w="4802" w:type="dxa"/>
          </w:tcPr>
          <w:p w14:paraId="285E6F8D" w14:textId="77777777" w:rsidR="00093F59" w:rsidRDefault="00093F59" w:rsidP="00475923">
            <w:pPr>
              <w:pStyle w:val="aa"/>
              <w:ind w:right="20"/>
            </w:pPr>
            <w:r>
              <w:rPr>
                <w:rFonts w:cs="Times New Roman"/>
                <w:kern w:val="0"/>
              </w:rPr>
              <w:t xml:space="preserve">Limit the particular source of the received </w:t>
            </w:r>
            <w:r>
              <w:rPr>
                <w:rFonts w:cs="Times New Roman" w:hint="eastAsia"/>
                <w:kern w:val="0"/>
              </w:rPr>
              <w:t>PIM Register</w:t>
            </w:r>
            <w:r>
              <w:rPr>
                <w:rFonts w:cs="Times New Roman"/>
                <w:kern w:val="0"/>
              </w:rPr>
              <w:t xml:space="preserve"> messages.</w:t>
            </w:r>
          </w:p>
        </w:tc>
      </w:tr>
      <w:tr w:rsidR="00490D42" w14:paraId="42A4106B" w14:textId="77777777" w:rsidTr="00373CEA">
        <w:trPr>
          <w:trHeight w:val="560"/>
        </w:trPr>
        <w:tc>
          <w:tcPr>
            <w:tcW w:w="3520" w:type="dxa"/>
          </w:tcPr>
          <w:p w14:paraId="39211742" w14:textId="77777777" w:rsidR="00490D42" w:rsidRDefault="00490D42" w:rsidP="00475923">
            <w:pPr>
              <w:pStyle w:val="aa"/>
              <w:ind w:right="20"/>
              <w:rPr>
                <w:b/>
                <w:bCs/>
                <w:kern w:val="0"/>
              </w:rPr>
            </w:pPr>
            <w:r>
              <w:rPr>
                <w:b/>
                <w:bCs/>
                <w:kern w:val="0"/>
              </w:rPr>
              <w:t xml:space="preserve">no ip pim </w:t>
            </w:r>
            <w:r>
              <w:rPr>
                <w:rFonts w:hint="eastAsia"/>
                <w:b/>
                <w:bCs/>
                <w:kern w:val="0"/>
              </w:rPr>
              <w:t>register-filter-group</w:t>
            </w:r>
          </w:p>
        </w:tc>
        <w:tc>
          <w:tcPr>
            <w:tcW w:w="4802" w:type="dxa"/>
          </w:tcPr>
          <w:p w14:paraId="45860CC1" w14:textId="77777777" w:rsidR="00093F59" w:rsidRDefault="00093F59" w:rsidP="00475923">
            <w:pPr>
              <w:pStyle w:val="aa"/>
              <w:ind w:right="20"/>
            </w:pPr>
            <w:r>
              <w:rPr>
                <w:rFonts w:cs="Times New Roman"/>
                <w:kern w:val="0"/>
              </w:rPr>
              <w:t>Release the limitation on the particular source.</w:t>
            </w:r>
          </w:p>
        </w:tc>
      </w:tr>
    </w:tbl>
    <w:p w14:paraId="2B16BD94"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698D327D" w14:textId="77777777" w:rsidTr="00DE1C5E">
        <w:tc>
          <w:tcPr>
            <w:tcW w:w="9048" w:type="dxa"/>
          </w:tcPr>
          <w:p w14:paraId="22738F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64335EB"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permit 100.1.1.0 0.0.0.255</w:t>
            </w:r>
          </w:p>
          <w:p w14:paraId="1B78568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deny any</w:t>
            </w:r>
          </w:p>
          <w:p w14:paraId="729D6BC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accept-register list 30</w:t>
            </w:r>
          </w:p>
          <w:p w14:paraId="1C3CF4E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68D6D20E" w14:textId="77777777" w:rsidR="00490D42" w:rsidRPr="004D0E5D" w:rsidRDefault="00490D42" w:rsidP="00475923">
      <w:pPr>
        <w:pStyle w:val="4"/>
        <w:ind w:left="0" w:right="20"/>
      </w:pPr>
      <w:bookmarkStart w:id="2401" w:name="_Toc363228542"/>
      <w:bookmarkStart w:id="2402" w:name="_Toc86051536"/>
      <w:r w:rsidRPr="004D0E5D">
        <w:rPr>
          <w:rFonts w:hint="eastAsia"/>
        </w:rPr>
        <w:t>PIM</w:t>
      </w:r>
      <w:r>
        <w:rPr>
          <w:rFonts w:hint="eastAsia"/>
        </w:rPr>
        <w:t xml:space="preserve"> SPT-Threshold</w:t>
      </w:r>
      <w:bookmarkEnd w:id="2401"/>
      <w:bookmarkEnd w:id="2402"/>
    </w:p>
    <w:p w14:paraId="14454B77" w14:textId="77777777" w:rsidR="0026581C" w:rsidRDefault="0026581C" w:rsidP="00475923">
      <w:pPr>
        <w:pStyle w:val="a3"/>
        <w:ind w:left="0" w:right="20"/>
      </w:pPr>
      <w:r>
        <w:rPr>
          <w:rFonts w:hint="eastAsia"/>
        </w:rPr>
        <w:t>When a Multicast Router</w:t>
      </w:r>
      <w:r>
        <w:t xml:space="preserve"> keeps the </w:t>
      </w:r>
      <w:r>
        <w:rPr>
          <w:rFonts w:hint="eastAsia"/>
        </w:rPr>
        <w:t>IGMP Membership</w:t>
      </w:r>
      <w:r>
        <w:t xml:space="preserve"> for the </w:t>
      </w:r>
      <w:r>
        <w:rPr>
          <w:rFonts w:hint="eastAsia"/>
        </w:rPr>
        <w:t>IGMP Host</w:t>
      </w:r>
      <w:r>
        <w:t xml:space="preserve">, this </w:t>
      </w:r>
      <w:r>
        <w:rPr>
          <w:rFonts w:hint="eastAsia"/>
        </w:rPr>
        <w:t>Multicast Router</w:t>
      </w:r>
      <w:r>
        <w:t xml:space="preserve"> is called as </w:t>
      </w:r>
      <w:r>
        <w:rPr>
          <w:rFonts w:hint="eastAsia"/>
        </w:rPr>
        <w:t>Last-Hop Route</w:t>
      </w:r>
      <w:r>
        <w:t xml:space="preserve">r. The </w:t>
      </w:r>
      <w:r>
        <w:rPr>
          <w:rFonts w:hint="eastAsia"/>
        </w:rPr>
        <w:t>Last-Hop Route</w:t>
      </w:r>
      <w:r>
        <w:t xml:space="preserve">r can </w:t>
      </w:r>
      <w:r w:rsidR="00624D28">
        <w:t>configure the SPT(</w:t>
      </w:r>
      <w:r w:rsidR="00624D28">
        <w:rPr>
          <w:rFonts w:hint="eastAsia"/>
        </w:rPr>
        <w:t>Shortest-Path-Tree</w:t>
      </w:r>
      <w:r w:rsidR="00624D28">
        <w:t xml:space="preserve">) so that it can receive the </w:t>
      </w:r>
      <w:r w:rsidR="00624D28">
        <w:rPr>
          <w:rFonts w:hint="eastAsia"/>
        </w:rPr>
        <w:t>Multicast Traffic</w:t>
      </w:r>
      <w:r w:rsidR="00624D28">
        <w:t xml:space="preserve"> which come from RP Tree in the fastest path. </w:t>
      </w:r>
    </w:p>
    <w:p w14:paraId="416CC8AE" w14:textId="77777777" w:rsidR="00490D42" w:rsidRDefault="00624D28" w:rsidP="00475923">
      <w:pPr>
        <w:pStyle w:val="a3"/>
        <w:ind w:left="0" w:right="20"/>
      </w:pPr>
      <w:r>
        <w:rPr>
          <w:rFonts w:hint="eastAsia"/>
        </w:rPr>
        <w:t>To configure PIM SPT-Threshold</w:t>
      </w:r>
      <w:r>
        <w:t xml:space="preserve">, use the below commands in </w:t>
      </w:r>
      <w:r>
        <w:rPr>
          <w:rFonts w:hint="eastAsia"/>
        </w:rPr>
        <w:t>global configuration mode</w:t>
      </w:r>
      <w:r>
        <w:t>.</w:t>
      </w:r>
    </w:p>
    <w:p w14:paraId="055B9AC0" w14:textId="77777777" w:rsidR="00624D28" w:rsidRDefault="00624D28" w:rsidP="00475923">
      <w:pPr>
        <w:pStyle w:val="aa"/>
        <w:ind w:right="20"/>
        <w:rPr>
          <w:rFonts w:cs="Times New Roman"/>
          <w:kern w:val="0"/>
        </w:rPr>
      </w:pPr>
    </w:p>
    <w:tbl>
      <w:tblPr>
        <w:tblStyle w:val="CLIWide"/>
        <w:tblW w:w="0" w:type="auto"/>
        <w:tblLook w:val="01E0" w:firstRow="1" w:lastRow="1" w:firstColumn="1" w:lastColumn="1" w:noHBand="0" w:noVBand="0"/>
      </w:tblPr>
      <w:tblGrid>
        <w:gridCol w:w="3451"/>
        <w:gridCol w:w="4697"/>
      </w:tblGrid>
      <w:tr w:rsidR="00490D42"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Default="00BB7669" w:rsidP="00475923">
            <w:pPr>
              <w:pStyle w:val="aa"/>
              <w:ind w:right="20"/>
              <w:rPr>
                <w:rFonts w:cs="Times New Roman"/>
              </w:rPr>
            </w:pPr>
            <w:r>
              <w:rPr>
                <w:rFonts w:cs="굴림체" w:hint="eastAsia"/>
              </w:rPr>
              <w:t>Command</w:t>
            </w:r>
          </w:p>
        </w:tc>
        <w:tc>
          <w:tcPr>
            <w:tcW w:w="5209" w:type="dxa"/>
          </w:tcPr>
          <w:p w14:paraId="5A619CC5" w14:textId="77777777" w:rsidR="00490D42" w:rsidRDefault="00BB7669" w:rsidP="00475923">
            <w:pPr>
              <w:pStyle w:val="aa"/>
              <w:ind w:right="20"/>
              <w:rPr>
                <w:rFonts w:cs="Times New Roman"/>
              </w:rPr>
            </w:pPr>
            <w:r>
              <w:rPr>
                <w:rFonts w:cs="굴림체" w:hint="eastAsia"/>
              </w:rPr>
              <w:t>Description</w:t>
            </w:r>
          </w:p>
        </w:tc>
      </w:tr>
      <w:tr w:rsidR="00490D42" w14:paraId="5FE02A84" w14:textId="77777777" w:rsidTr="00BF5E2A">
        <w:trPr>
          <w:trHeight w:val="327"/>
        </w:trPr>
        <w:tc>
          <w:tcPr>
            <w:tcW w:w="3791" w:type="dxa"/>
          </w:tcPr>
          <w:p w14:paraId="30F1295B" w14:textId="77777777" w:rsidR="00490D42" w:rsidRDefault="00490D42" w:rsidP="00475923">
            <w:pPr>
              <w:pStyle w:val="aa"/>
              <w:ind w:right="20"/>
              <w:rPr>
                <w:rFonts w:cs="Times New Roman"/>
              </w:rPr>
            </w:pP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2ECC5B01" w14:textId="77777777" w:rsidR="00624D28" w:rsidRDefault="00624D28" w:rsidP="00475923">
            <w:pPr>
              <w:pStyle w:val="aa"/>
              <w:ind w:right="20"/>
            </w:pPr>
            <w:r>
              <w:rPr>
                <w:rFonts w:cs="Times New Roman" w:hint="eastAsia"/>
                <w:kern w:val="0"/>
              </w:rPr>
              <w:t>Configure PIM SPT-Threshold</w:t>
            </w:r>
          </w:p>
          <w:p w14:paraId="70CC121F" w14:textId="77777777" w:rsidR="00490D42" w:rsidRDefault="00624D28" w:rsidP="00475923">
            <w:pPr>
              <w:pStyle w:val="aa"/>
              <w:ind w:right="20"/>
            </w:pPr>
            <w:r>
              <w:rPr>
                <w:rFonts w:cs="Times New Roman"/>
                <w:kern w:val="0"/>
              </w:rPr>
              <w:t>D</w:t>
            </w:r>
            <w:r w:rsidR="00490D42">
              <w:rPr>
                <w:rFonts w:cs="Times New Roman" w:hint="eastAsia"/>
                <w:kern w:val="0"/>
              </w:rPr>
              <w:t>efault</w:t>
            </w:r>
            <w:r>
              <w:rPr>
                <w:rFonts w:cs="Times New Roman" w:hint="eastAsia"/>
                <w:kern w:val="0"/>
              </w:rPr>
              <w:t xml:space="preserve"> </w:t>
            </w:r>
            <w:r>
              <w:rPr>
                <w:rFonts w:cs="Times New Roman"/>
                <w:kern w:val="0"/>
              </w:rPr>
              <w:t>is</w:t>
            </w:r>
            <w:r w:rsidR="00490D42">
              <w:rPr>
                <w:rFonts w:cs="Times New Roman" w:hint="eastAsia"/>
                <w:kern w:val="0"/>
              </w:rPr>
              <w:t xml:space="preserve"> </w:t>
            </w:r>
            <w:r>
              <w:rPr>
                <w:rFonts w:cs="Times New Roman"/>
                <w:kern w:val="0"/>
              </w:rPr>
              <w:t>‘</w:t>
            </w:r>
            <w:r w:rsidR="00490D42">
              <w:rPr>
                <w:rFonts w:cs="Times New Roman" w:hint="eastAsia"/>
                <w:kern w:val="0"/>
              </w:rPr>
              <w:t>Enable</w:t>
            </w:r>
            <w:r>
              <w:rPr>
                <w:rFonts w:cs="Times New Roman"/>
                <w:kern w:val="0"/>
              </w:rPr>
              <w:t>’</w:t>
            </w:r>
            <w:r w:rsidR="00490D42">
              <w:rPr>
                <w:rFonts w:cs="Times New Roman" w:hint="eastAsia"/>
                <w:kern w:val="0"/>
              </w:rPr>
              <w:t>.</w:t>
            </w:r>
          </w:p>
        </w:tc>
      </w:tr>
      <w:tr w:rsidR="00490D42" w14:paraId="2251DD6F" w14:textId="77777777" w:rsidTr="00BF5E2A">
        <w:trPr>
          <w:trHeight w:val="560"/>
        </w:trPr>
        <w:tc>
          <w:tcPr>
            <w:tcW w:w="3791" w:type="dxa"/>
          </w:tcPr>
          <w:p w14:paraId="35CC0284" w14:textId="77777777" w:rsidR="00490D42" w:rsidRDefault="00490D42" w:rsidP="00475923">
            <w:pPr>
              <w:pStyle w:val="aa"/>
              <w:ind w:right="20"/>
              <w:rPr>
                <w:b/>
                <w:bCs/>
                <w:kern w:val="0"/>
              </w:rPr>
            </w:pPr>
            <w:r>
              <w:rPr>
                <w:b/>
                <w:bCs/>
                <w:kern w:val="0"/>
              </w:rPr>
              <w:t xml:space="preserve">no </w:t>
            </w: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14:paraId="6E893F64" w14:textId="77777777" w:rsidR="00490D42" w:rsidRDefault="00624D28" w:rsidP="00475923">
            <w:pPr>
              <w:pStyle w:val="aa"/>
              <w:ind w:right="20"/>
            </w:pPr>
            <w:r>
              <w:rPr>
                <w:rFonts w:cs="굴림체" w:hint="eastAsia"/>
              </w:rPr>
              <w:t>R</w:t>
            </w:r>
            <w:r>
              <w:rPr>
                <w:rFonts w:cs="굴림체"/>
              </w:rPr>
              <w:t>elease the configured</w:t>
            </w:r>
            <w:r w:rsidR="00490D42">
              <w:rPr>
                <w:rFonts w:cs="굴림체" w:hint="eastAsia"/>
              </w:rPr>
              <w:t xml:space="preserve"> PIM SPT Threshold</w:t>
            </w:r>
            <w:r>
              <w:rPr>
                <w:rFonts w:cs="굴림체" w:hint="eastAsia"/>
              </w:rPr>
              <w:t>.</w:t>
            </w:r>
          </w:p>
        </w:tc>
      </w:tr>
    </w:tbl>
    <w:p w14:paraId="39A8B9C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55314BE6" w14:textId="77777777" w:rsidTr="00DE1C5E">
        <w:tc>
          <w:tcPr>
            <w:tcW w:w="9048" w:type="dxa"/>
          </w:tcPr>
          <w:p w14:paraId="18EBC19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76E7D79"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no ip</w:t>
            </w:r>
            <w:r w:rsidRPr="0032769C">
              <w:rPr>
                <w:rFonts w:ascii="Courier New" w:hAnsi="Courier New" w:cs="Courier New"/>
                <w:b/>
                <w:bCs/>
              </w:rPr>
              <w:t xml:space="preserve"> pim spt-threshold</w:t>
            </w:r>
          </w:p>
          <w:p w14:paraId="54D04699"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14:paraId="5F399B1B" w14:textId="77777777" w:rsidR="00490D42" w:rsidRDefault="00490D42" w:rsidP="00475923">
      <w:pPr>
        <w:pStyle w:val="4"/>
        <w:ind w:left="0" w:right="20"/>
      </w:pPr>
      <w:bookmarkStart w:id="2403" w:name="_Toc277151011"/>
      <w:bookmarkStart w:id="2404" w:name="_Toc363228543"/>
      <w:bookmarkStart w:id="2405" w:name="_Toc277151012"/>
      <w:r>
        <w:lastRenderedPageBreak/>
        <w:t xml:space="preserve">PIM </w:t>
      </w:r>
      <w:bookmarkEnd w:id="2403"/>
      <w:r w:rsidRPr="00DE1C5E">
        <w:rPr>
          <w:rFonts w:hint="eastAsia"/>
        </w:rPr>
        <w:t>Cisco</w:t>
      </w:r>
      <w:r>
        <w:rPr>
          <w:rFonts w:hint="eastAsia"/>
        </w:rPr>
        <w:t>-Register-Checksum</w:t>
      </w:r>
      <w:bookmarkEnd w:id="2404"/>
      <w:bookmarkEnd w:id="2405"/>
    </w:p>
    <w:p w14:paraId="400051DF" w14:textId="77777777" w:rsidR="00AD793A" w:rsidRDefault="00AD793A" w:rsidP="00475923">
      <w:pPr>
        <w:pStyle w:val="a3"/>
        <w:ind w:left="0" w:right="20"/>
        <w:rPr>
          <w:rFonts w:cs="굴림체"/>
        </w:rPr>
      </w:pPr>
      <w:r>
        <w:rPr>
          <w:rStyle w:val="hps"/>
          <w:color w:val="222222"/>
        </w:rPr>
        <w:t>The First-Hop</w:t>
      </w:r>
      <w:r>
        <w:rPr>
          <w:color w:val="222222"/>
        </w:rPr>
        <w:t xml:space="preserve"> </w:t>
      </w:r>
      <w:r>
        <w:rPr>
          <w:rStyle w:val="hps"/>
          <w:color w:val="222222"/>
        </w:rPr>
        <w:t xml:space="preserve">Router which has received the </w:t>
      </w:r>
      <w:r>
        <w:t xml:space="preserve">Multicast Packet from </w:t>
      </w:r>
      <w:r>
        <w:rPr>
          <w:rStyle w:val="hps"/>
          <w:color w:val="222222"/>
        </w:rPr>
        <w:t>Multicast Packet</w:t>
      </w:r>
      <w:r>
        <w:rPr>
          <w:color w:val="222222"/>
        </w:rPr>
        <w:t xml:space="preserve"> </w:t>
      </w:r>
      <w:r>
        <w:rPr>
          <w:rStyle w:val="hps"/>
          <w:color w:val="222222"/>
        </w:rPr>
        <w:t xml:space="preserve">Originator sends the packet that is included in </w:t>
      </w:r>
      <w:r>
        <w:t>PIM Register message</w:t>
      </w:r>
      <w:r>
        <w:rPr>
          <w:rStyle w:val="hps"/>
          <w:color w:val="222222"/>
        </w:rPr>
        <w:t xml:space="preserve"> to RP by way of </w:t>
      </w:r>
      <w:r>
        <w:t xml:space="preserve">unicast routing. The RP which receives this PIM Register message forwards the Multicast Packet to all the Multicast </w:t>
      </w:r>
      <w:r>
        <w:rPr>
          <w:rFonts w:hint="eastAsia"/>
        </w:rPr>
        <w:t>Routing</w:t>
      </w:r>
      <w:r>
        <w:t xml:space="preserve"> Entry. </w:t>
      </w:r>
    </w:p>
    <w:p w14:paraId="6751A38A" w14:textId="77777777" w:rsidR="00490D42" w:rsidRPr="00373CEA" w:rsidRDefault="00AD793A" w:rsidP="00475923">
      <w:pPr>
        <w:pStyle w:val="a3"/>
        <w:ind w:left="0" w:right="20"/>
        <w:rPr>
          <w:color w:val="222222"/>
        </w:rPr>
      </w:pPr>
      <w:r>
        <w:rPr>
          <w:rStyle w:val="hps"/>
          <w:color w:val="222222"/>
        </w:rPr>
        <w:t>According to</w:t>
      </w:r>
      <w:r>
        <w:t xml:space="preserve"> </w:t>
      </w:r>
      <w:r>
        <w:rPr>
          <w:rStyle w:val="hps"/>
          <w:color w:val="222222"/>
        </w:rPr>
        <w:t xml:space="preserve">RFC standards the Checksum of </w:t>
      </w:r>
      <w:r>
        <w:rPr>
          <w:kern w:val="0"/>
        </w:rPr>
        <w:t xml:space="preserve">PIM-SM Register message is calculated with the </w:t>
      </w:r>
      <w:r>
        <w:rPr>
          <w:rStyle w:val="hps"/>
          <w:color w:val="222222"/>
        </w:rPr>
        <w:t xml:space="preserve">Header part meanwhile Cisco uses </w:t>
      </w:r>
      <w:r>
        <w:t xml:space="preserve">the </w:t>
      </w:r>
      <w:r>
        <w:rPr>
          <w:rStyle w:val="hps"/>
          <w:color w:val="222222"/>
        </w:rPr>
        <w:t>entire message for the Checksum. Therefore,</w:t>
      </w:r>
      <w:r>
        <w:t xml:space="preserve"> </w:t>
      </w:r>
      <w:r>
        <w:rPr>
          <w:rStyle w:val="hps"/>
          <w:color w:val="222222"/>
        </w:rPr>
        <w:t>in order</w:t>
      </w:r>
      <w:r>
        <w:t xml:space="preserve"> </w:t>
      </w:r>
      <w:r>
        <w:rPr>
          <w:rStyle w:val="hps"/>
          <w:color w:val="222222"/>
        </w:rPr>
        <w:t>to be compatible</w:t>
      </w:r>
      <w:r>
        <w:t xml:space="preserve"> </w:t>
      </w:r>
      <w:r>
        <w:rPr>
          <w:rStyle w:val="hps"/>
          <w:color w:val="222222"/>
        </w:rPr>
        <w:t>with</w:t>
      </w:r>
      <w:r>
        <w:t xml:space="preserve"> </w:t>
      </w:r>
      <w:r>
        <w:rPr>
          <w:rStyle w:val="hps"/>
          <w:color w:val="222222"/>
        </w:rPr>
        <w:t>CISCO</w:t>
      </w:r>
      <w:r>
        <w:t xml:space="preserve"> </w:t>
      </w:r>
      <w:r>
        <w:rPr>
          <w:rStyle w:val="hps"/>
          <w:color w:val="222222"/>
        </w:rPr>
        <w:t>Router</w:t>
      </w:r>
      <w:r>
        <w:t xml:space="preserve"> </w:t>
      </w:r>
      <w:r>
        <w:rPr>
          <w:rStyle w:val="hps"/>
          <w:color w:val="222222"/>
        </w:rPr>
        <w:t>Checksum</w:t>
      </w:r>
      <w:r>
        <w:t xml:space="preserve"> </w:t>
      </w:r>
      <w:r>
        <w:rPr>
          <w:rStyle w:val="hps"/>
          <w:color w:val="222222"/>
        </w:rPr>
        <w:t>calculation</w:t>
      </w:r>
      <w:r>
        <w:t xml:space="preserve"> </w:t>
      </w:r>
      <w:r>
        <w:rPr>
          <w:rStyle w:val="hps"/>
          <w:color w:val="222222"/>
        </w:rPr>
        <w:t>shall be</w:t>
      </w:r>
      <w:r>
        <w:t xml:space="preserve"> with </w:t>
      </w:r>
      <w:r>
        <w:rPr>
          <w:rStyle w:val="hps"/>
          <w:color w:val="222222"/>
        </w:rPr>
        <w:t>the whole</w:t>
      </w:r>
      <w:r>
        <w:t xml:space="preserve"> </w:t>
      </w:r>
      <w:r>
        <w:rPr>
          <w:rStyle w:val="hps"/>
          <w:color w:val="222222"/>
        </w:rPr>
        <w:t xml:space="preserve">of the message. </w:t>
      </w:r>
      <w:r>
        <w:br/>
      </w:r>
      <w:r>
        <w:rPr>
          <w:rStyle w:val="hps"/>
          <w:color w:val="222222"/>
        </w:rPr>
        <w:t>To set the</w:t>
      </w:r>
      <w:r>
        <w:t xml:space="preserve"> </w:t>
      </w:r>
      <w:r>
        <w:rPr>
          <w:rStyle w:val="hps"/>
          <w:color w:val="222222"/>
        </w:rPr>
        <w:t>Cisco Register-Checksum</w:t>
      </w:r>
      <w:r>
        <w:t xml:space="preserve"> </w:t>
      </w:r>
      <w:r w:rsidR="00E85884">
        <w:rPr>
          <w:rStyle w:val="hps"/>
          <w:color w:val="222222"/>
        </w:rPr>
        <w:t>use the below</w:t>
      </w:r>
      <w:r>
        <w:rPr>
          <w:rStyle w:val="hps"/>
          <w:color w:val="222222"/>
        </w:rPr>
        <w:t xml:space="preserve">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3117"/>
        <w:gridCol w:w="5031"/>
      </w:tblGrid>
      <w:tr w:rsidR="00490D42"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Default="004F573F" w:rsidP="00475923">
            <w:pPr>
              <w:pStyle w:val="ab"/>
              <w:ind w:right="20"/>
              <w:rPr>
                <w:rFonts w:cs="Times New Roman"/>
              </w:rPr>
            </w:pPr>
            <w:r>
              <w:rPr>
                <w:rFonts w:cs="굴림체" w:hint="eastAsia"/>
              </w:rPr>
              <w:t>Command</w:t>
            </w:r>
          </w:p>
        </w:tc>
        <w:tc>
          <w:tcPr>
            <w:tcW w:w="5580" w:type="dxa"/>
          </w:tcPr>
          <w:p w14:paraId="726421EB" w14:textId="77777777" w:rsidR="00490D42" w:rsidRDefault="004F573F" w:rsidP="00475923">
            <w:pPr>
              <w:pStyle w:val="ab"/>
              <w:ind w:right="20"/>
              <w:rPr>
                <w:rFonts w:cs="Times New Roman"/>
              </w:rPr>
            </w:pPr>
            <w:r>
              <w:rPr>
                <w:rFonts w:cs="굴림체" w:hint="eastAsia"/>
              </w:rPr>
              <w:t>Description</w:t>
            </w:r>
          </w:p>
        </w:tc>
      </w:tr>
      <w:tr w:rsidR="00490D42" w14:paraId="5B5B92EC" w14:textId="77777777" w:rsidTr="00BF5E2A">
        <w:trPr>
          <w:trHeight w:val="626"/>
        </w:trPr>
        <w:tc>
          <w:tcPr>
            <w:tcW w:w="3400" w:type="dxa"/>
          </w:tcPr>
          <w:p w14:paraId="7ED48845" w14:textId="77777777" w:rsidR="00490D42" w:rsidRPr="00AB43D3" w:rsidRDefault="00490D42" w:rsidP="00475923">
            <w:pPr>
              <w:pStyle w:val="aa"/>
              <w:ind w:right="20"/>
              <w:jc w:val="left"/>
              <w:rPr>
                <w:b/>
                <w:bCs/>
                <w:kern w:val="0"/>
                <w:lang w:val="pt-BR"/>
              </w:rPr>
            </w:pPr>
            <w:r w:rsidRPr="00AB43D3">
              <w:rPr>
                <w:b/>
                <w:bCs/>
                <w:kern w:val="0"/>
                <w:lang w:val="pt-BR"/>
              </w:rPr>
              <w:t>ip pim cisco-register-checksum</w:t>
            </w:r>
          </w:p>
        </w:tc>
        <w:tc>
          <w:tcPr>
            <w:tcW w:w="5580" w:type="dxa"/>
          </w:tcPr>
          <w:p w14:paraId="3A7CA891" w14:textId="77777777" w:rsidR="00490D42" w:rsidRDefault="00E85884" w:rsidP="00475923">
            <w:pPr>
              <w:pStyle w:val="aa"/>
              <w:ind w:right="20"/>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all</w:t>
            </w:r>
            <w:r w:rsidR="00490D42">
              <w:rPr>
                <w:rFonts w:hint="eastAsia"/>
              </w:rPr>
              <w:t xml:space="preserve"> </w:t>
            </w:r>
            <w:proofErr w:type="gramStart"/>
            <w:r w:rsidR="00490D42">
              <w:rPr>
                <w:rFonts w:hint="eastAsia"/>
              </w:rPr>
              <w:t>Group</w:t>
            </w:r>
            <w:proofErr w:type="gramEnd"/>
            <w:r>
              <w:rPr>
                <w:rFonts w:hint="eastAsia"/>
              </w:rPr>
              <w:t>.</w:t>
            </w:r>
          </w:p>
        </w:tc>
      </w:tr>
      <w:tr w:rsidR="00490D42" w:rsidRPr="00AB43D3" w14:paraId="3BE2503A" w14:textId="77777777" w:rsidTr="00BF5E2A">
        <w:trPr>
          <w:trHeight w:val="626"/>
        </w:trPr>
        <w:tc>
          <w:tcPr>
            <w:tcW w:w="3400" w:type="dxa"/>
          </w:tcPr>
          <w:p w14:paraId="6320562D" w14:textId="77777777" w:rsidR="00490D42" w:rsidRPr="00D1052B" w:rsidRDefault="00490D42" w:rsidP="00475923">
            <w:pPr>
              <w:pStyle w:val="aa"/>
              <w:ind w:right="20"/>
              <w:jc w:val="left"/>
              <w:rPr>
                <w:b/>
                <w:bCs/>
                <w:kern w:val="0"/>
              </w:rPr>
            </w:pPr>
            <w:r w:rsidRPr="00D1052B">
              <w:rPr>
                <w:b/>
                <w:bCs/>
                <w:kern w:val="0"/>
              </w:rPr>
              <w:t>ip pim cisco-register-checksum group-list</w:t>
            </w:r>
            <w:r w:rsidRPr="00D1052B">
              <w:rPr>
                <w:rFonts w:hint="eastAsia"/>
                <w:b/>
                <w:bCs/>
                <w:kern w:val="0"/>
              </w:rPr>
              <w:t xml:space="preserve"> </w:t>
            </w:r>
            <w:r w:rsidRPr="00D1052B">
              <w:rPr>
                <w:rFonts w:hint="eastAsia"/>
                <w:i/>
                <w:iCs/>
                <w:kern w:val="0"/>
              </w:rPr>
              <w:t>access-list</w:t>
            </w:r>
          </w:p>
        </w:tc>
        <w:tc>
          <w:tcPr>
            <w:tcW w:w="5580" w:type="dxa"/>
          </w:tcPr>
          <w:p w14:paraId="6A96F282" w14:textId="77777777" w:rsidR="00E85884" w:rsidRPr="00AB43D3" w:rsidRDefault="00E85884" w:rsidP="00475923">
            <w:pPr>
              <w:pStyle w:val="aa"/>
              <w:ind w:right="20"/>
              <w:rPr>
                <w:rFonts w:cs="Times New Roman"/>
                <w:lang w:val="pt-BR"/>
              </w:rPr>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the</w:t>
            </w:r>
            <w:r>
              <w:rPr>
                <w:rFonts w:hint="eastAsia"/>
              </w:rPr>
              <w:t xml:space="preserve"> Group specified in </w:t>
            </w:r>
            <w:r>
              <w:rPr>
                <w:rFonts w:cs="Times New Roman" w:hint="eastAsia"/>
                <w:lang w:val="pt-BR"/>
              </w:rPr>
              <w:t>Access-list</w:t>
            </w:r>
            <w:r>
              <w:rPr>
                <w:rFonts w:cs="Times New Roman"/>
                <w:lang w:val="pt-BR"/>
              </w:rPr>
              <w:t xml:space="preserve">. </w:t>
            </w:r>
          </w:p>
        </w:tc>
      </w:tr>
      <w:tr w:rsidR="00490D42" w:rsidRPr="00AB43D3" w14:paraId="7D247D83" w14:textId="77777777" w:rsidTr="00BF5E2A">
        <w:trPr>
          <w:trHeight w:val="626"/>
        </w:trPr>
        <w:tc>
          <w:tcPr>
            <w:tcW w:w="3400" w:type="dxa"/>
          </w:tcPr>
          <w:p w14:paraId="742C833B" w14:textId="77777777" w:rsidR="00490D42" w:rsidRPr="00AB43D3"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w:t>
            </w:r>
          </w:p>
        </w:tc>
        <w:tc>
          <w:tcPr>
            <w:tcW w:w="5580" w:type="dxa"/>
          </w:tcPr>
          <w:p w14:paraId="6AB3572E" w14:textId="77777777" w:rsidR="00E85884" w:rsidRPr="00AB43D3" w:rsidRDefault="00E85884" w:rsidP="00475923">
            <w:pPr>
              <w:pStyle w:val="aa"/>
              <w:ind w:right="20"/>
              <w:rPr>
                <w:rFonts w:cs="굴림체"/>
                <w:lang w:val="pt-BR"/>
              </w:rPr>
            </w:pPr>
            <w:r>
              <w:t xml:space="preserve">Release the configuration for all </w:t>
            </w:r>
            <w:proofErr w:type="gramStart"/>
            <w:r>
              <w:t>Group</w:t>
            </w:r>
            <w:proofErr w:type="gramEnd"/>
            <w:r>
              <w:t>.</w:t>
            </w:r>
          </w:p>
        </w:tc>
      </w:tr>
      <w:tr w:rsidR="00490D42" w:rsidRPr="00AB43D3" w14:paraId="482C447F" w14:textId="77777777" w:rsidTr="00BF5E2A">
        <w:trPr>
          <w:trHeight w:val="626"/>
        </w:trPr>
        <w:tc>
          <w:tcPr>
            <w:tcW w:w="3400" w:type="dxa"/>
          </w:tcPr>
          <w:p w14:paraId="7BF009D1" w14:textId="77777777" w:rsidR="00490D42"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 group-list</w:t>
            </w:r>
            <w:r>
              <w:rPr>
                <w:rFonts w:hint="eastAsia"/>
                <w:b/>
                <w:bCs/>
                <w:kern w:val="0"/>
                <w:lang w:val="pt-BR"/>
              </w:rPr>
              <w:t xml:space="preserve"> </w:t>
            </w:r>
            <w:r w:rsidRPr="00AB43D3">
              <w:rPr>
                <w:rFonts w:hint="eastAsia"/>
                <w:i/>
                <w:iCs/>
                <w:kern w:val="0"/>
                <w:lang w:val="pt-BR"/>
              </w:rPr>
              <w:t>access-list</w:t>
            </w:r>
          </w:p>
        </w:tc>
        <w:tc>
          <w:tcPr>
            <w:tcW w:w="5580" w:type="dxa"/>
          </w:tcPr>
          <w:p w14:paraId="42B58140" w14:textId="77777777" w:rsidR="00E85884" w:rsidRPr="00AB43D3" w:rsidRDefault="00E85884" w:rsidP="00475923">
            <w:pPr>
              <w:pStyle w:val="aa"/>
              <w:ind w:right="20"/>
              <w:rPr>
                <w:rFonts w:cs="굴림체"/>
                <w:lang w:val="pt-BR"/>
              </w:rPr>
            </w:pPr>
            <w:r>
              <w:t>Release the configuration for the specified Group.</w:t>
            </w:r>
          </w:p>
        </w:tc>
      </w:tr>
    </w:tbl>
    <w:p w14:paraId="654CAA94" w14:textId="77777777" w:rsidR="00490D42" w:rsidRDefault="00490D42" w:rsidP="00475923">
      <w:pPr>
        <w:pStyle w:val="aa"/>
        <w:ind w:right="20"/>
        <w:rPr>
          <w:rFonts w:ascii="돋움" w:eastAsia="돋움" w:hAnsi="Times New Roman" w:cs="Times New Roman"/>
          <w:kern w:val="0"/>
          <w:lang w:val="pt-BR"/>
        </w:rPr>
      </w:pPr>
    </w:p>
    <w:tbl>
      <w:tblPr>
        <w:tblStyle w:val="48"/>
        <w:tblW w:w="0" w:type="auto"/>
        <w:tblLook w:val="01E0" w:firstRow="1" w:lastRow="1" w:firstColumn="1" w:lastColumn="1" w:noHBand="0" w:noVBand="0"/>
      </w:tblPr>
      <w:tblGrid>
        <w:gridCol w:w="8261"/>
      </w:tblGrid>
      <w:tr w:rsidR="00490D42" w:rsidRPr="0032769C" w14:paraId="24553836" w14:textId="77777777" w:rsidTr="00DE1C5E">
        <w:tc>
          <w:tcPr>
            <w:tcW w:w="9068" w:type="dxa"/>
          </w:tcPr>
          <w:p w14:paraId="4938E5ED" w14:textId="77777777" w:rsidR="00490D42" w:rsidRPr="0032769C" w:rsidRDefault="00490D42" w:rsidP="00475923">
            <w:pPr>
              <w:pStyle w:val="aa"/>
              <w:ind w:right="20"/>
              <w:rPr>
                <w:rFonts w:ascii="돋움" w:eastAsia="돋움" w:hAnsi="Times New Roman" w:cs="Times New Roman"/>
                <w:kern w:val="0"/>
                <w:lang w:val="pt-BR"/>
              </w:rPr>
            </w:pPr>
          </w:p>
          <w:p w14:paraId="26D9A01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5DFA13F"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cisco-register-checksum</w:t>
            </w:r>
          </w:p>
          <w:p w14:paraId="6F39B04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32C44B9" w14:textId="77777777" w:rsidR="00490D42" w:rsidRPr="0032769C" w:rsidRDefault="00490D42" w:rsidP="00475923">
            <w:pPr>
              <w:pStyle w:val="aa"/>
              <w:ind w:right="20"/>
              <w:rPr>
                <w:rFonts w:ascii="돋움" w:eastAsia="돋움" w:hAnsi="Times New Roman" w:cs="Times New Roman"/>
                <w:kern w:val="0"/>
              </w:rPr>
            </w:pPr>
          </w:p>
        </w:tc>
      </w:tr>
    </w:tbl>
    <w:p w14:paraId="745A42A3"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261"/>
      </w:tblGrid>
      <w:tr w:rsidR="00490D42" w:rsidRPr="0032769C" w14:paraId="550EE61F" w14:textId="77777777" w:rsidTr="00DE1C5E">
        <w:tc>
          <w:tcPr>
            <w:tcW w:w="9068" w:type="dxa"/>
          </w:tcPr>
          <w:p w14:paraId="45BB4AF2" w14:textId="77777777" w:rsidR="00490D42" w:rsidRPr="0032769C" w:rsidRDefault="00490D42" w:rsidP="00475923">
            <w:pPr>
              <w:pStyle w:val="aa"/>
              <w:ind w:right="20"/>
              <w:rPr>
                <w:rFonts w:ascii="돋움" w:eastAsia="돋움" w:hAnsi="Times New Roman" w:cs="Times New Roman"/>
                <w:kern w:val="0"/>
                <w:lang w:val="pt-BR"/>
              </w:rPr>
            </w:pPr>
          </w:p>
          <w:p w14:paraId="3D36F6C3"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00A5704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 xml:space="preserve">access-list </w:t>
            </w:r>
            <w:r w:rsidRPr="0032769C">
              <w:rPr>
                <w:rFonts w:ascii="Courier New" w:hAnsi="Courier New" w:cs="Courier New" w:hint="eastAsia"/>
                <w:b/>
                <w:bCs/>
                <w:lang w:val="pt-BR"/>
              </w:rPr>
              <w:t>11</w:t>
            </w:r>
            <w:r w:rsidRPr="0032769C">
              <w:rPr>
                <w:rFonts w:ascii="Courier New" w:hAnsi="Courier New" w:cs="Courier New"/>
                <w:b/>
                <w:bCs/>
                <w:lang w:val="pt-BR"/>
              </w:rPr>
              <w:t xml:space="preserve"> permit </w:t>
            </w:r>
            <w:r w:rsidRPr="0032769C">
              <w:rPr>
                <w:rFonts w:ascii="Courier New" w:hAnsi="Courier New" w:cs="Courier New" w:hint="eastAsia"/>
                <w:b/>
                <w:bCs/>
                <w:lang w:val="pt-BR"/>
              </w:rPr>
              <w:t>224</w:t>
            </w:r>
            <w:r w:rsidRPr="0032769C">
              <w:rPr>
                <w:rFonts w:ascii="Courier New" w:hAnsi="Courier New" w:cs="Courier New"/>
                <w:b/>
                <w:bCs/>
                <w:lang w:val="pt-BR"/>
              </w:rPr>
              <w:t>.1.1.0 0.0.0.255</w:t>
            </w:r>
          </w:p>
          <w:p w14:paraId="65D23587"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ip pim cisco-register-checksum group-list 1</w:t>
            </w:r>
            <w:r w:rsidRPr="0032769C">
              <w:rPr>
                <w:rFonts w:ascii="Courier New" w:hAnsi="Courier New" w:cs="Courier New" w:hint="eastAsia"/>
                <w:b/>
                <w:bCs/>
                <w:lang w:val="pt-BR"/>
              </w:rPr>
              <w:t>1</w:t>
            </w:r>
          </w:p>
          <w:p w14:paraId="4C5C6A0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105CD974" w14:textId="77777777" w:rsidR="00490D42" w:rsidRPr="0032769C" w:rsidRDefault="00490D42" w:rsidP="00475923">
            <w:pPr>
              <w:pStyle w:val="aa"/>
              <w:ind w:right="20"/>
              <w:rPr>
                <w:rFonts w:ascii="돋움" w:eastAsia="돋움" w:hAnsi="Times New Roman" w:cs="Times New Roman"/>
                <w:kern w:val="0"/>
              </w:rPr>
            </w:pPr>
          </w:p>
        </w:tc>
      </w:tr>
    </w:tbl>
    <w:p w14:paraId="379F08D5" w14:textId="77777777" w:rsidR="00490D42" w:rsidRDefault="00490D42" w:rsidP="00475923">
      <w:pPr>
        <w:pStyle w:val="4"/>
        <w:ind w:left="0" w:right="20"/>
      </w:pPr>
      <w:bookmarkStart w:id="2406" w:name="_Toc363228544"/>
      <w:bookmarkStart w:id="2407" w:name="_Toc277151013"/>
      <w:bookmarkStart w:id="2408" w:name="_Toc363228545"/>
      <w:r>
        <w:rPr>
          <w:rFonts w:hint="eastAsia"/>
        </w:rPr>
        <w:t>PIM BSR-C</w:t>
      </w:r>
      <w:r>
        <w:t>andidate</w:t>
      </w:r>
      <w:bookmarkEnd w:id="2406"/>
      <w:bookmarkEnd w:id="2407"/>
      <w:bookmarkEnd w:id="2408"/>
    </w:p>
    <w:p w14:paraId="6B22977D" w14:textId="77777777" w:rsidR="00E85884" w:rsidRDefault="00E85884" w:rsidP="00475923">
      <w:pPr>
        <w:pStyle w:val="a3"/>
        <w:ind w:left="0" w:right="20"/>
      </w:pPr>
      <w:r>
        <w:t xml:space="preserve">In order for a </w:t>
      </w:r>
      <w:r>
        <w:rPr>
          <w:rFonts w:cs="굴림체" w:hint="eastAsia"/>
        </w:rPr>
        <w:t>Multicast Router</w:t>
      </w:r>
      <w:r>
        <w:rPr>
          <w:rFonts w:cs="굴림체"/>
        </w:rPr>
        <w:t xml:space="preserve"> to act as the </w:t>
      </w:r>
      <w:r>
        <w:rPr>
          <w:rFonts w:hint="eastAsia"/>
        </w:rPr>
        <w:t>BSR C</w:t>
      </w:r>
      <w:r>
        <w:t xml:space="preserve">andidate, it should be included in PIM Domain. To configure the </w:t>
      </w:r>
      <w:r>
        <w:rPr>
          <w:rFonts w:hint="eastAsia"/>
        </w:rPr>
        <w:t>Multicast Router</w:t>
      </w:r>
      <w:r>
        <w:t xml:space="preserve"> to be the </w:t>
      </w:r>
      <w:r>
        <w:rPr>
          <w:rFonts w:hint="eastAsia"/>
        </w:rPr>
        <w:t xml:space="preserve">BSR </w:t>
      </w:r>
      <w:r>
        <w:t xml:space="preserve">Candidate, use the below commands in global configuration mode. </w:t>
      </w:r>
    </w:p>
    <w:tbl>
      <w:tblPr>
        <w:tblStyle w:val="CLIWide"/>
        <w:tblW w:w="0" w:type="auto"/>
        <w:tblLook w:val="01E0" w:firstRow="1" w:lastRow="1" w:firstColumn="1" w:lastColumn="1" w:noHBand="0" w:noVBand="0"/>
      </w:tblPr>
      <w:tblGrid>
        <w:gridCol w:w="3112"/>
        <w:gridCol w:w="5036"/>
      </w:tblGrid>
      <w:tr w:rsidR="00490D42"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Default="004F573F" w:rsidP="00475923">
            <w:pPr>
              <w:pStyle w:val="ab"/>
              <w:ind w:right="20"/>
              <w:rPr>
                <w:rFonts w:cs="Times New Roman"/>
              </w:rPr>
            </w:pPr>
            <w:r>
              <w:rPr>
                <w:rFonts w:cs="굴림체" w:hint="eastAsia"/>
              </w:rPr>
              <w:t>Command</w:t>
            </w:r>
          </w:p>
        </w:tc>
        <w:tc>
          <w:tcPr>
            <w:tcW w:w="5151" w:type="dxa"/>
          </w:tcPr>
          <w:p w14:paraId="76F4F18C" w14:textId="77777777" w:rsidR="00490D42" w:rsidRDefault="004F573F" w:rsidP="00475923">
            <w:pPr>
              <w:pStyle w:val="ab"/>
              <w:ind w:right="20"/>
              <w:rPr>
                <w:rFonts w:cs="Times New Roman"/>
              </w:rPr>
            </w:pPr>
            <w:r>
              <w:rPr>
                <w:rFonts w:cs="굴림체" w:hint="eastAsia"/>
              </w:rPr>
              <w:t>Description</w:t>
            </w:r>
          </w:p>
        </w:tc>
      </w:tr>
      <w:tr w:rsidR="00490D42" w14:paraId="5C1699B4" w14:textId="77777777" w:rsidTr="00373CEA">
        <w:trPr>
          <w:trHeight w:val="327"/>
        </w:trPr>
        <w:tc>
          <w:tcPr>
            <w:tcW w:w="3171" w:type="dxa"/>
          </w:tcPr>
          <w:p w14:paraId="0C214890" w14:textId="77777777" w:rsidR="00490D42" w:rsidRDefault="00490D42" w:rsidP="00475923">
            <w:pPr>
              <w:pStyle w:val="aa"/>
              <w:ind w:right="20"/>
              <w:jc w:val="left"/>
              <w:rPr>
                <w:rFonts w:cs="Times New Roman"/>
              </w:rPr>
            </w:pPr>
            <w:r>
              <w:rPr>
                <w:b/>
                <w:bCs/>
                <w:kern w:val="0"/>
              </w:rPr>
              <w:t xml:space="preserve">ip pim bsr-candidate </w:t>
            </w:r>
            <w:r>
              <w:rPr>
                <w:i/>
                <w:iCs/>
                <w:kern w:val="0"/>
              </w:rPr>
              <w:t>ifname</w:t>
            </w:r>
            <w:r>
              <w:rPr>
                <w:kern w:val="0"/>
              </w:rPr>
              <w:t xml:space="preserve"> [</w:t>
            </w:r>
            <w:r>
              <w:rPr>
                <w:i/>
                <w:iCs/>
                <w:kern w:val="0"/>
              </w:rPr>
              <w:t>hash-mask-length</w:t>
            </w:r>
            <w:r>
              <w:rPr>
                <w:kern w:val="0"/>
              </w:rPr>
              <w:t>] [</w:t>
            </w:r>
            <w:r>
              <w:rPr>
                <w:i/>
                <w:iCs/>
                <w:kern w:val="0"/>
              </w:rPr>
              <w:t>priority</w:t>
            </w:r>
            <w:r>
              <w:rPr>
                <w:kern w:val="0"/>
              </w:rPr>
              <w:t>]</w:t>
            </w:r>
          </w:p>
        </w:tc>
        <w:tc>
          <w:tcPr>
            <w:tcW w:w="5151" w:type="dxa"/>
          </w:tcPr>
          <w:p w14:paraId="73E966B8" w14:textId="77777777" w:rsidR="00490D42" w:rsidRDefault="00E85884" w:rsidP="00475923">
            <w:pPr>
              <w:pStyle w:val="aa"/>
              <w:ind w:right="20"/>
              <w:jc w:val="left"/>
            </w:pPr>
            <w:r>
              <w:rPr>
                <w:kern w:val="0"/>
              </w:rPr>
              <w:t xml:space="preserve">Configure the </w:t>
            </w:r>
            <w:r>
              <w:rPr>
                <w:rFonts w:hint="eastAsia"/>
                <w:kern w:val="0"/>
              </w:rPr>
              <w:t>Multicast Router</w:t>
            </w:r>
            <w:r>
              <w:rPr>
                <w:kern w:val="0"/>
              </w:rPr>
              <w:t xml:space="preserve"> to be the </w:t>
            </w:r>
            <w:r>
              <w:rPr>
                <w:rFonts w:hint="eastAsia"/>
                <w:kern w:val="0"/>
              </w:rPr>
              <w:t xml:space="preserve">BSR </w:t>
            </w:r>
            <w:r>
              <w:rPr>
                <w:kern w:val="0"/>
              </w:rPr>
              <w:t>Candidate</w:t>
            </w:r>
          </w:p>
        </w:tc>
      </w:tr>
      <w:tr w:rsidR="00490D42" w14:paraId="486376DB" w14:textId="77777777" w:rsidTr="00373CEA">
        <w:trPr>
          <w:trHeight w:val="327"/>
        </w:trPr>
        <w:tc>
          <w:tcPr>
            <w:tcW w:w="3171" w:type="dxa"/>
          </w:tcPr>
          <w:p w14:paraId="6A1367C7" w14:textId="77777777" w:rsidR="00490D42" w:rsidRDefault="00490D42" w:rsidP="00475923">
            <w:pPr>
              <w:pStyle w:val="aa"/>
              <w:ind w:right="20"/>
              <w:jc w:val="left"/>
              <w:rPr>
                <w:rFonts w:cs="Times New Roman"/>
                <w:b/>
                <w:bCs/>
                <w:kern w:val="0"/>
              </w:rPr>
            </w:pPr>
            <w:r>
              <w:rPr>
                <w:b/>
                <w:bCs/>
                <w:kern w:val="0"/>
              </w:rPr>
              <w:t xml:space="preserve">no ip pim bsr-candidate </w:t>
            </w:r>
            <w:r>
              <w:rPr>
                <w:rFonts w:hint="eastAsia"/>
                <w:i/>
                <w:iCs/>
                <w:kern w:val="0"/>
              </w:rPr>
              <w:t>[i</w:t>
            </w:r>
            <w:r>
              <w:rPr>
                <w:i/>
                <w:iCs/>
                <w:kern w:val="0"/>
              </w:rPr>
              <w:t>fname</w:t>
            </w:r>
            <w:r>
              <w:rPr>
                <w:rFonts w:hint="eastAsia"/>
                <w:i/>
                <w:iCs/>
                <w:kern w:val="0"/>
              </w:rPr>
              <w:t>]</w:t>
            </w:r>
          </w:p>
        </w:tc>
        <w:tc>
          <w:tcPr>
            <w:tcW w:w="5151" w:type="dxa"/>
          </w:tcPr>
          <w:p w14:paraId="058131E3" w14:textId="77777777" w:rsidR="00490D42" w:rsidRDefault="00E85884" w:rsidP="00475923">
            <w:pPr>
              <w:pStyle w:val="aa"/>
              <w:ind w:right="20"/>
              <w:jc w:val="left"/>
            </w:pPr>
            <w:r>
              <w:rPr>
                <w:rFonts w:cs="굴림체" w:hint="eastAsia"/>
              </w:rPr>
              <w:t xml:space="preserve">Release the </w:t>
            </w:r>
            <w:r>
              <w:rPr>
                <w:rFonts w:cs="굴림체"/>
              </w:rPr>
              <w:t>configuration for the</w:t>
            </w:r>
            <w:r>
              <w:t xml:space="preserve"> BSR candidate.</w:t>
            </w:r>
          </w:p>
        </w:tc>
      </w:tr>
    </w:tbl>
    <w:p w14:paraId="2AD37B8A" w14:textId="77777777" w:rsidR="00490D42" w:rsidRDefault="00490D42" w:rsidP="00475923">
      <w:pPr>
        <w:pStyle w:val="aa"/>
        <w:ind w:right="20"/>
        <w:rPr>
          <w:rFonts w:cs="Times New Roman"/>
          <w:noProof/>
          <w:kern w:val="0"/>
        </w:rPr>
      </w:pPr>
    </w:p>
    <w:tbl>
      <w:tblPr>
        <w:tblStyle w:val="48"/>
        <w:tblW w:w="0" w:type="auto"/>
        <w:tblLook w:val="01E0" w:firstRow="1" w:lastRow="1" w:firstColumn="1" w:lastColumn="1" w:noHBand="0" w:noVBand="0"/>
      </w:tblPr>
      <w:tblGrid>
        <w:gridCol w:w="8261"/>
      </w:tblGrid>
      <w:tr w:rsidR="00490D42" w:rsidRPr="0032769C" w14:paraId="5DE24975" w14:textId="77777777" w:rsidTr="00DE1C5E">
        <w:tc>
          <w:tcPr>
            <w:tcW w:w="9068" w:type="dxa"/>
          </w:tcPr>
          <w:p w14:paraId="0E3717A8"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14:paraId="7293362F"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ip pim bsr-candidate lo0</w:t>
            </w:r>
          </w:p>
          <w:p w14:paraId="1492A515"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exit</w:t>
            </w:r>
          </w:p>
          <w:p w14:paraId="58D3E1C8" w14:textId="77777777"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Router#</w:t>
            </w:r>
            <w:r w:rsidRPr="0032769C">
              <w:rPr>
                <w:rFonts w:ascii="Courier New" w:hAnsi="Courier New" w:cs="Courier New" w:hint="eastAsia"/>
                <w:lang w:val="pt-BR"/>
              </w:rPr>
              <w:t xml:space="preserve"> </w:t>
            </w:r>
            <w:r w:rsidRPr="0032769C">
              <w:rPr>
                <w:rFonts w:ascii="Courier New" w:hAnsi="Courier New" w:cs="Courier New"/>
                <w:b/>
                <w:bCs/>
                <w:lang w:val="pt-BR"/>
              </w:rPr>
              <w:t>show ip pim sparse-mode bsr-router</w:t>
            </w:r>
          </w:p>
          <w:p w14:paraId="5389969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6063E08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72A9463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62F70457"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2, BSR Priority: 64, Hash mask length: 10</w:t>
            </w:r>
          </w:p>
          <w:p w14:paraId="396E7A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w:t>
            </w:r>
            <w:r w:rsidRPr="0032769C">
              <w:rPr>
                <w:rFonts w:ascii="Courier New" w:hAnsi="Courier New" w:cs="Courier New" w:hint="eastAsia"/>
              </w:rPr>
              <w:t>24</w:t>
            </w:r>
          </w:p>
          <w:p w14:paraId="5E5EC5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74CDF43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1C1E9FB9"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tc>
      </w:tr>
    </w:tbl>
    <w:p w14:paraId="4D28F1C2" w14:textId="77777777"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261"/>
      </w:tblGrid>
      <w:tr w:rsidR="00490D42" w:rsidRPr="0032769C" w14:paraId="718C0087" w14:textId="77777777" w:rsidTr="00DE1C5E">
        <w:tc>
          <w:tcPr>
            <w:tcW w:w="9068" w:type="dxa"/>
          </w:tcPr>
          <w:p w14:paraId="36CF7AAA" w14:textId="77777777" w:rsidR="00490D42" w:rsidRPr="0032769C" w:rsidRDefault="00490D42" w:rsidP="00475923">
            <w:pPr>
              <w:pStyle w:val="aa"/>
              <w:ind w:right="20"/>
              <w:rPr>
                <w:rFonts w:ascii="돋움" w:eastAsia="돋움" w:hAnsi="Times New Roman" w:cs="Times New Roman"/>
                <w:kern w:val="0"/>
              </w:rPr>
            </w:pPr>
          </w:p>
          <w:p w14:paraId="50A1A7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4AE0C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 24 128</w:t>
            </w:r>
          </w:p>
          <w:p w14:paraId="042285D6"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14:paraId="3B751578"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C5755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14:paraId="533233E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47FF48A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79390B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5</w:t>
            </w:r>
            <w:r w:rsidRPr="0032769C">
              <w:rPr>
                <w:rFonts w:ascii="Courier New" w:hAnsi="Courier New" w:cs="Courier New"/>
              </w:rPr>
              <w:t>:01, BSR Priority: 128, Hash mask length: 24</w:t>
            </w:r>
          </w:p>
          <w:p w14:paraId="632409C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00:00:59</w:t>
            </w:r>
          </w:p>
          <w:p w14:paraId="7898322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01C986C6" w14:textId="77777777" w:rsidR="00490D42" w:rsidRPr="0032769C" w:rsidRDefault="00490D42" w:rsidP="00475923">
            <w:pPr>
              <w:pStyle w:val="aa"/>
              <w:ind w:right="20" w:firstLine="210"/>
              <w:rPr>
                <w:rFonts w:ascii="Courier New" w:hAnsi="Courier New" w:cs="Courier New"/>
              </w:rPr>
            </w:pPr>
            <w:r w:rsidRPr="0032769C">
              <w:rPr>
                <w:rFonts w:ascii="Courier New" w:hAnsi="Courier New" w:cs="Courier New"/>
              </w:rPr>
              <w:t>State: Elected BSR</w:t>
            </w:r>
          </w:p>
          <w:p w14:paraId="2B4403D1" w14:textId="77777777"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p w14:paraId="6B533102" w14:textId="77777777" w:rsidR="00490D42" w:rsidRPr="0032769C" w:rsidRDefault="00490D42" w:rsidP="00475923">
            <w:pPr>
              <w:pStyle w:val="aa"/>
              <w:ind w:right="20"/>
              <w:rPr>
                <w:rFonts w:ascii="Courier New" w:hAnsi="Courier New" w:cs="Courier New"/>
                <w:lang w:val="pt-BR"/>
              </w:rPr>
            </w:pPr>
          </w:p>
        </w:tc>
      </w:tr>
    </w:tbl>
    <w:p w14:paraId="22FD1CFA" w14:textId="77777777" w:rsidR="00490D42" w:rsidRDefault="00490D42" w:rsidP="00475923">
      <w:pPr>
        <w:pStyle w:val="4"/>
        <w:ind w:left="0" w:right="20"/>
      </w:pPr>
      <w:bookmarkStart w:id="2409" w:name="_Toc277151014"/>
      <w:bookmarkStart w:id="2410" w:name="_Toc363228546"/>
      <w:bookmarkStart w:id="2411" w:name="_Toc18981165"/>
      <w:r>
        <w:rPr>
          <w:rFonts w:hint="eastAsia"/>
        </w:rPr>
        <w:t>PIM RP-C</w:t>
      </w:r>
      <w:r>
        <w:t>andidate</w:t>
      </w:r>
      <w:bookmarkEnd w:id="2409"/>
      <w:bookmarkEnd w:id="2410"/>
      <w:bookmarkEnd w:id="2411"/>
    </w:p>
    <w:p w14:paraId="634D65E1" w14:textId="77777777" w:rsidR="004062A9" w:rsidRDefault="004062A9" w:rsidP="00475923">
      <w:pPr>
        <w:pStyle w:val="a3"/>
        <w:ind w:left="0" w:right="20"/>
      </w:pPr>
      <w:r>
        <w:t xml:space="preserve">In order for a </w:t>
      </w:r>
      <w:r>
        <w:rPr>
          <w:rFonts w:cs="굴림체" w:hint="eastAsia"/>
        </w:rPr>
        <w:t>Multicast Router</w:t>
      </w:r>
      <w:r>
        <w:rPr>
          <w:rFonts w:cs="굴림체"/>
        </w:rPr>
        <w:t xml:space="preserve"> to act as the </w:t>
      </w:r>
      <w:r>
        <w:t>RP</w:t>
      </w:r>
      <w:r>
        <w:rPr>
          <w:rFonts w:hint="eastAsia"/>
        </w:rPr>
        <w:t xml:space="preserve"> C</w:t>
      </w:r>
      <w:r>
        <w:t>andidate, it should be included in PIM Domain. RP</w:t>
      </w:r>
      <w:r>
        <w:rPr>
          <w:rFonts w:hint="eastAsia"/>
        </w:rPr>
        <w:t xml:space="preserve"> C</w:t>
      </w:r>
      <w:r>
        <w:t xml:space="preserve">andidate can provide service to the whole IP multicast address range or a part of them. Candidate RP sends periodically </w:t>
      </w:r>
      <w:r>
        <w:rPr>
          <w:rFonts w:hint="eastAsia"/>
        </w:rPr>
        <w:t>C</w:t>
      </w:r>
      <w:r>
        <w:t xml:space="preserve">andidate RP </w:t>
      </w:r>
      <w:r>
        <w:rPr>
          <w:rFonts w:hint="eastAsia"/>
        </w:rPr>
        <w:t>A</w:t>
      </w:r>
      <w:r>
        <w:t xml:space="preserve">dvertisement message to </w:t>
      </w:r>
      <w:r>
        <w:rPr>
          <w:rFonts w:hint="eastAsia"/>
        </w:rPr>
        <w:t>Bootstrap Router (</w:t>
      </w:r>
      <w:r>
        <w:t>BSR</w:t>
      </w:r>
      <w:r>
        <w:rPr>
          <w:rFonts w:hint="eastAsia"/>
        </w:rPr>
        <w:t>)</w:t>
      </w:r>
      <w:r>
        <w:t xml:space="preserve">. </w:t>
      </w:r>
    </w:p>
    <w:p w14:paraId="2B4A5862" w14:textId="77777777" w:rsidR="004062A9" w:rsidRPr="00373CEA" w:rsidRDefault="004062A9" w:rsidP="00475923">
      <w:pPr>
        <w:pStyle w:val="a3"/>
        <w:ind w:left="0" w:right="20"/>
      </w:pPr>
      <w:r>
        <w:t xml:space="preserve">To configure the </w:t>
      </w:r>
      <w:r>
        <w:rPr>
          <w:rFonts w:hint="eastAsia"/>
        </w:rPr>
        <w:t>Multicast Router</w:t>
      </w:r>
      <w:r>
        <w:t xml:space="preserve"> to be the </w:t>
      </w:r>
      <w:r w:rsidR="006A7EBE">
        <w:t>RP</w:t>
      </w:r>
      <w:r>
        <w:rPr>
          <w:rFonts w:hint="eastAsia"/>
        </w:rPr>
        <w:t xml:space="preserve"> </w:t>
      </w:r>
      <w:r>
        <w:t>Candidate, use the below commands</w:t>
      </w:r>
      <w:r w:rsidR="00373CEA">
        <w:t xml:space="preserve"> in global configuration mode. </w:t>
      </w:r>
    </w:p>
    <w:p w14:paraId="5E2D73CD" w14:textId="77777777" w:rsidR="00490D42" w:rsidRDefault="00490D42" w:rsidP="00475923">
      <w:pPr>
        <w:pStyle w:val="aa"/>
        <w:tabs>
          <w:tab w:val="left" w:pos="3200"/>
        </w:tabs>
        <w:ind w:right="20"/>
        <w:rPr>
          <w:rFonts w:cs="Times New Roman"/>
          <w:kern w:val="0"/>
        </w:rPr>
      </w:pPr>
      <w:r>
        <w:rPr>
          <w:rFonts w:cs="Times New Roman"/>
          <w:kern w:val="0"/>
        </w:rPr>
        <w:tab/>
      </w:r>
    </w:p>
    <w:tbl>
      <w:tblPr>
        <w:tblStyle w:val="CLIWide"/>
        <w:tblW w:w="0" w:type="auto"/>
        <w:tblLook w:val="01E0" w:firstRow="1" w:lastRow="1" w:firstColumn="1" w:lastColumn="1" w:noHBand="0" w:noVBand="0"/>
      </w:tblPr>
      <w:tblGrid>
        <w:gridCol w:w="4054"/>
        <w:gridCol w:w="4094"/>
      </w:tblGrid>
      <w:tr w:rsidR="00490D42"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Default="004F573F" w:rsidP="00475923">
            <w:pPr>
              <w:pStyle w:val="ab"/>
              <w:ind w:right="20"/>
              <w:rPr>
                <w:rFonts w:cs="Times New Roman"/>
              </w:rPr>
            </w:pPr>
            <w:r>
              <w:rPr>
                <w:rFonts w:cs="굴림체" w:hint="eastAsia"/>
              </w:rPr>
              <w:t>Command</w:t>
            </w:r>
          </w:p>
        </w:tc>
        <w:tc>
          <w:tcPr>
            <w:tcW w:w="4500" w:type="dxa"/>
          </w:tcPr>
          <w:p w14:paraId="425F537F" w14:textId="77777777" w:rsidR="00490D42" w:rsidRDefault="004F573F" w:rsidP="00475923">
            <w:pPr>
              <w:pStyle w:val="ab"/>
              <w:ind w:right="20"/>
              <w:rPr>
                <w:rFonts w:cs="Times New Roman"/>
              </w:rPr>
            </w:pPr>
            <w:r>
              <w:rPr>
                <w:rFonts w:cs="굴림체" w:hint="eastAsia"/>
              </w:rPr>
              <w:t>Description</w:t>
            </w:r>
          </w:p>
        </w:tc>
      </w:tr>
      <w:tr w:rsidR="00490D42" w14:paraId="2264E02C" w14:textId="77777777" w:rsidTr="00BF5E2A">
        <w:trPr>
          <w:trHeight w:val="327"/>
        </w:trPr>
        <w:tc>
          <w:tcPr>
            <w:tcW w:w="4480" w:type="dxa"/>
          </w:tcPr>
          <w:p w14:paraId="1AD655CC" w14:textId="77777777" w:rsidR="00490D42"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p>
        </w:tc>
        <w:tc>
          <w:tcPr>
            <w:tcW w:w="4500" w:type="dxa"/>
          </w:tcPr>
          <w:p w14:paraId="2BA635A6"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to operate with </w:t>
            </w:r>
            <w:r>
              <w:rPr>
                <w:rFonts w:cs="굴림체" w:hint="eastAsia"/>
              </w:rPr>
              <w:t>Default value</w:t>
            </w:r>
            <w:r>
              <w:rPr>
                <w:rFonts w:cs="굴림체"/>
              </w:rPr>
              <w:t xml:space="preserve">.  </w:t>
            </w:r>
          </w:p>
        </w:tc>
      </w:tr>
      <w:tr w:rsidR="00490D42" w14:paraId="7E894253" w14:textId="77777777" w:rsidTr="00BF5E2A">
        <w:trPr>
          <w:trHeight w:val="327"/>
        </w:trPr>
        <w:tc>
          <w:tcPr>
            <w:tcW w:w="4480" w:type="dxa"/>
          </w:tcPr>
          <w:p w14:paraId="12F8BAAC" w14:textId="77777777" w:rsidR="00490D42" w:rsidRPr="00E1266D"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p>
        </w:tc>
        <w:tc>
          <w:tcPr>
            <w:tcW w:w="4500" w:type="dxa"/>
          </w:tcPr>
          <w:p w14:paraId="6B1E2549"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of specified priority to operate. </w:t>
            </w:r>
          </w:p>
        </w:tc>
      </w:tr>
      <w:tr w:rsidR="00490D42" w14:paraId="74CB4732" w14:textId="77777777" w:rsidTr="00BF5E2A">
        <w:trPr>
          <w:trHeight w:val="327"/>
        </w:trPr>
        <w:tc>
          <w:tcPr>
            <w:tcW w:w="4480" w:type="dxa"/>
          </w:tcPr>
          <w:p w14:paraId="72C25E10"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p>
        </w:tc>
        <w:tc>
          <w:tcPr>
            <w:tcW w:w="4500" w:type="dxa"/>
          </w:tcPr>
          <w:p w14:paraId="259F8C04" w14:textId="77777777"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operate.</w:t>
            </w:r>
          </w:p>
        </w:tc>
      </w:tr>
      <w:tr w:rsidR="00490D42" w14:paraId="6EBD49E8" w14:textId="77777777" w:rsidTr="00BF5E2A">
        <w:trPr>
          <w:trHeight w:val="327"/>
        </w:trPr>
        <w:tc>
          <w:tcPr>
            <w:tcW w:w="4480" w:type="dxa"/>
          </w:tcPr>
          <w:p w14:paraId="35774FE3" w14:textId="77777777"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r>
              <w:rPr>
                <w:rFonts w:hint="eastAsia"/>
                <w:i/>
                <w:iCs/>
                <w:kern w:val="0"/>
              </w:rPr>
              <w:t xml:space="preserve"> </w:t>
            </w:r>
            <w:r w:rsidRPr="00E1266D">
              <w:rPr>
                <w:b/>
                <w:bCs/>
                <w:kern w:val="0"/>
              </w:rPr>
              <w:t>group-list</w:t>
            </w:r>
            <w:r>
              <w:rPr>
                <w:rFonts w:hint="eastAsia"/>
                <w:i/>
                <w:iCs/>
                <w:kern w:val="0"/>
              </w:rPr>
              <w:t xml:space="preserve"> access-list</w:t>
            </w:r>
          </w:p>
        </w:tc>
        <w:tc>
          <w:tcPr>
            <w:tcW w:w="4500" w:type="dxa"/>
          </w:tcPr>
          <w:p w14:paraId="3D4081B8" w14:textId="77777777" w:rsidR="000121DC" w:rsidRDefault="000121DC"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w:t>
            </w:r>
            <w:r w:rsidR="00503972">
              <w:rPr>
                <w:rFonts w:cs="굴림체"/>
              </w:rPr>
              <w:t xml:space="preserve">the </w:t>
            </w:r>
            <w:r>
              <w:rPr>
                <w:rFonts w:cs="굴림체"/>
              </w:rPr>
              <w:t>specified Group to operate.</w:t>
            </w:r>
          </w:p>
        </w:tc>
      </w:tr>
      <w:tr w:rsidR="00490D42" w14:paraId="5A953492" w14:textId="77777777" w:rsidTr="00BF5E2A">
        <w:trPr>
          <w:trHeight w:val="327"/>
        </w:trPr>
        <w:tc>
          <w:tcPr>
            <w:tcW w:w="4480" w:type="dxa"/>
          </w:tcPr>
          <w:p w14:paraId="6EC92FDB" w14:textId="77777777" w:rsidR="00490D42" w:rsidRDefault="00490D42" w:rsidP="00475923">
            <w:pPr>
              <w:pStyle w:val="aa"/>
              <w:ind w:right="20"/>
              <w:rPr>
                <w:b/>
                <w:bCs/>
                <w:kern w:val="0"/>
              </w:rPr>
            </w:pPr>
            <w:r>
              <w:rPr>
                <w:rFonts w:hint="eastAsia"/>
                <w:b/>
                <w:bCs/>
                <w:kern w:val="0"/>
              </w:rPr>
              <w:t xml:space="preserve">no ip pim rp-candidate </w:t>
            </w:r>
            <w:r w:rsidRPr="00CE621F">
              <w:rPr>
                <w:rFonts w:hint="eastAsia"/>
                <w:i/>
                <w:iCs/>
                <w:kern w:val="0"/>
              </w:rPr>
              <w:t>[ifname]</w:t>
            </w:r>
          </w:p>
        </w:tc>
        <w:tc>
          <w:tcPr>
            <w:tcW w:w="4500" w:type="dxa"/>
          </w:tcPr>
          <w:p w14:paraId="373DD806" w14:textId="77777777" w:rsidR="00490D42" w:rsidRDefault="000121DC" w:rsidP="00475923">
            <w:pPr>
              <w:pStyle w:val="aa"/>
              <w:ind w:right="20"/>
              <w:jc w:val="left"/>
              <w:rPr>
                <w:rFonts w:cs="굴림체"/>
              </w:rPr>
            </w:pPr>
            <w:r>
              <w:rPr>
                <w:rFonts w:cs="굴림체" w:hint="eastAsia"/>
              </w:rPr>
              <w:t>Release the configuration set on the Candidate RP</w:t>
            </w:r>
            <w:r w:rsidR="00490D42">
              <w:rPr>
                <w:rFonts w:cs="굴림체" w:hint="eastAsia"/>
              </w:rPr>
              <w:t>.</w:t>
            </w:r>
          </w:p>
        </w:tc>
      </w:tr>
    </w:tbl>
    <w:p w14:paraId="290EAF70"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74F63909" w14:textId="77777777" w:rsidTr="00DE1C5E">
        <w:tc>
          <w:tcPr>
            <w:tcW w:w="9068" w:type="dxa"/>
          </w:tcPr>
          <w:p w14:paraId="336D32D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F43D25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w:t>
            </w:r>
          </w:p>
          <w:p w14:paraId="67EA5ACE"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rp-candidate lo0</w:t>
            </w:r>
          </w:p>
          <w:p w14:paraId="24AA7804"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ACAE98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14:paraId="156CA83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14:paraId="047F3D1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14:paraId="2056C09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3</w:t>
            </w:r>
            <w:r w:rsidRPr="0032769C">
              <w:rPr>
                <w:rFonts w:ascii="Courier New" w:hAnsi="Courier New" w:cs="Courier New"/>
              </w:rPr>
              <w:t>:</w:t>
            </w:r>
            <w:r w:rsidRPr="0032769C">
              <w:rPr>
                <w:rFonts w:ascii="Courier New" w:hAnsi="Courier New" w:cs="Courier New" w:hint="eastAsia"/>
              </w:rPr>
              <w:t>5</w:t>
            </w:r>
            <w:r w:rsidRPr="0032769C">
              <w:rPr>
                <w:rFonts w:ascii="Courier New" w:hAnsi="Courier New" w:cs="Courier New"/>
              </w:rPr>
              <w:t>6, BSR Priority: 64, Hash mask length: 10</w:t>
            </w:r>
          </w:p>
          <w:p w14:paraId="3B28488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00:00:07</w:t>
            </w:r>
          </w:p>
          <w:p w14:paraId="13729EA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14:paraId="2F3C8CE9"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14:paraId="40F69B3D" w14:textId="77777777" w:rsidR="00490D42" w:rsidRPr="0032769C" w:rsidRDefault="00490D42" w:rsidP="00475923">
            <w:pPr>
              <w:pStyle w:val="aa"/>
              <w:ind w:right="20"/>
              <w:rPr>
                <w:rFonts w:ascii="Courier New" w:hAnsi="Courier New" w:cs="Courier New"/>
              </w:rPr>
            </w:pPr>
          </w:p>
          <w:p w14:paraId="4FAE4FC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Candidate RP: 172.16.1.222(Loopback0)</w:t>
            </w:r>
          </w:p>
          <w:p w14:paraId="6D3725E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Advertisement interval 60 seconds</w:t>
            </w:r>
          </w:p>
          <w:p w14:paraId="77B54FD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C-RP advertisement in 00:00:</w:t>
            </w:r>
            <w:r w:rsidRPr="0032769C">
              <w:rPr>
                <w:rFonts w:ascii="Courier New" w:hAnsi="Courier New" w:cs="Courier New" w:hint="eastAsia"/>
              </w:rPr>
              <w:t>36</w:t>
            </w:r>
          </w:p>
          <w:p w14:paraId="01C45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14:paraId="63E10C2A"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4B9C9D3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52477442"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(v2)</w:t>
            </w:r>
          </w:p>
          <w:p w14:paraId="1A43F3CD"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w:t>
            </w:r>
          </w:p>
          <w:p w14:paraId="3BECC18F"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172.16.1.222</w:t>
            </w:r>
          </w:p>
          <w:p w14:paraId="04CA6CBC"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Info source: 172.16.1.222, via bootstrap, priority 192</w:t>
            </w:r>
          </w:p>
          <w:p w14:paraId="64BA1D58"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00:00:08, expires: 00:02:24</w:t>
            </w:r>
          </w:p>
          <w:p w14:paraId="5304A9E3"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24F70ABA" w14:textId="77777777" w:rsidR="00490D42" w:rsidRDefault="00490D42" w:rsidP="00475923">
      <w:pPr>
        <w:pStyle w:val="4"/>
        <w:ind w:left="0" w:right="20"/>
      </w:pPr>
      <w:bookmarkStart w:id="2412" w:name="_Toc31178519"/>
      <w:bookmarkStart w:id="2413" w:name="_Toc86051537"/>
      <w:r>
        <w:rPr>
          <w:rFonts w:hint="eastAsia"/>
        </w:rPr>
        <w:lastRenderedPageBreak/>
        <w:t>PIM RP-</w:t>
      </w:r>
      <w:r w:rsidRPr="00DE1C5E">
        <w:rPr>
          <w:rFonts w:hint="eastAsia"/>
        </w:rPr>
        <w:t>Address</w:t>
      </w:r>
      <w:bookmarkEnd w:id="2412"/>
      <w:bookmarkEnd w:id="2413"/>
    </w:p>
    <w:p w14:paraId="3463502C" w14:textId="77777777" w:rsidR="00CA60B5" w:rsidRDefault="00CA60B5" w:rsidP="00475923">
      <w:pPr>
        <w:pStyle w:val="a3"/>
        <w:ind w:left="0" w:right="20"/>
        <w:rPr>
          <w:kern w:val="0"/>
        </w:rPr>
      </w:pPr>
      <w:r>
        <w:rPr>
          <w:kern w:val="0"/>
        </w:rPr>
        <w:t>You can use this feature w</w:t>
      </w:r>
      <w:r>
        <w:rPr>
          <w:rFonts w:hint="eastAsia"/>
          <w:kern w:val="0"/>
        </w:rPr>
        <w:t xml:space="preserve">hen you </w:t>
      </w:r>
      <w:r w:rsidR="0036182E">
        <w:rPr>
          <w:kern w:val="0"/>
        </w:rPr>
        <w:t>configure</w:t>
      </w:r>
      <w:r>
        <w:rPr>
          <w:rFonts w:hint="eastAsia"/>
          <w:kern w:val="0"/>
        </w:rPr>
        <w:t xml:space="preserve"> a </w:t>
      </w:r>
      <w:r>
        <w:rPr>
          <w:rStyle w:val="hps"/>
          <w:color w:val="222222"/>
        </w:rPr>
        <w:t>Multicast router to be the RP in static fashion in the Network</w:t>
      </w:r>
      <w:r>
        <w:t xml:space="preserve"> </w:t>
      </w:r>
      <w:r>
        <w:rPr>
          <w:rStyle w:val="hps"/>
          <w:color w:val="222222"/>
        </w:rPr>
        <w:t>environment where RP Candidate or</w:t>
      </w:r>
      <w:r w:rsidRPr="00CA60B5">
        <w:rPr>
          <w:rStyle w:val="hps"/>
          <w:color w:val="222222"/>
        </w:rPr>
        <w:t xml:space="preserve"> </w:t>
      </w:r>
      <w:r>
        <w:rPr>
          <w:rStyle w:val="hps"/>
          <w:color w:val="222222"/>
        </w:rPr>
        <w:t xml:space="preserve">BSR Candidate are not available. </w:t>
      </w:r>
    </w:p>
    <w:p w14:paraId="61077037" w14:textId="77777777" w:rsidR="00CA60B5" w:rsidRDefault="00CA60B5" w:rsidP="00475923">
      <w:pPr>
        <w:pStyle w:val="a3"/>
        <w:ind w:left="0" w:right="20"/>
        <w:rPr>
          <w:kern w:val="0"/>
        </w:rPr>
      </w:pPr>
      <w:r>
        <w:rPr>
          <w:rStyle w:val="hps"/>
          <w:color w:val="222222"/>
        </w:rPr>
        <w:t>Static RP</w:t>
      </w:r>
      <w:r>
        <w:t xml:space="preserve"> </w:t>
      </w:r>
      <w:r>
        <w:rPr>
          <w:rStyle w:val="hps"/>
          <w:color w:val="222222"/>
        </w:rPr>
        <w:t>information will have a lower priority than the</w:t>
      </w:r>
      <w:r>
        <w:t xml:space="preserve"> </w:t>
      </w:r>
      <w:r>
        <w:rPr>
          <w:rStyle w:val="hps"/>
          <w:color w:val="222222"/>
        </w:rPr>
        <w:t xml:space="preserve">RP Candidate </w:t>
      </w:r>
      <w:r w:rsidR="0036182E">
        <w:rPr>
          <w:rStyle w:val="hps"/>
          <w:color w:val="222222"/>
        </w:rPr>
        <w:t xml:space="preserve">which has been updated </w:t>
      </w:r>
      <w:r w:rsidR="0036182E">
        <w:rPr>
          <w:rFonts w:cs="굴림체"/>
          <w:kern w:val="0"/>
        </w:rPr>
        <w:t xml:space="preserve">by </w:t>
      </w:r>
      <w:r w:rsidR="0036182E">
        <w:rPr>
          <w:rFonts w:cs="굴림체" w:hint="eastAsia"/>
          <w:kern w:val="0"/>
        </w:rPr>
        <w:t>dynamic</w:t>
      </w:r>
      <w:r w:rsidR="0036182E">
        <w:rPr>
          <w:rFonts w:cs="굴림체"/>
          <w:kern w:val="0"/>
        </w:rPr>
        <w:t xml:space="preserve"> learning from </w:t>
      </w:r>
      <w:r w:rsidR="0036182E">
        <w:rPr>
          <w:kern w:val="0"/>
        </w:rPr>
        <w:t xml:space="preserve">Bootstrap message. If you want to increase the </w:t>
      </w:r>
      <w:r w:rsidR="0036182E">
        <w:rPr>
          <w:rStyle w:val="hps"/>
          <w:color w:val="222222"/>
        </w:rPr>
        <w:t xml:space="preserve">priority of the set </w:t>
      </w:r>
      <w:r w:rsidR="0036182E">
        <w:rPr>
          <w:rFonts w:hint="eastAsia"/>
          <w:kern w:val="0"/>
        </w:rPr>
        <w:t>Static RP</w:t>
      </w:r>
      <w:r w:rsidR="0036182E">
        <w:rPr>
          <w:kern w:val="0"/>
        </w:rPr>
        <w:t xml:space="preserve"> than the learned </w:t>
      </w:r>
      <w:r w:rsidR="0036182E">
        <w:rPr>
          <w:rStyle w:val="hps"/>
          <w:color w:val="222222"/>
        </w:rPr>
        <w:t xml:space="preserve">RP Candidate, you will need to configure </w:t>
      </w:r>
      <w:r w:rsidR="0036182E">
        <w:rPr>
          <w:rFonts w:cs="굴림체" w:hint="eastAsia"/>
          <w:kern w:val="0"/>
        </w:rPr>
        <w:t>RP-Address Override</w:t>
      </w:r>
      <w:r w:rsidR="0036182E">
        <w:rPr>
          <w:rFonts w:cs="굴림체"/>
          <w:kern w:val="0"/>
        </w:rPr>
        <w:t xml:space="preserve">. </w:t>
      </w:r>
    </w:p>
    <w:p w14:paraId="7568CBB6" w14:textId="77777777" w:rsidR="00490D42" w:rsidRDefault="0036182E" w:rsidP="00475923">
      <w:pPr>
        <w:pStyle w:val="a3"/>
        <w:ind w:left="0" w:right="20"/>
      </w:pPr>
      <w:r>
        <w:t xml:space="preserve">To set </w:t>
      </w:r>
      <w:r>
        <w:rPr>
          <w:kern w:val="0"/>
        </w:rPr>
        <w:t xml:space="preserve">Static RP information on the </w:t>
      </w:r>
      <w:r>
        <w:rPr>
          <w:rFonts w:cs="굴림체" w:hint="eastAsia"/>
          <w:kern w:val="0"/>
        </w:rPr>
        <w:t>Multicast Router</w:t>
      </w:r>
      <w:r>
        <w:t xml:space="preserve">, use the below </w:t>
      </w:r>
      <w:r w:rsidR="00EB3B0E">
        <w:rPr>
          <w:rStyle w:val="hps"/>
          <w:color w:val="222222"/>
        </w:rPr>
        <w:t>command in</w:t>
      </w:r>
      <w:r w:rsidR="00EB3B0E">
        <w:t xml:space="preserve"> </w:t>
      </w:r>
      <w:r w:rsidR="00EB3B0E">
        <w:rPr>
          <w:rStyle w:val="hps"/>
          <w:color w:val="222222"/>
        </w:rPr>
        <w:t>global configuration mode</w:t>
      </w:r>
      <w:r>
        <w:t>.</w:t>
      </w:r>
    </w:p>
    <w:tbl>
      <w:tblPr>
        <w:tblStyle w:val="CLIWide"/>
        <w:tblW w:w="0" w:type="auto"/>
        <w:tblLook w:val="01E0" w:firstRow="1" w:lastRow="1" w:firstColumn="1" w:lastColumn="1" w:noHBand="0" w:noVBand="0"/>
      </w:tblPr>
      <w:tblGrid>
        <w:gridCol w:w="4351"/>
        <w:gridCol w:w="3797"/>
      </w:tblGrid>
      <w:tr w:rsidR="00490D42"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Default="004F573F" w:rsidP="00475923">
            <w:pPr>
              <w:pStyle w:val="ab"/>
              <w:ind w:right="20"/>
              <w:rPr>
                <w:rFonts w:cs="Times New Roman"/>
              </w:rPr>
            </w:pPr>
            <w:r>
              <w:rPr>
                <w:rFonts w:cs="굴림체" w:hint="eastAsia"/>
              </w:rPr>
              <w:t>Command</w:t>
            </w:r>
          </w:p>
        </w:tc>
        <w:tc>
          <w:tcPr>
            <w:tcW w:w="4197" w:type="dxa"/>
          </w:tcPr>
          <w:p w14:paraId="769AFD38" w14:textId="77777777" w:rsidR="00490D42" w:rsidRDefault="004F573F" w:rsidP="00475923">
            <w:pPr>
              <w:pStyle w:val="ab"/>
              <w:ind w:right="20"/>
              <w:rPr>
                <w:rFonts w:cs="Times New Roman"/>
              </w:rPr>
            </w:pPr>
            <w:r>
              <w:rPr>
                <w:rFonts w:cs="굴림체" w:hint="eastAsia"/>
              </w:rPr>
              <w:t>Description</w:t>
            </w:r>
          </w:p>
        </w:tc>
      </w:tr>
      <w:tr w:rsidR="00490D42" w14:paraId="5788B674" w14:textId="77777777" w:rsidTr="009F3F86">
        <w:trPr>
          <w:trHeight w:val="287"/>
        </w:trPr>
        <w:tc>
          <w:tcPr>
            <w:tcW w:w="4860" w:type="dxa"/>
          </w:tcPr>
          <w:p w14:paraId="6BBD8242" w14:textId="77777777" w:rsidR="00490D42" w:rsidRDefault="00490D42" w:rsidP="00475923">
            <w:pPr>
              <w:pStyle w:val="aa"/>
              <w:ind w:left="180" w:right="20" w:hangingChars="100" w:hanging="180"/>
              <w:jc w:val="left"/>
              <w:rPr>
                <w:rFonts w:cs="Times New Roman"/>
              </w:rPr>
            </w:pPr>
            <w:r>
              <w:rPr>
                <w:b/>
                <w:bCs/>
                <w:kern w:val="0"/>
              </w:rPr>
              <w:t>ip pim rp-address</w:t>
            </w:r>
            <w:r>
              <w:rPr>
                <w:kern w:val="0"/>
              </w:rPr>
              <w:t xml:space="preserve"> </w:t>
            </w:r>
            <w:r>
              <w:rPr>
                <w:rFonts w:hint="eastAsia"/>
                <w:kern w:val="0"/>
              </w:rPr>
              <w:t>A.B.C.D [</w:t>
            </w:r>
            <w:r>
              <w:rPr>
                <w:i/>
                <w:iCs/>
                <w:kern w:val="0"/>
              </w:rPr>
              <w:t>access</w:t>
            </w:r>
            <w:r>
              <w:rPr>
                <w:rFonts w:hint="eastAsia"/>
                <w:i/>
                <w:iCs/>
                <w:kern w:val="0"/>
              </w:rPr>
              <w:t>-</w:t>
            </w:r>
            <w:r>
              <w:rPr>
                <w:i/>
                <w:iCs/>
                <w:kern w:val="0"/>
              </w:rPr>
              <w:t>lis</w:t>
            </w:r>
            <w:r>
              <w:rPr>
                <w:rFonts w:hint="eastAsia"/>
                <w:i/>
                <w:iCs/>
                <w:kern w:val="0"/>
              </w:rPr>
              <w:t>t] [override]</w:t>
            </w:r>
          </w:p>
        </w:tc>
        <w:tc>
          <w:tcPr>
            <w:tcW w:w="4197" w:type="dxa"/>
          </w:tcPr>
          <w:p w14:paraId="603B21B3" w14:textId="77777777" w:rsidR="0036182E" w:rsidRDefault="0036182E" w:rsidP="00475923">
            <w:pPr>
              <w:pStyle w:val="aa"/>
              <w:ind w:right="20"/>
            </w:pPr>
            <w:r>
              <w:rPr>
                <w:color w:val="222222"/>
              </w:rPr>
              <w:t xml:space="preserve">Set </w:t>
            </w:r>
            <w:r>
              <w:rPr>
                <w:kern w:val="0"/>
              </w:rPr>
              <w:t xml:space="preserve">Static RP on the </w:t>
            </w:r>
            <w:r>
              <w:rPr>
                <w:rFonts w:cs="굴림체" w:hint="eastAsia"/>
                <w:kern w:val="0"/>
              </w:rPr>
              <w:t>Multicast Router</w:t>
            </w:r>
            <w:r>
              <w:rPr>
                <w:rFonts w:cs="굴림체"/>
                <w:kern w:val="0"/>
              </w:rPr>
              <w:t>.</w:t>
            </w:r>
          </w:p>
        </w:tc>
      </w:tr>
      <w:tr w:rsidR="00490D42" w14:paraId="649C9F00" w14:textId="77777777" w:rsidTr="009F3F86">
        <w:trPr>
          <w:trHeight w:val="170"/>
        </w:trPr>
        <w:tc>
          <w:tcPr>
            <w:tcW w:w="4860" w:type="dxa"/>
          </w:tcPr>
          <w:p w14:paraId="32CC6598" w14:textId="77777777" w:rsidR="00490D42" w:rsidRDefault="00490D42" w:rsidP="00475923">
            <w:pPr>
              <w:pStyle w:val="aa"/>
              <w:ind w:left="180" w:right="20" w:hangingChars="100" w:hanging="180"/>
              <w:jc w:val="left"/>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4197" w:type="dxa"/>
          </w:tcPr>
          <w:p w14:paraId="66624FCF" w14:textId="77777777" w:rsidR="0036182E" w:rsidRDefault="0036182E" w:rsidP="00475923">
            <w:pPr>
              <w:pStyle w:val="aa"/>
              <w:ind w:right="20"/>
            </w:pPr>
            <w:r>
              <w:t xml:space="preserve">Release the </w:t>
            </w:r>
            <w:r>
              <w:rPr>
                <w:color w:val="222222"/>
              </w:rPr>
              <w:t xml:space="preserve">set </w:t>
            </w:r>
            <w:r>
              <w:rPr>
                <w:kern w:val="0"/>
              </w:rPr>
              <w:t xml:space="preserve">Static RP information. </w:t>
            </w:r>
          </w:p>
        </w:tc>
      </w:tr>
    </w:tbl>
    <w:p w14:paraId="678CA4EE"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70E78396" w14:textId="77777777" w:rsidTr="00DE1C5E">
        <w:tc>
          <w:tcPr>
            <w:tcW w:w="9048" w:type="dxa"/>
          </w:tcPr>
          <w:p w14:paraId="19A027D0"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02418E0" w14:textId="77777777"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rp-address</w:t>
            </w:r>
            <w:r w:rsidRPr="0032769C">
              <w:rPr>
                <w:rFonts w:ascii="Courier New" w:hAnsi="Courier New" w:cs="Courier New" w:hint="eastAsia"/>
                <w:b/>
                <w:bCs/>
              </w:rPr>
              <w:t xml:space="preserve"> 172.16.0.1</w:t>
            </w:r>
          </w:p>
          <w:p w14:paraId="73DB19B2" w14:textId="77777777"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14:paraId="3775B714"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14:paraId="39FD4605"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14:paraId="4473F9CB"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 Static</w:t>
            </w:r>
          </w:p>
          <w:p w14:paraId="3042C1A1"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172.16.0.1</w:t>
            </w:r>
          </w:p>
          <w:p w14:paraId="0C0B1203" w14:textId="77777777"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0</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7</w:t>
            </w:r>
          </w:p>
          <w:p w14:paraId="1FBEAC5F" w14:textId="77777777"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14:paraId="7CB011D7" w14:textId="77777777" w:rsidR="00490D42" w:rsidRDefault="00490D42" w:rsidP="00475923">
      <w:pPr>
        <w:pStyle w:val="4"/>
        <w:ind w:left="0" w:right="20"/>
      </w:pPr>
      <w:bookmarkStart w:id="2414" w:name="_Toc277151019"/>
      <w:bookmarkStart w:id="2415" w:name="_Toc363228547"/>
      <w:r>
        <w:rPr>
          <w:rFonts w:hint="eastAsia"/>
        </w:rPr>
        <w:t>PIM R</w:t>
      </w:r>
      <w:r w:rsidRPr="00476F3C">
        <w:t>egister-</w:t>
      </w:r>
      <w:r>
        <w:rPr>
          <w:rFonts w:hint="eastAsia"/>
        </w:rPr>
        <w:t>S</w:t>
      </w:r>
      <w:r w:rsidRPr="00476F3C">
        <w:t>ource</w:t>
      </w:r>
      <w:bookmarkEnd w:id="2414"/>
      <w:bookmarkEnd w:id="2415"/>
    </w:p>
    <w:p w14:paraId="09A96B28" w14:textId="77777777" w:rsidR="009B6B73" w:rsidRDefault="009D63B9" w:rsidP="00475923">
      <w:pPr>
        <w:pStyle w:val="a3"/>
        <w:ind w:left="0" w:right="20"/>
        <w:rPr>
          <w:rStyle w:val="hps"/>
          <w:color w:val="222222"/>
        </w:rPr>
      </w:pPr>
      <w:r>
        <w:rPr>
          <w:rStyle w:val="hps"/>
          <w:color w:val="222222"/>
        </w:rPr>
        <w:t xml:space="preserve">When transmitting </w:t>
      </w:r>
      <w:r>
        <w:rPr>
          <w:rFonts w:hint="eastAsia"/>
          <w:kern w:val="0"/>
        </w:rPr>
        <w:t>PIM Register</w:t>
      </w:r>
      <w:r>
        <w:rPr>
          <w:kern w:val="0"/>
        </w:rPr>
        <w:t xml:space="preserve"> from </w:t>
      </w:r>
      <w:r>
        <w:rPr>
          <w:rStyle w:val="hps"/>
          <w:color w:val="222222"/>
        </w:rPr>
        <w:t xml:space="preserve">1st-Hop Router to RP, you can assign the IP source of the </w:t>
      </w:r>
      <w:r>
        <w:rPr>
          <w:rFonts w:hint="eastAsia"/>
          <w:kern w:val="0"/>
        </w:rPr>
        <w:t>PIM Register Packet</w:t>
      </w:r>
      <w:r>
        <w:rPr>
          <w:kern w:val="0"/>
        </w:rPr>
        <w:t xml:space="preserve">. </w:t>
      </w:r>
      <w:r>
        <w:rPr>
          <w:rStyle w:val="hps"/>
          <w:color w:val="222222"/>
        </w:rPr>
        <w:t>To set the</w:t>
      </w:r>
      <w:r>
        <w:t xml:space="preserve"> </w:t>
      </w:r>
      <w:r>
        <w:rPr>
          <w:rStyle w:val="hps"/>
          <w:color w:val="222222"/>
        </w:rPr>
        <w:t>PIM Register-Source, use the below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4352"/>
        <w:gridCol w:w="3796"/>
      </w:tblGrid>
      <w:tr w:rsidR="00490D42"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Default="004F573F" w:rsidP="00475923">
            <w:pPr>
              <w:pStyle w:val="ab"/>
              <w:ind w:right="20"/>
              <w:rPr>
                <w:rFonts w:cs="Times New Roman"/>
              </w:rPr>
            </w:pPr>
            <w:r>
              <w:rPr>
                <w:rFonts w:cs="굴림체" w:hint="eastAsia"/>
              </w:rPr>
              <w:t>Command</w:t>
            </w:r>
          </w:p>
        </w:tc>
        <w:tc>
          <w:tcPr>
            <w:tcW w:w="3872" w:type="dxa"/>
          </w:tcPr>
          <w:p w14:paraId="36088E3F" w14:textId="77777777" w:rsidR="00490D42" w:rsidRDefault="004F573F" w:rsidP="00475923">
            <w:pPr>
              <w:pStyle w:val="ab"/>
              <w:ind w:right="20"/>
              <w:rPr>
                <w:rFonts w:cs="Times New Roman"/>
              </w:rPr>
            </w:pPr>
            <w:r>
              <w:rPr>
                <w:rFonts w:cs="굴림체" w:hint="eastAsia"/>
              </w:rPr>
              <w:t>Description</w:t>
            </w:r>
          </w:p>
        </w:tc>
      </w:tr>
      <w:tr w:rsidR="00490D42" w14:paraId="1E71F788" w14:textId="77777777" w:rsidTr="00373CEA">
        <w:trPr>
          <w:trHeight w:val="327"/>
        </w:trPr>
        <w:tc>
          <w:tcPr>
            <w:tcW w:w="4450" w:type="dxa"/>
          </w:tcPr>
          <w:p w14:paraId="6D10BC2D" w14:textId="77777777" w:rsidR="00490D42" w:rsidRDefault="00490D42" w:rsidP="00475923">
            <w:pPr>
              <w:pStyle w:val="aa"/>
              <w:ind w:left="180" w:right="20" w:hangingChars="100" w:hanging="180"/>
              <w:rPr>
                <w:rFonts w:cs="Times New Roman"/>
              </w:rPr>
            </w:pPr>
            <w:r>
              <w:rPr>
                <w:b/>
                <w:bCs/>
                <w:kern w:val="0"/>
              </w:rPr>
              <w:t xml:space="preserve">ip pim </w:t>
            </w:r>
            <w:r w:rsidRPr="00476F3C">
              <w:rPr>
                <w:b/>
                <w:bCs/>
                <w:kern w:val="0"/>
              </w:rPr>
              <w:t>register-source</w:t>
            </w:r>
            <w:r>
              <w:rPr>
                <w:rFonts w:hint="eastAsia"/>
                <w:b/>
                <w:bCs/>
                <w:kern w:val="0"/>
              </w:rPr>
              <w:t xml:space="preserve"> [ </w:t>
            </w:r>
            <w:r w:rsidRPr="00476F3C">
              <w:rPr>
                <w:rFonts w:hint="eastAsia"/>
                <w:i/>
                <w:iCs/>
                <w:kern w:val="0"/>
              </w:rPr>
              <w:t>ifname</w:t>
            </w:r>
            <w:r w:rsidRPr="00476F3C">
              <w:rPr>
                <w:rFonts w:hint="eastAsia"/>
                <w:b/>
                <w:bCs/>
                <w:i/>
                <w:iCs/>
                <w:kern w:val="0"/>
              </w:rPr>
              <w:t xml:space="preserve"> | </w:t>
            </w:r>
            <w:r w:rsidRPr="00476F3C">
              <w:rPr>
                <w:rFonts w:hint="eastAsia"/>
                <w:i/>
                <w:iCs/>
                <w:kern w:val="0"/>
              </w:rPr>
              <w:t>A.B.C.D</w:t>
            </w:r>
            <w:r>
              <w:rPr>
                <w:rFonts w:hint="eastAsia"/>
                <w:kern w:val="0"/>
              </w:rPr>
              <w:t xml:space="preserve"> </w:t>
            </w:r>
            <w:r w:rsidRPr="00476F3C">
              <w:rPr>
                <w:rFonts w:hint="eastAsia"/>
                <w:b/>
                <w:bCs/>
                <w:kern w:val="0"/>
              </w:rPr>
              <w:t>]</w:t>
            </w:r>
          </w:p>
        </w:tc>
        <w:tc>
          <w:tcPr>
            <w:tcW w:w="3872" w:type="dxa"/>
          </w:tcPr>
          <w:p w14:paraId="360FFD37" w14:textId="77777777" w:rsidR="00490D42" w:rsidRDefault="009D63B9" w:rsidP="00475923">
            <w:pPr>
              <w:pStyle w:val="aa"/>
              <w:ind w:right="20"/>
            </w:pPr>
            <w:r>
              <w:rPr>
                <w:rFonts w:cs="굴림체"/>
              </w:rPr>
              <w:t xml:space="preserve">Set </w:t>
            </w:r>
            <w:r w:rsidR="00490D42">
              <w:rPr>
                <w:rFonts w:cs="굴림체" w:hint="eastAsia"/>
              </w:rPr>
              <w:t>PIM Register-Source</w:t>
            </w:r>
            <w:r>
              <w:rPr>
                <w:rFonts w:cs="굴림체" w:hint="eastAsia"/>
              </w:rPr>
              <w:t xml:space="preserve">. </w:t>
            </w:r>
          </w:p>
        </w:tc>
      </w:tr>
      <w:tr w:rsidR="00490D42" w14:paraId="6B2A768E" w14:textId="77777777" w:rsidTr="009F3F86">
        <w:trPr>
          <w:trHeight w:val="242"/>
        </w:trPr>
        <w:tc>
          <w:tcPr>
            <w:tcW w:w="4450" w:type="dxa"/>
          </w:tcPr>
          <w:p w14:paraId="1531DA00" w14:textId="77777777" w:rsidR="00490D42" w:rsidRDefault="00490D42" w:rsidP="00475923">
            <w:pPr>
              <w:pStyle w:val="aa"/>
              <w:ind w:left="180" w:right="20" w:hangingChars="100" w:hanging="180"/>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3872" w:type="dxa"/>
          </w:tcPr>
          <w:p w14:paraId="3484F151" w14:textId="77777777" w:rsidR="00490D42" w:rsidRDefault="009D63B9" w:rsidP="00475923">
            <w:pPr>
              <w:pStyle w:val="aa"/>
              <w:ind w:right="20"/>
            </w:pPr>
            <w:r>
              <w:rPr>
                <w:rFonts w:cs="굴림체" w:hint="eastAsia"/>
              </w:rPr>
              <w:t>R</w:t>
            </w:r>
            <w:r>
              <w:rPr>
                <w:rFonts w:cs="굴림체"/>
              </w:rPr>
              <w:t>elease the set</w:t>
            </w:r>
            <w:r w:rsidR="00490D42">
              <w:rPr>
                <w:rFonts w:cs="굴림체" w:hint="eastAsia"/>
              </w:rPr>
              <w:t xml:space="preserve"> PIM Register-Source.</w:t>
            </w:r>
          </w:p>
        </w:tc>
      </w:tr>
    </w:tbl>
    <w:p w14:paraId="57132663"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CF81781" w14:textId="77777777" w:rsidTr="00DE1C5E">
        <w:tc>
          <w:tcPr>
            <w:tcW w:w="9048" w:type="dxa"/>
          </w:tcPr>
          <w:p w14:paraId="14B4871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6CAF897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register-source</w:t>
            </w:r>
            <w:r w:rsidRPr="0032769C">
              <w:rPr>
                <w:rFonts w:ascii="Courier New" w:hAnsi="Courier New" w:cs="Courier New" w:hint="eastAsia"/>
                <w:b/>
                <w:bCs/>
                <w:lang w:val="fr-FR"/>
              </w:rPr>
              <w:t xml:space="preserve"> lo0</w:t>
            </w:r>
          </w:p>
          <w:p w14:paraId="2539B40F"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14:paraId="31BD79D8" w14:textId="77777777"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w:t>
            </w:r>
          </w:p>
        </w:tc>
      </w:tr>
    </w:tbl>
    <w:p w14:paraId="64AA8701" w14:textId="77777777" w:rsidR="00490D42" w:rsidRDefault="00490D42" w:rsidP="00475923">
      <w:pPr>
        <w:pStyle w:val="4"/>
        <w:ind w:left="0" w:right="20"/>
      </w:pPr>
      <w:r>
        <w:rPr>
          <w:rFonts w:hint="eastAsia"/>
        </w:rPr>
        <w:t>PIM SSM</w:t>
      </w:r>
    </w:p>
    <w:p w14:paraId="7D0A14B7" w14:textId="77777777" w:rsidR="009D63B9" w:rsidRDefault="009D63B9" w:rsidP="00475923">
      <w:pPr>
        <w:pStyle w:val="a3"/>
        <w:ind w:left="0" w:right="20"/>
        <w:rPr>
          <w:rStyle w:val="hps"/>
          <w:color w:val="222222"/>
        </w:rPr>
      </w:pPr>
      <w:r>
        <w:rPr>
          <w:rStyle w:val="hps"/>
          <w:color w:val="222222"/>
        </w:rPr>
        <w:t>If you set PIM SSM, all the group</w:t>
      </w:r>
      <w:r w:rsidR="009F3F86">
        <w:rPr>
          <w:rStyle w:val="hps"/>
          <w:color w:val="222222"/>
        </w:rPr>
        <w:t>s</w:t>
      </w:r>
      <w:r>
        <w:rPr>
          <w:rStyle w:val="hps"/>
          <w:color w:val="222222"/>
        </w:rPr>
        <w:t xml:space="preserve"> which are included in the configured</w:t>
      </w:r>
      <w:r>
        <w:t xml:space="preserve"> </w:t>
      </w:r>
      <w:r>
        <w:rPr>
          <w:rStyle w:val="hps"/>
          <w:color w:val="222222"/>
        </w:rPr>
        <w:t xml:space="preserve">SSM will not have RPT function but SPT. </w:t>
      </w:r>
    </w:p>
    <w:p w14:paraId="06C9AB24" w14:textId="77777777" w:rsidR="00490D42" w:rsidRPr="009D63B9" w:rsidRDefault="009D63B9" w:rsidP="00475923">
      <w:pPr>
        <w:pStyle w:val="a3"/>
        <w:ind w:left="0" w:right="20"/>
        <w:rPr>
          <w:kern w:val="0"/>
        </w:rPr>
      </w:pPr>
      <w:r>
        <w:rPr>
          <w:kern w:val="0"/>
        </w:rPr>
        <w:t xml:space="preserve">To configure the </w:t>
      </w:r>
      <w:r>
        <w:rPr>
          <w:rFonts w:hint="eastAsia"/>
          <w:kern w:val="0"/>
        </w:rPr>
        <w:t>Group Range</w:t>
      </w:r>
      <w:r>
        <w:rPr>
          <w:kern w:val="0"/>
        </w:rPr>
        <w:t xml:space="preserve"> of SSM, use the below commands in global configuration mode. </w:t>
      </w:r>
    </w:p>
    <w:p w14:paraId="01B744E5" w14:textId="77777777" w:rsidR="00490D42" w:rsidRDefault="0026675B" w:rsidP="00475923">
      <w:pPr>
        <w:pStyle w:val="afffff3"/>
        <w:ind w:left="0" w:right="20"/>
        <w:rPr>
          <w:kern w:val="0"/>
        </w:rPr>
      </w:pPr>
      <w:bookmarkStart w:id="2416" w:name="_Toc391575293"/>
      <w:r>
        <w:t xml:space="preserve">Table </w:t>
      </w:r>
      <w:r w:rsidR="005832B8">
        <w:fldChar w:fldCharType="begin"/>
      </w:r>
      <w:r w:rsidR="00092D8C">
        <w:instrText xml:space="preserve"> SEQ Table \* ARABIC </w:instrText>
      </w:r>
      <w:r w:rsidR="005832B8">
        <w:fldChar w:fldCharType="separate"/>
      </w:r>
      <w:r w:rsidR="00EC5045">
        <w:rPr>
          <w:noProof/>
        </w:rPr>
        <w:t>151</w:t>
      </w:r>
      <w:r w:rsidR="005832B8">
        <w:rPr>
          <w:noProof/>
        </w:rPr>
        <w:fldChar w:fldCharType="end"/>
      </w:r>
      <w:r>
        <w:rPr>
          <w:rFonts w:hint="eastAsia"/>
        </w:rPr>
        <w:t xml:space="preserve"> </w:t>
      </w:r>
      <w:r w:rsidRPr="002F5F3A">
        <w:t>PIM SSM</w:t>
      </w:r>
      <w:bookmarkEnd w:id="2416"/>
    </w:p>
    <w:tbl>
      <w:tblPr>
        <w:tblStyle w:val="CLIWide"/>
        <w:tblW w:w="0" w:type="auto"/>
        <w:tblLook w:val="01E0" w:firstRow="1" w:lastRow="1" w:firstColumn="1" w:lastColumn="1" w:noHBand="0" w:noVBand="0"/>
      </w:tblPr>
      <w:tblGrid>
        <w:gridCol w:w="3095"/>
        <w:gridCol w:w="5053"/>
      </w:tblGrid>
      <w:tr w:rsidR="00490D42"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Default="004F573F" w:rsidP="00475923">
            <w:pPr>
              <w:pStyle w:val="ab"/>
              <w:ind w:right="20"/>
              <w:rPr>
                <w:rFonts w:cs="Times New Roman"/>
              </w:rPr>
            </w:pPr>
            <w:r>
              <w:rPr>
                <w:rFonts w:cs="굴림체" w:hint="eastAsia"/>
              </w:rPr>
              <w:t>Command</w:t>
            </w:r>
          </w:p>
        </w:tc>
        <w:tc>
          <w:tcPr>
            <w:tcW w:w="5657" w:type="dxa"/>
          </w:tcPr>
          <w:p w14:paraId="589AA1E8" w14:textId="77777777" w:rsidR="00490D42" w:rsidRDefault="004F573F" w:rsidP="00475923">
            <w:pPr>
              <w:pStyle w:val="ab"/>
              <w:ind w:right="20"/>
              <w:rPr>
                <w:rFonts w:cs="Times New Roman"/>
              </w:rPr>
            </w:pPr>
            <w:r>
              <w:rPr>
                <w:rFonts w:cs="굴림체" w:hint="eastAsia"/>
              </w:rPr>
              <w:t>Description</w:t>
            </w:r>
          </w:p>
        </w:tc>
      </w:tr>
      <w:tr w:rsidR="00490D42" w14:paraId="41929EDB" w14:textId="77777777" w:rsidTr="009F3F86">
        <w:trPr>
          <w:trHeight w:val="287"/>
        </w:trPr>
        <w:tc>
          <w:tcPr>
            <w:tcW w:w="3400" w:type="dxa"/>
          </w:tcPr>
          <w:p w14:paraId="664B039B" w14:textId="77777777" w:rsidR="00490D42" w:rsidRPr="00212095" w:rsidRDefault="00490D42" w:rsidP="00475923">
            <w:pPr>
              <w:pStyle w:val="aa"/>
              <w:ind w:left="180" w:right="20" w:hangingChars="100" w:hanging="180"/>
              <w:rPr>
                <w:b/>
                <w:bCs/>
                <w:kern w:val="0"/>
              </w:rPr>
            </w:pPr>
            <w:r w:rsidRPr="00212095">
              <w:rPr>
                <w:b/>
                <w:bCs/>
                <w:kern w:val="0"/>
              </w:rPr>
              <w:t>ip pim ssm default</w:t>
            </w:r>
          </w:p>
        </w:tc>
        <w:tc>
          <w:tcPr>
            <w:tcW w:w="5657" w:type="dxa"/>
          </w:tcPr>
          <w:p w14:paraId="66D62D3E" w14:textId="77777777" w:rsidR="009D63B9" w:rsidRDefault="009D63B9" w:rsidP="00475923">
            <w:pPr>
              <w:pStyle w:val="aa"/>
              <w:ind w:right="20"/>
            </w:pPr>
            <w:r>
              <w:rPr>
                <w:rFonts w:cs="굴림체"/>
              </w:rPr>
              <w:t xml:space="preserve">Assign </w:t>
            </w:r>
            <w:r>
              <w:rPr>
                <w:rFonts w:cs="굴림체" w:hint="eastAsia"/>
              </w:rPr>
              <w:t xml:space="preserve">Default Group </w:t>
            </w:r>
            <w:proofErr w:type="gramStart"/>
            <w:r>
              <w:rPr>
                <w:rFonts w:cs="굴림체" w:hint="eastAsia"/>
              </w:rPr>
              <w:t>range(</w:t>
            </w:r>
            <w:proofErr w:type="gramEnd"/>
            <w:r>
              <w:rPr>
                <w:rFonts w:cs="굴림체" w:hint="eastAsia"/>
              </w:rPr>
              <w:t>232/8)</w:t>
            </w:r>
            <w:r>
              <w:rPr>
                <w:rFonts w:cs="굴림체"/>
              </w:rPr>
              <w:t xml:space="preserve"> for </w:t>
            </w:r>
            <w:r>
              <w:rPr>
                <w:rFonts w:cs="굴림체" w:hint="eastAsia"/>
              </w:rPr>
              <w:t>PIM SSM</w:t>
            </w:r>
            <w:r>
              <w:rPr>
                <w:rFonts w:cs="굴림체"/>
              </w:rPr>
              <w:t xml:space="preserve">. </w:t>
            </w:r>
          </w:p>
        </w:tc>
      </w:tr>
      <w:tr w:rsidR="00490D42" w14:paraId="01E1610F" w14:textId="77777777" w:rsidTr="00BF5E2A">
        <w:trPr>
          <w:trHeight w:val="327"/>
        </w:trPr>
        <w:tc>
          <w:tcPr>
            <w:tcW w:w="3400" w:type="dxa"/>
          </w:tcPr>
          <w:p w14:paraId="30E510A6" w14:textId="77777777" w:rsidR="00490D42" w:rsidRDefault="00490D42" w:rsidP="00475923">
            <w:pPr>
              <w:pStyle w:val="aa"/>
              <w:ind w:left="180" w:right="20" w:hangingChars="100" w:hanging="180"/>
              <w:rPr>
                <w:rFonts w:cs="Times New Roman"/>
                <w:b/>
                <w:bCs/>
                <w:kern w:val="0"/>
              </w:rPr>
            </w:pPr>
            <w:r w:rsidRPr="00212095">
              <w:rPr>
                <w:b/>
                <w:bCs/>
                <w:kern w:val="0"/>
              </w:rPr>
              <w:t>ip pim ssm range</w:t>
            </w:r>
            <w:r>
              <w:rPr>
                <w:rFonts w:hint="eastAsia"/>
                <w:b/>
                <w:bCs/>
                <w:kern w:val="0"/>
              </w:rPr>
              <w:t xml:space="preserve"> </w:t>
            </w:r>
            <w:r>
              <w:rPr>
                <w:i/>
                <w:iCs/>
                <w:kern w:val="0"/>
              </w:rPr>
              <w:t>access</w:t>
            </w:r>
            <w:r>
              <w:rPr>
                <w:rFonts w:hint="eastAsia"/>
                <w:i/>
                <w:iCs/>
                <w:kern w:val="0"/>
              </w:rPr>
              <w:t>-</w:t>
            </w:r>
            <w:r>
              <w:rPr>
                <w:i/>
                <w:iCs/>
                <w:kern w:val="0"/>
              </w:rPr>
              <w:t>list</w:t>
            </w:r>
          </w:p>
        </w:tc>
        <w:tc>
          <w:tcPr>
            <w:tcW w:w="5657" w:type="dxa"/>
          </w:tcPr>
          <w:p w14:paraId="5EBC8905" w14:textId="77777777" w:rsidR="009D63B9" w:rsidRDefault="009D63B9" w:rsidP="00475923">
            <w:pPr>
              <w:pStyle w:val="aa"/>
              <w:ind w:right="20"/>
            </w:pPr>
            <w:r>
              <w:rPr>
                <w:rFonts w:cs="굴림체"/>
              </w:rPr>
              <w:t xml:space="preserve">Assign the </w:t>
            </w:r>
            <w:r>
              <w:rPr>
                <w:rFonts w:cs="굴림체" w:hint="eastAsia"/>
              </w:rPr>
              <w:t>Group range</w:t>
            </w:r>
            <w:r>
              <w:rPr>
                <w:rFonts w:cs="굴림체"/>
              </w:rPr>
              <w:t xml:space="preserve"> specified in </w:t>
            </w:r>
            <w:r>
              <w:rPr>
                <w:rFonts w:cs="굴림체" w:hint="eastAsia"/>
              </w:rPr>
              <w:t>Access-List</w:t>
            </w:r>
            <w:r>
              <w:rPr>
                <w:rFonts w:cs="굴림체"/>
              </w:rPr>
              <w:t xml:space="preserve"> for </w:t>
            </w:r>
            <w:r>
              <w:rPr>
                <w:rFonts w:cs="굴림체" w:hint="eastAsia"/>
              </w:rPr>
              <w:t>PIM SSM</w:t>
            </w:r>
            <w:r w:rsidR="00D102E3">
              <w:rPr>
                <w:rFonts w:cs="굴림체"/>
              </w:rPr>
              <w:t>.</w:t>
            </w:r>
          </w:p>
        </w:tc>
      </w:tr>
      <w:tr w:rsidR="00490D42" w14:paraId="3F897260" w14:textId="77777777" w:rsidTr="009F3F86">
        <w:trPr>
          <w:trHeight w:val="287"/>
        </w:trPr>
        <w:tc>
          <w:tcPr>
            <w:tcW w:w="3400" w:type="dxa"/>
          </w:tcPr>
          <w:p w14:paraId="3E552091" w14:textId="77777777" w:rsidR="00490D42" w:rsidRDefault="00490D42" w:rsidP="00475923">
            <w:pPr>
              <w:pStyle w:val="aa"/>
              <w:ind w:left="180" w:right="20" w:hangingChars="100" w:hanging="180"/>
              <w:rPr>
                <w:b/>
                <w:bCs/>
                <w:kern w:val="0"/>
              </w:rPr>
            </w:pPr>
            <w:r>
              <w:rPr>
                <w:rFonts w:hint="eastAsia"/>
                <w:b/>
                <w:bCs/>
                <w:kern w:val="0"/>
              </w:rPr>
              <w:t>no ip pim ssm</w:t>
            </w:r>
          </w:p>
        </w:tc>
        <w:tc>
          <w:tcPr>
            <w:tcW w:w="5657" w:type="dxa"/>
          </w:tcPr>
          <w:p w14:paraId="62CF2348" w14:textId="77777777" w:rsidR="00490D42" w:rsidRDefault="00727B4E" w:rsidP="00475923">
            <w:pPr>
              <w:pStyle w:val="aa"/>
              <w:ind w:right="20"/>
              <w:rPr>
                <w:rFonts w:cs="굴림체"/>
              </w:rPr>
            </w:pPr>
            <w:r>
              <w:rPr>
                <w:rFonts w:cs="굴림체" w:hint="eastAsia"/>
              </w:rPr>
              <w:t>R</w:t>
            </w:r>
            <w:r>
              <w:rPr>
                <w:rFonts w:cs="굴림체"/>
              </w:rPr>
              <w:t>elease the</w:t>
            </w:r>
            <w:r w:rsidR="00490D42">
              <w:rPr>
                <w:rFonts w:cs="굴림체" w:hint="eastAsia"/>
              </w:rPr>
              <w:t xml:space="preserve"> PIM SSM Group range.</w:t>
            </w:r>
          </w:p>
        </w:tc>
      </w:tr>
    </w:tbl>
    <w:p w14:paraId="16F591F6" w14:textId="77777777"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261"/>
      </w:tblGrid>
      <w:tr w:rsidR="00490D42" w:rsidRPr="0032769C" w14:paraId="44E41555" w14:textId="77777777" w:rsidTr="00DE1C5E">
        <w:tc>
          <w:tcPr>
            <w:tcW w:w="9048" w:type="dxa"/>
          </w:tcPr>
          <w:p w14:paraId="65ED4FF9"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14:paraId="5C21F9D8"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default</w:t>
            </w:r>
          </w:p>
          <w:p w14:paraId="1E7AAD03" w14:textId="77777777"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b/>
                <w:bCs/>
                <w:lang w:val="fr-FR"/>
              </w:rPr>
              <w:t xml:space="preserve">access-list </w:t>
            </w:r>
            <w:r w:rsidRPr="0032769C">
              <w:rPr>
                <w:rFonts w:ascii="Courier New" w:hAnsi="Courier New" w:cs="Courier New" w:hint="eastAsia"/>
                <w:b/>
                <w:bCs/>
                <w:lang w:val="fr-FR"/>
              </w:rPr>
              <w:t>1</w:t>
            </w:r>
            <w:r w:rsidRPr="0032769C">
              <w:rPr>
                <w:rFonts w:ascii="Courier New" w:hAnsi="Courier New" w:cs="Courier New"/>
                <w:b/>
                <w:bCs/>
                <w:lang w:val="fr-FR"/>
              </w:rPr>
              <w:t>0 permit 224.1.1.0 0.0.0.255</w:t>
            </w:r>
          </w:p>
          <w:p w14:paraId="634C01E3" w14:textId="77777777"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range 10</w:t>
            </w:r>
          </w:p>
          <w:p w14:paraId="75F14B56" w14:textId="77777777" w:rsidR="00490D42" w:rsidRPr="0032769C" w:rsidRDefault="00490D42" w:rsidP="009F3F86">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tc>
      </w:tr>
    </w:tbl>
    <w:p w14:paraId="7D1337B7" w14:textId="77777777" w:rsidR="007037AB" w:rsidRDefault="007037AB" w:rsidP="00475923">
      <w:pPr>
        <w:pStyle w:val="aa"/>
        <w:ind w:right="20"/>
        <w:rPr>
          <w:rFonts w:cs="Times New Roman"/>
          <w:kern w:val="0"/>
        </w:rPr>
      </w:pPr>
    </w:p>
    <w:p w14:paraId="654D5F83" w14:textId="77777777" w:rsidR="00490D42" w:rsidRDefault="00490D42" w:rsidP="00475923">
      <w:pPr>
        <w:pStyle w:val="3"/>
        <w:ind w:left="0" w:right="20"/>
      </w:pPr>
      <w:bookmarkStart w:id="2417" w:name="_Toc296176557"/>
      <w:bookmarkStart w:id="2418" w:name="_Toc296177332"/>
      <w:bookmarkStart w:id="2419" w:name="_Toc296180939"/>
      <w:bookmarkStart w:id="2420" w:name="_Toc296182016"/>
      <w:bookmarkStart w:id="2421" w:name="_Toc296182790"/>
      <w:bookmarkStart w:id="2422" w:name="_Toc444695111"/>
      <w:r>
        <w:t xml:space="preserve">Display </w:t>
      </w:r>
      <w:r w:rsidRPr="00DE1C5E">
        <w:t>System</w:t>
      </w:r>
      <w:r>
        <w:t xml:space="preserve"> and Network Statistics</w:t>
      </w:r>
      <w:bookmarkEnd w:id="2417"/>
      <w:bookmarkEnd w:id="2418"/>
      <w:bookmarkEnd w:id="2419"/>
      <w:bookmarkEnd w:id="2420"/>
      <w:bookmarkEnd w:id="2421"/>
      <w:bookmarkEnd w:id="2422"/>
    </w:p>
    <w:p w14:paraId="6456247E" w14:textId="77777777" w:rsidR="0026675B" w:rsidRPr="0026675B" w:rsidRDefault="0026675B" w:rsidP="00475923">
      <w:pPr>
        <w:pStyle w:val="afffff3"/>
        <w:ind w:left="0" w:right="20"/>
      </w:pPr>
      <w:bookmarkStart w:id="2423" w:name="_Toc391575294"/>
      <w:r>
        <w:t xml:space="preserve">Table </w:t>
      </w:r>
      <w:r w:rsidR="005832B8">
        <w:fldChar w:fldCharType="begin"/>
      </w:r>
      <w:r w:rsidR="00092D8C">
        <w:instrText xml:space="preserve"> SEQ Table \* ARABIC </w:instrText>
      </w:r>
      <w:r w:rsidR="005832B8">
        <w:fldChar w:fldCharType="separate"/>
      </w:r>
      <w:r w:rsidR="00EC5045">
        <w:rPr>
          <w:noProof/>
        </w:rPr>
        <w:t>152</w:t>
      </w:r>
      <w:r w:rsidR="005832B8">
        <w:rPr>
          <w:noProof/>
        </w:rPr>
        <w:fldChar w:fldCharType="end"/>
      </w:r>
      <w:r>
        <w:rPr>
          <w:rFonts w:hint="eastAsia"/>
        </w:rPr>
        <w:t xml:space="preserve"> </w:t>
      </w:r>
      <w:r w:rsidRPr="002F5F3A">
        <w:t>Monitoring Commands of IP Multicast Routing</w:t>
      </w:r>
      <w:bookmarkEnd w:id="2423"/>
    </w:p>
    <w:tbl>
      <w:tblPr>
        <w:tblStyle w:val="CLIWide"/>
        <w:tblW w:w="0" w:type="auto"/>
        <w:tblLook w:val="01E0" w:firstRow="1" w:lastRow="1" w:firstColumn="1" w:lastColumn="1" w:noHBand="0" w:noVBand="0"/>
      </w:tblPr>
      <w:tblGrid>
        <w:gridCol w:w="4238"/>
        <w:gridCol w:w="3910"/>
      </w:tblGrid>
      <w:tr w:rsidR="00490D42"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Default="004F573F" w:rsidP="00475923">
            <w:pPr>
              <w:pStyle w:val="ab"/>
              <w:ind w:right="20"/>
              <w:rPr>
                <w:rFonts w:cs="Times New Roman"/>
              </w:rPr>
            </w:pPr>
            <w:r>
              <w:rPr>
                <w:rFonts w:cs="굴림체" w:hint="eastAsia"/>
              </w:rPr>
              <w:t>Command</w:t>
            </w:r>
          </w:p>
        </w:tc>
        <w:tc>
          <w:tcPr>
            <w:tcW w:w="4320" w:type="dxa"/>
          </w:tcPr>
          <w:p w14:paraId="67FCA7B2" w14:textId="77777777" w:rsidR="00490D42" w:rsidRDefault="004F573F" w:rsidP="00475923">
            <w:pPr>
              <w:pStyle w:val="ab"/>
              <w:ind w:right="20"/>
              <w:rPr>
                <w:rFonts w:cs="Times New Roman"/>
              </w:rPr>
            </w:pPr>
            <w:r>
              <w:rPr>
                <w:rFonts w:cs="굴림체" w:hint="eastAsia"/>
              </w:rPr>
              <w:t>Description</w:t>
            </w:r>
          </w:p>
        </w:tc>
      </w:tr>
      <w:tr w:rsidR="00490D42" w14:paraId="6B458F73" w14:textId="77777777" w:rsidTr="00BF5E2A">
        <w:trPr>
          <w:trHeight w:val="327"/>
        </w:trPr>
        <w:tc>
          <w:tcPr>
            <w:tcW w:w="4680" w:type="dxa"/>
          </w:tcPr>
          <w:p w14:paraId="1FD2A7F4" w14:textId="77777777" w:rsidR="00490D42" w:rsidRDefault="00490D42" w:rsidP="00475923">
            <w:pPr>
              <w:pStyle w:val="aa"/>
              <w:ind w:right="20"/>
              <w:rPr>
                <w:rFonts w:cs="Times New Roman"/>
                <w:b/>
                <w:bCs/>
              </w:rPr>
            </w:pPr>
            <w:r>
              <w:rPr>
                <w:b/>
                <w:bCs/>
                <w:kern w:val="0"/>
              </w:rPr>
              <w:t xml:space="preserve">show ip igmp groups </w:t>
            </w:r>
          </w:p>
        </w:tc>
        <w:tc>
          <w:tcPr>
            <w:tcW w:w="4320" w:type="dxa"/>
          </w:tcPr>
          <w:p w14:paraId="6F820D4F" w14:textId="77777777" w:rsidR="00344ED9" w:rsidRDefault="00344ED9" w:rsidP="00475923">
            <w:pPr>
              <w:pStyle w:val="aa"/>
              <w:ind w:right="20"/>
              <w:jc w:val="left"/>
            </w:pPr>
            <w:r>
              <w:t xml:space="preserve">Display the </w:t>
            </w:r>
            <w:r>
              <w:rPr>
                <w:kern w:val="0"/>
              </w:rPr>
              <w:t>multicast groups.</w:t>
            </w:r>
          </w:p>
        </w:tc>
      </w:tr>
      <w:tr w:rsidR="00490D42" w14:paraId="10D9EBA9" w14:textId="77777777" w:rsidTr="00BF5E2A">
        <w:trPr>
          <w:trHeight w:val="327"/>
        </w:trPr>
        <w:tc>
          <w:tcPr>
            <w:tcW w:w="4680" w:type="dxa"/>
          </w:tcPr>
          <w:p w14:paraId="669D2370" w14:textId="77777777" w:rsidR="00490D42" w:rsidRDefault="00490D42" w:rsidP="00475923">
            <w:pPr>
              <w:pStyle w:val="aa"/>
              <w:ind w:right="20"/>
              <w:rPr>
                <w:b/>
                <w:bCs/>
                <w:kern w:val="0"/>
              </w:rPr>
            </w:pPr>
            <w:r>
              <w:rPr>
                <w:b/>
                <w:bCs/>
                <w:kern w:val="0"/>
              </w:rPr>
              <w:t>show ip igmp interface</w:t>
            </w:r>
          </w:p>
        </w:tc>
        <w:tc>
          <w:tcPr>
            <w:tcW w:w="4320" w:type="dxa"/>
          </w:tcPr>
          <w:p w14:paraId="356578D9" w14:textId="77777777" w:rsidR="00344ED9" w:rsidRDefault="00344ED9" w:rsidP="00475923">
            <w:pPr>
              <w:pStyle w:val="aa"/>
              <w:ind w:right="20"/>
              <w:jc w:val="left"/>
            </w:pPr>
            <w:r>
              <w:t xml:space="preserve">Display the </w:t>
            </w:r>
            <w:r>
              <w:rPr>
                <w:kern w:val="0"/>
              </w:rPr>
              <w:t>multicast related information of the interface.</w:t>
            </w:r>
          </w:p>
        </w:tc>
      </w:tr>
      <w:tr w:rsidR="00490D42" w14:paraId="6E175F26" w14:textId="77777777" w:rsidTr="00BF5E2A">
        <w:trPr>
          <w:trHeight w:val="327"/>
        </w:trPr>
        <w:tc>
          <w:tcPr>
            <w:tcW w:w="4680" w:type="dxa"/>
          </w:tcPr>
          <w:p w14:paraId="1332692C" w14:textId="77777777" w:rsidR="00490D42" w:rsidRPr="00D94246" w:rsidRDefault="00490D42" w:rsidP="00475923">
            <w:pPr>
              <w:pStyle w:val="aa"/>
              <w:ind w:right="20"/>
              <w:rPr>
                <w:b/>
                <w:bCs/>
                <w:kern w:val="0"/>
              </w:rPr>
            </w:pPr>
            <w:r>
              <w:rPr>
                <w:b/>
                <w:bCs/>
                <w:kern w:val="0"/>
              </w:rPr>
              <w:t xml:space="preserve">show ip igmp </w:t>
            </w:r>
            <w:r>
              <w:rPr>
                <w:rFonts w:hint="eastAsia"/>
                <w:b/>
                <w:bCs/>
                <w:kern w:val="0"/>
              </w:rPr>
              <w:t>rate-limit statistics</w:t>
            </w:r>
            <w:r>
              <w:rPr>
                <w:b/>
                <w:bCs/>
                <w:kern w:val="0"/>
              </w:rPr>
              <w:t xml:space="preserve"> </w:t>
            </w:r>
          </w:p>
        </w:tc>
        <w:tc>
          <w:tcPr>
            <w:tcW w:w="4320" w:type="dxa"/>
          </w:tcPr>
          <w:p w14:paraId="0FF967FF" w14:textId="77777777" w:rsidR="00344ED9" w:rsidRDefault="00344ED9" w:rsidP="00475923">
            <w:pPr>
              <w:pStyle w:val="aa"/>
              <w:ind w:right="20"/>
              <w:jc w:val="left"/>
            </w:pPr>
            <w:r>
              <w:t xml:space="preserve">Display the statistics on </w:t>
            </w:r>
            <w:r>
              <w:rPr>
                <w:kern w:val="0"/>
              </w:rPr>
              <w:t xml:space="preserve">multicast </w:t>
            </w:r>
            <w:r>
              <w:rPr>
                <w:rFonts w:hint="eastAsia"/>
              </w:rPr>
              <w:t>packet</w:t>
            </w:r>
            <w:r>
              <w:t xml:space="preserve"> of the </w:t>
            </w:r>
            <w:r>
              <w:rPr>
                <w:kern w:val="0"/>
              </w:rPr>
              <w:t xml:space="preserve">interface which is set with </w:t>
            </w:r>
            <w:r>
              <w:rPr>
                <w:rFonts w:cs="굴림체" w:hint="eastAsia"/>
              </w:rPr>
              <w:t>rate-limit</w:t>
            </w:r>
            <w:r>
              <w:rPr>
                <w:rFonts w:cs="굴림체"/>
              </w:rPr>
              <w:t xml:space="preserve">. </w:t>
            </w:r>
          </w:p>
        </w:tc>
      </w:tr>
      <w:tr w:rsidR="00490D42" w14:paraId="73F98856" w14:textId="77777777" w:rsidTr="00BF5E2A">
        <w:trPr>
          <w:trHeight w:val="327"/>
        </w:trPr>
        <w:tc>
          <w:tcPr>
            <w:tcW w:w="4680" w:type="dxa"/>
          </w:tcPr>
          <w:p w14:paraId="11AA39E1" w14:textId="77777777" w:rsidR="00490D42" w:rsidRDefault="00490D42" w:rsidP="00475923">
            <w:pPr>
              <w:pStyle w:val="aa"/>
              <w:ind w:right="20"/>
              <w:rPr>
                <w:b/>
                <w:bCs/>
                <w:kern w:val="0"/>
              </w:rPr>
            </w:pPr>
            <w:r>
              <w:rPr>
                <w:b/>
                <w:bCs/>
                <w:kern w:val="0"/>
              </w:rPr>
              <w:t xml:space="preserve">show ip igmp </w:t>
            </w:r>
            <w:r>
              <w:rPr>
                <w:rFonts w:hint="eastAsia"/>
                <w:b/>
                <w:bCs/>
                <w:kern w:val="0"/>
              </w:rPr>
              <w:t>ssm-map</w:t>
            </w:r>
          </w:p>
        </w:tc>
        <w:tc>
          <w:tcPr>
            <w:tcW w:w="4320" w:type="dxa"/>
          </w:tcPr>
          <w:p w14:paraId="4A7B36FE" w14:textId="77777777" w:rsidR="00344ED9" w:rsidRDefault="00344ED9" w:rsidP="00475923">
            <w:pPr>
              <w:pStyle w:val="aa"/>
              <w:ind w:right="20"/>
              <w:jc w:val="left"/>
            </w:pPr>
            <w:r>
              <w:t xml:space="preserve">Display the configuration status of ssm-map. </w:t>
            </w:r>
          </w:p>
        </w:tc>
      </w:tr>
      <w:tr w:rsidR="00490D42" w14:paraId="22325CA6" w14:textId="77777777" w:rsidTr="00BF5E2A">
        <w:trPr>
          <w:trHeight w:val="327"/>
        </w:trPr>
        <w:tc>
          <w:tcPr>
            <w:tcW w:w="4680" w:type="dxa"/>
          </w:tcPr>
          <w:p w14:paraId="46F031D2" w14:textId="77777777" w:rsidR="00490D42" w:rsidRDefault="00490D42" w:rsidP="00475923">
            <w:pPr>
              <w:pStyle w:val="aa"/>
              <w:ind w:right="20"/>
              <w:rPr>
                <w:b/>
                <w:bCs/>
                <w:kern w:val="0"/>
              </w:rPr>
            </w:pPr>
            <w:r>
              <w:rPr>
                <w:b/>
                <w:bCs/>
                <w:kern w:val="0"/>
              </w:rPr>
              <w:t xml:space="preserve">show ip igmp </w:t>
            </w:r>
            <w:r>
              <w:rPr>
                <w:rFonts w:hint="eastAsia"/>
                <w:b/>
                <w:bCs/>
                <w:kern w:val="0"/>
              </w:rPr>
              <w:t>static-group class-map</w:t>
            </w:r>
          </w:p>
        </w:tc>
        <w:tc>
          <w:tcPr>
            <w:tcW w:w="4320" w:type="dxa"/>
          </w:tcPr>
          <w:p w14:paraId="07B41265" w14:textId="77777777" w:rsidR="00344ED9" w:rsidRDefault="00344ED9" w:rsidP="00475923">
            <w:pPr>
              <w:pStyle w:val="aa"/>
              <w:ind w:right="20"/>
              <w:jc w:val="left"/>
            </w:pPr>
            <w:r>
              <w:t xml:space="preserve">Display the configuration status of </w:t>
            </w:r>
            <w:r>
              <w:rPr>
                <w:rFonts w:cs="굴림체" w:hint="eastAsia"/>
              </w:rPr>
              <w:t>class-map</w:t>
            </w:r>
            <w:r>
              <w:rPr>
                <w:rFonts w:cs="굴림체"/>
              </w:rPr>
              <w:t xml:space="preserve"> which is for specifying static </w:t>
            </w:r>
            <w:r>
              <w:rPr>
                <w:rFonts w:cs="굴림체" w:hint="eastAsia"/>
              </w:rPr>
              <w:t>group</w:t>
            </w:r>
            <w:r>
              <w:rPr>
                <w:rFonts w:cs="굴림체"/>
              </w:rPr>
              <w:t xml:space="preserve">. </w:t>
            </w:r>
          </w:p>
        </w:tc>
      </w:tr>
      <w:tr w:rsidR="00490D42" w14:paraId="08B8FAEA" w14:textId="77777777" w:rsidTr="00BF5E2A">
        <w:trPr>
          <w:trHeight w:val="327"/>
        </w:trPr>
        <w:tc>
          <w:tcPr>
            <w:tcW w:w="4680" w:type="dxa"/>
          </w:tcPr>
          <w:p w14:paraId="01190960" w14:textId="77777777" w:rsidR="00490D42" w:rsidRDefault="00490D42" w:rsidP="00475923">
            <w:pPr>
              <w:pStyle w:val="aa"/>
              <w:ind w:right="20"/>
              <w:rPr>
                <w:b/>
                <w:bCs/>
                <w:kern w:val="0"/>
              </w:rPr>
            </w:pPr>
            <w:r>
              <w:rPr>
                <w:rFonts w:hint="eastAsia"/>
                <w:b/>
                <w:bCs/>
                <w:kern w:val="0"/>
              </w:rPr>
              <w:t>show ip igmp statistics {receive|send} {interface|}</w:t>
            </w:r>
          </w:p>
        </w:tc>
        <w:tc>
          <w:tcPr>
            <w:tcW w:w="4320" w:type="dxa"/>
          </w:tcPr>
          <w:p w14:paraId="38895CC6" w14:textId="77777777" w:rsidR="00344ED9" w:rsidRPr="00E64B2E" w:rsidRDefault="00344ED9" w:rsidP="00475923">
            <w:pPr>
              <w:pStyle w:val="aa"/>
              <w:ind w:right="20"/>
              <w:jc w:val="left"/>
              <w:rPr>
                <w:rFonts w:cs="굴림체"/>
              </w:rPr>
            </w:pPr>
            <w:r>
              <w:t xml:space="preserve">Display the </w:t>
            </w:r>
            <w:r>
              <w:rPr>
                <w:rFonts w:cs="굴림체" w:hint="eastAsia"/>
              </w:rPr>
              <w:t xml:space="preserve">igmp </w:t>
            </w:r>
            <w:r>
              <w:t xml:space="preserve">statistics. </w:t>
            </w:r>
          </w:p>
        </w:tc>
      </w:tr>
      <w:tr w:rsidR="00490D42" w14:paraId="7A7E5E74" w14:textId="77777777" w:rsidTr="00BF5E2A">
        <w:trPr>
          <w:trHeight w:val="327"/>
        </w:trPr>
        <w:tc>
          <w:tcPr>
            <w:tcW w:w="4680" w:type="dxa"/>
          </w:tcPr>
          <w:p w14:paraId="3B7E9FED" w14:textId="77777777" w:rsidR="00490D42" w:rsidRDefault="00490D42" w:rsidP="00475923">
            <w:pPr>
              <w:pStyle w:val="aa"/>
              <w:ind w:right="20"/>
              <w:rPr>
                <w:b/>
                <w:bCs/>
                <w:kern w:val="0"/>
              </w:rPr>
            </w:pPr>
            <w:r>
              <w:rPr>
                <w:b/>
                <w:bCs/>
                <w:kern w:val="0"/>
              </w:rPr>
              <w:t xml:space="preserve">show ip </w:t>
            </w:r>
            <w:r>
              <w:rPr>
                <w:rFonts w:hint="eastAsia"/>
                <w:b/>
                <w:bCs/>
                <w:kern w:val="0"/>
              </w:rPr>
              <w:t>mcache</w:t>
            </w:r>
          </w:p>
        </w:tc>
        <w:tc>
          <w:tcPr>
            <w:tcW w:w="4320" w:type="dxa"/>
          </w:tcPr>
          <w:p w14:paraId="03CA146D" w14:textId="77777777" w:rsidR="00344ED9" w:rsidRDefault="00344ED9" w:rsidP="00475923">
            <w:pPr>
              <w:pStyle w:val="aa"/>
              <w:ind w:right="20"/>
              <w:jc w:val="left"/>
            </w:pPr>
            <w:r>
              <w:t xml:space="preserve">Display the content of </w:t>
            </w:r>
            <w:r>
              <w:rPr>
                <w:kern w:val="0"/>
              </w:rPr>
              <w:t xml:space="preserve">multicast routing cache. </w:t>
            </w:r>
          </w:p>
        </w:tc>
      </w:tr>
      <w:tr w:rsidR="00490D42" w14:paraId="4EB303C1" w14:textId="77777777" w:rsidTr="00BF5E2A">
        <w:trPr>
          <w:trHeight w:val="176"/>
        </w:trPr>
        <w:tc>
          <w:tcPr>
            <w:tcW w:w="4680" w:type="dxa"/>
          </w:tcPr>
          <w:p w14:paraId="5CFA8592" w14:textId="77777777" w:rsidR="00490D42" w:rsidRDefault="00490D42" w:rsidP="00475923">
            <w:pPr>
              <w:pStyle w:val="aa"/>
              <w:ind w:right="20"/>
              <w:rPr>
                <w:b/>
                <w:bCs/>
                <w:kern w:val="0"/>
              </w:rPr>
            </w:pPr>
            <w:r>
              <w:rPr>
                <w:b/>
                <w:bCs/>
                <w:kern w:val="0"/>
              </w:rPr>
              <w:t>show ip mroute</w:t>
            </w:r>
          </w:p>
        </w:tc>
        <w:tc>
          <w:tcPr>
            <w:tcW w:w="4320" w:type="dxa"/>
          </w:tcPr>
          <w:p w14:paraId="11E30E94" w14:textId="77777777" w:rsidR="00344ED9" w:rsidRDefault="00344ED9" w:rsidP="00475923">
            <w:pPr>
              <w:pStyle w:val="aa"/>
              <w:ind w:right="20"/>
              <w:jc w:val="left"/>
            </w:pPr>
            <w:r>
              <w:t xml:space="preserve">Display the content of </w:t>
            </w:r>
            <w:r>
              <w:rPr>
                <w:kern w:val="0"/>
              </w:rPr>
              <w:t>multicast routing table.</w:t>
            </w:r>
          </w:p>
        </w:tc>
      </w:tr>
      <w:tr w:rsidR="00490D42" w14:paraId="07B6D1AD" w14:textId="77777777" w:rsidTr="00BF5E2A">
        <w:trPr>
          <w:trHeight w:val="176"/>
        </w:trPr>
        <w:tc>
          <w:tcPr>
            <w:tcW w:w="4680" w:type="dxa"/>
          </w:tcPr>
          <w:p w14:paraId="44A3E199" w14:textId="77777777" w:rsidR="00490D42" w:rsidRDefault="00490D42" w:rsidP="00475923">
            <w:pPr>
              <w:pStyle w:val="aa"/>
              <w:ind w:right="20"/>
              <w:rPr>
                <w:b/>
                <w:bCs/>
                <w:kern w:val="0"/>
              </w:rPr>
            </w:pPr>
            <w:r>
              <w:rPr>
                <w:b/>
                <w:bCs/>
                <w:kern w:val="0"/>
              </w:rPr>
              <w:t xml:space="preserve">show ip </w:t>
            </w:r>
            <w:r>
              <w:rPr>
                <w:rFonts w:hint="eastAsia"/>
                <w:b/>
                <w:bCs/>
                <w:kern w:val="0"/>
              </w:rPr>
              <w:t>mvif</w:t>
            </w:r>
          </w:p>
        </w:tc>
        <w:tc>
          <w:tcPr>
            <w:tcW w:w="4320" w:type="dxa"/>
          </w:tcPr>
          <w:p w14:paraId="5E12864B" w14:textId="77777777" w:rsidR="00344ED9" w:rsidRDefault="00344ED9" w:rsidP="00475923">
            <w:pPr>
              <w:pStyle w:val="aa"/>
              <w:ind w:right="20"/>
              <w:jc w:val="left"/>
            </w:pPr>
            <w:r>
              <w:t>Display the</w:t>
            </w:r>
            <w:r>
              <w:rPr>
                <w:kern w:val="0"/>
              </w:rPr>
              <w:t xml:space="preserve"> information of multicast interface. </w:t>
            </w:r>
          </w:p>
        </w:tc>
      </w:tr>
      <w:tr w:rsidR="00490D42" w14:paraId="69EEE718" w14:textId="77777777" w:rsidTr="00BF5E2A">
        <w:trPr>
          <w:trHeight w:val="176"/>
        </w:trPr>
        <w:tc>
          <w:tcPr>
            <w:tcW w:w="4680" w:type="dxa"/>
          </w:tcPr>
          <w:p w14:paraId="0B9698F1"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anycast-rp</w:t>
            </w:r>
          </w:p>
        </w:tc>
        <w:tc>
          <w:tcPr>
            <w:tcW w:w="4320" w:type="dxa"/>
          </w:tcPr>
          <w:p w14:paraId="2B7606C8" w14:textId="77777777" w:rsidR="00344ED9" w:rsidRDefault="00344ED9" w:rsidP="00475923">
            <w:pPr>
              <w:pStyle w:val="aa"/>
              <w:ind w:right="20"/>
              <w:jc w:val="left"/>
            </w:pPr>
            <w:r>
              <w:t xml:space="preserve">Display the </w:t>
            </w:r>
            <w:r>
              <w:rPr>
                <w:kern w:val="0"/>
              </w:rPr>
              <w:t xml:space="preserve">information of </w:t>
            </w:r>
            <w:r>
              <w:t>PIM</w:t>
            </w:r>
            <w:r>
              <w:rPr>
                <w:rFonts w:hint="eastAsia"/>
              </w:rPr>
              <w:t xml:space="preserve"> anycast RP</w:t>
            </w:r>
            <w:r>
              <w:t xml:space="preserve">. </w:t>
            </w:r>
          </w:p>
        </w:tc>
      </w:tr>
      <w:tr w:rsidR="00490D42" w14:paraId="1EDA4158" w14:textId="77777777" w:rsidTr="00BF5E2A">
        <w:trPr>
          <w:trHeight w:val="176"/>
        </w:trPr>
        <w:tc>
          <w:tcPr>
            <w:tcW w:w="4680" w:type="dxa"/>
          </w:tcPr>
          <w:p w14:paraId="0D2465A7" w14:textId="77777777" w:rsidR="00490D42" w:rsidRDefault="00490D42" w:rsidP="00475923">
            <w:pPr>
              <w:pStyle w:val="aa"/>
              <w:ind w:right="20"/>
              <w:rPr>
                <w:rFonts w:cs="Times New Roman"/>
                <w:b/>
                <w:bCs/>
                <w:kern w:val="0"/>
              </w:rPr>
            </w:pPr>
            <w:r>
              <w:rPr>
                <w:b/>
                <w:bCs/>
                <w:kern w:val="0"/>
              </w:rPr>
              <w:t>show ip pim bsr-router</w:t>
            </w:r>
          </w:p>
        </w:tc>
        <w:tc>
          <w:tcPr>
            <w:tcW w:w="4320" w:type="dxa"/>
          </w:tcPr>
          <w:p w14:paraId="485C7AA7" w14:textId="77777777" w:rsidR="00344ED9" w:rsidRDefault="00344ED9" w:rsidP="00475923">
            <w:pPr>
              <w:pStyle w:val="aa"/>
              <w:ind w:right="20"/>
              <w:jc w:val="left"/>
            </w:pPr>
            <w:r>
              <w:t xml:space="preserve">Display the </w:t>
            </w:r>
            <w:r>
              <w:rPr>
                <w:kern w:val="0"/>
              </w:rPr>
              <w:t xml:space="preserve">information of BSR router. </w:t>
            </w:r>
          </w:p>
        </w:tc>
      </w:tr>
      <w:tr w:rsidR="00490D42" w14:paraId="2E11D04A" w14:textId="77777777" w:rsidTr="00BF5E2A">
        <w:trPr>
          <w:trHeight w:val="176"/>
        </w:trPr>
        <w:tc>
          <w:tcPr>
            <w:tcW w:w="4680" w:type="dxa"/>
          </w:tcPr>
          <w:p w14:paraId="36099D4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 xml:space="preserve">sparse-mode </w:t>
            </w:r>
            <w:r>
              <w:rPr>
                <w:b/>
                <w:bCs/>
                <w:kern w:val="0"/>
              </w:rPr>
              <w:t>interface</w:t>
            </w:r>
          </w:p>
        </w:tc>
        <w:tc>
          <w:tcPr>
            <w:tcW w:w="4320" w:type="dxa"/>
          </w:tcPr>
          <w:p w14:paraId="29E4154C" w14:textId="77777777" w:rsidR="00344ED9" w:rsidRPr="00153219" w:rsidRDefault="00344ED9" w:rsidP="00475923">
            <w:pPr>
              <w:pStyle w:val="aa"/>
              <w:ind w:right="20"/>
              <w:jc w:val="left"/>
            </w:pPr>
            <w:r>
              <w:t>Display the</w:t>
            </w:r>
            <w:r w:rsidR="00153219">
              <w:t xml:space="preserve"> </w:t>
            </w:r>
            <w:r w:rsidR="00153219">
              <w:rPr>
                <w:kern w:val="0"/>
              </w:rPr>
              <w:t xml:space="preserve">information of the interface which PIM has configured. </w:t>
            </w:r>
          </w:p>
        </w:tc>
      </w:tr>
      <w:tr w:rsidR="00490D42" w14:paraId="7FC23585" w14:textId="77777777" w:rsidTr="00BF5E2A">
        <w:trPr>
          <w:trHeight w:val="176"/>
        </w:trPr>
        <w:tc>
          <w:tcPr>
            <w:tcW w:w="4680" w:type="dxa"/>
          </w:tcPr>
          <w:p w14:paraId="7C706BE3" w14:textId="77777777"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local-members</w:t>
            </w:r>
          </w:p>
        </w:tc>
        <w:tc>
          <w:tcPr>
            <w:tcW w:w="4320" w:type="dxa"/>
          </w:tcPr>
          <w:p w14:paraId="7FE7EED4" w14:textId="77777777" w:rsidR="00344ED9" w:rsidRDefault="00344ED9" w:rsidP="00475923">
            <w:pPr>
              <w:pStyle w:val="aa"/>
              <w:ind w:right="20"/>
              <w:jc w:val="left"/>
            </w:pPr>
            <w:r>
              <w:t>Display the</w:t>
            </w:r>
            <w:r w:rsidR="00153219">
              <w:t xml:space="preserve"> PIM </w:t>
            </w:r>
            <w:r w:rsidR="00153219">
              <w:rPr>
                <w:rFonts w:hint="eastAsia"/>
              </w:rPr>
              <w:t>local membership</w:t>
            </w:r>
            <w:r w:rsidR="00153219">
              <w:t xml:space="preserve"> </w:t>
            </w:r>
            <w:r w:rsidR="00153219">
              <w:rPr>
                <w:kern w:val="0"/>
              </w:rPr>
              <w:t xml:space="preserve">information. </w:t>
            </w:r>
          </w:p>
        </w:tc>
      </w:tr>
      <w:tr w:rsidR="00490D42" w14:paraId="76059E0B" w14:textId="77777777" w:rsidTr="00BF5E2A">
        <w:trPr>
          <w:trHeight w:val="176"/>
        </w:trPr>
        <w:tc>
          <w:tcPr>
            <w:tcW w:w="4680" w:type="dxa"/>
          </w:tcPr>
          <w:p w14:paraId="588C2EEB" w14:textId="77777777" w:rsidR="00490D42" w:rsidRDefault="00490D42" w:rsidP="00475923">
            <w:pPr>
              <w:pStyle w:val="aa"/>
              <w:ind w:right="20"/>
              <w:rPr>
                <w:rFonts w:cs="Times New Roman"/>
                <w:b/>
                <w:bCs/>
                <w:kern w:val="0"/>
              </w:rPr>
            </w:pPr>
            <w:r>
              <w:rPr>
                <w:b/>
                <w:bCs/>
                <w:kern w:val="0"/>
              </w:rPr>
              <w:t xml:space="preserve">show ip pim </w:t>
            </w:r>
            <w:r>
              <w:rPr>
                <w:rFonts w:hint="eastAsia"/>
                <w:b/>
                <w:bCs/>
                <w:kern w:val="0"/>
              </w:rPr>
              <w:t>sparse-mode mroute</w:t>
            </w:r>
          </w:p>
        </w:tc>
        <w:tc>
          <w:tcPr>
            <w:tcW w:w="4320" w:type="dxa"/>
          </w:tcPr>
          <w:p w14:paraId="14F0D41A" w14:textId="77777777" w:rsidR="00344ED9" w:rsidRDefault="00344ED9" w:rsidP="00475923">
            <w:pPr>
              <w:pStyle w:val="aa"/>
              <w:ind w:right="20"/>
              <w:jc w:val="left"/>
            </w:pPr>
            <w:r>
              <w:t>Display the</w:t>
            </w:r>
            <w:r w:rsidR="00153219">
              <w:t xml:space="preserve"> content of </w:t>
            </w:r>
            <w:r w:rsidR="00153219">
              <w:rPr>
                <w:kern w:val="0"/>
              </w:rPr>
              <w:t xml:space="preserve">multicast routing table which PIM manages. </w:t>
            </w:r>
          </w:p>
        </w:tc>
      </w:tr>
      <w:tr w:rsidR="00490D42" w14:paraId="1EE13F20" w14:textId="77777777" w:rsidTr="00BF5E2A">
        <w:trPr>
          <w:trHeight w:val="176"/>
        </w:trPr>
        <w:tc>
          <w:tcPr>
            <w:tcW w:w="4680" w:type="dxa"/>
          </w:tcPr>
          <w:p w14:paraId="508CF977" w14:textId="77777777" w:rsidR="00490D42" w:rsidRDefault="00490D42" w:rsidP="00475923">
            <w:pPr>
              <w:pStyle w:val="aa"/>
              <w:ind w:right="20"/>
              <w:rPr>
                <w:b/>
                <w:bCs/>
                <w:kern w:val="0"/>
              </w:rPr>
            </w:pPr>
            <w:r>
              <w:rPr>
                <w:b/>
                <w:bCs/>
                <w:kern w:val="0"/>
              </w:rPr>
              <w:t>show ip pim neighbor</w:t>
            </w:r>
          </w:p>
        </w:tc>
        <w:tc>
          <w:tcPr>
            <w:tcW w:w="4320" w:type="dxa"/>
          </w:tcPr>
          <w:p w14:paraId="4B4B329B" w14:textId="77777777" w:rsidR="00344ED9" w:rsidRDefault="00344ED9" w:rsidP="00475923">
            <w:pPr>
              <w:pStyle w:val="aa"/>
              <w:ind w:right="20"/>
              <w:jc w:val="left"/>
            </w:pPr>
            <w:r>
              <w:t>Display the</w:t>
            </w:r>
            <w:r w:rsidR="00153219">
              <w:t xml:space="preserve"> PIM neighbor</w:t>
            </w:r>
            <w:r w:rsidR="00153219">
              <w:rPr>
                <w:rFonts w:hint="eastAsia"/>
              </w:rPr>
              <w:t xml:space="preserve">s. </w:t>
            </w:r>
          </w:p>
        </w:tc>
      </w:tr>
      <w:tr w:rsidR="00490D42" w14:paraId="155334FB" w14:textId="77777777" w:rsidTr="00BF5E2A">
        <w:trPr>
          <w:trHeight w:val="176"/>
        </w:trPr>
        <w:tc>
          <w:tcPr>
            <w:tcW w:w="4680" w:type="dxa"/>
          </w:tcPr>
          <w:p w14:paraId="423F67CC" w14:textId="77777777" w:rsidR="00490D42" w:rsidRDefault="00490D42" w:rsidP="00475923">
            <w:pPr>
              <w:pStyle w:val="aa"/>
              <w:ind w:right="20"/>
              <w:rPr>
                <w:b/>
                <w:bCs/>
                <w:kern w:val="0"/>
              </w:rPr>
            </w:pPr>
            <w:r>
              <w:rPr>
                <w:b/>
                <w:bCs/>
                <w:kern w:val="0"/>
              </w:rPr>
              <w:t>show ip pim rp</w:t>
            </w:r>
          </w:p>
        </w:tc>
        <w:tc>
          <w:tcPr>
            <w:tcW w:w="4320" w:type="dxa"/>
          </w:tcPr>
          <w:p w14:paraId="157DC74B" w14:textId="77777777" w:rsidR="00344ED9" w:rsidRDefault="00344ED9" w:rsidP="00475923">
            <w:pPr>
              <w:pStyle w:val="aa"/>
              <w:ind w:right="20"/>
              <w:jc w:val="left"/>
            </w:pPr>
            <w:r>
              <w:t>Display the</w:t>
            </w:r>
            <w:r w:rsidR="00153219">
              <w:t xml:space="preserve"> </w:t>
            </w:r>
            <w:r w:rsidR="00153219">
              <w:rPr>
                <w:kern w:val="0"/>
              </w:rPr>
              <w:t xml:space="preserve">information about RP. </w:t>
            </w:r>
          </w:p>
        </w:tc>
      </w:tr>
      <w:tr w:rsidR="00490D42" w14:paraId="041CBBF8" w14:textId="77777777" w:rsidTr="00BF5E2A">
        <w:trPr>
          <w:trHeight w:val="176"/>
        </w:trPr>
        <w:tc>
          <w:tcPr>
            <w:tcW w:w="4680" w:type="dxa"/>
          </w:tcPr>
          <w:p w14:paraId="34244585" w14:textId="77777777" w:rsidR="00490D42" w:rsidRDefault="00490D42" w:rsidP="00475923">
            <w:pPr>
              <w:pStyle w:val="aa"/>
              <w:ind w:right="20"/>
              <w:rPr>
                <w:b/>
                <w:bCs/>
                <w:kern w:val="0"/>
              </w:rPr>
            </w:pPr>
            <w:r>
              <w:rPr>
                <w:b/>
                <w:bCs/>
                <w:kern w:val="0"/>
              </w:rPr>
              <w:t>show ip pim rp-hash</w:t>
            </w:r>
          </w:p>
        </w:tc>
        <w:tc>
          <w:tcPr>
            <w:tcW w:w="4320" w:type="dxa"/>
          </w:tcPr>
          <w:p w14:paraId="6E8BCBF7" w14:textId="77777777" w:rsidR="00344ED9" w:rsidRDefault="00344ED9" w:rsidP="00475923">
            <w:pPr>
              <w:pStyle w:val="aa"/>
              <w:ind w:right="20"/>
              <w:jc w:val="left"/>
            </w:pPr>
            <w:r>
              <w:t>Display the</w:t>
            </w:r>
            <w:r w:rsidR="00153219">
              <w:t xml:space="preserve"> </w:t>
            </w:r>
            <w:r w:rsidR="00153219">
              <w:rPr>
                <w:kern w:val="0"/>
              </w:rPr>
              <w:t xml:space="preserve">information about RP-HASH. </w:t>
            </w:r>
          </w:p>
        </w:tc>
      </w:tr>
      <w:tr w:rsidR="00490D42" w14:paraId="6BD87331" w14:textId="77777777" w:rsidTr="00BF5E2A">
        <w:trPr>
          <w:trHeight w:val="176"/>
        </w:trPr>
        <w:tc>
          <w:tcPr>
            <w:tcW w:w="4680" w:type="dxa"/>
          </w:tcPr>
          <w:p w14:paraId="5D63C8AC" w14:textId="77777777" w:rsidR="00490D42" w:rsidRDefault="00490D42" w:rsidP="00475923">
            <w:pPr>
              <w:pStyle w:val="aa"/>
              <w:ind w:right="20"/>
              <w:rPr>
                <w:b/>
                <w:bCs/>
                <w:kern w:val="0"/>
              </w:rPr>
            </w:pPr>
            <w:r>
              <w:rPr>
                <w:b/>
                <w:bCs/>
                <w:kern w:val="0"/>
              </w:rPr>
              <w:t xml:space="preserve">show ip </w:t>
            </w:r>
            <w:r>
              <w:rPr>
                <w:rFonts w:hint="eastAsia"/>
                <w:b/>
                <w:bCs/>
                <w:kern w:val="0"/>
              </w:rPr>
              <w:t>rpf</w:t>
            </w:r>
          </w:p>
        </w:tc>
        <w:tc>
          <w:tcPr>
            <w:tcW w:w="4320" w:type="dxa"/>
          </w:tcPr>
          <w:p w14:paraId="5816556F" w14:textId="77777777" w:rsidR="00344ED9" w:rsidRDefault="00344ED9" w:rsidP="00475923">
            <w:pPr>
              <w:pStyle w:val="aa"/>
              <w:ind w:right="20"/>
              <w:jc w:val="left"/>
            </w:pPr>
            <w:r>
              <w:t xml:space="preserve">Display </w:t>
            </w:r>
            <w:r w:rsidR="00153219">
              <w:t xml:space="preserve">the </w:t>
            </w:r>
            <w:r w:rsidR="00153219">
              <w:rPr>
                <w:kern w:val="0"/>
              </w:rPr>
              <w:t xml:space="preserve">information about RPF. </w:t>
            </w:r>
          </w:p>
        </w:tc>
      </w:tr>
      <w:tr w:rsidR="00490D42" w14:paraId="0571F90A" w14:textId="77777777" w:rsidTr="00BF5E2A">
        <w:trPr>
          <w:trHeight w:val="176"/>
        </w:trPr>
        <w:tc>
          <w:tcPr>
            <w:tcW w:w="4680" w:type="dxa"/>
          </w:tcPr>
          <w:p w14:paraId="69C7FFE8" w14:textId="77777777" w:rsidR="00490D42" w:rsidRDefault="00490D42" w:rsidP="00475923">
            <w:pPr>
              <w:pStyle w:val="aa"/>
              <w:ind w:right="20"/>
              <w:rPr>
                <w:b/>
                <w:bCs/>
                <w:kern w:val="0"/>
              </w:rPr>
            </w:pPr>
            <w:r>
              <w:rPr>
                <w:b/>
                <w:bCs/>
                <w:kern w:val="0"/>
              </w:rPr>
              <w:t xml:space="preserve">show ip </w:t>
            </w:r>
            <w:r>
              <w:rPr>
                <w:rFonts w:hint="eastAsia"/>
                <w:b/>
                <w:bCs/>
                <w:kern w:val="0"/>
              </w:rPr>
              <w:t>rpf event</w:t>
            </w:r>
          </w:p>
        </w:tc>
        <w:tc>
          <w:tcPr>
            <w:tcW w:w="4320" w:type="dxa"/>
          </w:tcPr>
          <w:p w14:paraId="38B150B5" w14:textId="77777777" w:rsidR="00344ED9" w:rsidRDefault="00344ED9" w:rsidP="00475923">
            <w:pPr>
              <w:pStyle w:val="aa"/>
              <w:ind w:right="20"/>
              <w:jc w:val="left"/>
            </w:pPr>
            <w:r>
              <w:t>Display the</w:t>
            </w:r>
            <w:r w:rsidR="00153219">
              <w:t xml:space="preserve"> received RPF event information. </w:t>
            </w:r>
          </w:p>
        </w:tc>
      </w:tr>
    </w:tbl>
    <w:p w14:paraId="006B9A7A" w14:textId="77777777" w:rsidR="00490D42" w:rsidRPr="00153219" w:rsidRDefault="00490D42" w:rsidP="00475923">
      <w:pPr>
        <w:wordWrap/>
        <w:adjustRightInd w:val="0"/>
        <w:spacing w:after="180"/>
        <w:ind w:right="20"/>
        <w:rPr>
          <w:rFonts w:cs="Times New Roman"/>
          <w:kern w:val="0"/>
        </w:rPr>
      </w:pPr>
    </w:p>
    <w:p w14:paraId="3B11E362" w14:textId="77777777" w:rsidR="00490D42" w:rsidRDefault="00490D42" w:rsidP="0021019A">
      <w:pPr>
        <w:pStyle w:val="1"/>
        <w:ind w:right="20"/>
      </w:pPr>
      <w:bookmarkStart w:id="2424" w:name="_Toc296184029"/>
      <w:bookmarkStart w:id="2425" w:name="_Toc296339859"/>
      <w:bookmarkStart w:id="2426" w:name="_Toc391378360"/>
      <w:bookmarkStart w:id="2427" w:name="_Toc444695112"/>
      <w:r>
        <w:rPr>
          <w:rFonts w:hint="eastAsia"/>
        </w:rPr>
        <w:lastRenderedPageBreak/>
        <w:t>Statistics Monitoring</w:t>
      </w:r>
      <w:bookmarkEnd w:id="2424"/>
      <w:bookmarkEnd w:id="2425"/>
      <w:bookmarkEnd w:id="2426"/>
      <w:bookmarkEnd w:id="2427"/>
    </w:p>
    <w:p w14:paraId="384CEEC2" w14:textId="77777777" w:rsidR="00490D42" w:rsidRPr="00DE1C5E" w:rsidRDefault="00490D42" w:rsidP="0021019A">
      <w:pPr>
        <w:pStyle w:val="a3"/>
        <w:ind w:right="20"/>
      </w:pPr>
      <w:bookmarkStart w:id="2428" w:name="_Toc296340639"/>
      <w:bookmarkStart w:id="2429" w:name="_Toc296671353"/>
      <w:bookmarkStart w:id="2430" w:name="_Toc296671832"/>
      <w:bookmarkStart w:id="2431" w:name="_Toc296690652"/>
      <w:bookmarkStart w:id="2432" w:name="_Toc296959261"/>
      <w:bookmarkStart w:id="2433" w:name="_Toc297822533"/>
      <w:bookmarkStart w:id="2434" w:name="_Toc306024385"/>
      <w:bookmarkStart w:id="2435" w:name="_Toc306029280"/>
      <w:bookmarkStart w:id="2436" w:name="_Toc306092037"/>
      <w:bookmarkStart w:id="2437" w:name="_Toc306093374"/>
      <w:bookmarkStart w:id="2438" w:name="_Toc306283341"/>
      <w:bookmarkStart w:id="2439" w:name="_Toc306284146"/>
      <w:bookmarkStart w:id="2440" w:name="_Toc306284951"/>
      <w:bookmarkStart w:id="2441" w:name="_Toc325378219"/>
      <w:bookmarkStart w:id="2442" w:name="_Toc327782409"/>
      <w:bookmarkStart w:id="2443" w:name="_Toc329073628"/>
      <w:bookmarkStart w:id="2444" w:name="_Toc329076570"/>
      <w:bookmarkStart w:id="2445" w:name="_Toc335384410"/>
      <w:bookmarkStart w:id="2446" w:name="_Toc335385223"/>
      <w:bookmarkStart w:id="2447" w:name="_Toc335386036"/>
      <w:bookmarkStart w:id="2448" w:name="_Toc335640814"/>
      <w:bookmarkStart w:id="2449" w:name="_Toc336588074"/>
      <w:bookmarkStart w:id="2450" w:name="_Toc336589643"/>
      <w:bookmarkStart w:id="2451" w:name="_Toc336590513"/>
      <w:bookmarkStart w:id="2452" w:name="_Toc336591249"/>
      <w:bookmarkStart w:id="2453" w:name="_Toc336604866"/>
      <w:bookmarkStart w:id="2454" w:name="_Toc336605846"/>
      <w:bookmarkStart w:id="2455" w:name="_Toc337193663"/>
      <w:bookmarkStart w:id="2456" w:name="_Toc337194470"/>
      <w:bookmarkStart w:id="2457" w:name="_Toc337195546"/>
      <w:bookmarkStart w:id="2458" w:name="_Toc337196306"/>
      <w:bookmarkStart w:id="2459" w:name="_Toc337197066"/>
      <w:bookmarkStart w:id="2460" w:name="_Toc337199456"/>
      <w:bookmarkStart w:id="2461" w:name="_Toc337200254"/>
      <w:bookmarkStart w:id="2462" w:name="_Toc337201170"/>
      <w:bookmarkStart w:id="2463" w:name="_Toc337728697"/>
      <w:bookmarkStart w:id="2464" w:name="_Toc337819170"/>
      <w:bookmarkStart w:id="2465" w:name="_Toc338755994"/>
      <w:bookmarkStart w:id="2466" w:name="_Toc339539507"/>
      <w:bookmarkStart w:id="2467" w:name="_Toc340647719"/>
      <w:bookmarkStart w:id="2468" w:name="_Toc340663639"/>
      <w:bookmarkStart w:id="2469" w:name="_Toc341455529"/>
      <w:bookmarkStart w:id="2470" w:name="_Toc341693767"/>
      <w:bookmarkStart w:id="2471" w:name="_Toc341699501"/>
      <w:bookmarkStart w:id="2472" w:name="_Toc341886325"/>
      <w:bookmarkStart w:id="2473" w:name="_Toc341976122"/>
      <w:bookmarkStart w:id="2474" w:name="_Toc342046092"/>
      <w:bookmarkStart w:id="2475" w:name="_Toc343863877"/>
      <w:bookmarkStart w:id="2476" w:name="_Toc348529227"/>
      <w:bookmarkStart w:id="2477" w:name="_Toc348536301"/>
      <w:bookmarkStart w:id="2478" w:name="_Toc348537245"/>
      <w:bookmarkStart w:id="2479" w:name="_Toc348538190"/>
      <w:bookmarkStart w:id="2480" w:name="_Toc348539135"/>
      <w:bookmarkStart w:id="2481" w:name="_Toc348540080"/>
      <w:bookmarkStart w:id="2482" w:name="_Toc348541025"/>
      <w:bookmarkStart w:id="2483" w:name="_Toc348541970"/>
      <w:bookmarkStart w:id="2484" w:name="_Toc348542915"/>
      <w:bookmarkStart w:id="2485" w:name="_Toc348624840"/>
      <w:bookmarkStart w:id="2486" w:name="_Toc348625785"/>
      <w:bookmarkStart w:id="2487" w:name="_Toc354409706"/>
      <w:bookmarkStart w:id="2488" w:name="_Toc354416021"/>
      <w:bookmarkStart w:id="2489" w:name="_Toc294800244"/>
      <w:bookmarkStart w:id="2490" w:name="_Toc294800443"/>
      <w:bookmarkStart w:id="2491" w:name="_Toc294800767"/>
      <w:bookmarkStart w:id="2492" w:name="_Toc337198568"/>
      <w:bookmarkStart w:id="2493" w:name="_Toc354416261"/>
      <w:r w:rsidRPr="00DE1C5E">
        <w:t xml:space="preserve">This chapter describes the monitoring function for the system and statistics of </w:t>
      </w:r>
      <w:r w:rsidR="00094318">
        <w:t>C9500</w:t>
      </w:r>
      <w:r w:rsidRPr="00DE1C5E">
        <w:t xml:space="preserve"> OLT systems:</w:t>
      </w:r>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p>
    <w:p w14:paraId="7A706AB4" w14:textId="77777777" w:rsidR="00490D42" w:rsidRPr="002F5F3A" w:rsidRDefault="00490D42" w:rsidP="0021019A">
      <w:pPr>
        <w:pStyle w:val="Randomlist"/>
        <w:tabs>
          <w:tab w:val="clear" w:pos="3968"/>
          <w:tab w:val="num" w:pos="1980"/>
          <w:tab w:val="num" w:pos="3320"/>
        </w:tabs>
        <w:ind w:left="2104" w:right="20" w:hanging="403"/>
      </w:pPr>
      <w:r w:rsidRPr="002F5F3A">
        <w:t>System Status Monitoring</w:t>
      </w:r>
    </w:p>
    <w:p w14:paraId="45BA809D" w14:textId="77777777" w:rsidR="00490D42" w:rsidRPr="002F5F3A" w:rsidRDefault="00490D42" w:rsidP="0021019A">
      <w:pPr>
        <w:pStyle w:val="Randomlist"/>
        <w:tabs>
          <w:tab w:val="clear" w:pos="3968"/>
          <w:tab w:val="num" w:pos="1980"/>
          <w:tab w:val="num" w:pos="3320"/>
        </w:tabs>
        <w:ind w:left="2104" w:right="20" w:hanging="403"/>
      </w:pPr>
      <w:r w:rsidRPr="002F5F3A">
        <w:t>Interface Statistics</w:t>
      </w:r>
    </w:p>
    <w:p w14:paraId="1EE4DF61" w14:textId="77777777" w:rsidR="00490D42" w:rsidRPr="002F5F3A" w:rsidRDefault="00490D42" w:rsidP="0021019A">
      <w:pPr>
        <w:pStyle w:val="Randomlist"/>
        <w:tabs>
          <w:tab w:val="clear" w:pos="3968"/>
          <w:tab w:val="num" w:pos="1980"/>
          <w:tab w:val="num" w:pos="3320"/>
        </w:tabs>
        <w:ind w:left="2104" w:right="20" w:hanging="403"/>
      </w:pPr>
      <w:r w:rsidRPr="002F5F3A">
        <w:t xml:space="preserve">Logging setting </w:t>
      </w:r>
    </w:p>
    <w:p w14:paraId="4D5A45A2" w14:textId="77777777" w:rsidR="00490D42" w:rsidRPr="002F5F3A" w:rsidRDefault="00490D42" w:rsidP="0021019A">
      <w:pPr>
        <w:pStyle w:val="Randomlist"/>
        <w:tabs>
          <w:tab w:val="clear" w:pos="3968"/>
          <w:tab w:val="num" w:pos="1980"/>
          <w:tab w:val="num" w:pos="3320"/>
        </w:tabs>
        <w:ind w:left="2104" w:right="20" w:hanging="403"/>
      </w:pPr>
      <w:r w:rsidRPr="002F5F3A">
        <w:t xml:space="preserve">RMON (Remote Monitoring) </w:t>
      </w:r>
    </w:p>
    <w:p w14:paraId="1B2E36F0" w14:textId="77777777" w:rsidR="00490D42" w:rsidRPr="002F5F3A" w:rsidRDefault="00490D42" w:rsidP="0021019A">
      <w:pPr>
        <w:pStyle w:val="Randomlist"/>
        <w:tabs>
          <w:tab w:val="clear" w:pos="3968"/>
          <w:tab w:val="num" w:pos="1980"/>
          <w:tab w:val="num" w:pos="3320"/>
        </w:tabs>
        <w:ind w:left="2104" w:right="20" w:hanging="403"/>
      </w:pPr>
      <w:r w:rsidRPr="002F5F3A">
        <w:t>Setting threshold value</w:t>
      </w:r>
    </w:p>
    <w:p w14:paraId="56FE5BEB" w14:textId="77777777" w:rsidR="00490D42" w:rsidRPr="002F5F3A" w:rsidRDefault="00490D42" w:rsidP="0021019A">
      <w:pPr>
        <w:pStyle w:val="-1"/>
        <w:ind w:right="20"/>
      </w:pPr>
      <w:bookmarkStart w:id="2494" w:name="_Toc73515129"/>
      <w:bookmarkStart w:id="2495" w:name="_Toc391378361"/>
      <w:r w:rsidRPr="00DC0D62">
        <w:t xml:space="preserve">The Statistics that </w:t>
      </w:r>
      <w:r w:rsidR="00094318">
        <w:t>C9500</w:t>
      </w:r>
      <w:r w:rsidRPr="00DC0D62">
        <w:t xml:space="preserve"> system provide help system administrator to grasp the current status of network operation quickly. If you pay attention to statistical data then you will</w:t>
      </w:r>
      <w:r w:rsidRPr="002F5F3A">
        <w:t xml:space="preserve"> be able to forecast future operations and prevent possible issues from arising.</w:t>
      </w:r>
      <w:bookmarkEnd w:id="2494"/>
      <w:bookmarkEnd w:id="2495"/>
      <w:r w:rsidRPr="002F5F3A">
        <w:t xml:space="preserve"> </w:t>
      </w:r>
    </w:p>
    <w:p w14:paraId="77193231" w14:textId="77777777" w:rsidR="00490D42" w:rsidRDefault="00490D42" w:rsidP="0021019A">
      <w:pPr>
        <w:ind w:right="20"/>
      </w:pPr>
    </w:p>
    <w:p w14:paraId="1CA76A41" w14:textId="77777777" w:rsidR="00490D42" w:rsidRDefault="00490D42" w:rsidP="0021019A">
      <w:pPr>
        <w:ind w:right="20"/>
      </w:pPr>
      <w:r>
        <w:br w:type="page"/>
      </w:r>
    </w:p>
    <w:p w14:paraId="5DA3FB2E" w14:textId="77777777" w:rsidR="00490D42" w:rsidRDefault="00490D42" w:rsidP="0021019A">
      <w:pPr>
        <w:pStyle w:val="2"/>
        <w:ind w:right="20"/>
      </w:pPr>
      <w:bookmarkStart w:id="2496" w:name="_Toc198620862"/>
      <w:bookmarkStart w:id="2497" w:name="_Toc259695788"/>
      <w:bookmarkStart w:id="2498" w:name="_Toc361679381"/>
      <w:bookmarkStart w:id="2499" w:name="_Toc271813809"/>
      <w:bookmarkStart w:id="2500" w:name="_Toc294800245"/>
      <w:bookmarkStart w:id="2501" w:name="_Toc444695113"/>
      <w:r w:rsidRPr="002F5F3A">
        <w:lastRenderedPageBreak/>
        <w:t>Status Monitoring</w:t>
      </w:r>
      <w:bookmarkEnd w:id="2496"/>
      <w:bookmarkEnd w:id="2497"/>
      <w:bookmarkEnd w:id="2498"/>
      <w:bookmarkEnd w:id="2499"/>
      <w:bookmarkEnd w:id="2500"/>
      <w:bookmarkEnd w:id="2501"/>
    </w:p>
    <w:p w14:paraId="76E7FD0F" w14:textId="77777777" w:rsidR="00490D42" w:rsidRPr="00DC0D62" w:rsidRDefault="00490D42" w:rsidP="0021019A">
      <w:pPr>
        <w:pStyle w:val="a3"/>
        <w:ind w:right="20"/>
      </w:pPr>
      <w:r w:rsidRPr="002F5F3A">
        <w:t xml:space="preserve">The </w:t>
      </w:r>
      <w:r w:rsidRPr="00DC0D62">
        <w:t xml:space="preserve">status monitoring provides information about </w:t>
      </w:r>
      <w:r w:rsidR="00094318">
        <w:t>C9500</w:t>
      </w:r>
      <w:r w:rsidRPr="00DC0D62">
        <w:t>. With show and its sub-commands, it provides status information, which will be displayed on your terminal screen.</w:t>
      </w:r>
    </w:p>
    <w:p w14:paraId="3CE41120" w14:textId="77777777" w:rsidR="00490D42" w:rsidRDefault="006A4BB0" w:rsidP="0021019A">
      <w:pPr>
        <w:pStyle w:val="afffff3"/>
        <w:ind w:right="20"/>
      </w:pPr>
      <w:bookmarkStart w:id="2502" w:name="_Toc294800444"/>
      <w:bookmarkStart w:id="2503" w:name="_Toc294800768"/>
      <w:bookmarkStart w:id="2504" w:name="_Toc337198569"/>
      <w:bookmarkStart w:id="2505" w:name="_Toc354416262"/>
      <w:bookmarkStart w:id="2506" w:name="_Toc391575295"/>
      <w:r>
        <w:t>Table</w:t>
      </w:r>
      <w:r w:rsidR="008B56C1">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153</w:t>
      </w:r>
      <w:r w:rsidR="005832B8">
        <w:fldChar w:fldCharType="end"/>
      </w:r>
      <w:bookmarkEnd w:id="2502"/>
      <w:bookmarkEnd w:id="2503"/>
      <w:bookmarkEnd w:id="2504"/>
      <w:bookmarkEnd w:id="2505"/>
      <w:r w:rsidR="00980667">
        <w:rPr>
          <w:rFonts w:hint="eastAsia"/>
        </w:rPr>
        <w:t xml:space="preserve"> </w:t>
      </w:r>
      <w:r w:rsidR="008B56C1">
        <w:t xml:space="preserve"> </w:t>
      </w:r>
      <w:r w:rsidR="00490D42" w:rsidRPr="002F5F3A">
        <w:t>Status Monitoring Command</w:t>
      </w:r>
      <w:bookmarkEnd w:id="2506"/>
    </w:p>
    <w:tbl>
      <w:tblPr>
        <w:tblStyle w:val="CLIWide"/>
        <w:tblW w:w="8460" w:type="dxa"/>
        <w:tblLook w:val="01E0" w:firstRow="1" w:lastRow="1" w:firstColumn="1" w:lastColumn="1" w:noHBand="0" w:noVBand="0"/>
      </w:tblPr>
      <w:tblGrid>
        <w:gridCol w:w="3020"/>
        <w:gridCol w:w="4226"/>
        <w:gridCol w:w="1214"/>
      </w:tblGrid>
      <w:tr w:rsidR="00490D42"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2F5F3A" w:rsidRDefault="00490D42" w:rsidP="0021019A">
            <w:pPr>
              <w:pStyle w:val="ab"/>
              <w:wordWrap/>
              <w:ind w:right="20"/>
              <w:rPr>
                <w:b w:val="0"/>
              </w:rPr>
            </w:pPr>
            <w:r w:rsidRPr="002F5F3A">
              <w:rPr>
                <w:b w:val="0"/>
              </w:rPr>
              <w:t>Command</w:t>
            </w:r>
          </w:p>
        </w:tc>
        <w:tc>
          <w:tcPr>
            <w:tcW w:w="4226" w:type="dxa"/>
          </w:tcPr>
          <w:p w14:paraId="6C39C132" w14:textId="77777777" w:rsidR="00490D42" w:rsidRPr="002F5F3A" w:rsidRDefault="00490D42" w:rsidP="0021019A">
            <w:pPr>
              <w:pStyle w:val="ab"/>
              <w:wordWrap/>
              <w:ind w:right="20"/>
              <w:rPr>
                <w:b w:val="0"/>
              </w:rPr>
            </w:pPr>
            <w:r w:rsidRPr="002F5F3A">
              <w:rPr>
                <w:b w:val="0"/>
              </w:rPr>
              <w:t>Description</w:t>
            </w:r>
          </w:p>
        </w:tc>
        <w:tc>
          <w:tcPr>
            <w:tcW w:w="1214" w:type="dxa"/>
          </w:tcPr>
          <w:p w14:paraId="7EB58915" w14:textId="77777777" w:rsidR="00490D42" w:rsidRPr="002F5F3A" w:rsidRDefault="00490D42" w:rsidP="0021019A">
            <w:pPr>
              <w:pStyle w:val="ab"/>
              <w:wordWrap/>
              <w:ind w:right="20"/>
              <w:rPr>
                <w:b w:val="0"/>
              </w:rPr>
            </w:pPr>
            <w:r w:rsidRPr="002F5F3A">
              <w:rPr>
                <w:b w:val="0"/>
                <w:bCs w:val="0"/>
              </w:rPr>
              <w:t>Mode</w:t>
            </w:r>
          </w:p>
        </w:tc>
      </w:tr>
      <w:tr w:rsidR="00490D42" w14:paraId="09EF3582" w14:textId="77777777" w:rsidTr="007037AB">
        <w:tc>
          <w:tcPr>
            <w:tcW w:w="3020" w:type="dxa"/>
          </w:tcPr>
          <w:p w14:paraId="0C27E24E" w14:textId="77777777" w:rsidR="00490D42" w:rsidRPr="002F5F3A" w:rsidRDefault="00490D42" w:rsidP="0021019A">
            <w:pPr>
              <w:pStyle w:val="aa"/>
              <w:ind w:right="20"/>
              <w:jc w:val="left"/>
            </w:pPr>
            <w:r w:rsidRPr="002F5F3A">
              <w:t>show logging</w:t>
            </w:r>
          </w:p>
        </w:tc>
        <w:tc>
          <w:tcPr>
            <w:tcW w:w="4226" w:type="dxa"/>
          </w:tcPr>
          <w:p w14:paraId="71218CB8" w14:textId="77777777" w:rsidR="00490D42" w:rsidRPr="002F5F3A" w:rsidRDefault="00490D42" w:rsidP="0021019A">
            <w:pPr>
              <w:pStyle w:val="afffc"/>
              <w:ind w:right="20"/>
              <w:jc w:val="left"/>
            </w:pPr>
            <w:r w:rsidRPr="002F5F3A">
              <w:t>Displays the current snapshot of the log</w:t>
            </w:r>
          </w:p>
        </w:tc>
        <w:tc>
          <w:tcPr>
            <w:tcW w:w="1214" w:type="dxa"/>
          </w:tcPr>
          <w:p w14:paraId="2F206C80" w14:textId="77777777" w:rsidR="00490D42" w:rsidRPr="002F5F3A" w:rsidRDefault="00532111" w:rsidP="0021019A">
            <w:pPr>
              <w:pStyle w:val="afffc"/>
              <w:ind w:right="20"/>
            </w:pPr>
            <w:r>
              <w:rPr>
                <w:rFonts w:hint="eastAsia"/>
              </w:rPr>
              <w:t>P</w:t>
            </w:r>
            <w:r w:rsidR="00490D42" w:rsidRPr="002F5F3A">
              <w:t>rivileged</w:t>
            </w:r>
          </w:p>
        </w:tc>
      </w:tr>
      <w:tr w:rsidR="00490D42" w14:paraId="3F2387AA" w14:textId="77777777" w:rsidTr="007037AB">
        <w:tc>
          <w:tcPr>
            <w:tcW w:w="3020" w:type="dxa"/>
          </w:tcPr>
          <w:p w14:paraId="38E468E2" w14:textId="77777777" w:rsidR="00490D42" w:rsidRPr="002F5F3A" w:rsidRDefault="00490D42" w:rsidP="0021019A">
            <w:pPr>
              <w:pStyle w:val="aa"/>
              <w:ind w:right="20"/>
              <w:jc w:val="left"/>
            </w:pPr>
            <w:r w:rsidRPr="002F5F3A">
              <w:t>show memory usage</w:t>
            </w:r>
          </w:p>
        </w:tc>
        <w:tc>
          <w:tcPr>
            <w:tcW w:w="4226" w:type="dxa"/>
          </w:tcPr>
          <w:p w14:paraId="2D9889D5" w14:textId="77777777" w:rsidR="00490D42" w:rsidRPr="002F5F3A" w:rsidRDefault="00490D42" w:rsidP="0021019A">
            <w:pPr>
              <w:pStyle w:val="afffc"/>
              <w:ind w:right="20"/>
              <w:jc w:val="left"/>
            </w:pPr>
            <w:r w:rsidRPr="002F5F3A">
              <w:t>Shows the status of the system memory usage</w:t>
            </w:r>
          </w:p>
        </w:tc>
        <w:tc>
          <w:tcPr>
            <w:tcW w:w="1214" w:type="dxa"/>
          </w:tcPr>
          <w:p w14:paraId="4FEC8127" w14:textId="77777777" w:rsidR="00490D42" w:rsidRPr="002F5F3A" w:rsidRDefault="00490D42" w:rsidP="0021019A">
            <w:pPr>
              <w:pStyle w:val="afffc"/>
              <w:ind w:right="20"/>
            </w:pPr>
            <w:r w:rsidRPr="002F5F3A">
              <w:t>Privileged</w:t>
            </w:r>
          </w:p>
        </w:tc>
      </w:tr>
      <w:tr w:rsidR="00490D42" w14:paraId="02936B2C" w14:textId="77777777" w:rsidTr="007037AB">
        <w:tc>
          <w:tcPr>
            <w:tcW w:w="3020" w:type="dxa"/>
          </w:tcPr>
          <w:p w14:paraId="51185E12" w14:textId="77777777" w:rsidR="00490D42" w:rsidRPr="002F5F3A" w:rsidRDefault="00490D42" w:rsidP="0021019A">
            <w:pPr>
              <w:pStyle w:val="aa"/>
              <w:ind w:right="20"/>
              <w:jc w:val="left"/>
            </w:pPr>
            <w:r w:rsidRPr="002F5F3A">
              <w:t>show cpu usage</w:t>
            </w:r>
          </w:p>
        </w:tc>
        <w:tc>
          <w:tcPr>
            <w:tcW w:w="4226" w:type="dxa"/>
          </w:tcPr>
          <w:p w14:paraId="2EDDC629" w14:textId="77777777" w:rsidR="00490D42" w:rsidRPr="002F5F3A" w:rsidRDefault="00490D42" w:rsidP="0021019A">
            <w:pPr>
              <w:pStyle w:val="afffc"/>
              <w:ind w:right="20"/>
              <w:jc w:val="left"/>
            </w:pPr>
            <w:r w:rsidRPr="002F5F3A">
              <w:t>Shows the current CPU usage</w:t>
            </w:r>
          </w:p>
        </w:tc>
        <w:tc>
          <w:tcPr>
            <w:tcW w:w="1214" w:type="dxa"/>
          </w:tcPr>
          <w:p w14:paraId="0D07E2C6" w14:textId="77777777" w:rsidR="00490D42" w:rsidRPr="002F5F3A" w:rsidRDefault="00490D42" w:rsidP="0021019A">
            <w:pPr>
              <w:pStyle w:val="afffc"/>
              <w:ind w:right="20"/>
            </w:pPr>
            <w:r w:rsidRPr="002F5F3A">
              <w:t>Privileged</w:t>
            </w:r>
          </w:p>
        </w:tc>
      </w:tr>
      <w:tr w:rsidR="00490D42" w14:paraId="777C9954" w14:textId="77777777" w:rsidTr="007037AB">
        <w:tc>
          <w:tcPr>
            <w:tcW w:w="3020" w:type="dxa"/>
          </w:tcPr>
          <w:p w14:paraId="6C833506" w14:textId="77777777" w:rsidR="00490D42" w:rsidRPr="002F5F3A" w:rsidRDefault="00490D42" w:rsidP="0021019A">
            <w:pPr>
              <w:pStyle w:val="aa"/>
              <w:ind w:right="20"/>
              <w:jc w:val="left"/>
            </w:pPr>
            <w:r w:rsidRPr="002F5F3A">
              <w:t>show environment [cooling|temperature|status|scu]</w:t>
            </w:r>
          </w:p>
        </w:tc>
        <w:tc>
          <w:tcPr>
            <w:tcW w:w="4226" w:type="dxa"/>
          </w:tcPr>
          <w:p w14:paraId="00961050" w14:textId="77777777" w:rsidR="00490D42" w:rsidRPr="002F5F3A" w:rsidRDefault="00490D42" w:rsidP="0021019A">
            <w:pPr>
              <w:pStyle w:val="afffc"/>
              <w:ind w:right="20"/>
              <w:jc w:val="left"/>
            </w:pPr>
            <w:r w:rsidRPr="002F5F3A">
              <w:t>Displays status of the system, FAN, and temperature</w:t>
            </w:r>
          </w:p>
          <w:p w14:paraId="17FC6B1D" w14:textId="77777777" w:rsidR="00490D42" w:rsidRPr="002F5F3A" w:rsidRDefault="00490D42" w:rsidP="0021019A">
            <w:pPr>
              <w:pStyle w:val="afffc"/>
              <w:ind w:right="20"/>
              <w:jc w:val="left"/>
            </w:pPr>
            <w:r w:rsidRPr="002F5F3A">
              <w:t xml:space="preserve">cooling: FAN information </w:t>
            </w:r>
          </w:p>
          <w:p w14:paraId="49A5E4CB" w14:textId="77777777" w:rsidR="00490D42" w:rsidRPr="002F5F3A" w:rsidRDefault="00490D42" w:rsidP="0021019A">
            <w:pPr>
              <w:pStyle w:val="afffc"/>
              <w:ind w:right="20"/>
              <w:jc w:val="left"/>
            </w:pPr>
            <w:r w:rsidRPr="002F5F3A">
              <w:t>temperature: shows the temperature</w:t>
            </w:r>
          </w:p>
          <w:p w14:paraId="7C4719FE" w14:textId="77777777" w:rsidR="00490D42" w:rsidRPr="002F5F3A" w:rsidRDefault="00490D42" w:rsidP="0021019A">
            <w:pPr>
              <w:pStyle w:val="afffc"/>
              <w:ind w:right="20"/>
              <w:jc w:val="left"/>
            </w:pPr>
            <w:r w:rsidRPr="002F5F3A">
              <w:t>status: shows information of Power, FAN, Temperature</w:t>
            </w:r>
          </w:p>
          <w:p w14:paraId="4EBD307D" w14:textId="77777777" w:rsidR="00490D42" w:rsidRPr="002F5F3A" w:rsidRDefault="00490D42" w:rsidP="0021019A">
            <w:pPr>
              <w:pStyle w:val="afffc"/>
              <w:ind w:right="20"/>
              <w:jc w:val="left"/>
            </w:pPr>
            <w:r w:rsidRPr="002F5F3A">
              <w:t xml:space="preserve">scu: the current </w:t>
            </w:r>
            <w:r w:rsidR="00094318">
              <w:t>SCM</w:t>
            </w:r>
            <w:r w:rsidRPr="002F5F3A">
              <w:t xml:space="preserve"> voltage Information</w:t>
            </w:r>
          </w:p>
        </w:tc>
        <w:tc>
          <w:tcPr>
            <w:tcW w:w="1214" w:type="dxa"/>
          </w:tcPr>
          <w:p w14:paraId="4AFA1821" w14:textId="77777777" w:rsidR="00490D42" w:rsidRPr="002F5F3A" w:rsidRDefault="00490D42" w:rsidP="0021019A">
            <w:pPr>
              <w:pStyle w:val="afffc"/>
              <w:ind w:right="20"/>
            </w:pPr>
            <w:r w:rsidRPr="002F5F3A">
              <w:t>Privileged</w:t>
            </w:r>
          </w:p>
        </w:tc>
      </w:tr>
      <w:tr w:rsidR="00490D42" w14:paraId="671E2E92" w14:textId="77777777" w:rsidTr="007037AB">
        <w:tc>
          <w:tcPr>
            <w:tcW w:w="3020" w:type="dxa"/>
          </w:tcPr>
          <w:p w14:paraId="02132893" w14:textId="77777777" w:rsidR="00490D42" w:rsidRPr="002F5F3A" w:rsidRDefault="00490D42" w:rsidP="0021019A">
            <w:pPr>
              <w:pStyle w:val="aa"/>
              <w:ind w:right="20"/>
              <w:jc w:val="left"/>
            </w:pPr>
            <w:r w:rsidRPr="002F5F3A">
              <w:t>show version</w:t>
            </w:r>
          </w:p>
        </w:tc>
        <w:tc>
          <w:tcPr>
            <w:tcW w:w="4226" w:type="dxa"/>
          </w:tcPr>
          <w:p w14:paraId="34084906" w14:textId="77777777" w:rsidR="00490D42" w:rsidRPr="002F5F3A" w:rsidRDefault="00490D42" w:rsidP="0021019A">
            <w:pPr>
              <w:pStyle w:val="afffc"/>
              <w:ind w:right="20"/>
              <w:jc w:val="left"/>
            </w:pPr>
            <w:r w:rsidRPr="002F5F3A">
              <w:t>Displays the version of the system</w:t>
            </w:r>
          </w:p>
        </w:tc>
        <w:tc>
          <w:tcPr>
            <w:tcW w:w="1214" w:type="dxa"/>
          </w:tcPr>
          <w:p w14:paraId="3CE638CF" w14:textId="77777777" w:rsidR="00490D42" w:rsidRPr="002F5F3A" w:rsidRDefault="00490D42" w:rsidP="0021019A">
            <w:pPr>
              <w:pStyle w:val="afffc"/>
              <w:ind w:right="20"/>
            </w:pPr>
            <w:r w:rsidRPr="002F5F3A">
              <w:t>Privileged</w:t>
            </w:r>
          </w:p>
        </w:tc>
      </w:tr>
    </w:tbl>
    <w:p w14:paraId="0BED7AEC" w14:textId="77777777" w:rsidR="00490D42" w:rsidRDefault="00490D42" w:rsidP="0021019A">
      <w:pPr>
        <w:ind w:right="20"/>
      </w:pPr>
    </w:p>
    <w:p w14:paraId="30916815" w14:textId="77777777" w:rsidR="00490D42" w:rsidRDefault="00490D42" w:rsidP="0021019A">
      <w:pPr>
        <w:pStyle w:val="2"/>
        <w:ind w:right="20"/>
      </w:pPr>
      <w:bookmarkStart w:id="2507" w:name="_Toc337198570"/>
      <w:bookmarkStart w:id="2508" w:name="_Toc354416263"/>
      <w:bookmarkStart w:id="2509" w:name="_Toc271813810"/>
      <w:bookmarkStart w:id="2510" w:name="_Toc259695789"/>
      <w:bookmarkStart w:id="2511" w:name="_Toc361679382"/>
      <w:bookmarkStart w:id="2512" w:name="_Toc444695114"/>
      <w:r w:rsidRPr="00DE1C5E">
        <w:lastRenderedPageBreak/>
        <w:t>System</w:t>
      </w:r>
      <w:r w:rsidRPr="002F5F3A">
        <w:t xml:space="preserve"> Threshold Configuration</w:t>
      </w:r>
      <w:bookmarkEnd w:id="2507"/>
      <w:bookmarkEnd w:id="2508"/>
      <w:bookmarkEnd w:id="2509"/>
      <w:bookmarkEnd w:id="2510"/>
      <w:bookmarkEnd w:id="2511"/>
      <w:bookmarkEnd w:id="2512"/>
    </w:p>
    <w:p w14:paraId="5552B7E2" w14:textId="77777777" w:rsidR="00490D42" w:rsidRDefault="00490D42" w:rsidP="00E31023">
      <w:pPr>
        <w:pStyle w:val="a3"/>
        <w:ind w:left="0" w:right="20"/>
        <w:rPr>
          <w:rFonts w:cs="굴림체"/>
        </w:rPr>
      </w:pPr>
      <w:r w:rsidRPr="002F5F3A">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D867F8" w:rsidRDefault="00490D42" w:rsidP="00E31023">
      <w:pPr>
        <w:pStyle w:val="3"/>
        <w:ind w:left="0" w:right="20"/>
      </w:pPr>
      <w:bookmarkStart w:id="2513" w:name="_Toc271813811"/>
      <w:bookmarkStart w:id="2514" w:name="_Toc337198571"/>
      <w:bookmarkStart w:id="2515" w:name="_Toc444695115"/>
      <w:bookmarkStart w:id="2516" w:name="_Toc354416264"/>
      <w:r w:rsidRPr="00DE1C5E">
        <w:t>Temperature</w:t>
      </w:r>
      <w:r w:rsidRPr="00D867F8">
        <w:t xml:space="preserve"> Configuration</w:t>
      </w:r>
      <w:bookmarkEnd w:id="2513"/>
      <w:bookmarkEnd w:id="2514"/>
      <w:bookmarkEnd w:id="2515"/>
      <w:r w:rsidRPr="00D867F8">
        <w:t xml:space="preserve"> </w:t>
      </w:r>
      <w:bookmarkEnd w:id="2516"/>
    </w:p>
    <w:p w14:paraId="0268B8D7" w14:textId="77777777" w:rsidR="00490D42" w:rsidRPr="002F5F3A" w:rsidRDefault="00490D42" w:rsidP="00E31023">
      <w:pPr>
        <w:pStyle w:val="a3"/>
        <w:ind w:left="0" w:right="20"/>
      </w:pPr>
      <w:bookmarkStart w:id="2517" w:name="_Toc259695790"/>
      <w:bookmarkStart w:id="2518" w:name="_Toc361679383"/>
      <w:r w:rsidRPr="002F5F3A">
        <w:t>You can set the upper and lower thresholds of the temperature of the system.</w:t>
      </w:r>
    </w:p>
    <w:p w14:paraId="0687B6C6" w14:textId="77777777" w:rsidR="00490D42" w:rsidRDefault="006A4BB0" w:rsidP="00E31023">
      <w:pPr>
        <w:pStyle w:val="afffff3"/>
        <w:ind w:left="0" w:right="20"/>
      </w:pPr>
      <w:bookmarkStart w:id="2519" w:name="_Toc39157529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154</w:t>
      </w:r>
      <w:r w:rsidR="005832B8">
        <w:fldChar w:fldCharType="end"/>
      </w:r>
      <w:bookmarkEnd w:id="2517"/>
      <w:bookmarkEnd w:id="2518"/>
      <w:r w:rsidR="00980667">
        <w:rPr>
          <w:rFonts w:hint="eastAsia"/>
        </w:rPr>
        <w:t xml:space="preserve"> </w:t>
      </w:r>
      <w:r w:rsidR="00490D42" w:rsidRPr="002F5F3A">
        <w:t>Temperature Configuration Command</w:t>
      </w:r>
      <w:bookmarkEnd w:id="2519"/>
    </w:p>
    <w:tbl>
      <w:tblPr>
        <w:tblStyle w:val="CLIWide"/>
        <w:tblW w:w="0" w:type="auto"/>
        <w:tblLook w:val="01E0" w:firstRow="1" w:lastRow="1" w:firstColumn="1" w:lastColumn="1" w:noHBand="0" w:noVBand="0"/>
      </w:tblPr>
      <w:tblGrid>
        <w:gridCol w:w="3385"/>
        <w:gridCol w:w="3541"/>
        <w:gridCol w:w="1222"/>
      </w:tblGrid>
      <w:tr w:rsidR="00490D42"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2F5F3A" w:rsidRDefault="00490D42" w:rsidP="00E31023">
            <w:pPr>
              <w:pStyle w:val="ab"/>
              <w:wordWrap/>
              <w:ind w:right="20"/>
              <w:rPr>
                <w:b w:val="0"/>
              </w:rPr>
            </w:pPr>
            <w:r w:rsidRPr="002F5F3A">
              <w:rPr>
                <w:b w:val="0"/>
              </w:rPr>
              <w:t>Command</w:t>
            </w:r>
          </w:p>
        </w:tc>
        <w:tc>
          <w:tcPr>
            <w:tcW w:w="3627" w:type="dxa"/>
          </w:tcPr>
          <w:p w14:paraId="5DF4798D" w14:textId="77777777" w:rsidR="00490D42" w:rsidRPr="002F5F3A" w:rsidRDefault="00490D42" w:rsidP="00E31023">
            <w:pPr>
              <w:pStyle w:val="ab"/>
              <w:wordWrap/>
              <w:ind w:right="20"/>
              <w:rPr>
                <w:b w:val="0"/>
              </w:rPr>
            </w:pPr>
            <w:r w:rsidRPr="002F5F3A">
              <w:rPr>
                <w:b w:val="0"/>
              </w:rPr>
              <w:t>Description</w:t>
            </w:r>
          </w:p>
        </w:tc>
        <w:tc>
          <w:tcPr>
            <w:tcW w:w="1229" w:type="dxa"/>
          </w:tcPr>
          <w:p w14:paraId="06E7FF2A" w14:textId="77777777" w:rsidR="00490D42" w:rsidRPr="002F5F3A" w:rsidRDefault="00490D42" w:rsidP="00E31023">
            <w:pPr>
              <w:pStyle w:val="ab"/>
              <w:wordWrap/>
              <w:ind w:right="20"/>
              <w:rPr>
                <w:b w:val="0"/>
              </w:rPr>
            </w:pPr>
            <w:r w:rsidRPr="002F5F3A">
              <w:rPr>
                <w:b w:val="0"/>
              </w:rPr>
              <w:t>Mode</w:t>
            </w:r>
          </w:p>
        </w:tc>
      </w:tr>
      <w:tr w:rsidR="00490D42" w14:paraId="510F0926" w14:textId="77777777" w:rsidTr="007037AB">
        <w:tc>
          <w:tcPr>
            <w:tcW w:w="3466" w:type="dxa"/>
          </w:tcPr>
          <w:p w14:paraId="3689A257" w14:textId="77777777" w:rsidR="00490D42" w:rsidRPr="002F5F3A" w:rsidRDefault="00490D42" w:rsidP="00E31023">
            <w:pPr>
              <w:pStyle w:val="aa"/>
              <w:ind w:right="20"/>
              <w:jc w:val="left"/>
            </w:pPr>
            <w:r w:rsidRPr="002F5F3A">
              <w:t xml:space="preserve">temperature threshold </w:t>
            </w:r>
            <w:r w:rsidRPr="002F5F3A">
              <w:rPr>
                <w:i/>
              </w:rPr>
              <w:t>HIGHVAL</w:t>
            </w:r>
            <w:r w:rsidRPr="002F5F3A">
              <w:t xml:space="preserve"> </w:t>
            </w:r>
            <w:r w:rsidRPr="002F5F3A">
              <w:rPr>
                <w:i/>
              </w:rPr>
              <w:t>LOWVAL</w:t>
            </w:r>
          </w:p>
        </w:tc>
        <w:tc>
          <w:tcPr>
            <w:tcW w:w="3627" w:type="dxa"/>
          </w:tcPr>
          <w:p w14:paraId="5925C1B7" w14:textId="77777777" w:rsidR="00490D42" w:rsidRPr="002F5F3A" w:rsidRDefault="00490D42" w:rsidP="00E31023">
            <w:pPr>
              <w:pStyle w:val="afffc"/>
              <w:ind w:right="20"/>
            </w:pPr>
            <w:r w:rsidRPr="002F5F3A">
              <w:t>Sets the threshold value for temperature. If the value cross the limit it will induce syslog and SNMP trap.</w:t>
            </w:r>
          </w:p>
        </w:tc>
        <w:tc>
          <w:tcPr>
            <w:tcW w:w="1229" w:type="dxa"/>
          </w:tcPr>
          <w:p w14:paraId="188568B8" w14:textId="77777777" w:rsidR="00490D42" w:rsidRPr="002F5F3A" w:rsidRDefault="00490D42" w:rsidP="00E31023">
            <w:pPr>
              <w:pStyle w:val="aa"/>
              <w:ind w:right="20"/>
            </w:pPr>
            <w:r w:rsidRPr="002F5F3A">
              <w:t>Config</w:t>
            </w:r>
          </w:p>
        </w:tc>
      </w:tr>
      <w:tr w:rsidR="00490D42" w14:paraId="3647F12F" w14:textId="77777777" w:rsidTr="007037AB">
        <w:tc>
          <w:tcPr>
            <w:tcW w:w="3466" w:type="dxa"/>
          </w:tcPr>
          <w:p w14:paraId="48DEDA62" w14:textId="77777777" w:rsidR="00490D42" w:rsidRPr="002F5F3A" w:rsidRDefault="00490D42" w:rsidP="00E31023">
            <w:pPr>
              <w:pStyle w:val="aa"/>
              <w:ind w:right="20"/>
            </w:pPr>
            <w:r w:rsidRPr="002F5F3A">
              <w:t>show environment temperature</w:t>
            </w:r>
          </w:p>
        </w:tc>
        <w:tc>
          <w:tcPr>
            <w:tcW w:w="3627" w:type="dxa"/>
          </w:tcPr>
          <w:p w14:paraId="286CCACD" w14:textId="77777777" w:rsidR="00490D42" w:rsidRPr="002F5F3A" w:rsidRDefault="00490D42" w:rsidP="00E31023">
            <w:pPr>
              <w:pStyle w:val="afffc"/>
              <w:ind w:right="20"/>
            </w:pPr>
            <w:r w:rsidRPr="002F5F3A">
              <w:t>Displays current temperature and temperature threshold.  In case FAN is available in the system, it also displays the status of FAN.</w:t>
            </w:r>
          </w:p>
        </w:tc>
        <w:tc>
          <w:tcPr>
            <w:tcW w:w="1229" w:type="dxa"/>
          </w:tcPr>
          <w:p w14:paraId="70ACF535" w14:textId="77777777" w:rsidR="00490D42" w:rsidRPr="002F5F3A" w:rsidRDefault="00490D42" w:rsidP="00E31023">
            <w:pPr>
              <w:pStyle w:val="aa"/>
              <w:ind w:right="20"/>
            </w:pPr>
            <w:r w:rsidRPr="002F5F3A">
              <w:t>Privileged</w:t>
            </w:r>
          </w:p>
        </w:tc>
      </w:tr>
    </w:tbl>
    <w:p w14:paraId="00FC6687" w14:textId="77777777" w:rsidR="00490D42" w:rsidRPr="002F5F3A" w:rsidRDefault="00490D42" w:rsidP="00E31023">
      <w:pPr>
        <w:pStyle w:val="a3"/>
        <w:ind w:left="0" w:right="20"/>
      </w:pPr>
      <w:r w:rsidRPr="002F5F3A">
        <w:t>The example below shows setting a threshold for the temperature of the system:</w:t>
      </w:r>
    </w:p>
    <w:tbl>
      <w:tblPr>
        <w:tblStyle w:val="48"/>
        <w:tblW w:w="0" w:type="auto"/>
        <w:tblLook w:val="0000" w:firstRow="0" w:lastRow="0" w:firstColumn="0" w:lastColumn="0" w:noHBand="0" w:noVBand="0"/>
      </w:tblPr>
      <w:tblGrid>
        <w:gridCol w:w="8261"/>
      </w:tblGrid>
      <w:tr w:rsidR="00490D42" w14:paraId="62A08A4C" w14:textId="77777777" w:rsidTr="00291BB3">
        <w:tc>
          <w:tcPr>
            <w:tcW w:w="8820" w:type="dxa"/>
          </w:tcPr>
          <w:p w14:paraId="6DF6035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 </w:t>
            </w:r>
            <w:r w:rsidRPr="00B45971">
              <w:rPr>
                <w:rFonts w:ascii="Courier New" w:hAnsi="Courier New" w:cs="Courier New"/>
                <w:b/>
                <w:bCs/>
              </w:rPr>
              <w:t>configure terminal</w:t>
            </w:r>
          </w:p>
          <w:p w14:paraId="11EAE039"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Switch(config)# </w:t>
            </w:r>
            <w:r w:rsidRPr="00B45971">
              <w:rPr>
                <w:rFonts w:ascii="Courier New" w:hAnsi="Courier New" w:cs="Courier New"/>
                <w:b/>
              </w:rPr>
              <w:t xml:space="preserve">temperature </w:t>
            </w:r>
            <w:r>
              <w:rPr>
                <w:rFonts w:ascii="Courier New" w:hAnsi="Courier New" w:cs="Courier New" w:hint="eastAsia"/>
                <w:b/>
              </w:rPr>
              <w:t xml:space="preserve">threshold </w:t>
            </w:r>
            <w:r>
              <w:rPr>
                <w:rFonts w:ascii="Courier New" w:hAnsi="Courier New" w:cs="Courier New"/>
                <w:b/>
              </w:rPr>
              <w:t>80 20</w:t>
            </w:r>
          </w:p>
          <w:p w14:paraId="7AA8B1F6" w14:textId="77777777" w:rsidR="00490D42" w:rsidRPr="00B45971" w:rsidRDefault="00490D42" w:rsidP="00E31023">
            <w:pPr>
              <w:pStyle w:val="aa"/>
              <w:ind w:right="20"/>
              <w:rPr>
                <w:rFonts w:ascii="Courier New" w:hAnsi="Courier New" w:cs="Courier New"/>
              </w:rPr>
            </w:pPr>
            <w:r w:rsidRPr="00B45971">
              <w:rPr>
                <w:rFonts w:ascii="Courier New" w:hAnsi="Courier New" w:cs="Courier New"/>
              </w:rPr>
              <w:t>Switch(config)# exit</w:t>
            </w:r>
          </w:p>
          <w:p w14:paraId="34C0209B" w14:textId="77777777" w:rsidR="00490D42" w:rsidRPr="00B45971" w:rsidRDefault="00490D42" w:rsidP="00E31023">
            <w:pPr>
              <w:pStyle w:val="aa"/>
              <w:ind w:right="20"/>
              <w:rPr>
                <w:rFonts w:ascii="Courier New" w:hAnsi="Courier New" w:cs="Courier New"/>
                <w:b/>
              </w:rPr>
            </w:pPr>
            <w:r w:rsidRPr="00B45971">
              <w:rPr>
                <w:rFonts w:ascii="Courier New" w:hAnsi="Courier New" w:cs="Courier New"/>
              </w:rPr>
              <w:t xml:space="preserve">Switch# </w:t>
            </w:r>
            <w:r w:rsidRPr="00B45971">
              <w:rPr>
                <w:rFonts w:ascii="Courier New" w:hAnsi="Courier New" w:cs="Courier New"/>
                <w:b/>
              </w:rPr>
              <w:t>s</w:t>
            </w:r>
            <w:r>
              <w:rPr>
                <w:rFonts w:ascii="Courier New" w:hAnsi="Courier New" w:cs="Courier New"/>
                <w:b/>
              </w:rPr>
              <w:t>how environment temperature</w:t>
            </w:r>
          </w:p>
          <w:p w14:paraId="49AFA610" w14:textId="77777777" w:rsidR="00490D42" w:rsidRPr="0000124F" w:rsidRDefault="00490D42" w:rsidP="00E31023">
            <w:pPr>
              <w:pStyle w:val="aa"/>
              <w:ind w:right="20"/>
              <w:rPr>
                <w:rFonts w:ascii="Courier New" w:hAnsi="Courier New" w:cs="Courier New"/>
                <w:b/>
              </w:rPr>
            </w:pPr>
          </w:p>
          <w:p w14:paraId="72827FC9" w14:textId="77777777" w:rsidR="00490D42" w:rsidRPr="0000124F" w:rsidRDefault="00490D42" w:rsidP="00E31023">
            <w:pPr>
              <w:pStyle w:val="aa"/>
              <w:ind w:right="20"/>
              <w:rPr>
                <w:rFonts w:ascii="Courier New" w:hAnsi="Courier New" w:cs="Courier New"/>
              </w:rPr>
            </w:pPr>
            <w:r w:rsidRPr="0000124F">
              <w:rPr>
                <w:rFonts w:ascii="Courier New" w:hAnsi="Courier New" w:cs="Courier New"/>
              </w:rPr>
              <w:t>Temperature   : 74.2 (`C)</w:t>
            </w:r>
          </w:p>
          <w:p w14:paraId="136D4945" w14:textId="77777777" w:rsidR="00490D42" w:rsidRPr="0000124F" w:rsidRDefault="00490D42" w:rsidP="00E31023">
            <w:pPr>
              <w:pStyle w:val="aa"/>
              <w:ind w:right="20"/>
              <w:rPr>
                <w:rFonts w:ascii="Courier New" w:hAnsi="Courier New" w:cs="Courier New"/>
                <w:b/>
              </w:rPr>
            </w:pPr>
            <w:r w:rsidRPr="0000124F">
              <w:rPr>
                <w:rFonts w:ascii="Courier New" w:hAnsi="Courier New" w:cs="Courier New"/>
              </w:rPr>
              <w:t>Threshold     : High 80 (`C) Low 20 (`C)</w:t>
            </w:r>
          </w:p>
        </w:tc>
      </w:tr>
    </w:tbl>
    <w:p w14:paraId="43E66239" w14:textId="77777777" w:rsidR="00490D42" w:rsidRPr="00D867F8" w:rsidRDefault="00490D42" w:rsidP="00E31023">
      <w:pPr>
        <w:pStyle w:val="3"/>
        <w:ind w:left="0" w:right="20"/>
      </w:pPr>
      <w:bookmarkStart w:id="2520" w:name="_Toc337198572"/>
      <w:bookmarkStart w:id="2521" w:name="_Toc354416265"/>
      <w:bookmarkStart w:id="2522" w:name="_Toc259695791"/>
      <w:bookmarkStart w:id="2523" w:name="_Toc444695116"/>
      <w:r w:rsidRPr="00D867F8">
        <w:t xml:space="preserve">CPU Usage </w:t>
      </w:r>
      <w:bookmarkEnd w:id="2520"/>
      <w:r w:rsidRPr="00D867F8">
        <w:t>Configuration</w:t>
      </w:r>
      <w:bookmarkEnd w:id="2521"/>
      <w:bookmarkEnd w:id="2522"/>
      <w:bookmarkEnd w:id="2523"/>
    </w:p>
    <w:p w14:paraId="7852EBA9" w14:textId="77777777" w:rsidR="00490D42" w:rsidRPr="002F5F3A" w:rsidRDefault="00490D42" w:rsidP="00E31023">
      <w:pPr>
        <w:pStyle w:val="a3"/>
        <w:ind w:left="0" w:right="20"/>
      </w:pPr>
      <w:bookmarkStart w:id="2524" w:name="_Toc361679384"/>
      <w:r w:rsidRPr="002F5F3A">
        <w:t>You can set the threshold for CPU usage ratio. If the value crosses the threshold the system will notify the violation by syslog and SNMP trap.</w:t>
      </w:r>
    </w:p>
    <w:p w14:paraId="2027B320" w14:textId="77777777" w:rsidR="00490D42" w:rsidRDefault="006A4BB0" w:rsidP="00E31023">
      <w:pPr>
        <w:pStyle w:val="afffff3"/>
        <w:ind w:left="0" w:right="20"/>
      </w:pPr>
      <w:bookmarkStart w:id="2525" w:name="_Toc271813813"/>
      <w:bookmarkStart w:id="2526" w:name="_Toc391575297"/>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155</w:t>
      </w:r>
      <w:r w:rsidR="005832B8">
        <w:fldChar w:fldCharType="end"/>
      </w:r>
      <w:bookmarkEnd w:id="2524"/>
      <w:r w:rsidR="00980667">
        <w:rPr>
          <w:rFonts w:hint="eastAsia"/>
        </w:rPr>
        <w:t xml:space="preserve"> </w:t>
      </w:r>
      <w:r w:rsidR="00490D42" w:rsidRPr="002F5F3A">
        <w:t>CPU Usage Threshold Command</w:t>
      </w:r>
      <w:bookmarkEnd w:id="2525"/>
      <w:bookmarkEnd w:id="2526"/>
    </w:p>
    <w:tbl>
      <w:tblPr>
        <w:tblStyle w:val="CLIWide"/>
        <w:tblW w:w="0" w:type="auto"/>
        <w:tblLook w:val="01E0" w:firstRow="1" w:lastRow="1" w:firstColumn="1" w:lastColumn="1" w:noHBand="0" w:noVBand="0"/>
      </w:tblPr>
      <w:tblGrid>
        <w:gridCol w:w="3276"/>
        <w:gridCol w:w="3651"/>
        <w:gridCol w:w="1221"/>
      </w:tblGrid>
      <w:tr w:rsidR="00490D42"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2F5F3A" w:rsidRDefault="00490D42" w:rsidP="00E31023">
            <w:pPr>
              <w:pStyle w:val="ab"/>
              <w:wordWrap/>
              <w:ind w:right="20"/>
              <w:rPr>
                <w:b w:val="0"/>
              </w:rPr>
            </w:pPr>
            <w:r w:rsidRPr="002F5F3A">
              <w:rPr>
                <w:b w:val="0"/>
              </w:rPr>
              <w:t>Command</w:t>
            </w:r>
          </w:p>
        </w:tc>
        <w:tc>
          <w:tcPr>
            <w:tcW w:w="4140" w:type="dxa"/>
          </w:tcPr>
          <w:p w14:paraId="24F460FB" w14:textId="77777777" w:rsidR="00490D42" w:rsidRPr="002F5F3A" w:rsidRDefault="00490D42" w:rsidP="00E31023">
            <w:pPr>
              <w:pStyle w:val="ab"/>
              <w:wordWrap/>
              <w:ind w:right="20"/>
              <w:rPr>
                <w:b w:val="0"/>
              </w:rPr>
            </w:pPr>
            <w:r w:rsidRPr="002F5F3A">
              <w:rPr>
                <w:b w:val="0"/>
              </w:rPr>
              <w:t>Description</w:t>
            </w:r>
          </w:p>
        </w:tc>
        <w:tc>
          <w:tcPr>
            <w:tcW w:w="1260" w:type="dxa"/>
          </w:tcPr>
          <w:p w14:paraId="4E3945CA" w14:textId="77777777" w:rsidR="00490D42" w:rsidRPr="002F5F3A" w:rsidRDefault="00490D42" w:rsidP="00E31023">
            <w:pPr>
              <w:pStyle w:val="ab"/>
              <w:wordWrap/>
              <w:ind w:right="20"/>
              <w:rPr>
                <w:b w:val="0"/>
              </w:rPr>
            </w:pPr>
            <w:r w:rsidRPr="002F5F3A">
              <w:rPr>
                <w:b w:val="0"/>
              </w:rPr>
              <w:t>Mode</w:t>
            </w:r>
          </w:p>
        </w:tc>
      </w:tr>
      <w:tr w:rsidR="00490D42" w14:paraId="048DD115" w14:textId="77777777" w:rsidTr="007037AB">
        <w:trPr>
          <w:trHeight w:val="70"/>
        </w:trPr>
        <w:tc>
          <w:tcPr>
            <w:tcW w:w="3600" w:type="dxa"/>
          </w:tcPr>
          <w:p w14:paraId="0E502BBC" w14:textId="77777777" w:rsidR="00490D42" w:rsidRPr="002F5F3A" w:rsidRDefault="00490D42" w:rsidP="00E31023">
            <w:pPr>
              <w:pStyle w:val="aa"/>
              <w:ind w:right="20"/>
              <w:jc w:val="left"/>
            </w:pPr>
            <w:r w:rsidRPr="002F5F3A">
              <w:t xml:space="preserve">cpu usage threshold low </w:t>
            </w:r>
            <w:r w:rsidRPr="002F5F3A">
              <w:rPr>
                <w:i/>
              </w:rPr>
              <w:t xml:space="preserve">&lt;30-100&gt; </w:t>
            </w:r>
            <w:r w:rsidRPr="002F5F3A">
              <w:t>high</w:t>
            </w:r>
            <w:r w:rsidRPr="002F5F3A">
              <w:rPr>
                <w:i/>
              </w:rPr>
              <w:t xml:space="preserve"> &lt;40-100&gt;</w:t>
            </w:r>
          </w:p>
        </w:tc>
        <w:tc>
          <w:tcPr>
            <w:tcW w:w="4140" w:type="dxa"/>
          </w:tcPr>
          <w:p w14:paraId="34AA9015" w14:textId="77777777" w:rsidR="00490D42" w:rsidRPr="002F5F3A" w:rsidRDefault="00490D42" w:rsidP="00E31023">
            <w:pPr>
              <w:pStyle w:val="a9"/>
              <w:numPr>
                <w:ilvl w:val="0"/>
                <w:numId w:val="10"/>
              </w:numPr>
              <w:wordWrap/>
              <w:ind w:left="90" w:right="20" w:hangingChars="50" w:hanging="90"/>
            </w:pPr>
            <w:r w:rsidRPr="002F5F3A">
              <w:t>Sets the threshold value for CPU usage ratio. If CPU usage ratio will rise above the threshold or go down below the threshold the system will produce syslog.</w:t>
            </w:r>
          </w:p>
        </w:tc>
        <w:tc>
          <w:tcPr>
            <w:tcW w:w="1260" w:type="dxa"/>
          </w:tcPr>
          <w:p w14:paraId="0E6645BB" w14:textId="77777777" w:rsidR="00490D42" w:rsidRPr="002F5F3A" w:rsidRDefault="00490D42" w:rsidP="00E31023">
            <w:pPr>
              <w:pStyle w:val="aa"/>
              <w:ind w:right="20"/>
            </w:pPr>
            <w:r w:rsidRPr="002F5F3A">
              <w:t>Config</w:t>
            </w:r>
          </w:p>
        </w:tc>
      </w:tr>
      <w:tr w:rsidR="00490D42" w14:paraId="0C11AD57" w14:textId="77777777" w:rsidTr="007037AB">
        <w:tc>
          <w:tcPr>
            <w:tcW w:w="3600" w:type="dxa"/>
          </w:tcPr>
          <w:p w14:paraId="4F9AC44E" w14:textId="77777777" w:rsidR="00490D42" w:rsidRPr="002F5F3A" w:rsidRDefault="00490D42" w:rsidP="00E31023">
            <w:pPr>
              <w:pStyle w:val="aa"/>
              <w:ind w:right="20"/>
              <w:jc w:val="left"/>
            </w:pPr>
            <w:r w:rsidRPr="002F5F3A">
              <w:t>cpu usage time-period (&lt;300&gt;|&lt;5&gt;|&lt;60&gt;)</w:t>
            </w:r>
          </w:p>
        </w:tc>
        <w:tc>
          <w:tcPr>
            <w:tcW w:w="4140" w:type="dxa"/>
          </w:tcPr>
          <w:p w14:paraId="7F69CE95" w14:textId="77777777" w:rsidR="00490D42" w:rsidRPr="002F5F3A" w:rsidRDefault="00490D42" w:rsidP="00E31023">
            <w:pPr>
              <w:pStyle w:val="afffc"/>
              <w:ind w:right="20"/>
            </w:pPr>
            <w:r w:rsidRPr="002F5F3A">
              <w:t xml:space="preserve">Sets the reference value for CPU usage in terms of time. </w:t>
            </w:r>
          </w:p>
        </w:tc>
        <w:tc>
          <w:tcPr>
            <w:tcW w:w="1260" w:type="dxa"/>
          </w:tcPr>
          <w:p w14:paraId="192719B3" w14:textId="77777777" w:rsidR="00490D42" w:rsidRPr="002F5F3A" w:rsidRDefault="00490D42" w:rsidP="00E31023">
            <w:pPr>
              <w:pStyle w:val="aa"/>
              <w:ind w:right="20"/>
            </w:pPr>
            <w:r w:rsidRPr="002F5F3A">
              <w:t>Config</w:t>
            </w:r>
          </w:p>
        </w:tc>
      </w:tr>
      <w:tr w:rsidR="00490D42" w14:paraId="026D63D7" w14:textId="77777777" w:rsidTr="007037AB">
        <w:tc>
          <w:tcPr>
            <w:tcW w:w="3600" w:type="dxa"/>
          </w:tcPr>
          <w:p w14:paraId="1D3396C2" w14:textId="77777777" w:rsidR="00490D42" w:rsidRPr="002F5F3A" w:rsidRDefault="00490D42" w:rsidP="00E31023">
            <w:pPr>
              <w:pStyle w:val="aa"/>
              <w:ind w:right="20"/>
              <w:jc w:val="left"/>
            </w:pPr>
            <w:r w:rsidRPr="002F5F3A">
              <w:t>show cpu usage</w:t>
            </w:r>
          </w:p>
        </w:tc>
        <w:tc>
          <w:tcPr>
            <w:tcW w:w="4140" w:type="dxa"/>
          </w:tcPr>
          <w:p w14:paraId="5F2B5423" w14:textId="77777777" w:rsidR="00490D42" w:rsidRPr="002F5F3A" w:rsidRDefault="00490D42" w:rsidP="00E31023">
            <w:pPr>
              <w:pStyle w:val="afffc"/>
              <w:ind w:right="20"/>
            </w:pPr>
            <w:r w:rsidRPr="002F5F3A">
              <w:t>Shows current CPU usage.</w:t>
            </w:r>
          </w:p>
        </w:tc>
        <w:tc>
          <w:tcPr>
            <w:tcW w:w="1260" w:type="dxa"/>
          </w:tcPr>
          <w:p w14:paraId="1C479D61" w14:textId="77777777" w:rsidR="00490D42" w:rsidRPr="002F5F3A" w:rsidRDefault="00490D42" w:rsidP="00E31023">
            <w:pPr>
              <w:pStyle w:val="aa"/>
              <w:ind w:right="20"/>
            </w:pPr>
            <w:r w:rsidRPr="002F5F3A">
              <w:t>Privileged</w:t>
            </w:r>
          </w:p>
        </w:tc>
      </w:tr>
    </w:tbl>
    <w:p w14:paraId="399BDB2A" w14:textId="77777777" w:rsidR="00490D42" w:rsidRDefault="00490D42" w:rsidP="00E31023">
      <w:pPr>
        <w:ind w:right="20"/>
      </w:pPr>
    </w:p>
    <w:p w14:paraId="2B33AC9C" w14:textId="77777777" w:rsidR="00E31023" w:rsidRDefault="00E31023" w:rsidP="00E31023">
      <w:pPr>
        <w:pStyle w:val="3"/>
        <w:ind w:left="0" w:right="20"/>
      </w:pPr>
      <w:bookmarkStart w:id="2527" w:name="_Toc337198573"/>
      <w:bookmarkStart w:id="2528" w:name="_Toc354416266"/>
    </w:p>
    <w:p w14:paraId="787198B0" w14:textId="77777777" w:rsidR="00E31023" w:rsidRDefault="00E31023" w:rsidP="00E31023">
      <w:pPr>
        <w:pStyle w:val="3"/>
        <w:ind w:left="0" w:right="20"/>
      </w:pPr>
    </w:p>
    <w:p w14:paraId="38FB84BC" w14:textId="77777777" w:rsidR="00E31023" w:rsidRDefault="00E31023" w:rsidP="00E31023">
      <w:pPr>
        <w:pStyle w:val="3"/>
        <w:ind w:left="0" w:right="20"/>
      </w:pPr>
    </w:p>
    <w:p w14:paraId="241FF03F" w14:textId="77777777" w:rsidR="00490D42" w:rsidRDefault="00490D42" w:rsidP="00E31023">
      <w:pPr>
        <w:pStyle w:val="3"/>
        <w:ind w:left="0" w:right="20"/>
      </w:pPr>
      <w:bookmarkStart w:id="2529" w:name="_Toc444695117"/>
      <w:r w:rsidRPr="00D867F8">
        <w:lastRenderedPageBreak/>
        <w:t>Memory Usage Configuration</w:t>
      </w:r>
      <w:bookmarkEnd w:id="2527"/>
      <w:bookmarkEnd w:id="2528"/>
      <w:bookmarkEnd w:id="2529"/>
    </w:p>
    <w:p w14:paraId="78507374" w14:textId="77777777" w:rsidR="00490D42" w:rsidRDefault="00490D42" w:rsidP="00E31023">
      <w:pPr>
        <w:pStyle w:val="a3"/>
        <w:ind w:left="0" w:right="20"/>
      </w:pPr>
      <w:bookmarkStart w:id="2530" w:name="_Toc259695792"/>
      <w:bookmarkStart w:id="2531" w:name="_Toc361679385"/>
      <w:r w:rsidRPr="002F5F3A">
        <w:t>You can set the threshold for memory u</w:t>
      </w:r>
      <w:r w:rsidRPr="00050183">
        <w:rPr>
          <w:rStyle w:val="bonmunChar"/>
        </w:rPr>
        <w:t xml:space="preserve">sage. If the remaining memory is lower than the threshold value the system will notify the </w:t>
      </w:r>
      <w:r w:rsidRPr="002F5F3A">
        <w:t xml:space="preserve">violation by syslog and SNMP trap. </w:t>
      </w:r>
    </w:p>
    <w:p w14:paraId="416A2FC9" w14:textId="77777777" w:rsidR="00490D42" w:rsidRDefault="006A4BB0" w:rsidP="00E31023">
      <w:pPr>
        <w:pStyle w:val="afffff3"/>
        <w:ind w:left="0" w:right="20"/>
      </w:pPr>
      <w:bookmarkStart w:id="2532" w:name="_Toc39157529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156</w:t>
      </w:r>
      <w:r w:rsidR="005832B8">
        <w:fldChar w:fldCharType="end"/>
      </w:r>
      <w:r w:rsidR="00490D42">
        <w:rPr>
          <w:rFonts w:hint="eastAsia"/>
        </w:rPr>
        <w:t xml:space="preserve"> </w:t>
      </w:r>
      <w:bookmarkEnd w:id="2530"/>
      <w:bookmarkEnd w:id="2531"/>
      <w:r w:rsidR="00490D42" w:rsidRPr="002F5F3A">
        <w:t>Memory Usage Command</w:t>
      </w:r>
      <w:bookmarkEnd w:id="2532"/>
    </w:p>
    <w:tbl>
      <w:tblPr>
        <w:tblStyle w:val="CLIWide"/>
        <w:tblW w:w="0" w:type="auto"/>
        <w:tblLook w:val="01E0" w:firstRow="1" w:lastRow="1" w:firstColumn="1" w:lastColumn="1" w:noHBand="0" w:noVBand="0"/>
      </w:tblPr>
      <w:tblGrid>
        <w:gridCol w:w="3227"/>
        <w:gridCol w:w="3697"/>
        <w:gridCol w:w="1224"/>
      </w:tblGrid>
      <w:tr w:rsidR="00490D42"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2F5F3A" w:rsidRDefault="00490D42" w:rsidP="00E31023">
            <w:pPr>
              <w:pStyle w:val="ab"/>
              <w:wordWrap/>
              <w:ind w:right="20"/>
              <w:rPr>
                <w:b w:val="0"/>
              </w:rPr>
            </w:pPr>
            <w:r w:rsidRPr="002F5F3A">
              <w:rPr>
                <w:b w:val="0"/>
              </w:rPr>
              <w:t xml:space="preserve">Command </w:t>
            </w:r>
          </w:p>
        </w:tc>
        <w:tc>
          <w:tcPr>
            <w:tcW w:w="4140" w:type="dxa"/>
          </w:tcPr>
          <w:p w14:paraId="2F076D70" w14:textId="77777777" w:rsidR="00490D42" w:rsidRPr="002F5F3A" w:rsidRDefault="00490D42" w:rsidP="00E31023">
            <w:pPr>
              <w:pStyle w:val="ab"/>
              <w:wordWrap/>
              <w:ind w:right="20"/>
              <w:rPr>
                <w:b w:val="0"/>
              </w:rPr>
            </w:pPr>
            <w:r w:rsidRPr="002F5F3A">
              <w:rPr>
                <w:b w:val="0"/>
              </w:rPr>
              <w:t>Description</w:t>
            </w:r>
          </w:p>
        </w:tc>
        <w:tc>
          <w:tcPr>
            <w:tcW w:w="1260" w:type="dxa"/>
          </w:tcPr>
          <w:p w14:paraId="4AFE25A6" w14:textId="77777777" w:rsidR="00490D42" w:rsidRPr="002F5F3A" w:rsidRDefault="00490D42" w:rsidP="00E31023">
            <w:pPr>
              <w:pStyle w:val="ab"/>
              <w:wordWrap/>
              <w:ind w:right="20"/>
              <w:rPr>
                <w:b w:val="0"/>
              </w:rPr>
            </w:pPr>
            <w:r w:rsidRPr="002F5F3A">
              <w:rPr>
                <w:b w:val="0"/>
              </w:rPr>
              <w:t>Mode</w:t>
            </w:r>
          </w:p>
        </w:tc>
      </w:tr>
      <w:tr w:rsidR="00490D42" w14:paraId="268DE44E" w14:textId="77777777" w:rsidTr="00980667">
        <w:trPr>
          <w:trHeight w:val="653"/>
        </w:trPr>
        <w:tc>
          <w:tcPr>
            <w:tcW w:w="3600" w:type="dxa"/>
          </w:tcPr>
          <w:p w14:paraId="2DCC2CCC" w14:textId="77777777" w:rsidR="00490D42" w:rsidRPr="002F5F3A" w:rsidRDefault="00490D42" w:rsidP="00E31023">
            <w:pPr>
              <w:pStyle w:val="aa"/>
              <w:ind w:right="20"/>
            </w:pPr>
            <w:r w:rsidRPr="002F5F3A">
              <w:t xml:space="preserve">memory free low-watermark </w:t>
            </w:r>
            <w:r w:rsidRPr="002F5F3A">
              <w:rPr>
                <w:i/>
              </w:rPr>
              <w:t>&lt;10-70&gt;</w:t>
            </w:r>
          </w:p>
        </w:tc>
        <w:tc>
          <w:tcPr>
            <w:tcW w:w="4140" w:type="dxa"/>
          </w:tcPr>
          <w:p w14:paraId="0CDF6208" w14:textId="77777777" w:rsidR="00490D42" w:rsidRPr="002F5F3A" w:rsidRDefault="00490D42" w:rsidP="00E31023">
            <w:pPr>
              <w:pStyle w:val="afffc"/>
              <w:ind w:right="20"/>
            </w:pPr>
            <w:r w:rsidRPr="002F5F3A">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2F5F3A" w:rsidRDefault="00490D42" w:rsidP="00E31023">
            <w:pPr>
              <w:pStyle w:val="aa"/>
              <w:ind w:right="20"/>
            </w:pPr>
            <w:r w:rsidRPr="002F5F3A">
              <w:t>Config</w:t>
            </w:r>
          </w:p>
        </w:tc>
      </w:tr>
      <w:tr w:rsidR="00490D42" w14:paraId="2289F32E" w14:textId="77777777" w:rsidTr="00980667">
        <w:tc>
          <w:tcPr>
            <w:tcW w:w="3600" w:type="dxa"/>
          </w:tcPr>
          <w:p w14:paraId="2C7C5B7B" w14:textId="77777777" w:rsidR="00490D42" w:rsidRPr="002F5F3A" w:rsidRDefault="00490D42" w:rsidP="00E31023">
            <w:pPr>
              <w:pStyle w:val="aa"/>
              <w:ind w:right="20"/>
            </w:pPr>
            <w:r w:rsidRPr="002F5F3A">
              <w:t>show memory usage</w:t>
            </w:r>
          </w:p>
        </w:tc>
        <w:tc>
          <w:tcPr>
            <w:tcW w:w="4140" w:type="dxa"/>
          </w:tcPr>
          <w:p w14:paraId="39CE3AAD" w14:textId="77777777" w:rsidR="00490D42" w:rsidRPr="002F5F3A" w:rsidRDefault="00490D42" w:rsidP="00E31023">
            <w:pPr>
              <w:pStyle w:val="afffc"/>
              <w:ind w:right="20"/>
            </w:pPr>
            <w:r w:rsidRPr="002F5F3A">
              <w:t>Shows current memory usage.</w:t>
            </w:r>
          </w:p>
        </w:tc>
        <w:tc>
          <w:tcPr>
            <w:tcW w:w="1260" w:type="dxa"/>
          </w:tcPr>
          <w:p w14:paraId="37ADD325" w14:textId="77777777" w:rsidR="00490D42" w:rsidRPr="002F5F3A" w:rsidRDefault="00490D42" w:rsidP="00E31023">
            <w:pPr>
              <w:pStyle w:val="aa"/>
              <w:ind w:right="20"/>
            </w:pPr>
            <w:r w:rsidRPr="002F5F3A">
              <w:t>Privileged</w:t>
            </w:r>
          </w:p>
        </w:tc>
      </w:tr>
    </w:tbl>
    <w:p w14:paraId="21430328" w14:textId="77777777" w:rsidR="00490D42" w:rsidRDefault="00490D42" w:rsidP="00E31023">
      <w:pPr>
        <w:pStyle w:val="3"/>
        <w:ind w:left="0" w:right="20"/>
      </w:pPr>
      <w:bookmarkStart w:id="2533" w:name="_Toc271813814"/>
      <w:bookmarkStart w:id="2534" w:name="_Toc294800246"/>
      <w:bookmarkStart w:id="2535" w:name="_Toc294800445"/>
      <w:bookmarkStart w:id="2536" w:name="_Toc294800769"/>
      <w:bookmarkStart w:id="2537" w:name="_Toc444695118"/>
      <w:r w:rsidRPr="00291BB3">
        <w:t>Application</w:t>
      </w:r>
      <w:r w:rsidRPr="00D867F8">
        <w:t xml:space="preserve"> Memory Usage Display</w:t>
      </w:r>
      <w:bookmarkEnd w:id="2533"/>
      <w:bookmarkEnd w:id="2534"/>
      <w:bookmarkEnd w:id="2535"/>
      <w:bookmarkEnd w:id="2536"/>
      <w:bookmarkEnd w:id="2537"/>
    </w:p>
    <w:p w14:paraId="22DCC809" w14:textId="77777777" w:rsidR="00490D42" w:rsidRPr="002F5F3A" w:rsidRDefault="00490D42" w:rsidP="00E31023">
      <w:pPr>
        <w:pStyle w:val="a3"/>
        <w:ind w:left="0" w:right="20"/>
      </w:pPr>
      <w:r w:rsidRPr="002F5F3A">
        <w:t xml:space="preserve">To show the </w:t>
      </w:r>
      <w:r w:rsidRPr="00E979C6">
        <w:rPr>
          <w:rStyle w:val="bonmunChar"/>
        </w:rPr>
        <w:t>memory related information which are used by individual applications, use the following com</w:t>
      </w:r>
      <w:r w:rsidRPr="002F5F3A">
        <w:t>mand:</w:t>
      </w:r>
    </w:p>
    <w:p w14:paraId="0AF2C515" w14:textId="77777777" w:rsidR="00490D42" w:rsidRPr="00A60422" w:rsidRDefault="006A4BB0" w:rsidP="00E31023">
      <w:pPr>
        <w:pStyle w:val="afffff3"/>
        <w:ind w:left="0" w:right="20"/>
      </w:pPr>
      <w:bookmarkStart w:id="2538" w:name="_Toc337198574"/>
      <w:bookmarkStart w:id="2539" w:name="_Toc354416267"/>
      <w:bookmarkStart w:id="2540" w:name="_Toc39157529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157</w:t>
      </w:r>
      <w:r w:rsidR="005832B8">
        <w:fldChar w:fldCharType="end"/>
      </w:r>
      <w:r w:rsidR="00490D42">
        <w:rPr>
          <w:rFonts w:hint="eastAsia"/>
        </w:rPr>
        <w:t xml:space="preserve"> </w:t>
      </w:r>
      <w:bookmarkEnd w:id="2538"/>
      <w:bookmarkEnd w:id="2539"/>
      <w:r w:rsidR="00490D42" w:rsidRPr="002F5F3A">
        <w:t>Memory Display Command</w:t>
      </w:r>
      <w:bookmarkEnd w:id="2540"/>
    </w:p>
    <w:tbl>
      <w:tblPr>
        <w:tblStyle w:val="CLIWide"/>
        <w:tblW w:w="0" w:type="auto"/>
        <w:tblLook w:val="01E0" w:firstRow="1" w:lastRow="1" w:firstColumn="1" w:lastColumn="1" w:noHBand="0" w:noVBand="0"/>
      </w:tblPr>
      <w:tblGrid>
        <w:gridCol w:w="4190"/>
        <w:gridCol w:w="2811"/>
        <w:gridCol w:w="1147"/>
      </w:tblGrid>
      <w:tr w:rsidR="00490D42"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2F5F3A" w:rsidRDefault="00490D42" w:rsidP="00E31023">
            <w:pPr>
              <w:pStyle w:val="ab"/>
              <w:wordWrap/>
              <w:ind w:right="20"/>
              <w:rPr>
                <w:b w:val="0"/>
              </w:rPr>
            </w:pPr>
            <w:r w:rsidRPr="002F5F3A">
              <w:rPr>
                <w:b w:val="0"/>
              </w:rPr>
              <w:t>Command</w:t>
            </w:r>
          </w:p>
        </w:tc>
        <w:tc>
          <w:tcPr>
            <w:tcW w:w="3297" w:type="dxa"/>
          </w:tcPr>
          <w:p w14:paraId="1B4CA601" w14:textId="77777777" w:rsidR="00490D42" w:rsidRPr="002F5F3A" w:rsidRDefault="00490D42" w:rsidP="00E31023">
            <w:pPr>
              <w:pStyle w:val="ab"/>
              <w:wordWrap/>
              <w:ind w:right="20"/>
              <w:rPr>
                <w:b w:val="0"/>
              </w:rPr>
            </w:pPr>
            <w:r w:rsidRPr="002F5F3A">
              <w:rPr>
                <w:b w:val="0"/>
              </w:rPr>
              <w:t>Description</w:t>
            </w:r>
          </w:p>
        </w:tc>
        <w:tc>
          <w:tcPr>
            <w:tcW w:w="1184" w:type="dxa"/>
          </w:tcPr>
          <w:p w14:paraId="66894788" w14:textId="77777777" w:rsidR="00490D42" w:rsidRPr="002F5F3A" w:rsidRDefault="00490D42" w:rsidP="00E31023">
            <w:pPr>
              <w:pStyle w:val="ab"/>
              <w:wordWrap/>
              <w:ind w:right="20"/>
              <w:rPr>
                <w:b w:val="0"/>
              </w:rPr>
            </w:pPr>
            <w:r w:rsidRPr="002F5F3A">
              <w:rPr>
                <w:b w:val="0"/>
              </w:rPr>
              <w:t>Mode</w:t>
            </w:r>
          </w:p>
        </w:tc>
      </w:tr>
      <w:tr w:rsidR="00490D42" w14:paraId="4FB24879" w14:textId="77777777" w:rsidTr="00980667">
        <w:tc>
          <w:tcPr>
            <w:tcW w:w="4519" w:type="dxa"/>
          </w:tcPr>
          <w:p w14:paraId="3CB0876F" w14:textId="77777777" w:rsidR="00490D42" w:rsidRPr="002F5F3A" w:rsidRDefault="00490D42" w:rsidP="00E31023">
            <w:pPr>
              <w:pStyle w:val="aa"/>
              <w:ind w:right="20"/>
            </w:pPr>
            <w:r w:rsidRPr="002F5F3A">
              <w:t>show memory (bfd|bgp|imi|mstp|nsm|ospf|pimd|rip)</w:t>
            </w:r>
          </w:p>
        </w:tc>
        <w:tc>
          <w:tcPr>
            <w:tcW w:w="3297" w:type="dxa"/>
          </w:tcPr>
          <w:p w14:paraId="5B488091" w14:textId="77777777" w:rsidR="00490D42" w:rsidRPr="002F5F3A" w:rsidRDefault="00490D42" w:rsidP="00E31023">
            <w:pPr>
              <w:pStyle w:val="afffc"/>
              <w:ind w:right="20"/>
            </w:pPr>
            <w:r w:rsidRPr="002F5F3A">
              <w:t xml:space="preserve">Shows memory-related information used by individual applications. </w:t>
            </w:r>
          </w:p>
        </w:tc>
        <w:tc>
          <w:tcPr>
            <w:tcW w:w="1184" w:type="dxa"/>
          </w:tcPr>
          <w:p w14:paraId="07793350" w14:textId="77777777" w:rsidR="00490D42" w:rsidRPr="002F5F3A" w:rsidRDefault="00490D42" w:rsidP="00E31023">
            <w:pPr>
              <w:pStyle w:val="aa"/>
              <w:ind w:right="20"/>
            </w:pPr>
            <w:r w:rsidRPr="002F5F3A">
              <w:t>Privileged</w:t>
            </w:r>
          </w:p>
        </w:tc>
      </w:tr>
    </w:tbl>
    <w:p w14:paraId="05931D95" w14:textId="77777777" w:rsidR="00490D42" w:rsidRDefault="00490D42" w:rsidP="00E31023">
      <w:pPr>
        <w:ind w:right="20"/>
      </w:pPr>
    </w:p>
    <w:p w14:paraId="77E28583" w14:textId="77777777" w:rsidR="00490D42" w:rsidRPr="00A60422" w:rsidRDefault="00490D42" w:rsidP="0021019A">
      <w:pPr>
        <w:ind w:right="20"/>
      </w:pPr>
    </w:p>
    <w:p w14:paraId="4828EF1F" w14:textId="77777777" w:rsidR="00490D42" w:rsidRDefault="00490D42" w:rsidP="0021019A">
      <w:pPr>
        <w:pStyle w:val="2"/>
        <w:ind w:right="20"/>
      </w:pPr>
      <w:bookmarkStart w:id="2541" w:name="_Toc259695793"/>
      <w:bookmarkStart w:id="2542" w:name="_Toc361679386"/>
      <w:bookmarkStart w:id="2543" w:name="_Toc259695794"/>
      <w:bookmarkStart w:id="2544" w:name="_Toc361679387"/>
      <w:bookmarkStart w:id="2545" w:name="_Toc259695795"/>
      <w:bookmarkStart w:id="2546" w:name="_Toc444695119"/>
      <w:r w:rsidRPr="002F5F3A">
        <w:lastRenderedPageBreak/>
        <w:t xml:space="preserve">Port </w:t>
      </w:r>
      <w:r w:rsidRPr="00291BB3">
        <w:t>Statistic</w:t>
      </w:r>
      <w:bookmarkEnd w:id="2541"/>
      <w:r w:rsidRPr="00291BB3">
        <w:t>s</w:t>
      </w:r>
      <w:bookmarkEnd w:id="2542"/>
      <w:bookmarkEnd w:id="2543"/>
      <w:bookmarkEnd w:id="2544"/>
      <w:bookmarkEnd w:id="2545"/>
      <w:bookmarkEnd w:id="2546"/>
    </w:p>
    <w:p w14:paraId="656A4DE7" w14:textId="77777777" w:rsidR="00490D42" w:rsidRDefault="0001546A" w:rsidP="00DB2242">
      <w:pPr>
        <w:pStyle w:val="a3"/>
        <w:ind w:left="0" w:right="20"/>
      </w:pPr>
      <w:r>
        <w:t xml:space="preserve">The </w:t>
      </w:r>
      <w:r w:rsidR="00094318">
        <w:t>C9500</w:t>
      </w:r>
      <w:r w:rsidR="00490D42" w:rsidRPr="002F5F3A">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261"/>
      </w:tblGrid>
      <w:tr w:rsidR="00291BB3" w14:paraId="18EB0B6A" w14:textId="77777777" w:rsidTr="007037AB">
        <w:tc>
          <w:tcPr>
            <w:tcW w:w="8435" w:type="dxa"/>
          </w:tcPr>
          <w:p w14:paraId="3A3B885C" w14:textId="77777777" w:rsidR="00291BB3" w:rsidRPr="00291BB3" w:rsidRDefault="00291BB3" w:rsidP="00DB2242">
            <w:pPr>
              <w:ind w:right="20"/>
              <w:rPr>
                <w:rFonts w:cs="Times New Roman"/>
                <w:b/>
              </w:rPr>
            </w:pPr>
            <w:r w:rsidRPr="001C244A">
              <w:rPr>
                <w:rFonts w:ascii="Courier New" w:hAnsi="Courier New" w:cs="Courier New"/>
                <w:b/>
              </w:rPr>
              <w:t>show</w:t>
            </w:r>
            <w:r w:rsidRPr="001C244A">
              <w:rPr>
                <w:rFonts w:ascii="Courier New" w:hAnsi="Courier New" w:cs="Courier New" w:hint="eastAsia"/>
                <w:b/>
              </w:rPr>
              <w:t xml:space="preserve"> </w:t>
            </w:r>
            <w:r w:rsidRPr="001C244A">
              <w:rPr>
                <w:rFonts w:ascii="Courier New" w:hAnsi="Courier New" w:cs="Courier New"/>
                <w:b/>
              </w:rPr>
              <w:t>interface [</w:t>
            </w:r>
            <w:r w:rsidRPr="001C244A">
              <w:rPr>
                <w:rFonts w:ascii="Courier New" w:hAnsi="Courier New" w:cs="Courier New" w:hint="eastAsia"/>
                <w:b/>
                <w:i/>
                <w:iCs/>
              </w:rPr>
              <w:t>ifname</w:t>
            </w:r>
            <w:r w:rsidRPr="001C244A">
              <w:rPr>
                <w:rFonts w:ascii="Courier New" w:hAnsi="Courier New" w:cs="Courier New"/>
                <w:b/>
              </w:rPr>
              <w:t>]</w:t>
            </w:r>
          </w:p>
        </w:tc>
      </w:tr>
    </w:tbl>
    <w:p w14:paraId="0C219AC2" w14:textId="77777777" w:rsidR="00490D42" w:rsidRPr="002F5F3A" w:rsidRDefault="00DB2242" w:rsidP="00DB2242">
      <w:pPr>
        <w:pStyle w:val="a3"/>
        <w:ind w:left="0" w:right="20"/>
      </w:pPr>
      <w:r>
        <w:t xml:space="preserve">The </w:t>
      </w:r>
      <w:r w:rsidR="00094318">
        <w:t>C9500</w:t>
      </w:r>
      <w:r w:rsidR="00490D42" w:rsidRPr="002F5F3A">
        <w:t xml:space="preserve"> provides information of the port statistics as follows:</w:t>
      </w:r>
    </w:p>
    <w:p w14:paraId="003AAF44" w14:textId="77777777" w:rsidR="00490D42" w:rsidRDefault="00490D42" w:rsidP="00DB2242">
      <w:pPr>
        <w:pStyle w:val="Randomlist"/>
        <w:tabs>
          <w:tab w:val="clear" w:pos="3968"/>
          <w:tab w:val="num" w:pos="1980"/>
          <w:tab w:val="num" w:pos="3320"/>
        </w:tabs>
        <w:ind w:left="0" w:right="20" w:hanging="403"/>
      </w:pPr>
      <w:r w:rsidRPr="00291BB3">
        <w:rPr>
          <w:b/>
        </w:rPr>
        <w:t xml:space="preserve">Received Packet Count (Rx Pkt Count) </w:t>
      </w:r>
      <w:r>
        <w:t>–</w:t>
      </w:r>
      <w:r>
        <w:rPr>
          <w:rFonts w:hint="eastAsia"/>
        </w:rPr>
        <w:t xml:space="preserve"> </w:t>
      </w:r>
      <w:r>
        <w:t>The total number of good packets that have been received by the port.</w:t>
      </w:r>
    </w:p>
    <w:p w14:paraId="66626C50" w14:textId="77777777" w:rsidR="00490D42" w:rsidRDefault="00490D42" w:rsidP="00DB2242">
      <w:pPr>
        <w:pStyle w:val="Randomlist"/>
        <w:tabs>
          <w:tab w:val="clear" w:pos="3968"/>
          <w:tab w:val="num" w:pos="1980"/>
          <w:tab w:val="num" w:pos="3320"/>
        </w:tabs>
        <w:ind w:left="0" w:right="20" w:hanging="403"/>
      </w:pPr>
      <w:r w:rsidRPr="00291BB3">
        <w:rPr>
          <w:b/>
        </w:rPr>
        <w:t>Received Byte Count (Rx Byte Count)</w:t>
      </w:r>
      <w:r>
        <w:t xml:space="preserve"> </w:t>
      </w:r>
      <w:r>
        <w:t>–</w:t>
      </w:r>
      <w:r>
        <w:t xml:space="preserve"> The total number of bytes that were received by the port, including bad or lost frames. This number includes bytes contained in the Frame Check Sequence (FCS), but excludes bytes in the preamble.</w:t>
      </w:r>
    </w:p>
    <w:p w14:paraId="68E22422" w14:textId="77777777" w:rsidR="00490D42" w:rsidRDefault="00490D42" w:rsidP="00DB2242">
      <w:pPr>
        <w:pStyle w:val="Randomlist"/>
        <w:tabs>
          <w:tab w:val="clear" w:pos="3968"/>
          <w:tab w:val="num" w:pos="1980"/>
          <w:tab w:val="num" w:pos="3320"/>
        </w:tabs>
        <w:ind w:left="0" w:right="20" w:hanging="403"/>
      </w:pPr>
      <w:r w:rsidRPr="00291BB3">
        <w:rPr>
          <w:b/>
        </w:rPr>
        <w:t>Transmit Packet Count (Tx Pkt Count)</w:t>
      </w:r>
      <w:r>
        <w:t xml:space="preserve"> </w:t>
      </w:r>
      <w:r>
        <w:t>–</w:t>
      </w:r>
      <w:r>
        <w:t xml:space="preserve"> The number of packets that have been successfully transmitted by the port.</w:t>
      </w:r>
    </w:p>
    <w:p w14:paraId="46912A3B" w14:textId="77777777" w:rsidR="00490D42" w:rsidRDefault="00490D42" w:rsidP="00DB2242">
      <w:pPr>
        <w:pStyle w:val="Randomlist"/>
        <w:tabs>
          <w:tab w:val="clear" w:pos="3968"/>
          <w:tab w:val="num" w:pos="1980"/>
          <w:tab w:val="num" w:pos="3320"/>
        </w:tabs>
        <w:ind w:left="0" w:right="20" w:hanging="403"/>
      </w:pPr>
      <w:r w:rsidRPr="00291BB3">
        <w:rPr>
          <w:b/>
        </w:rPr>
        <w:t>Transmit Byte Count (Tx Byte Count)</w:t>
      </w:r>
      <w:r>
        <w:t xml:space="preserve"> </w:t>
      </w:r>
      <w:r>
        <w:t>–</w:t>
      </w:r>
      <w:r>
        <w:t xml:space="preserve"> The total number of data bytes successfully transmitted by the port.</w:t>
      </w:r>
    </w:p>
    <w:p w14:paraId="4A0DF944" w14:textId="77777777" w:rsidR="00490D42" w:rsidRDefault="00490D42" w:rsidP="00DB2242">
      <w:pPr>
        <w:pStyle w:val="Randomlist"/>
        <w:tabs>
          <w:tab w:val="clear" w:pos="3968"/>
          <w:tab w:val="num" w:pos="1980"/>
          <w:tab w:val="num" w:pos="3320"/>
        </w:tabs>
        <w:ind w:left="0" w:right="20" w:hanging="403"/>
      </w:pPr>
      <w:r w:rsidRPr="00291BB3">
        <w:rPr>
          <w:b/>
        </w:rPr>
        <w:t>Received Broadcast (Rx Bcast)</w:t>
      </w:r>
      <w:r>
        <w:t xml:space="preserve"> </w:t>
      </w:r>
      <w:r>
        <w:t>–</w:t>
      </w:r>
      <w:r>
        <w:t xml:space="preserve"> The total number of frames received by the port that are addressed to a broadcast address.</w:t>
      </w:r>
    </w:p>
    <w:p w14:paraId="15208BC2" w14:textId="77777777" w:rsidR="00490D42" w:rsidRDefault="00490D42" w:rsidP="00DB2242">
      <w:pPr>
        <w:pStyle w:val="Randomlist"/>
        <w:tabs>
          <w:tab w:val="clear" w:pos="3968"/>
          <w:tab w:val="num" w:pos="1980"/>
          <w:tab w:val="num" w:pos="3320"/>
        </w:tabs>
        <w:ind w:left="0" w:right="20" w:hanging="403"/>
      </w:pPr>
      <w:r w:rsidRPr="00291BB3">
        <w:rPr>
          <w:b/>
        </w:rPr>
        <w:t>Received Multicast (Rx Mcast)</w:t>
      </w:r>
      <w:r>
        <w:t xml:space="preserve"> </w:t>
      </w:r>
      <w:r>
        <w:t>–</w:t>
      </w:r>
      <w:r>
        <w:t xml:space="preserve"> The total number of frames received by the port that are addressed to a multicast address.</w:t>
      </w:r>
    </w:p>
    <w:p w14:paraId="1C9E5417" w14:textId="77777777" w:rsidR="00490D42" w:rsidRDefault="00490D42" w:rsidP="00DB2242">
      <w:pPr>
        <w:pStyle w:val="Randomlist"/>
        <w:tabs>
          <w:tab w:val="clear" w:pos="3968"/>
          <w:tab w:val="num" w:pos="1980"/>
          <w:tab w:val="num" w:pos="3320"/>
        </w:tabs>
        <w:ind w:left="0" w:right="20" w:hanging="403"/>
      </w:pPr>
      <w:r w:rsidRPr="00291BB3">
        <w:rPr>
          <w:b/>
        </w:rPr>
        <w:t xml:space="preserve">Transmit Collisions (Tx Coll) </w:t>
      </w:r>
      <w:r>
        <w:t>–</w:t>
      </w:r>
      <w:r>
        <w:t xml:space="preserve"> The total number of collisions seen by the port, regardless of whether a device connected to the port participated in any of the collisions.</w:t>
      </w:r>
    </w:p>
    <w:p w14:paraId="010CBC31" w14:textId="77777777" w:rsidR="00490D42" w:rsidRDefault="00490D42" w:rsidP="00DB2242">
      <w:pPr>
        <w:pStyle w:val="Randomlist"/>
        <w:tabs>
          <w:tab w:val="clear" w:pos="3968"/>
          <w:tab w:val="num" w:pos="1980"/>
          <w:tab w:val="num" w:pos="3320"/>
        </w:tabs>
        <w:ind w:left="0" w:right="20" w:hanging="403"/>
      </w:pPr>
      <w:r w:rsidRPr="00291BB3">
        <w:rPr>
          <w:b/>
        </w:rPr>
        <w:t>Received Bad CRC Frames (RX CRC)</w:t>
      </w:r>
      <w:r>
        <w:t xml:space="preserve"> </w:t>
      </w:r>
      <w:r>
        <w:t>–</w:t>
      </w:r>
      <w:r>
        <w:t xml:space="preserve"> The total number of frames received by the port that were of the correct length, but contained a bad FCS value.</w:t>
      </w:r>
    </w:p>
    <w:p w14:paraId="609C625D" w14:textId="77777777" w:rsidR="00490D42" w:rsidRDefault="00490D42" w:rsidP="00DB2242">
      <w:pPr>
        <w:pStyle w:val="Randomlist"/>
        <w:tabs>
          <w:tab w:val="clear" w:pos="3968"/>
          <w:tab w:val="num" w:pos="1980"/>
          <w:tab w:val="num" w:pos="3320"/>
        </w:tabs>
        <w:ind w:left="0" w:right="20" w:hanging="403"/>
      </w:pPr>
      <w:r w:rsidRPr="00291BB3">
        <w:rPr>
          <w:b/>
        </w:rPr>
        <w:t>Receive Oversize Frames (RX Oversize)</w:t>
      </w:r>
      <w:r>
        <w:t xml:space="preserve"> </w:t>
      </w:r>
      <w:r>
        <w:t>–</w:t>
      </w:r>
      <w:r>
        <w:t xml:space="preserve"> The total number of good frames received by the ports that were of greater than the supported maximum length of 1,522 bytes.</w:t>
      </w:r>
    </w:p>
    <w:p w14:paraId="6A767D53" w14:textId="77777777" w:rsidR="00490D42" w:rsidRPr="00075490" w:rsidRDefault="00490D42" w:rsidP="00DB2242">
      <w:pPr>
        <w:pStyle w:val="Randomlist"/>
        <w:tabs>
          <w:tab w:val="clear" w:pos="3968"/>
          <w:tab w:val="num" w:pos="1980"/>
          <w:tab w:val="num" w:pos="3320"/>
        </w:tabs>
        <w:ind w:left="0" w:right="20" w:hanging="403"/>
      </w:pPr>
      <w:r w:rsidRPr="00291BB3">
        <w:rPr>
          <w:b/>
        </w:rPr>
        <w:t>Receive Dropped Frames (Rx Drop)</w:t>
      </w:r>
      <w:r>
        <w:t xml:space="preserve"> </w:t>
      </w:r>
      <w:r>
        <w:t>–</w:t>
      </w:r>
      <w:r>
        <w:t xml:space="preserve"> The total number of dropped frames due to lack of system resources.</w:t>
      </w:r>
    </w:p>
    <w:p w14:paraId="5EB2C1E7" w14:textId="77777777" w:rsidR="00490D42" w:rsidRPr="002F5F3A" w:rsidRDefault="00490D42" w:rsidP="00DB2242">
      <w:pPr>
        <w:pStyle w:val="a3"/>
        <w:ind w:left="0" w:right="20"/>
      </w:pPr>
      <w:r w:rsidRPr="002F5F3A">
        <w:t>The following shows a display of the port information including statistical data by the show interface command.</w:t>
      </w:r>
    </w:p>
    <w:tbl>
      <w:tblPr>
        <w:tblStyle w:val="48"/>
        <w:tblW w:w="0" w:type="auto"/>
        <w:tblLook w:val="0000" w:firstRow="0" w:lastRow="0" w:firstColumn="0" w:lastColumn="0" w:noHBand="0" w:noVBand="0"/>
      </w:tblPr>
      <w:tblGrid>
        <w:gridCol w:w="8261"/>
      </w:tblGrid>
      <w:tr w:rsidR="00490D42" w:rsidRPr="0012534E" w14:paraId="09009421" w14:textId="77777777" w:rsidTr="00291BB3">
        <w:tc>
          <w:tcPr>
            <w:tcW w:w="8820" w:type="dxa"/>
          </w:tcPr>
          <w:p w14:paraId="0AC5923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hint="eastAsia"/>
              </w:rPr>
              <w:t>Switch</w:t>
            </w:r>
            <w:r w:rsidRPr="00D7262C">
              <w:rPr>
                <w:rFonts w:ascii="Courier New" w:hAnsi="Courier New" w:cs="Courier New"/>
              </w:rPr>
              <w:t>#</w:t>
            </w:r>
            <w:r w:rsidRPr="00D7262C">
              <w:t xml:space="preserve"> </w:t>
            </w:r>
            <w:r>
              <w:rPr>
                <w:rFonts w:ascii="Courier New" w:hAnsi="Courier New" w:cs="Courier New"/>
                <w:b/>
              </w:rPr>
              <w:t xml:space="preserve">show interface GigabitEthernet </w:t>
            </w:r>
            <w:r w:rsidR="00042939">
              <w:rPr>
                <w:rFonts w:ascii="Courier New" w:hAnsi="Courier New" w:cs="Courier New" w:hint="eastAsia"/>
                <w:b/>
              </w:rPr>
              <w:t>7</w:t>
            </w:r>
            <w:r w:rsidRPr="00D7262C">
              <w:rPr>
                <w:rFonts w:ascii="Courier New" w:hAnsi="Courier New" w:cs="Courier New"/>
                <w:b/>
              </w:rPr>
              <w:t>/1</w:t>
            </w:r>
          </w:p>
          <w:p w14:paraId="5886EC8B" w14:textId="77777777" w:rsidR="00490D42" w:rsidRPr="00D7262C" w:rsidRDefault="00490D42" w:rsidP="0021019A">
            <w:pPr>
              <w:pStyle w:val="aa"/>
              <w:ind w:right="20"/>
              <w:rPr>
                <w:rFonts w:ascii="Courier New" w:hAnsi="Courier New" w:cs="Courier New"/>
              </w:rPr>
            </w:pPr>
          </w:p>
          <w:p w14:paraId="4B2D82E9" w14:textId="77777777" w:rsidR="00490D42" w:rsidRPr="00D7262C" w:rsidRDefault="00490D42" w:rsidP="0021019A">
            <w:pPr>
              <w:pStyle w:val="aa"/>
              <w:ind w:right="20"/>
              <w:rPr>
                <w:rFonts w:ascii="Courier New" w:hAnsi="Courier New" w:cs="Courier New"/>
              </w:rPr>
            </w:pPr>
            <w:r>
              <w:rPr>
                <w:rFonts w:ascii="Courier New" w:hAnsi="Courier New" w:cs="Courier New"/>
              </w:rPr>
              <w:t>Giga</w:t>
            </w:r>
            <w:r w:rsidR="00042939">
              <w:rPr>
                <w:rFonts w:ascii="Courier New" w:hAnsi="Courier New" w:cs="Courier New" w:hint="eastAsia"/>
              </w:rPr>
              <w:t>7</w:t>
            </w:r>
            <w:r>
              <w:rPr>
                <w:rFonts w:ascii="Courier New" w:hAnsi="Courier New" w:cs="Courier New"/>
              </w:rPr>
              <w:t>/1</w:t>
            </w:r>
            <w:r w:rsidRPr="00D7262C">
              <w:rPr>
                <w:rFonts w:ascii="Courier New" w:hAnsi="Courier New" w:cs="Courier New"/>
              </w:rPr>
              <w:t xml:space="preserve"> is up, line protocol is up (connected)</w:t>
            </w:r>
          </w:p>
          <w:p w14:paraId="2C040C7F"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Hardware is Ethernet, address is 0007.709e.2914 (bia 0007.709e.2914)</w:t>
            </w:r>
          </w:p>
          <w:p w14:paraId="3260348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index 1111 metric 1 mtu 1500 arp ageing timeout 7200</w:t>
            </w:r>
          </w:p>
          <w:p w14:paraId="2FCC41C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Full-duplex, A-1000Mb/s, media type is 1000BaseLX</w:t>
            </w:r>
          </w:p>
          <w:p w14:paraId="4A04A9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&lt;UP,BROADCAST,RUNNING,MULTICAST&gt;</w:t>
            </w:r>
          </w:p>
          <w:p w14:paraId="2FF847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VRF Binding: Not bound</w:t>
            </w:r>
          </w:p>
          <w:p w14:paraId="62EC7D4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Bandwidth 1g</w:t>
            </w:r>
          </w:p>
          <w:p w14:paraId="258FFF3E"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inet 3.44.1.230/24 broadcast 3.44.1.255</w:t>
            </w:r>
          </w:p>
          <w:p w14:paraId="203FA233"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VRRP Mast</w:t>
            </w:r>
            <w:r w:rsidR="00503972">
              <w:rPr>
                <w:rFonts w:ascii="Courier New" w:hAnsi="Courier New" w:cs="Courier New"/>
              </w:rPr>
              <w:t>er of</w:t>
            </w:r>
            <w:r w:rsidRPr="00D7262C">
              <w:rPr>
                <w:rFonts w:ascii="Courier New" w:hAnsi="Courier New" w:cs="Courier New"/>
              </w:rPr>
              <w:t>:  VRRP is not configured on this interface.</w:t>
            </w:r>
          </w:p>
          <w:p w14:paraId="443E4C9A"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Last clearing of "show interface" counters never</w:t>
            </w:r>
          </w:p>
          <w:p w14:paraId="250D942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input rate 88 bits/sec, 0 packets/sec</w:t>
            </w:r>
          </w:p>
          <w:p w14:paraId="14F863D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output rate 72 bits/sec, 0 packets/sec</w:t>
            </w:r>
          </w:p>
          <w:p w14:paraId="181B359B"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in Switched: ucast 30 pkt - mcast 20,532 pkt</w:t>
            </w:r>
          </w:p>
          <w:p w14:paraId="66E43081"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out Switched: ucast 36 pkt - mcast 20,871 pkt</w:t>
            </w:r>
          </w:p>
          <w:p w14:paraId="5B25C3B7"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20,565 packets input, 1,782,898 bytes</w:t>
            </w:r>
          </w:p>
          <w:p w14:paraId="52D2312D"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Received 3 broadcast pkt (20,532 multicast pkt)</w:t>
            </w:r>
          </w:p>
          <w:p w14:paraId="64B5623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CRC, 0 oversized, 0 dropped</w:t>
            </w:r>
          </w:p>
          <w:p w14:paraId="1D84B949"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20,918 packets output, 1,790,946 bytes</w:t>
            </w:r>
          </w:p>
          <w:p w14:paraId="07C4E3F0" w14:textId="77777777"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collisions</w:t>
            </w:r>
          </w:p>
          <w:p w14:paraId="27692D6E" w14:textId="77777777" w:rsidR="00490D42" w:rsidRPr="0012534E" w:rsidRDefault="00490D42" w:rsidP="0021019A">
            <w:pPr>
              <w:pStyle w:val="aa"/>
              <w:ind w:right="20"/>
              <w:rPr>
                <w:rFonts w:ascii="Courier New" w:hAnsi="Courier New" w:cs="Courier New"/>
              </w:rPr>
            </w:pPr>
            <w:r w:rsidRPr="00D7262C">
              <w:rPr>
                <w:rFonts w:ascii="Courier New" w:hAnsi="Courier New" w:cs="Courier New"/>
              </w:rPr>
              <w:t xml:space="preserve">    0 late collisions, 0 deferred</w:t>
            </w:r>
          </w:p>
        </w:tc>
      </w:tr>
    </w:tbl>
    <w:p w14:paraId="763F6E2E" w14:textId="77777777" w:rsidR="00DB2242" w:rsidRDefault="00DB2242" w:rsidP="0021019A">
      <w:pPr>
        <w:pStyle w:val="afffff3"/>
        <w:ind w:right="20"/>
      </w:pPr>
      <w:bookmarkStart w:id="2547" w:name="_Toc361679388"/>
      <w:bookmarkStart w:id="2548" w:name="_Toc271813815"/>
      <w:bookmarkStart w:id="2549" w:name="_Toc391575300"/>
    </w:p>
    <w:p w14:paraId="7A72E3C0" w14:textId="77777777" w:rsidR="00490D42" w:rsidRDefault="006A4BB0" w:rsidP="0021019A">
      <w:pPr>
        <w:pStyle w:val="afffff3"/>
        <w:ind w:right="20"/>
      </w:pPr>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158</w:t>
      </w:r>
      <w:r w:rsidR="005832B8">
        <w:fldChar w:fldCharType="end"/>
      </w:r>
      <w:r w:rsidR="00490D42">
        <w:rPr>
          <w:rFonts w:hint="eastAsia"/>
        </w:rPr>
        <w:t xml:space="preserve"> </w:t>
      </w:r>
      <w:bookmarkEnd w:id="2547"/>
      <w:r w:rsidR="00490D42" w:rsidRPr="002F5F3A">
        <w:t>Commands for Port Statistics Check</w:t>
      </w:r>
      <w:bookmarkEnd w:id="2548"/>
      <w:bookmarkEnd w:id="2549"/>
    </w:p>
    <w:tbl>
      <w:tblPr>
        <w:tblStyle w:val="CLIWide"/>
        <w:tblW w:w="0" w:type="auto"/>
        <w:tblLook w:val="01E0" w:firstRow="1" w:lastRow="1" w:firstColumn="1" w:lastColumn="1" w:noHBand="0" w:noVBand="0"/>
      </w:tblPr>
      <w:tblGrid>
        <w:gridCol w:w="2572"/>
        <w:gridCol w:w="4510"/>
        <w:gridCol w:w="1066"/>
      </w:tblGrid>
      <w:tr w:rsidR="00490D42"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2F5F3A" w:rsidRDefault="00490D42" w:rsidP="0021019A">
            <w:pPr>
              <w:wordWrap/>
              <w:ind w:right="20"/>
              <w:rPr>
                <w:bCs/>
              </w:rPr>
            </w:pPr>
            <w:r w:rsidRPr="002F5F3A">
              <w:rPr>
                <w:bCs/>
              </w:rPr>
              <w:t>Command</w:t>
            </w:r>
          </w:p>
        </w:tc>
        <w:tc>
          <w:tcPr>
            <w:tcW w:w="5100" w:type="dxa"/>
          </w:tcPr>
          <w:p w14:paraId="00AEDFA6" w14:textId="77777777" w:rsidR="00490D42" w:rsidRPr="002F5F3A" w:rsidRDefault="00490D42" w:rsidP="00E20826">
            <w:pPr>
              <w:pStyle w:val="ac"/>
            </w:pPr>
            <w:r w:rsidRPr="002F5F3A">
              <w:t>Description</w:t>
            </w:r>
          </w:p>
        </w:tc>
        <w:tc>
          <w:tcPr>
            <w:tcW w:w="1077" w:type="dxa"/>
          </w:tcPr>
          <w:p w14:paraId="4FC693DC" w14:textId="77777777" w:rsidR="00490D42" w:rsidRPr="002F5F3A" w:rsidRDefault="00490D42" w:rsidP="00E20826">
            <w:pPr>
              <w:pStyle w:val="ac"/>
            </w:pPr>
            <w:r w:rsidRPr="002F5F3A">
              <w:t>Mode</w:t>
            </w:r>
          </w:p>
        </w:tc>
      </w:tr>
      <w:tr w:rsidR="00490D42" w:rsidRPr="00043AB1" w14:paraId="25F02DB9" w14:textId="77777777" w:rsidTr="007037AB">
        <w:trPr>
          <w:trHeight w:val="295"/>
        </w:trPr>
        <w:tc>
          <w:tcPr>
            <w:tcW w:w="2979" w:type="dxa"/>
          </w:tcPr>
          <w:p w14:paraId="309081A2" w14:textId="77777777" w:rsidR="00490D42" w:rsidRPr="002F5F3A" w:rsidRDefault="00490D42" w:rsidP="0021019A">
            <w:pPr>
              <w:wordWrap/>
              <w:ind w:left="180" w:right="20" w:hangingChars="100" w:hanging="180"/>
            </w:pPr>
            <w:r w:rsidRPr="002F5F3A">
              <w:rPr>
                <w:bCs/>
              </w:rPr>
              <w:t>show port counter [detail]</w:t>
            </w:r>
          </w:p>
        </w:tc>
        <w:tc>
          <w:tcPr>
            <w:tcW w:w="5100" w:type="dxa"/>
          </w:tcPr>
          <w:p w14:paraId="32CA01D0" w14:textId="77777777" w:rsidR="00490D42" w:rsidRPr="002F5F3A" w:rsidRDefault="00490D42" w:rsidP="0021019A">
            <w:pPr>
              <w:wordWrap/>
              <w:ind w:right="20"/>
            </w:pPr>
            <w:r w:rsidRPr="002F5F3A">
              <w:t xml:space="preserve">For the items below, it displays the accumulated statistics of all the interfaces. </w:t>
            </w:r>
          </w:p>
          <w:p w14:paraId="0AB459DD" w14:textId="77777777" w:rsidR="00490D42" w:rsidRPr="002F5F3A" w:rsidRDefault="00490D42" w:rsidP="0021019A">
            <w:pPr>
              <w:pStyle w:val="afffc"/>
              <w:ind w:right="20"/>
            </w:pPr>
            <w:r w:rsidRPr="002F5F3A">
              <w:t>I-Kbps/ O-Kbps</w:t>
            </w:r>
          </w:p>
          <w:p w14:paraId="43E829D5" w14:textId="77777777" w:rsidR="00490D42" w:rsidRPr="002F5F3A" w:rsidRDefault="00490D42" w:rsidP="0021019A">
            <w:pPr>
              <w:pStyle w:val="afffc"/>
              <w:ind w:right="20"/>
            </w:pPr>
            <w:r w:rsidRPr="002F5F3A">
              <w:t>InOctets/ OutOctets</w:t>
            </w:r>
          </w:p>
          <w:p w14:paraId="3C99B336" w14:textId="77777777" w:rsidR="00490D42" w:rsidRPr="002F5F3A" w:rsidRDefault="00490D42" w:rsidP="0021019A">
            <w:pPr>
              <w:pStyle w:val="afffc"/>
              <w:ind w:right="20"/>
            </w:pPr>
            <w:r w:rsidRPr="002F5F3A">
              <w:t>InPkts/ OutPkts</w:t>
            </w:r>
          </w:p>
        </w:tc>
        <w:tc>
          <w:tcPr>
            <w:tcW w:w="1077" w:type="dxa"/>
          </w:tcPr>
          <w:p w14:paraId="6F7CE87E" w14:textId="77777777" w:rsidR="00490D42" w:rsidRPr="002F5F3A" w:rsidRDefault="00490D42" w:rsidP="0021019A">
            <w:pPr>
              <w:pStyle w:val="aa"/>
              <w:ind w:right="20"/>
            </w:pPr>
            <w:r w:rsidRPr="002F5F3A">
              <w:t>Privileged</w:t>
            </w:r>
          </w:p>
        </w:tc>
      </w:tr>
      <w:tr w:rsidR="00490D42" w:rsidRPr="00043AB1" w14:paraId="3EBC4B39" w14:textId="77777777" w:rsidTr="007037AB">
        <w:trPr>
          <w:trHeight w:val="294"/>
        </w:trPr>
        <w:tc>
          <w:tcPr>
            <w:tcW w:w="2979" w:type="dxa"/>
          </w:tcPr>
          <w:p w14:paraId="0A16E71B" w14:textId="77777777" w:rsidR="00490D42" w:rsidRPr="002F5F3A" w:rsidRDefault="00490D42" w:rsidP="0021019A">
            <w:pPr>
              <w:wordWrap/>
              <w:ind w:left="180" w:right="20" w:hangingChars="100" w:hanging="180"/>
              <w:rPr>
                <w:bCs/>
              </w:rPr>
            </w:pPr>
            <w:r w:rsidRPr="002F5F3A">
              <w:rPr>
                <w:bCs/>
              </w:rPr>
              <w:t xml:space="preserve">show port statistics </w:t>
            </w:r>
          </w:p>
          <w:p w14:paraId="2BACA291" w14:textId="77777777" w:rsidR="00490D42" w:rsidRPr="002F5F3A" w:rsidRDefault="00490D42" w:rsidP="0021019A">
            <w:pPr>
              <w:wordWrap/>
              <w:ind w:left="180" w:right="20" w:hangingChars="100" w:hanging="180"/>
              <w:rPr>
                <w:bCs/>
              </w:rPr>
            </w:pPr>
            <w:r w:rsidRPr="002F5F3A">
              <w:rPr>
                <w:bCs/>
              </w:rPr>
              <w:t xml:space="preserve">{all | </w:t>
            </w:r>
            <w:r w:rsidRPr="002F5F3A">
              <w:rPr>
                <w:i/>
                <w:iCs/>
              </w:rPr>
              <w:t>IFNAME</w:t>
            </w:r>
            <w:r w:rsidRPr="002F5F3A">
              <w:rPr>
                <w:iCs/>
              </w:rPr>
              <w:t>}</w:t>
            </w:r>
          </w:p>
        </w:tc>
        <w:tc>
          <w:tcPr>
            <w:tcW w:w="5100" w:type="dxa"/>
          </w:tcPr>
          <w:p w14:paraId="18E57184" w14:textId="77777777" w:rsidR="00490D42" w:rsidRPr="002F5F3A" w:rsidRDefault="00490D42" w:rsidP="0021019A">
            <w:pPr>
              <w:wordWrap/>
              <w:ind w:right="20"/>
            </w:pPr>
            <w:r w:rsidRPr="002F5F3A">
              <w:t xml:space="preserve">For the items below, it displays the accumulated statistics of the interface by unit of 5 seconds/1 minute/5 minutes. </w:t>
            </w:r>
          </w:p>
          <w:p w14:paraId="35408A74" w14:textId="77777777" w:rsidR="00490D42" w:rsidRPr="002F5F3A" w:rsidRDefault="00490D42" w:rsidP="0021019A">
            <w:pPr>
              <w:pStyle w:val="afffc"/>
              <w:ind w:right="20"/>
            </w:pPr>
            <w:r w:rsidRPr="002F5F3A">
              <w:t>TX: bits/s, pkts/s</w:t>
            </w:r>
          </w:p>
          <w:p w14:paraId="080C5225" w14:textId="77777777" w:rsidR="00490D42" w:rsidRPr="002F5F3A" w:rsidRDefault="00490D42" w:rsidP="0021019A">
            <w:pPr>
              <w:pStyle w:val="afffc"/>
              <w:ind w:right="20"/>
            </w:pPr>
            <w:r w:rsidRPr="002F5F3A">
              <w:t>RX: bits/s, pkts/s</w:t>
            </w:r>
          </w:p>
        </w:tc>
        <w:tc>
          <w:tcPr>
            <w:tcW w:w="1077" w:type="dxa"/>
          </w:tcPr>
          <w:p w14:paraId="5BB80C4A" w14:textId="77777777" w:rsidR="00490D42" w:rsidRPr="002F5F3A" w:rsidRDefault="00490D42" w:rsidP="0021019A">
            <w:pPr>
              <w:pStyle w:val="aa"/>
              <w:ind w:right="20"/>
            </w:pPr>
            <w:r w:rsidRPr="002F5F3A">
              <w:t>Privileged</w:t>
            </w:r>
          </w:p>
        </w:tc>
      </w:tr>
      <w:tr w:rsidR="00490D42" w:rsidRPr="00043AB1" w14:paraId="3B560D1F" w14:textId="77777777" w:rsidTr="007037AB">
        <w:trPr>
          <w:trHeight w:val="294"/>
        </w:trPr>
        <w:tc>
          <w:tcPr>
            <w:tcW w:w="2979" w:type="dxa"/>
          </w:tcPr>
          <w:p w14:paraId="589EA977" w14:textId="77777777" w:rsidR="00490D42" w:rsidRPr="002F5F3A" w:rsidRDefault="00490D42" w:rsidP="0021019A">
            <w:pPr>
              <w:wordWrap/>
              <w:ind w:left="180" w:right="20" w:hangingChars="100" w:hanging="180"/>
              <w:rPr>
                <w:bCs/>
              </w:rPr>
            </w:pPr>
            <w:r w:rsidRPr="002F5F3A">
              <w:rPr>
                <w:bCs/>
              </w:rPr>
              <w:t xml:space="preserve">show port statistics avg type </w:t>
            </w:r>
          </w:p>
          <w:p w14:paraId="59D81950" w14:textId="77777777" w:rsidR="00490D42" w:rsidRPr="002F5F3A" w:rsidRDefault="00490D42" w:rsidP="0021019A">
            <w:pPr>
              <w:wordWrap/>
              <w:ind w:left="180" w:right="20" w:hangingChars="100" w:hanging="180"/>
              <w:rPr>
                <w:bCs/>
              </w:rPr>
            </w:pPr>
            <w:r w:rsidRPr="002F5F3A">
              <w:rPr>
                <w:bCs/>
                <w:i/>
              </w:rPr>
              <w:t>[IFNAME]</w:t>
            </w:r>
          </w:p>
        </w:tc>
        <w:tc>
          <w:tcPr>
            <w:tcW w:w="5100" w:type="dxa"/>
          </w:tcPr>
          <w:p w14:paraId="524FFF28" w14:textId="77777777" w:rsidR="00490D42" w:rsidRPr="002F5F3A" w:rsidRDefault="00490D42" w:rsidP="0021019A">
            <w:pPr>
              <w:wordWrap/>
              <w:ind w:right="20"/>
            </w:pPr>
            <w:r w:rsidRPr="002F5F3A">
              <w:t xml:space="preserve">For the items that are classified per traffic types, it displays the accumulated statistics of the interface by unit of 5 seconds/1 minute/5 minutes. </w:t>
            </w:r>
          </w:p>
          <w:p w14:paraId="61FC8D5A" w14:textId="77777777" w:rsidR="00490D42" w:rsidRPr="002F5F3A" w:rsidRDefault="00490D42" w:rsidP="0021019A">
            <w:pPr>
              <w:pStyle w:val="afffc"/>
              <w:ind w:right="20"/>
            </w:pPr>
            <w:r w:rsidRPr="002F5F3A">
              <w:t>TX: Unicast/Multicast/Broadcast s</w:t>
            </w:r>
          </w:p>
          <w:p w14:paraId="30C79E26" w14:textId="77777777" w:rsidR="00490D42" w:rsidRPr="002F5F3A" w:rsidRDefault="00490D42" w:rsidP="0021019A">
            <w:pPr>
              <w:pStyle w:val="afffc"/>
              <w:ind w:right="20"/>
            </w:pPr>
            <w:r w:rsidRPr="002F5F3A">
              <w:t>RX: Unicast/Multicast/Broadcast</w:t>
            </w:r>
          </w:p>
        </w:tc>
        <w:tc>
          <w:tcPr>
            <w:tcW w:w="1077" w:type="dxa"/>
          </w:tcPr>
          <w:p w14:paraId="750AD338" w14:textId="77777777" w:rsidR="00490D42" w:rsidRPr="002F5F3A" w:rsidRDefault="00490D42" w:rsidP="0021019A">
            <w:pPr>
              <w:pStyle w:val="aa"/>
              <w:ind w:right="20"/>
            </w:pPr>
            <w:r w:rsidRPr="002F5F3A">
              <w:t>Privileged</w:t>
            </w:r>
          </w:p>
        </w:tc>
      </w:tr>
      <w:tr w:rsidR="00490D42" w:rsidRPr="00043AB1" w14:paraId="334BD9D8" w14:textId="77777777" w:rsidTr="007037AB">
        <w:trPr>
          <w:trHeight w:val="294"/>
        </w:trPr>
        <w:tc>
          <w:tcPr>
            <w:tcW w:w="2979" w:type="dxa"/>
          </w:tcPr>
          <w:p w14:paraId="6F4228D0" w14:textId="77777777" w:rsidR="00490D42" w:rsidRPr="002F5F3A" w:rsidRDefault="00490D42" w:rsidP="0021019A">
            <w:pPr>
              <w:wordWrap/>
              <w:ind w:left="180" w:right="20" w:hangingChars="100" w:hanging="180"/>
              <w:rPr>
                <w:bCs/>
              </w:rPr>
            </w:pPr>
            <w:r w:rsidRPr="002F5F3A">
              <w:rPr>
                <w:bCs/>
              </w:rPr>
              <w:t>show port statistics interface</w:t>
            </w:r>
          </w:p>
          <w:p w14:paraId="5824A980" w14:textId="77777777" w:rsidR="00490D42" w:rsidRPr="002F5F3A" w:rsidRDefault="00490D42" w:rsidP="0021019A">
            <w:pPr>
              <w:wordWrap/>
              <w:ind w:left="180" w:right="20" w:hangingChars="100" w:hanging="180"/>
              <w:rPr>
                <w:bCs/>
                <w:i/>
              </w:rPr>
            </w:pPr>
            <w:r w:rsidRPr="002F5F3A">
              <w:rPr>
                <w:bCs/>
                <w:i/>
              </w:rPr>
              <w:t>[IFNAME]</w:t>
            </w:r>
          </w:p>
        </w:tc>
        <w:tc>
          <w:tcPr>
            <w:tcW w:w="5100" w:type="dxa"/>
          </w:tcPr>
          <w:p w14:paraId="118769BF" w14:textId="77777777" w:rsidR="00490D42" w:rsidRPr="002F5F3A" w:rsidRDefault="00490D42" w:rsidP="0021019A">
            <w:pPr>
              <w:wordWrap/>
              <w:ind w:right="20"/>
            </w:pPr>
            <w:r w:rsidRPr="002F5F3A">
              <w:t>For the items below, it displays the statistics of the interfaces.</w:t>
            </w:r>
          </w:p>
          <w:p w14:paraId="12F07A7D" w14:textId="77777777" w:rsidR="00490D42" w:rsidRPr="002F5F3A" w:rsidRDefault="00490D42" w:rsidP="0021019A">
            <w:pPr>
              <w:pStyle w:val="afffc"/>
              <w:ind w:right="20"/>
            </w:pPr>
            <w:r w:rsidRPr="002F5F3A">
              <w:t>InOctets/ OutOctets</w:t>
            </w:r>
          </w:p>
          <w:p w14:paraId="2E97C66F" w14:textId="77777777" w:rsidR="00490D42" w:rsidRPr="002F5F3A" w:rsidRDefault="00490D42" w:rsidP="0021019A">
            <w:pPr>
              <w:pStyle w:val="afffc"/>
              <w:ind w:right="20"/>
            </w:pPr>
            <w:r w:rsidRPr="002F5F3A">
              <w:t>InUcastPkts/ OutUcastPkts</w:t>
            </w:r>
          </w:p>
          <w:p w14:paraId="0FA44C92" w14:textId="77777777" w:rsidR="00490D42" w:rsidRPr="002F5F3A" w:rsidRDefault="00490D42" w:rsidP="0021019A">
            <w:pPr>
              <w:pStyle w:val="afffc"/>
              <w:ind w:right="20"/>
            </w:pPr>
            <w:r w:rsidRPr="002F5F3A">
              <w:t>InMcastPkts/ OutMcastPkts</w:t>
            </w:r>
          </w:p>
          <w:p w14:paraId="2D1A3204" w14:textId="77777777" w:rsidR="00490D42" w:rsidRPr="002F5F3A" w:rsidRDefault="00490D42" w:rsidP="0021019A">
            <w:pPr>
              <w:pStyle w:val="afffc"/>
              <w:ind w:right="20"/>
            </w:pPr>
            <w:r w:rsidRPr="002F5F3A">
              <w:t>InBcastPkts/ OutBcastPkts</w:t>
            </w:r>
          </w:p>
          <w:p w14:paraId="60FD8709" w14:textId="77777777" w:rsidR="00490D42" w:rsidRPr="002F5F3A" w:rsidRDefault="00490D42" w:rsidP="0021019A">
            <w:pPr>
              <w:pStyle w:val="afffc"/>
              <w:ind w:right="20"/>
            </w:pPr>
            <w:r w:rsidRPr="002F5F3A">
              <w:t>IfInDiscards</w:t>
            </w:r>
          </w:p>
          <w:p w14:paraId="79325E53" w14:textId="77777777" w:rsidR="00490D42" w:rsidRPr="002F5F3A" w:rsidRDefault="00490D42" w:rsidP="0021019A">
            <w:pPr>
              <w:pStyle w:val="afffc"/>
              <w:ind w:right="20"/>
            </w:pPr>
            <w:r w:rsidRPr="002F5F3A">
              <w:t>IfInErrors</w:t>
            </w:r>
          </w:p>
        </w:tc>
        <w:tc>
          <w:tcPr>
            <w:tcW w:w="1077" w:type="dxa"/>
          </w:tcPr>
          <w:p w14:paraId="1C59923C" w14:textId="77777777" w:rsidR="00490D42" w:rsidRPr="002F5F3A" w:rsidRDefault="00490D42" w:rsidP="0021019A">
            <w:pPr>
              <w:pStyle w:val="aa"/>
              <w:ind w:right="20"/>
            </w:pPr>
            <w:r w:rsidRPr="002F5F3A">
              <w:t>Privileged</w:t>
            </w:r>
          </w:p>
        </w:tc>
      </w:tr>
      <w:tr w:rsidR="00490D42" w:rsidRPr="00043AB1" w14:paraId="259B7B45" w14:textId="77777777" w:rsidTr="007037AB">
        <w:trPr>
          <w:trHeight w:val="295"/>
        </w:trPr>
        <w:tc>
          <w:tcPr>
            <w:tcW w:w="2979" w:type="dxa"/>
          </w:tcPr>
          <w:p w14:paraId="7FF10955" w14:textId="77777777" w:rsidR="00490D42" w:rsidRPr="002F5F3A" w:rsidRDefault="00490D42" w:rsidP="0021019A">
            <w:pPr>
              <w:wordWrap/>
              <w:ind w:left="180" w:right="20" w:hangingChars="100" w:hanging="180"/>
              <w:rPr>
                <w:bCs/>
              </w:rPr>
            </w:pPr>
            <w:r w:rsidRPr="002F5F3A">
              <w:rPr>
                <w:bCs/>
              </w:rPr>
              <w:t xml:space="preserve">show port-mib </w:t>
            </w:r>
            <w:r w:rsidRPr="002F5F3A">
              <w:rPr>
                <w:i/>
                <w:iCs/>
              </w:rPr>
              <w:t>IFNAME</w:t>
            </w:r>
          </w:p>
        </w:tc>
        <w:tc>
          <w:tcPr>
            <w:tcW w:w="5100" w:type="dxa"/>
          </w:tcPr>
          <w:p w14:paraId="5D000839" w14:textId="77777777" w:rsidR="00490D42" w:rsidRPr="002F5F3A" w:rsidRDefault="00490D42" w:rsidP="0021019A">
            <w:pPr>
              <w:wordWrap/>
              <w:ind w:right="20"/>
            </w:pPr>
            <w:r w:rsidRPr="002F5F3A">
              <w:t xml:space="preserve">It displays current statistics and the accumulated statistics of the interface in detail. </w:t>
            </w:r>
          </w:p>
        </w:tc>
        <w:tc>
          <w:tcPr>
            <w:tcW w:w="1077" w:type="dxa"/>
          </w:tcPr>
          <w:p w14:paraId="654866C5" w14:textId="77777777" w:rsidR="00490D42" w:rsidRPr="002F5F3A" w:rsidRDefault="00490D42" w:rsidP="0021019A">
            <w:pPr>
              <w:pStyle w:val="aa"/>
              <w:ind w:right="20"/>
            </w:pPr>
            <w:r w:rsidRPr="002F5F3A">
              <w:t>Privileged</w:t>
            </w:r>
          </w:p>
        </w:tc>
      </w:tr>
      <w:tr w:rsidR="00490D42" w:rsidRPr="00043AB1" w14:paraId="7F518AFF" w14:textId="77777777" w:rsidTr="007037AB">
        <w:trPr>
          <w:trHeight w:val="295"/>
        </w:trPr>
        <w:tc>
          <w:tcPr>
            <w:tcW w:w="2979" w:type="dxa"/>
          </w:tcPr>
          <w:p w14:paraId="58D4C887" w14:textId="77777777" w:rsidR="00490D42" w:rsidRPr="002F5F3A" w:rsidRDefault="00490D42" w:rsidP="0021019A">
            <w:pPr>
              <w:wordWrap/>
              <w:ind w:right="20"/>
              <w:rPr>
                <w:bCs/>
              </w:rPr>
            </w:pPr>
            <w:r w:rsidRPr="002F5F3A">
              <w:rPr>
                <w:bCs/>
              </w:rPr>
              <w:t>show interface counters</w:t>
            </w:r>
          </w:p>
        </w:tc>
        <w:tc>
          <w:tcPr>
            <w:tcW w:w="5100" w:type="dxa"/>
          </w:tcPr>
          <w:p w14:paraId="761DC14D" w14:textId="77777777" w:rsidR="00490D42" w:rsidRPr="002F5F3A" w:rsidRDefault="00490D42" w:rsidP="0021019A">
            <w:pPr>
              <w:wordWrap/>
              <w:ind w:right="20"/>
            </w:pPr>
            <w:r w:rsidRPr="002F5F3A">
              <w:t>For the items below, it displays the accumulated statistics of the interface.</w:t>
            </w:r>
          </w:p>
          <w:p w14:paraId="6E8D9424" w14:textId="77777777" w:rsidR="00490D42" w:rsidRPr="002F5F3A" w:rsidRDefault="00490D42" w:rsidP="0021019A">
            <w:pPr>
              <w:pStyle w:val="afffc"/>
              <w:ind w:right="20"/>
            </w:pPr>
            <w:r w:rsidRPr="002F5F3A">
              <w:t>InOctets/ OutOctets</w:t>
            </w:r>
          </w:p>
          <w:p w14:paraId="48791BF1" w14:textId="77777777" w:rsidR="00490D42" w:rsidRPr="002F5F3A" w:rsidRDefault="00490D42" w:rsidP="0021019A">
            <w:pPr>
              <w:pStyle w:val="afffc"/>
              <w:ind w:right="20"/>
            </w:pPr>
            <w:r w:rsidRPr="002F5F3A">
              <w:t>InUcastPkts/ OutUcastPkts</w:t>
            </w:r>
          </w:p>
          <w:p w14:paraId="6931D7EC" w14:textId="77777777" w:rsidR="00490D42" w:rsidRPr="002F5F3A" w:rsidRDefault="00490D42" w:rsidP="0021019A">
            <w:pPr>
              <w:pStyle w:val="afffc"/>
              <w:ind w:right="20"/>
            </w:pPr>
            <w:r w:rsidRPr="002F5F3A">
              <w:t>InMcastPkts/ OutMcastPkts</w:t>
            </w:r>
          </w:p>
          <w:p w14:paraId="38355DBD" w14:textId="77777777" w:rsidR="00490D42" w:rsidRPr="002F5F3A" w:rsidRDefault="00490D42" w:rsidP="0021019A">
            <w:pPr>
              <w:pStyle w:val="afffc"/>
              <w:ind w:right="20"/>
            </w:pPr>
            <w:r w:rsidRPr="002F5F3A">
              <w:t>InBcastPkts/ OutBcastPkts</w:t>
            </w:r>
          </w:p>
        </w:tc>
        <w:tc>
          <w:tcPr>
            <w:tcW w:w="1077" w:type="dxa"/>
          </w:tcPr>
          <w:p w14:paraId="7259EFCD" w14:textId="77777777" w:rsidR="00490D42" w:rsidRPr="002F5F3A" w:rsidRDefault="00490D42" w:rsidP="0021019A">
            <w:pPr>
              <w:pStyle w:val="aa"/>
              <w:ind w:right="20"/>
            </w:pPr>
            <w:r w:rsidRPr="002F5F3A">
              <w:t>Privileged</w:t>
            </w:r>
          </w:p>
        </w:tc>
      </w:tr>
      <w:tr w:rsidR="00490D42" w:rsidRPr="00043AB1" w14:paraId="6E3F5ED7" w14:textId="77777777" w:rsidTr="007037AB">
        <w:trPr>
          <w:trHeight w:val="295"/>
        </w:trPr>
        <w:tc>
          <w:tcPr>
            <w:tcW w:w="2979" w:type="dxa"/>
          </w:tcPr>
          <w:p w14:paraId="764E5ED5" w14:textId="77777777" w:rsidR="00490D42" w:rsidRPr="002F5F3A" w:rsidRDefault="00490D42" w:rsidP="0021019A">
            <w:pPr>
              <w:wordWrap/>
              <w:ind w:right="20"/>
              <w:rPr>
                <w:bCs/>
              </w:rPr>
            </w:pPr>
            <w:r w:rsidRPr="002F5F3A">
              <w:rPr>
                <w:bCs/>
              </w:rPr>
              <w:t xml:space="preserve">show interface counters </w:t>
            </w:r>
          </w:p>
          <w:p w14:paraId="3798F782" w14:textId="77777777" w:rsidR="00490D42" w:rsidRPr="002F5F3A" w:rsidRDefault="00490D42" w:rsidP="0021019A">
            <w:pPr>
              <w:wordWrap/>
              <w:ind w:right="20"/>
              <w:rPr>
                <w:bCs/>
              </w:rPr>
            </w:pPr>
            <w:r w:rsidRPr="002F5F3A">
              <w:rPr>
                <w:bCs/>
              </w:rPr>
              <w:t xml:space="preserve">errors </w:t>
            </w:r>
          </w:p>
        </w:tc>
        <w:tc>
          <w:tcPr>
            <w:tcW w:w="5100" w:type="dxa"/>
          </w:tcPr>
          <w:p w14:paraId="025BFFE3" w14:textId="77777777" w:rsidR="00490D42" w:rsidRPr="002F5F3A" w:rsidRDefault="00490D42" w:rsidP="0021019A">
            <w:pPr>
              <w:wordWrap/>
              <w:ind w:right="20"/>
            </w:pPr>
            <w:r w:rsidRPr="002F5F3A">
              <w:t>It displays the accumulated errors of the interface.</w:t>
            </w:r>
          </w:p>
        </w:tc>
        <w:tc>
          <w:tcPr>
            <w:tcW w:w="1077" w:type="dxa"/>
          </w:tcPr>
          <w:p w14:paraId="1E7449C9" w14:textId="77777777" w:rsidR="00490D42" w:rsidRPr="002F5F3A" w:rsidRDefault="00490D42" w:rsidP="0021019A">
            <w:pPr>
              <w:pStyle w:val="aa"/>
              <w:ind w:right="20"/>
            </w:pPr>
            <w:r w:rsidRPr="002F5F3A">
              <w:t>Privileged</w:t>
            </w:r>
          </w:p>
        </w:tc>
      </w:tr>
    </w:tbl>
    <w:p w14:paraId="10263F24" w14:textId="77777777" w:rsidR="00490D42" w:rsidRPr="002F5F3A" w:rsidRDefault="00490D42" w:rsidP="00DB2242">
      <w:pPr>
        <w:pStyle w:val="a3"/>
        <w:ind w:left="0" w:right="20"/>
      </w:pPr>
      <w:r w:rsidRPr="002F5F3A">
        <w:t xml:space="preserve">The following is the displayed </w:t>
      </w:r>
      <w:r w:rsidRPr="00E979C6">
        <w:t>content brought by show interface counter command, which shows the accumulated statistics of all the ports:</w:t>
      </w:r>
    </w:p>
    <w:tbl>
      <w:tblPr>
        <w:tblStyle w:val="48"/>
        <w:tblW w:w="0" w:type="auto"/>
        <w:tblLook w:val="0000" w:firstRow="0" w:lastRow="0" w:firstColumn="0" w:lastColumn="0" w:noHBand="0" w:noVBand="0"/>
      </w:tblPr>
      <w:tblGrid>
        <w:gridCol w:w="8261"/>
      </w:tblGrid>
      <w:tr w:rsidR="00490D42" w:rsidRPr="0012534E" w14:paraId="3042B337" w14:textId="77777777" w:rsidTr="00291BB3">
        <w:trPr>
          <w:trHeight w:val="142"/>
        </w:trPr>
        <w:tc>
          <w:tcPr>
            <w:tcW w:w="8980" w:type="dxa"/>
          </w:tcPr>
          <w:p w14:paraId="2651043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Router#show interface counters </w:t>
            </w:r>
          </w:p>
          <w:p w14:paraId="0D1CB942" w14:textId="77777777" w:rsidR="00490D42" w:rsidRPr="00FB62FD" w:rsidRDefault="00490D42" w:rsidP="0021019A">
            <w:pPr>
              <w:pStyle w:val="aa"/>
              <w:ind w:right="20"/>
              <w:rPr>
                <w:rFonts w:ascii="Courier New" w:hAnsi="Courier New" w:cs="Courier New"/>
              </w:rPr>
            </w:pPr>
          </w:p>
          <w:p w14:paraId="21FBE0A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Port              InOctets     InUcastPkts     InMcastPkts     InBcastPkts </w:t>
            </w:r>
          </w:p>
          <w:p w14:paraId="56E76CE5" w14:textId="77777777" w:rsidR="00490D42" w:rsidRPr="00CA6D4C" w:rsidRDefault="00490D42" w:rsidP="0021019A">
            <w:pPr>
              <w:pStyle w:val="aa"/>
              <w:ind w:right="20"/>
              <w:rPr>
                <w:rFonts w:ascii="Courier New" w:hAnsi="Courier New" w:cs="Courier New"/>
                <w:lang w:val="it-IT"/>
              </w:rPr>
            </w:pPr>
            <w:r w:rsidRPr="00FB62FD">
              <w:rPr>
                <w:rFonts w:ascii="Courier New" w:hAnsi="Courier New" w:cs="Courier New"/>
              </w:rPr>
              <w:t xml:space="preserve"> </w:t>
            </w:r>
            <w:r w:rsidRPr="00CA6D4C">
              <w:rPr>
                <w:rFonts w:ascii="Courier New" w:hAnsi="Courier New" w:cs="Courier New"/>
                <w:lang w:val="it-IT"/>
              </w:rPr>
              <w:t xml:space="preserve">---------- --------------- --------------- --------------- --------------- </w:t>
            </w:r>
          </w:p>
          <w:p w14:paraId="0749666F"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Te6</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25EB709D" w14:textId="77777777" w:rsidR="00490D42" w:rsidRPr="00CA6D4C" w:rsidRDefault="00042939" w:rsidP="0021019A">
            <w:pPr>
              <w:pStyle w:val="aa"/>
              <w:ind w:right="20"/>
              <w:rPr>
                <w:rFonts w:ascii="Courier New" w:hAnsi="Courier New" w:cs="Courier New"/>
                <w:lang w:val="it-IT"/>
              </w:rPr>
            </w:pPr>
            <w:r>
              <w:rPr>
                <w:rFonts w:ascii="Courier New" w:hAnsi="Courier New" w:cs="Courier New"/>
                <w:lang w:val="it-IT"/>
              </w:rPr>
              <w:t xml:space="preserve"> Te6</w:t>
            </w:r>
            <w:r w:rsidR="00490D42" w:rsidRPr="00CA6D4C">
              <w:rPr>
                <w:rFonts w:ascii="Courier New" w:hAnsi="Courier New" w:cs="Courier New"/>
                <w:lang w:val="it-IT"/>
              </w:rPr>
              <w:t xml:space="preserve">/2                    0               0               0               0 </w:t>
            </w:r>
          </w:p>
          <w:p w14:paraId="544C0B07"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/3                    0               0               0               0 </w:t>
            </w:r>
          </w:p>
          <w:p w14:paraId="044FFD23"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/4                    0               0               0               0 </w:t>
            </w:r>
          </w:p>
          <w:p w14:paraId="0BAEE94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/5                    0               0               0               0 </w:t>
            </w:r>
          </w:p>
          <w:p w14:paraId="50382029"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/6                    0               0               0               0 </w:t>
            </w:r>
          </w:p>
          <w:p w14:paraId="143696CB"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/7                2,560               0              20               0 </w:t>
            </w:r>
          </w:p>
          <w:p w14:paraId="0D43B1AE"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/8                2,560               0              20               0 </w:t>
            </w:r>
          </w:p>
          <w:p w14:paraId="79042212" w14:textId="77777777" w:rsidR="00490D42" w:rsidRPr="00CA6D4C" w:rsidRDefault="00490D42" w:rsidP="0021019A">
            <w:pPr>
              <w:pStyle w:val="aa"/>
              <w:ind w:right="20"/>
              <w:rPr>
                <w:rFonts w:ascii="Courier New" w:hAnsi="Courier New" w:cs="Courier New"/>
                <w:lang w:val="it-IT"/>
              </w:rPr>
            </w:pPr>
          </w:p>
          <w:p w14:paraId="2E9BFFC8"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Port             OutOctets    OutUcastPkts    OutMcastPkts    OutBcastPkts </w:t>
            </w:r>
          </w:p>
          <w:p w14:paraId="31B05D38" w14:textId="77777777" w:rsidR="00490D42" w:rsidRPr="007F79EE"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 --------------- --------------- --------------- --------------- </w:t>
            </w:r>
          </w:p>
          <w:p w14:paraId="55F504B6" w14:textId="77777777"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Gi7</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14:paraId="33C28C0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/2                    0               0               0               0 </w:t>
            </w:r>
          </w:p>
          <w:p w14:paraId="49823D62"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/3                    0               0               0               0 </w:t>
            </w:r>
          </w:p>
          <w:p w14:paraId="2479C0D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/4                    0               0               0               0 </w:t>
            </w:r>
          </w:p>
          <w:p w14:paraId="6DE751E4" w14:textId="77777777"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lastRenderedPageBreak/>
              <w:t xml:space="preserve"> </w:t>
            </w:r>
            <w:r w:rsidR="00042939">
              <w:rPr>
                <w:rFonts w:ascii="Courier New" w:hAnsi="Courier New" w:cs="Courier New"/>
                <w:lang w:val="it-IT"/>
              </w:rPr>
              <w:t>Gi7</w:t>
            </w:r>
            <w:r w:rsidRPr="00CA6D4C">
              <w:rPr>
                <w:rFonts w:ascii="Courier New" w:hAnsi="Courier New" w:cs="Courier New"/>
                <w:lang w:val="it-IT"/>
              </w:rPr>
              <w:t xml:space="preserve">/5               37,466               0             305               0 </w:t>
            </w:r>
          </w:p>
          <w:p w14:paraId="5E3D7F9A" w14:textId="77777777" w:rsidR="00490D42" w:rsidRPr="00FB62FD" w:rsidRDefault="00490D42" w:rsidP="0021019A">
            <w:pPr>
              <w:pStyle w:val="aa"/>
              <w:ind w:right="20"/>
              <w:rPr>
                <w:rFonts w:ascii="Courier New" w:hAnsi="Courier New" w:cs="Courier New"/>
              </w:rPr>
            </w:pPr>
            <w:r w:rsidRPr="00CA6D4C">
              <w:rPr>
                <w:rFonts w:ascii="Courier New" w:hAnsi="Courier New" w:cs="Courier New"/>
                <w:lang w:val="it-IT"/>
              </w:rPr>
              <w:t xml:space="preserve"> </w:t>
            </w:r>
            <w:r w:rsidR="00042939">
              <w:rPr>
                <w:rFonts w:ascii="Courier New" w:hAnsi="Courier New" w:cs="Courier New"/>
                <w:lang w:val="it-IT"/>
              </w:rPr>
              <w:t>Gi7</w:t>
            </w:r>
            <w:r w:rsidRPr="00FB62FD">
              <w:rPr>
                <w:rFonts w:ascii="Courier New" w:hAnsi="Courier New" w:cs="Courier New"/>
              </w:rPr>
              <w:t xml:space="preserve">/6               37,220               0             303               0 </w:t>
            </w:r>
          </w:p>
          <w:p w14:paraId="785526CF"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/7               36,974               0             301               0 </w:t>
            </w:r>
          </w:p>
          <w:p w14:paraId="75BEDAAB"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/8               36,605               0             298               0 </w:t>
            </w:r>
          </w:p>
          <w:p w14:paraId="35D7BB8C" w14:textId="77777777" w:rsidR="00490D42" w:rsidRPr="00FB62FD" w:rsidRDefault="00490D42" w:rsidP="0021019A">
            <w:pPr>
              <w:pStyle w:val="aa"/>
              <w:ind w:right="20"/>
              <w:rPr>
                <w:rFonts w:ascii="Courier New" w:hAnsi="Courier New" w:cs="Courier New"/>
              </w:rPr>
            </w:pPr>
            <w:r w:rsidRPr="00FB62FD">
              <w:rPr>
                <w:rFonts w:ascii="Courier New" w:hAnsi="Courier New" w:cs="Courier New"/>
              </w:rPr>
              <w:t>Router#</w:t>
            </w:r>
          </w:p>
        </w:tc>
      </w:tr>
    </w:tbl>
    <w:p w14:paraId="09E21828" w14:textId="77777777" w:rsidR="00490D42" w:rsidRPr="002F5F3A" w:rsidRDefault="00490D42" w:rsidP="0021019A">
      <w:pPr>
        <w:pStyle w:val="a3"/>
        <w:ind w:right="20"/>
      </w:pPr>
      <w:r w:rsidRPr="002F5F3A">
        <w:lastRenderedPageBreak/>
        <w:t>The following is the displayed content brought by show port statistics</w:t>
      </w:r>
      <w:r w:rsidRPr="002F5F3A">
        <w:rPr>
          <w:b/>
        </w:rPr>
        <w:t xml:space="preserve"> </w:t>
      </w:r>
      <w:r w:rsidRPr="002F5F3A">
        <w:t>command, which shows the accumulated statistics of a port in the unit of 5 seconds/1 minute/5 minutes:</w:t>
      </w:r>
    </w:p>
    <w:tbl>
      <w:tblPr>
        <w:tblStyle w:val="48"/>
        <w:tblW w:w="0" w:type="auto"/>
        <w:tblLook w:val="0000" w:firstRow="0" w:lastRow="0" w:firstColumn="0" w:lastColumn="0" w:noHBand="0" w:noVBand="0"/>
      </w:tblPr>
      <w:tblGrid>
        <w:gridCol w:w="8261"/>
      </w:tblGrid>
      <w:tr w:rsidR="00490D42" w14:paraId="10325359" w14:textId="77777777" w:rsidTr="00291BB3">
        <w:tc>
          <w:tcPr>
            <w:tcW w:w="8820" w:type="dxa"/>
          </w:tcPr>
          <w:p w14:paraId="41C55B79" w14:textId="77777777" w:rsidR="00490D42" w:rsidRPr="003512F1" w:rsidRDefault="00042939" w:rsidP="0021019A">
            <w:pPr>
              <w:pStyle w:val="aa"/>
              <w:ind w:right="20"/>
              <w:rPr>
                <w:rFonts w:ascii="Courier New" w:hAnsi="Courier New" w:cs="Courier New"/>
              </w:rPr>
            </w:pPr>
            <w:r>
              <w:rPr>
                <w:rFonts w:ascii="Courier New" w:hAnsi="Courier New" w:cs="Courier New"/>
              </w:rPr>
              <w:t>Router#show port statistics gi7</w:t>
            </w:r>
            <w:r w:rsidR="00490D42" w:rsidRPr="003512F1">
              <w:rPr>
                <w:rFonts w:ascii="Courier New" w:hAnsi="Courier New" w:cs="Courier New"/>
              </w:rPr>
              <w:t>/5</w:t>
            </w:r>
          </w:p>
          <w:p w14:paraId="4B52F97D" w14:textId="77777777" w:rsidR="00490D42" w:rsidRPr="003512F1" w:rsidRDefault="00490D42" w:rsidP="0021019A">
            <w:pPr>
              <w:pStyle w:val="aa"/>
              <w:ind w:right="20"/>
              <w:rPr>
                <w:rFonts w:ascii="Courier New" w:hAnsi="Courier New" w:cs="Courier New"/>
              </w:rPr>
            </w:pPr>
          </w:p>
          <w:p w14:paraId="493A03A8"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Last clearing of counters 00:14:24</w:t>
            </w:r>
          </w:p>
          <w:p w14:paraId="51AB164D"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2B8372BF"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Port                                   TX|                              RX</w:t>
            </w:r>
          </w:p>
          <w:p w14:paraId="6CD5DD01"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bits/s          pkts/s|          bits/s          pkts/s</w:t>
            </w:r>
          </w:p>
          <w:p w14:paraId="638C6479"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14:paraId="1BF77291" w14:textId="77777777" w:rsidR="00490D42" w:rsidRPr="003512F1" w:rsidRDefault="00042939" w:rsidP="0021019A">
            <w:pPr>
              <w:pStyle w:val="aa"/>
              <w:ind w:right="20"/>
              <w:rPr>
                <w:rFonts w:ascii="Courier New" w:hAnsi="Courier New" w:cs="Courier New"/>
              </w:rPr>
            </w:pPr>
            <w:r>
              <w:rPr>
                <w:rFonts w:ascii="Courier New" w:hAnsi="Courier New" w:cs="Courier New"/>
              </w:rPr>
              <w:t xml:space="preserve"> Gi7</w:t>
            </w:r>
            <w:r w:rsidR="00490D42" w:rsidRPr="003512F1">
              <w:rPr>
                <w:rFonts w:ascii="Courier New" w:hAnsi="Courier New" w:cs="Courier New"/>
              </w:rPr>
              <w:t>/5    ---------------------------------------------------------------------</w:t>
            </w:r>
          </w:p>
          <w:p w14:paraId="7EF2DAC5"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sec.             392               0                0               0</w:t>
            </w:r>
          </w:p>
          <w:p w14:paraId="45BFBD50"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1 min.             488               0                0               0</w:t>
            </w:r>
          </w:p>
          <w:p w14:paraId="67CE88BE"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min.             488               0                0               0</w:t>
            </w:r>
          </w:p>
          <w:p w14:paraId="7960C354" w14:textId="77777777" w:rsidR="00490D42" w:rsidRPr="003512F1" w:rsidRDefault="00490D42" w:rsidP="0021019A">
            <w:pPr>
              <w:pStyle w:val="aa"/>
              <w:ind w:right="20"/>
              <w:rPr>
                <w:rFonts w:ascii="Courier New" w:hAnsi="Courier New" w:cs="Courier New"/>
              </w:rPr>
            </w:pPr>
            <w:r w:rsidRPr="003512F1">
              <w:rPr>
                <w:rFonts w:ascii="Courier New" w:hAnsi="Courier New" w:cs="Courier New"/>
              </w:rPr>
              <w:t>===============================================================================</w:t>
            </w:r>
          </w:p>
        </w:tc>
      </w:tr>
    </w:tbl>
    <w:p w14:paraId="75B42B1C" w14:textId="77777777" w:rsidR="00490D42" w:rsidRPr="002F5F3A" w:rsidRDefault="00490D42" w:rsidP="00DB2242">
      <w:pPr>
        <w:pStyle w:val="a3"/>
        <w:ind w:left="0" w:right="20"/>
      </w:pPr>
      <w:bookmarkStart w:id="2550" w:name="_Toc363228556"/>
      <w:r w:rsidRPr="002F5F3A">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Default="006A4BB0" w:rsidP="0021019A">
      <w:pPr>
        <w:pStyle w:val="afffff3"/>
        <w:ind w:right="20"/>
      </w:pPr>
      <w:bookmarkStart w:id="2551" w:name="_Toc271813816"/>
      <w:bookmarkStart w:id="2552" w:name="_Toc391575301"/>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159</w:t>
      </w:r>
      <w:r w:rsidR="005832B8">
        <w:fldChar w:fldCharType="end"/>
      </w:r>
      <w:r w:rsidR="00490D42">
        <w:rPr>
          <w:rFonts w:hint="eastAsia"/>
        </w:rPr>
        <w:t xml:space="preserve"> </w:t>
      </w:r>
      <w:bookmarkEnd w:id="2550"/>
      <w:r w:rsidR="00490D42" w:rsidRPr="002F5F3A">
        <w:t>Commands for Port Statistics Configuration</w:t>
      </w:r>
      <w:bookmarkEnd w:id="2551"/>
      <w:bookmarkEnd w:id="2552"/>
    </w:p>
    <w:tbl>
      <w:tblPr>
        <w:tblStyle w:val="CLIWide"/>
        <w:tblW w:w="0" w:type="auto"/>
        <w:tblLook w:val="01E0" w:firstRow="1" w:lastRow="1" w:firstColumn="1" w:lastColumn="1" w:noHBand="0" w:noVBand="0"/>
      </w:tblPr>
      <w:tblGrid>
        <w:gridCol w:w="2822"/>
        <w:gridCol w:w="4273"/>
        <w:gridCol w:w="1053"/>
      </w:tblGrid>
      <w:tr w:rsidR="00490D42"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2F5F3A" w:rsidRDefault="00490D42" w:rsidP="0021019A">
            <w:pPr>
              <w:wordWrap/>
              <w:ind w:right="20"/>
              <w:rPr>
                <w:bCs/>
              </w:rPr>
            </w:pPr>
            <w:r w:rsidRPr="002F5F3A">
              <w:rPr>
                <w:bCs/>
              </w:rPr>
              <w:t>Command</w:t>
            </w:r>
          </w:p>
        </w:tc>
        <w:tc>
          <w:tcPr>
            <w:tcW w:w="4920" w:type="dxa"/>
          </w:tcPr>
          <w:p w14:paraId="5CCED7F9" w14:textId="77777777" w:rsidR="00490D42" w:rsidRPr="002F5F3A" w:rsidRDefault="00490D42" w:rsidP="00E20826">
            <w:pPr>
              <w:pStyle w:val="ac"/>
            </w:pPr>
            <w:r w:rsidRPr="002F5F3A">
              <w:t>Description</w:t>
            </w:r>
          </w:p>
        </w:tc>
        <w:tc>
          <w:tcPr>
            <w:tcW w:w="1077" w:type="dxa"/>
          </w:tcPr>
          <w:p w14:paraId="06405470" w14:textId="77777777" w:rsidR="00490D42" w:rsidRPr="002F5F3A" w:rsidRDefault="00490D42" w:rsidP="00E20826">
            <w:pPr>
              <w:pStyle w:val="ac"/>
            </w:pPr>
            <w:r w:rsidRPr="002F5F3A">
              <w:t>Mode</w:t>
            </w:r>
          </w:p>
        </w:tc>
      </w:tr>
      <w:tr w:rsidR="00490D42" w14:paraId="56396EEC" w14:textId="77777777" w:rsidTr="007037AB">
        <w:tc>
          <w:tcPr>
            <w:tcW w:w="3159" w:type="dxa"/>
          </w:tcPr>
          <w:p w14:paraId="666F6BAC" w14:textId="77777777" w:rsidR="00490D42" w:rsidRPr="002F5F3A" w:rsidRDefault="00490D42" w:rsidP="0021019A">
            <w:pPr>
              <w:wordWrap/>
              <w:ind w:left="180" w:right="20" w:hangingChars="100" w:hanging="180"/>
            </w:pPr>
            <w:r w:rsidRPr="002F5F3A">
              <w:rPr>
                <w:bCs/>
              </w:rPr>
              <w:t xml:space="preserve">load-interval </w:t>
            </w:r>
            <w:r w:rsidRPr="002F5F3A">
              <w:rPr>
                <w:bCs/>
                <w:i/>
              </w:rPr>
              <w:t>interval</w:t>
            </w:r>
          </w:p>
        </w:tc>
        <w:tc>
          <w:tcPr>
            <w:tcW w:w="4920" w:type="dxa"/>
          </w:tcPr>
          <w:p w14:paraId="5B828850" w14:textId="77777777" w:rsidR="00490D42" w:rsidRPr="002F5F3A" w:rsidRDefault="00490D42" w:rsidP="0021019A">
            <w:pPr>
              <w:wordWrap/>
              <w:ind w:right="20"/>
            </w:pPr>
            <w:r w:rsidRPr="002F5F3A">
              <w:t xml:space="preserve">Sets the interval value - the system updates the average statistics of the interface for the period of the interval.  </w:t>
            </w:r>
          </w:p>
        </w:tc>
        <w:tc>
          <w:tcPr>
            <w:tcW w:w="1077" w:type="dxa"/>
          </w:tcPr>
          <w:p w14:paraId="39B4554E" w14:textId="77777777" w:rsidR="00490D42" w:rsidRPr="002F5F3A" w:rsidRDefault="00532111" w:rsidP="0021019A">
            <w:pPr>
              <w:wordWrap/>
              <w:ind w:right="20"/>
            </w:pPr>
            <w:r>
              <w:rPr>
                <w:rFonts w:hint="eastAsia"/>
              </w:rPr>
              <w:t>I</w:t>
            </w:r>
            <w:r w:rsidR="00490D42" w:rsidRPr="002F5F3A">
              <w:t>nterface</w:t>
            </w:r>
          </w:p>
        </w:tc>
      </w:tr>
      <w:tr w:rsidR="00490D42" w14:paraId="1EE0D9C2" w14:textId="77777777" w:rsidTr="007037AB">
        <w:tc>
          <w:tcPr>
            <w:tcW w:w="3159" w:type="dxa"/>
          </w:tcPr>
          <w:p w14:paraId="7461288D" w14:textId="77777777" w:rsidR="00490D42" w:rsidRPr="002F5F3A" w:rsidRDefault="00490D42" w:rsidP="0021019A">
            <w:pPr>
              <w:wordWrap/>
              <w:ind w:right="20"/>
              <w:rPr>
                <w:bCs/>
              </w:rPr>
            </w:pPr>
            <w:r w:rsidRPr="002F5F3A">
              <w:rPr>
                <w:bCs/>
              </w:rPr>
              <w:t xml:space="preserve">no load-interval </w:t>
            </w:r>
          </w:p>
        </w:tc>
        <w:tc>
          <w:tcPr>
            <w:tcW w:w="4920" w:type="dxa"/>
          </w:tcPr>
          <w:p w14:paraId="4E5D9ABD" w14:textId="77777777" w:rsidR="00490D42" w:rsidRPr="002F5F3A" w:rsidRDefault="00490D42" w:rsidP="0021019A">
            <w:pPr>
              <w:wordWrap/>
              <w:ind w:right="20"/>
            </w:pPr>
            <w:r w:rsidRPr="002F5F3A">
              <w:t xml:space="preserve">Returns the interval value to default one. </w:t>
            </w:r>
          </w:p>
        </w:tc>
        <w:tc>
          <w:tcPr>
            <w:tcW w:w="1077" w:type="dxa"/>
          </w:tcPr>
          <w:p w14:paraId="780625B0" w14:textId="77777777" w:rsidR="00490D42" w:rsidRPr="002F5F3A" w:rsidRDefault="00532111" w:rsidP="0021019A">
            <w:pPr>
              <w:wordWrap/>
              <w:ind w:right="20"/>
            </w:pPr>
            <w:r>
              <w:rPr>
                <w:rFonts w:hint="eastAsia"/>
              </w:rPr>
              <w:t>I</w:t>
            </w:r>
            <w:r w:rsidR="00490D42" w:rsidRPr="002F5F3A">
              <w:t>nterface</w:t>
            </w:r>
          </w:p>
        </w:tc>
      </w:tr>
      <w:tr w:rsidR="00490D42" w14:paraId="6ABDC04F" w14:textId="77777777" w:rsidTr="007037AB">
        <w:tc>
          <w:tcPr>
            <w:tcW w:w="3159" w:type="dxa"/>
          </w:tcPr>
          <w:p w14:paraId="330EB507" w14:textId="77777777" w:rsidR="00490D42" w:rsidRPr="002F5F3A" w:rsidRDefault="00490D42" w:rsidP="0021019A">
            <w:pPr>
              <w:wordWrap/>
              <w:ind w:right="20"/>
              <w:rPr>
                <w:i/>
                <w:iCs/>
              </w:rPr>
            </w:pPr>
            <w:r w:rsidRPr="002F5F3A">
              <w:rPr>
                <w:bCs/>
              </w:rPr>
              <w:t xml:space="preserve">input-load-monitor </w:t>
            </w:r>
            <w:r w:rsidRPr="002F5F3A">
              <w:rPr>
                <w:bCs/>
                <w:i/>
              </w:rPr>
              <w:t>interval</w:t>
            </w:r>
            <w:r w:rsidRPr="002F5F3A">
              <w:rPr>
                <w:i/>
                <w:iCs/>
              </w:rPr>
              <w:t xml:space="preserve"> </w:t>
            </w:r>
          </w:p>
          <w:p w14:paraId="5643A74E" w14:textId="77777777" w:rsidR="00490D42" w:rsidRPr="002F5F3A" w:rsidRDefault="00490D42" w:rsidP="0021019A">
            <w:pPr>
              <w:wordWrap/>
              <w:ind w:right="20"/>
              <w:rPr>
                <w:bCs/>
              </w:rPr>
            </w:pPr>
            <w:r w:rsidRPr="002F5F3A">
              <w:rPr>
                <w:i/>
                <w:iCs/>
              </w:rPr>
              <w:t>low-threshold high-threshold</w:t>
            </w:r>
          </w:p>
        </w:tc>
        <w:tc>
          <w:tcPr>
            <w:tcW w:w="4920" w:type="dxa"/>
          </w:tcPr>
          <w:p w14:paraId="7C764C66" w14:textId="77777777" w:rsidR="00490D42" w:rsidRPr="002F5F3A" w:rsidRDefault="00490D42" w:rsidP="0021019A">
            <w:pPr>
              <w:wordWrap/>
              <w:ind w:right="20"/>
            </w:pPr>
            <w:r w:rsidRPr="002F5F3A">
              <w:t>It sets High and Low threshold values which will be effective for the period of interval so that you can monitor whether it crosses the threshold.</w:t>
            </w:r>
          </w:p>
        </w:tc>
        <w:tc>
          <w:tcPr>
            <w:tcW w:w="1077" w:type="dxa"/>
          </w:tcPr>
          <w:p w14:paraId="615DE8ED" w14:textId="77777777" w:rsidR="00490D42" w:rsidRPr="002F5F3A" w:rsidRDefault="00532111" w:rsidP="0021019A">
            <w:pPr>
              <w:wordWrap/>
              <w:ind w:right="20"/>
            </w:pPr>
            <w:r>
              <w:rPr>
                <w:rFonts w:hint="eastAsia"/>
              </w:rPr>
              <w:t>I</w:t>
            </w:r>
            <w:r w:rsidR="00490D42" w:rsidRPr="002F5F3A">
              <w:t>nterface</w:t>
            </w:r>
          </w:p>
        </w:tc>
      </w:tr>
      <w:tr w:rsidR="00490D42" w14:paraId="66147985" w14:textId="77777777" w:rsidTr="007037AB">
        <w:trPr>
          <w:trHeight w:val="143"/>
        </w:trPr>
        <w:tc>
          <w:tcPr>
            <w:tcW w:w="3159" w:type="dxa"/>
          </w:tcPr>
          <w:p w14:paraId="0C878C57" w14:textId="77777777" w:rsidR="00490D42" w:rsidRPr="002F5F3A" w:rsidRDefault="00490D42" w:rsidP="0021019A">
            <w:pPr>
              <w:wordWrap/>
              <w:ind w:right="20"/>
              <w:rPr>
                <w:bCs/>
              </w:rPr>
            </w:pPr>
            <w:r w:rsidRPr="002F5F3A">
              <w:rPr>
                <w:bCs/>
              </w:rPr>
              <w:t>no input-load-monitor</w:t>
            </w:r>
          </w:p>
        </w:tc>
        <w:tc>
          <w:tcPr>
            <w:tcW w:w="4920" w:type="dxa"/>
          </w:tcPr>
          <w:p w14:paraId="471F9FD3" w14:textId="77777777" w:rsidR="00490D42" w:rsidRPr="002F5F3A" w:rsidRDefault="00490D42" w:rsidP="0021019A">
            <w:pPr>
              <w:wordWrap/>
              <w:ind w:right="20"/>
            </w:pPr>
            <w:r w:rsidRPr="002F5F3A">
              <w:t xml:space="preserve">Clears the monitoring setting. </w:t>
            </w:r>
          </w:p>
        </w:tc>
        <w:tc>
          <w:tcPr>
            <w:tcW w:w="1077" w:type="dxa"/>
          </w:tcPr>
          <w:p w14:paraId="234340AA" w14:textId="77777777" w:rsidR="00490D42" w:rsidRPr="002F5F3A" w:rsidRDefault="00532111" w:rsidP="0021019A">
            <w:pPr>
              <w:wordWrap/>
              <w:ind w:right="20"/>
            </w:pPr>
            <w:r>
              <w:rPr>
                <w:rFonts w:hint="eastAsia"/>
              </w:rPr>
              <w:t>I</w:t>
            </w:r>
            <w:r w:rsidR="00490D42" w:rsidRPr="002F5F3A">
              <w:t>nterface</w:t>
            </w:r>
          </w:p>
        </w:tc>
      </w:tr>
      <w:tr w:rsidR="00490D42" w14:paraId="537E9932" w14:textId="77777777" w:rsidTr="007037AB">
        <w:trPr>
          <w:trHeight w:val="142"/>
        </w:trPr>
        <w:tc>
          <w:tcPr>
            <w:tcW w:w="3159" w:type="dxa"/>
          </w:tcPr>
          <w:p w14:paraId="3A86D343" w14:textId="77777777" w:rsidR="00490D42" w:rsidRPr="002F5F3A" w:rsidRDefault="00490D42" w:rsidP="0021019A">
            <w:pPr>
              <w:wordWrap/>
              <w:ind w:right="20"/>
              <w:rPr>
                <w:bCs/>
              </w:rPr>
            </w:pPr>
            <w:r w:rsidRPr="002F5F3A">
              <w:rPr>
                <w:bCs/>
              </w:rPr>
              <w:t>show port input-load-monitor</w:t>
            </w:r>
          </w:p>
        </w:tc>
        <w:tc>
          <w:tcPr>
            <w:tcW w:w="4920" w:type="dxa"/>
          </w:tcPr>
          <w:p w14:paraId="6163730D" w14:textId="77777777" w:rsidR="00490D42" w:rsidRPr="002F5F3A" w:rsidRDefault="00490D42" w:rsidP="0021019A">
            <w:pPr>
              <w:wordWrap/>
              <w:ind w:right="20"/>
            </w:pPr>
            <w:r w:rsidRPr="002F5F3A">
              <w:t xml:space="preserve">Shows the current monitoring setting. </w:t>
            </w:r>
          </w:p>
        </w:tc>
        <w:tc>
          <w:tcPr>
            <w:tcW w:w="1077" w:type="dxa"/>
          </w:tcPr>
          <w:p w14:paraId="3F419F07" w14:textId="77777777" w:rsidR="00490D42" w:rsidRPr="002F5F3A" w:rsidRDefault="00532111" w:rsidP="0021019A">
            <w:pPr>
              <w:wordWrap/>
              <w:ind w:right="20"/>
            </w:pPr>
            <w:r>
              <w:rPr>
                <w:rFonts w:hint="eastAsia"/>
              </w:rPr>
              <w:t>I</w:t>
            </w:r>
            <w:r w:rsidR="00490D42" w:rsidRPr="002F5F3A">
              <w:t>nterface</w:t>
            </w:r>
          </w:p>
        </w:tc>
      </w:tr>
    </w:tbl>
    <w:p w14:paraId="3AC80235" w14:textId="77777777" w:rsidR="00490D42" w:rsidRDefault="00490D42" w:rsidP="0021019A">
      <w:pPr>
        <w:pStyle w:val="a3"/>
        <w:ind w:right="20"/>
      </w:pPr>
      <w:r w:rsidRPr="002F5F3A">
        <w:t>You can use the following commands to initialize the accumulated statistic values.</w:t>
      </w:r>
    </w:p>
    <w:p w14:paraId="26098C70" w14:textId="77777777" w:rsidR="00490D42" w:rsidRDefault="006A4BB0" w:rsidP="0021019A">
      <w:pPr>
        <w:pStyle w:val="afffff3"/>
        <w:ind w:right="20"/>
      </w:pPr>
      <w:bookmarkStart w:id="2553" w:name="_Toc337198576"/>
      <w:bookmarkStart w:id="2554" w:name="_Toc354416269"/>
      <w:bookmarkStart w:id="2555" w:name="_Toc391575302"/>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EC5045">
        <w:rPr>
          <w:noProof/>
        </w:rPr>
        <w:t>160</w:t>
      </w:r>
      <w:r w:rsidR="005832B8">
        <w:fldChar w:fldCharType="end"/>
      </w:r>
      <w:r w:rsidR="00490D42">
        <w:rPr>
          <w:rFonts w:hint="eastAsia"/>
        </w:rPr>
        <w:t xml:space="preserve"> </w:t>
      </w:r>
      <w:bookmarkEnd w:id="2553"/>
      <w:bookmarkEnd w:id="2554"/>
      <w:r w:rsidR="00490D42" w:rsidRPr="002F5F3A">
        <w:t>Command for Initialization of Port Statistic</w:t>
      </w:r>
      <w:bookmarkEnd w:id="2555"/>
    </w:p>
    <w:tbl>
      <w:tblPr>
        <w:tblStyle w:val="CLIWide"/>
        <w:tblW w:w="0" w:type="auto"/>
        <w:tblLook w:val="01E0" w:firstRow="1" w:lastRow="1" w:firstColumn="1" w:lastColumn="1" w:noHBand="0" w:noVBand="0"/>
      </w:tblPr>
      <w:tblGrid>
        <w:gridCol w:w="2154"/>
        <w:gridCol w:w="4926"/>
        <w:gridCol w:w="1068"/>
      </w:tblGrid>
      <w:tr w:rsidR="00490D42"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2F5F3A" w:rsidRDefault="00490D42" w:rsidP="0021019A">
            <w:pPr>
              <w:wordWrap/>
              <w:ind w:right="20"/>
              <w:rPr>
                <w:bCs/>
              </w:rPr>
            </w:pPr>
            <w:r w:rsidRPr="002F5F3A">
              <w:rPr>
                <w:bCs/>
              </w:rPr>
              <w:t>Command</w:t>
            </w:r>
          </w:p>
        </w:tc>
        <w:tc>
          <w:tcPr>
            <w:tcW w:w="5712" w:type="dxa"/>
          </w:tcPr>
          <w:p w14:paraId="366D4E01" w14:textId="77777777" w:rsidR="00490D42" w:rsidRPr="002F5F3A" w:rsidRDefault="00490D42" w:rsidP="00E20826">
            <w:pPr>
              <w:pStyle w:val="ac"/>
            </w:pPr>
            <w:r w:rsidRPr="002F5F3A">
              <w:t>Description</w:t>
            </w:r>
          </w:p>
        </w:tc>
        <w:tc>
          <w:tcPr>
            <w:tcW w:w="1077" w:type="dxa"/>
          </w:tcPr>
          <w:p w14:paraId="1A5648F1" w14:textId="77777777" w:rsidR="00490D42" w:rsidRPr="002F5F3A" w:rsidRDefault="00490D42" w:rsidP="00E20826">
            <w:pPr>
              <w:pStyle w:val="ac"/>
            </w:pPr>
            <w:r w:rsidRPr="002F5F3A">
              <w:t>Mode</w:t>
            </w:r>
          </w:p>
        </w:tc>
      </w:tr>
      <w:tr w:rsidR="00490D42" w14:paraId="633BB0B5" w14:textId="77777777" w:rsidTr="007037AB">
        <w:tc>
          <w:tcPr>
            <w:tcW w:w="2367" w:type="dxa"/>
          </w:tcPr>
          <w:p w14:paraId="575F690E" w14:textId="77777777" w:rsidR="00490D42" w:rsidRPr="002F5F3A" w:rsidRDefault="00490D42" w:rsidP="0021019A">
            <w:pPr>
              <w:wordWrap/>
              <w:ind w:left="180" w:right="20" w:hangingChars="100" w:hanging="180"/>
            </w:pPr>
            <w:r w:rsidRPr="002F5F3A">
              <w:rPr>
                <w:bCs/>
              </w:rPr>
              <w:t xml:space="preserve">clear counters </w:t>
            </w:r>
          </w:p>
        </w:tc>
        <w:tc>
          <w:tcPr>
            <w:tcW w:w="5712" w:type="dxa"/>
          </w:tcPr>
          <w:p w14:paraId="024E16BB" w14:textId="77777777" w:rsidR="00490D42" w:rsidRPr="002F5F3A" w:rsidRDefault="00490D42" w:rsidP="0021019A">
            <w:pPr>
              <w:wordWrap/>
              <w:ind w:left="90" w:right="20" w:hangingChars="50" w:hanging="90"/>
              <w:jc w:val="left"/>
            </w:pPr>
            <w:r w:rsidRPr="002F5F3A">
              <w:t xml:space="preserve">Initializes the accumulated statistic values of all the interfaces. </w:t>
            </w:r>
          </w:p>
        </w:tc>
        <w:tc>
          <w:tcPr>
            <w:tcW w:w="1077" w:type="dxa"/>
          </w:tcPr>
          <w:p w14:paraId="08CAB2D8" w14:textId="77777777" w:rsidR="00490D42" w:rsidRPr="002F5F3A" w:rsidRDefault="00532111" w:rsidP="0021019A">
            <w:pPr>
              <w:wordWrap/>
              <w:ind w:right="20"/>
            </w:pPr>
            <w:r>
              <w:rPr>
                <w:rFonts w:hint="eastAsia"/>
              </w:rPr>
              <w:t>P</w:t>
            </w:r>
            <w:r w:rsidR="00490D42" w:rsidRPr="002F5F3A">
              <w:t>rivileged</w:t>
            </w:r>
          </w:p>
        </w:tc>
      </w:tr>
      <w:tr w:rsidR="00490D42" w14:paraId="6C79286E" w14:textId="77777777" w:rsidTr="007037AB">
        <w:tc>
          <w:tcPr>
            <w:tcW w:w="2367" w:type="dxa"/>
          </w:tcPr>
          <w:p w14:paraId="03F6EEFB" w14:textId="77777777" w:rsidR="00490D42" w:rsidRPr="002F5F3A" w:rsidRDefault="00490D42" w:rsidP="0021019A">
            <w:pPr>
              <w:wordWrap/>
              <w:ind w:right="20"/>
              <w:rPr>
                <w:bCs/>
              </w:rPr>
            </w:pPr>
            <w:r w:rsidRPr="002F5F3A">
              <w:rPr>
                <w:bCs/>
              </w:rPr>
              <w:t xml:space="preserve">clear counters </w:t>
            </w:r>
            <w:r w:rsidRPr="002F5F3A">
              <w:rPr>
                <w:i/>
                <w:iCs/>
              </w:rPr>
              <w:t>IFNAME</w:t>
            </w:r>
          </w:p>
        </w:tc>
        <w:tc>
          <w:tcPr>
            <w:tcW w:w="5712" w:type="dxa"/>
          </w:tcPr>
          <w:p w14:paraId="333AD891" w14:textId="77777777" w:rsidR="00490D42" w:rsidRPr="002F5F3A" w:rsidRDefault="00490D42" w:rsidP="0021019A">
            <w:pPr>
              <w:wordWrap/>
              <w:ind w:right="20"/>
              <w:jc w:val="left"/>
            </w:pPr>
            <w:r w:rsidRPr="002F5F3A">
              <w:t>Initializes the accumulated statistic values of the specified interface.</w:t>
            </w:r>
          </w:p>
        </w:tc>
        <w:tc>
          <w:tcPr>
            <w:tcW w:w="1077" w:type="dxa"/>
          </w:tcPr>
          <w:p w14:paraId="73931428" w14:textId="77777777" w:rsidR="00490D42" w:rsidRPr="002F5F3A" w:rsidRDefault="00532111" w:rsidP="0021019A">
            <w:pPr>
              <w:wordWrap/>
              <w:ind w:right="20"/>
            </w:pPr>
            <w:r>
              <w:rPr>
                <w:rFonts w:hint="eastAsia"/>
              </w:rPr>
              <w:t>P</w:t>
            </w:r>
            <w:r w:rsidR="00490D42" w:rsidRPr="002F5F3A">
              <w:t>rivileged</w:t>
            </w:r>
          </w:p>
        </w:tc>
      </w:tr>
    </w:tbl>
    <w:p w14:paraId="7F11055C" w14:textId="77777777" w:rsidR="00490D42" w:rsidRDefault="00490D42" w:rsidP="0021019A">
      <w:pPr>
        <w:pStyle w:val="afff8"/>
        <w:ind w:right="20"/>
      </w:pPr>
      <w:r>
        <w:t>.</w:t>
      </w:r>
    </w:p>
    <w:tbl>
      <w:tblPr>
        <w:tblStyle w:val="NOTICE"/>
        <w:tblW w:w="0" w:type="auto"/>
        <w:tblLook w:val="0000" w:firstRow="0" w:lastRow="0" w:firstColumn="0" w:lastColumn="0" w:noHBand="0" w:noVBand="0"/>
      </w:tblPr>
      <w:tblGrid>
        <w:gridCol w:w="752"/>
        <w:gridCol w:w="1013"/>
        <w:gridCol w:w="6383"/>
      </w:tblGrid>
      <w:tr w:rsidR="00490D42" w14:paraId="1BC5CB23" w14:textId="77777777" w:rsidTr="00291BB3">
        <w:tc>
          <w:tcPr>
            <w:tcW w:w="760" w:type="dxa"/>
            <w:vAlign w:val="center"/>
          </w:tcPr>
          <w:p w14:paraId="4B078EEF" w14:textId="77777777" w:rsidR="00490D42" w:rsidRDefault="00490D42" w:rsidP="0021019A">
            <w:pPr>
              <w:pStyle w:val="aa"/>
              <w:spacing w:after="120"/>
              <w:ind w:right="20"/>
              <w:jc w:val="both"/>
              <w:rPr>
                <w:rFonts w:cs="Times New Roman"/>
              </w:rPr>
            </w:pPr>
            <w:r>
              <w:rPr>
                <w:rFonts w:cs="Times New Roman" w:hint="eastAsia"/>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Default="00490D42" w:rsidP="0021019A">
            <w:pPr>
              <w:pStyle w:val="aa"/>
              <w:ind w:right="20"/>
              <w:jc w:val="both"/>
              <w:rPr>
                <w:b/>
                <w:bCs/>
              </w:rPr>
            </w:pPr>
            <w:r>
              <w:rPr>
                <w:b/>
                <w:bCs/>
              </w:rPr>
              <w:t>Notice</w:t>
            </w:r>
          </w:p>
        </w:tc>
        <w:tc>
          <w:tcPr>
            <w:tcW w:w="7020" w:type="dxa"/>
            <w:vAlign w:val="center"/>
          </w:tcPr>
          <w:p w14:paraId="266F6D6E" w14:textId="77777777" w:rsidR="00490D42" w:rsidRPr="007D5E1B" w:rsidRDefault="00490D42" w:rsidP="0021019A">
            <w:pPr>
              <w:pStyle w:val="aa"/>
              <w:ind w:right="20"/>
              <w:jc w:val="both"/>
              <w:rPr>
                <w:rFonts w:ascii="굴림체" w:hAnsi="굴림체"/>
                <w:bCs/>
              </w:rPr>
            </w:pPr>
            <w:r w:rsidRPr="002F5F3A">
              <w:rPr>
                <w:bCs/>
              </w:rPr>
              <w:t>For the statistics which are displayed toward SNMP, you cannot initialize them by using of clear counter</w:t>
            </w:r>
            <w:r w:rsidRPr="002F5F3A">
              <w:rPr>
                <w:b/>
                <w:bCs/>
              </w:rPr>
              <w:t xml:space="preserve"> </w:t>
            </w:r>
            <w:r w:rsidRPr="002F5F3A">
              <w:t>command.</w:t>
            </w:r>
          </w:p>
        </w:tc>
      </w:tr>
    </w:tbl>
    <w:p w14:paraId="0E0EBDB5" w14:textId="77777777" w:rsidR="00490D42" w:rsidRDefault="00490D42" w:rsidP="0021019A">
      <w:pPr>
        <w:ind w:right="20"/>
        <w:rPr>
          <w:rFonts w:cs="Times New Roman"/>
        </w:rPr>
      </w:pPr>
    </w:p>
    <w:p w14:paraId="669080E0" w14:textId="77777777" w:rsidR="00490D42" w:rsidRDefault="00490D42" w:rsidP="0021019A">
      <w:pPr>
        <w:pStyle w:val="2"/>
        <w:ind w:right="20"/>
      </w:pPr>
      <w:bookmarkStart w:id="2556" w:name="_Toc254357413"/>
      <w:bookmarkStart w:id="2557" w:name="_Toc361679444"/>
      <w:bookmarkStart w:id="2558" w:name="_Toc444695120"/>
      <w:r>
        <w:lastRenderedPageBreak/>
        <w:t>RMON</w:t>
      </w:r>
      <w:r>
        <w:rPr>
          <w:rFonts w:hint="eastAsia"/>
        </w:rPr>
        <w:t xml:space="preserve"> </w:t>
      </w:r>
      <w:r>
        <w:t>(</w:t>
      </w:r>
      <w:r w:rsidRPr="00291BB3">
        <w:t>Remote</w:t>
      </w:r>
      <w:r>
        <w:t xml:space="preserve"> MONitoring)</w:t>
      </w:r>
      <w:bookmarkEnd w:id="2556"/>
      <w:bookmarkEnd w:id="2557"/>
      <w:bookmarkEnd w:id="2558"/>
    </w:p>
    <w:p w14:paraId="50ACED16" w14:textId="77777777" w:rsidR="00490D42" w:rsidRPr="002F5F3A" w:rsidRDefault="00490D42" w:rsidP="00DB2242">
      <w:pPr>
        <w:pStyle w:val="a3"/>
        <w:ind w:left="0" w:right="20"/>
      </w:pPr>
      <w:r w:rsidRPr="002F5F3A">
        <w:t xml:space="preserve">Using the Remote Monitoring (RMON) capabilities of </w:t>
      </w:r>
      <w:r w:rsidR="00094318">
        <w:t>C9500</w:t>
      </w:r>
      <w:r w:rsidRPr="002F5F3A">
        <w:t xml:space="preserve"> allows network administrators to improve system efficiency and reduce the network load. </w:t>
      </w:r>
    </w:p>
    <w:p w14:paraId="15104B6C" w14:textId="77777777" w:rsidR="00490D42" w:rsidRPr="002F5F3A" w:rsidRDefault="00490D42" w:rsidP="00DB2242">
      <w:pPr>
        <w:pStyle w:val="a3"/>
        <w:ind w:left="0" w:right="20"/>
      </w:pPr>
      <w:r w:rsidRPr="002F5F3A">
        <w:t xml:space="preserve">The following sections explain more about RMON and the features that </w:t>
      </w:r>
      <w:r w:rsidR="00094318">
        <w:t>C9500</w:t>
      </w:r>
      <w:r w:rsidRPr="002F5F3A">
        <w:t xml:space="preserve"> supports.</w:t>
      </w:r>
    </w:p>
    <w:p w14:paraId="2D2A2D53" w14:textId="77777777" w:rsidR="00490D42" w:rsidRPr="00D867F8" w:rsidRDefault="00490D42" w:rsidP="00DB2242">
      <w:pPr>
        <w:pStyle w:val="3"/>
        <w:ind w:left="0" w:right="20"/>
      </w:pPr>
      <w:bookmarkStart w:id="2559" w:name="_Toc259695796"/>
      <w:bookmarkStart w:id="2560" w:name="_Toc361679389"/>
      <w:bookmarkStart w:id="2561" w:name="_Toc337198579"/>
      <w:bookmarkStart w:id="2562" w:name="_Toc444695121"/>
      <w:r w:rsidRPr="00D867F8">
        <w:t xml:space="preserve">RMON </w:t>
      </w:r>
      <w:bookmarkEnd w:id="2559"/>
      <w:r w:rsidRPr="00D867F8">
        <w:t>Overview</w:t>
      </w:r>
      <w:bookmarkEnd w:id="2560"/>
      <w:bookmarkEnd w:id="2561"/>
      <w:bookmarkEnd w:id="2562"/>
    </w:p>
    <w:p w14:paraId="4619A0BE" w14:textId="77777777" w:rsidR="00490D42" w:rsidRPr="002F5F3A" w:rsidRDefault="00490D42" w:rsidP="00DB2242">
      <w:pPr>
        <w:pStyle w:val="a3"/>
        <w:ind w:left="0" w:right="20"/>
      </w:pPr>
      <w:r w:rsidRPr="002F5F3A">
        <w:t>RMON is international standard defined by the Internet Engineering Task Force (IETF) documents RFC 1271 and RFC 1757, which allows remote LAN monitoring.</w:t>
      </w:r>
    </w:p>
    <w:p w14:paraId="60387FD3" w14:textId="77777777" w:rsidR="00490D42" w:rsidRPr="002F5F3A" w:rsidRDefault="00490D42" w:rsidP="00DB2242">
      <w:pPr>
        <w:pStyle w:val="a3"/>
        <w:ind w:left="0" w:right="20"/>
      </w:pPr>
      <w:r w:rsidRPr="002F5F3A">
        <w:t>A typical RMON setup consists of the following two components:</w:t>
      </w:r>
    </w:p>
    <w:p w14:paraId="728CA395" w14:textId="77777777" w:rsidR="00490D42" w:rsidRDefault="00490D42" w:rsidP="00DB2242">
      <w:pPr>
        <w:pStyle w:val="a"/>
        <w:spacing w:before="100" w:after="100"/>
        <w:ind w:left="0" w:right="20" w:hanging="567"/>
      </w:pPr>
      <w:r>
        <w:rPr>
          <w:b/>
          <w:bCs/>
        </w:rPr>
        <w:t>RMON probe</w:t>
      </w:r>
    </w:p>
    <w:p w14:paraId="186C747B" w14:textId="77777777" w:rsidR="00490D42" w:rsidRPr="002F5F3A" w:rsidRDefault="00490D42" w:rsidP="00DB2242">
      <w:pPr>
        <w:pStyle w:val="Randomlist"/>
        <w:tabs>
          <w:tab w:val="clear" w:pos="3968"/>
          <w:tab w:val="num" w:pos="1980"/>
          <w:tab w:val="num" w:pos="3320"/>
        </w:tabs>
        <w:ind w:left="0" w:right="20" w:hanging="403"/>
      </w:pPr>
      <w:r w:rsidRPr="002F5F3A">
        <w:t>An intelligent, remotely controlled device or software agent that keeps collecting statistics about a LAN segment or VLAN.</w:t>
      </w:r>
    </w:p>
    <w:p w14:paraId="13BD5526" w14:textId="77777777" w:rsidR="00490D42" w:rsidRPr="002F5F3A" w:rsidRDefault="00490D42" w:rsidP="00DB2242">
      <w:pPr>
        <w:pStyle w:val="Randomlist"/>
        <w:tabs>
          <w:tab w:val="clear" w:pos="3968"/>
          <w:tab w:val="num" w:pos="1980"/>
          <w:tab w:val="num" w:pos="3320"/>
        </w:tabs>
        <w:ind w:left="0" w:right="20" w:hanging="403"/>
      </w:pPr>
      <w:r w:rsidRPr="002F5F3A">
        <w:t>The probe transfers the information to a management workstation upon request or when a predefined threshold is crossed.</w:t>
      </w:r>
    </w:p>
    <w:p w14:paraId="61784AB3" w14:textId="77777777" w:rsidR="00490D42" w:rsidRPr="00E979C6" w:rsidRDefault="00490D42" w:rsidP="00DB2242">
      <w:pPr>
        <w:ind w:right="20"/>
        <w:rPr>
          <w:rFonts w:cs="Times New Roman"/>
        </w:rPr>
      </w:pPr>
    </w:p>
    <w:p w14:paraId="5ED6A232" w14:textId="77777777" w:rsidR="00490D42" w:rsidRDefault="00490D42" w:rsidP="00DB2242">
      <w:pPr>
        <w:pStyle w:val="a"/>
        <w:spacing w:before="100" w:after="100"/>
        <w:ind w:left="0" w:right="20" w:hanging="567"/>
      </w:pPr>
      <w:r>
        <w:rPr>
          <w:b/>
          <w:bCs/>
        </w:rPr>
        <w:t>RMON Manager</w:t>
      </w:r>
    </w:p>
    <w:p w14:paraId="6B194AF4" w14:textId="77777777" w:rsidR="00490D42" w:rsidRPr="002F5F3A" w:rsidRDefault="00490D42" w:rsidP="00DB2242">
      <w:pPr>
        <w:pStyle w:val="Randomlist"/>
        <w:tabs>
          <w:tab w:val="clear" w:pos="3968"/>
          <w:tab w:val="num" w:pos="1980"/>
          <w:tab w:val="num" w:pos="3320"/>
        </w:tabs>
        <w:ind w:left="0" w:right="20" w:hanging="403"/>
      </w:pPr>
      <w:r w:rsidRPr="002F5F3A">
        <w:t>Communicates with the RMON probe and collects the statistics from it.</w:t>
      </w:r>
    </w:p>
    <w:p w14:paraId="445D56F8" w14:textId="77777777" w:rsidR="00490D42" w:rsidRDefault="00490D42" w:rsidP="00DB2242">
      <w:pPr>
        <w:pStyle w:val="Randomlist"/>
        <w:tabs>
          <w:tab w:val="clear" w:pos="3968"/>
          <w:tab w:val="num" w:pos="1980"/>
          <w:tab w:val="num" w:pos="3320"/>
        </w:tabs>
        <w:ind w:left="0" w:right="20" w:hanging="403"/>
      </w:pPr>
      <w:r w:rsidRPr="002F5F3A">
        <w:t>The workstation does not have to be on the same network as the probe, and can manage the probe by in-band or out-of-band connections.</w:t>
      </w:r>
    </w:p>
    <w:p w14:paraId="4BDE4A53" w14:textId="77777777" w:rsidR="00490D42" w:rsidRPr="00E979C6" w:rsidRDefault="00490D42" w:rsidP="00DB2242">
      <w:pPr>
        <w:pStyle w:val="affff0"/>
        <w:ind w:left="0" w:right="20"/>
      </w:pPr>
    </w:p>
    <w:p w14:paraId="29D63103" w14:textId="77777777" w:rsidR="00490D42" w:rsidRDefault="00291BB3" w:rsidP="00DB2242">
      <w:pPr>
        <w:keepNext/>
        <w:ind w:leftChars="945" w:left="1701" w:right="20"/>
        <w:jc w:val="left"/>
      </w:pPr>
      <w:r>
        <w:rPr>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Default="00252B9E" w:rsidP="00DB2242">
      <w:pPr>
        <w:pStyle w:val="afffff3"/>
        <w:ind w:left="0" w:right="20"/>
      </w:pPr>
      <w:bookmarkStart w:id="2563" w:name="_Toc354416270"/>
      <w:bookmarkStart w:id="2564" w:name="_Toc259695797"/>
      <w:bookmarkStart w:id="2565" w:name="_Toc391575477"/>
      <w:r>
        <w:t xml:space="preserve">Figure </w:t>
      </w:r>
      <w:fldSimple w:instr=" SEQ Figure \* ARABIC ">
        <w:r w:rsidR="00D52C4A">
          <w:rPr>
            <w:noProof/>
          </w:rPr>
          <w:t>22</w:t>
        </w:r>
      </w:fldSimple>
      <w:r w:rsidR="00D52C4A">
        <w:rPr>
          <w:rFonts w:hint="eastAsia"/>
        </w:rPr>
        <w:t xml:space="preserve"> </w:t>
      </w:r>
      <w:r w:rsidR="00490D42" w:rsidRPr="00CD521D">
        <w:rPr>
          <w:rFonts w:hint="eastAsia"/>
        </w:rPr>
        <w:t>RMON Manager</w:t>
      </w:r>
      <w:r w:rsidR="00490D42" w:rsidRPr="00CD521D">
        <w:rPr>
          <w:rFonts w:hint="eastAsia"/>
        </w:rPr>
        <w:t>와</w:t>
      </w:r>
      <w:r w:rsidR="00490D42" w:rsidRPr="00CD521D">
        <w:rPr>
          <w:rFonts w:hint="eastAsia"/>
        </w:rPr>
        <w:t xml:space="preserve"> RMON Probe</w:t>
      </w:r>
      <w:bookmarkEnd w:id="2563"/>
      <w:bookmarkEnd w:id="2564"/>
      <w:bookmarkEnd w:id="2565"/>
    </w:p>
    <w:p w14:paraId="726753FA" w14:textId="77777777" w:rsidR="00490D42" w:rsidRDefault="00490D42" w:rsidP="00DB2242">
      <w:pPr>
        <w:pStyle w:val="a3"/>
        <w:ind w:left="0" w:right="20"/>
      </w:pPr>
      <w:bookmarkStart w:id="2566" w:name="_Toc361679390"/>
      <w:r w:rsidRPr="002F5F3A">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Default="00490D42" w:rsidP="00DB2242">
      <w:pPr>
        <w:pStyle w:val="a3"/>
        <w:ind w:left="0" w:right="20"/>
      </w:pPr>
      <w:r w:rsidRPr="002F5F3A">
        <w:t>RMON agent must have the entire statistical data, history data, host-related data, host matrix and as well as the alarming function that warns when the thereshold, which is set to predict and remove certain packets for filtering, is reached.</w:t>
      </w:r>
    </w:p>
    <w:p w14:paraId="7EB9C8DC" w14:textId="3D00AF70" w:rsidR="00490D42" w:rsidRPr="002F5F3A" w:rsidRDefault="00094318" w:rsidP="00DB2242">
      <w:pPr>
        <w:pStyle w:val="a3"/>
        <w:ind w:left="0" w:right="20"/>
      </w:pPr>
      <w:r>
        <w:lastRenderedPageBreak/>
        <w:t>C9500</w:t>
      </w:r>
      <w:r w:rsidR="00490D42" w:rsidRPr="002F5F3A">
        <w:t xml:space="preserve"> supports only statistics, history, alarm, and event groups among the nine RMON groups, as defined in Table </w:t>
      </w:r>
      <w:r w:rsidR="00496ADB" w:rsidRPr="002F5F3A">
        <w:t>16</w:t>
      </w:r>
      <w:r w:rsidR="00496ADB">
        <w:t>1</w:t>
      </w:r>
      <w:r w:rsidR="00490D42" w:rsidRPr="002F5F3A">
        <w:t>. All the RMON functions are set as disabled by default.</w:t>
      </w:r>
    </w:p>
    <w:p w14:paraId="385B99C2" w14:textId="77777777" w:rsidR="00490D42" w:rsidRDefault="006A4BB0" w:rsidP="00DB2242">
      <w:pPr>
        <w:pStyle w:val="afffff3"/>
        <w:ind w:left="0" w:right="20"/>
      </w:pPr>
      <w:bookmarkStart w:id="2567" w:name="_Toc73515135"/>
      <w:bookmarkStart w:id="2568" w:name="_Toc391575303"/>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161</w:t>
      </w:r>
      <w:r w:rsidR="005832B8">
        <w:fldChar w:fldCharType="end"/>
      </w:r>
      <w:r w:rsidR="00490D42">
        <w:rPr>
          <w:rFonts w:hint="eastAsia"/>
        </w:rPr>
        <w:t xml:space="preserve"> </w:t>
      </w:r>
      <w:r w:rsidR="00490D42" w:rsidRPr="00513C36">
        <w:rPr>
          <w:rFonts w:hint="eastAsia"/>
        </w:rPr>
        <w:t xml:space="preserve">RMON </w:t>
      </w:r>
      <w:bookmarkEnd w:id="2566"/>
      <w:r w:rsidR="00490D42">
        <w:rPr>
          <w:rFonts w:hint="eastAsia"/>
        </w:rPr>
        <w:t>I</w:t>
      </w:r>
      <w:r w:rsidR="00490D42">
        <w:t>tems</w:t>
      </w:r>
      <w:bookmarkEnd w:id="2567"/>
      <w:bookmarkEnd w:id="2568"/>
    </w:p>
    <w:tbl>
      <w:tblPr>
        <w:tblStyle w:val="CLIWide"/>
        <w:tblW w:w="0" w:type="auto"/>
        <w:tblLook w:val="01E0" w:firstRow="1" w:lastRow="1" w:firstColumn="1" w:lastColumn="1" w:noHBand="0" w:noVBand="0"/>
      </w:tblPr>
      <w:tblGrid>
        <w:gridCol w:w="1999"/>
        <w:gridCol w:w="6149"/>
      </w:tblGrid>
      <w:tr w:rsidR="00490D42"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2F5F3A" w:rsidRDefault="00490D42" w:rsidP="00DB2242">
            <w:pPr>
              <w:pStyle w:val="ab"/>
              <w:wordWrap/>
              <w:ind w:right="20"/>
              <w:rPr>
                <w:b w:val="0"/>
              </w:rPr>
            </w:pPr>
            <w:r w:rsidRPr="002F5F3A">
              <w:rPr>
                <w:b w:val="0"/>
              </w:rPr>
              <w:t>Item</w:t>
            </w:r>
          </w:p>
        </w:tc>
        <w:tc>
          <w:tcPr>
            <w:tcW w:w="6840" w:type="dxa"/>
          </w:tcPr>
          <w:p w14:paraId="37366961" w14:textId="77777777" w:rsidR="00490D42" w:rsidRPr="002F5F3A" w:rsidRDefault="00490D42" w:rsidP="00DB2242">
            <w:pPr>
              <w:pStyle w:val="ab"/>
              <w:wordWrap/>
              <w:ind w:right="20"/>
              <w:rPr>
                <w:b w:val="0"/>
              </w:rPr>
            </w:pPr>
            <w:r w:rsidRPr="002F5F3A">
              <w:rPr>
                <w:b w:val="0"/>
              </w:rPr>
              <w:t>Description</w:t>
            </w:r>
          </w:p>
        </w:tc>
      </w:tr>
      <w:tr w:rsidR="00490D42" w14:paraId="7F201DD4" w14:textId="77777777" w:rsidTr="007037AB">
        <w:tc>
          <w:tcPr>
            <w:tcW w:w="2160" w:type="dxa"/>
          </w:tcPr>
          <w:p w14:paraId="5D0FA5AF" w14:textId="77777777" w:rsidR="00490D42" w:rsidRPr="002F5F3A" w:rsidRDefault="00490D42" w:rsidP="00DB2242">
            <w:pPr>
              <w:pStyle w:val="aa"/>
              <w:ind w:right="20"/>
            </w:pPr>
            <w:r w:rsidRPr="002F5F3A">
              <w:t>Statistics</w:t>
            </w:r>
          </w:p>
        </w:tc>
        <w:tc>
          <w:tcPr>
            <w:tcW w:w="6840" w:type="dxa"/>
          </w:tcPr>
          <w:p w14:paraId="3C540A68" w14:textId="77777777" w:rsidR="00490D42" w:rsidRPr="002F5F3A" w:rsidRDefault="00490D42" w:rsidP="00DB2242">
            <w:pPr>
              <w:pStyle w:val="afffc"/>
              <w:ind w:right="20"/>
            </w:pPr>
            <w:r w:rsidRPr="002F5F3A">
              <w:t>Provides statistical information of the number of packets/bytes generated in one segment, the broadcast/multicast count, the conflict count, packet count by length, and errors (fragment, CRC Alignment, jabber, insufficient length, excessive length)</w:t>
            </w:r>
          </w:p>
        </w:tc>
      </w:tr>
      <w:tr w:rsidR="00490D42" w14:paraId="1077F33C" w14:textId="77777777" w:rsidTr="007037AB">
        <w:tc>
          <w:tcPr>
            <w:tcW w:w="2160" w:type="dxa"/>
          </w:tcPr>
          <w:p w14:paraId="0E255D5B" w14:textId="77777777" w:rsidR="00490D42" w:rsidRPr="002F5F3A" w:rsidRDefault="00490D42" w:rsidP="00DB2242">
            <w:pPr>
              <w:pStyle w:val="aa"/>
              <w:ind w:right="20"/>
            </w:pPr>
            <w:r w:rsidRPr="002F5F3A">
              <w:t>History</w:t>
            </w:r>
          </w:p>
        </w:tc>
        <w:tc>
          <w:tcPr>
            <w:tcW w:w="6840" w:type="dxa"/>
          </w:tcPr>
          <w:p w14:paraId="4A7B31F7" w14:textId="77777777" w:rsidR="00490D42" w:rsidRPr="002F5F3A" w:rsidRDefault="00490D42" w:rsidP="00DB2242">
            <w:pPr>
              <w:pStyle w:val="afffc"/>
              <w:ind w:right="20"/>
            </w:pPr>
            <w:r w:rsidRPr="002F5F3A">
              <w:t>Provides information on the traffic and errors generated during the time span that the operation manager has set.</w:t>
            </w:r>
          </w:p>
          <w:p w14:paraId="7338BCA0" w14:textId="77777777" w:rsidR="00490D42" w:rsidRPr="002F5F3A" w:rsidRDefault="00490D42" w:rsidP="00DB2242">
            <w:pPr>
              <w:pStyle w:val="afffc"/>
              <w:ind w:right="20"/>
            </w:pPr>
            <w:r w:rsidRPr="002F5F3A">
              <w:t>Sets short-term/long-term time span and the interval is limited to 1-3.600 seconds.</w:t>
            </w:r>
          </w:p>
          <w:p w14:paraId="62A9358B" w14:textId="77777777" w:rsidR="00490D42" w:rsidRPr="002F5F3A" w:rsidRDefault="00490D42" w:rsidP="00DB2242">
            <w:pPr>
              <w:pStyle w:val="afffc"/>
              <w:ind w:right="20"/>
            </w:pPr>
            <w:r w:rsidRPr="002F5F3A">
              <w:t>Displays of the usage by time and comparing the data with other segment data.</w:t>
            </w:r>
          </w:p>
        </w:tc>
      </w:tr>
      <w:tr w:rsidR="00490D42" w14:paraId="51F60D19" w14:textId="77777777" w:rsidTr="007037AB">
        <w:tc>
          <w:tcPr>
            <w:tcW w:w="2160" w:type="dxa"/>
          </w:tcPr>
          <w:p w14:paraId="64BB0130" w14:textId="77777777" w:rsidR="00490D42" w:rsidRPr="002F5F3A" w:rsidRDefault="00490D42" w:rsidP="00DB2242">
            <w:pPr>
              <w:pStyle w:val="aa"/>
              <w:ind w:right="20"/>
            </w:pPr>
            <w:r w:rsidRPr="002F5F3A">
              <w:t>Alarm</w:t>
            </w:r>
          </w:p>
        </w:tc>
        <w:tc>
          <w:tcPr>
            <w:tcW w:w="6840" w:type="dxa"/>
          </w:tcPr>
          <w:p w14:paraId="752977B5" w14:textId="77777777" w:rsidR="00490D42" w:rsidRPr="002F5F3A" w:rsidRDefault="00490D42" w:rsidP="00DB2242">
            <w:pPr>
              <w:pStyle w:val="afffc"/>
              <w:ind w:right="20"/>
            </w:pPr>
            <w:r w:rsidRPr="002F5F3A">
              <w:t>Checks a particular value regularly and report to the manager when the value reaches the standard and the agent has its record.</w:t>
            </w:r>
          </w:p>
          <w:p w14:paraId="52E262D3" w14:textId="77777777" w:rsidR="00490D42" w:rsidRPr="002F5F3A" w:rsidRDefault="00490D42" w:rsidP="00DB2242">
            <w:pPr>
              <w:pStyle w:val="afffc"/>
              <w:ind w:right="20"/>
            </w:pPr>
            <w:r w:rsidRPr="002F5F3A">
              <w:t>Sets an absolute or relative value as the standard. An alarm occurs only when the value goes over or down the upper limit/the lowest limit in order to prevent continuous alarms.</w:t>
            </w:r>
          </w:p>
        </w:tc>
      </w:tr>
      <w:tr w:rsidR="00490D42" w14:paraId="66D17976" w14:textId="77777777" w:rsidTr="007037AB">
        <w:tc>
          <w:tcPr>
            <w:tcW w:w="2160" w:type="dxa"/>
          </w:tcPr>
          <w:p w14:paraId="676146C1" w14:textId="77777777" w:rsidR="00490D42" w:rsidRPr="002F5F3A" w:rsidRDefault="00490D42" w:rsidP="00DB2242">
            <w:pPr>
              <w:pStyle w:val="aa"/>
              <w:ind w:right="20"/>
            </w:pPr>
            <w:r w:rsidRPr="002F5F3A">
              <w:t xml:space="preserve">Host </w:t>
            </w:r>
          </w:p>
        </w:tc>
        <w:tc>
          <w:tcPr>
            <w:tcW w:w="6840" w:type="dxa"/>
          </w:tcPr>
          <w:p w14:paraId="19E44FAE" w14:textId="77777777" w:rsidR="00490D42" w:rsidRPr="002F5F3A" w:rsidRDefault="00490D42" w:rsidP="00DB2242">
            <w:pPr>
              <w:pStyle w:val="afffc"/>
              <w:ind w:right="20"/>
            </w:pPr>
            <w:r w:rsidRPr="002F5F3A">
              <w:t>Manages the traffic of each device connected to the segment, and the error count by hosts.</w:t>
            </w:r>
          </w:p>
        </w:tc>
      </w:tr>
      <w:tr w:rsidR="00490D42" w14:paraId="536BF147" w14:textId="77777777" w:rsidTr="007037AB">
        <w:tc>
          <w:tcPr>
            <w:tcW w:w="2160" w:type="dxa"/>
          </w:tcPr>
          <w:p w14:paraId="0D2D8700" w14:textId="77777777" w:rsidR="00490D42" w:rsidRPr="002F5F3A" w:rsidRDefault="00490D42" w:rsidP="00DB2242">
            <w:pPr>
              <w:pStyle w:val="aa"/>
              <w:ind w:right="20"/>
            </w:pPr>
            <w:r w:rsidRPr="002F5F3A">
              <w:t>N high level hosts</w:t>
            </w:r>
          </w:p>
        </w:tc>
        <w:tc>
          <w:tcPr>
            <w:tcW w:w="6840" w:type="dxa"/>
          </w:tcPr>
          <w:p w14:paraId="26A0CA64" w14:textId="77777777" w:rsidR="00490D42" w:rsidRPr="002F5F3A" w:rsidRDefault="00490D42" w:rsidP="00DB2242">
            <w:pPr>
              <w:pStyle w:val="afffc"/>
              <w:ind w:right="20"/>
            </w:pPr>
            <w:r w:rsidRPr="002F5F3A">
              <w:t xml:space="preserve">Finds the host that generates the most traffic during a certain period among the hosts found in the above host table. </w:t>
            </w:r>
          </w:p>
          <w:p w14:paraId="01812B6F" w14:textId="77777777" w:rsidR="00490D42" w:rsidRPr="002F5F3A" w:rsidRDefault="00490D42" w:rsidP="00DB2242">
            <w:pPr>
              <w:pStyle w:val="afffc"/>
              <w:ind w:right="20"/>
            </w:pPr>
            <w:r w:rsidRPr="002F5F3A">
              <w:t>The manager can get information by setting the data type, the interval, and the number of hosts that he/she wants.</w:t>
            </w:r>
          </w:p>
        </w:tc>
      </w:tr>
      <w:tr w:rsidR="00490D42" w14:paraId="6C8912F8" w14:textId="77777777" w:rsidTr="007037AB">
        <w:tc>
          <w:tcPr>
            <w:tcW w:w="2160" w:type="dxa"/>
          </w:tcPr>
          <w:p w14:paraId="6F141439" w14:textId="77777777" w:rsidR="00490D42" w:rsidRPr="002F5F3A" w:rsidRDefault="00490D42" w:rsidP="00DB2242">
            <w:pPr>
              <w:pStyle w:val="aa"/>
              <w:ind w:right="20"/>
            </w:pPr>
            <w:r w:rsidRPr="002F5F3A">
              <w:t>Traffic matrix</w:t>
            </w:r>
          </w:p>
        </w:tc>
        <w:tc>
          <w:tcPr>
            <w:tcW w:w="6840" w:type="dxa"/>
          </w:tcPr>
          <w:p w14:paraId="7058B56E" w14:textId="77777777" w:rsidR="00490D42" w:rsidRPr="002F5F3A" w:rsidRDefault="00490D42" w:rsidP="00DB2242">
            <w:pPr>
              <w:pStyle w:val="afffc"/>
              <w:ind w:right="20"/>
            </w:pPr>
            <w:r w:rsidRPr="002F5F3A">
              <w:t>Collects the information on the traffic and errors generated between two hosts based on data link layer, that is, MAC address.</w:t>
            </w:r>
          </w:p>
          <w:p w14:paraId="16353E5D" w14:textId="77777777" w:rsidR="00490D42" w:rsidRPr="002F5F3A" w:rsidRDefault="00490D42" w:rsidP="00DB2242">
            <w:pPr>
              <w:pStyle w:val="afffc"/>
              <w:ind w:right="20"/>
            </w:pPr>
            <w:r w:rsidRPr="002F5F3A">
              <w:t xml:space="preserve">With this information, you can see who uses a certain host most often. </w:t>
            </w:r>
          </w:p>
          <w:p w14:paraId="13A643F0" w14:textId="77777777" w:rsidR="00490D42" w:rsidRPr="002F5F3A" w:rsidRDefault="00490D42" w:rsidP="00DB2242">
            <w:pPr>
              <w:pStyle w:val="afffc"/>
              <w:ind w:right="20"/>
            </w:pPr>
            <w:r w:rsidRPr="002F5F3A">
              <w:t>If a host in other segment users the host the most, you cannot find the actual user because the user uses the host through the router.</w:t>
            </w:r>
          </w:p>
        </w:tc>
      </w:tr>
      <w:tr w:rsidR="00490D42" w14:paraId="4F2452A1" w14:textId="77777777" w:rsidTr="007037AB">
        <w:tc>
          <w:tcPr>
            <w:tcW w:w="2160" w:type="dxa"/>
          </w:tcPr>
          <w:p w14:paraId="61A9AA8E" w14:textId="77777777" w:rsidR="00490D42" w:rsidRPr="002F5F3A" w:rsidRDefault="00490D42" w:rsidP="00DB2242">
            <w:pPr>
              <w:pStyle w:val="aa"/>
              <w:ind w:right="20"/>
            </w:pPr>
            <w:r w:rsidRPr="002F5F3A">
              <w:t>Filter</w:t>
            </w:r>
          </w:p>
        </w:tc>
        <w:tc>
          <w:tcPr>
            <w:tcW w:w="6840" w:type="dxa"/>
          </w:tcPr>
          <w:p w14:paraId="4500EA2B" w14:textId="77777777" w:rsidR="00490D42" w:rsidRPr="002F5F3A" w:rsidRDefault="00490D42" w:rsidP="00DB2242">
            <w:pPr>
              <w:pStyle w:val="afffc"/>
              <w:ind w:right="20"/>
            </w:pPr>
            <w:r w:rsidRPr="002F5F3A">
              <w:t>Used by the manager to monitor the trend of a particular packet.</w:t>
            </w:r>
          </w:p>
        </w:tc>
      </w:tr>
      <w:tr w:rsidR="00490D42" w14:paraId="023A8CE6" w14:textId="77777777" w:rsidTr="007037AB">
        <w:tc>
          <w:tcPr>
            <w:tcW w:w="2160" w:type="dxa"/>
          </w:tcPr>
          <w:p w14:paraId="3F82D09E" w14:textId="77777777" w:rsidR="00490D42" w:rsidRPr="002F5F3A" w:rsidRDefault="00490D42" w:rsidP="00DB2242">
            <w:pPr>
              <w:pStyle w:val="aa"/>
              <w:ind w:right="20"/>
            </w:pPr>
            <w:r w:rsidRPr="002F5F3A">
              <w:t>Packet collection</w:t>
            </w:r>
          </w:p>
        </w:tc>
        <w:tc>
          <w:tcPr>
            <w:tcW w:w="6840" w:type="dxa"/>
          </w:tcPr>
          <w:p w14:paraId="188A06FB" w14:textId="77777777" w:rsidR="00490D42" w:rsidRPr="002F5F3A" w:rsidRDefault="00490D42" w:rsidP="00DB2242">
            <w:pPr>
              <w:pStyle w:val="afffc"/>
              <w:ind w:right="20"/>
            </w:pPr>
            <w:r w:rsidRPr="002F5F3A">
              <w:t>The manager collects and analyzes the packets generated in the segment.</w:t>
            </w:r>
          </w:p>
        </w:tc>
      </w:tr>
      <w:tr w:rsidR="00490D42" w14:paraId="58345A6E" w14:textId="77777777" w:rsidTr="007037AB">
        <w:tc>
          <w:tcPr>
            <w:tcW w:w="2160" w:type="dxa"/>
          </w:tcPr>
          <w:p w14:paraId="1B3C127F" w14:textId="77777777" w:rsidR="00490D42" w:rsidRPr="002F5F3A" w:rsidRDefault="00490D42" w:rsidP="00DB2242">
            <w:pPr>
              <w:pStyle w:val="aa"/>
              <w:ind w:right="20"/>
            </w:pPr>
            <w:r w:rsidRPr="002F5F3A">
              <w:t>Event</w:t>
            </w:r>
          </w:p>
        </w:tc>
        <w:tc>
          <w:tcPr>
            <w:tcW w:w="6840" w:type="dxa"/>
          </w:tcPr>
          <w:p w14:paraId="6A9E5BCB" w14:textId="77777777" w:rsidR="00490D42" w:rsidRPr="002F5F3A" w:rsidRDefault="00490D42" w:rsidP="00DB2242">
            <w:pPr>
              <w:pStyle w:val="afffc"/>
              <w:ind w:right="20"/>
            </w:pPr>
            <w:r w:rsidRPr="002F5F3A">
              <w:t>When a certain event occurs, this item saves the log and sends a warning message to the manager. The trap generation and the logging storage are optional.</w:t>
            </w:r>
          </w:p>
        </w:tc>
      </w:tr>
    </w:tbl>
    <w:p w14:paraId="6B7E0613" w14:textId="77777777" w:rsidR="00490D42" w:rsidRDefault="00490D42" w:rsidP="00DB2242">
      <w:pPr>
        <w:ind w:right="20"/>
        <w:rPr>
          <w:rFonts w:cs="Times New Roman"/>
        </w:rPr>
      </w:pPr>
    </w:p>
    <w:p w14:paraId="5CBBF81E" w14:textId="77777777" w:rsidR="00490D42" w:rsidRDefault="00490D42" w:rsidP="00DB2242">
      <w:pPr>
        <w:pStyle w:val="3"/>
        <w:ind w:left="0" w:right="20"/>
      </w:pPr>
      <w:bookmarkStart w:id="2569" w:name="_Toc198620871"/>
      <w:bookmarkStart w:id="2570" w:name="_Toc259695798"/>
      <w:bookmarkStart w:id="2571" w:name="_Toc361679391"/>
      <w:bookmarkStart w:id="2572" w:name="_Toc444695122"/>
      <w:r w:rsidRPr="00291BB3">
        <w:t>RMON</w:t>
      </w:r>
      <w:r w:rsidRPr="00D867F8">
        <w:t xml:space="preserve"> Alarm and Event Group Configuration</w:t>
      </w:r>
      <w:bookmarkEnd w:id="2569"/>
      <w:bookmarkEnd w:id="2570"/>
      <w:bookmarkEnd w:id="2571"/>
      <w:bookmarkEnd w:id="2572"/>
    </w:p>
    <w:p w14:paraId="322A826C" w14:textId="77777777" w:rsidR="00490D42" w:rsidRDefault="00490D42" w:rsidP="00DB2242">
      <w:pPr>
        <w:pStyle w:val="a3"/>
        <w:ind w:left="0" w:right="20"/>
      </w:pPr>
      <w:r w:rsidRPr="002F5F3A">
        <w:t>The user can set RMON configuration through CLI or SNMP manager.</w:t>
      </w:r>
    </w:p>
    <w:p w14:paraId="23DA35D0" w14:textId="77777777" w:rsidR="00490D42" w:rsidRDefault="006A4BB0" w:rsidP="00DB2242">
      <w:pPr>
        <w:pStyle w:val="afffff3"/>
        <w:ind w:left="0" w:right="20"/>
      </w:pPr>
      <w:bookmarkStart w:id="2573" w:name="_Toc271813818"/>
      <w:bookmarkStart w:id="2574" w:name="_Toc363228559"/>
      <w:bookmarkStart w:id="2575" w:name="_Toc391575304"/>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162</w:t>
      </w:r>
      <w:r w:rsidR="005832B8">
        <w:fldChar w:fldCharType="end"/>
      </w:r>
      <w:r w:rsidR="00490D42">
        <w:rPr>
          <w:rFonts w:hint="eastAsia"/>
        </w:rPr>
        <w:t xml:space="preserve"> </w:t>
      </w:r>
      <w:bookmarkEnd w:id="2573"/>
      <w:r w:rsidR="00490D42" w:rsidRPr="002F5F3A">
        <w:t>Commands for RMON Alarm and Event Configuration</w:t>
      </w:r>
      <w:bookmarkEnd w:id="2574"/>
      <w:bookmarkEnd w:id="2575"/>
    </w:p>
    <w:tbl>
      <w:tblPr>
        <w:tblStyle w:val="CLIWide"/>
        <w:tblW w:w="0" w:type="auto"/>
        <w:tblLook w:val="01E0" w:firstRow="1" w:lastRow="1" w:firstColumn="1" w:lastColumn="1" w:noHBand="0" w:noVBand="0"/>
      </w:tblPr>
      <w:tblGrid>
        <w:gridCol w:w="3074"/>
        <w:gridCol w:w="4002"/>
        <w:gridCol w:w="1072"/>
      </w:tblGrid>
      <w:tr w:rsidR="00490D42"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2F5F3A" w:rsidRDefault="00490D42" w:rsidP="00DB2242">
            <w:pPr>
              <w:pStyle w:val="ab"/>
              <w:wordWrap/>
              <w:ind w:right="20"/>
              <w:rPr>
                <w:b w:val="0"/>
              </w:rPr>
            </w:pPr>
            <w:r w:rsidRPr="002F5F3A">
              <w:rPr>
                <w:b w:val="0"/>
              </w:rPr>
              <w:t xml:space="preserve">Command </w:t>
            </w:r>
          </w:p>
        </w:tc>
        <w:tc>
          <w:tcPr>
            <w:tcW w:w="4500" w:type="dxa"/>
          </w:tcPr>
          <w:p w14:paraId="4B360725" w14:textId="77777777" w:rsidR="00490D42" w:rsidRPr="002F5F3A" w:rsidRDefault="00490D42" w:rsidP="00DB2242">
            <w:pPr>
              <w:pStyle w:val="ab"/>
              <w:wordWrap/>
              <w:ind w:right="20"/>
              <w:rPr>
                <w:b w:val="0"/>
              </w:rPr>
            </w:pPr>
            <w:r w:rsidRPr="002F5F3A">
              <w:rPr>
                <w:b w:val="0"/>
              </w:rPr>
              <w:t>Description</w:t>
            </w:r>
          </w:p>
        </w:tc>
        <w:tc>
          <w:tcPr>
            <w:tcW w:w="1080" w:type="dxa"/>
          </w:tcPr>
          <w:p w14:paraId="72BCEF14" w14:textId="77777777" w:rsidR="00490D42" w:rsidRPr="002F5F3A" w:rsidRDefault="00490D42" w:rsidP="00DB2242">
            <w:pPr>
              <w:pStyle w:val="ab"/>
              <w:wordWrap/>
              <w:ind w:right="20"/>
              <w:rPr>
                <w:b w:val="0"/>
              </w:rPr>
            </w:pPr>
            <w:r w:rsidRPr="002F5F3A">
              <w:rPr>
                <w:b w:val="0"/>
              </w:rPr>
              <w:t>Mode</w:t>
            </w:r>
          </w:p>
        </w:tc>
      </w:tr>
      <w:tr w:rsidR="00490D42" w14:paraId="6D473668" w14:textId="77777777" w:rsidTr="007037AB">
        <w:tc>
          <w:tcPr>
            <w:tcW w:w="3420" w:type="dxa"/>
          </w:tcPr>
          <w:p w14:paraId="32E3BF4E" w14:textId="77777777" w:rsidR="00490D42" w:rsidRPr="002F5F3A" w:rsidRDefault="00490D42" w:rsidP="00DB2242">
            <w:pPr>
              <w:pStyle w:val="aa"/>
              <w:ind w:right="20"/>
            </w:pPr>
            <w:r w:rsidRPr="002F5F3A">
              <w:t xml:space="preserve">rmon alarm </w:t>
            </w:r>
            <w:r w:rsidRPr="002F5F3A">
              <w:rPr>
                <w:i/>
                <w:iCs/>
              </w:rPr>
              <w:t>index</w:t>
            </w:r>
            <w:r w:rsidRPr="002F5F3A">
              <w:t xml:space="preserve"> </w:t>
            </w:r>
            <w:r w:rsidRPr="002F5F3A">
              <w:rPr>
                <w:i/>
              </w:rPr>
              <w:t>variable</w:t>
            </w:r>
            <w:r w:rsidRPr="002F5F3A">
              <w:t xml:space="preserve"> interval </w:t>
            </w:r>
            <w:r w:rsidRPr="002F5F3A">
              <w:rPr>
                <w:i/>
                <w:iCs/>
              </w:rPr>
              <w:t>seconds</w:t>
            </w:r>
            <w:r w:rsidRPr="002F5F3A">
              <w:t xml:space="preserve"> </w:t>
            </w:r>
          </w:p>
          <w:p w14:paraId="662EE980" w14:textId="77777777" w:rsidR="00490D42" w:rsidRPr="002F5F3A" w:rsidRDefault="00490D42" w:rsidP="00DB2242">
            <w:pPr>
              <w:pStyle w:val="aa"/>
              <w:ind w:right="20"/>
            </w:pPr>
            <w:r w:rsidRPr="002F5F3A">
              <w:t xml:space="preserve">{absolute |delta} </w:t>
            </w:r>
          </w:p>
          <w:p w14:paraId="30C0CF5C" w14:textId="77777777" w:rsidR="00490D42" w:rsidRPr="002F5F3A" w:rsidRDefault="00490D42" w:rsidP="00DB2242">
            <w:pPr>
              <w:pStyle w:val="aa"/>
              <w:ind w:right="20"/>
            </w:pPr>
            <w:r w:rsidRPr="002F5F3A">
              <w:t xml:space="preserve">rising-threshold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6FDFB990" w14:textId="77777777" w:rsidR="00490D42" w:rsidRPr="002F5F3A" w:rsidRDefault="00490D42" w:rsidP="00DB2242">
            <w:pPr>
              <w:pStyle w:val="aa"/>
              <w:ind w:right="20"/>
            </w:pPr>
            <w:r w:rsidRPr="002F5F3A">
              <w:t xml:space="preserve">falling-threshold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14:paraId="74DEAB8A"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500" w:type="dxa"/>
          </w:tcPr>
          <w:p w14:paraId="1D67D26F" w14:textId="77777777" w:rsidR="00490D42" w:rsidRPr="002F5F3A" w:rsidRDefault="00490D42" w:rsidP="00DB2242">
            <w:pPr>
              <w:pStyle w:val="afffc"/>
              <w:ind w:right="20"/>
            </w:pPr>
            <w:r w:rsidRPr="002F5F3A">
              <w:t xml:space="preserve">Adds a RMON alarm to RMON alarm table </w:t>
            </w:r>
          </w:p>
          <w:p w14:paraId="3300A532" w14:textId="77777777" w:rsidR="00490D42" w:rsidRPr="002F5F3A" w:rsidRDefault="00490D42" w:rsidP="00DB2242">
            <w:pPr>
              <w:pStyle w:val="a9"/>
              <w:numPr>
                <w:ilvl w:val="0"/>
                <w:numId w:val="10"/>
              </w:numPr>
              <w:wordWrap/>
              <w:ind w:left="0" w:right="20"/>
              <w:rPr>
                <w:rStyle w:val="Charf5"/>
              </w:rPr>
            </w:pPr>
            <w:r w:rsidRPr="002F5F3A">
              <w:rPr>
                <w:i/>
                <w:iCs/>
              </w:rPr>
              <w:t>Index</w:t>
            </w:r>
            <w:r w:rsidRPr="002F5F3A">
              <w:rPr>
                <w:rStyle w:val="Charf5"/>
              </w:rPr>
              <w:t>: Alarm index</w:t>
            </w:r>
          </w:p>
          <w:p w14:paraId="3ACE43D5" w14:textId="77777777" w:rsidR="00490D42" w:rsidRPr="002F5F3A" w:rsidRDefault="00490D42" w:rsidP="00DB2242">
            <w:pPr>
              <w:pStyle w:val="afffc"/>
              <w:ind w:right="20"/>
            </w:pPr>
            <w:r w:rsidRPr="002F5F3A">
              <w:rPr>
                <w:i/>
                <w:iCs/>
              </w:rPr>
              <w:t>Variable</w:t>
            </w:r>
            <w:r w:rsidRPr="002F5F3A">
              <w:rPr>
                <w:iCs/>
              </w:rPr>
              <w:t>: As the target of</w:t>
            </w:r>
            <w:r w:rsidRPr="002F5F3A">
              <w:t xml:space="preserve"> Alarm, any SNMP mib instance is specified</w:t>
            </w:r>
          </w:p>
          <w:p w14:paraId="160D25F6" w14:textId="77777777" w:rsidR="00490D42" w:rsidRPr="002F5F3A" w:rsidRDefault="00490D42" w:rsidP="00DB2242">
            <w:pPr>
              <w:pStyle w:val="afffc"/>
              <w:ind w:right="20"/>
            </w:pPr>
            <w:r w:rsidRPr="002F5F3A">
              <w:rPr>
                <w:iCs/>
              </w:rPr>
              <w:t>Interval</w:t>
            </w:r>
            <w:r w:rsidRPr="002F5F3A">
              <w:t>: Sampling time period (Unit: second).</w:t>
            </w:r>
          </w:p>
          <w:p w14:paraId="11761135" w14:textId="77777777" w:rsidR="00490D42" w:rsidRPr="002F5F3A" w:rsidRDefault="00490D42" w:rsidP="00DB2242">
            <w:pPr>
              <w:pStyle w:val="afffc"/>
              <w:ind w:right="20"/>
            </w:pPr>
            <w:r w:rsidRPr="002F5F3A">
              <w:t xml:space="preserve">Absolute: Indicates the sampled </w:t>
            </w:r>
            <w:r w:rsidRPr="002F5F3A">
              <w:rPr>
                <w:iCs/>
              </w:rPr>
              <w:t>alarm value to be set and monitored as absolute value.</w:t>
            </w:r>
          </w:p>
          <w:p w14:paraId="797ED2A0" w14:textId="77777777" w:rsidR="00490D42" w:rsidRPr="002F5F3A" w:rsidRDefault="00490D42" w:rsidP="00DB2242">
            <w:pPr>
              <w:pStyle w:val="afffc"/>
              <w:ind w:right="20"/>
            </w:pPr>
            <w:r w:rsidRPr="002F5F3A">
              <w:t xml:space="preserve">Delta: Indicates the sampled </w:t>
            </w:r>
            <w:r w:rsidRPr="002F5F3A">
              <w:rPr>
                <w:iCs/>
              </w:rPr>
              <w:t xml:space="preserve">alarm value to be monitored in terms of the difference between current and previous values. </w:t>
            </w:r>
          </w:p>
          <w:p w14:paraId="1163430F" w14:textId="77777777" w:rsidR="00490D42" w:rsidRPr="002F5F3A" w:rsidRDefault="00490D42" w:rsidP="00DB2242">
            <w:pPr>
              <w:pStyle w:val="afffc"/>
              <w:ind w:right="20"/>
            </w:pPr>
            <w:r w:rsidRPr="002F5F3A">
              <w:t xml:space="preserve">Rising-threshold, falling-threshold </w:t>
            </w:r>
            <w:r w:rsidRPr="002F5F3A">
              <w:rPr>
                <w:i/>
              </w:rPr>
              <w:t>value</w:t>
            </w:r>
            <w:r w:rsidRPr="002F5F3A">
              <w:t>: The configured value which is used as the reference while the system generates alarm.</w:t>
            </w:r>
          </w:p>
          <w:p w14:paraId="28103E8A" w14:textId="77777777" w:rsidR="00490D42" w:rsidRPr="002F5F3A" w:rsidRDefault="00490D42" w:rsidP="00DB2242">
            <w:pPr>
              <w:pStyle w:val="afffc"/>
              <w:ind w:right="20"/>
            </w:pPr>
            <w:proofErr w:type="gramStart"/>
            <w:r w:rsidRPr="002F5F3A">
              <w:rPr>
                <w:iCs/>
              </w:rPr>
              <w:t>event</w:t>
            </w:r>
            <w:proofErr w:type="gramEnd"/>
            <w:r w:rsidRPr="002F5F3A">
              <w:t xml:space="preserve">: Indicates the specified event to be </w:t>
            </w:r>
            <w:r w:rsidRPr="002F5F3A">
              <w:lastRenderedPageBreak/>
              <w:t xml:space="preserve">invoked when the sampled alarm value reaches either rising-threshold or falling </w:t>
            </w:r>
            <w:r w:rsidRPr="002F5F3A">
              <w:t>–</w:t>
            </w:r>
            <w:r w:rsidRPr="002F5F3A">
              <w:t>threshold.</w:t>
            </w:r>
          </w:p>
          <w:p w14:paraId="123BEE6E" w14:textId="77777777" w:rsidR="00490D42" w:rsidRPr="002F5F3A" w:rsidRDefault="00490D42" w:rsidP="00DB2242">
            <w:pPr>
              <w:pStyle w:val="afffc"/>
              <w:ind w:right="20"/>
            </w:pPr>
            <w:proofErr w:type="gramStart"/>
            <w:r w:rsidRPr="002F5F3A">
              <w:t>owner</w:t>
            </w:r>
            <w:proofErr w:type="gramEnd"/>
            <w:r w:rsidRPr="002F5F3A">
              <w:t>: Registers the owner of the alarm.</w:t>
            </w:r>
          </w:p>
        </w:tc>
        <w:tc>
          <w:tcPr>
            <w:tcW w:w="1080" w:type="dxa"/>
          </w:tcPr>
          <w:p w14:paraId="2036B194" w14:textId="77777777" w:rsidR="00490D42" w:rsidRPr="002F5F3A" w:rsidRDefault="00490D42" w:rsidP="00DB2242">
            <w:pPr>
              <w:pStyle w:val="aa"/>
              <w:ind w:right="20"/>
            </w:pPr>
            <w:r w:rsidRPr="002F5F3A">
              <w:lastRenderedPageBreak/>
              <w:t>Config</w:t>
            </w:r>
          </w:p>
        </w:tc>
      </w:tr>
      <w:tr w:rsidR="00490D42" w14:paraId="7DD2F9B5" w14:textId="77777777" w:rsidTr="007037AB">
        <w:trPr>
          <w:trHeight w:val="387"/>
        </w:trPr>
        <w:tc>
          <w:tcPr>
            <w:tcW w:w="3420" w:type="dxa"/>
          </w:tcPr>
          <w:p w14:paraId="5FFF2419" w14:textId="77777777" w:rsidR="00490D42" w:rsidRPr="002F5F3A" w:rsidRDefault="00490D42" w:rsidP="00DB2242">
            <w:pPr>
              <w:pStyle w:val="aa"/>
              <w:ind w:right="20"/>
            </w:pPr>
            <w:r w:rsidRPr="002F5F3A">
              <w:lastRenderedPageBreak/>
              <w:t xml:space="preserve">rmon event </w:t>
            </w:r>
            <w:r w:rsidRPr="002F5F3A">
              <w:rPr>
                <w:i/>
                <w:iCs/>
              </w:rPr>
              <w:t>index</w:t>
            </w:r>
            <w:r w:rsidRPr="002F5F3A">
              <w:t xml:space="preserve">  </w:t>
            </w:r>
          </w:p>
          <w:p w14:paraId="5A18B7B6" w14:textId="77777777" w:rsidR="00490D42" w:rsidRPr="002F5F3A" w:rsidRDefault="00490D42" w:rsidP="00DB2242">
            <w:pPr>
              <w:pStyle w:val="aa"/>
              <w:ind w:right="20"/>
            </w:pPr>
            <w:r w:rsidRPr="002F5F3A">
              <w:t>[log]</w:t>
            </w:r>
          </w:p>
          <w:p w14:paraId="014C98CA" w14:textId="77777777" w:rsidR="00490D42" w:rsidRPr="002F5F3A" w:rsidRDefault="00490D42" w:rsidP="00DB2242">
            <w:pPr>
              <w:pStyle w:val="aa"/>
              <w:ind w:right="20"/>
            </w:pPr>
            <w:r w:rsidRPr="002F5F3A">
              <w:t xml:space="preserve">[trap </w:t>
            </w:r>
            <w:r w:rsidRPr="002F5F3A">
              <w:rPr>
                <w:i/>
                <w:iCs/>
              </w:rPr>
              <w:t>community</w:t>
            </w:r>
            <w:r w:rsidRPr="002F5F3A">
              <w:t>]</w:t>
            </w:r>
          </w:p>
          <w:p w14:paraId="728E1E6C" w14:textId="77777777" w:rsidR="00490D42" w:rsidRPr="002F5F3A" w:rsidRDefault="00490D42" w:rsidP="00DB2242">
            <w:pPr>
              <w:pStyle w:val="aa"/>
              <w:ind w:right="20"/>
            </w:pPr>
            <w:r w:rsidRPr="002F5F3A">
              <w:t xml:space="preserve">[description </w:t>
            </w:r>
            <w:r w:rsidRPr="002F5F3A">
              <w:rPr>
                <w:i/>
                <w:iCs/>
              </w:rPr>
              <w:t>string</w:t>
            </w:r>
            <w:r w:rsidRPr="002F5F3A">
              <w:t>]</w:t>
            </w:r>
          </w:p>
          <w:p w14:paraId="51321969" w14:textId="77777777" w:rsidR="00490D42" w:rsidRPr="002F5F3A" w:rsidRDefault="00490D42" w:rsidP="00DB2242">
            <w:pPr>
              <w:pStyle w:val="aa"/>
              <w:ind w:right="20"/>
            </w:pPr>
            <w:r w:rsidRPr="002F5F3A">
              <w:t xml:space="preserve">[owner </w:t>
            </w:r>
            <w:r w:rsidRPr="002F5F3A">
              <w:rPr>
                <w:i/>
                <w:iCs/>
              </w:rPr>
              <w:t>string</w:t>
            </w:r>
            <w:r w:rsidRPr="002F5F3A">
              <w:t xml:space="preserve">] </w:t>
            </w:r>
          </w:p>
        </w:tc>
        <w:tc>
          <w:tcPr>
            <w:tcW w:w="4500" w:type="dxa"/>
          </w:tcPr>
          <w:p w14:paraId="0A05A00C" w14:textId="77777777" w:rsidR="00490D42" w:rsidRPr="002F5F3A" w:rsidRDefault="00490D42" w:rsidP="00DB2242">
            <w:pPr>
              <w:pStyle w:val="afffc"/>
              <w:ind w:right="20"/>
            </w:pPr>
            <w:r w:rsidRPr="002F5F3A">
              <w:t>Adds an event to RMON event table</w:t>
            </w:r>
          </w:p>
          <w:p w14:paraId="14D9AA1A" w14:textId="77777777" w:rsidR="00490D42" w:rsidRPr="002F5F3A" w:rsidRDefault="00490D42" w:rsidP="00DB2242">
            <w:pPr>
              <w:pStyle w:val="afffc"/>
              <w:ind w:right="20"/>
            </w:pPr>
            <w:r w:rsidRPr="002F5F3A">
              <w:rPr>
                <w:i/>
                <w:iCs/>
              </w:rPr>
              <w:t>Index</w:t>
            </w:r>
            <w:r w:rsidRPr="002F5F3A">
              <w:t>: Event index.</w:t>
            </w:r>
          </w:p>
          <w:p w14:paraId="7D5F74B1" w14:textId="77777777" w:rsidR="00490D42" w:rsidRPr="002F5F3A" w:rsidRDefault="00490D42" w:rsidP="00DB2242">
            <w:pPr>
              <w:pStyle w:val="afffc"/>
              <w:ind w:right="20"/>
            </w:pPr>
            <w:proofErr w:type="gramStart"/>
            <w:r w:rsidRPr="002F5F3A">
              <w:t>log</w:t>
            </w:r>
            <w:proofErr w:type="gramEnd"/>
            <w:r w:rsidRPr="002F5F3A">
              <w:t xml:space="preserve">: Sets the system to produce log when an Event happens. </w:t>
            </w:r>
          </w:p>
          <w:p w14:paraId="520CB4EB" w14:textId="77777777" w:rsidR="00490D42" w:rsidRPr="002F5F3A" w:rsidRDefault="00490D42" w:rsidP="00DB2242">
            <w:pPr>
              <w:pStyle w:val="afffc"/>
              <w:ind w:right="20"/>
            </w:pPr>
            <w:proofErr w:type="gramStart"/>
            <w:r w:rsidRPr="002F5F3A">
              <w:t>trap</w:t>
            </w:r>
            <w:proofErr w:type="gramEnd"/>
            <w:r w:rsidRPr="002F5F3A">
              <w:t xml:space="preserve">: Sets the system to transfer trap along with community when an Event happens.  </w:t>
            </w:r>
          </w:p>
          <w:p w14:paraId="4C8576B5" w14:textId="77777777" w:rsidR="00490D42" w:rsidRPr="002F5F3A" w:rsidRDefault="00490D42" w:rsidP="00DB2242">
            <w:pPr>
              <w:pStyle w:val="afffc"/>
              <w:ind w:right="20"/>
            </w:pPr>
            <w:proofErr w:type="gramStart"/>
            <w:r w:rsidRPr="002F5F3A">
              <w:t>owner</w:t>
            </w:r>
            <w:proofErr w:type="gramEnd"/>
            <w:r w:rsidRPr="002F5F3A">
              <w:t xml:space="preserve">: Registers the owner of the Event. </w:t>
            </w:r>
          </w:p>
          <w:p w14:paraId="3727E7B4" w14:textId="77777777" w:rsidR="00490D42" w:rsidRPr="002F5F3A" w:rsidRDefault="00490D42" w:rsidP="00DB2242">
            <w:pPr>
              <w:pStyle w:val="afffc"/>
              <w:ind w:right="20"/>
            </w:pPr>
            <w:proofErr w:type="gramStart"/>
            <w:r w:rsidRPr="002F5F3A">
              <w:t>description</w:t>
            </w:r>
            <w:proofErr w:type="gramEnd"/>
            <w:r w:rsidRPr="002F5F3A">
              <w:rPr>
                <w:i/>
              </w:rPr>
              <w:t xml:space="preserve">: </w:t>
            </w:r>
            <w:r w:rsidRPr="002F5F3A">
              <w:t>Registers the description about the Event.</w:t>
            </w:r>
          </w:p>
        </w:tc>
        <w:tc>
          <w:tcPr>
            <w:tcW w:w="1080" w:type="dxa"/>
          </w:tcPr>
          <w:p w14:paraId="10F0B817" w14:textId="77777777" w:rsidR="00490D42" w:rsidRPr="002F5F3A" w:rsidRDefault="00490D42" w:rsidP="00DB2242">
            <w:pPr>
              <w:pStyle w:val="aa"/>
              <w:ind w:right="20"/>
            </w:pPr>
            <w:r w:rsidRPr="002F5F3A">
              <w:t>Config</w:t>
            </w:r>
          </w:p>
        </w:tc>
      </w:tr>
      <w:tr w:rsidR="00490D42" w14:paraId="5C8E6130" w14:textId="77777777" w:rsidTr="007037AB">
        <w:tc>
          <w:tcPr>
            <w:tcW w:w="3420" w:type="dxa"/>
          </w:tcPr>
          <w:p w14:paraId="21C28D2A" w14:textId="77777777" w:rsidR="00490D42" w:rsidRPr="002F5F3A" w:rsidRDefault="00490D42" w:rsidP="00DB2242">
            <w:pPr>
              <w:pStyle w:val="aa"/>
              <w:ind w:right="20"/>
            </w:pPr>
            <w:r w:rsidRPr="002F5F3A">
              <w:t xml:space="preserve">no rmon alarm </w:t>
            </w:r>
            <w:r w:rsidRPr="002F5F3A">
              <w:rPr>
                <w:i/>
                <w:iCs/>
              </w:rPr>
              <w:t>alarm-index</w:t>
            </w:r>
          </w:p>
        </w:tc>
        <w:tc>
          <w:tcPr>
            <w:tcW w:w="4500" w:type="dxa"/>
          </w:tcPr>
          <w:p w14:paraId="3FAE5A33" w14:textId="77777777" w:rsidR="00490D42" w:rsidRPr="002F5F3A" w:rsidRDefault="00490D42" w:rsidP="00DB2242">
            <w:pPr>
              <w:pStyle w:val="afffc"/>
              <w:ind w:right="20"/>
            </w:pPr>
            <w:r w:rsidRPr="002F5F3A">
              <w:t xml:space="preserve">Clears the setting of RMON alarm. </w:t>
            </w:r>
          </w:p>
        </w:tc>
        <w:tc>
          <w:tcPr>
            <w:tcW w:w="1080" w:type="dxa"/>
          </w:tcPr>
          <w:p w14:paraId="1EC73D7B" w14:textId="77777777" w:rsidR="00490D42" w:rsidRPr="002F5F3A" w:rsidRDefault="00490D42" w:rsidP="00DB2242">
            <w:pPr>
              <w:pStyle w:val="aa"/>
              <w:ind w:right="20"/>
            </w:pPr>
            <w:r w:rsidRPr="002F5F3A">
              <w:t>Config</w:t>
            </w:r>
          </w:p>
        </w:tc>
      </w:tr>
      <w:tr w:rsidR="00490D42" w14:paraId="5F1480A7" w14:textId="77777777" w:rsidTr="007037AB">
        <w:tc>
          <w:tcPr>
            <w:tcW w:w="3420" w:type="dxa"/>
          </w:tcPr>
          <w:p w14:paraId="5D334F8B" w14:textId="77777777" w:rsidR="00490D42" w:rsidRPr="002F5F3A" w:rsidRDefault="00490D42" w:rsidP="00DB2242">
            <w:pPr>
              <w:pStyle w:val="aa"/>
              <w:ind w:right="20"/>
            </w:pPr>
            <w:r w:rsidRPr="002F5F3A">
              <w:t xml:space="preserve">no rmon event </w:t>
            </w:r>
            <w:r w:rsidRPr="002F5F3A">
              <w:rPr>
                <w:i/>
                <w:iCs/>
              </w:rPr>
              <w:t>event-index</w:t>
            </w:r>
            <w:r w:rsidRPr="002F5F3A">
              <w:t xml:space="preserve"> </w:t>
            </w:r>
          </w:p>
        </w:tc>
        <w:tc>
          <w:tcPr>
            <w:tcW w:w="4500" w:type="dxa"/>
          </w:tcPr>
          <w:p w14:paraId="147F70EC" w14:textId="77777777" w:rsidR="00490D42" w:rsidRPr="002F5F3A" w:rsidRDefault="00490D42" w:rsidP="00DB2242">
            <w:pPr>
              <w:pStyle w:val="afffc"/>
              <w:ind w:right="20"/>
            </w:pPr>
            <w:r w:rsidRPr="002F5F3A">
              <w:t>Clears the setting of RMON event.</w:t>
            </w:r>
          </w:p>
        </w:tc>
        <w:tc>
          <w:tcPr>
            <w:tcW w:w="1080" w:type="dxa"/>
          </w:tcPr>
          <w:p w14:paraId="781BD703" w14:textId="77777777" w:rsidR="00490D42" w:rsidRPr="002F5F3A" w:rsidRDefault="00490D42" w:rsidP="00DB2242">
            <w:pPr>
              <w:pStyle w:val="aa"/>
              <w:ind w:right="20"/>
            </w:pPr>
            <w:r w:rsidRPr="002F5F3A">
              <w:t>Config</w:t>
            </w:r>
          </w:p>
        </w:tc>
      </w:tr>
      <w:tr w:rsidR="00490D42" w14:paraId="492FD9F9" w14:textId="77777777" w:rsidTr="007037AB">
        <w:tc>
          <w:tcPr>
            <w:tcW w:w="3420" w:type="dxa"/>
          </w:tcPr>
          <w:p w14:paraId="30987C88" w14:textId="77777777" w:rsidR="00490D42" w:rsidRPr="002F5F3A" w:rsidRDefault="00490D42" w:rsidP="00DB2242">
            <w:pPr>
              <w:pStyle w:val="aa"/>
              <w:ind w:right="20"/>
            </w:pPr>
            <w:r w:rsidRPr="002F5F3A">
              <w:t xml:space="preserve">show rmon alarms </w:t>
            </w:r>
          </w:p>
        </w:tc>
        <w:tc>
          <w:tcPr>
            <w:tcW w:w="4500" w:type="dxa"/>
          </w:tcPr>
          <w:p w14:paraId="64EE3C87" w14:textId="77777777" w:rsidR="00490D42" w:rsidRPr="002F5F3A" w:rsidRDefault="00490D42" w:rsidP="00DB2242">
            <w:pPr>
              <w:pStyle w:val="afffc"/>
              <w:ind w:right="20"/>
            </w:pPr>
            <w:r w:rsidRPr="002F5F3A">
              <w:t>Prints out RMON alarm information.</w:t>
            </w:r>
          </w:p>
        </w:tc>
        <w:tc>
          <w:tcPr>
            <w:tcW w:w="1080" w:type="dxa"/>
          </w:tcPr>
          <w:p w14:paraId="2295000E" w14:textId="77777777" w:rsidR="00490D42" w:rsidRPr="002F5F3A" w:rsidRDefault="00490D42" w:rsidP="00DB2242">
            <w:pPr>
              <w:pStyle w:val="aa"/>
              <w:ind w:right="20"/>
            </w:pPr>
            <w:r w:rsidRPr="002F5F3A">
              <w:t>Privileged</w:t>
            </w:r>
          </w:p>
        </w:tc>
      </w:tr>
      <w:tr w:rsidR="00490D42" w14:paraId="181ED750" w14:textId="77777777" w:rsidTr="007037AB">
        <w:trPr>
          <w:trHeight w:val="206"/>
        </w:trPr>
        <w:tc>
          <w:tcPr>
            <w:tcW w:w="3420" w:type="dxa"/>
          </w:tcPr>
          <w:p w14:paraId="4BCA0AD6" w14:textId="77777777" w:rsidR="00490D42" w:rsidRPr="002F5F3A" w:rsidRDefault="00490D42" w:rsidP="00DB2242">
            <w:pPr>
              <w:pStyle w:val="aa"/>
              <w:ind w:right="20"/>
            </w:pPr>
            <w:r w:rsidRPr="002F5F3A">
              <w:t>show rmon events</w:t>
            </w:r>
          </w:p>
        </w:tc>
        <w:tc>
          <w:tcPr>
            <w:tcW w:w="4500" w:type="dxa"/>
          </w:tcPr>
          <w:p w14:paraId="210E845E" w14:textId="77777777" w:rsidR="00490D42" w:rsidRPr="002F5F3A" w:rsidRDefault="00490D42" w:rsidP="00DB2242">
            <w:pPr>
              <w:pStyle w:val="afffc"/>
              <w:ind w:right="20"/>
            </w:pPr>
            <w:r w:rsidRPr="002F5F3A">
              <w:t>Prints out RMON event information.</w:t>
            </w:r>
          </w:p>
        </w:tc>
        <w:tc>
          <w:tcPr>
            <w:tcW w:w="1080" w:type="dxa"/>
          </w:tcPr>
          <w:p w14:paraId="44F8CEB5" w14:textId="77777777" w:rsidR="00490D42" w:rsidRPr="002F5F3A" w:rsidRDefault="00490D42" w:rsidP="00DB2242">
            <w:pPr>
              <w:pStyle w:val="aa"/>
              <w:ind w:right="20"/>
            </w:pPr>
            <w:r w:rsidRPr="002F5F3A">
              <w:t>Privileged</w:t>
            </w:r>
          </w:p>
        </w:tc>
      </w:tr>
    </w:tbl>
    <w:p w14:paraId="7236DE91" w14:textId="77777777" w:rsidR="00490D42" w:rsidRDefault="00490D42" w:rsidP="00DB2242">
      <w:pPr>
        <w:pStyle w:val="a3"/>
        <w:ind w:left="0" w:right="20"/>
      </w:pPr>
      <w:r w:rsidRPr="002F5F3A">
        <w:t xml:space="preserve">The following example demonstrates how to set </w:t>
      </w:r>
      <w:r w:rsidR="00DB2242">
        <w:t xml:space="preserve">the </w:t>
      </w:r>
      <w:r w:rsidRPr="002F5F3A">
        <w:t>rmon alarm w</w:t>
      </w:r>
      <w:r w:rsidR="00042939">
        <w:t>ith respect to GigabitEthernet 7</w:t>
      </w:r>
      <w:r w:rsidRPr="002F5F3A">
        <w:t>/2. It shows th</w:t>
      </w:r>
      <w:r w:rsidR="00DB2242">
        <w:t>e</w:t>
      </w:r>
      <w:r w:rsidRPr="002F5F3A">
        <w:t xml:space="preserve"> system will do sampling in</w:t>
      </w:r>
      <w:r w:rsidR="00DB2242">
        <w:t xml:space="preserve"> the </w:t>
      </w:r>
      <w:r w:rsidRPr="002F5F3A">
        <w:t>O</w:t>
      </w:r>
      <w:r w:rsidR="00042939">
        <w:t>ctets value of GigabitEthernet 7</w:t>
      </w:r>
      <w:r w:rsidRPr="002F5F3A">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261"/>
      </w:tblGrid>
      <w:tr w:rsidR="00490D42" w14:paraId="475A5837" w14:textId="77777777" w:rsidTr="00291BB3">
        <w:tc>
          <w:tcPr>
            <w:tcW w:w="8820" w:type="dxa"/>
          </w:tcPr>
          <w:p w14:paraId="3E055DF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 </w:t>
            </w:r>
            <w:r w:rsidRPr="002A41F2">
              <w:rPr>
                <w:rFonts w:ascii="Courier New" w:hAnsi="Courier New" w:cs="Courier New"/>
                <w:b/>
                <w:bCs/>
              </w:rPr>
              <w:t>configure terminal</w:t>
            </w:r>
          </w:p>
          <w:p w14:paraId="6EF24E7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1 log trap rmon_test description RisingAlarm</w:t>
            </w:r>
          </w:p>
          <w:p w14:paraId="60B898C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2 log trap rmon_test description FallingAlarm</w:t>
            </w:r>
            <w:r w:rsidRPr="002A41F2">
              <w:rPr>
                <w:rFonts w:ascii="Courier New" w:hAnsi="Courier New" w:cs="Courier New"/>
              </w:rPr>
              <w:t xml:space="preserve"> </w:t>
            </w:r>
          </w:p>
          <w:p w14:paraId="24CAB03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00042939">
              <w:rPr>
                <w:rFonts w:ascii="Courier New" w:hAnsi="Courier New" w:cs="Courier New"/>
                <w:b/>
              </w:rPr>
              <w:t>interface GigabitEthernet 7</w:t>
            </w:r>
            <w:r w:rsidRPr="002A41F2">
              <w:rPr>
                <w:rFonts w:ascii="Courier New" w:hAnsi="Courier New" w:cs="Courier New"/>
                <w:b/>
              </w:rPr>
              <w:t>/2</w:t>
            </w:r>
          </w:p>
          <w:p w14:paraId="0ED7DDBE" w14:textId="77777777" w:rsidR="00490D42" w:rsidRPr="002A41F2" w:rsidRDefault="00490D42" w:rsidP="00DB2242">
            <w:pPr>
              <w:pStyle w:val="aa"/>
              <w:ind w:right="20"/>
              <w:rPr>
                <w:rFonts w:ascii="Courier New" w:hAnsi="Courier New" w:cs="Courier New"/>
              </w:rPr>
            </w:pPr>
            <w:r>
              <w:rPr>
                <w:rFonts w:ascii="Courier New" w:hAnsi="Courier New" w:cs="Courier New"/>
              </w:rPr>
              <w:t>Switch(config-if-</w:t>
            </w:r>
            <w:r w:rsidR="00D42D28">
              <w:rPr>
                <w:rFonts w:ascii="Courier New" w:hAnsi="Courier New" w:cs="Courier New"/>
              </w:rPr>
              <w:t>Giga7/</w:t>
            </w:r>
            <w:r>
              <w:rPr>
                <w:rFonts w:ascii="Courier New" w:hAnsi="Courier New" w:cs="Courier New"/>
              </w:rPr>
              <w:t>2</w:t>
            </w:r>
            <w:r w:rsidRPr="002A41F2">
              <w:rPr>
                <w:rFonts w:ascii="Courier New" w:hAnsi="Courier New" w:cs="Courier New"/>
              </w:rPr>
              <w:t>)#</w:t>
            </w:r>
            <w:r w:rsidRPr="002A41F2">
              <w:rPr>
                <w:rFonts w:ascii="Courier New" w:hAnsi="Courier New" w:cs="Courier New" w:hint="eastAsia"/>
              </w:rPr>
              <w:t xml:space="preserve"> </w:t>
            </w:r>
            <w:r w:rsidRPr="002A41F2">
              <w:rPr>
                <w:rFonts w:ascii="Courier New" w:hAnsi="Courier New" w:cs="Courier New"/>
                <w:b/>
              </w:rPr>
              <w:t>rmon collection stats 1</w:t>
            </w:r>
          </w:p>
          <w:p w14:paraId="0A6283B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alarm 1 etherStatsEntry.4.1158 interval 30 absolute rising-threshold 2000000 event 1 falling-threshold 1000000 event 2</w:t>
            </w:r>
          </w:p>
          <w:p w14:paraId="0064A89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Switch(config)# </w:t>
            </w:r>
            <w:r w:rsidRPr="002A41F2">
              <w:rPr>
                <w:rFonts w:ascii="Courier New" w:hAnsi="Courier New" w:cs="Courier New"/>
                <w:b/>
                <w:bCs/>
              </w:rPr>
              <w:t>exit</w:t>
            </w:r>
          </w:p>
          <w:p w14:paraId="30A4E59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show rmon alarm</w:t>
            </w:r>
            <w:r w:rsidRPr="002A41F2">
              <w:rPr>
                <w:rFonts w:ascii="Courier New" w:hAnsi="Courier New" w:cs="Courier New"/>
              </w:rPr>
              <w:t xml:space="preserve"> </w:t>
            </w:r>
          </w:p>
          <w:p w14:paraId="41090D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 1 is active, owned by RMON_SNMP</w:t>
            </w:r>
          </w:p>
          <w:p w14:paraId="135CA2B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etherStatsOctets.1158 every 30 second(s)</w:t>
            </w:r>
          </w:p>
          <w:p w14:paraId="63DA4BE5"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Taking Absolute samples, last value was 00</w:t>
            </w:r>
          </w:p>
          <w:p w14:paraId="489E8A1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Rising threshold is 2000000, assigned to event 1</w:t>
            </w:r>
          </w:p>
          <w:p w14:paraId="0524CF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Falling threshold is 1000000, assigned to event 2</w:t>
            </w:r>
          </w:p>
          <w:p w14:paraId="702EBE5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On startup enable rising or falling alarm alarmRisingThreshold  : 15</w:t>
            </w:r>
          </w:p>
          <w:p w14:paraId="4C49A48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alarmFallingThreshold : 0</w:t>
            </w:r>
          </w:p>
          <w:p w14:paraId="403A2929"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alarmRisingEventIndex  : 1</w:t>
            </w:r>
          </w:p>
          <w:p w14:paraId="1249DA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alarmFallingEventIndex : 1</w:t>
            </w:r>
          </w:p>
          <w:p w14:paraId="364B25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alarmOwner            : hong </w:t>
            </w:r>
          </w:p>
          <w:p w14:paraId="7BDC7326"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 xml:space="preserve">show rmon event </w:t>
            </w:r>
          </w:p>
          <w:p w14:paraId="533A64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1 </w:t>
            </w:r>
          </w:p>
          <w:p w14:paraId="023EB623"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RisingAlarm </w:t>
            </w:r>
          </w:p>
          <w:p w14:paraId="3ADE0E9E"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73E39C3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7DEBD7A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5774:38:20 </w:t>
            </w:r>
          </w:p>
          <w:p w14:paraId="5BBCB8A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72056F54"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2 </w:t>
            </w:r>
          </w:p>
          <w:p w14:paraId="558CE95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FallingAlarm </w:t>
            </w:r>
          </w:p>
          <w:p w14:paraId="19E0AA5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14:paraId="5AF294A1"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14:paraId="273CCEF7"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00:00:00 </w:t>
            </w:r>
          </w:p>
          <w:p w14:paraId="62DC917A"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14:paraId="42C5D48E" w14:textId="77777777" w:rsidR="00490D42" w:rsidRPr="002A41F2" w:rsidRDefault="00490D42" w:rsidP="00DB2242">
            <w:pPr>
              <w:pStyle w:val="aa"/>
              <w:ind w:right="20"/>
              <w:rPr>
                <w:rFonts w:ascii="Courier New" w:hAnsi="Courier New" w:cs="Courier New"/>
                <w:b/>
              </w:rPr>
            </w:pPr>
            <w:r w:rsidRPr="002A41F2">
              <w:rPr>
                <w:rFonts w:ascii="Courier New" w:hAnsi="Courier New" w:cs="Courier New"/>
                <w:b/>
              </w:rPr>
              <w:t>Switch#</w:t>
            </w:r>
            <w:r w:rsidRPr="002A41F2">
              <w:rPr>
                <w:rFonts w:ascii="Courier New" w:hAnsi="Courier New" w:cs="Courier New" w:hint="eastAsia"/>
                <w:b/>
              </w:rPr>
              <w:t xml:space="preserve"> </w:t>
            </w:r>
            <w:r w:rsidRPr="002A41F2">
              <w:rPr>
                <w:rFonts w:ascii="Courier New" w:hAnsi="Courier New" w:cs="Courier New"/>
                <w:b/>
              </w:rPr>
              <w:t xml:space="preserve">show rmon statistics </w:t>
            </w:r>
          </w:p>
          <w:p w14:paraId="3A782041" w14:textId="77777777" w:rsidR="00490D42" w:rsidRPr="002A41F2" w:rsidRDefault="00490D42" w:rsidP="00DB2242">
            <w:pPr>
              <w:pStyle w:val="aa"/>
              <w:ind w:right="20"/>
              <w:rPr>
                <w:rFonts w:ascii="Courier New" w:hAnsi="Courier New" w:cs="Courier New"/>
              </w:rPr>
            </w:pPr>
            <w:r>
              <w:rPr>
                <w:rFonts w:ascii="Courier New" w:hAnsi="Courier New" w:cs="Courier New"/>
              </w:rPr>
              <w:t xml:space="preserve">Collection 1 on </w:t>
            </w:r>
            <w:r w:rsidR="00D42D28">
              <w:rPr>
                <w:rFonts w:ascii="Courier New" w:hAnsi="Courier New" w:cs="Courier New"/>
              </w:rPr>
              <w:t>Giga7/</w:t>
            </w:r>
            <w:r>
              <w:rPr>
                <w:rFonts w:ascii="Courier New" w:hAnsi="Courier New" w:cs="Courier New"/>
              </w:rPr>
              <w:t>2</w:t>
            </w:r>
            <w:r w:rsidRPr="002A41F2">
              <w:rPr>
                <w:rFonts w:ascii="Courier New" w:hAnsi="Courier New" w:cs="Courier New"/>
              </w:rPr>
              <w:t xml:space="preserve"> is active, and owned by RMON_SNMP,</w:t>
            </w:r>
          </w:p>
          <w:p w14:paraId="2D7A4132"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ifEntry.1.1158 which has</w:t>
            </w:r>
          </w:p>
          <w:p w14:paraId="4623DE00"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Received 014354459 octets, 0195285 packets,</w:t>
            </w:r>
          </w:p>
          <w:p w14:paraId="690880B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03 broadcast and 021164 multicast packets,</w:t>
            </w:r>
          </w:p>
          <w:p w14:paraId="063FAB3B"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undersized and 00 oversized packets,</w:t>
            </w:r>
          </w:p>
          <w:p w14:paraId="53989E5F"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fragments and 00 jabbers,</w:t>
            </w:r>
          </w:p>
          <w:p w14:paraId="2100753C"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CRC alignment errors and 00 collisions.</w:t>
            </w:r>
          </w:p>
          <w:p w14:paraId="299E46A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dropped packet events (due to lack of resources): 00</w:t>
            </w:r>
          </w:p>
          <w:p w14:paraId="380955ED"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packets received of length (in octets):</w:t>
            </w:r>
          </w:p>
          <w:p w14:paraId="59323618" w14:textId="77777777"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64: 01585, 65-127: 0440336, 128-255: 0308</w:t>
            </w:r>
          </w:p>
          <w:p w14:paraId="76521E1E" w14:textId="77777777" w:rsidR="00490D42" w:rsidRPr="000F550A" w:rsidRDefault="00490D42" w:rsidP="00DB2242">
            <w:pPr>
              <w:pStyle w:val="aa"/>
              <w:ind w:right="20"/>
              <w:rPr>
                <w:rFonts w:ascii="Courier New" w:hAnsi="Courier New" w:cs="Courier New"/>
              </w:rPr>
            </w:pPr>
            <w:r w:rsidRPr="002A41F2">
              <w:rPr>
                <w:rFonts w:ascii="Courier New" w:hAnsi="Courier New" w:cs="Courier New"/>
              </w:rPr>
              <w:t xml:space="preserve">  256-511: 04,  512-1023: 00, 1024-1518: 00</w:t>
            </w:r>
          </w:p>
        </w:tc>
      </w:tr>
    </w:tbl>
    <w:p w14:paraId="6FF6FE6F" w14:textId="77777777" w:rsidR="00490D42" w:rsidRDefault="006A4BB0" w:rsidP="00DB2242">
      <w:pPr>
        <w:pStyle w:val="afffff3"/>
        <w:ind w:left="0" w:right="20"/>
      </w:pPr>
      <w:bookmarkStart w:id="2576" w:name="_Toc361679392"/>
      <w:bookmarkStart w:id="2577" w:name="_Toc391575305"/>
      <w:bookmarkStart w:id="2578" w:name="_Toc259695799"/>
      <w:r>
        <w:lastRenderedPageBreak/>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163</w:t>
      </w:r>
      <w:r w:rsidR="005832B8">
        <w:fldChar w:fldCharType="end"/>
      </w:r>
      <w:bookmarkEnd w:id="2576"/>
      <w:r w:rsidR="00252B9E">
        <w:rPr>
          <w:rFonts w:hint="eastAsia"/>
        </w:rPr>
        <w:t xml:space="preserve"> </w:t>
      </w:r>
      <w:r w:rsidR="00490D42" w:rsidRPr="002F5F3A">
        <w:t>Commands for RMON History Setting and Statistics</w:t>
      </w:r>
      <w:bookmarkEnd w:id="2577"/>
    </w:p>
    <w:tbl>
      <w:tblPr>
        <w:tblStyle w:val="CLIWide"/>
        <w:tblW w:w="0" w:type="auto"/>
        <w:tblLook w:val="01E0" w:firstRow="1" w:lastRow="1" w:firstColumn="1" w:lastColumn="1" w:noHBand="0" w:noVBand="0"/>
      </w:tblPr>
      <w:tblGrid>
        <w:gridCol w:w="3244"/>
        <w:gridCol w:w="3680"/>
        <w:gridCol w:w="1224"/>
      </w:tblGrid>
      <w:tr w:rsidR="00490D42"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78"/>
          <w:p w14:paraId="718BDAF6" w14:textId="77777777" w:rsidR="00490D42" w:rsidRPr="002F5F3A" w:rsidRDefault="00490D42" w:rsidP="00DB2242">
            <w:pPr>
              <w:pStyle w:val="ab"/>
              <w:wordWrap/>
              <w:ind w:right="20"/>
              <w:rPr>
                <w:b w:val="0"/>
              </w:rPr>
            </w:pPr>
            <w:r w:rsidRPr="002F5F3A">
              <w:rPr>
                <w:b w:val="0"/>
              </w:rPr>
              <w:t>Command</w:t>
            </w:r>
          </w:p>
        </w:tc>
        <w:tc>
          <w:tcPr>
            <w:tcW w:w="4120" w:type="dxa"/>
          </w:tcPr>
          <w:p w14:paraId="1D5C0C46" w14:textId="77777777" w:rsidR="00490D42" w:rsidRPr="002F5F3A" w:rsidRDefault="00490D42" w:rsidP="00DB2242">
            <w:pPr>
              <w:pStyle w:val="ab"/>
              <w:wordWrap/>
              <w:ind w:right="20"/>
              <w:rPr>
                <w:b w:val="0"/>
              </w:rPr>
            </w:pPr>
            <w:r w:rsidRPr="002F5F3A">
              <w:rPr>
                <w:b w:val="0"/>
              </w:rPr>
              <w:t>Description</w:t>
            </w:r>
          </w:p>
        </w:tc>
        <w:tc>
          <w:tcPr>
            <w:tcW w:w="1260" w:type="dxa"/>
          </w:tcPr>
          <w:p w14:paraId="6F4FAB79" w14:textId="77777777" w:rsidR="00490D42" w:rsidRPr="002F5F3A" w:rsidRDefault="00490D42" w:rsidP="00DB2242">
            <w:pPr>
              <w:pStyle w:val="ab"/>
              <w:wordWrap/>
              <w:ind w:right="20"/>
              <w:rPr>
                <w:b w:val="0"/>
              </w:rPr>
            </w:pPr>
            <w:r w:rsidRPr="002F5F3A">
              <w:rPr>
                <w:b w:val="0"/>
              </w:rPr>
              <w:t>Mode</w:t>
            </w:r>
          </w:p>
        </w:tc>
      </w:tr>
      <w:tr w:rsidR="00490D42" w14:paraId="4400DCC4" w14:textId="77777777" w:rsidTr="007037AB">
        <w:trPr>
          <w:trHeight w:val="70"/>
        </w:trPr>
        <w:tc>
          <w:tcPr>
            <w:tcW w:w="3620" w:type="dxa"/>
          </w:tcPr>
          <w:p w14:paraId="5FA23A92" w14:textId="77777777" w:rsidR="00490D42" w:rsidRPr="002F5F3A" w:rsidRDefault="00490D42" w:rsidP="00DB2242">
            <w:pPr>
              <w:pStyle w:val="aa"/>
              <w:ind w:right="20"/>
              <w:rPr>
                <w:i/>
              </w:rPr>
            </w:pPr>
            <w:r w:rsidRPr="002F5F3A">
              <w:t xml:space="preserve">rmon collection stats </w:t>
            </w:r>
            <w:r w:rsidRPr="002F5F3A">
              <w:rPr>
                <w:i/>
              </w:rPr>
              <w:t>index</w:t>
            </w:r>
          </w:p>
          <w:p w14:paraId="6DADCE99" w14:textId="77777777" w:rsidR="00490D42" w:rsidRPr="002F5F3A" w:rsidRDefault="00490D42" w:rsidP="00DB2242">
            <w:pPr>
              <w:pStyle w:val="aa"/>
              <w:ind w:right="20"/>
            </w:pPr>
            <w:r w:rsidRPr="002F5F3A">
              <w:t xml:space="preserve">[owner </w:t>
            </w:r>
            <w:r w:rsidRPr="002F5F3A">
              <w:rPr>
                <w:i/>
              </w:rPr>
              <w:t>string</w:t>
            </w:r>
            <w:r w:rsidRPr="002F5F3A">
              <w:t>]</w:t>
            </w:r>
          </w:p>
        </w:tc>
        <w:tc>
          <w:tcPr>
            <w:tcW w:w="4120" w:type="dxa"/>
          </w:tcPr>
          <w:p w14:paraId="3FDBC270" w14:textId="77777777" w:rsidR="00490D42" w:rsidRPr="002F5F3A" w:rsidRDefault="00490D42" w:rsidP="00DB2242">
            <w:pPr>
              <w:pStyle w:val="afffc"/>
              <w:ind w:right="20"/>
            </w:pPr>
            <w:r w:rsidRPr="002F5F3A">
              <w:t xml:space="preserve">Collects the statistics of physical interface. </w:t>
            </w:r>
          </w:p>
          <w:p w14:paraId="6CBF0A17" w14:textId="77777777" w:rsidR="00490D42" w:rsidRPr="002F5F3A" w:rsidRDefault="00490D42" w:rsidP="00DB2242">
            <w:pPr>
              <w:pStyle w:val="a9"/>
              <w:numPr>
                <w:ilvl w:val="0"/>
                <w:numId w:val="10"/>
              </w:numPr>
              <w:wordWrap/>
              <w:ind w:left="0" w:right="20"/>
            </w:pPr>
            <w:r w:rsidRPr="002F5F3A">
              <w:rPr>
                <w:i/>
                <w:iCs/>
              </w:rPr>
              <w:t>Index</w:t>
            </w:r>
            <w:r w:rsidRPr="002F5F3A">
              <w:rPr>
                <w:rStyle w:val="Charf5"/>
              </w:rPr>
              <w:t>:  etherStats index</w:t>
            </w:r>
          </w:p>
        </w:tc>
        <w:tc>
          <w:tcPr>
            <w:tcW w:w="1260" w:type="dxa"/>
          </w:tcPr>
          <w:p w14:paraId="77F31887" w14:textId="77777777" w:rsidR="00490D42" w:rsidRPr="002F5F3A" w:rsidRDefault="00490D42" w:rsidP="00DB2242">
            <w:pPr>
              <w:pStyle w:val="aa"/>
              <w:ind w:right="20"/>
            </w:pPr>
            <w:r w:rsidRPr="002F5F3A">
              <w:t>Interface</w:t>
            </w:r>
          </w:p>
        </w:tc>
      </w:tr>
      <w:tr w:rsidR="00490D42" w14:paraId="65EA49EC" w14:textId="77777777" w:rsidTr="007037AB">
        <w:trPr>
          <w:trHeight w:val="70"/>
        </w:trPr>
        <w:tc>
          <w:tcPr>
            <w:tcW w:w="3620" w:type="dxa"/>
          </w:tcPr>
          <w:p w14:paraId="7022306E" w14:textId="77777777" w:rsidR="00490D42" w:rsidRPr="002F5F3A" w:rsidRDefault="00490D42" w:rsidP="00DB2242">
            <w:pPr>
              <w:pStyle w:val="aa"/>
              <w:ind w:right="20"/>
            </w:pPr>
            <w:r w:rsidRPr="002F5F3A">
              <w:t xml:space="preserve">rmon collection history </w:t>
            </w:r>
            <w:r w:rsidRPr="002F5F3A">
              <w:rPr>
                <w:i/>
                <w:iCs/>
              </w:rPr>
              <w:t xml:space="preserve">index </w:t>
            </w:r>
            <w:r w:rsidRPr="002F5F3A">
              <w:t xml:space="preserve">[buckets </w:t>
            </w:r>
            <w:r w:rsidRPr="002F5F3A">
              <w:rPr>
                <w:i/>
                <w:iCs/>
              </w:rPr>
              <w:t>number</w:t>
            </w:r>
            <w:r w:rsidRPr="002F5F3A">
              <w:t xml:space="preserve">] [interval </w:t>
            </w:r>
            <w:r w:rsidRPr="002F5F3A">
              <w:rPr>
                <w:i/>
              </w:rPr>
              <w:t>seconds</w:t>
            </w:r>
            <w:r w:rsidRPr="002F5F3A">
              <w:t xml:space="preserve">] </w:t>
            </w:r>
          </w:p>
          <w:p w14:paraId="6AA8D502" w14:textId="77777777" w:rsidR="00490D42" w:rsidRPr="002F5F3A" w:rsidRDefault="00490D42" w:rsidP="00DB2242">
            <w:pPr>
              <w:pStyle w:val="aa"/>
              <w:ind w:right="20"/>
            </w:pPr>
            <w:r w:rsidRPr="002F5F3A">
              <w:t xml:space="preserve">[owner </w:t>
            </w:r>
            <w:r w:rsidRPr="002F5F3A">
              <w:rPr>
                <w:i/>
                <w:iCs/>
              </w:rPr>
              <w:t>string</w:t>
            </w:r>
            <w:r w:rsidRPr="002F5F3A">
              <w:t>]</w:t>
            </w:r>
          </w:p>
        </w:tc>
        <w:tc>
          <w:tcPr>
            <w:tcW w:w="4120" w:type="dxa"/>
          </w:tcPr>
          <w:p w14:paraId="6A00A10A" w14:textId="77777777" w:rsidR="00490D42" w:rsidRPr="002F5F3A" w:rsidRDefault="00490D42" w:rsidP="00DB2242">
            <w:pPr>
              <w:pStyle w:val="afffc"/>
              <w:ind w:right="20"/>
            </w:pPr>
            <w:r w:rsidRPr="002F5F3A">
              <w:t xml:space="preserve">Collects the history of physical interface. </w:t>
            </w:r>
          </w:p>
          <w:p w14:paraId="352EEB61" w14:textId="77777777" w:rsidR="00490D42" w:rsidRPr="002F5F3A" w:rsidRDefault="00490D42" w:rsidP="00DB2242">
            <w:pPr>
              <w:pStyle w:val="afffc"/>
              <w:ind w:right="20"/>
            </w:pPr>
            <w:r w:rsidRPr="002F5F3A">
              <w:rPr>
                <w:i/>
                <w:iCs/>
              </w:rPr>
              <w:t>Index</w:t>
            </w:r>
            <w:r w:rsidRPr="002F5F3A">
              <w:t>: History index,</w:t>
            </w:r>
          </w:p>
          <w:p w14:paraId="6408AD8C" w14:textId="77777777" w:rsidR="00490D42" w:rsidRPr="002F5F3A" w:rsidRDefault="00490D42" w:rsidP="00DB2242">
            <w:pPr>
              <w:pStyle w:val="afffc"/>
              <w:ind w:right="20"/>
            </w:pPr>
            <w:r w:rsidRPr="002F5F3A">
              <w:t>buckets: The number of history,</w:t>
            </w:r>
          </w:p>
          <w:p w14:paraId="3BF6AE60" w14:textId="77777777" w:rsidR="00490D42" w:rsidRPr="002F5F3A" w:rsidRDefault="00490D42" w:rsidP="00DB2242">
            <w:pPr>
              <w:pStyle w:val="afffc"/>
              <w:ind w:right="20"/>
            </w:pPr>
            <w:r w:rsidRPr="002F5F3A">
              <w:t>Interval: Collection period (Unit: second)</w:t>
            </w:r>
          </w:p>
          <w:p w14:paraId="018C5C8A" w14:textId="77777777" w:rsidR="00490D42" w:rsidRPr="002F5F3A" w:rsidRDefault="00490D42" w:rsidP="00DB2242">
            <w:pPr>
              <w:pStyle w:val="afffc"/>
              <w:ind w:right="20"/>
            </w:pPr>
            <w:proofErr w:type="gramStart"/>
            <w:r w:rsidRPr="002F5F3A">
              <w:t>owner</w:t>
            </w:r>
            <w:proofErr w:type="gramEnd"/>
            <w:r w:rsidRPr="002F5F3A">
              <w:t>:</w:t>
            </w:r>
            <w:r w:rsidRPr="002F5F3A">
              <w:rPr>
                <w:i/>
              </w:rPr>
              <w:t xml:space="preserve"> </w:t>
            </w:r>
            <w:r w:rsidRPr="002F5F3A">
              <w:t>Registers the owner of the History.</w:t>
            </w:r>
          </w:p>
        </w:tc>
        <w:tc>
          <w:tcPr>
            <w:tcW w:w="1260" w:type="dxa"/>
          </w:tcPr>
          <w:p w14:paraId="00C6CE70" w14:textId="77777777" w:rsidR="00490D42" w:rsidRPr="002F5F3A" w:rsidRDefault="00490D42" w:rsidP="00DB2242">
            <w:pPr>
              <w:pStyle w:val="aa"/>
              <w:ind w:right="20"/>
            </w:pPr>
            <w:r w:rsidRPr="002F5F3A">
              <w:t>Interface</w:t>
            </w:r>
          </w:p>
        </w:tc>
      </w:tr>
      <w:tr w:rsidR="00490D42" w14:paraId="78CF3B2B" w14:textId="77777777" w:rsidTr="007037AB">
        <w:trPr>
          <w:trHeight w:val="70"/>
        </w:trPr>
        <w:tc>
          <w:tcPr>
            <w:tcW w:w="3620" w:type="dxa"/>
          </w:tcPr>
          <w:p w14:paraId="6822C0A7" w14:textId="77777777" w:rsidR="00490D42" w:rsidRPr="002F5F3A" w:rsidRDefault="00490D42" w:rsidP="00DB2242">
            <w:pPr>
              <w:pStyle w:val="aa"/>
              <w:ind w:right="20"/>
            </w:pPr>
            <w:r w:rsidRPr="002F5F3A">
              <w:t xml:space="preserve">no rmon collection stats </w:t>
            </w:r>
          </w:p>
          <w:p w14:paraId="1845B710" w14:textId="77777777" w:rsidR="00490D42" w:rsidRPr="002F5F3A" w:rsidRDefault="00490D42" w:rsidP="00DB2242">
            <w:pPr>
              <w:pStyle w:val="aa"/>
              <w:ind w:right="20"/>
            </w:pPr>
            <w:r w:rsidRPr="002F5F3A">
              <w:rPr>
                <w:i/>
              </w:rPr>
              <w:t>index</w:t>
            </w:r>
          </w:p>
        </w:tc>
        <w:tc>
          <w:tcPr>
            <w:tcW w:w="4120" w:type="dxa"/>
          </w:tcPr>
          <w:p w14:paraId="458CA5F9" w14:textId="77777777" w:rsidR="00490D42" w:rsidRPr="002F5F3A" w:rsidRDefault="00490D42" w:rsidP="00DB2242">
            <w:pPr>
              <w:pStyle w:val="afffc"/>
              <w:ind w:right="20"/>
            </w:pPr>
            <w:r w:rsidRPr="002F5F3A">
              <w:t>Clears the setting so as not to collect the statistics of physical interface.</w:t>
            </w:r>
          </w:p>
        </w:tc>
        <w:tc>
          <w:tcPr>
            <w:tcW w:w="1260" w:type="dxa"/>
          </w:tcPr>
          <w:p w14:paraId="3FC80E09" w14:textId="77777777" w:rsidR="00490D42" w:rsidRPr="002F5F3A" w:rsidRDefault="00490D42" w:rsidP="00DB2242">
            <w:pPr>
              <w:pStyle w:val="aa"/>
              <w:ind w:right="20"/>
            </w:pPr>
            <w:r w:rsidRPr="002F5F3A">
              <w:t>Interface</w:t>
            </w:r>
          </w:p>
        </w:tc>
      </w:tr>
      <w:tr w:rsidR="00490D42" w14:paraId="289CC7ED" w14:textId="77777777" w:rsidTr="007037AB">
        <w:trPr>
          <w:trHeight w:val="70"/>
        </w:trPr>
        <w:tc>
          <w:tcPr>
            <w:tcW w:w="3620" w:type="dxa"/>
          </w:tcPr>
          <w:p w14:paraId="411DE0E6" w14:textId="77777777" w:rsidR="00490D42" w:rsidRPr="002F5F3A" w:rsidRDefault="00490D42" w:rsidP="00DB2242">
            <w:pPr>
              <w:pStyle w:val="aa"/>
              <w:ind w:right="20"/>
            </w:pPr>
            <w:r w:rsidRPr="002F5F3A">
              <w:t xml:space="preserve">no rmon collection history </w:t>
            </w:r>
            <w:r w:rsidRPr="002F5F3A">
              <w:rPr>
                <w:i/>
                <w:iCs/>
              </w:rPr>
              <w:t>index</w:t>
            </w:r>
          </w:p>
        </w:tc>
        <w:tc>
          <w:tcPr>
            <w:tcW w:w="4120" w:type="dxa"/>
          </w:tcPr>
          <w:p w14:paraId="3249B032" w14:textId="77777777" w:rsidR="00490D42" w:rsidRPr="002F5F3A" w:rsidRDefault="00490D42" w:rsidP="00DB2242">
            <w:pPr>
              <w:pStyle w:val="afffc"/>
              <w:ind w:right="20"/>
            </w:pPr>
            <w:r w:rsidRPr="002F5F3A">
              <w:t>Clears the setting so as not to collect the history of physical interface.</w:t>
            </w:r>
          </w:p>
        </w:tc>
        <w:tc>
          <w:tcPr>
            <w:tcW w:w="1260" w:type="dxa"/>
          </w:tcPr>
          <w:p w14:paraId="4FF9436F" w14:textId="77777777" w:rsidR="00490D42" w:rsidRPr="002F5F3A" w:rsidRDefault="00490D42" w:rsidP="00DB2242">
            <w:pPr>
              <w:pStyle w:val="aa"/>
              <w:ind w:right="20"/>
            </w:pPr>
            <w:r w:rsidRPr="002F5F3A">
              <w:t>Interface</w:t>
            </w:r>
          </w:p>
        </w:tc>
      </w:tr>
      <w:tr w:rsidR="00490D42" w14:paraId="695468A3" w14:textId="77777777" w:rsidTr="007037AB">
        <w:trPr>
          <w:trHeight w:val="70"/>
        </w:trPr>
        <w:tc>
          <w:tcPr>
            <w:tcW w:w="3620" w:type="dxa"/>
          </w:tcPr>
          <w:p w14:paraId="21AE9755" w14:textId="77777777" w:rsidR="00490D42" w:rsidRPr="002F5F3A" w:rsidRDefault="00490D42" w:rsidP="00DB2242">
            <w:pPr>
              <w:pStyle w:val="aa"/>
              <w:ind w:right="20"/>
            </w:pPr>
            <w:r w:rsidRPr="002F5F3A">
              <w:t>show rmon history</w:t>
            </w:r>
          </w:p>
        </w:tc>
        <w:tc>
          <w:tcPr>
            <w:tcW w:w="4120" w:type="dxa"/>
          </w:tcPr>
          <w:p w14:paraId="41F04F40" w14:textId="77777777" w:rsidR="00490D42" w:rsidRPr="002F5F3A" w:rsidRDefault="00490D42" w:rsidP="00DB2242">
            <w:pPr>
              <w:pStyle w:val="afffc"/>
              <w:ind w:right="20"/>
            </w:pPr>
            <w:r w:rsidRPr="002F5F3A">
              <w:t>Prints out RMON history information.</w:t>
            </w:r>
          </w:p>
        </w:tc>
        <w:tc>
          <w:tcPr>
            <w:tcW w:w="1260" w:type="dxa"/>
          </w:tcPr>
          <w:p w14:paraId="3B1D2D02" w14:textId="77777777" w:rsidR="00490D42" w:rsidRPr="002F5F3A" w:rsidRDefault="00490D42" w:rsidP="00DB2242">
            <w:pPr>
              <w:pStyle w:val="aa"/>
              <w:ind w:right="20"/>
            </w:pPr>
            <w:r w:rsidRPr="002F5F3A">
              <w:t>Privileged</w:t>
            </w:r>
          </w:p>
        </w:tc>
      </w:tr>
      <w:tr w:rsidR="00490D42" w14:paraId="04025C2B" w14:textId="77777777" w:rsidTr="007037AB">
        <w:tc>
          <w:tcPr>
            <w:tcW w:w="3620" w:type="dxa"/>
          </w:tcPr>
          <w:p w14:paraId="663F16EB" w14:textId="77777777" w:rsidR="00490D42" w:rsidRPr="002F5F3A" w:rsidRDefault="00490D42" w:rsidP="00DB2242">
            <w:pPr>
              <w:pStyle w:val="aa"/>
              <w:ind w:right="20"/>
            </w:pPr>
            <w:r w:rsidRPr="002F5F3A">
              <w:t>show rmon statistics</w:t>
            </w:r>
          </w:p>
        </w:tc>
        <w:tc>
          <w:tcPr>
            <w:tcW w:w="4120" w:type="dxa"/>
          </w:tcPr>
          <w:p w14:paraId="1D5F302E" w14:textId="77777777" w:rsidR="00490D42" w:rsidRPr="002F5F3A" w:rsidRDefault="00490D42" w:rsidP="00DB2242">
            <w:pPr>
              <w:pStyle w:val="afffc"/>
              <w:ind w:right="20"/>
            </w:pPr>
            <w:r w:rsidRPr="002F5F3A">
              <w:t>Prints out RMON statistics information.</w:t>
            </w:r>
          </w:p>
        </w:tc>
        <w:tc>
          <w:tcPr>
            <w:tcW w:w="1260" w:type="dxa"/>
          </w:tcPr>
          <w:p w14:paraId="67C82362" w14:textId="77777777" w:rsidR="00490D42" w:rsidRPr="002F5F3A" w:rsidRDefault="00490D42" w:rsidP="00DB2242">
            <w:pPr>
              <w:pStyle w:val="aa"/>
              <w:ind w:right="20"/>
            </w:pPr>
            <w:r w:rsidRPr="002F5F3A">
              <w:t>Privileged</w:t>
            </w:r>
          </w:p>
        </w:tc>
      </w:tr>
      <w:tr w:rsidR="00490D42" w14:paraId="412FA87B" w14:textId="77777777" w:rsidTr="007037AB">
        <w:tc>
          <w:tcPr>
            <w:tcW w:w="3620" w:type="dxa"/>
          </w:tcPr>
          <w:p w14:paraId="699690DF" w14:textId="77777777" w:rsidR="00490D42" w:rsidRPr="002F5F3A" w:rsidRDefault="00490D42" w:rsidP="00DB2242">
            <w:pPr>
              <w:pStyle w:val="aa"/>
              <w:ind w:right="20"/>
            </w:pPr>
            <w:r w:rsidRPr="002F5F3A">
              <w:t>rmon clear counters</w:t>
            </w:r>
          </w:p>
        </w:tc>
        <w:tc>
          <w:tcPr>
            <w:tcW w:w="4120" w:type="dxa"/>
          </w:tcPr>
          <w:p w14:paraId="50409E24" w14:textId="77777777" w:rsidR="00490D42" w:rsidRPr="002F5F3A" w:rsidRDefault="00490D42" w:rsidP="00DB2242">
            <w:pPr>
              <w:pStyle w:val="afffc"/>
              <w:ind w:right="20"/>
            </w:pPr>
            <w:r w:rsidRPr="002F5F3A">
              <w:t xml:space="preserve">Initializes the statistics of the interface. </w:t>
            </w:r>
          </w:p>
        </w:tc>
        <w:tc>
          <w:tcPr>
            <w:tcW w:w="1260" w:type="dxa"/>
          </w:tcPr>
          <w:p w14:paraId="59FFB0D4" w14:textId="77777777" w:rsidR="00490D42" w:rsidRPr="002F5F3A" w:rsidRDefault="00490D42" w:rsidP="00DB2242">
            <w:pPr>
              <w:pStyle w:val="aa"/>
              <w:ind w:right="20"/>
            </w:pPr>
            <w:r w:rsidRPr="002F5F3A">
              <w:t>Interface</w:t>
            </w:r>
          </w:p>
        </w:tc>
      </w:tr>
    </w:tbl>
    <w:p w14:paraId="5C5F4D00" w14:textId="77777777" w:rsidR="00490D42" w:rsidRDefault="00490D42" w:rsidP="00DB2242">
      <w:pPr>
        <w:pStyle w:val="a3"/>
        <w:ind w:left="0" w:right="20"/>
        <w:rPr>
          <w:rFonts w:ascii="굴림체" w:cs="굴림체"/>
        </w:rPr>
      </w:pPr>
      <w:r w:rsidRPr="002F5F3A">
        <w:t xml:space="preserve">The following example shows how to set RMON with using maximum 30 numbers bucket per 10 seconds to gi </w:t>
      </w:r>
      <w:r w:rsidR="00042939">
        <w:t>7</w:t>
      </w:r>
      <w:r w:rsidRPr="002F5F3A">
        <w:t>/2</w:t>
      </w:r>
      <w:r>
        <w:t>.</w:t>
      </w:r>
    </w:p>
    <w:tbl>
      <w:tblPr>
        <w:tblStyle w:val="48"/>
        <w:tblW w:w="0" w:type="auto"/>
        <w:tblLook w:val="0000" w:firstRow="0" w:lastRow="0" w:firstColumn="0" w:lastColumn="0" w:noHBand="0" w:noVBand="0"/>
      </w:tblPr>
      <w:tblGrid>
        <w:gridCol w:w="8261"/>
      </w:tblGrid>
      <w:tr w:rsidR="00490D42" w14:paraId="220D0903" w14:textId="77777777" w:rsidTr="00373CEA">
        <w:tc>
          <w:tcPr>
            <w:tcW w:w="9069" w:type="dxa"/>
          </w:tcPr>
          <w:p w14:paraId="4F19DC6E"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Switch# </w:t>
            </w:r>
            <w:r w:rsidRPr="00D06AFD">
              <w:rPr>
                <w:rFonts w:ascii="Courier New" w:hAnsi="Courier New" w:cs="Courier New"/>
                <w:b/>
                <w:bCs/>
              </w:rPr>
              <w:t>configure terminal</w:t>
            </w:r>
          </w:p>
          <w:p w14:paraId="2E2A43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w:t>
            </w:r>
            <w:r>
              <w:rPr>
                <w:rFonts w:ascii="Courier New" w:hAnsi="Courier New" w:cs="Courier New" w:hint="eastAsia"/>
              </w:rPr>
              <w:t xml:space="preserve"> </w:t>
            </w:r>
            <w:r w:rsidR="00042939">
              <w:rPr>
                <w:rFonts w:ascii="Courier New" w:hAnsi="Courier New" w:cs="Courier New"/>
                <w:b/>
              </w:rPr>
              <w:t>interface GigabitEthernet 7</w:t>
            </w:r>
            <w:r w:rsidRPr="00D06AFD">
              <w:rPr>
                <w:rFonts w:ascii="Courier New" w:hAnsi="Courier New" w:cs="Courier New"/>
                <w:b/>
              </w:rPr>
              <w:t>/2</w:t>
            </w:r>
          </w:p>
          <w:p w14:paraId="2661C4B0" w14:textId="77777777" w:rsidR="00490D42" w:rsidRPr="00D06AFD" w:rsidRDefault="00042939" w:rsidP="00DB2242">
            <w:pPr>
              <w:pStyle w:val="aa"/>
              <w:ind w:right="20"/>
              <w:rPr>
                <w:rFonts w:ascii="Courier New" w:hAnsi="Courier New" w:cs="Courier New"/>
                <w:b/>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b/>
              </w:rPr>
              <w:t>rmon collection stats 1</w:t>
            </w:r>
          </w:p>
          <w:p w14:paraId="0FC36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w:t>
            </w:r>
            <w:r w:rsidR="00042939">
              <w:rPr>
                <w:rFonts w:ascii="Courier New" w:hAnsi="Courier New" w:cs="Courier New"/>
              </w:rPr>
              <w:t>itch(config-if-Giga7</w:t>
            </w:r>
            <w:r>
              <w:rPr>
                <w:rFonts w:ascii="Courier New" w:hAnsi="Courier New" w:cs="Courier New"/>
              </w:rPr>
              <w:t>/2</w:t>
            </w:r>
            <w:r w:rsidRPr="00D06AFD">
              <w:rPr>
                <w:rFonts w:ascii="Courier New" w:hAnsi="Courier New" w:cs="Courier New"/>
              </w:rPr>
              <w:t>)#</w:t>
            </w:r>
            <w:r>
              <w:rPr>
                <w:rFonts w:ascii="Courier New" w:hAnsi="Courier New" w:cs="Courier New" w:hint="eastAsia"/>
              </w:rPr>
              <w:t xml:space="preserve"> </w:t>
            </w:r>
            <w:r w:rsidRPr="00D06AFD">
              <w:rPr>
                <w:rFonts w:ascii="Courier New" w:hAnsi="Courier New" w:cs="Courier New"/>
                <w:b/>
              </w:rPr>
              <w:t>rmon collection history 1 buckets 30 interval 10</w:t>
            </w:r>
          </w:p>
          <w:p w14:paraId="5709A075" w14:textId="77777777" w:rsidR="00490D42" w:rsidRPr="00D06AFD" w:rsidRDefault="00042939" w:rsidP="00DB2242">
            <w:pPr>
              <w:pStyle w:val="aa"/>
              <w:ind w:right="20"/>
              <w:rPr>
                <w:rFonts w:ascii="Courier New" w:hAnsi="Courier New" w:cs="Courier New"/>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rPr>
              <w:t>exit</w:t>
            </w:r>
          </w:p>
          <w:p w14:paraId="275D7E1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Switch(config)#exit</w:t>
            </w:r>
          </w:p>
          <w:p w14:paraId="48BA630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Switch#</w:t>
            </w:r>
            <w:r>
              <w:rPr>
                <w:rFonts w:ascii="Courier New" w:hAnsi="Courier New" w:cs="Courier New" w:hint="eastAsia"/>
              </w:rPr>
              <w:t xml:space="preserve"> </w:t>
            </w:r>
            <w:r w:rsidRPr="00D06AFD">
              <w:rPr>
                <w:rFonts w:ascii="Courier New" w:hAnsi="Courier New" w:cs="Courier New"/>
                <w:b/>
              </w:rPr>
              <w:t>show rmon history</w:t>
            </w:r>
            <w:r w:rsidRPr="00D06AFD">
              <w:rPr>
                <w:rFonts w:ascii="Courier New" w:hAnsi="Courier New" w:cs="Courier New"/>
              </w:rPr>
              <w:t xml:space="preserve"> </w:t>
            </w:r>
          </w:p>
          <w:p w14:paraId="3175483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Entry 1 is active, and owned by RMON_SNMP</w:t>
            </w:r>
          </w:p>
          <w:p w14:paraId="7B5FABC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Monitors ifIndex 1158 every 10 second(s)</w:t>
            </w:r>
          </w:p>
          <w:p w14:paraId="204D2C83"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Requested # of time intervals, ie buckets, is 30,</w:t>
            </w:r>
          </w:p>
          <w:p w14:paraId="4BB15AF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1 began measuring    Received 14953616 octets, 203700 packets,</w:t>
            </w:r>
          </w:p>
          <w:p w14:paraId="6DFB39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21362 multicast packets,</w:t>
            </w:r>
          </w:p>
          <w:p w14:paraId="59E459C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285573C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7147412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559B6748"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45D62792"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2 began measuring    Received 14956451 octets, 203740 packets,</w:t>
            </w:r>
          </w:p>
          <w:p w14:paraId="43B8F3E4"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21363 multicast packets,</w:t>
            </w:r>
          </w:p>
          <w:p w14:paraId="2971423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79068116"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099316EA"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6AE2D477"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14:paraId="1AFDC1AF"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3 began measuring    Received 14959509 octets, 203783 packets,</w:t>
            </w:r>
          </w:p>
          <w:p w14:paraId="13FC122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21364 multicast packets,</w:t>
            </w:r>
          </w:p>
          <w:p w14:paraId="4850D86D"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14:paraId="608BB645"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14:paraId="6ADC6BC0" w14:textId="77777777"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14:paraId="251E9A2A" w14:textId="77777777" w:rsidR="00490D42" w:rsidRPr="00223A1B"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tc>
      </w:tr>
    </w:tbl>
    <w:p w14:paraId="691F8411" w14:textId="77777777" w:rsidR="00490D42" w:rsidRDefault="00490D42" w:rsidP="00DB2242">
      <w:pPr>
        <w:pStyle w:val="ac"/>
        <w:rPr>
          <w:kern w:val="0"/>
        </w:rPr>
      </w:pPr>
    </w:p>
    <w:p w14:paraId="791A610E" w14:textId="77777777" w:rsidR="00490D42" w:rsidRPr="00D62422" w:rsidRDefault="00490D42" w:rsidP="00DB2242">
      <w:pPr>
        <w:ind w:right="20"/>
        <w:rPr>
          <w:rFonts w:cs="Times New Roman"/>
        </w:rPr>
      </w:pPr>
    </w:p>
    <w:p w14:paraId="040A50F9" w14:textId="77777777" w:rsidR="00490D42" w:rsidRDefault="00490D42" w:rsidP="0021019A">
      <w:pPr>
        <w:pStyle w:val="2"/>
        <w:ind w:right="20"/>
      </w:pPr>
      <w:bookmarkStart w:id="2579" w:name="_Toc271813820"/>
      <w:bookmarkStart w:id="2580" w:name="_Toc337198585"/>
      <w:bookmarkStart w:id="2581" w:name="_Toc354416273"/>
      <w:bookmarkStart w:id="2582" w:name="_Toc444695123"/>
      <w:r w:rsidRPr="00291BB3">
        <w:lastRenderedPageBreak/>
        <w:t>Logging</w:t>
      </w:r>
      <w:bookmarkEnd w:id="2579"/>
      <w:bookmarkEnd w:id="2580"/>
      <w:bookmarkEnd w:id="2581"/>
      <w:bookmarkEnd w:id="2582"/>
    </w:p>
    <w:p w14:paraId="1AD10FBD" w14:textId="77777777" w:rsidR="00490D42" w:rsidRDefault="00094318" w:rsidP="00374CEB">
      <w:pPr>
        <w:pStyle w:val="a3"/>
        <w:ind w:left="0" w:right="20"/>
      </w:pPr>
      <w:r>
        <w:t>C9500</w:t>
      </w:r>
      <w:r w:rsidR="00490D42" w:rsidRPr="002F5F3A">
        <w:t xml:space="preserve"> log shows all information on configuration and alarms. The system message logging software saves log messages in the switch memory and sends messages to other devices. The system message logging function supports the following:</w:t>
      </w:r>
    </w:p>
    <w:p w14:paraId="615590BD"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logging type to collect</w:t>
      </w:r>
    </w:p>
    <w:p w14:paraId="2A9E7CA7" w14:textId="77777777" w:rsidR="00490D42" w:rsidRPr="002F5F3A" w:rsidRDefault="00490D42" w:rsidP="00374CEB">
      <w:pPr>
        <w:pStyle w:val="Randomlist"/>
        <w:tabs>
          <w:tab w:val="clear" w:pos="3968"/>
          <w:tab w:val="num" w:pos="1980"/>
          <w:tab w:val="num" w:pos="3320"/>
        </w:tabs>
        <w:ind w:left="0" w:right="20" w:hanging="403"/>
      </w:pPr>
      <w:r w:rsidRPr="002F5F3A">
        <w:t>Enables the user to select the device to which he/she sends the collected logging</w:t>
      </w:r>
    </w:p>
    <w:p w14:paraId="1D20CBEA" w14:textId="77777777" w:rsidR="00490D42" w:rsidRDefault="00094318" w:rsidP="00374CEB">
      <w:pPr>
        <w:pStyle w:val="a3"/>
        <w:ind w:left="0" w:right="20"/>
      </w:pPr>
      <w:r>
        <w:t>C9500</w:t>
      </w:r>
      <w:r w:rsidR="00490D42" w:rsidRPr="002F5F3A">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77777777" w:rsidR="00490D42" w:rsidRPr="002F5F3A" w:rsidRDefault="00374CEB" w:rsidP="00374CEB">
      <w:pPr>
        <w:pStyle w:val="a3"/>
        <w:ind w:left="0" w:right="20"/>
      </w:pPr>
      <w:r>
        <w:t xml:space="preserve">The </w:t>
      </w:r>
      <w:r w:rsidR="00094318">
        <w:t>C9500</w:t>
      </w:r>
      <w:r w:rsidR="00490D42" w:rsidRPr="002F5F3A">
        <w:t xml:space="preserve"> has 0-7 severity levels as shown in the following table:</w:t>
      </w:r>
    </w:p>
    <w:p w14:paraId="20A24A82" w14:textId="77777777" w:rsidR="00490D42" w:rsidRDefault="006A4BB0" w:rsidP="00374CEB">
      <w:pPr>
        <w:pStyle w:val="afffff3"/>
        <w:ind w:left="0" w:right="20"/>
      </w:pPr>
      <w:bookmarkStart w:id="2583" w:name="_Toc259695800"/>
      <w:bookmarkStart w:id="2584" w:name="_Toc361679393"/>
      <w:bookmarkStart w:id="2585" w:name="_Toc39157530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164</w:t>
      </w:r>
      <w:r w:rsidR="005832B8">
        <w:fldChar w:fldCharType="end"/>
      </w:r>
      <w:r w:rsidR="00490D42">
        <w:rPr>
          <w:rFonts w:hint="eastAsia"/>
        </w:rPr>
        <w:t xml:space="preserve"> </w:t>
      </w:r>
      <w:bookmarkEnd w:id="2583"/>
      <w:r w:rsidR="00094318">
        <w:t>C9500</w:t>
      </w:r>
      <w:r w:rsidR="00490D42" w:rsidRPr="002F5F3A">
        <w:t xml:space="preserve"> Log Level</w:t>
      </w:r>
      <w:bookmarkEnd w:id="2584"/>
      <w:bookmarkEnd w:id="2585"/>
    </w:p>
    <w:tbl>
      <w:tblPr>
        <w:tblStyle w:val="CLIWide"/>
        <w:tblW w:w="6300" w:type="dxa"/>
        <w:tblLook w:val="01E0" w:firstRow="1" w:lastRow="1" w:firstColumn="1" w:lastColumn="1" w:noHBand="0" w:noVBand="0"/>
      </w:tblPr>
      <w:tblGrid>
        <w:gridCol w:w="2520"/>
        <w:gridCol w:w="3780"/>
      </w:tblGrid>
      <w:tr w:rsidR="00490D42"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2F5F3A" w:rsidRDefault="00490D42" w:rsidP="00374CEB">
            <w:pPr>
              <w:pStyle w:val="ab"/>
              <w:wordWrap/>
              <w:ind w:right="20"/>
              <w:rPr>
                <w:b w:val="0"/>
              </w:rPr>
            </w:pPr>
            <w:r w:rsidRPr="002F5F3A">
              <w:rPr>
                <w:b w:val="0"/>
              </w:rPr>
              <w:t>Severity Level</w:t>
            </w:r>
          </w:p>
        </w:tc>
        <w:tc>
          <w:tcPr>
            <w:tcW w:w="3780" w:type="dxa"/>
          </w:tcPr>
          <w:p w14:paraId="654FBD51" w14:textId="77777777" w:rsidR="00490D42" w:rsidRPr="002F5F3A" w:rsidRDefault="00490D42" w:rsidP="00374CEB">
            <w:pPr>
              <w:pStyle w:val="ab"/>
              <w:wordWrap/>
              <w:ind w:right="20"/>
              <w:rPr>
                <w:b w:val="0"/>
              </w:rPr>
            </w:pPr>
            <w:r w:rsidRPr="002F5F3A">
              <w:rPr>
                <w:b w:val="0"/>
              </w:rPr>
              <w:t>Description</w:t>
            </w:r>
          </w:p>
        </w:tc>
      </w:tr>
      <w:tr w:rsidR="00490D42" w14:paraId="18A4B821" w14:textId="77777777" w:rsidTr="007037AB">
        <w:tc>
          <w:tcPr>
            <w:tcW w:w="2520" w:type="dxa"/>
          </w:tcPr>
          <w:p w14:paraId="177B3DC1" w14:textId="77777777" w:rsidR="00490D42" w:rsidRPr="002F5F3A" w:rsidRDefault="00490D42" w:rsidP="00374CEB">
            <w:pPr>
              <w:pStyle w:val="aa"/>
              <w:ind w:right="20"/>
            </w:pPr>
            <w:r w:rsidRPr="002F5F3A">
              <w:t>Emergencies (0)</w:t>
            </w:r>
          </w:p>
        </w:tc>
        <w:tc>
          <w:tcPr>
            <w:tcW w:w="3780" w:type="dxa"/>
          </w:tcPr>
          <w:p w14:paraId="6DFCDC84" w14:textId="77777777" w:rsidR="00490D42" w:rsidRPr="002F5F3A" w:rsidRDefault="00490D42" w:rsidP="00374CEB">
            <w:pPr>
              <w:pStyle w:val="aa"/>
              <w:ind w:right="20"/>
            </w:pPr>
            <w:r w:rsidRPr="002F5F3A">
              <w:t>System is not available.</w:t>
            </w:r>
          </w:p>
        </w:tc>
      </w:tr>
      <w:tr w:rsidR="00490D42" w14:paraId="09E89B22" w14:textId="77777777" w:rsidTr="007037AB">
        <w:tc>
          <w:tcPr>
            <w:tcW w:w="2520" w:type="dxa"/>
          </w:tcPr>
          <w:p w14:paraId="02388D5A" w14:textId="77777777" w:rsidR="00490D42" w:rsidRPr="002F5F3A" w:rsidRDefault="00490D42" w:rsidP="00374CEB">
            <w:pPr>
              <w:pStyle w:val="aa"/>
              <w:ind w:right="20"/>
            </w:pPr>
            <w:r w:rsidRPr="002F5F3A">
              <w:t>Alerts (1)</w:t>
            </w:r>
          </w:p>
        </w:tc>
        <w:tc>
          <w:tcPr>
            <w:tcW w:w="3780" w:type="dxa"/>
          </w:tcPr>
          <w:p w14:paraId="4E93747C" w14:textId="77777777" w:rsidR="00490D42" w:rsidRPr="002F5F3A" w:rsidRDefault="00490D42" w:rsidP="00374CEB">
            <w:pPr>
              <w:pStyle w:val="aa"/>
              <w:ind w:right="20"/>
            </w:pPr>
            <w:r w:rsidRPr="002F5F3A">
              <w:t>An Immediate action is required.</w:t>
            </w:r>
          </w:p>
        </w:tc>
      </w:tr>
      <w:tr w:rsidR="00490D42" w14:paraId="18CDE4C6" w14:textId="77777777" w:rsidTr="007037AB">
        <w:tc>
          <w:tcPr>
            <w:tcW w:w="2520" w:type="dxa"/>
          </w:tcPr>
          <w:p w14:paraId="3B9428EA" w14:textId="77777777" w:rsidR="00490D42" w:rsidRPr="002F5F3A" w:rsidRDefault="00490D42" w:rsidP="00374CEB">
            <w:pPr>
              <w:pStyle w:val="aa"/>
              <w:ind w:right="20"/>
            </w:pPr>
            <w:r w:rsidRPr="002F5F3A">
              <w:t>Critical (2)</w:t>
            </w:r>
            <w:r w:rsidRPr="002F5F3A">
              <w:tab/>
            </w:r>
          </w:p>
        </w:tc>
        <w:tc>
          <w:tcPr>
            <w:tcW w:w="3780" w:type="dxa"/>
          </w:tcPr>
          <w:p w14:paraId="3DF27060" w14:textId="77777777" w:rsidR="00490D42" w:rsidRPr="002F5F3A" w:rsidRDefault="00490D42" w:rsidP="00374CEB">
            <w:pPr>
              <w:pStyle w:val="aa"/>
              <w:ind w:right="20"/>
            </w:pPr>
            <w:r w:rsidRPr="002F5F3A">
              <w:t>Critical Status</w:t>
            </w:r>
          </w:p>
        </w:tc>
      </w:tr>
      <w:tr w:rsidR="00490D42" w14:paraId="045D9DAF" w14:textId="77777777" w:rsidTr="007037AB">
        <w:tc>
          <w:tcPr>
            <w:tcW w:w="2520" w:type="dxa"/>
          </w:tcPr>
          <w:p w14:paraId="2DCE47DD" w14:textId="77777777" w:rsidR="00490D42" w:rsidRPr="002F5F3A" w:rsidRDefault="00490D42" w:rsidP="00374CEB">
            <w:pPr>
              <w:pStyle w:val="aa"/>
              <w:ind w:right="20"/>
            </w:pPr>
            <w:r w:rsidRPr="002F5F3A">
              <w:t>Errors (3)</w:t>
            </w:r>
            <w:r w:rsidRPr="002F5F3A">
              <w:tab/>
            </w:r>
          </w:p>
        </w:tc>
        <w:tc>
          <w:tcPr>
            <w:tcW w:w="3780" w:type="dxa"/>
          </w:tcPr>
          <w:p w14:paraId="5DA7AB25" w14:textId="77777777" w:rsidR="00490D42" w:rsidRPr="002F5F3A" w:rsidRDefault="00490D42" w:rsidP="00374CEB">
            <w:pPr>
              <w:pStyle w:val="aa"/>
              <w:ind w:right="20"/>
            </w:pPr>
            <w:r w:rsidRPr="002F5F3A">
              <w:t>Error Message</w:t>
            </w:r>
          </w:p>
        </w:tc>
      </w:tr>
      <w:tr w:rsidR="00490D42" w14:paraId="40BF45BF" w14:textId="77777777" w:rsidTr="007037AB">
        <w:tc>
          <w:tcPr>
            <w:tcW w:w="2520" w:type="dxa"/>
          </w:tcPr>
          <w:p w14:paraId="167703FD" w14:textId="77777777" w:rsidR="00490D42" w:rsidRPr="002F5F3A" w:rsidRDefault="00490D42" w:rsidP="00374CEB">
            <w:pPr>
              <w:pStyle w:val="aa"/>
              <w:ind w:right="20"/>
            </w:pPr>
            <w:r w:rsidRPr="002F5F3A">
              <w:t>Warnings (4)</w:t>
            </w:r>
          </w:p>
        </w:tc>
        <w:tc>
          <w:tcPr>
            <w:tcW w:w="3780" w:type="dxa"/>
          </w:tcPr>
          <w:p w14:paraId="6EE0CA56" w14:textId="77777777" w:rsidR="00490D42" w:rsidRPr="002F5F3A" w:rsidRDefault="00490D42" w:rsidP="00374CEB">
            <w:pPr>
              <w:pStyle w:val="aa"/>
              <w:ind w:right="20"/>
            </w:pPr>
            <w:r w:rsidRPr="002F5F3A">
              <w:t>Warning Message</w:t>
            </w:r>
          </w:p>
        </w:tc>
      </w:tr>
      <w:tr w:rsidR="00490D42" w14:paraId="18985188" w14:textId="77777777" w:rsidTr="007037AB">
        <w:tc>
          <w:tcPr>
            <w:tcW w:w="2520" w:type="dxa"/>
          </w:tcPr>
          <w:p w14:paraId="04E377A6" w14:textId="77777777" w:rsidR="00490D42" w:rsidRPr="002F5F3A" w:rsidRDefault="00490D42" w:rsidP="00374CEB">
            <w:pPr>
              <w:pStyle w:val="aa"/>
              <w:ind w:right="20"/>
            </w:pPr>
            <w:r w:rsidRPr="002F5F3A">
              <w:t>Notifications (5)</w:t>
            </w:r>
          </w:p>
        </w:tc>
        <w:tc>
          <w:tcPr>
            <w:tcW w:w="3780" w:type="dxa"/>
          </w:tcPr>
          <w:p w14:paraId="2571C4D1" w14:textId="77777777" w:rsidR="00490D42" w:rsidRPr="002F5F3A" w:rsidRDefault="00490D42" w:rsidP="00374CEB">
            <w:pPr>
              <w:pStyle w:val="aa"/>
              <w:ind w:right="20"/>
            </w:pPr>
            <w:r w:rsidRPr="002F5F3A">
              <w:t>Normal status but important information</w:t>
            </w:r>
          </w:p>
        </w:tc>
      </w:tr>
      <w:tr w:rsidR="00490D42" w14:paraId="07E0B3E8" w14:textId="77777777" w:rsidTr="007037AB">
        <w:tc>
          <w:tcPr>
            <w:tcW w:w="2520" w:type="dxa"/>
          </w:tcPr>
          <w:p w14:paraId="267C8C73" w14:textId="77777777" w:rsidR="00490D42" w:rsidRPr="002F5F3A" w:rsidRDefault="00490D42" w:rsidP="00374CEB">
            <w:pPr>
              <w:pStyle w:val="aa"/>
              <w:ind w:right="20"/>
            </w:pPr>
            <w:r w:rsidRPr="002F5F3A">
              <w:t>Informational (6)</w:t>
            </w:r>
          </w:p>
        </w:tc>
        <w:tc>
          <w:tcPr>
            <w:tcW w:w="3780" w:type="dxa"/>
          </w:tcPr>
          <w:p w14:paraId="1324DA8B" w14:textId="77777777" w:rsidR="00490D42" w:rsidRPr="002F5F3A" w:rsidRDefault="00490D42" w:rsidP="00374CEB">
            <w:pPr>
              <w:pStyle w:val="aa"/>
              <w:ind w:right="20"/>
            </w:pPr>
            <w:r w:rsidRPr="002F5F3A">
              <w:t>Informational message given to user</w:t>
            </w:r>
          </w:p>
        </w:tc>
      </w:tr>
      <w:tr w:rsidR="00490D42" w14:paraId="77F10509" w14:textId="77777777" w:rsidTr="007037AB">
        <w:tc>
          <w:tcPr>
            <w:tcW w:w="2520" w:type="dxa"/>
          </w:tcPr>
          <w:p w14:paraId="5262819A" w14:textId="77777777" w:rsidR="00490D42" w:rsidRPr="002F5F3A" w:rsidRDefault="00490D42" w:rsidP="00374CEB">
            <w:pPr>
              <w:pStyle w:val="aa"/>
              <w:ind w:right="20"/>
            </w:pPr>
            <w:r w:rsidRPr="002F5F3A">
              <w:t>Debugging (7)</w:t>
            </w:r>
          </w:p>
        </w:tc>
        <w:tc>
          <w:tcPr>
            <w:tcW w:w="3780" w:type="dxa"/>
          </w:tcPr>
          <w:p w14:paraId="2812E53C" w14:textId="77777777" w:rsidR="00490D42" w:rsidRPr="002F5F3A" w:rsidRDefault="00490D42" w:rsidP="00374CEB">
            <w:pPr>
              <w:pStyle w:val="aa"/>
              <w:ind w:right="20"/>
            </w:pPr>
            <w:r w:rsidRPr="002F5F3A">
              <w:t>Debugging message</w:t>
            </w:r>
          </w:p>
        </w:tc>
      </w:tr>
    </w:tbl>
    <w:p w14:paraId="745B2D17" w14:textId="77777777" w:rsidR="00490D42" w:rsidRDefault="00490D42" w:rsidP="00374CEB">
      <w:pPr>
        <w:pStyle w:val="3"/>
        <w:ind w:left="0" w:right="20"/>
      </w:pPr>
      <w:bookmarkStart w:id="2586" w:name="_Toc444695124"/>
      <w:r w:rsidRPr="00D867F8">
        <w:t>System Log Message</w:t>
      </w:r>
      <w:bookmarkEnd w:id="2586"/>
    </w:p>
    <w:p w14:paraId="68DDD140" w14:textId="77777777" w:rsidR="00490D42" w:rsidRPr="002F5F3A" w:rsidRDefault="00490D42" w:rsidP="00374CEB">
      <w:pPr>
        <w:pStyle w:val="a3"/>
        <w:ind w:left="0" w:right="20"/>
      </w:pPr>
      <w:r w:rsidRPr="002F5F3A">
        <w:t xml:space="preserve">The system log messages of </w:t>
      </w:r>
      <w:r w:rsidR="00094318">
        <w:t>C9500</w:t>
      </w:r>
      <w:r w:rsidRPr="002F5F3A">
        <w:t xml:space="preserve"> contains the following information.</w:t>
      </w:r>
    </w:p>
    <w:p w14:paraId="20B174DF" w14:textId="77777777" w:rsidR="00490D42" w:rsidRDefault="00490D42" w:rsidP="00374CEB">
      <w:pPr>
        <w:pStyle w:val="a"/>
        <w:spacing w:before="100" w:after="100"/>
        <w:ind w:left="0" w:right="20" w:hanging="567"/>
      </w:pPr>
      <w:r>
        <w:rPr>
          <w:b/>
          <w:bCs/>
        </w:rPr>
        <w:t xml:space="preserve">Timestamp </w:t>
      </w:r>
    </w:p>
    <w:p w14:paraId="52DD42B6" w14:textId="77777777" w:rsidR="00490D42" w:rsidRPr="002F5F3A" w:rsidRDefault="00490D42" w:rsidP="00374CEB">
      <w:pPr>
        <w:pStyle w:val="Randomlist"/>
        <w:tabs>
          <w:tab w:val="clear" w:pos="3968"/>
          <w:tab w:val="num" w:pos="1980"/>
          <w:tab w:val="num" w:pos="3320"/>
        </w:tabs>
        <w:ind w:left="0" w:right="20" w:hanging="403"/>
      </w:pPr>
      <w:r w:rsidRPr="002F5F3A">
        <w:t>The timestamp records the month, day and year of the event, along with the time (hours, minutes, and seconds) in the form HH:MM:SS MM/DD/YYYY.</w:t>
      </w:r>
    </w:p>
    <w:p w14:paraId="0D5526B3" w14:textId="77777777" w:rsidR="00490D42" w:rsidRDefault="00490D42" w:rsidP="00374CEB">
      <w:pPr>
        <w:pStyle w:val="a"/>
        <w:spacing w:before="100" w:after="100"/>
        <w:ind w:left="0" w:right="20" w:hanging="567"/>
      </w:pPr>
      <w:r>
        <w:rPr>
          <w:b/>
          <w:bCs/>
        </w:rPr>
        <w:t>Severity level</w:t>
      </w:r>
      <w:r>
        <w:t xml:space="preserve"> </w:t>
      </w:r>
    </w:p>
    <w:p w14:paraId="16BA47B1" w14:textId="2A295A07" w:rsidR="00490D42" w:rsidRPr="002F5F3A" w:rsidRDefault="00490D42" w:rsidP="00374CEB">
      <w:pPr>
        <w:pStyle w:val="Randomlist"/>
        <w:tabs>
          <w:tab w:val="clear" w:pos="3968"/>
          <w:tab w:val="num" w:pos="1980"/>
          <w:tab w:val="num" w:pos="3320"/>
        </w:tabs>
        <w:ind w:left="0" w:right="20" w:hanging="403"/>
      </w:pPr>
      <w:r w:rsidRPr="002F5F3A">
        <w:t>Indicates the log message level defined in the &lt; &gt; as in Table 1</w:t>
      </w:r>
      <w:r w:rsidR="00496ADB">
        <w:t>64</w:t>
      </w:r>
      <w:r w:rsidRPr="002F5F3A">
        <w:t>.</w:t>
      </w:r>
    </w:p>
    <w:p w14:paraId="035D20A7" w14:textId="77777777" w:rsidR="00490D42" w:rsidRPr="002F5F3A" w:rsidRDefault="00490D42" w:rsidP="00374CEB">
      <w:pPr>
        <w:pStyle w:val="Randomlist"/>
        <w:tabs>
          <w:tab w:val="clear" w:pos="3968"/>
          <w:tab w:val="num" w:pos="1980"/>
          <w:tab w:val="num" w:pos="3320"/>
        </w:tabs>
        <w:ind w:left="0" w:right="20" w:hanging="403"/>
      </w:pPr>
      <w:r w:rsidRPr="002F5F3A">
        <w:t>Integer between 1 and 7</w:t>
      </w:r>
    </w:p>
    <w:p w14:paraId="26BA67DC" w14:textId="77777777" w:rsidR="00490D42" w:rsidRDefault="00490D42" w:rsidP="00374CEB">
      <w:pPr>
        <w:pStyle w:val="a"/>
        <w:spacing w:before="100" w:after="100"/>
        <w:ind w:left="0" w:right="20" w:hanging="567"/>
      </w:pPr>
      <w:r>
        <w:rPr>
          <w:b/>
          <w:bCs/>
        </w:rPr>
        <w:t>Log description</w:t>
      </w:r>
    </w:p>
    <w:p w14:paraId="582F1772" w14:textId="77777777" w:rsidR="00490D42" w:rsidRDefault="00490D42" w:rsidP="00374CEB">
      <w:pPr>
        <w:pStyle w:val="Randomlist"/>
        <w:tabs>
          <w:tab w:val="clear" w:pos="3968"/>
          <w:tab w:val="num" w:pos="1980"/>
          <w:tab w:val="num" w:pos="3320"/>
        </w:tabs>
        <w:ind w:left="0" w:right="20" w:hanging="403"/>
        <w:rPr>
          <w:rFonts w:cs="Times New Roman"/>
        </w:rPr>
      </w:pPr>
      <w:r w:rsidRPr="002F5F3A">
        <w:t>Text string including detailed information on event</w:t>
      </w:r>
    </w:p>
    <w:p w14:paraId="21A356EB" w14:textId="77777777" w:rsidR="00490D42" w:rsidRDefault="00490D42" w:rsidP="00374CEB">
      <w:pPr>
        <w:pStyle w:val="a3"/>
        <w:ind w:left="0" w:right="20"/>
      </w:pPr>
      <w:r w:rsidRPr="002F5F3A">
        <w:t>The following is the log message for system booting:</w:t>
      </w:r>
    </w:p>
    <w:tbl>
      <w:tblPr>
        <w:tblStyle w:val="CLIWide"/>
        <w:tblW w:w="0" w:type="auto"/>
        <w:tblLook w:val="0000" w:firstRow="0" w:lastRow="0" w:firstColumn="0" w:lastColumn="0" w:noHBand="0" w:noVBand="0"/>
      </w:tblPr>
      <w:tblGrid>
        <w:gridCol w:w="8148"/>
      </w:tblGrid>
      <w:tr w:rsidR="00490D42" w:rsidRPr="007037AB" w14:paraId="21500323" w14:textId="77777777" w:rsidTr="00291BB3">
        <w:tc>
          <w:tcPr>
            <w:tcW w:w="8820" w:type="dxa"/>
          </w:tcPr>
          <w:p w14:paraId="124A3B6F" w14:textId="77777777" w:rsidR="00490D42" w:rsidRPr="007037AB" w:rsidRDefault="00490D42" w:rsidP="00374CEB">
            <w:pPr>
              <w:pStyle w:val="aa"/>
              <w:ind w:right="20"/>
              <w:rPr>
                <w:rFonts w:eastAsia="굴림"/>
                <w:color w:val="000000"/>
              </w:rPr>
            </w:pPr>
            <w:r w:rsidRPr="007037AB">
              <w:rPr>
                <w:rFonts w:eastAsia="굴림"/>
                <w:color w:val="000000"/>
              </w:rPr>
              <w:t>May  6 11:53:48  [5] %REMOTE-CONNECT: login from console as lns</w:t>
            </w:r>
          </w:p>
          <w:p w14:paraId="44D6BE6E" w14:textId="77777777" w:rsidR="00490D42" w:rsidRPr="007037AB" w:rsidRDefault="00490D42" w:rsidP="00374CEB">
            <w:pPr>
              <w:pStyle w:val="aa"/>
              <w:ind w:right="20"/>
              <w:rPr>
                <w:rFonts w:eastAsia="굴림"/>
                <w:color w:val="000000"/>
              </w:rPr>
            </w:pPr>
            <w:r w:rsidRPr="007037AB">
              <w:rPr>
                <w:rFonts w:eastAsia="굴림"/>
                <w:color w:val="000000"/>
              </w:rPr>
              <w:t>May  6 11:54:01  [5] IFM-NOTICE: Rate limit ra creation</w:t>
            </w:r>
          </w:p>
          <w:p w14:paraId="7D546922" w14:textId="77777777" w:rsidR="00490D42" w:rsidRPr="007037AB" w:rsidRDefault="00490D42" w:rsidP="00374CEB">
            <w:pPr>
              <w:pStyle w:val="aa"/>
              <w:ind w:right="20"/>
              <w:rPr>
                <w:rFonts w:eastAsia="굴림"/>
                <w:color w:val="000000"/>
              </w:rPr>
            </w:pPr>
            <w:r w:rsidRPr="007037AB">
              <w:rPr>
                <w:rFonts w:eastAsia="굴림"/>
                <w:color w:val="000000"/>
              </w:rPr>
              <w:t>May  7 02:10:24  [5] %REMOTE-CONNECT: login from console as lns</w:t>
            </w:r>
          </w:p>
          <w:p w14:paraId="2A524220" w14:textId="77777777" w:rsidR="00490D42" w:rsidRPr="007037AB" w:rsidRDefault="00490D42" w:rsidP="00374CEB">
            <w:pPr>
              <w:pStyle w:val="aa"/>
              <w:ind w:right="20"/>
              <w:rPr>
                <w:rFonts w:eastAsia="굴림"/>
                <w:color w:val="000000"/>
              </w:rPr>
            </w:pPr>
            <w:r w:rsidRPr="007037AB">
              <w:rPr>
                <w:rFonts w:eastAsia="굴림"/>
                <w:color w:val="000000"/>
              </w:rPr>
              <w:t>May  7 02:10:40  [5] IFM-NOTICE: Flow xx classified</w:t>
            </w:r>
          </w:p>
          <w:p w14:paraId="30BF9A5F" w14:textId="77777777" w:rsidR="00490D42" w:rsidRPr="007037AB" w:rsidRDefault="00490D42" w:rsidP="00374CEB">
            <w:pPr>
              <w:pStyle w:val="aa"/>
              <w:ind w:right="20"/>
              <w:rPr>
                <w:rFonts w:eastAsia="굴림"/>
                <w:color w:val="000000"/>
              </w:rPr>
            </w:pPr>
            <w:r w:rsidRPr="007037AB">
              <w:rPr>
                <w:rFonts w:eastAsia="굴림"/>
                <w:color w:val="000000"/>
              </w:rPr>
              <w:t>May  7 02:10:48  [5] IFM-NOTICE: Flow xx match rate 10</w:t>
            </w:r>
          </w:p>
          <w:p w14:paraId="4191F2B2" w14:textId="77777777" w:rsidR="00490D42" w:rsidRPr="007037AB" w:rsidRDefault="00490D42" w:rsidP="00374CEB">
            <w:pPr>
              <w:pStyle w:val="aa"/>
              <w:ind w:right="20"/>
              <w:rPr>
                <w:rFonts w:eastAsia="굴림"/>
                <w:color w:val="000000"/>
              </w:rPr>
            </w:pPr>
            <w:r w:rsidRPr="007037AB">
              <w:rPr>
                <w:rFonts w:eastAsia="굴림"/>
                <w:color w:val="000000"/>
              </w:rPr>
              <w:t>May  7 05:17:56  [5] %REMOTE-CONNECT: login from console as lns</w:t>
            </w:r>
          </w:p>
          <w:p w14:paraId="17187BBF" w14:textId="77777777" w:rsidR="00490D42" w:rsidRPr="007037AB" w:rsidRDefault="00490D42" w:rsidP="00374CEB">
            <w:pPr>
              <w:ind w:right="20"/>
              <w:rPr>
                <w:sz w:val="20"/>
              </w:rPr>
            </w:pPr>
            <w:r w:rsidRPr="007037AB">
              <w:rPr>
                <w:rFonts w:eastAsia="굴림"/>
                <w:color w:val="000000"/>
                <w:sz w:val="20"/>
              </w:rPr>
              <w:t>May  7 05:23:10  [5] IFM-NOTICE: Service pa add interface fa1</w:t>
            </w:r>
          </w:p>
        </w:tc>
      </w:tr>
    </w:tbl>
    <w:p w14:paraId="15952AC3" w14:textId="77777777" w:rsidR="00374CEB" w:rsidRDefault="00374CEB" w:rsidP="00374CEB">
      <w:pPr>
        <w:pStyle w:val="3"/>
        <w:ind w:left="0" w:right="20"/>
      </w:pPr>
      <w:bookmarkStart w:id="2587" w:name="_Toc259695801"/>
      <w:bookmarkStart w:id="2588" w:name="_Toc361679394"/>
      <w:bookmarkStart w:id="2589" w:name="_Toc197918326"/>
    </w:p>
    <w:p w14:paraId="1696348A" w14:textId="77777777" w:rsidR="00490D42" w:rsidRPr="00D867F8" w:rsidRDefault="00490D42" w:rsidP="00374CEB">
      <w:pPr>
        <w:pStyle w:val="3"/>
        <w:ind w:left="0" w:right="20"/>
      </w:pPr>
      <w:bookmarkStart w:id="2590" w:name="_Toc444695125"/>
      <w:r w:rsidRPr="00F743A6">
        <w:lastRenderedPageBreak/>
        <w:t>Default</w:t>
      </w:r>
      <w:r w:rsidRPr="00D867F8">
        <w:t xml:space="preserve"> Logging </w:t>
      </w:r>
      <w:bookmarkEnd w:id="2587"/>
      <w:r w:rsidRPr="00D867F8">
        <w:t>Value</w:t>
      </w:r>
      <w:bookmarkEnd w:id="2588"/>
      <w:bookmarkEnd w:id="2589"/>
      <w:bookmarkEnd w:id="2590"/>
    </w:p>
    <w:p w14:paraId="1B6A405E" w14:textId="77777777" w:rsidR="00490D42" w:rsidRDefault="006A4BB0" w:rsidP="00374CEB">
      <w:pPr>
        <w:pStyle w:val="afffff3"/>
        <w:ind w:left="0" w:right="20"/>
      </w:pPr>
      <w:bookmarkStart w:id="2591" w:name="_Toc271813821"/>
      <w:bookmarkStart w:id="2592" w:name="_Toc337198586"/>
      <w:bookmarkStart w:id="2593" w:name="_Toc354416274"/>
      <w:bookmarkStart w:id="2594" w:name="_Toc391575307"/>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165</w:t>
      </w:r>
      <w:r w:rsidR="005832B8">
        <w:fldChar w:fldCharType="end"/>
      </w:r>
      <w:r w:rsidR="00490D42">
        <w:rPr>
          <w:rFonts w:hint="eastAsia"/>
        </w:rPr>
        <w:t xml:space="preserve"> </w:t>
      </w:r>
      <w:bookmarkEnd w:id="2591"/>
      <w:bookmarkEnd w:id="2592"/>
      <w:r w:rsidR="00490D42" w:rsidRPr="002F5F3A">
        <w:t>System Log Default</w:t>
      </w:r>
      <w:r w:rsidR="00490D42">
        <w:t xml:space="preserve"> value</w:t>
      </w:r>
      <w:bookmarkEnd w:id="2593"/>
      <w:bookmarkEnd w:id="2594"/>
    </w:p>
    <w:tbl>
      <w:tblPr>
        <w:tblStyle w:val="CLIWide"/>
        <w:tblW w:w="5400" w:type="dxa"/>
        <w:tblLook w:val="01E0" w:firstRow="1" w:lastRow="1" w:firstColumn="1" w:lastColumn="1" w:noHBand="0" w:noVBand="0"/>
      </w:tblPr>
      <w:tblGrid>
        <w:gridCol w:w="3240"/>
        <w:gridCol w:w="2160"/>
      </w:tblGrid>
      <w:tr w:rsidR="00490D42"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2F5F3A" w:rsidRDefault="00490D42" w:rsidP="00374CEB">
            <w:pPr>
              <w:pStyle w:val="ab"/>
              <w:wordWrap/>
              <w:ind w:right="20"/>
              <w:rPr>
                <w:b w:val="0"/>
              </w:rPr>
            </w:pPr>
            <w:r w:rsidRPr="002F5F3A">
              <w:rPr>
                <w:b w:val="0"/>
              </w:rPr>
              <w:t xml:space="preserve">Configuration Parameter </w:t>
            </w:r>
          </w:p>
        </w:tc>
        <w:tc>
          <w:tcPr>
            <w:tcW w:w="2160" w:type="dxa"/>
          </w:tcPr>
          <w:p w14:paraId="25CC6C04" w14:textId="77777777" w:rsidR="00490D42" w:rsidRPr="002F5F3A" w:rsidRDefault="00490D42" w:rsidP="00374CEB">
            <w:pPr>
              <w:pStyle w:val="ab"/>
              <w:wordWrap/>
              <w:ind w:right="20"/>
              <w:rPr>
                <w:b w:val="0"/>
              </w:rPr>
            </w:pPr>
            <w:r w:rsidRPr="002F5F3A">
              <w:rPr>
                <w:b w:val="0"/>
              </w:rPr>
              <w:t>Default</w:t>
            </w:r>
          </w:p>
        </w:tc>
      </w:tr>
      <w:tr w:rsidR="00490D42" w14:paraId="042209AC" w14:textId="77777777" w:rsidTr="007037AB">
        <w:tc>
          <w:tcPr>
            <w:tcW w:w="3240" w:type="dxa"/>
          </w:tcPr>
          <w:p w14:paraId="159E033B" w14:textId="77777777" w:rsidR="00490D42" w:rsidRPr="002F5F3A" w:rsidRDefault="00490D42" w:rsidP="00374CEB">
            <w:pPr>
              <w:pStyle w:val="aa"/>
              <w:ind w:right="20"/>
            </w:pPr>
            <w:r w:rsidRPr="002F5F3A">
              <w:t>Display logging to console</w:t>
            </w:r>
          </w:p>
        </w:tc>
        <w:tc>
          <w:tcPr>
            <w:tcW w:w="2160" w:type="dxa"/>
          </w:tcPr>
          <w:p w14:paraId="69EEAAF9" w14:textId="77777777" w:rsidR="00490D42" w:rsidRPr="002F5F3A" w:rsidRDefault="00490D42" w:rsidP="00374CEB">
            <w:pPr>
              <w:pStyle w:val="aa"/>
              <w:ind w:right="20"/>
            </w:pPr>
            <w:r w:rsidRPr="002F5F3A">
              <w:t>disabled</w:t>
            </w:r>
          </w:p>
        </w:tc>
      </w:tr>
      <w:tr w:rsidR="00490D42" w14:paraId="4AF10892" w14:textId="77777777" w:rsidTr="007037AB">
        <w:tc>
          <w:tcPr>
            <w:tcW w:w="3240" w:type="dxa"/>
          </w:tcPr>
          <w:p w14:paraId="28D9BE96" w14:textId="77777777" w:rsidR="00490D42" w:rsidRPr="002F5F3A" w:rsidRDefault="00490D42" w:rsidP="00374CEB">
            <w:pPr>
              <w:pStyle w:val="aa"/>
              <w:ind w:right="20"/>
            </w:pPr>
            <w:r w:rsidRPr="002F5F3A">
              <w:t>Display logging to Telnet session</w:t>
            </w:r>
          </w:p>
        </w:tc>
        <w:tc>
          <w:tcPr>
            <w:tcW w:w="2160" w:type="dxa"/>
          </w:tcPr>
          <w:p w14:paraId="447155B0" w14:textId="77777777" w:rsidR="00490D42" w:rsidRPr="002F5F3A" w:rsidRDefault="00490D42" w:rsidP="00374CEB">
            <w:pPr>
              <w:pStyle w:val="aa"/>
              <w:ind w:right="20"/>
            </w:pPr>
            <w:r w:rsidRPr="002F5F3A">
              <w:t>disabled</w:t>
            </w:r>
          </w:p>
        </w:tc>
      </w:tr>
      <w:tr w:rsidR="00490D42" w14:paraId="6E631836" w14:textId="77777777" w:rsidTr="007037AB">
        <w:tc>
          <w:tcPr>
            <w:tcW w:w="3240" w:type="dxa"/>
          </w:tcPr>
          <w:p w14:paraId="1BE29565" w14:textId="77777777" w:rsidR="00490D42" w:rsidRPr="002F5F3A" w:rsidRDefault="00490D42" w:rsidP="00374CEB">
            <w:pPr>
              <w:pStyle w:val="aa"/>
              <w:ind w:right="20"/>
            </w:pPr>
            <w:r w:rsidRPr="002F5F3A">
              <w:t>Logging buffer size</w:t>
            </w:r>
          </w:p>
        </w:tc>
        <w:tc>
          <w:tcPr>
            <w:tcW w:w="2160" w:type="dxa"/>
          </w:tcPr>
          <w:p w14:paraId="5E89FAB0" w14:textId="77777777" w:rsidR="00490D42" w:rsidRPr="002F5F3A" w:rsidRDefault="00490D42" w:rsidP="00374CEB">
            <w:pPr>
              <w:pStyle w:val="aa"/>
              <w:ind w:right="20"/>
            </w:pPr>
            <w:r w:rsidRPr="002F5F3A">
              <w:t>1MB</w:t>
            </w:r>
          </w:p>
        </w:tc>
      </w:tr>
      <w:tr w:rsidR="00490D42" w14:paraId="0BD0F026" w14:textId="77777777" w:rsidTr="007037AB">
        <w:tc>
          <w:tcPr>
            <w:tcW w:w="3240" w:type="dxa"/>
          </w:tcPr>
          <w:p w14:paraId="6AA4CD7F" w14:textId="77777777" w:rsidR="00490D42" w:rsidRPr="002F5F3A" w:rsidRDefault="00490D42" w:rsidP="00374CEB">
            <w:pPr>
              <w:pStyle w:val="aa"/>
              <w:ind w:right="20"/>
            </w:pPr>
            <w:r w:rsidRPr="002F5F3A">
              <w:t xml:space="preserve">Display Time-Stamp </w:t>
            </w:r>
          </w:p>
        </w:tc>
        <w:tc>
          <w:tcPr>
            <w:tcW w:w="2160" w:type="dxa"/>
          </w:tcPr>
          <w:p w14:paraId="4F6C60F8" w14:textId="77777777" w:rsidR="00490D42" w:rsidRPr="002F5F3A" w:rsidRDefault="00490D42" w:rsidP="00374CEB">
            <w:pPr>
              <w:pStyle w:val="aa"/>
              <w:ind w:right="20"/>
            </w:pPr>
            <w:r w:rsidRPr="002F5F3A">
              <w:t xml:space="preserve">enabled </w:t>
            </w:r>
          </w:p>
        </w:tc>
      </w:tr>
      <w:tr w:rsidR="00490D42" w14:paraId="6EE87851" w14:textId="77777777" w:rsidTr="007037AB">
        <w:tc>
          <w:tcPr>
            <w:tcW w:w="3240" w:type="dxa"/>
          </w:tcPr>
          <w:p w14:paraId="6999A46A" w14:textId="77777777" w:rsidR="00490D42" w:rsidRPr="002F5F3A" w:rsidRDefault="00490D42" w:rsidP="00374CEB">
            <w:pPr>
              <w:pStyle w:val="aa"/>
              <w:ind w:right="20"/>
            </w:pPr>
            <w:r w:rsidRPr="002F5F3A">
              <w:t>Logging Server</w:t>
            </w:r>
          </w:p>
        </w:tc>
        <w:tc>
          <w:tcPr>
            <w:tcW w:w="2160" w:type="dxa"/>
          </w:tcPr>
          <w:p w14:paraId="464562B4" w14:textId="77777777" w:rsidR="00490D42" w:rsidRPr="002F5F3A" w:rsidRDefault="00490D42" w:rsidP="00374CEB">
            <w:pPr>
              <w:pStyle w:val="aa"/>
              <w:ind w:right="20"/>
            </w:pPr>
            <w:r w:rsidRPr="002F5F3A">
              <w:t>disabled</w:t>
            </w:r>
          </w:p>
        </w:tc>
      </w:tr>
      <w:tr w:rsidR="00490D42" w14:paraId="49D29381" w14:textId="77777777" w:rsidTr="007037AB">
        <w:tc>
          <w:tcPr>
            <w:tcW w:w="3240" w:type="dxa"/>
          </w:tcPr>
          <w:p w14:paraId="675CAEF7" w14:textId="77777777" w:rsidR="00490D42" w:rsidRPr="002F5F3A" w:rsidRDefault="00490D42" w:rsidP="00374CEB">
            <w:pPr>
              <w:pStyle w:val="aa"/>
              <w:ind w:right="20"/>
            </w:pPr>
            <w:r w:rsidRPr="002F5F3A">
              <w:t xml:space="preserve">Syslog server IP address </w:t>
            </w:r>
          </w:p>
        </w:tc>
        <w:tc>
          <w:tcPr>
            <w:tcW w:w="2160" w:type="dxa"/>
          </w:tcPr>
          <w:p w14:paraId="69B1172A" w14:textId="77777777" w:rsidR="00490D42" w:rsidRPr="002F5F3A" w:rsidRDefault="00490D42" w:rsidP="00374CEB">
            <w:pPr>
              <w:pStyle w:val="aa"/>
              <w:ind w:right="20"/>
            </w:pPr>
            <w:r w:rsidRPr="002F5F3A">
              <w:t>None configured</w:t>
            </w:r>
          </w:p>
        </w:tc>
      </w:tr>
      <w:tr w:rsidR="00490D42" w14:paraId="522D689B" w14:textId="77777777" w:rsidTr="007037AB">
        <w:tc>
          <w:tcPr>
            <w:tcW w:w="3240" w:type="dxa"/>
          </w:tcPr>
          <w:p w14:paraId="2E718F43" w14:textId="77777777" w:rsidR="00490D42" w:rsidRPr="002F5F3A" w:rsidRDefault="00490D42" w:rsidP="00374CEB">
            <w:pPr>
              <w:pStyle w:val="aa"/>
              <w:ind w:right="20"/>
            </w:pPr>
            <w:r w:rsidRPr="002F5F3A">
              <w:t>Server facility</w:t>
            </w:r>
          </w:p>
        </w:tc>
        <w:tc>
          <w:tcPr>
            <w:tcW w:w="2160" w:type="dxa"/>
          </w:tcPr>
          <w:p w14:paraId="5591B72F" w14:textId="77777777" w:rsidR="00490D42" w:rsidRPr="002F5F3A" w:rsidRDefault="00490D42" w:rsidP="00374CEB">
            <w:pPr>
              <w:pStyle w:val="aa"/>
              <w:ind w:right="20"/>
            </w:pPr>
            <w:r w:rsidRPr="002F5F3A">
              <w:t>LOCAL7</w:t>
            </w:r>
          </w:p>
        </w:tc>
      </w:tr>
      <w:tr w:rsidR="00490D42" w14:paraId="687142B0" w14:textId="77777777" w:rsidTr="007037AB">
        <w:tc>
          <w:tcPr>
            <w:tcW w:w="3240" w:type="dxa"/>
          </w:tcPr>
          <w:p w14:paraId="3312D6AE" w14:textId="77777777" w:rsidR="00490D42" w:rsidRPr="002F5F3A" w:rsidRDefault="00490D42" w:rsidP="00374CEB">
            <w:pPr>
              <w:pStyle w:val="aa"/>
              <w:ind w:right="20"/>
            </w:pPr>
            <w:r w:rsidRPr="002F5F3A">
              <w:t>Server severity</w:t>
            </w:r>
          </w:p>
        </w:tc>
        <w:tc>
          <w:tcPr>
            <w:tcW w:w="2160" w:type="dxa"/>
          </w:tcPr>
          <w:p w14:paraId="74C298EA" w14:textId="77777777" w:rsidR="00490D42" w:rsidRPr="002F5F3A" w:rsidRDefault="00490D42" w:rsidP="00374CEB">
            <w:pPr>
              <w:pStyle w:val="aa"/>
              <w:ind w:right="20"/>
            </w:pPr>
            <w:r w:rsidRPr="002F5F3A">
              <w:t>Warnings (4)</w:t>
            </w:r>
          </w:p>
        </w:tc>
      </w:tr>
      <w:tr w:rsidR="00490D42" w14:paraId="22289804" w14:textId="77777777" w:rsidTr="007037AB">
        <w:tc>
          <w:tcPr>
            <w:tcW w:w="3240" w:type="dxa"/>
          </w:tcPr>
          <w:p w14:paraId="5C18598A" w14:textId="77777777" w:rsidR="00490D42" w:rsidRPr="002F5F3A" w:rsidRDefault="00490D42" w:rsidP="00374CEB">
            <w:pPr>
              <w:pStyle w:val="aa"/>
              <w:ind w:right="20"/>
            </w:pPr>
            <w:r w:rsidRPr="002F5F3A">
              <w:t>Console Severity</w:t>
            </w:r>
          </w:p>
        </w:tc>
        <w:tc>
          <w:tcPr>
            <w:tcW w:w="2160" w:type="dxa"/>
          </w:tcPr>
          <w:p w14:paraId="2D2FE9C9" w14:textId="77777777" w:rsidR="00490D42" w:rsidRPr="002F5F3A" w:rsidRDefault="00490D42" w:rsidP="00374CEB">
            <w:pPr>
              <w:pStyle w:val="aa"/>
              <w:ind w:right="20"/>
            </w:pPr>
            <w:r w:rsidRPr="002F5F3A">
              <w:t>Debuggings (7)</w:t>
            </w:r>
          </w:p>
        </w:tc>
      </w:tr>
      <w:tr w:rsidR="00490D42" w14:paraId="275FC115" w14:textId="77777777" w:rsidTr="007037AB">
        <w:trPr>
          <w:trHeight w:val="320"/>
        </w:trPr>
        <w:tc>
          <w:tcPr>
            <w:tcW w:w="3240" w:type="dxa"/>
          </w:tcPr>
          <w:p w14:paraId="0A5C9CAF" w14:textId="77777777" w:rsidR="00490D42" w:rsidRPr="002F5F3A" w:rsidRDefault="00490D42" w:rsidP="00374CEB">
            <w:pPr>
              <w:pStyle w:val="aa"/>
              <w:ind w:right="20"/>
            </w:pPr>
            <w:r w:rsidRPr="002F5F3A">
              <w:t>Telnet Severity</w:t>
            </w:r>
          </w:p>
        </w:tc>
        <w:tc>
          <w:tcPr>
            <w:tcW w:w="2160" w:type="dxa"/>
          </w:tcPr>
          <w:p w14:paraId="1DF3A724" w14:textId="77777777" w:rsidR="00490D42" w:rsidRPr="002F5F3A" w:rsidRDefault="00490D42" w:rsidP="00374CEB">
            <w:pPr>
              <w:pStyle w:val="aa"/>
              <w:ind w:right="20"/>
            </w:pPr>
            <w:r w:rsidRPr="002F5F3A">
              <w:t>info (6)</w:t>
            </w:r>
          </w:p>
        </w:tc>
      </w:tr>
    </w:tbl>
    <w:p w14:paraId="1F7F1487" w14:textId="77777777" w:rsidR="00490D42" w:rsidRDefault="006A4BB0" w:rsidP="00374CEB">
      <w:pPr>
        <w:pStyle w:val="afffff3"/>
        <w:ind w:left="0" w:right="20"/>
      </w:pPr>
      <w:bookmarkStart w:id="2595" w:name="_Toc124159392"/>
      <w:bookmarkStart w:id="2596" w:name="_Toc198620853"/>
      <w:bookmarkStart w:id="2597" w:name="_Toc39157530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166</w:t>
      </w:r>
      <w:r w:rsidR="005832B8">
        <w:fldChar w:fldCharType="end"/>
      </w:r>
      <w:r w:rsidR="00490D42">
        <w:rPr>
          <w:rFonts w:hint="eastAsia"/>
        </w:rPr>
        <w:t xml:space="preserve"> </w:t>
      </w:r>
      <w:bookmarkEnd w:id="2595"/>
      <w:r w:rsidR="00490D42" w:rsidRPr="002F5F3A">
        <w:t>Commands for System Message Logging Configuration</w:t>
      </w:r>
      <w:bookmarkEnd w:id="2596"/>
      <w:bookmarkEnd w:id="2597"/>
    </w:p>
    <w:tbl>
      <w:tblPr>
        <w:tblStyle w:val="CLIWide"/>
        <w:tblW w:w="0" w:type="auto"/>
        <w:tblLook w:val="01E0" w:firstRow="1" w:lastRow="1" w:firstColumn="1" w:lastColumn="1" w:noHBand="0" w:noVBand="0"/>
      </w:tblPr>
      <w:tblGrid>
        <w:gridCol w:w="5315"/>
        <w:gridCol w:w="2833"/>
      </w:tblGrid>
      <w:tr w:rsidR="00490D42"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2F5F3A" w:rsidRDefault="00490D42" w:rsidP="00374CEB">
            <w:pPr>
              <w:pStyle w:val="ab"/>
              <w:wordWrap/>
              <w:ind w:right="20"/>
              <w:rPr>
                <w:b w:val="0"/>
              </w:rPr>
            </w:pPr>
            <w:r w:rsidRPr="002F5F3A">
              <w:rPr>
                <w:b w:val="0"/>
              </w:rPr>
              <w:t>Command</w:t>
            </w:r>
          </w:p>
        </w:tc>
        <w:tc>
          <w:tcPr>
            <w:tcW w:w="3261" w:type="dxa"/>
          </w:tcPr>
          <w:p w14:paraId="5506A6AE" w14:textId="77777777" w:rsidR="00490D42" w:rsidRPr="002F5F3A" w:rsidRDefault="00490D42" w:rsidP="00374CEB">
            <w:pPr>
              <w:pStyle w:val="ab"/>
              <w:wordWrap/>
              <w:ind w:right="20"/>
              <w:rPr>
                <w:b w:val="0"/>
              </w:rPr>
            </w:pPr>
            <w:r w:rsidRPr="002F5F3A">
              <w:rPr>
                <w:b w:val="0"/>
              </w:rPr>
              <w:t>Description</w:t>
            </w:r>
          </w:p>
        </w:tc>
      </w:tr>
      <w:tr w:rsidR="00490D42" w14:paraId="76EF5B4A" w14:textId="77777777" w:rsidTr="00252B9E">
        <w:tc>
          <w:tcPr>
            <w:tcW w:w="5719" w:type="dxa"/>
          </w:tcPr>
          <w:p w14:paraId="47F5A78E" w14:textId="77777777" w:rsidR="00490D42" w:rsidRPr="002F5F3A" w:rsidRDefault="00490D42" w:rsidP="00374CEB">
            <w:pPr>
              <w:pStyle w:val="aa"/>
              <w:ind w:right="20"/>
              <w:jc w:val="left"/>
              <w:rPr>
                <w:i/>
                <w:iCs/>
              </w:rPr>
            </w:pPr>
            <w:r w:rsidRPr="002F5F3A">
              <w:t>logging console {</w:t>
            </w:r>
            <w:r w:rsidRPr="002F5F3A">
              <w:rPr>
                <w:i/>
                <w:iCs/>
              </w:rPr>
              <w:t>&lt;0-7&gt; |alerts|critical|debugging|emergencies|errors|</w:t>
            </w:r>
          </w:p>
          <w:p w14:paraId="3629BC17" w14:textId="77777777" w:rsidR="00490D42" w:rsidRPr="002F5F3A" w:rsidRDefault="00490D42" w:rsidP="00374CEB">
            <w:pPr>
              <w:pStyle w:val="aa"/>
              <w:ind w:right="20"/>
              <w:jc w:val="left"/>
            </w:pPr>
            <w:r w:rsidRPr="002F5F3A">
              <w:t>informations|notifications|warnings}</w:t>
            </w:r>
          </w:p>
        </w:tc>
        <w:tc>
          <w:tcPr>
            <w:tcW w:w="3261" w:type="dxa"/>
          </w:tcPr>
          <w:p w14:paraId="7A219F76" w14:textId="77777777" w:rsidR="00490D42" w:rsidRPr="002F5F3A" w:rsidRDefault="00490D42" w:rsidP="00374CEB">
            <w:pPr>
              <w:pStyle w:val="afffc"/>
              <w:ind w:right="20"/>
              <w:jc w:val="left"/>
            </w:pPr>
            <w:r w:rsidRPr="002F5F3A">
              <w:t xml:space="preserve">Sets to print out the logging information toward console. </w:t>
            </w:r>
          </w:p>
        </w:tc>
      </w:tr>
      <w:tr w:rsidR="00490D42" w14:paraId="1959F37A" w14:textId="77777777" w:rsidTr="00252B9E">
        <w:tc>
          <w:tcPr>
            <w:tcW w:w="5719" w:type="dxa"/>
          </w:tcPr>
          <w:p w14:paraId="578E159A" w14:textId="77777777" w:rsidR="00490D42" w:rsidRPr="002F5F3A" w:rsidRDefault="00490D42" w:rsidP="00374CEB">
            <w:pPr>
              <w:pStyle w:val="aa"/>
              <w:ind w:right="20"/>
              <w:jc w:val="left"/>
              <w:rPr>
                <w:i/>
                <w:iCs/>
              </w:rPr>
            </w:pPr>
            <w:r w:rsidRPr="002F5F3A">
              <w:t>logging facility {</w:t>
            </w:r>
            <w:r w:rsidRPr="002F5F3A">
              <w:rPr>
                <w:i/>
                <w:iCs/>
              </w:rPr>
              <w:t>auth|cron|daemon|kernel|local0|</w:t>
            </w:r>
          </w:p>
          <w:p w14:paraId="00DF8832" w14:textId="77777777" w:rsidR="00490D42" w:rsidRPr="002F5F3A" w:rsidRDefault="00490D42" w:rsidP="00374CEB">
            <w:pPr>
              <w:pStyle w:val="aa"/>
              <w:ind w:right="20"/>
              <w:jc w:val="left"/>
              <w:rPr>
                <w:i/>
                <w:iCs/>
              </w:rPr>
            </w:pPr>
            <w:r w:rsidRPr="002F5F3A">
              <w:rPr>
                <w:i/>
                <w:iCs/>
              </w:rPr>
              <w:t>local1|local2local3|local4|local5|</w:t>
            </w:r>
          </w:p>
          <w:p w14:paraId="1A789213" w14:textId="77777777" w:rsidR="00490D42" w:rsidRPr="002F5F3A" w:rsidRDefault="00490D42" w:rsidP="00374CEB">
            <w:pPr>
              <w:pStyle w:val="aa"/>
              <w:ind w:right="20"/>
              <w:jc w:val="left"/>
            </w:pPr>
            <w:r w:rsidRPr="002F5F3A">
              <w:t>local6|local7|lpr|mail|news|syslog|</w:t>
            </w:r>
          </w:p>
          <w:p w14:paraId="1E88A751" w14:textId="77777777" w:rsidR="00490D42" w:rsidRPr="002F5F3A" w:rsidRDefault="00490D42" w:rsidP="00374CEB">
            <w:pPr>
              <w:pStyle w:val="aa"/>
              <w:ind w:right="20"/>
              <w:jc w:val="left"/>
            </w:pPr>
            <w:r w:rsidRPr="002F5F3A">
              <w:t>user|uucp}</w:t>
            </w:r>
          </w:p>
        </w:tc>
        <w:tc>
          <w:tcPr>
            <w:tcW w:w="3261" w:type="dxa"/>
          </w:tcPr>
          <w:p w14:paraId="7B87872E" w14:textId="77777777" w:rsidR="00490D42" w:rsidRPr="002F5F3A" w:rsidRDefault="00490D42" w:rsidP="00374CEB">
            <w:pPr>
              <w:pStyle w:val="afffc"/>
              <w:ind w:right="20"/>
              <w:jc w:val="left"/>
            </w:pPr>
            <w:r w:rsidRPr="002F5F3A">
              <w:t>Sets the Facility parameter to which syslog messages are to be sent.</w:t>
            </w:r>
          </w:p>
        </w:tc>
      </w:tr>
      <w:tr w:rsidR="00490D42" w14:paraId="504E3BA3" w14:textId="77777777" w:rsidTr="00252B9E">
        <w:tc>
          <w:tcPr>
            <w:tcW w:w="5719" w:type="dxa"/>
          </w:tcPr>
          <w:p w14:paraId="2ADE3FA7" w14:textId="77777777" w:rsidR="00490D42" w:rsidRPr="002F5F3A" w:rsidRDefault="00490D42" w:rsidP="00374CEB">
            <w:pPr>
              <w:wordWrap/>
              <w:ind w:right="20"/>
              <w:jc w:val="left"/>
            </w:pPr>
            <w:r w:rsidRPr="002F5F3A">
              <w:t xml:space="preserve">logging </w:t>
            </w:r>
            <w:r w:rsidRPr="002F5F3A">
              <w:rPr>
                <w:i/>
                <w:iCs/>
              </w:rPr>
              <w:t>A.B.C.D</w:t>
            </w:r>
          </w:p>
        </w:tc>
        <w:tc>
          <w:tcPr>
            <w:tcW w:w="3261" w:type="dxa"/>
          </w:tcPr>
          <w:p w14:paraId="2B3CA337" w14:textId="77777777" w:rsidR="00490D42" w:rsidRPr="002F5F3A" w:rsidRDefault="00490D42" w:rsidP="00374CEB">
            <w:pPr>
              <w:pStyle w:val="afffc"/>
              <w:ind w:right="20"/>
              <w:jc w:val="left"/>
            </w:pPr>
            <w:r w:rsidRPr="002F5F3A">
              <w:t xml:space="preserve">Sets to send syslog messages toward external syslog server. </w:t>
            </w:r>
          </w:p>
        </w:tc>
      </w:tr>
      <w:tr w:rsidR="00490D42" w14:paraId="36363D5F" w14:textId="77777777" w:rsidTr="00252B9E">
        <w:tc>
          <w:tcPr>
            <w:tcW w:w="5719" w:type="dxa"/>
          </w:tcPr>
          <w:p w14:paraId="6452C111" w14:textId="77777777" w:rsidR="00490D42" w:rsidRPr="002F5F3A" w:rsidRDefault="00490D42" w:rsidP="00374CEB">
            <w:pPr>
              <w:pStyle w:val="aa"/>
              <w:ind w:right="20"/>
              <w:jc w:val="left"/>
            </w:pPr>
            <w:r w:rsidRPr="002F5F3A">
              <w:t xml:space="preserve">logging monitor </w:t>
            </w:r>
          </w:p>
          <w:p w14:paraId="55C595BF" w14:textId="77777777" w:rsidR="00490D42" w:rsidRPr="002F5F3A" w:rsidRDefault="00490D42" w:rsidP="00374CEB">
            <w:pPr>
              <w:pStyle w:val="aa"/>
              <w:ind w:right="20"/>
              <w:jc w:val="left"/>
              <w:rPr>
                <w:i/>
                <w:iCs/>
              </w:rPr>
            </w:pPr>
            <w:r w:rsidRPr="002F5F3A">
              <w:rPr>
                <w:i/>
                <w:iCs/>
              </w:rPr>
              <w:t>|alerts|critical|debugging|emergencies|errors|</w:t>
            </w:r>
          </w:p>
          <w:p w14:paraId="180EA1CC" w14:textId="77777777" w:rsidR="00490D42" w:rsidRPr="002F5F3A" w:rsidRDefault="00490D42" w:rsidP="00374CEB">
            <w:pPr>
              <w:pStyle w:val="aa"/>
              <w:ind w:right="20"/>
              <w:jc w:val="left"/>
            </w:pPr>
            <w:r w:rsidRPr="002F5F3A">
              <w:t>informations|notifications|warnings}</w:t>
            </w:r>
          </w:p>
        </w:tc>
        <w:tc>
          <w:tcPr>
            <w:tcW w:w="3261" w:type="dxa"/>
          </w:tcPr>
          <w:p w14:paraId="0461C7AF" w14:textId="77777777" w:rsidR="00490D42" w:rsidRPr="002F5F3A" w:rsidRDefault="00490D42" w:rsidP="00374CEB">
            <w:pPr>
              <w:pStyle w:val="afffc"/>
              <w:ind w:right="20"/>
              <w:jc w:val="left"/>
            </w:pPr>
            <w:r w:rsidRPr="002F5F3A">
              <w:t>Sets to print out the logging information toward current session.</w:t>
            </w:r>
          </w:p>
        </w:tc>
      </w:tr>
      <w:tr w:rsidR="00490D42" w14:paraId="79E7BA3F" w14:textId="77777777" w:rsidTr="00252B9E">
        <w:tc>
          <w:tcPr>
            <w:tcW w:w="5719" w:type="dxa"/>
          </w:tcPr>
          <w:p w14:paraId="59DD3336" w14:textId="77777777" w:rsidR="00490D42" w:rsidRPr="002F5F3A" w:rsidRDefault="00490D42" w:rsidP="00374CEB">
            <w:pPr>
              <w:pStyle w:val="aa"/>
              <w:ind w:right="20"/>
              <w:jc w:val="left"/>
            </w:pPr>
            <w:r w:rsidRPr="002F5F3A">
              <w:t>logging source-ip</w:t>
            </w:r>
            <w:r w:rsidRPr="002F5F3A">
              <w:rPr>
                <w:i/>
                <w:iCs/>
              </w:rPr>
              <w:t xml:space="preserve"> A.B.C.D</w:t>
            </w:r>
          </w:p>
        </w:tc>
        <w:tc>
          <w:tcPr>
            <w:tcW w:w="3261" w:type="dxa"/>
          </w:tcPr>
          <w:p w14:paraId="16028652" w14:textId="77777777" w:rsidR="00490D42" w:rsidRPr="002F5F3A" w:rsidRDefault="00490D42" w:rsidP="00374CEB">
            <w:pPr>
              <w:pStyle w:val="afffc"/>
              <w:ind w:right="20"/>
              <w:jc w:val="left"/>
            </w:pPr>
            <w:r w:rsidRPr="002F5F3A">
              <w:t>Sets the source ip of syslog packet.</w:t>
            </w:r>
          </w:p>
        </w:tc>
      </w:tr>
      <w:tr w:rsidR="00490D42" w14:paraId="1D5058A7" w14:textId="77777777" w:rsidTr="00252B9E">
        <w:tc>
          <w:tcPr>
            <w:tcW w:w="5719" w:type="dxa"/>
          </w:tcPr>
          <w:p w14:paraId="49E10782" w14:textId="77777777" w:rsidR="00490D42" w:rsidRPr="002F5F3A" w:rsidRDefault="00490D42" w:rsidP="00374CEB">
            <w:pPr>
              <w:pStyle w:val="aa"/>
              <w:ind w:right="20"/>
              <w:jc w:val="left"/>
            </w:pPr>
            <w:r w:rsidRPr="002F5F3A">
              <w:t>logging trap</w:t>
            </w:r>
          </w:p>
          <w:p w14:paraId="58E9F38C" w14:textId="77777777" w:rsidR="00490D42" w:rsidRPr="002F5F3A" w:rsidRDefault="00490D42" w:rsidP="00374CEB">
            <w:pPr>
              <w:pStyle w:val="aa"/>
              <w:ind w:right="20"/>
              <w:jc w:val="left"/>
              <w:rPr>
                <w:i/>
                <w:iCs/>
              </w:rPr>
            </w:pPr>
            <w:r w:rsidRPr="002F5F3A">
              <w:rPr>
                <w:i/>
                <w:iCs/>
              </w:rPr>
              <w:t>|alerts|critical|debugging|emergencies|errors|</w:t>
            </w:r>
          </w:p>
          <w:p w14:paraId="22311C3A" w14:textId="77777777" w:rsidR="00490D42" w:rsidRPr="002F5F3A" w:rsidRDefault="00490D42" w:rsidP="00374CEB">
            <w:pPr>
              <w:pStyle w:val="aa"/>
              <w:ind w:right="20"/>
              <w:jc w:val="left"/>
            </w:pPr>
            <w:r w:rsidRPr="002F5F3A">
              <w:t>informations|notifications|warnings}</w:t>
            </w:r>
          </w:p>
        </w:tc>
        <w:tc>
          <w:tcPr>
            <w:tcW w:w="3261" w:type="dxa"/>
          </w:tcPr>
          <w:p w14:paraId="511492CB" w14:textId="77777777" w:rsidR="00490D42" w:rsidRPr="002F5F3A" w:rsidRDefault="00490D42" w:rsidP="00374CEB">
            <w:pPr>
              <w:pStyle w:val="afffc"/>
              <w:ind w:right="20"/>
              <w:jc w:val="left"/>
            </w:pPr>
            <w:r w:rsidRPr="002F5F3A">
              <w:t>Sets the logging level of syslog server.</w:t>
            </w:r>
          </w:p>
        </w:tc>
      </w:tr>
      <w:tr w:rsidR="00490D42" w14:paraId="569FE210" w14:textId="77777777" w:rsidTr="00252B9E">
        <w:tc>
          <w:tcPr>
            <w:tcW w:w="5719" w:type="dxa"/>
          </w:tcPr>
          <w:p w14:paraId="2E65CF84" w14:textId="77777777" w:rsidR="00490D42" w:rsidRPr="002F5F3A" w:rsidRDefault="00490D42" w:rsidP="00374CEB">
            <w:pPr>
              <w:pStyle w:val="aa"/>
              <w:ind w:right="20"/>
              <w:jc w:val="left"/>
            </w:pPr>
            <w:r w:rsidRPr="002F5F3A">
              <w:t xml:space="preserve">show logging </w:t>
            </w:r>
          </w:p>
        </w:tc>
        <w:tc>
          <w:tcPr>
            <w:tcW w:w="3261" w:type="dxa"/>
          </w:tcPr>
          <w:p w14:paraId="12D6D46C" w14:textId="77777777" w:rsidR="00490D42" w:rsidRPr="002F5F3A" w:rsidRDefault="00490D42" w:rsidP="00374CEB">
            <w:pPr>
              <w:pStyle w:val="afffc"/>
              <w:ind w:right="20"/>
              <w:jc w:val="left"/>
            </w:pPr>
            <w:r w:rsidRPr="002F5F3A">
              <w:t>Prints out logging buffer and its settings.</w:t>
            </w:r>
          </w:p>
        </w:tc>
      </w:tr>
    </w:tbl>
    <w:p w14:paraId="4EB06DCF" w14:textId="77777777" w:rsidR="00490D42" w:rsidRDefault="00490D42" w:rsidP="00374CEB">
      <w:pPr>
        <w:pStyle w:val="3"/>
        <w:ind w:left="0" w:right="20"/>
      </w:pPr>
      <w:bookmarkStart w:id="2598" w:name="_Toc271813822"/>
      <w:bookmarkStart w:id="2599" w:name="_Toc363228563"/>
      <w:bookmarkStart w:id="2600" w:name="_Toc124159393"/>
      <w:bookmarkStart w:id="2601" w:name="_Toc444695126"/>
      <w:r w:rsidRPr="00F743A6">
        <w:t>Examples</w:t>
      </w:r>
      <w:r w:rsidRPr="00D867F8">
        <w:t xml:space="preserve"> of Logging </w:t>
      </w:r>
      <w:bookmarkEnd w:id="2598"/>
      <w:bookmarkEnd w:id="2599"/>
      <w:r w:rsidRPr="00D867F8">
        <w:t>Configuration</w:t>
      </w:r>
      <w:bookmarkEnd w:id="2600"/>
      <w:bookmarkEnd w:id="2601"/>
    </w:p>
    <w:p w14:paraId="61716A8D" w14:textId="77777777" w:rsidR="00490D42" w:rsidRDefault="00490D42" w:rsidP="00374CEB">
      <w:pPr>
        <w:pStyle w:val="a3"/>
        <w:ind w:left="0" w:right="20"/>
      </w:pPr>
      <w:r w:rsidRPr="002F5F3A">
        <w:t>While accessing the console, if you want to have a log message with the log level notice (5) or below printed toward console, follow the example shown below. When you want to stop printing the log message toward console, use the no logging console command.</w:t>
      </w:r>
    </w:p>
    <w:tbl>
      <w:tblPr>
        <w:tblStyle w:val="48"/>
        <w:tblW w:w="0" w:type="auto"/>
        <w:tblLook w:val="04A0" w:firstRow="1" w:lastRow="0" w:firstColumn="1" w:lastColumn="0" w:noHBand="0" w:noVBand="1"/>
      </w:tblPr>
      <w:tblGrid>
        <w:gridCol w:w="8261"/>
      </w:tblGrid>
      <w:tr w:rsidR="00F743A6" w14:paraId="47246F4F" w14:textId="77777777" w:rsidTr="00F743A6">
        <w:tc>
          <w:tcPr>
            <w:tcW w:w="10118" w:type="dxa"/>
          </w:tcPr>
          <w:p w14:paraId="5711809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557EBA68"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console </w:t>
            </w:r>
            <w:r>
              <w:rPr>
                <w:rFonts w:ascii="Courier New" w:hAnsi="Courier New" w:cs="Courier New" w:hint="eastAsia"/>
                <w:b/>
              </w:rPr>
              <w:t>notifications</w:t>
            </w:r>
            <w:r w:rsidRPr="005901F8">
              <w:rPr>
                <w:rFonts w:ascii="Courier New" w:hAnsi="Courier New" w:cs="Courier New"/>
                <w:b/>
              </w:rPr>
              <w:t xml:space="preserve"> </w:t>
            </w:r>
          </w:p>
          <w:p w14:paraId="79C1FF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226BE672"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2074632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C0DA54B"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471E9B">
              <w:rPr>
                <w:rFonts w:ascii="Courier New" w:hAnsi="Courier New" w:cs="Courier New" w:hint="eastAsia"/>
                <w:b/>
              </w:rPr>
              <w:t>no</w:t>
            </w:r>
            <w:r>
              <w:rPr>
                <w:rFonts w:ascii="Courier New" w:hAnsi="Courier New" w:cs="Courier New" w:hint="eastAsia"/>
              </w:rPr>
              <w:t xml:space="preserve"> </w:t>
            </w:r>
            <w:r w:rsidRPr="005901F8">
              <w:rPr>
                <w:rFonts w:ascii="Courier New" w:hAnsi="Courier New" w:cs="Courier New"/>
                <w:b/>
              </w:rPr>
              <w:t>logging console</w:t>
            </w:r>
          </w:p>
          <w:p w14:paraId="228AEFF6" w14:textId="77777777" w:rsidR="00F743A6" w:rsidRPr="00F743A6" w:rsidRDefault="00F743A6" w:rsidP="00374CEB">
            <w:pPr>
              <w:ind w:right="20"/>
            </w:pPr>
            <w:r w:rsidRPr="005901F8">
              <w:rPr>
                <w:rFonts w:ascii="Courier New" w:hAnsi="Courier New" w:cs="Courier New"/>
              </w:rPr>
              <w:t>Switch(config)#</w:t>
            </w:r>
            <w:r w:rsidR="00374CEB" w:rsidRPr="005901F8" w:rsidDel="00374CEB">
              <w:rPr>
                <w:rFonts w:ascii="Courier New" w:hAnsi="Courier New" w:cs="Courier New"/>
              </w:rPr>
              <w:t xml:space="preserve"> </w:t>
            </w:r>
          </w:p>
        </w:tc>
      </w:tr>
    </w:tbl>
    <w:p w14:paraId="5BCEF35A" w14:textId="77777777" w:rsidR="00490D42" w:rsidRPr="002F5F3A" w:rsidRDefault="00490D42" w:rsidP="00374CEB">
      <w:pPr>
        <w:pStyle w:val="a3"/>
        <w:ind w:left="0" w:right="20"/>
      </w:pPr>
      <w:r w:rsidRPr="002F5F3A">
        <w:t>While accessing via Telnet if you want to have the log message with log level warn (4) or below printed toward Telnet session, follow the example below. When you want to stop printing the log message toward Telnet session, use the logging session disable command.</w:t>
      </w:r>
    </w:p>
    <w:tbl>
      <w:tblPr>
        <w:tblStyle w:val="48"/>
        <w:tblW w:w="0" w:type="auto"/>
        <w:tblLook w:val="04A0" w:firstRow="1" w:lastRow="0" w:firstColumn="1" w:lastColumn="0" w:noHBand="0" w:noVBand="1"/>
      </w:tblPr>
      <w:tblGrid>
        <w:gridCol w:w="8261"/>
      </w:tblGrid>
      <w:tr w:rsidR="00F743A6" w14:paraId="3D339FF1" w14:textId="77777777" w:rsidTr="00F743A6">
        <w:tc>
          <w:tcPr>
            <w:tcW w:w="10118" w:type="dxa"/>
          </w:tcPr>
          <w:p w14:paraId="2D5AB2B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14:paraId="0B87DDD8" w14:textId="77777777" w:rsidR="00F743A6" w:rsidRPr="00564B3F" w:rsidRDefault="00F743A6" w:rsidP="00374CEB">
            <w:pPr>
              <w:ind w:right="20"/>
              <w:rPr>
                <w:rFonts w:ascii="Courier New" w:hAnsi="Courier New" w:cs="Courier New"/>
                <w:b/>
              </w:rPr>
            </w:pPr>
            <w:r w:rsidRPr="005901F8">
              <w:rPr>
                <w:rFonts w:ascii="Courier New" w:hAnsi="Courier New" w:cs="Courier New"/>
              </w:rPr>
              <w:lastRenderedPageBreak/>
              <w:t xml:space="preserve">Switch# </w:t>
            </w:r>
            <w:r w:rsidRPr="005901F8">
              <w:rPr>
                <w:rFonts w:ascii="Courier New" w:hAnsi="Courier New" w:cs="Courier New"/>
                <w:b/>
              </w:rPr>
              <w:t xml:space="preserve">configure terminal </w:t>
            </w:r>
          </w:p>
          <w:p w14:paraId="7656717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 xml:space="preserve">logging </w:t>
            </w:r>
            <w:r>
              <w:rPr>
                <w:rFonts w:ascii="Courier New" w:hAnsi="Courier New" w:cs="Courier New" w:hint="eastAsia"/>
                <w:b/>
              </w:rPr>
              <w:t>monitor</w:t>
            </w:r>
            <w:r w:rsidRPr="005901F8">
              <w:rPr>
                <w:rFonts w:ascii="Courier New" w:hAnsi="Courier New" w:cs="Courier New"/>
                <w:b/>
              </w:rPr>
              <w:t xml:space="preserve"> warn</w:t>
            </w:r>
            <w:r>
              <w:rPr>
                <w:rFonts w:ascii="Courier New" w:hAnsi="Courier New" w:cs="Courier New" w:hint="eastAsia"/>
                <w:b/>
              </w:rPr>
              <w:t>ings</w:t>
            </w:r>
            <w:r w:rsidRPr="005901F8">
              <w:rPr>
                <w:rFonts w:ascii="Courier New" w:hAnsi="Courier New" w:cs="Courier New"/>
              </w:rPr>
              <w:t xml:space="preserve"> </w:t>
            </w:r>
          </w:p>
          <w:p w14:paraId="6D4D00A8"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3E1F200C"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14:paraId="4B1D3F4E"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3C127019"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64B3F">
              <w:rPr>
                <w:rFonts w:ascii="Courier New" w:hAnsi="Courier New" w:cs="Courier New" w:hint="eastAsia"/>
                <w:b/>
              </w:rPr>
              <w:t xml:space="preserve">no </w:t>
            </w:r>
            <w:r w:rsidRPr="005901F8">
              <w:rPr>
                <w:rFonts w:ascii="Courier New" w:hAnsi="Courier New" w:cs="Courier New"/>
                <w:b/>
              </w:rPr>
              <w:t>logging session</w:t>
            </w:r>
          </w:p>
          <w:p w14:paraId="2A6343FA" w14:textId="77777777" w:rsidR="00F743A6" w:rsidRPr="00F743A6" w:rsidRDefault="00F743A6" w:rsidP="00374CEB">
            <w:pPr>
              <w:ind w:right="20"/>
              <w:rPr>
                <w:rFonts w:ascii="Courier New" w:hAnsi="Courier New" w:cs="Courier New"/>
              </w:rPr>
            </w:pPr>
            <w:r>
              <w:rPr>
                <w:rFonts w:ascii="Courier New" w:hAnsi="Courier New" w:cs="Courier New"/>
              </w:rPr>
              <w:t>Switch(config)#</w:t>
            </w:r>
          </w:p>
        </w:tc>
      </w:tr>
    </w:tbl>
    <w:p w14:paraId="008BBD64" w14:textId="77777777" w:rsidR="00490D42" w:rsidRPr="002F5F3A" w:rsidRDefault="00490D42" w:rsidP="00374CEB">
      <w:pPr>
        <w:pStyle w:val="a3"/>
        <w:ind w:left="0" w:right="20"/>
      </w:pPr>
      <w:r w:rsidRPr="002F5F3A">
        <w:lastRenderedPageBreak/>
        <w:t xml:space="preserve">If you want to have the log message with Log level err (5) or below printed toward Log server 100.10.1.1, follow the example below. When you want to stop printing the toward log server, use the </w:t>
      </w:r>
      <w:r>
        <w:t>no logging A.B.C.D command to</w:t>
      </w:r>
      <w:r w:rsidRPr="002F5F3A">
        <w:t xml:space="preserve"> log message.</w:t>
      </w:r>
    </w:p>
    <w:tbl>
      <w:tblPr>
        <w:tblStyle w:val="48"/>
        <w:tblW w:w="0" w:type="auto"/>
        <w:tblLook w:val="04A0" w:firstRow="1" w:lastRow="0" w:firstColumn="1" w:lastColumn="0" w:noHBand="0" w:noVBand="1"/>
      </w:tblPr>
      <w:tblGrid>
        <w:gridCol w:w="8261"/>
      </w:tblGrid>
      <w:tr w:rsidR="00F743A6" w14:paraId="68AB3373" w14:textId="77777777" w:rsidTr="00F743A6">
        <w:tc>
          <w:tcPr>
            <w:tcW w:w="10118" w:type="dxa"/>
          </w:tcPr>
          <w:p w14:paraId="0BED5AD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BC24505"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logging 100.10.1.1</w:t>
            </w:r>
          </w:p>
          <w:p w14:paraId="56DE932A"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trap </w:t>
            </w:r>
            <w:r>
              <w:rPr>
                <w:rFonts w:ascii="Courier New" w:hAnsi="Courier New" w:cs="Courier New" w:hint="eastAsia"/>
                <w:b/>
              </w:rPr>
              <w:t>errors</w:t>
            </w:r>
          </w:p>
          <w:p w14:paraId="33C0993F"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14:paraId="7EC3E617" w14:textId="77777777" w:rsidR="00F743A6" w:rsidRPr="005901F8" w:rsidRDefault="00F743A6" w:rsidP="00374CEB">
            <w:pPr>
              <w:ind w:right="20"/>
              <w:rPr>
                <w:rFonts w:ascii="Courier New" w:hAnsi="Courier New" w:cs="Courier New"/>
              </w:rPr>
            </w:pPr>
            <w:r w:rsidRPr="005901F8">
              <w:rPr>
                <w:rFonts w:ascii="Courier New" w:hAnsi="Courier New" w:cs="Courier New"/>
              </w:rPr>
              <w:t>Switch#</w:t>
            </w:r>
          </w:p>
          <w:p w14:paraId="3C5F0940" w14:textId="77777777"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14:paraId="24F2B0B2" w14:textId="77777777"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no logging 100.10.1.1</w:t>
            </w:r>
          </w:p>
          <w:p w14:paraId="0D716B58" w14:textId="77777777" w:rsidR="00F743A6" w:rsidRDefault="00F743A6" w:rsidP="00374CEB">
            <w:pPr>
              <w:ind w:right="20"/>
              <w:rPr>
                <w:rFonts w:ascii="Courier New" w:hAnsi="Courier New" w:cs="Courier New"/>
              </w:rPr>
            </w:pPr>
            <w:r w:rsidRPr="005901F8">
              <w:rPr>
                <w:rFonts w:ascii="Courier New" w:hAnsi="Courier New" w:cs="Courier New"/>
              </w:rPr>
              <w:t>Switch(config)#</w:t>
            </w:r>
          </w:p>
          <w:p w14:paraId="532FB7CE" w14:textId="77777777" w:rsidR="00F743A6" w:rsidRDefault="00F743A6" w:rsidP="00374CEB">
            <w:pPr>
              <w:ind w:right="20"/>
              <w:rPr>
                <w:rFonts w:ascii="Courier New" w:hAnsi="Courier New" w:cs="Courier New"/>
              </w:rPr>
            </w:pPr>
          </w:p>
        </w:tc>
      </w:tr>
    </w:tbl>
    <w:p w14:paraId="0AE1A5E9" w14:textId="77777777" w:rsidR="00490D42" w:rsidRDefault="00490D42" w:rsidP="0021019A">
      <w:pPr>
        <w:ind w:right="20"/>
        <w:rPr>
          <w:rFonts w:ascii="Courier New" w:hAnsi="Courier New" w:cs="Courier New"/>
        </w:rPr>
      </w:pPr>
    </w:p>
    <w:p w14:paraId="0DA69B0A" w14:textId="77777777" w:rsidR="00490D42" w:rsidRPr="00F743A6" w:rsidRDefault="00490D42" w:rsidP="0021019A">
      <w:pPr>
        <w:pStyle w:val="2"/>
        <w:ind w:right="20"/>
      </w:pPr>
      <w:bookmarkStart w:id="2602" w:name="_Toc198620854"/>
      <w:bookmarkStart w:id="2603" w:name="_Toc271813823"/>
      <w:bookmarkStart w:id="2604" w:name="_Toc363228564"/>
      <w:bookmarkStart w:id="2605" w:name="_Toc198620891"/>
      <w:bookmarkStart w:id="2606" w:name="_Toc444695127"/>
      <w:proofErr w:type="gramStart"/>
      <w:r>
        <w:lastRenderedPageBreak/>
        <w:t>s</w:t>
      </w:r>
      <w:r>
        <w:rPr>
          <w:rFonts w:hint="eastAsia"/>
        </w:rPr>
        <w:t>F</w:t>
      </w:r>
      <w:r>
        <w:t>low</w:t>
      </w:r>
      <w:bookmarkEnd w:id="2602"/>
      <w:bookmarkEnd w:id="2603"/>
      <w:bookmarkEnd w:id="2604"/>
      <w:bookmarkEnd w:id="2605"/>
      <w:bookmarkEnd w:id="2606"/>
      <w:proofErr w:type="gramEnd"/>
    </w:p>
    <w:p w14:paraId="4B96755F" w14:textId="77777777" w:rsidR="00490D42" w:rsidRPr="002F5F3A" w:rsidRDefault="006E6318" w:rsidP="006E6318">
      <w:pPr>
        <w:pStyle w:val="a3"/>
        <w:ind w:left="0" w:right="20"/>
      </w:pPr>
      <w:r>
        <w:t xml:space="preserve">The </w:t>
      </w:r>
      <w:r w:rsidR="00094318">
        <w:t>C9500</w:t>
      </w:r>
      <w:r w:rsidR="00490D42" w:rsidRPr="002F5F3A">
        <w:t xml:space="preserve"> supports sFlow in order to monitor the Traffic flow and collect statistics of individual interface. The objects scope of interface that sFlow takes care confine to physical port in </w:t>
      </w:r>
      <w:r w:rsidR="00094318">
        <w:t>C9500</w:t>
      </w:r>
      <w:r w:rsidR="00490D42" w:rsidRPr="002F5F3A">
        <w:t>. sFlow consists of sFlow agent and sFlow collector; sFlow agent collects the status and statistics information of its switch or router while sFlow collector sorts out the collected information and reports to administrator. The following figure shows the basic operation of sFlow:</w:t>
      </w:r>
    </w:p>
    <w:p w14:paraId="662193D4" w14:textId="77777777" w:rsidR="00252B9E" w:rsidRDefault="00F743A6" w:rsidP="006E6318">
      <w:pPr>
        <w:ind w:leftChars="866" w:left="1559" w:right="20"/>
        <w:jc w:val="left"/>
        <w:rPr>
          <w:noProof/>
        </w:rPr>
      </w:pPr>
      <w:r w:rsidRPr="00F743A6">
        <w:rPr>
          <w:noProof/>
        </w:rPr>
        <w:t xml:space="preserve"> </w:t>
      </w:r>
      <w:r>
        <w:rPr>
          <w:noProof/>
        </w:rPr>
        <w:drawing>
          <wp:inline distT="0" distB="0" distL="0" distR="0" wp14:anchorId="64857B6C" wp14:editId="6FDCD00C">
            <wp:extent cx="4235669" cy="3535341"/>
            <wp:effectExtent l="19050" t="0" r="0" b="0"/>
            <wp:docPr id="15651" name="그림 1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37296" cy="3536699"/>
                    </a:xfrm>
                    <a:prstGeom prst="rect">
                      <a:avLst/>
                    </a:prstGeom>
                    <a:noFill/>
                  </pic:spPr>
                </pic:pic>
              </a:graphicData>
            </a:graphic>
          </wp:inline>
        </w:drawing>
      </w:r>
    </w:p>
    <w:p w14:paraId="31310F72" w14:textId="43A68245" w:rsidR="00490D42" w:rsidRPr="00252B9E" w:rsidRDefault="00252B9E" w:rsidP="006E6318">
      <w:pPr>
        <w:pStyle w:val="afffff3"/>
        <w:ind w:left="0" w:right="20"/>
        <w:rPr>
          <w:rFonts w:cs="Times New Roman"/>
        </w:rPr>
      </w:pPr>
      <w:bookmarkStart w:id="2607" w:name="_Toc391575478"/>
      <w:r>
        <w:t xml:space="preserve">Figure </w:t>
      </w:r>
      <w:fldSimple w:instr=" SEQ Figure \* ARABIC ">
        <w:r w:rsidR="00D52C4A">
          <w:rPr>
            <w:noProof/>
          </w:rPr>
          <w:t>23</w:t>
        </w:r>
      </w:fldSimple>
      <w:r w:rsidR="00D52C4A">
        <w:rPr>
          <w:rFonts w:hint="eastAsia"/>
        </w:rPr>
        <w:t xml:space="preserve"> </w:t>
      </w:r>
      <w:r w:rsidR="00490D42">
        <w:t>Concept</w:t>
      </w:r>
      <w:r w:rsidR="00490D42" w:rsidRPr="002F5F3A">
        <w:t xml:space="preserve"> of sFlow (sFlow agent and collector)</w:t>
      </w:r>
      <w:bookmarkEnd w:id="2607"/>
    </w:p>
    <w:p w14:paraId="422A63AD" w14:textId="77777777" w:rsidR="00490D42" w:rsidRDefault="00490D42" w:rsidP="006E6318">
      <w:pPr>
        <w:pStyle w:val="3"/>
        <w:ind w:left="0" w:right="20"/>
      </w:pPr>
      <w:bookmarkStart w:id="2608" w:name="_Toc124159394"/>
      <w:bookmarkStart w:id="2609" w:name="_Toc198620855"/>
      <w:bookmarkStart w:id="2610" w:name="_Toc271813824"/>
      <w:bookmarkStart w:id="2611" w:name="_Toc363228565"/>
      <w:bookmarkStart w:id="2612" w:name="_Toc444695128"/>
      <w:proofErr w:type="gramStart"/>
      <w:r w:rsidRPr="00F743A6">
        <w:t>s</w:t>
      </w:r>
      <w:r w:rsidRPr="00F743A6">
        <w:rPr>
          <w:rFonts w:hint="eastAsia"/>
        </w:rPr>
        <w:t>F</w:t>
      </w:r>
      <w:r w:rsidRPr="00F743A6">
        <w:t>low</w:t>
      </w:r>
      <w:proofErr w:type="gramEnd"/>
      <w:r>
        <w:t xml:space="preserve"> agent</w:t>
      </w:r>
      <w:bookmarkEnd w:id="2608"/>
      <w:bookmarkEnd w:id="2609"/>
      <w:bookmarkEnd w:id="2610"/>
      <w:bookmarkEnd w:id="2611"/>
      <w:bookmarkEnd w:id="2612"/>
    </w:p>
    <w:p w14:paraId="6F3EC6D3" w14:textId="77777777" w:rsidR="00490D42" w:rsidRPr="002F5F3A" w:rsidRDefault="00490D42" w:rsidP="006E6318">
      <w:pPr>
        <w:pStyle w:val="a3"/>
        <w:ind w:left="0" w:right="20"/>
      </w:pPr>
      <w:r w:rsidRPr="002F5F3A">
        <w:t>This section introduces the function and commands for an sFlow agent. There are commands for setting the IP address of the agent and collector, flow sampling rate, counter(statistics) polling interval, sFlow forward, and service sFlow. The Agent IP is to be inserted into the sampling packet when sFlow agent sends out the sampling packet to sFlow collector, and sFlow collector must specify the Agent IP which is inserted to the sampling packet. sFlow is classified into two categories; one is Flow sampling which is packet based and the other is counter(statistics) sampling which is time based. The flow sampling rate determines the number of packets which come through the interface before the system undertakes sampling, whereas counter polling interval determines the period in terms of seconds as to when the system does sampling the Interface statistics. By use of the sFlow forward command, you can configure</w:t>
      </w:r>
      <w:r w:rsidR="00BF42F2">
        <w:t xml:space="preserve"> the physical interface (ex, gi7</w:t>
      </w:r>
      <w:r w:rsidRPr="002F5F3A">
        <w:t xml:space="preserve">) for sampling upto maximum 4 interfaces. With the service sFlow command you can initiate the sFlow service. </w:t>
      </w:r>
    </w:p>
    <w:p w14:paraId="565E8AD5" w14:textId="77777777" w:rsidR="00490D42" w:rsidRDefault="00252B9E" w:rsidP="006E6318">
      <w:pPr>
        <w:pStyle w:val="afffff3"/>
        <w:ind w:left="0" w:right="20"/>
      </w:pPr>
      <w:bookmarkStart w:id="2613" w:name="_Toc363228566"/>
      <w:bookmarkStart w:id="2614" w:name="_Toc363228567"/>
      <w:bookmarkStart w:id="2615" w:name="_Toc391575309"/>
      <w:r>
        <w:t xml:space="preserve">Table </w:t>
      </w:r>
      <w:r w:rsidR="005832B8">
        <w:fldChar w:fldCharType="begin"/>
      </w:r>
      <w:r w:rsidR="00092D8C">
        <w:instrText xml:space="preserve"> SEQ Table \* ARABIC </w:instrText>
      </w:r>
      <w:r w:rsidR="005832B8">
        <w:fldChar w:fldCharType="separate"/>
      </w:r>
      <w:r w:rsidR="00001ED6">
        <w:rPr>
          <w:noProof/>
        </w:rPr>
        <w:t>167</w:t>
      </w:r>
      <w:r w:rsidR="005832B8">
        <w:rPr>
          <w:noProof/>
        </w:rPr>
        <w:fldChar w:fldCharType="end"/>
      </w:r>
      <w:r>
        <w:rPr>
          <w:rFonts w:hint="eastAsia"/>
        </w:rPr>
        <w:t xml:space="preserve"> </w:t>
      </w:r>
      <w:r w:rsidR="00490D42">
        <w:t>s</w:t>
      </w:r>
      <w:r w:rsidR="00490D42">
        <w:rPr>
          <w:rFonts w:hint="eastAsia"/>
        </w:rPr>
        <w:t>F</w:t>
      </w:r>
      <w:r w:rsidR="00490D42">
        <w:t xml:space="preserve">low </w:t>
      </w:r>
      <w:bookmarkEnd w:id="2613"/>
      <w:r w:rsidR="00490D42" w:rsidRPr="002F5F3A">
        <w:t>Command</w:t>
      </w:r>
      <w:bookmarkEnd w:id="2614"/>
      <w:bookmarkEnd w:id="2615"/>
    </w:p>
    <w:tbl>
      <w:tblPr>
        <w:tblStyle w:val="CLIWide"/>
        <w:tblW w:w="0" w:type="auto"/>
        <w:tblLook w:val="01E0" w:firstRow="1" w:lastRow="1" w:firstColumn="1" w:lastColumn="1" w:noHBand="0" w:noVBand="0"/>
      </w:tblPr>
      <w:tblGrid>
        <w:gridCol w:w="2953"/>
        <w:gridCol w:w="4168"/>
        <w:gridCol w:w="1027"/>
      </w:tblGrid>
      <w:tr w:rsidR="00490D42" w14:paraId="0C1AB388" w14:textId="77777777" w:rsidTr="007037AB">
        <w:trPr>
          <w:cnfStyle w:val="100000000000" w:firstRow="1" w:lastRow="0" w:firstColumn="0" w:lastColumn="0" w:oddVBand="0" w:evenVBand="0" w:oddHBand="0" w:evenHBand="0" w:firstRowFirstColumn="0" w:firstRowLastColumn="0" w:lastRowFirstColumn="0" w:lastRowLastColumn="0"/>
        </w:trPr>
        <w:tc>
          <w:tcPr>
            <w:tcW w:w="3339" w:type="dxa"/>
          </w:tcPr>
          <w:p w14:paraId="0400E2BA" w14:textId="77777777" w:rsidR="00490D42" w:rsidRPr="002F5F3A" w:rsidRDefault="00490D42" w:rsidP="006E6318">
            <w:pPr>
              <w:wordWrap/>
              <w:spacing w:line="240" w:lineRule="auto"/>
              <w:ind w:right="20"/>
              <w:rPr>
                <w:bCs/>
              </w:rPr>
            </w:pPr>
            <w:r w:rsidRPr="002F5F3A">
              <w:rPr>
                <w:bCs/>
              </w:rPr>
              <w:t>Command</w:t>
            </w:r>
          </w:p>
        </w:tc>
        <w:tc>
          <w:tcPr>
            <w:tcW w:w="4828" w:type="dxa"/>
          </w:tcPr>
          <w:p w14:paraId="3106A8C7" w14:textId="77777777" w:rsidR="00490D42" w:rsidRPr="002F5F3A" w:rsidRDefault="00490D42" w:rsidP="006E6318">
            <w:pPr>
              <w:pStyle w:val="ac"/>
            </w:pPr>
            <w:r w:rsidRPr="002F5F3A">
              <w:t>Description</w:t>
            </w:r>
          </w:p>
        </w:tc>
        <w:tc>
          <w:tcPr>
            <w:tcW w:w="989" w:type="dxa"/>
          </w:tcPr>
          <w:p w14:paraId="67859E67" w14:textId="77777777" w:rsidR="00490D42" w:rsidRPr="002F5F3A" w:rsidRDefault="00490D42" w:rsidP="006E6318">
            <w:pPr>
              <w:pStyle w:val="ac"/>
            </w:pPr>
            <w:r w:rsidRPr="002F5F3A">
              <w:t>Mode</w:t>
            </w:r>
          </w:p>
        </w:tc>
      </w:tr>
      <w:tr w:rsidR="00490D42" w14:paraId="71B6A55A" w14:textId="77777777" w:rsidTr="007037AB">
        <w:tc>
          <w:tcPr>
            <w:tcW w:w="3339" w:type="dxa"/>
          </w:tcPr>
          <w:p w14:paraId="77662146" w14:textId="77777777" w:rsidR="00490D42" w:rsidRPr="002F5F3A" w:rsidRDefault="00490D42" w:rsidP="006E6318">
            <w:pPr>
              <w:wordWrap/>
              <w:spacing w:line="240" w:lineRule="auto"/>
              <w:ind w:left="180" w:right="20" w:hangingChars="100" w:hanging="180"/>
              <w:rPr>
                <w:b/>
              </w:rPr>
            </w:pPr>
            <w:r w:rsidRPr="002F5F3A">
              <w:rPr>
                <w:b/>
              </w:rPr>
              <w:t>show sFlow</w:t>
            </w:r>
          </w:p>
        </w:tc>
        <w:tc>
          <w:tcPr>
            <w:tcW w:w="4828" w:type="dxa"/>
          </w:tcPr>
          <w:p w14:paraId="24177577" w14:textId="77777777" w:rsidR="00490D42" w:rsidRPr="002F5F3A" w:rsidRDefault="00490D42" w:rsidP="006E6318">
            <w:pPr>
              <w:wordWrap/>
              <w:spacing w:line="240" w:lineRule="auto"/>
              <w:ind w:right="20"/>
            </w:pPr>
            <w:r w:rsidRPr="002F5F3A">
              <w:t xml:space="preserve">Shows the commands that you can use to set sFlow. </w:t>
            </w:r>
          </w:p>
        </w:tc>
        <w:tc>
          <w:tcPr>
            <w:tcW w:w="989" w:type="dxa"/>
          </w:tcPr>
          <w:p w14:paraId="33021399" w14:textId="77777777" w:rsidR="00490D42" w:rsidRPr="002F5F3A" w:rsidRDefault="00490D42" w:rsidP="006E6318">
            <w:pPr>
              <w:wordWrap/>
              <w:spacing w:line="240" w:lineRule="auto"/>
              <w:ind w:right="20"/>
            </w:pPr>
            <w:r w:rsidRPr="002F5F3A">
              <w:t>Privileged</w:t>
            </w:r>
          </w:p>
        </w:tc>
      </w:tr>
      <w:tr w:rsidR="00490D42" w14:paraId="0FF16F84" w14:textId="77777777" w:rsidTr="007037AB">
        <w:tc>
          <w:tcPr>
            <w:tcW w:w="3339" w:type="dxa"/>
          </w:tcPr>
          <w:p w14:paraId="06F2668F" w14:textId="77777777" w:rsidR="00490D42" w:rsidRPr="002F5F3A" w:rsidRDefault="00490D42" w:rsidP="006E6318">
            <w:pPr>
              <w:wordWrap/>
              <w:spacing w:line="240" w:lineRule="auto"/>
              <w:ind w:right="20"/>
              <w:rPr>
                <w:b/>
              </w:rPr>
            </w:pPr>
            <w:r w:rsidRPr="002F5F3A">
              <w:rPr>
                <w:b/>
              </w:rPr>
              <w:t xml:space="preserve">service sFlow </w:t>
            </w:r>
          </w:p>
        </w:tc>
        <w:tc>
          <w:tcPr>
            <w:tcW w:w="4828" w:type="dxa"/>
          </w:tcPr>
          <w:p w14:paraId="1C552EFA" w14:textId="77777777" w:rsidR="00490D42" w:rsidRPr="002F5F3A" w:rsidRDefault="00490D42" w:rsidP="006E6318">
            <w:pPr>
              <w:wordWrap/>
              <w:spacing w:line="240" w:lineRule="auto"/>
              <w:ind w:right="20"/>
            </w:pPr>
            <w:r w:rsidRPr="002F5F3A">
              <w:t xml:space="preserve">Makes the system start flow sampling and statistics sampling for the enabled interface. </w:t>
            </w:r>
          </w:p>
          <w:p w14:paraId="0AF7FB0D" w14:textId="77777777" w:rsidR="00490D42" w:rsidRPr="002F5F3A" w:rsidRDefault="00490D42" w:rsidP="006E6318">
            <w:pPr>
              <w:wordWrap/>
              <w:spacing w:line="240" w:lineRule="auto"/>
              <w:ind w:right="20"/>
            </w:pPr>
            <w:r w:rsidRPr="002F5F3A">
              <w:t xml:space="preserve">When you want to clear the command, use </w:t>
            </w:r>
            <w:r w:rsidRPr="002F5F3A">
              <w:t>‘</w:t>
            </w:r>
            <w:r w:rsidRPr="002F5F3A">
              <w:t>no</w:t>
            </w:r>
            <w:r w:rsidRPr="002F5F3A">
              <w:t>’</w:t>
            </w:r>
            <w:r w:rsidRPr="002F5F3A">
              <w:t xml:space="preserve"> preposition. </w:t>
            </w:r>
          </w:p>
        </w:tc>
        <w:tc>
          <w:tcPr>
            <w:tcW w:w="989" w:type="dxa"/>
          </w:tcPr>
          <w:p w14:paraId="6666C71C" w14:textId="77777777" w:rsidR="00490D42" w:rsidRPr="002F5F3A" w:rsidRDefault="00490D42" w:rsidP="006E6318">
            <w:pPr>
              <w:wordWrap/>
              <w:spacing w:line="240" w:lineRule="auto"/>
              <w:ind w:right="20"/>
            </w:pPr>
            <w:r w:rsidRPr="002F5F3A">
              <w:t>Config</w:t>
            </w:r>
          </w:p>
        </w:tc>
      </w:tr>
      <w:tr w:rsidR="00490D42" w14:paraId="3D592D30" w14:textId="77777777" w:rsidTr="007037AB">
        <w:tc>
          <w:tcPr>
            <w:tcW w:w="3339" w:type="dxa"/>
          </w:tcPr>
          <w:p w14:paraId="3C4FD579" w14:textId="77777777" w:rsidR="00490D42" w:rsidRPr="002F5F3A" w:rsidRDefault="00490D42" w:rsidP="006E6318">
            <w:pPr>
              <w:wordWrap/>
              <w:spacing w:line="240" w:lineRule="auto"/>
              <w:ind w:right="20"/>
              <w:rPr>
                <w:b/>
              </w:rPr>
            </w:pPr>
            <w:r w:rsidRPr="002F5F3A">
              <w:rPr>
                <w:b/>
              </w:rPr>
              <w:t>sFlow forwarding</w:t>
            </w:r>
          </w:p>
        </w:tc>
        <w:tc>
          <w:tcPr>
            <w:tcW w:w="4828" w:type="dxa"/>
          </w:tcPr>
          <w:p w14:paraId="5DBD577A" w14:textId="77777777" w:rsidR="00490D42" w:rsidRPr="002F5F3A" w:rsidRDefault="00490D42" w:rsidP="006E6318">
            <w:pPr>
              <w:wordWrap/>
              <w:spacing w:line="240" w:lineRule="auto"/>
              <w:ind w:right="20"/>
            </w:pPr>
            <w:r w:rsidRPr="002F5F3A">
              <w:t xml:space="preserve">Sets to do sampling with respect to the packets which come through the interface. </w:t>
            </w:r>
          </w:p>
          <w:p w14:paraId="43D1B8F7" w14:textId="77777777" w:rsidR="00490D42" w:rsidRPr="002F5F3A" w:rsidRDefault="00490D42" w:rsidP="006E6318">
            <w:pPr>
              <w:wordWrap/>
              <w:spacing w:line="240" w:lineRule="auto"/>
              <w:ind w:right="20"/>
            </w:pPr>
            <w:r w:rsidRPr="002F5F3A">
              <w:lastRenderedPageBreak/>
              <w:t xml:space="preserve">When you want to clear the command, use </w:t>
            </w:r>
            <w:r w:rsidRPr="002F5F3A">
              <w:t>‘</w:t>
            </w:r>
            <w:r w:rsidRPr="002F5F3A">
              <w:t>no</w:t>
            </w:r>
            <w:r w:rsidRPr="002F5F3A">
              <w:t>’</w:t>
            </w:r>
            <w:r w:rsidRPr="002F5F3A">
              <w:t xml:space="preserve"> preposition.</w:t>
            </w:r>
          </w:p>
        </w:tc>
        <w:tc>
          <w:tcPr>
            <w:tcW w:w="989" w:type="dxa"/>
          </w:tcPr>
          <w:p w14:paraId="5FB1A6CF" w14:textId="77777777" w:rsidR="00490D42" w:rsidRPr="002F5F3A" w:rsidRDefault="00490D42" w:rsidP="006E6318">
            <w:pPr>
              <w:wordWrap/>
              <w:spacing w:line="240" w:lineRule="auto"/>
              <w:ind w:right="20"/>
            </w:pPr>
            <w:r w:rsidRPr="002F5F3A">
              <w:lastRenderedPageBreak/>
              <w:t>Interface</w:t>
            </w:r>
          </w:p>
        </w:tc>
      </w:tr>
      <w:tr w:rsidR="00490D42" w14:paraId="74A3F5B3" w14:textId="77777777" w:rsidTr="007037AB">
        <w:trPr>
          <w:trHeight w:val="390"/>
        </w:trPr>
        <w:tc>
          <w:tcPr>
            <w:tcW w:w="3339" w:type="dxa"/>
          </w:tcPr>
          <w:p w14:paraId="21276A0C" w14:textId="77777777" w:rsidR="00490D42" w:rsidRPr="002F5F3A" w:rsidRDefault="00490D42" w:rsidP="006E6318">
            <w:pPr>
              <w:wordWrap/>
              <w:spacing w:line="240" w:lineRule="auto"/>
              <w:ind w:right="20"/>
            </w:pPr>
            <w:r w:rsidRPr="002F5F3A">
              <w:rPr>
                <w:b/>
              </w:rPr>
              <w:lastRenderedPageBreak/>
              <w:t>sFlow sample</w:t>
            </w:r>
            <w:r w:rsidRPr="002F5F3A">
              <w:t xml:space="preserve"> </w:t>
            </w:r>
            <w:r w:rsidRPr="002F5F3A">
              <w:rPr>
                <w:i/>
              </w:rPr>
              <w:t>&lt;10-65530&gt;</w:t>
            </w:r>
          </w:p>
        </w:tc>
        <w:tc>
          <w:tcPr>
            <w:tcW w:w="4828" w:type="dxa"/>
          </w:tcPr>
          <w:p w14:paraId="001C1F83" w14:textId="77777777" w:rsidR="00490D42" w:rsidRPr="002F5F3A" w:rsidRDefault="00490D42" w:rsidP="006E6318">
            <w:pPr>
              <w:wordWrap/>
              <w:spacing w:line="240" w:lineRule="auto"/>
              <w:ind w:right="20"/>
            </w:pPr>
            <w:r w:rsidRPr="002F5F3A">
              <w:t xml:space="preserve">Sets the sampling rate in terms of the number of packets which come through the interface. </w:t>
            </w:r>
          </w:p>
          <w:p w14:paraId="51F18D33" w14:textId="77777777" w:rsidR="00490D42" w:rsidRPr="002F5F3A" w:rsidRDefault="00490D42" w:rsidP="006E6318">
            <w:pPr>
              <w:wordWrap/>
              <w:spacing w:line="240" w:lineRule="auto"/>
              <w:ind w:right="20"/>
            </w:pPr>
            <w:r w:rsidRPr="002F5F3A">
              <w:t xml:space="preserve">When you use </w:t>
            </w:r>
            <w:r w:rsidRPr="002F5F3A">
              <w:t>‘</w:t>
            </w:r>
            <w:r w:rsidRPr="002F5F3A">
              <w:t>no</w:t>
            </w:r>
            <w:r w:rsidRPr="002F5F3A">
              <w:t>’</w:t>
            </w:r>
            <w:r w:rsidRPr="002F5F3A">
              <w:t xml:space="preserve"> preposition with this command, it sets to the default value.</w:t>
            </w:r>
          </w:p>
        </w:tc>
        <w:tc>
          <w:tcPr>
            <w:tcW w:w="989" w:type="dxa"/>
          </w:tcPr>
          <w:p w14:paraId="3AC2C89A" w14:textId="77777777" w:rsidR="00490D42" w:rsidRPr="002F5F3A" w:rsidRDefault="00532111" w:rsidP="006E6318">
            <w:pPr>
              <w:wordWrap/>
              <w:spacing w:line="240" w:lineRule="auto"/>
              <w:ind w:right="20"/>
            </w:pPr>
            <w:r>
              <w:t>Interfac</w:t>
            </w:r>
            <w:r>
              <w:rPr>
                <w:rFonts w:hint="eastAsia"/>
              </w:rPr>
              <w:t>e</w:t>
            </w:r>
          </w:p>
          <w:p w14:paraId="5D969376" w14:textId="77777777" w:rsidR="00490D42" w:rsidRPr="002F5F3A" w:rsidRDefault="00490D42" w:rsidP="006E6318">
            <w:pPr>
              <w:wordWrap/>
              <w:spacing w:line="240" w:lineRule="auto"/>
              <w:ind w:right="20"/>
            </w:pPr>
            <w:r w:rsidRPr="002F5F3A">
              <w:t>Config</w:t>
            </w:r>
          </w:p>
        </w:tc>
      </w:tr>
      <w:tr w:rsidR="00490D42" w14:paraId="078CF5C6" w14:textId="77777777" w:rsidTr="007037AB">
        <w:trPr>
          <w:trHeight w:val="390"/>
        </w:trPr>
        <w:tc>
          <w:tcPr>
            <w:tcW w:w="3339" w:type="dxa"/>
          </w:tcPr>
          <w:p w14:paraId="5115BA14" w14:textId="77777777" w:rsidR="00490D42" w:rsidRPr="002F5F3A" w:rsidRDefault="00490D42" w:rsidP="006E6318">
            <w:pPr>
              <w:wordWrap/>
              <w:spacing w:line="240" w:lineRule="auto"/>
              <w:ind w:right="20"/>
            </w:pPr>
            <w:r w:rsidRPr="002F5F3A">
              <w:rPr>
                <w:b/>
              </w:rPr>
              <w:t>sFlow polling-interval</w:t>
            </w:r>
            <w:r w:rsidRPr="002F5F3A">
              <w:t xml:space="preserve"> </w:t>
            </w:r>
            <w:r w:rsidRPr="002F5F3A">
              <w:rPr>
                <w:i/>
              </w:rPr>
              <w:t>&lt;20-120&gt;</w:t>
            </w:r>
          </w:p>
        </w:tc>
        <w:tc>
          <w:tcPr>
            <w:tcW w:w="4828" w:type="dxa"/>
          </w:tcPr>
          <w:p w14:paraId="49907A64" w14:textId="77777777" w:rsidR="00490D42" w:rsidRPr="002F5F3A" w:rsidRDefault="00490D42" w:rsidP="006E6318">
            <w:pPr>
              <w:wordWrap/>
              <w:spacing w:line="240" w:lineRule="auto"/>
              <w:ind w:right="20"/>
            </w:pPr>
            <w:r w:rsidRPr="002F5F3A">
              <w:t xml:space="preserve">Sets the sampling rate in terms of seconds. </w:t>
            </w:r>
          </w:p>
        </w:tc>
        <w:tc>
          <w:tcPr>
            <w:tcW w:w="989" w:type="dxa"/>
          </w:tcPr>
          <w:p w14:paraId="46B42219" w14:textId="77777777" w:rsidR="00490D42" w:rsidRPr="002F5F3A" w:rsidRDefault="00490D42" w:rsidP="006E6318">
            <w:pPr>
              <w:wordWrap/>
              <w:spacing w:line="240" w:lineRule="auto"/>
              <w:ind w:right="20"/>
            </w:pPr>
            <w:r w:rsidRPr="002F5F3A">
              <w:t>Config</w:t>
            </w:r>
          </w:p>
        </w:tc>
      </w:tr>
      <w:tr w:rsidR="00490D42" w14:paraId="6F838D64" w14:textId="77777777" w:rsidTr="007037AB">
        <w:trPr>
          <w:trHeight w:val="390"/>
        </w:trPr>
        <w:tc>
          <w:tcPr>
            <w:tcW w:w="3339" w:type="dxa"/>
          </w:tcPr>
          <w:p w14:paraId="45BD547E" w14:textId="77777777" w:rsidR="00490D42" w:rsidRPr="002F5F3A" w:rsidRDefault="00490D42" w:rsidP="006E6318">
            <w:pPr>
              <w:wordWrap/>
              <w:spacing w:line="240" w:lineRule="auto"/>
              <w:ind w:right="20"/>
              <w:rPr>
                <w:b/>
                <w:bCs/>
              </w:rPr>
            </w:pPr>
            <w:r w:rsidRPr="002F5F3A">
              <w:rPr>
                <w:b/>
              </w:rPr>
              <w:t>sFlow agent</w:t>
            </w:r>
            <w:r w:rsidRPr="002F5F3A">
              <w:t xml:space="preserve"> </w:t>
            </w:r>
            <w:r w:rsidRPr="002F5F3A">
              <w:rPr>
                <w:i/>
              </w:rPr>
              <w:t>A.B.C.D</w:t>
            </w:r>
          </w:p>
        </w:tc>
        <w:tc>
          <w:tcPr>
            <w:tcW w:w="4828" w:type="dxa"/>
          </w:tcPr>
          <w:p w14:paraId="0B5F3C05" w14:textId="77777777" w:rsidR="00490D42" w:rsidRPr="002F5F3A" w:rsidRDefault="00490D42" w:rsidP="006E6318">
            <w:pPr>
              <w:wordWrap/>
              <w:spacing w:line="240" w:lineRule="auto"/>
              <w:ind w:right="20"/>
            </w:pPr>
            <w:r w:rsidRPr="002F5F3A">
              <w:t xml:space="preserve">Sets the IP address of sFlow agent. When you use </w:t>
            </w:r>
            <w:r w:rsidRPr="002F5F3A">
              <w:t>‘</w:t>
            </w:r>
            <w:r w:rsidRPr="002F5F3A">
              <w:t>no</w:t>
            </w:r>
            <w:r w:rsidRPr="002F5F3A">
              <w:t>’</w:t>
            </w:r>
            <w:r w:rsidRPr="002F5F3A">
              <w:t xml:space="preserve"> preposition with this command, it sets to Default value. </w:t>
            </w:r>
          </w:p>
        </w:tc>
        <w:tc>
          <w:tcPr>
            <w:tcW w:w="989" w:type="dxa"/>
          </w:tcPr>
          <w:p w14:paraId="5F8E41EA" w14:textId="77777777" w:rsidR="00490D42" w:rsidRPr="002F5F3A" w:rsidRDefault="00490D42" w:rsidP="006E6318">
            <w:pPr>
              <w:wordWrap/>
              <w:spacing w:line="240" w:lineRule="auto"/>
              <w:ind w:right="20"/>
            </w:pPr>
            <w:r w:rsidRPr="002F5F3A">
              <w:t>Config</w:t>
            </w:r>
          </w:p>
        </w:tc>
      </w:tr>
      <w:tr w:rsidR="00490D42" w14:paraId="407CC750" w14:textId="77777777" w:rsidTr="007037AB">
        <w:trPr>
          <w:trHeight w:val="390"/>
        </w:trPr>
        <w:tc>
          <w:tcPr>
            <w:tcW w:w="3339" w:type="dxa"/>
          </w:tcPr>
          <w:p w14:paraId="24D417F0" w14:textId="77777777" w:rsidR="00490D42" w:rsidRPr="002F5F3A" w:rsidRDefault="00490D42" w:rsidP="006E6318">
            <w:pPr>
              <w:wordWrap/>
              <w:spacing w:line="240" w:lineRule="auto"/>
              <w:ind w:right="20"/>
            </w:pPr>
            <w:r w:rsidRPr="002F5F3A">
              <w:rPr>
                <w:b/>
              </w:rPr>
              <w:t>sFlow destination</w:t>
            </w:r>
            <w:r w:rsidRPr="002F5F3A">
              <w:t xml:space="preserve"> </w:t>
            </w:r>
            <w:r w:rsidRPr="002F5F3A">
              <w:rPr>
                <w:i/>
              </w:rPr>
              <w:t>A.B.C.D</w:t>
            </w:r>
          </w:p>
        </w:tc>
        <w:tc>
          <w:tcPr>
            <w:tcW w:w="4828" w:type="dxa"/>
          </w:tcPr>
          <w:p w14:paraId="77A70729" w14:textId="77777777" w:rsidR="00490D42" w:rsidRPr="002F5F3A" w:rsidRDefault="00490D42" w:rsidP="006E6318">
            <w:pPr>
              <w:wordWrap/>
              <w:spacing w:line="240" w:lineRule="auto"/>
              <w:ind w:right="20"/>
            </w:pPr>
            <w:r w:rsidRPr="002F5F3A">
              <w:t xml:space="preserve">Sets the IP address of sFlow collector. When you use </w:t>
            </w:r>
            <w:r w:rsidRPr="002F5F3A">
              <w:t>‘</w:t>
            </w:r>
            <w:r w:rsidRPr="002F5F3A">
              <w:t>no</w:t>
            </w:r>
            <w:r w:rsidRPr="002F5F3A">
              <w:t>’</w:t>
            </w:r>
            <w:r w:rsidRPr="002F5F3A">
              <w:t xml:space="preserve"> preposition with this command, it sets to Default value.</w:t>
            </w:r>
          </w:p>
        </w:tc>
        <w:tc>
          <w:tcPr>
            <w:tcW w:w="989" w:type="dxa"/>
          </w:tcPr>
          <w:p w14:paraId="5DCA99D7" w14:textId="77777777" w:rsidR="00490D42" w:rsidRPr="002F5F3A" w:rsidRDefault="00490D42" w:rsidP="006E6318">
            <w:pPr>
              <w:wordWrap/>
              <w:spacing w:line="240" w:lineRule="auto"/>
              <w:ind w:right="20"/>
            </w:pPr>
            <w:r w:rsidRPr="002F5F3A">
              <w:t>Config</w:t>
            </w:r>
          </w:p>
        </w:tc>
      </w:tr>
    </w:tbl>
    <w:p w14:paraId="0DF72BB8" w14:textId="77777777" w:rsidR="00490D42" w:rsidRDefault="00490D42" w:rsidP="006E6318">
      <w:pPr>
        <w:pStyle w:val="3"/>
        <w:ind w:left="0" w:right="20"/>
      </w:pPr>
      <w:bookmarkStart w:id="2616" w:name="_Toc198620856"/>
      <w:bookmarkStart w:id="2617" w:name="_Toc271813825"/>
      <w:bookmarkStart w:id="2618" w:name="_Toc363228568"/>
      <w:bookmarkStart w:id="2619" w:name="_Toc444695129"/>
      <w:proofErr w:type="gramStart"/>
      <w:r>
        <w:t>s</w:t>
      </w:r>
      <w:r>
        <w:rPr>
          <w:rFonts w:hint="eastAsia"/>
        </w:rPr>
        <w:t>F</w:t>
      </w:r>
      <w:r>
        <w:t>low</w:t>
      </w:r>
      <w:proofErr w:type="gramEnd"/>
      <w:r>
        <w:t xml:space="preserve"> collector</w:t>
      </w:r>
      <w:bookmarkEnd w:id="2616"/>
      <w:bookmarkEnd w:id="2617"/>
      <w:bookmarkEnd w:id="2618"/>
      <w:bookmarkEnd w:id="2619"/>
    </w:p>
    <w:p w14:paraId="5E54FBA6" w14:textId="77777777" w:rsidR="00490D42" w:rsidRPr="002F5F3A" w:rsidRDefault="00490D42" w:rsidP="006E6318">
      <w:pPr>
        <w:pStyle w:val="a3"/>
        <w:ind w:left="0" w:right="20"/>
      </w:pPr>
      <w:r w:rsidRPr="002F5F3A">
        <w:t xml:space="preserve">This section describes sFlow collector. It shows statistics values to administrator after analyzing sampling packet. It consists of sflowtool, sFlowTrend, and Inmon Traffic Server. sFlowTool and sFlowTrend are open version. You can download from inmon corporation hompage </w:t>
      </w:r>
      <w:hyperlink r:id="rId56" w:history="1">
        <w:r w:rsidRPr="002F5F3A">
          <w:t>http://www.inmon.com/index.htm</w:t>
        </w:r>
      </w:hyperlink>
      <w:r w:rsidRPr="002F5F3A">
        <w:t>. The following describes sfllowtool and sFlowTrend setting.</w:t>
      </w:r>
    </w:p>
    <w:p w14:paraId="7D46E5EB" w14:textId="77777777" w:rsidR="00490D42" w:rsidRPr="004F573F" w:rsidRDefault="00490D42" w:rsidP="006E6318">
      <w:pPr>
        <w:pStyle w:val="4"/>
        <w:ind w:left="0" w:right="20"/>
      </w:pPr>
      <w:bookmarkStart w:id="2620" w:name="_Toc124157362"/>
      <w:proofErr w:type="gramStart"/>
      <w:r>
        <w:rPr>
          <w:rFonts w:hint="eastAsia"/>
        </w:rPr>
        <w:t>sflowtool</w:t>
      </w:r>
      <w:proofErr w:type="gramEnd"/>
      <w:r>
        <w:rPr>
          <w:rFonts w:hint="eastAsia"/>
        </w:rPr>
        <w:t xml:space="preserve"> </w:t>
      </w:r>
      <w:bookmarkEnd w:id="2620"/>
      <w:r w:rsidRPr="002F5F3A">
        <w:t>Configuration</w:t>
      </w:r>
    </w:p>
    <w:p w14:paraId="23EF67AD" w14:textId="77777777" w:rsidR="00490D42" w:rsidRPr="002F5F3A" w:rsidRDefault="00490D42" w:rsidP="006E6318">
      <w:pPr>
        <w:pStyle w:val="Orderlist"/>
        <w:numPr>
          <w:ilvl w:val="0"/>
          <w:numId w:val="13"/>
        </w:numPr>
        <w:spacing w:after="100"/>
        <w:ind w:left="0" w:right="20" w:hanging="357"/>
      </w:pPr>
      <w:r w:rsidRPr="002F5F3A">
        <w:t>You can show sFlow sampling packet in port 6343.with the following command:</w:t>
      </w:r>
    </w:p>
    <w:tbl>
      <w:tblPr>
        <w:tblStyle w:val="48"/>
        <w:tblW w:w="0" w:type="auto"/>
        <w:tblInd w:w="492" w:type="dxa"/>
        <w:tblLook w:val="04A0" w:firstRow="1" w:lastRow="0" w:firstColumn="1" w:lastColumn="0" w:noHBand="0" w:noVBand="1"/>
      </w:tblPr>
      <w:tblGrid>
        <w:gridCol w:w="8137"/>
      </w:tblGrid>
      <w:tr w:rsidR="00F743A6" w14:paraId="4552809F" w14:textId="77777777" w:rsidTr="006E6318">
        <w:trPr>
          <w:trHeight w:val="5140"/>
        </w:trPr>
        <w:tc>
          <w:tcPr>
            <w:tcW w:w="8137" w:type="dxa"/>
          </w:tcPr>
          <w:p w14:paraId="326922B4" w14:textId="77777777" w:rsidR="00F743A6" w:rsidRDefault="00F743A6" w:rsidP="006E6318">
            <w:pPr>
              <w:spacing w:line="240" w:lineRule="auto"/>
              <w:ind w:right="20"/>
              <w:rPr>
                <w:rFonts w:cs="Times New Roman"/>
              </w:rPr>
            </w:pPr>
            <w:r>
              <w:rPr>
                <w:rFonts w:cs="Times New Roman"/>
              </w:rPr>
              <w:t xml:space="preserve">[lns:/home/lns] </w:t>
            </w:r>
            <w:r>
              <w:rPr>
                <w:rFonts w:cs="Times New Roman"/>
                <w:b/>
              </w:rPr>
              <w:t>sflowtool -p 6343</w:t>
            </w:r>
            <w:r>
              <w:rPr>
                <w:rFonts w:cs="Times New Roman"/>
              </w:rPr>
              <w:t xml:space="preserve">   </w:t>
            </w:r>
          </w:p>
          <w:p w14:paraId="0665187A" w14:textId="77777777" w:rsidR="00F743A6" w:rsidRDefault="00F743A6" w:rsidP="006E6318">
            <w:pPr>
              <w:spacing w:line="240" w:lineRule="auto"/>
              <w:ind w:right="20"/>
              <w:rPr>
                <w:rFonts w:cs="Times New Roman"/>
              </w:rPr>
            </w:pPr>
            <w:r>
              <w:rPr>
                <w:rFonts w:cs="Times New Roman"/>
              </w:rPr>
              <w:t>startDatagram =================================</w:t>
            </w:r>
          </w:p>
          <w:p w14:paraId="6F68C5ED" w14:textId="77777777" w:rsidR="00F743A6" w:rsidRDefault="00F743A6" w:rsidP="006E6318">
            <w:pPr>
              <w:spacing w:line="240" w:lineRule="auto"/>
              <w:ind w:right="20"/>
              <w:rPr>
                <w:rFonts w:cs="Times New Roman"/>
              </w:rPr>
            </w:pPr>
            <w:r>
              <w:rPr>
                <w:rFonts w:cs="Times New Roman"/>
              </w:rPr>
              <w:t>datagramSourceIP 192.168.0.212</w:t>
            </w:r>
          </w:p>
          <w:p w14:paraId="217E0B7D" w14:textId="77777777" w:rsidR="00F743A6" w:rsidRDefault="00F743A6" w:rsidP="006E6318">
            <w:pPr>
              <w:spacing w:line="240" w:lineRule="auto"/>
              <w:ind w:right="20"/>
              <w:rPr>
                <w:rFonts w:cs="Times New Roman"/>
              </w:rPr>
            </w:pPr>
            <w:r>
              <w:rPr>
                <w:rFonts w:cs="Times New Roman"/>
              </w:rPr>
              <w:t>datagramSize 144</w:t>
            </w:r>
          </w:p>
          <w:p w14:paraId="7B8B6D95" w14:textId="77777777" w:rsidR="00F743A6" w:rsidRDefault="00F743A6" w:rsidP="006E6318">
            <w:pPr>
              <w:spacing w:line="240" w:lineRule="auto"/>
              <w:ind w:right="20"/>
              <w:rPr>
                <w:rFonts w:cs="Times New Roman"/>
              </w:rPr>
            </w:pPr>
            <w:r>
              <w:rPr>
                <w:rFonts w:cs="Times New Roman"/>
              </w:rPr>
              <w:t>unixSecondsUTC 1136381882</w:t>
            </w:r>
          </w:p>
          <w:p w14:paraId="2EF7EFA8" w14:textId="77777777" w:rsidR="00F743A6" w:rsidRDefault="00F743A6" w:rsidP="006E6318">
            <w:pPr>
              <w:spacing w:line="240" w:lineRule="auto"/>
              <w:ind w:right="20"/>
              <w:rPr>
                <w:rFonts w:cs="Times New Roman"/>
              </w:rPr>
            </w:pPr>
            <w:r>
              <w:rPr>
                <w:rFonts w:cs="Times New Roman"/>
              </w:rPr>
              <w:t>datagramVersion 5</w:t>
            </w:r>
          </w:p>
          <w:p w14:paraId="78B1C3B0" w14:textId="77777777" w:rsidR="00F743A6" w:rsidRDefault="00F743A6" w:rsidP="006E6318">
            <w:pPr>
              <w:spacing w:line="240" w:lineRule="auto"/>
              <w:ind w:right="20"/>
              <w:rPr>
                <w:rFonts w:cs="Times New Roman"/>
              </w:rPr>
            </w:pPr>
            <w:r>
              <w:rPr>
                <w:rFonts w:cs="Times New Roman"/>
              </w:rPr>
              <w:t>agentSubId 0</w:t>
            </w:r>
          </w:p>
          <w:p w14:paraId="56AD37F7" w14:textId="77777777" w:rsidR="00F743A6" w:rsidRDefault="00F743A6" w:rsidP="006E6318">
            <w:pPr>
              <w:spacing w:line="240" w:lineRule="auto"/>
              <w:ind w:right="20"/>
              <w:rPr>
                <w:rFonts w:cs="Times New Roman"/>
              </w:rPr>
            </w:pPr>
            <w:r>
              <w:rPr>
                <w:rFonts w:cs="Times New Roman"/>
              </w:rPr>
              <w:t>agent 192.168.0.212</w:t>
            </w:r>
          </w:p>
          <w:p w14:paraId="4E48D07A" w14:textId="77777777" w:rsidR="00F743A6" w:rsidRDefault="00F743A6" w:rsidP="006E6318">
            <w:pPr>
              <w:spacing w:line="240" w:lineRule="auto"/>
              <w:ind w:right="20"/>
              <w:rPr>
                <w:rFonts w:cs="Times New Roman"/>
              </w:rPr>
            </w:pPr>
            <w:r>
              <w:rPr>
                <w:rFonts w:cs="Times New Roman"/>
              </w:rPr>
              <w:t>packetSequenceNo 9512</w:t>
            </w:r>
          </w:p>
          <w:p w14:paraId="5A72B8AD" w14:textId="77777777" w:rsidR="00F743A6" w:rsidRDefault="00F743A6" w:rsidP="006E6318">
            <w:pPr>
              <w:spacing w:line="240" w:lineRule="auto"/>
              <w:ind w:right="20"/>
              <w:rPr>
                <w:rFonts w:cs="Times New Roman"/>
              </w:rPr>
            </w:pPr>
            <w:r>
              <w:rPr>
                <w:rFonts w:cs="Times New Roman"/>
              </w:rPr>
              <w:t>sysUpTime 190157000</w:t>
            </w:r>
          </w:p>
          <w:p w14:paraId="7E23B550" w14:textId="77777777" w:rsidR="00F743A6" w:rsidRDefault="00F743A6" w:rsidP="006E6318">
            <w:pPr>
              <w:spacing w:line="240" w:lineRule="auto"/>
              <w:ind w:right="20"/>
              <w:rPr>
                <w:rFonts w:cs="Times New Roman"/>
              </w:rPr>
            </w:pPr>
            <w:r>
              <w:rPr>
                <w:rFonts w:cs="Times New Roman"/>
              </w:rPr>
              <w:t>samplesInPacket 1</w:t>
            </w:r>
          </w:p>
          <w:p w14:paraId="3AEFB08E" w14:textId="77777777" w:rsidR="00F743A6" w:rsidRDefault="00F743A6" w:rsidP="006E6318">
            <w:pPr>
              <w:spacing w:line="240" w:lineRule="auto"/>
              <w:ind w:right="20"/>
              <w:rPr>
                <w:rFonts w:cs="Times New Roman"/>
              </w:rPr>
            </w:pPr>
            <w:r>
              <w:rPr>
                <w:rFonts w:cs="Times New Roman"/>
              </w:rPr>
              <w:t>startSample ----------------------</w:t>
            </w:r>
          </w:p>
          <w:p w14:paraId="1855000B" w14:textId="77777777" w:rsidR="00F743A6" w:rsidRDefault="00F743A6" w:rsidP="006E6318">
            <w:pPr>
              <w:spacing w:line="240" w:lineRule="auto"/>
              <w:ind w:right="20"/>
              <w:rPr>
                <w:rFonts w:cs="Times New Roman"/>
              </w:rPr>
            </w:pPr>
            <w:r>
              <w:rPr>
                <w:rFonts w:cs="Times New Roman"/>
              </w:rPr>
              <w:t>sampleType_tag 0:2</w:t>
            </w:r>
          </w:p>
          <w:p w14:paraId="0FEF7247" w14:textId="77777777" w:rsidR="00F743A6" w:rsidRDefault="00F743A6" w:rsidP="006E6318">
            <w:pPr>
              <w:spacing w:line="240" w:lineRule="auto"/>
              <w:ind w:right="20"/>
              <w:rPr>
                <w:rFonts w:cs="Times New Roman"/>
              </w:rPr>
            </w:pPr>
            <w:r>
              <w:rPr>
                <w:rFonts w:cs="Times New Roman"/>
              </w:rPr>
              <w:t>sampleType COUNTERSSAMPLE</w:t>
            </w:r>
          </w:p>
          <w:p w14:paraId="6FFFBDD2" w14:textId="77777777" w:rsidR="00F743A6" w:rsidRDefault="00F743A6" w:rsidP="006E6318">
            <w:pPr>
              <w:spacing w:line="240" w:lineRule="auto"/>
              <w:ind w:right="20"/>
              <w:rPr>
                <w:rFonts w:cs="Times New Roman"/>
              </w:rPr>
            </w:pPr>
            <w:r>
              <w:rPr>
                <w:rFonts w:cs="Times New Roman" w:hint="eastAsia"/>
              </w:rPr>
              <w:t>. . . . . .</w:t>
            </w:r>
          </w:p>
          <w:p w14:paraId="41220BB0" w14:textId="77777777" w:rsidR="00F743A6" w:rsidRDefault="00F743A6" w:rsidP="006E6318">
            <w:pPr>
              <w:spacing w:line="240" w:lineRule="auto"/>
              <w:ind w:right="20"/>
              <w:rPr>
                <w:rFonts w:cs="Times New Roman"/>
              </w:rPr>
            </w:pPr>
            <w:r>
              <w:rPr>
                <w:rFonts w:cs="Times New Roman"/>
              </w:rPr>
              <w:t>endSample   ----------------------</w:t>
            </w:r>
          </w:p>
          <w:p w14:paraId="52273614" w14:textId="77777777" w:rsidR="00F743A6" w:rsidRDefault="00F743A6" w:rsidP="006E6318">
            <w:pPr>
              <w:spacing w:line="240" w:lineRule="auto"/>
              <w:ind w:right="20"/>
              <w:rPr>
                <w:rFonts w:cs="Times New Roman"/>
              </w:rPr>
            </w:pPr>
            <w:r>
              <w:rPr>
                <w:rFonts w:cs="Times New Roman"/>
              </w:rPr>
              <w:t>endDatagram   =================================</w:t>
            </w:r>
          </w:p>
        </w:tc>
      </w:tr>
    </w:tbl>
    <w:p w14:paraId="091D280F" w14:textId="77777777" w:rsidR="00490D42" w:rsidRDefault="00490D42" w:rsidP="006E6318">
      <w:pPr>
        <w:pStyle w:val="Orderlist"/>
        <w:numPr>
          <w:ilvl w:val="0"/>
          <w:numId w:val="13"/>
        </w:numPr>
        <w:spacing w:after="100"/>
        <w:ind w:left="0" w:right="20" w:hanging="357"/>
        <w:rPr>
          <w:rFonts w:cs="Times New Roman"/>
        </w:rPr>
      </w:pPr>
      <w:r w:rsidRPr="002F5F3A">
        <w:t>You can show sFlow sampling packet by line unit with the following command:</w:t>
      </w:r>
    </w:p>
    <w:tbl>
      <w:tblPr>
        <w:tblStyle w:val="48"/>
        <w:tblW w:w="8999" w:type="dxa"/>
        <w:tblInd w:w="525" w:type="dxa"/>
        <w:tblLook w:val="04A0" w:firstRow="1" w:lastRow="0" w:firstColumn="1" w:lastColumn="0" w:noHBand="0" w:noVBand="1"/>
      </w:tblPr>
      <w:tblGrid>
        <w:gridCol w:w="8999"/>
      </w:tblGrid>
      <w:tr w:rsidR="00F743A6" w:rsidRPr="00F743A6" w14:paraId="19BC10DC" w14:textId="77777777" w:rsidTr="006E6318">
        <w:trPr>
          <w:trHeight w:val="1158"/>
        </w:trPr>
        <w:tc>
          <w:tcPr>
            <w:tcW w:w="8999" w:type="dxa"/>
          </w:tcPr>
          <w:p w14:paraId="3E968830" w14:textId="77777777" w:rsidR="00F743A6" w:rsidRPr="00F743A6" w:rsidRDefault="00F743A6" w:rsidP="006E6318">
            <w:pPr>
              <w:ind w:right="20"/>
            </w:pPr>
            <w:r w:rsidRPr="00F743A6">
              <w:t>[lns:/home/lns] sflowtool -l</w:t>
            </w:r>
          </w:p>
          <w:p w14:paraId="2FF370E1" w14:textId="77777777" w:rsidR="00F743A6" w:rsidRPr="00F743A6" w:rsidRDefault="00F743A6" w:rsidP="006E6318">
            <w:pPr>
              <w:ind w:right="20"/>
            </w:pPr>
            <w:r w:rsidRPr="00F743A6">
              <w:t>CNTR,10.0.0.254,17,6,100000000,0,2147483648,175283006,136405187,2578019,297011,0,3,0,0,0,0,0</w:t>
            </w:r>
          </w:p>
          <w:p w14:paraId="293E409B" w14:textId="77777777" w:rsidR="00F743A6" w:rsidRPr="00F743A6" w:rsidRDefault="00F743A6" w:rsidP="006E6318">
            <w:pPr>
              <w:ind w:right="20"/>
            </w:pPr>
            <w:r w:rsidRPr="00F743A6">
              <w:t>,0,0,1</w:t>
            </w:r>
          </w:p>
          <w:p w14:paraId="54413E1E" w14:textId="77777777" w:rsidR="00F743A6" w:rsidRPr="00F743A6" w:rsidRDefault="00F743A6" w:rsidP="006E6318">
            <w:pPr>
              <w:ind w:right="20"/>
            </w:pPr>
            <w:r w:rsidRPr="00F743A6">
              <w:t>FLOW,10.0.0.254,0,0,00902773db08,001083265e00,0x0800,0,0,10.0.0.1,10.0.0.254,17,0x00,64,3569</w:t>
            </w:r>
          </w:p>
          <w:p w14:paraId="65F8ED7F" w14:textId="77777777" w:rsidR="00F743A6" w:rsidRPr="00F743A6" w:rsidRDefault="00F743A6" w:rsidP="006E6318">
            <w:pPr>
              <w:ind w:right="20"/>
            </w:pPr>
            <w:r w:rsidRPr="00F743A6">
              <w:t>0,161,0x00,143,125,80</w:t>
            </w:r>
          </w:p>
        </w:tc>
      </w:tr>
    </w:tbl>
    <w:p w14:paraId="5EDF74BA" w14:textId="77777777" w:rsidR="00490D42" w:rsidRDefault="00490D42" w:rsidP="006E6318">
      <w:pPr>
        <w:pStyle w:val="4"/>
        <w:ind w:left="0" w:right="20"/>
      </w:pPr>
      <w:bookmarkStart w:id="2621" w:name="_Toc363228569"/>
      <w:proofErr w:type="gramStart"/>
      <w:r>
        <w:rPr>
          <w:rFonts w:hint="eastAsia"/>
        </w:rPr>
        <w:lastRenderedPageBreak/>
        <w:t>sFlowTrend</w:t>
      </w:r>
      <w:proofErr w:type="gramEnd"/>
      <w:r>
        <w:rPr>
          <w:rFonts w:hint="eastAsia"/>
        </w:rPr>
        <w:t xml:space="preserve"> </w:t>
      </w:r>
      <w:bookmarkEnd w:id="2621"/>
      <w:r w:rsidRPr="002F5F3A">
        <w:t>Configuration</w:t>
      </w:r>
    </w:p>
    <w:p w14:paraId="3D8DF53D" w14:textId="77777777" w:rsidR="00490D42" w:rsidRDefault="00490D42" w:rsidP="006E6318">
      <w:pPr>
        <w:pStyle w:val="Orderlist"/>
        <w:numPr>
          <w:ilvl w:val="0"/>
          <w:numId w:val="26"/>
        </w:numPr>
        <w:spacing w:after="100"/>
        <w:ind w:left="0" w:right="20" w:hanging="357"/>
        <w:rPr>
          <w:rFonts w:cs="Times New Roman"/>
        </w:rPr>
      </w:pPr>
      <w:r w:rsidRPr="002F5F3A">
        <w:t xml:space="preserve">After executing sFlowTrend program, click the </w:t>
      </w:r>
      <w:r w:rsidRPr="002F5F3A">
        <w:t>“</w:t>
      </w:r>
      <w:r w:rsidRPr="002F5F3A">
        <w:t>Click to select</w:t>
      </w:r>
      <w:r w:rsidRPr="002F5F3A">
        <w:t>”</w:t>
      </w:r>
      <w:r w:rsidRPr="002F5F3A">
        <w:t xml:space="preserve"> button at upper-left corner.</w:t>
      </w:r>
    </w:p>
    <w:p w14:paraId="0A05EDB2" w14:textId="77777777" w:rsidR="00490D42" w:rsidRDefault="00490D42" w:rsidP="006E6318">
      <w:pPr>
        <w:autoSpaceDE w:val="0"/>
        <w:autoSpaceDN w:val="0"/>
        <w:snapToGrid/>
        <w:spacing w:line="240" w:lineRule="auto"/>
        <w:ind w:leftChars="945" w:left="1701" w:right="20"/>
        <w:rPr>
          <w:rFonts w:cs="Times New Roman"/>
        </w:rPr>
      </w:pPr>
      <w:r>
        <w:rPr>
          <w:rFonts w:cs="Times New Roman" w:hint="eastAsia"/>
          <w:noProof/>
        </w:rPr>
        <w:drawing>
          <wp:inline distT="0" distB="0" distL="0" distR="0" wp14:anchorId="05265932" wp14:editId="2B3877F5">
            <wp:extent cx="4582510" cy="2473891"/>
            <wp:effectExtent l="19050" t="0" r="8540" b="0"/>
            <wp:docPr id="18552" name="그림 1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83571" cy="2474464"/>
                    </a:xfrm>
                    <a:prstGeom prst="rect">
                      <a:avLst/>
                    </a:prstGeom>
                    <a:noFill/>
                    <a:ln>
                      <a:noFill/>
                    </a:ln>
                  </pic:spPr>
                </pic:pic>
              </a:graphicData>
            </a:graphic>
          </wp:inline>
        </w:drawing>
      </w:r>
    </w:p>
    <w:p w14:paraId="207C728C" w14:textId="77777777" w:rsidR="00490D42" w:rsidRDefault="00490D42" w:rsidP="006E6318">
      <w:pPr>
        <w:autoSpaceDE w:val="0"/>
        <w:autoSpaceDN w:val="0"/>
        <w:snapToGrid/>
        <w:spacing w:line="240" w:lineRule="auto"/>
        <w:ind w:right="20"/>
        <w:rPr>
          <w:rFonts w:cs="Times New Roman"/>
        </w:rPr>
      </w:pPr>
    </w:p>
    <w:p w14:paraId="61433721" w14:textId="77777777" w:rsidR="00490D42" w:rsidRDefault="00490D42" w:rsidP="006E6318">
      <w:pPr>
        <w:pStyle w:val="Orderlist"/>
        <w:numPr>
          <w:ilvl w:val="0"/>
          <w:numId w:val="26"/>
        </w:numPr>
        <w:spacing w:after="100"/>
        <w:ind w:left="0" w:right="20" w:hanging="357"/>
      </w:pPr>
      <w:r w:rsidRPr="002F5F3A">
        <w:t xml:space="preserve">Type in the IP Address of sFlow Agent at the </w:t>
      </w:r>
      <w:r w:rsidRPr="002F5F3A">
        <w:t>‘</w:t>
      </w:r>
      <w:r w:rsidRPr="002F5F3A">
        <w:t>Select switch/router to monitor</w:t>
      </w:r>
      <w:r w:rsidRPr="002F5F3A">
        <w:t>’</w:t>
      </w:r>
      <w:r w:rsidRPr="002F5F3A">
        <w:t xml:space="preserve"> dialog box.</w:t>
      </w:r>
    </w:p>
    <w:p w14:paraId="6AA6D7C2" w14:textId="77777777" w:rsidR="00490D42" w:rsidRDefault="00490D42" w:rsidP="006E6318">
      <w:pPr>
        <w:autoSpaceDE w:val="0"/>
        <w:autoSpaceDN w:val="0"/>
        <w:snapToGrid/>
        <w:spacing w:line="240" w:lineRule="auto"/>
        <w:ind w:right="20"/>
        <w:rPr>
          <w:rFonts w:cs="Times New Roman"/>
        </w:rPr>
      </w:pPr>
    </w:p>
    <w:p w14:paraId="1DB02776" w14:textId="77777777" w:rsidR="00490D42" w:rsidRDefault="00490D42" w:rsidP="006E6318">
      <w:pPr>
        <w:autoSpaceDE w:val="0"/>
        <w:autoSpaceDN w:val="0"/>
        <w:snapToGrid/>
        <w:spacing w:line="240" w:lineRule="auto"/>
        <w:ind w:leftChars="945" w:left="1701" w:right="20"/>
        <w:rPr>
          <w:rFonts w:cs="Times New Roman"/>
        </w:rPr>
      </w:pPr>
      <w:r>
        <w:rPr>
          <w:rFonts w:cs="Times New Roman" w:hint="eastAsia"/>
          <w:noProof/>
        </w:rPr>
        <w:drawing>
          <wp:inline distT="0" distB="0" distL="0" distR="0" wp14:anchorId="305EAC99" wp14:editId="3B104512">
            <wp:extent cx="2816772" cy="1203530"/>
            <wp:effectExtent l="19050" t="0" r="2628" b="0"/>
            <wp:docPr id="18551" name="그림 1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0910" cy="1205298"/>
                    </a:xfrm>
                    <a:prstGeom prst="rect">
                      <a:avLst/>
                    </a:prstGeom>
                    <a:noFill/>
                    <a:ln>
                      <a:noFill/>
                    </a:ln>
                  </pic:spPr>
                </pic:pic>
              </a:graphicData>
            </a:graphic>
          </wp:inline>
        </w:drawing>
      </w:r>
    </w:p>
    <w:p w14:paraId="09E6A89F" w14:textId="77777777" w:rsidR="00490D42" w:rsidRDefault="00490D42" w:rsidP="006E6318">
      <w:pPr>
        <w:autoSpaceDE w:val="0"/>
        <w:autoSpaceDN w:val="0"/>
        <w:snapToGrid/>
        <w:spacing w:line="240" w:lineRule="auto"/>
        <w:ind w:right="20"/>
        <w:rPr>
          <w:rFonts w:cs="Times New Roman"/>
        </w:rPr>
      </w:pPr>
    </w:p>
    <w:p w14:paraId="70DF8B90" w14:textId="77777777" w:rsidR="00490D42" w:rsidRDefault="00490D42" w:rsidP="006E6318">
      <w:pPr>
        <w:pStyle w:val="Orderlist"/>
        <w:numPr>
          <w:ilvl w:val="0"/>
          <w:numId w:val="26"/>
        </w:numPr>
        <w:spacing w:after="100"/>
        <w:ind w:left="0" w:right="20" w:hanging="357"/>
        <w:rPr>
          <w:rFonts w:cs="Times New Roman"/>
        </w:rPr>
      </w:pPr>
      <w:r w:rsidRPr="002F5F3A">
        <w:t>Once sFlowTrend has acquired sampling information, select the relevant option within the scroll down menu of Interface, Chart (Utilization, Counters, Top flows . . .), and Units.</w:t>
      </w:r>
    </w:p>
    <w:p w14:paraId="4AFA0F2B" w14:textId="77777777" w:rsidR="00490D42" w:rsidRDefault="00490D42" w:rsidP="006E6318">
      <w:pPr>
        <w:autoSpaceDE w:val="0"/>
        <w:autoSpaceDN w:val="0"/>
        <w:snapToGrid/>
        <w:spacing w:line="240" w:lineRule="auto"/>
        <w:ind w:leftChars="945" w:left="1701" w:right="20"/>
        <w:rPr>
          <w:rFonts w:cs="Times New Roman"/>
        </w:rPr>
      </w:pPr>
      <w:r>
        <w:rPr>
          <w:rFonts w:ascii="굴림" w:eastAsia="굴림" w:hAnsi="굴림" w:hint="eastAsia"/>
          <w:noProof/>
        </w:rPr>
        <w:drawing>
          <wp:inline distT="0" distB="0" distL="0" distR="0" wp14:anchorId="7A36950F" wp14:editId="1B015245">
            <wp:extent cx="4335517" cy="2586529"/>
            <wp:effectExtent l="19050" t="0" r="7883" b="0"/>
            <wp:docPr id="18550" name="그림 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335517" cy="2586529"/>
                    </a:xfrm>
                    <a:prstGeom prst="rect">
                      <a:avLst/>
                    </a:prstGeom>
                    <a:noFill/>
                    <a:ln>
                      <a:noFill/>
                    </a:ln>
                  </pic:spPr>
                </pic:pic>
              </a:graphicData>
            </a:graphic>
          </wp:inline>
        </w:drawing>
      </w:r>
    </w:p>
    <w:p w14:paraId="7624C833" w14:textId="77777777" w:rsidR="00490D42" w:rsidRDefault="00490D42" w:rsidP="006E6318">
      <w:pPr>
        <w:autoSpaceDE w:val="0"/>
        <w:autoSpaceDN w:val="0"/>
        <w:snapToGrid/>
        <w:spacing w:line="240" w:lineRule="auto"/>
        <w:ind w:right="20"/>
        <w:rPr>
          <w:rFonts w:cs="Times New Roman"/>
        </w:rPr>
      </w:pPr>
    </w:p>
    <w:p w14:paraId="7C2135B9" w14:textId="77777777" w:rsidR="00490D42" w:rsidRDefault="003E5E06" w:rsidP="00C259C3">
      <w:pPr>
        <w:widowControl/>
        <w:wordWrap/>
        <w:snapToGrid/>
        <w:spacing w:line="240" w:lineRule="auto"/>
        <w:ind w:right="20"/>
        <w:jc w:val="left"/>
      </w:pPr>
      <w:r>
        <w:rPr>
          <w:rFonts w:cs="Times New Roman"/>
        </w:rPr>
        <w:br w:type="page"/>
      </w:r>
      <w:proofErr w:type="gramStart"/>
      <w:r w:rsidR="00490D42" w:rsidRPr="00F743A6">
        <w:rPr>
          <w:rFonts w:hint="eastAsia"/>
        </w:rPr>
        <w:lastRenderedPageBreak/>
        <w:t>sFlow</w:t>
      </w:r>
      <w:proofErr w:type="gramEnd"/>
      <w:r w:rsidR="00490D42">
        <w:rPr>
          <w:rFonts w:hint="eastAsia"/>
        </w:rPr>
        <w:t xml:space="preserve"> Network </w:t>
      </w:r>
      <w:r w:rsidR="00490D42" w:rsidRPr="00D867F8">
        <w:t>Configuariton</w:t>
      </w:r>
    </w:p>
    <w:p w14:paraId="2116FB50" w14:textId="77777777" w:rsidR="00490D42" w:rsidRDefault="00F743A6" w:rsidP="006E6318">
      <w:pPr>
        <w:autoSpaceDE w:val="0"/>
        <w:autoSpaceDN w:val="0"/>
        <w:snapToGrid/>
        <w:spacing w:line="240" w:lineRule="auto"/>
        <w:ind w:leftChars="945" w:left="1701" w:right="20"/>
        <w:rPr>
          <w:rFonts w:cs="Times New Roman"/>
        </w:rPr>
      </w:pPr>
      <w:r>
        <w:rPr>
          <w:noProof/>
        </w:rPr>
        <w:drawing>
          <wp:inline distT="0" distB="0" distL="0" distR="0" wp14:anchorId="1CBDD13F" wp14:editId="39112FDC">
            <wp:extent cx="3867807" cy="2381831"/>
            <wp:effectExtent l="0" t="0" r="0" b="0"/>
            <wp:docPr id="15652" name="그림 1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9520" cy="2382886"/>
                    </a:xfrm>
                    <a:prstGeom prst="rect">
                      <a:avLst/>
                    </a:prstGeom>
                    <a:noFill/>
                  </pic:spPr>
                </pic:pic>
              </a:graphicData>
            </a:graphic>
          </wp:inline>
        </w:drawing>
      </w:r>
    </w:p>
    <w:p w14:paraId="09B3DE58" w14:textId="47E1688F" w:rsidR="00490D42" w:rsidRPr="00C952F9" w:rsidRDefault="00252B9E" w:rsidP="006E6318">
      <w:pPr>
        <w:pStyle w:val="afffff3"/>
        <w:ind w:left="0" w:right="20"/>
        <w:jc w:val="center"/>
      </w:pPr>
      <w:bookmarkStart w:id="2622" w:name="_Toc294857389"/>
      <w:bookmarkStart w:id="2623" w:name="_Toc391575479"/>
      <w:r>
        <w:t xml:space="preserve">Figure </w:t>
      </w:r>
      <w:fldSimple w:instr=" SEQ Figure \* ARABIC ">
        <w:r w:rsidR="00D52C4A">
          <w:rPr>
            <w:noProof/>
          </w:rPr>
          <w:t>24</w:t>
        </w:r>
      </w:fldSimple>
      <w:r w:rsidR="00D52C4A">
        <w:rPr>
          <w:rFonts w:hint="eastAsia"/>
        </w:rPr>
        <w:t xml:space="preserve"> </w:t>
      </w:r>
      <w:r w:rsidR="00490D42" w:rsidRPr="002F5F3A">
        <w:t>sFlow Network Configuration</w:t>
      </w:r>
      <w:bookmarkEnd w:id="2622"/>
      <w:bookmarkEnd w:id="2623"/>
    </w:p>
    <w:p w14:paraId="546584DF" w14:textId="77777777" w:rsidR="00490D42" w:rsidRDefault="00490D42" w:rsidP="006E6318">
      <w:pPr>
        <w:pStyle w:val="4"/>
        <w:ind w:left="0" w:right="20"/>
      </w:pPr>
      <w:bookmarkStart w:id="2624" w:name="_Toc294857455"/>
      <w:bookmarkStart w:id="2625" w:name="_Toc294877598"/>
      <w:proofErr w:type="gramStart"/>
      <w:r>
        <w:rPr>
          <w:rFonts w:hint="eastAsia"/>
        </w:rPr>
        <w:t>sFlow</w:t>
      </w:r>
      <w:proofErr w:type="gramEnd"/>
      <w:r>
        <w:rPr>
          <w:rFonts w:hint="eastAsia"/>
        </w:rPr>
        <w:t xml:space="preserve"> sampling </w:t>
      </w:r>
      <w:bookmarkEnd w:id="2624"/>
      <w:bookmarkEnd w:id="2625"/>
      <w:r>
        <w:rPr>
          <w:rFonts w:hint="eastAsia"/>
        </w:rPr>
        <w:t>t</w:t>
      </w:r>
      <w:r>
        <w:t>est</w:t>
      </w:r>
    </w:p>
    <w:p w14:paraId="55A753F9" w14:textId="77777777" w:rsidR="00490D42" w:rsidRDefault="00490D42" w:rsidP="006E6318">
      <w:pPr>
        <w:pStyle w:val="a3"/>
        <w:ind w:left="0" w:right="20"/>
      </w:pPr>
      <w:r w:rsidRPr="002F5F3A">
        <w:t>sFlow sampling has traffic flow sampling and interface staticstics sampling. You can make sure sampling result via sFlow collector in the above figure.</w:t>
      </w:r>
    </w:p>
    <w:p w14:paraId="0F4D660E" w14:textId="77777777" w:rsidR="00E9530C" w:rsidRDefault="00E9530C" w:rsidP="006E6318">
      <w:pPr>
        <w:numPr>
          <w:ilvl w:val="0"/>
          <w:numId w:val="14"/>
        </w:numPr>
        <w:wordWrap/>
        <w:adjustRightInd w:val="0"/>
        <w:snapToGrid/>
        <w:spacing w:before="100" w:after="100" w:line="360" w:lineRule="atLeast"/>
        <w:ind w:left="0" w:right="20" w:hanging="357"/>
        <w:textAlignment w:val="baseline"/>
        <w:rPr>
          <w:rFonts w:ascii="굴림" w:eastAsia="굴림" w:hAnsi="굴림"/>
        </w:rPr>
      </w:pPr>
      <w:r w:rsidRPr="002F5F3A">
        <w:t>Make traffic per various flows with using SMB and send to Sflow Agent.</w:t>
      </w:r>
    </w:p>
    <w:p w14:paraId="2750DE76" w14:textId="77777777" w:rsidR="00E9530C" w:rsidRDefault="00E9530C" w:rsidP="006E6318">
      <w:pPr>
        <w:numPr>
          <w:ilvl w:val="0"/>
          <w:numId w:val="14"/>
        </w:numPr>
        <w:wordWrap/>
        <w:adjustRightInd w:val="0"/>
        <w:snapToGrid/>
        <w:spacing w:before="100" w:after="100" w:line="360" w:lineRule="atLeast"/>
        <w:ind w:left="0" w:right="20" w:hanging="357"/>
        <w:textAlignment w:val="baseline"/>
        <w:rPr>
          <w:rFonts w:ascii="굴림" w:eastAsia="굴림" w:hAnsi="굴림"/>
        </w:rPr>
      </w:pPr>
      <w:r w:rsidRPr="002F5F3A">
        <w:t>To send this traffic to SFlow collector, set IP Address of SFlow Collector and SFlow Agent.</w:t>
      </w:r>
      <w:r>
        <w:t xml:space="preserve"> </w:t>
      </w:r>
      <w:r w:rsidRPr="002F5F3A">
        <w:t xml:space="preserve"> Enable SFlow Service</w:t>
      </w:r>
      <w:r>
        <w:t xml:space="preserve">. </w:t>
      </w:r>
    </w:p>
    <w:tbl>
      <w:tblPr>
        <w:tblStyle w:val="48"/>
        <w:tblW w:w="0" w:type="auto"/>
        <w:tblLook w:val="04A0" w:firstRow="1" w:lastRow="0" w:firstColumn="1" w:lastColumn="0" w:noHBand="0" w:noVBand="1"/>
      </w:tblPr>
      <w:tblGrid>
        <w:gridCol w:w="8261"/>
      </w:tblGrid>
      <w:tr w:rsidR="00E9530C" w:rsidRPr="00252B9E" w14:paraId="1E33AB4C" w14:textId="77777777" w:rsidTr="00E9530C">
        <w:tc>
          <w:tcPr>
            <w:tcW w:w="10118" w:type="dxa"/>
          </w:tcPr>
          <w:p w14:paraId="64731142" w14:textId="77777777" w:rsidR="00E9530C" w:rsidRPr="00252B9E" w:rsidRDefault="00E9530C" w:rsidP="006E6318">
            <w:pPr>
              <w:wordWrap/>
              <w:ind w:right="20"/>
              <w:rPr>
                <w:rFonts w:eastAsia="굴림"/>
                <w:b/>
              </w:rPr>
            </w:pPr>
            <w:r w:rsidRPr="00252B9E">
              <w:rPr>
                <w:rFonts w:eastAsia="굴림"/>
              </w:rPr>
              <w:t xml:space="preserve">Switch(config)# </w:t>
            </w:r>
            <w:r w:rsidRPr="00252B9E">
              <w:rPr>
                <w:rFonts w:eastAsia="굴림"/>
                <w:b/>
              </w:rPr>
              <w:t>interface gi1</w:t>
            </w:r>
          </w:p>
          <w:p w14:paraId="2D69FA41" w14:textId="77777777" w:rsidR="00E9530C" w:rsidRPr="00252B9E" w:rsidRDefault="00E9530C" w:rsidP="006E6318">
            <w:pPr>
              <w:wordWrap/>
              <w:ind w:right="20" w:firstLine="450"/>
              <w:rPr>
                <w:rFonts w:eastAsia="굴림"/>
                <w:b/>
              </w:rPr>
            </w:pPr>
            <w:r w:rsidRPr="00252B9E">
              <w:rPr>
                <w:rFonts w:eastAsia="굴림"/>
              </w:rPr>
              <w:t xml:space="preserve">Switch(config-if-Giga5/1)# </w:t>
            </w:r>
            <w:r w:rsidRPr="00252B9E">
              <w:rPr>
                <w:rFonts w:eastAsia="굴림"/>
                <w:b/>
              </w:rPr>
              <w:t>sflow forwarding</w:t>
            </w:r>
          </w:p>
          <w:p w14:paraId="55B24AF5" w14:textId="77777777" w:rsidR="00E9530C" w:rsidRPr="00252B9E" w:rsidRDefault="00E9530C" w:rsidP="006E6318">
            <w:pPr>
              <w:wordWrap/>
              <w:ind w:right="20" w:firstLine="360"/>
              <w:rPr>
                <w:rFonts w:eastAsia="굴림"/>
                <w:b/>
              </w:rPr>
            </w:pPr>
            <w:r w:rsidRPr="00252B9E">
              <w:rPr>
                <w:rFonts w:eastAsia="굴림"/>
              </w:rPr>
              <w:t xml:space="preserve"> Switch(config-if-Giga5/1)# </w:t>
            </w:r>
            <w:r w:rsidRPr="00252B9E">
              <w:rPr>
                <w:rFonts w:eastAsia="굴림"/>
                <w:b/>
              </w:rPr>
              <w:t>exit</w:t>
            </w:r>
          </w:p>
          <w:p w14:paraId="33F26D73" w14:textId="77777777" w:rsidR="00E9530C" w:rsidRPr="00252B9E" w:rsidRDefault="00E9530C" w:rsidP="006E6318">
            <w:pPr>
              <w:wordWrap/>
              <w:ind w:right="20" w:firstLine="450"/>
              <w:rPr>
                <w:rFonts w:eastAsia="굴림"/>
                <w:b/>
              </w:rPr>
            </w:pPr>
            <w:r w:rsidRPr="00252B9E">
              <w:rPr>
                <w:rFonts w:eastAsia="굴림"/>
              </w:rPr>
              <w:t xml:space="preserve">Switch(config)# </w:t>
            </w:r>
            <w:r w:rsidRPr="00252B9E">
              <w:rPr>
                <w:rFonts w:eastAsia="굴림"/>
                <w:b/>
              </w:rPr>
              <w:t>sflow agent 192.168.0.147</w:t>
            </w:r>
          </w:p>
          <w:p w14:paraId="765DA373" w14:textId="77777777" w:rsidR="00E9530C" w:rsidRPr="00252B9E" w:rsidRDefault="00E9530C" w:rsidP="006E6318">
            <w:pPr>
              <w:wordWrap/>
              <w:ind w:right="20" w:firstLine="450"/>
              <w:rPr>
                <w:rFonts w:eastAsia="굴림"/>
                <w:b/>
              </w:rPr>
            </w:pPr>
            <w:r w:rsidRPr="00252B9E">
              <w:rPr>
                <w:rFonts w:eastAsia="굴림"/>
              </w:rPr>
              <w:t xml:space="preserve">Switch(config)# </w:t>
            </w:r>
            <w:r w:rsidRPr="00252B9E">
              <w:rPr>
                <w:rFonts w:eastAsia="굴림"/>
                <w:b/>
              </w:rPr>
              <w:t>sflow destination 192.168.0.200</w:t>
            </w:r>
          </w:p>
          <w:p w14:paraId="01546858" w14:textId="77777777" w:rsidR="00E9530C" w:rsidRPr="00252B9E" w:rsidRDefault="00E9530C" w:rsidP="006E6318">
            <w:pPr>
              <w:wordWrap/>
              <w:ind w:right="20"/>
              <w:rPr>
                <w:rFonts w:eastAsia="굴림"/>
              </w:rPr>
            </w:pPr>
            <w:r w:rsidRPr="00252B9E">
              <w:rPr>
                <w:rFonts w:eastAsia="굴림"/>
              </w:rPr>
              <w:t xml:space="preserve">Switch(config)# </w:t>
            </w:r>
            <w:r w:rsidRPr="00252B9E">
              <w:rPr>
                <w:rFonts w:eastAsia="굴림"/>
                <w:b/>
              </w:rPr>
              <w:t>service sflow</w:t>
            </w:r>
          </w:p>
        </w:tc>
      </w:tr>
    </w:tbl>
    <w:p w14:paraId="3F3F4659" w14:textId="77777777" w:rsidR="00490D42" w:rsidRPr="00E9530C" w:rsidRDefault="00E9530C" w:rsidP="006E6318">
      <w:pPr>
        <w:numPr>
          <w:ilvl w:val="0"/>
          <w:numId w:val="14"/>
        </w:numPr>
        <w:wordWrap/>
        <w:adjustRightInd w:val="0"/>
        <w:snapToGrid/>
        <w:spacing w:before="100" w:after="100" w:line="360" w:lineRule="atLeast"/>
        <w:ind w:left="0" w:right="20" w:hanging="357"/>
        <w:textAlignment w:val="baseline"/>
        <w:rPr>
          <w:rFonts w:ascii="굴림" w:eastAsia="굴림" w:hAnsi="굴림"/>
        </w:rPr>
      </w:pPr>
      <w:r w:rsidRPr="002F5F3A">
        <w:t>To use sFlow Collector, make sure there is traffic flow sampling and interface statistics sampling</w:t>
      </w:r>
      <w:r>
        <w:t>.</w:t>
      </w:r>
    </w:p>
    <w:p w14:paraId="797A8B19" w14:textId="77777777" w:rsidR="00E9530C" w:rsidRDefault="00E9530C" w:rsidP="006E6318">
      <w:pPr>
        <w:framePr w:hSpace="142" w:wrap="around" w:vAnchor="text" w:hAnchor="margin" w:y="165"/>
        <w:wordWrap/>
        <w:adjustRightInd w:val="0"/>
        <w:snapToGrid/>
        <w:spacing w:line="360" w:lineRule="atLeast"/>
        <w:ind w:leftChars="1545" w:left="2781" w:right="20"/>
        <w:jc w:val="center"/>
        <w:textAlignment w:val="baseline"/>
      </w:pPr>
      <w:r>
        <w:rPr>
          <w:rFonts w:hint="eastAsia"/>
          <w:noProof/>
        </w:rPr>
        <w:lastRenderedPageBreak/>
        <w:drawing>
          <wp:inline distT="0" distB="0" distL="0" distR="0" wp14:anchorId="6365D9D2" wp14:editId="55623164">
            <wp:extent cx="3505200" cy="2510936"/>
            <wp:effectExtent l="19050" t="0" r="0" b="0"/>
            <wp:docPr id="18549" name="그림 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06239" cy="2511681"/>
                    </a:xfrm>
                    <a:prstGeom prst="rect">
                      <a:avLst/>
                    </a:prstGeom>
                    <a:noFill/>
                    <a:ln>
                      <a:noFill/>
                    </a:ln>
                  </pic:spPr>
                </pic:pic>
              </a:graphicData>
            </a:graphic>
          </wp:inline>
        </w:drawing>
      </w:r>
    </w:p>
    <w:p w14:paraId="6D37409B" w14:textId="413FA564" w:rsidR="00490D42" w:rsidRDefault="00252B9E" w:rsidP="006E6318">
      <w:pPr>
        <w:pStyle w:val="afffff3"/>
        <w:ind w:left="0" w:right="20"/>
        <w:jc w:val="center"/>
        <w:rPr>
          <w:rFonts w:eastAsia="굴림"/>
          <w:szCs w:val="22"/>
        </w:rPr>
      </w:pPr>
      <w:bookmarkStart w:id="2626" w:name="_Toc294878125"/>
      <w:bookmarkStart w:id="2627" w:name="_Toc391575480"/>
      <w:r>
        <w:t xml:space="preserve">Figure </w:t>
      </w:r>
      <w:fldSimple w:instr=" SEQ Figure \* ARABIC ">
        <w:r w:rsidR="00D52C4A">
          <w:rPr>
            <w:noProof/>
          </w:rPr>
          <w:t>25</w:t>
        </w:r>
      </w:fldSimple>
      <w:r w:rsidR="00D52C4A">
        <w:rPr>
          <w:rFonts w:hint="eastAsia"/>
        </w:rPr>
        <w:t xml:space="preserve"> </w:t>
      </w:r>
      <w:r w:rsidR="00E9530C" w:rsidRPr="00252B9E">
        <w:rPr>
          <w:rFonts w:eastAsia="굴림"/>
          <w:szCs w:val="22"/>
        </w:rPr>
        <w:t>Traffic flow sampling</w:t>
      </w:r>
      <w:bookmarkEnd w:id="2626"/>
      <w:bookmarkEnd w:id="2627"/>
    </w:p>
    <w:p w14:paraId="7BB66454" w14:textId="77777777" w:rsidR="00490D42" w:rsidRDefault="00E9530C" w:rsidP="006E6318">
      <w:pPr>
        <w:ind w:leftChars="1545" w:left="2781" w:right="20"/>
      </w:pPr>
      <w:r>
        <w:rPr>
          <w:rFonts w:hint="eastAsia"/>
          <w:noProof/>
        </w:rPr>
        <w:drawing>
          <wp:inline distT="0" distB="0" distL="0" distR="0" wp14:anchorId="330DBCF2" wp14:editId="31164DCE">
            <wp:extent cx="3507170" cy="2512346"/>
            <wp:effectExtent l="19050" t="0" r="0" b="0"/>
            <wp:docPr id="18576" name="그림 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06232" cy="2511674"/>
                    </a:xfrm>
                    <a:prstGeom prst="rect">
                      <a:avLst/>
                    </a:prstGeom>
                    <a:noFill/>
                    <a:ln>
                      <a:noFill/>
                    </a:ln>
                  </pic:spPr>
                </pic:pic>
              </a:graphicData>
            </a:graphic>
          </wp:inline>
        </w:drawing>
      </w:r>
    </w:p>
    <w:p w14:paraId="1F33EB9F" w14:textId="57C56715" w:rsidR="00490D42" w:rsidRDefault="00252B9E" w:rsidP="006E6318">
      <w:pPr>
        <w:pStyle w:val="afffff3"/>
        <w:ind w:left="0" w:right="20"/>
        <w:jc w:val="center"/>
      </w:pPr>
      <w:bookmarkStart w:id="2628" w:name="_Toc294879750"/>
      <w:bookmarkStart w:id="2629" w:name="_Toc391575481"/>
      <w:r>
        <w:t xml:space="preserve">Figure </w:t>
      </w:r>
      <w:fldSimple w:instr=" SEQ Figure \* ARABIC ">
        <w:r w:rsidR="00D52C4A">
          <w:rPr>
            <w:noProof/>
          </w:rPr>
          <w:t>26</w:t>
        </w:r>
      </w:fldSimple>
      <w:r w:rsidR="00D52C4A">
        <w:rPr>
          <w:rFonts w:hint="eastAsia"/>
        </w:rPr>
        <w:t xml:space="preserve"> </w:t>
      </w:r>
      <w:r w:rsidR="00E9530C" w:rsidRPr="00252B9E">
        <w:rPr>
          <w:rFonts w:eastAsia="굴림"/>
          <w:szCs w:val="22"/>
        </w:rPr>
        <w:t>Interface statistics sampling</w:t>
      </w:r>
      <w:bookmarkEnd w:id="2628"/>
      <w:bookmarkEnd w:id="2629"/>
    </w:p>
    <w:p w14:paraId="25E2E50A" w14:textId="77777777" w:rsidR="00490D42" w:rsidRDefault="00490D42" w:rsidP="0021019A">
      <w:pPr>
        <w:pStyle w:val="1"/>
        <w:ind w:right="20"/>
      </w:pPr>
      <w:bookmarkStart w:id="2630" w:name="_Toc294880434"/>
      <w:bookmarkStart w:id="2631" w:name="_Toc294880960"/>
      <w:bookmarkStart w:id="2632" w:name="_Toc391378362"/>
      <w:bookmarkStart w:id="2633" w:name="_Toc444695130"/>
      <w:r>
        <w:rPr>
          <w:rFonts w:hint="eastAsia"/>
        </w:rPr>
        <w:lastRenderedPageBreak/>
        <w:t>STP (Spanning Tree Protocol) &amp; SLD (Self-loop Detection)</w:t>
      </w:r>
      <w:bookmarkEnd w:id="2630"/>
      <w:bookmarkEnd w:id="2631"/>
      <w:bookmarkEnd w:id="2632"/>
      <w:bookmarkEnd w:id="2633"/>
      <w:r>
        <w:rPr>
          <w:rFonts w:hint="eastAsia"/>
        </w:rPr>
        <w:t xml:space="preserve"> </w:t>
      </w:r>
    </w:p>
    <w:p w14:paraId="0C7985E8" w14:textId="77777777" w:rsidR="00490D42" w:rsidRDefault="00490D42" w:rsidP="0021019A">
      <w:pPr>
        <w:pStyle w:val="-1"/>
        <w:ind w:right="20"/>
      </w:pPr>
      <w:bookmarkStart w:id="2634" w:name="_Toc294882264"/>
      <w:bookmarkStart w:id="2635" w:name="_Toc294882789"/>
      <w:bookmarkStart w:id="2636" w:name="_Toc295242051"/>
      <w:bookmarkStart w:id="2637" w:name="_Toc295242492"/>
      <w:bookmarkStart w:id="2638" w:name="_Toc295290812"/>
      <w:bookmarkStart w:id="2639" w:name="_Toc295390147"/>
      <w:bookmarkStart w:id="2640" w:name="_Toc295402229"/>
      <w:bookmarkStart w:id="2641" w:name="_Toc295402271"/>
      <w:bookmarkStart w:id="2642" w:name="_Toc295470749"/>
      <w:bookmarkStart w:id="2643" w:name="_Toc295741867"/>
      <w:bookmarkStart w:id="2644" w:name="_Toc295750556"/>
      <w:bookmarkStart w:id="2645" w:name="_Toc295808308"/>
      <w:bookmarkStart w:id="2646" w:name="_Toc295808980"/>
      <w:bookmarkStart w:id="2647" w:name="_Toc295819992"/>
      <w:bookmarkStart w:id="2648" w:name="_Toc295820027"/>
      <w:bookmarkStart w:id="2649" w:name="_Toc295820063"/>
      <w:bookmarkStart w:id="2650" w:name="_Toc295825906"/>
      <w:bookmarkStart w:id="2651" w:name="_Toc295832348"/>
      <w:bookmarkStart w:id="2652" w:name="_Toc295832391"/>
      <w:bookmarkStart w:id="2653" w:name="_Toc295833067"/>
      <w:bookmarkStart w:id="2654" w:name="_Toc295833831"/>
      <w:bookmarkStart w:id="2655" w:name="_Toc295836581"/>
      <w:bookmarkStart w:id="2656" w:name="_Toc295894129"/>
      <w:bookmarkStart w:id="2657" w:name="_Toc295987289"/>
      <w:bookmarkStart w:id="2658" w:name="_Toc296000219"/>
      <w:bookmarkStart w:id="2659" w:name="_Toc296001313"/>
      <w:bookmarkStart w:id="2660" w:name="_Toc296020344"/>
      <w:bookmarkStart w:id="2661" w:name="_Toc296083578"/>
      <w:bookmarkStart w:id="2662" w:name="_Toc296087049"/>
      <w:bookmarkStart w:id="2663" w:name="_Toc296176559"/>
      <w:bookmarkStart w:id="2664" w:name="_Toc296177334"/>
      <w:bookmarkStart w:id="2665" w:name="_Toc296180941"/>
      <w:bookmarkStart w:id="2666" w:name="_Toc296182018"/>
      <w:bookmarkStart w:id="2667" w:name="_Toc296182792"/>
      <w:bookmarkStart w:id="2668" w:name="_Toc296184031"/>
      <w:bookmarkStart w:id="2669" w:name="_Toc296339861"/>
      <w:bookmarkStart w:id="2670" w:name="_Toc296340641"/>
      <w:bookmarkStart w:id="2671" w:name="_Toc296671355"/>
      <w:bookmarkStart w:id="2672" w:name="_Toc296671834"/>
      <w:bookmarkStart w:id="2673" w:name="_Toc296690654"/>
      <w:bookmarkStart w:id="2674" w:name="_Toc296959263"/>
      <w:bookmarkStart w:id="2675" w:name="_Toc297822535"/>
      <w:bookmarkStart w:id="2676" w:name="_Toc306024387"/>
      <w:bookmarkStart w:id="2677" w:name="_Toc306029282"/>
      <w:bookmarkStart w:id="2678" w:name="_Toc306092039"/>
      <w:bookmarkStart w:id="2679" w:name="_Toc306093376"/>
      <w:bookmarkStart w:id="2680" w:name="_Toc306283343"/>
      <w:bookmarkStart w:id="2681" w:name="_Toc306284148"/>
      <w:bookmarkStart w:id="2682" w:name="_Toc306284953"/>
      <w:bookmarkStart w:id="2683" w:name="_Toc325378221"/>
      <w:bookmarkStart w:id="2684" w:name="_Toc327782411"/>
      <w:bookmarkStart w:id="2685" w:name="_Toc329073630"/>
      <w:bookmarkStart w:id="2686" w:name="_Toc329076572"/>
      <w:bookmarkStart w:id="2687" w:name="_Toc335384412"/>
      <w:bookmarkStart w:id="2688" w:name="_Toc335385225"/>
      <w:bookmarkStart w:id="2689" w:name="_Toc335386038"/>
      <w:bookmarkStart w:id="2690" w:name="_Toc335640816"/>
      <w:bookmarkStart w:id="2691" w:name="_Toc336588076"/>
      <w:bookmarkStart w:id="2692" w:name="_Toc336589645"/>
      <w:bookmarkStart w:id="2693" w:name="_Toc336590515"/>
      <w:bookmarkStart w:id="2694" w:name="_Toc336591251"/>
      <w:bookmarkStart w:id="2695" w:name="_Toc336604868"/>
      <w:bookmarkStart w:id="2696" w:name="_Toc336605848"/>
      <w:bookmarkStart w:id="2697" w:name="_Toc337193665"/>
      <w:bookmarkStart w:id="2698" w:name="_Toc337194472"/>
      <w:bookmarkStart w:id="2699" w:name="_Toc337195548"/>
      <w:bookmarkStart w:id="2700" w:name="_Toc337196308"/>
      <w:bookmarkStart w:id="2701" w:name="_Toc337197068"/>
      <w:bookmarkStart w:id="2702" w:name="_Toc337199458"/>
      <w:bookmarkStart w:id="2703" w:name="_Toc337200256"/>
      <w:bookmarkStart w:id="2704" w:name="_Toc337201172"/>
      <w:bookmarkStart w:id="2705" w:name="_Toc337728699"/>
      <w:bookmarkStart w:id="2706" w:name="_Toc337819172"/>
      <w:bookmarkStart w:id="2707" w:name="_Toc338755996"/>
      <w:bookmarkStart w:id="2708" w:name="_Toc339539509"/>
      <w:bookmarkStart w:id="2709" w:name="_Toc340647721"/>
      <w:bookmarkStart w:id="2710" w:name="_Toc340663641"/>
      <w:bookmarkStart w:id="2711" w:name="_Toc341455531"/>
      <w:bookmarkStart w:id="2712" w:name="_Toc341693769"/>
      <w:bookmarkStart w:id="2713" w:name="_Toc341699503"/>
      <w:bookmarkStart w:id="2714" w:name="_Toc341886327"/>
      <w:bookmarkStart w:id="2715" w:name="_Toc341976124"/>
      <w:bookmarkStart w:id="2716" w:name="_Toc342046094"/>
      <w:bookmarkStart w:id="2717" w:name="_Toc343863879"/>
      <w:bookmarkStart w:id="2718" w:name="_Toc348529229"/>
      <w:bookmarkStart w:id="2719" w:name="_Toc348536303"/>
      <w:bookmarkStart w:id="2720" w:name="_Toc348537247"/>
      <w:bookmarkStart w:id="2721" w:name="_Toc348538192"/>
      <w:bookmarkStart w:id="2722" w:name="_Toc348539137"/>
      <w:bookmarkStart w:id="2723" w:name="_Toc348540082"/>
      <w:bookmarkStart w:id="2724" w:name="_Toc348541027"/>
      <w:bookmarkStart w:id="2725" w:name="_Toc348541972"/>
      <w:bookmarkStart w:id="2726" w:name="_Toc348542917"/>
      <w:bookmarkStart w:id="2727" w:name="_Toc348624842"/>
      <w:bookmarkStart w:id="2728" w:name="_Toc348625787"/>
      <w:bookmarkStart w:id="2729" w:name="_Toc354409708"/>
      <w:bookmarkStart w:id="2730" w:name="_Toc354416023"/>
      <w:bookmarkStart w:id="2731" w:name="_Toc73427982"/>
      <w:bookmarkStart w:id="2732" w:name="_Toc74378705"/>
      <w:bookmarkStart w:id="2733" w:name="_Toc252888995"/>
      <w:bookmarkStart w:id="2734" w:name="_Toc277779538"/>
      <w:bookmarkStart w:id="2735" w:name="_Toc363228571"/>
      <w:bookmarkStart w:id="2736" w:name="_Toc73427983"/>
      <w:bookmarkStart w:id="2737" w:name="_Toc391378363"/>
      <w:r w:rsidRPr="002F5F3A">
        <w:t>This chapter introduces how to configure Spanning Tree Protocol (STP) and Rapid Spanning Tree Protocol (RSTP) on the switch. It also explains frame transmission from the bridge.</w:t>
      </w:r>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p>
    <w:p w14:paraId="2D12BD85" w14:textId="77777777" w:rsidR="00E67A63" w:rsidRDefault="00E67A63" w:rsidP="0021019A">
      <w:pPr>
        <w:pStyle w:val="a3"/>
        <w:ind w:right="20"/>
      </w:pPr>
    </w:p>
    <w:p w14:paraId="42FD5F8C" w14:textId="77777777" w:rsidR="00490D42" w:rsidRDefault="00490D42" w:rsidP="0021019A">
      <w:pPr>
        <w:pStyle w:val="a3"/>
        <w:ind w:right="20"/>
      </w:pPr>
      <w:r w:rsidRPr="002F5F3A">
        <w:t>This chapter includes the following sections:</w:t>
      </w:r>
    </w:p>
    <w:p w14:paraId="0D475B99" w14:textId="77777777" w:rsidR="00490D42" w:rsidRPr="002F5F3A" w:rsidRDefault="00490D42" w:rsidP="0021019A">
      <w:pPr>
        <w:pStyle w:val="Randomlist"/>
        <w:tabs>
          <w:tab w:val="clear" w:pos="3968"/>
          <w:tab w:val="num" w:pos="1980"/>
          <w:tab w:val="num" w:pos="3320"/>
        </w:tabs>
        <w:ind w:left="2104" w:right="20" w:hanging="403"/>
      </w:pPr>
      <w:r w:rsidRPr="002F5F3A">
        <w:t>Understanding Spanning-Tree Features</w:t>
      </w:r>
    </w:p>
    <w:p w14:paraId="0591B8FA" w14:textId="77777777" w:rsidR="00490D42" w:rsidRPr="002F5F3A" w:rsidRDefault="00490D42" w:rsidP="0021019A">
      <w:pPr>
        <w:pStyle w:val="Randomlist"/>
        <w:tabs>
          <w:tab w:val="clear" w:pos="3968"/>
          <w:tab w:val="num" w:pos="1980"/>
          <w:tab w:val="num" w:pos="3320"/>
        </w:tabs>
        <w:ind w:left="2104" w:right="20" w:hanging="403"/>
      </w:pPr>
      <w:r w:rsidRPr="002F5F3A">
        <w:t>Understanding RSTP</w:t>
      </w:r>
    </w:p>
    <w:p w14:paraId="427211BB" w14:textId="77777777" w:rsidR="00490D42" w:rsidRPr="002F5F3A" w:rsidRDefault="00490D42" w:rsidP="0021019A">
      <w:pPr>
        <w:pStyle w:val="Randomlist"/>
        <w:tabs>
          <w:tab w:val="clear" w:pos="3968"/>
          <w:tab w:val="num" w:pos="1980"/>
          <w:tab w:val="num" w:pos="3320"/>
        </w:tabs>
        <w:ind w:left="2104" w:right="20" w:hanging="403"/>
      </w:pPr>
      <w:r w:rsidRPr="002F5F3A">
        <w:t>Understanding MSTP</w:t>
      </w:r>
    </w:p>
    <w:p w14:paraId="2D1F14A4" w14:textId="77777777" w:rsidR="00490D42" w:rsidRPr="002F5F3A" w:rsidRDefault="00490D42" w:rsidP="0021019A">
      <w:pPr>
        <w:pStyle w:val="Randomlist"/>
        <w:tabs>
          <w:tab w:val="clear" w:pos="3968"/>
          <w:tab w:val="num" w:pos="1980"/>
          <w:tab w:val="num" w:pos="3320"/>
        </w:tabs>
        <w:ind w:left="2104" w:right="20" w:hanging="403"/>
      </w:pPr>
      <w:r w:rsidRPr="002F5F3A">
        <w:t>Configuring Spanning-Tree Features</w:t>
      </w:r>
    </w:p>
    <w:p w14:paraId="1C67AC06" w14:textId="77777777" w:rsidR="00490D42" w:rsidRPr="002F5F3A" w:rsidRDefault="00490D42" w:rsidP="0021019A">
      <w:pPr>
        <w:pStyle w:val="Randomlist"/>
        <w:tabs>
          <w:tab w:val="clear" w:pos="3968"/>
          <w:tab w:val="num" w:pos="1980"/>
          <w:tab w:val="num" w:pos="3320"/>
        </w:tabs>
        <w:ind w:left="2104" w:right="20" w:hanging="403"/>
      </w:pPr>
      <w:r w:rsidRPr="002F5F3A">
        <w:t>Displaying the Spanning-Tree Status</w:t>
      </w:r>
    </w:p>
    <w:p w14:paraId="503F30DB" w14:textId="77777777" w:rsidR="00490D42" w:rsidRPr="002F5F3A" w:rsidRDefault="00490D42" w:rsidP="0021019A">
      <w:pPr>
        <w:pStyle w:val="Randomlist"/>
        <w:tabs>
          <w:tab w:val="clear" w:pos="3968"/>
          <w:tab w:val="num" w:pos="1980"/>
          <w:tab w:val="num" w:pos="3320"/>
        </w:tabs>
        <w:ind w:left="2104" w:right="20" w:hanging="403"/>
      </w:pPr>
      <w:r w:rsidRPr="002F5F3A">
        <w:t>Configuring Bridge Mac Forwarding</w:t>
      </w:r>
    </w:p>
    <w:p w14:paraId="234210C3" w14:textId="77777777" w:rsidR="00490D42" w:rsidRPr="00490D42" w:rsidRDefault="00490D42" w:rsidP="0021019A">
      <w:pPr>
        <w:ind w:right="20"/>
      </w:pPr>
    </w:p>
    <w:p w14:paraId="3889BC17" w14:textId="77777777" w:rsidR="00490D42" w:rsidRDefault="00490D42" w:rsidP="0021019A">
      <w:pPr>
        <w:ind w:right="20"/>
      </w:pPr>
    </w:p>
    <w:p w14:paraId="1701A17D" w14:textId="77777777" w:rsidR="00490D42" w:rsidRDefault="00490D42" w:rsidP="0021019A">
      <w:pPr>
        <w:ind w:right="20"/>
      </w:pPr>
      <w:r>
        <w:br w:type="page"/>
      </w:r>
    </w:p>
    <w:p w14:paraId="349CF7CD" w14:textId="77777777" w:rsidR="00490D42" w:rsidRPr="00C235A5" w:rsidRDefault="00490D42" w:rsidP="0021019A">
      <w:pPr>
        <w:pStyle w:val="2"/>
        <w:ind w:right="20"/>
      </w:pPr>
      <w:bookmarkStart w:id="2738" w:name="_Toc252888996"/>
      <w:bookmarkStart w:id="2739" w:name="_Toc277779539"/>
      <w:bookmarkStart w:id="2740" w:name="_Toc363228572"/>
      <w:bookmarkStart w:id="2741" w:name="_Toc73427985"/>
      <w:bookmarkStart w:id="2742" w:name="_Toc252888998"/>
      <w:bookmarkStart w:id="2743" w:name="_Toc444695131"/>
      <w:r w:rsidRPr="00C235A5">
        <w:lastRenderedPageBreak/>
        <w:t>Understanding Spanning-Tree Features</w:t>
      </w:r>
      <w:bookmarkEnd w:id="2738"/>
      <w:bookmarkEnd w:id="2739"/>
      <w:bookmarkEnd w:id="2740"/>
      <w:bookmarkEnd w:id="2741"/>
      <w:bookmarkEnd w:id="2742"/>
      <w:bookmarkEnd w:id="2743"/>
    </w:p>
    <w:p w14:paraId="04DB4094" w14:textId="77777777" w:rsidR="00490D42" w:rsidRPr="002F5F3A" w:rsidRDefault="00490D42" w:rsidP="00674DF3">
      <w:pPr>
        <w:pStyle w:val="a3"/>
        <w:ind w:left="0" w:right="20"/>
      </w:pPr>
      <w:r w:rsidRPr="002F5F3A">
        <w:t>This chapter explains the following STP features:</w:t>
      </w:r>
    </w:p>
    <w:p w14:paraId="6A491DB8" w14:textId="77777777" w:rsidR="00490D42" w:rsidRPr="002F5F3A" w:rsidRDefault="00490D42" w:rsidP="00674DF3">
      <w:pPr>
        <w:pStyle w:val="Randomlist"/>
        <w:tabs>
          <w:tab w:val="clear" w:pos="3968"/>
          <w:tab w:val="num" w:pos="1980"/>
          <w:tab w:val="num" w:pos="3320"/>
        </w:tabs>
        <w:ind w:left="0" w:right="20" w:hanging="403"/>
      </w:pPr>
      <w:r w:rsidRPr="002F5F3A">
        <w:t>STP Overview</w:t>
      </w:r>
    </w:p>
    <w:p w14:paraId="1205FF47" w14:textId="77777777" w:rsidR="00490D42" w:rsidRPr="002F5F3A" w:rsidRDefault="00490D42" w:rsidP="00674DF3">
      <w:pPr>
        <w:pStyle w:val="Randomlist"/>
        <w:tabs>
          <w:tab w:val="clear" w:pos="3968"/>
          <w:tab w:val="num" w:pos="1980"/>
          <w:tab w:val="num" w:pos="3320"/>
        </w:tabs>
        <w:ind w:left="0" w:right="20" w:hanging="403"/>
      </w:pPr>
      <w:r w:rsidRPr="002F5F3A">
        <w:t>Supported Spanning-Tree Instances</w:t>
      </w:r>
    </w:p>
    <w:p w14:paraId="0B1EFBB2" w14:textId="77777777" w:rsidR="00490D42" w:rsidRPr="002F5F3A" w:rsidRDefault="00490D42" w:rsidP="00674DF3">
      <w:pPr>
        <w:pStyle w:val="Randomlist"/>
        <w:tabs>
          <w:tab w:val="clear" w:pos="3968"/>
          <w:tab w:val="num" w:pos="1980"/>
          <w:tab w:val="num" w:pos="3320"/>
        </w:tabs>
        <w:ind w:left="0" w:right="20" w:hanging="403"/>
      </w:pPr>
      <w:r w:rsidRPr="002F5F3A">
        <w:t>Bridge Protocol Data Units</w:t>
      </w:r>
    </w:p>
    <w:p w14:paraId="3EAA9848" w14:textId="77777777" w:rsidR="00490D42" w:rsidRPr="002F5F3A" w:rsidRDefault="00490D42" w:rsidP="00674DF3">
      <w:pPr>
        <w:pStyle w:val="Randomlist"/>
        <w:tabs>
          <w:tab w:val="clear" w:pos="3968"/>
          <w:tab w:val="num" w:pos="1980"/>
          <w:tab w:val="num" w:pos="3320"/>
        </w:tabs>
        <w:ind w:left="0" w:right="20" w:hanging="403"/>
      </w:pPr>
      <w:r w:rsidRPr="002F5F3A">
        <w:t>Election of the Root Switch</w:t>
      </w:r>
    </w:p>
    <w:p w14:paraId="31A0D9F9" w14:textId="77777777" w:rsidR="00490D42" w:rsidRPr="002F5F3A" w:rsidRDefault="00490D42" w:rsidP="00674DF3">
      <w:pPr>
        <w:pStyle w:val="Randomlist"/>
        <w:tabs>
          <w:tab w:val="clear" w:pos="3968"/>
          <w:tab w:val="num" w:pos="1980"/>
          <w:tab w:val="num" w:pos="3320"/>
        </w:tabs>
        <w:ind w:left="0" w:right="20" w:hanging="403"/>
      </w:pPr>
      <w:r w:rsidRPr="002F5F3A">
        <w:t>Bridge ID, Switch Priority, and Extended System ID</w:t>
      </w:r>
    </w:p>
    <w:p w14:paraId="02D6FACE" w14:textId="77777777" w:rsidR="00490D42" w:rsidRPr="002F5F3A" w:rsidRDefault="00490D42" w:rsidP="00674DF3">
      <w:pPr>
        <w:pStyle w:val="Randomlist"/>
        <w:tabs>
          <w:tab w:val="clear" w:pos="3968"/>
          <w:tab w:val="num" w:pos="1980"/>
          <w:tab w:val="num" w:pos="3320"/>
        </w:tabs>
        <w:ind w:left="0" w:right="20" w:hanging="403"/>
      </w:pPr>
      <w:r w:rsidRPr="002F5F3A">
        <w:t>Spanning-Tree Timers</w:t>
      </w:r>
    </w:p>
    <w:p w14:paraId="0C60600B" w14:textId="77777777" w:rsidR="00490D42" w:rsidRPr="002F5F3A" w:rsidRDefault="00490D42" w:rsidP="00674DF3">
      <w:pPr>
        <w:pStyle w:val="Randomlist"/>
        <w:tabs>
          <w:tab w:val="clear" w:pos="3968"/>
          <w:tab w:val="num" w:pos="1980"/>
          <w:tab w:val="num" w:pos="3320"/>
        </w:tabs>
        <w:ind w:left="0" w:right="20" w:hanging="403"/>
      </w:pPr>
      <w:r w:rsidRPr="002F5F3A">
        <w:t>Creating the Spanning-Tree Topology</w:t>
      </w:r>
    </w:p>
    <w:p w14:paraId="68514A1B" w14:textId="77777777" w:rsidR="00490D42" w:rsidRPr="002F5F3A" w:rsidRDefault="00490D42" w:rsidP="00674DF3">
      <w:pPr>
        <w:pStyle w:val="Randomlist"/>
        <w:tabs>
          <w:tab w:val="clear" w:pos="3968"/>
          <w:tab w:val="num" w:pos="1980"/>
          <w:tab w:val="num" w:pos="3320"/>
        </w:tabs>
        <w:ind w:left="0" w:right="20" w:hanging="403"/>
      </w:pPr>
      <w:r w:rsidRPr="002F5F3A">
        <w:t>Spanning-Tree Interface State</w:t>
      </w:r>
    </w:p>
    <w:p w14:paraId="1194E2EA" w14:textId="77777777" w:rsidR="00490D42" w:rsidRPr="00C235A5" w:rsidRDefault="00490D42" w:rsidP="00674DF3">
      <w:pPr>
        <w:ind w:right="20"/>
        <w:jc w:val="left"/>
        <w:rPr>
          <w:rFonts w:ascii="굴림" w:eastAsia="굴림" w:hAnsi="굴림" w:cs="Times New Roman"/>
        </w:rPr>
      </w:pPr>
    </w:p>
    <w:p w14:paraId="17D1F1E5" w14:textId="77777777" w:rsidR="00490D42" w:rsidRPr="007037AB" w:rsidRDefault="00490D42" w:rsidP="00674DF3">
      <w:pPr>
        <w:pStyle w:val="3"/>
        <w:ind w:left="0" w:right="20"/>
      </w:pPr>
      <w:bookmarkStart w:id="2744" w:name="_Toc277779540"/>
      <w:bookmarkStart w:id="2745" w:name="_Toc363228573"/>
      <w:bookmarkStart w:id="2746" w:name="_Toc73427986"/>
      <w:bookmarkStart w:id="2747" w:name="_Toc252888999"/>
      <w:bookmarkStart w:id="2748" w:name="_Toc444695132"/>
      <w:r w:rsidRPr="00E9530C">
        <w:t>STP</w:t>
      </w:r>
      <w:r w:rsidRPr="00C235A5">
        <w:t xml:space="preserve"> Overview</w:t>
      </w:r>
      <w:bookmarkEnd w:id="2744"/>
      <w:bookmarkEnd w:id="2745"/>
      <w:bookmarkEnd w:id="2746"/>
      <w:bookmarkEnd w:id="2747"/>
      <w:bookmarkEnd w:id="2748"/>
    </w:p>
    <w:p w14:paraId="6C398B39" w14:textId="77777777" w:rsidR="00490D42" w:rsidRPr="002F5F3A" w:rsidRDefault="00490D42" w:rsidP="00674DF3">
      <w:pPr>
        <w:pStyle w:val="a3"/>
        <w:ind w:left="0" w:right="20"/>
      </w:pPr>
      <w:r w:rsidRPr="002F5F3A">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Pr>
          <w:rFonts w:hint="eastAsia"/>
        </w:rPr>
        <w:t xml:space="preserve"> </w:t>
      </w:r>
      <w:r w:rsidRPr="002F5F3A">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2F5F3A" w:rsidRDefault="00490D42" w:rsidP="00674DF3">
      <w:pPr>
        <w:pStyle w:val="a3"/>
        <w:ind w:left="0" w:right="20"/>
      </w:pPr>
      <w:r w:rsidRPr="002F5F3A">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Pr>
          <w:rFonts w:hint="eastAsia"/>
        </w:rPr>
        <w:t xml:space="preserve"> </w:t>
      </w:r>
      <w:r w:rsidRPr="002F5F3A">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2F5F3A" w:rsidRDefault="00490D42" w:rsidP="00674DF3">
      <w:pPr>
        <w:pStyle w:val="a3"/>
        <w:ind w:left="0" w:right="20"/>
      </w:pPr>
      <w:r w:rsidRPr="002F5F3A">
        <w:t>Where two interfaces of a switch compose a part of a loop, the spanning-tree port priority and path cost settings determine the forwarding and blocking states of these interfaces.</w:t>
      </w:r>
    </w:p>
    <w:p w14:paraId="6568BA93" w14:textId="77777777" w:rsidR="00490D42" w:rsidRPr="00C235A5" w:rsidRDefault="00490D42" w:rsidP="00674DF3">
      <w:pPr>
        <w:pStyle w:val="3"/>
        <w:ind w:left="0" w:right="20"/>
      </w:pPr>
      <w:bookmarkStart w:id="2749" w:name="_Toc277779541"/>
      <w:bookmarkStart w:id="2750" w:name="_Toc363228574"/>
      <w:bookmarkStart w:id="2751" w:name="_Toc73427987"/>
      <w:bookmarkStart w:id="2752" w:name="_Toc252889000"/>
      <w:bookmarkStart w:id="2753" w:name="_Toc444695133"/>
      <w:r w:rsidRPr="00C235A5">
        <w:t xml:space="preserve">Bridge </w:t>
      </w:r>
      <w:r w:rsidRPr="00E9530C">
        <w:t>Protocol</w:t>
      </w:r>
      <w:r w:rsidRPr="00C235A5">
        <w:t xml:space="preserve"> Data Units</w:t>
      </w:r>
      <w:bookmarkEnd w:id="2749"/>
      <w:bookmarkEnd w:id="2750"/>
      <w:bookmarkEnd w:id="2751"/>
      <w:bookmarkEnd w:id="2752"/>
      <w:bookmarkEnd w:id="2753"/>
    </w:p>
    <w:p w14:paraId="7DCA8E70" w14:textId="77777777" w:rsidR="00490D42" w:rsidRPr="002F5F3A" w:rsidRDefault="00490D42" w:rsidP="00674DF3">
      <w:pPr>
        <w:pStyle w:val="a3"/>
        <w:ind w:left="0" w:right="20"/>
      </w:pPr>
      <w:r w:rsidRPr="002F5F3A">
        <w:t xml:space="preserve">The following shows elements provide stable active spanning-tree topology of a switched network: </w:t>
      </w:r>
    </w:p>
    <w:p w14:paraId="5EC75440" w14:textId="77777777" w:rsidR="00490D42" w:rsidRPr="00E9530C" w:rsidRDefault="00490D42" w:rsidP="00674DF3">
      <w:pPr>
        <w:pStyle w:val="Randomlist"/>
        <w:tabs>
          <w:tab w:val="clear" w:pos="3968"/>
          <w:tab w:val="num" w:pos="1980"/>
          <w:tab w:val="num" w:pos="3320"/>
        </w:tabs>
        <w:ind w:left="0" w:right="20" w:hanging="403"/>
      </w:pPr>
      <w:r w:rsidRPr="00E9530C">
        <w:t xml:space="preserve">Unique bridgeID related to each VLAN (switch priority and MAC address) </w:t>
      </w:r>
    </w:p>
    <w:p w14:paraId="1FF7F4F1" w14:textId="77777777" w:rsidR="00490D42" w:rsidRPr="00E9530C" w:rsidRDefault="00490D42" w:rsidP="00674DF3">
      <w:pPr>
        <w:pStyle w:val="Randomlist"/>
        <w:tabs>
          <w:tab w:val="clear" w:pos="3968"/>
          <w:tab w:val="num" w:pos="1980"/>
          <w:tab w:val="num" w:pos="3320"/>
        </w:tabs>
        <w:ind w:left="0" w:right="20" w:hanging="403"/>
      </w:pPr>
      <w:r w:rsidRPr="00E9530C">
        <w:t xml:space="preserve">Spanning-tree path cost to the Root switch </w:t>
      </w:r>
    </w:p>
    <w:p w14:paraId="067C854A" w14:textId="77777777" w:rsidR="00490D42" w:rsidRPr="00E9530C" w:rsidRDefault="00490D42" w:rsidP="00674DF3">
      <w:pPr>
        <w:pStyle w:val="Randomlist"/>
        <w:tabs>
          <w:tab w:val="clear" w:pos="3968"/>
          <w:tab w:val="num" w:pos="1980"/>
          <w:tab w:val="num" w:pos="3320"/>
        </w:tabs>
        <w:ind w:left="0" w:right="20" w:hanging="403"/>
      </w:pPr>
      <w:r w:rsidRPr="00E9530C">
        <w:t xml:space="preserve">Port identifier assigned to each Layer 2 interface (port priority and port number) </w:t>
      </w:r>
    </w:p>
    <w:p w14:paraId="72122326" w14:textId="77777777" w:rsidR="00490D42" w:rsidRPr="002F5F3A" w:rsidRDefault="00490D42" w:rsidP="00674DF3">
      <w:pPr>
        <w:pStyle w:val="a3"/>
        <w:ind w:left="0" w:right="20"/>
      </w:pPr>
      <w:r w:rsidRPr="002F5F3A">
        <w:t>When powered on, the switch acts as a root switch.</w:t>
      </w:r>
      <w:r w:rsidRPr="002F5F3A">
        <w:rPr>
          <w:kern w:val="0"/>
        </w:rPr>
        <w:t xml:space="preserve"> </w:t>
      </w:r>
      <w:r w:rsidRPr="002F5F3A">
        <w:t>Each switch sends the configuration BPDUs to all of its own ports.</w:t>
      </w:r>
      <w:r w:rsidRPr="002F5F3A">
        <w:rPr>
          <w:kern w:val="0"/>
        </w:rPr>
        <w:t xml:space="preserve"> </w:t>
      </w:r>
      <w:r w:rsidRPr="002F5F3A">
        <w:t>Switches exchange BPDUs each other to calculate a spanning-tree topology.</w:t>
      </w:r>
      <w:r w:rsidRPr="002F5F3A">
        <w:rPr>
          <w:kern w:val="0"/>
        </w:rPr>
        <w:t xml:space="preserve"> </w:t>
      </w:r>
      <w:r w:rsidRPr="002F5F3A">
        <w:t>Each configuration BPDU contains the following information:</w:t>
      </w:r>
    </w:p>
    <w:p w14:paraId="3CDB5CA5" w14:textId="77777777" w:rsidR="00490D42" w:rsidRPr="00E9530C" w:rsidRDefault="00490D42" w:rsidP="00674DF3">
      <w:pPr>
        <w:pStyle w:val="Randomlist"/>
        <w:tabs>
          <w:tab w:val="clear" w:pos="3968"/>
          <w:tab w:val="num" w:pos="1980"/>
          <w:tab w:val="num" w:pos="3320"/>
        </w:tabs>
        <w:ind w:left="0" w:right="20" w:hanging="403"/>
      </w:pPr>
      <w:r w:rsidRPr="00E9530C">
        <w:t>BridgeID of the Root switch</w:t>
      </w:r>
    </w:p>
    <w:p w14:paraId="467DF8E3" w14:textId="77777777" w:rsidR="00490D42" w:rsidRPr="00E9530C" w:rsidRDefault="00490D42" w:rsidP="00674DF3">
      <w:pPr>
        <w:pStyle w:val="Randomlist"/>
        <w:tabs>
          <w:tab w:val="clear" w:pos="3968"/>
          <w:tab w:val="num" w:pos="1980"/>
          <w:tab w:val="num" w:pos="3320"/>
        </w:tabs>
        <w:ind w:left="0" w:right="20" w:hanging="403"/>
      </w:pPr>
      <w:r w:rsidRPr="00E9530C">
        <w:t>Spanning-tree path cost to the Root</w:t>
      </w:r>
    </w:p>
    <w:p w14:paraId="69C1F939" w14:textId="77777777" w:rsidR="00490D42" w:rsidRPr="00E9530C" w:rsidRDefault="00490D42" w:rsidP="00674DF3">
      <w:pPr>
        <w:pStyle w:val="Randomlist"/>
        <w:tabs>
          <w:tab w:val="clear" w:pos="3968"/>
          <w:tab w:val="num" w:pos="1980"/>
          <w:tab w:val="num" w:pos="3320"/>
        </w:tabs>
        <w:ind w:left="0" w:right="20" w:hanging="403"/>
      </w:pPr>
      <w:r w:rsidRPr="00E9530C">
        <w:t>Switch BridgeID transmitting BPDU</w:t>
      </w:r>
    </w:p>
    <w:p w14:paraId="5182FAF7" w14:textId="77777777" w:rsidR="00490D42" w:rsidRPr="00E9530C" w:rsidRDefault="00490D42" w:rsidP="00674DF3">
      <w:pPr>
        <w:pStyle w:val="Randomlist"/>
        <w:tabs>
          <w:tab w:val="clear" w:pos="3968"/>
          <w:tab w:val="num" w:pos="1980"/>
          <w:tab w:val="num" w:pos="3320"/>
        </w:tabs>
        <w:ind w:left="0" w:right="20" w:hanging="403"/>
      </w:pPr>
      <w:r w:rsidRPr="00E9530C">
        <w:t>Message age</w:t>
      </w:r>
    </w:p>
    <w:p w14:paraId="28E2A7DB" w14:textId="77777777" w:rsidR="00490D42" w:rsidRPr="00E9530C" w:rsidRDefault="00490D42" w:rsidP="00674DF3">
      <w:pPr>
        <w:pStyle w:val="Randomlist"/>
        <w:tabs>
          <w:tab w:val="clear" w:pos="3968"/>
          <w:tab w:val="num" w:pos="1980"/>
          <w:tab w:val="num" w:pos="3320"/>
        </w:tabs>
        <w:ind w:left="0" w:right="20" w:hanging="403"/>
      </w:pPr>
      <w:r w:rsidRPr="00E9530C">
        <w:t>Switch interface identifier transmitting BPDU</w:t>
      </w:r>
    </w:p>
    <w:p w14:paraId="1A4E3309" w14:textId="77777777" w:rsidR="00490D42" w:rsidRPr="002F5F3A" w:rsidRDefault="00490D42" w:rsidP="00674DF3">
      <w:pPr>
        <w:pStyle w:val="Randomlist"/>
        <w:tabs>
          <w:tab w:val="clear" w:pos="3968"/>
          <w:tab w:val="num" w:pos="1980"/>
          <w:tab w:val="num" w:pos="3320"/>
        </w:tabs>
        <w:ind w:left="0" w:right="20" w:hanging="403"/>
        <w:rPr>
          <w:kern w:val="0"/>
        </w:rPr>
      </w:pPr>
      <w:r w:rsidRPr="00E9530C">
        <w:t>hello, forward-delay, max-age protocol timer value</w:t>
      </w:r>
    </w:p>
    <w:p w14:paraId="450895C5" w14:textId="77777777" w:rsidR="00490D42" w:rsidRPr="002F5F3A" w:rsidRDefault="00490D42" w:rsidP="00674DF3">
      <w:pPr>
        <w:pStyle w:val="a3"/>
        <w:ind w:left="0" w:right="20"/>
        <w:rPr>
          <w:kern w:val="0"/>
        </w:rPr>
      </w:pPr>
      <w:r w:rsidRPr="002F5F3A">
        <w:lastRenderedPageBreak/>
        <w:t>When the switch receives a BPDU carrying information superior to that of the current port (lower BridgeID, lower path cost, etc.), it stores the information in the port that has received the BPDU.</w:t>
      </w:r>
      <w:r w:rsidRPr="002F5F3A">
        <w:rPr>
          <w:kern w:val="0"/>
        </w:rPr>
        <w:t xml:space="preserve"> If the port is a root port, the switch updates the message and forwards it to the designated LAN.</w:t>
      </w:r>
    </w:p>
    <w:p w14:paraId="75667490" w14:textId="77777777" w:rsidR="00490D42" w:rsidRPr="002F5F3A" w:rsidRDefault="00490D42" w:rsidP="00674DF3">
      <w:pPr>
        <w:pStyle w:val="a3"/>
        <w:ind w:left="0" w:right="20"/>
        <w:rPr>
          <w:kern w:val="0"/>
        </w:rPr>
      </w:pPr>
      <w:r w:rsidRPr="002F5F3A">
        <w:rPr>
          <w:kern w:val="0"/>
        </w:rPr>
        <w:t xml:space="preserve">The switch drops a BPDU containing information inferior to that of the current port. </w:t>
      </w:r>
      <w:r w:rsidRPr="002F5F3A">
        <w:t>When the switch receives an inferior message from the designated LAN, it transfers the BPDU updated with the information stored in the port to LAN.</w:t>
      </w:r>
      <w:r w:rsidRPr="002F5F3A">
        <w:rPr>
          <w:kern w:val="0"/>
        </w:rPr>
        <w:t xml:space="preserve"> In this way, inferior information is dropped and superior information is forwarded to the network.</w:t>
      </w:r>
    </w:p>
    <w:p w14:paraId="7692BBE2" w14:textId="77777777" w:rsidR="00490D42" w:rsidRPr="002F5F3A" w:rsidRDefault="00490D42" w:rsidP="00674DF3">
      <w:pPr>
        <w:pStyle w:val="a3"/>
        <w:ind w:left="0" w:right="20"/>
      </w:pPr>
      <w:r w:rsidRPr="002F5F3A">
        <w:t>The following shows the result from BPDU exchange:</w:t>
      </w:r>
    </w:p>
    <w:p w14:paraId="763ECBCD" w14:textId="77777777" w:rsidR="00490D42" w:rsidRPr="00E9530C" w:rsidRDefault="00490D42" w:rsidP="00674DF3">
      <w:pPr>
        <w:pStyle w:val="Randomlist"/>
        <w:tabs>
          <w:tab w:val="clear" w:pos="3968"/>
          <w:tab w:val="num" w:pos="1980"/>
          <w:tab w:val="num" w:pos="3320"/>
        </w:tabs>
        <w:ind w:left="0" w:right="20" w:hanging="403"/>
      </w:pPr>
      <w:r w:rsidRPr="00E9530C">
        <w:t xml:space="preserve">A switch is chosen as root switch. </w:t>
      </w:r>
    </w:p>
    <w:p w14:paraId="621D7DAB"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 of each switch, except root switch, is chosen. This port provides the best path (the lowest cost) for the switch to transmit packets to the root switch. </w:t>
      </w:r>
    </w:p>
    <w:p w14:paraId="206AEF40"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for each LAN should be decided. The designated switch transmits the packet by the lowest path in which provides in the lowest cost. </w:t>
      </w:r>
    </w:p>
    <w:p w14:paraId="416933D4" w14:textId="77777777" w:rsidR="00490D42" w:rsidRPr="00E9530C" w:rsidRDefault="00490D42" w:rsidP="00674DF3">
      <w:pPr>
        <w:pStyle w:val="Randomlist"/>
        <w:tabs>
          <w:tab w:val="clear" w:pos="3968"/>
          <w:tab w:val="num" w:pos="1980"/>
          <w:tab w:val="num" w:pos="3320"/>
        </w:tabs>
        <w:ind w:left="0" w:right="20" w:hanging="403"/>
      </w:pPr>
      <w:r w:rsidRPr="00E9530C">
        <w:t xml:space="preserve">Designated switch, port or the designated switch connected to LAN, for each LAN is decided and provides the lowest path cost when LAN transmits packet to the root switch. </w:t>
      </w:r>
    </w:p>
    <w:p w14:paraId="7BF63416" w14:textId="77777777" w:rsidR="00490D42" w:rsidRPr="00E9530C" w:rsidRDefault="00490D42" w:rsidP="00674DF3">
      <w:pPr>
        <w:pStyle w:val="Randomlist"/>
        <w:tabs>
          <w:tab w:val="clear" w:pos="3968"/>
          <w:tab w:val="num" w:pos="1980"/>
          <w:tab w:val="num" w:pos="3320"/>
        </w:tabs>
        <w:ind w:left="0" w:right="20" w:hanging="403"/>
      </w:pPr>
      <w:r w:rsidRPr="00E9530C">
        <w:t xml:space="preserve">Root ports and designated ports are configured in forwarding state. </w:t>
      </w:r>
    </w:p>
    <w:p w14:paraId="2F393BA9" w14:textId="77777777" w:rsidR="00490D42" w:rsidRPr="00E9530C" w:rsidRDefault="00490D42" w:rsidP="00674DF3">
      <w:pPr>
        <w:pStyle w:val="Randomlist"/>
        <w:tabs>
          <w:tab w:val="clear" w:pos="3968"/>
          <w:tab w:val="num" w:pos="1980"/>
          <w:tab w:val="num" w:pos="3320"/>
        </w:tabs>
        <w:ind w:left="0" w:right="20" w:hanging="403"/>
      </w:pPr>
      <w:r w:rsidRPr="00E9530C">
        <w:t xml:space="preserve">All interfaces not in the spanning-tree are blocked. </w:t>
      </w:r>
    </w:p>
    <w:p w14:paraId="41B28C0D" w14:textId="77777777" w:rsidR="00490D42" w:rsidRPr="00C235A5" w:rsidRDefault="00490D42" w:rsidP="00674DF3">
      <w:pPr>
        <w:pStyle w:val="3"/>
        <w:ind w:left="0" w:right="20"/>
      </w:pPr>
      <w:bookmarkStart w:id="2754" w:name="_Toc277779542"/>
      <w:bookmarkStart w:id="2755" w:name="_Toc363228575"/>
      <w:bookmarkStart w:id="2756" w:name="_Toc73427988"/>
      <w:bookmarkStart w:id="2757" w:name="_Toc444695134"/>
      <w:r w:rsidRPr="00E9530C">
        <w:t>Election</w:t>
      </w:r>
      <w:r w:rsidRPr="00C235A5">
        <w:t xml:space="preserve"> of Root Switch</w:t>
      </w:r>
      <w:bookmarkEnd w:id="2754"/>
      <w:bookmarkEnd w:id="2755"/>
      <w:bookmarkEnd w:id="2756"/>
      <w:bookmarkEnd w:id="2757"/>
    </w:p>
    <w:p w14:paraId="79B39766" w14:textId="77777777" w:rsidR="00490D42" w:rsidRDefault="00490D42" w:rsidP="00674DF3">
      <w:pPr>
        <w:pStyle w:val="a3"/>
        <w:ind w:left="0" w:right="20"/>
      </w:pPr>
      <w:r w:rsidRPr="002F5F3A">
        <w:t>All switches with spanning-tree gather information of other switches as exchanging BPDU, and the following shows results from message exchange:</w:t>
      </w:r>
    </w:p>
    <w:p w14:paraId="79C42B99" w14:textId="77777777" w:rsidR="00490D42" w:rsidRPr="002F5F3A" w:rsidRDefault="00490D42" w:rsidP="00674DF3">
      <w:pPr>
        <w:pStyle w:val="Randomlist"/>
        <w:tabs>
          <w:tab w:val="clear" w:pos="3968"/>
          <w:tab w:val="num" w:pos="1980"/>
          <w:tab w:val="num" w:pos="3320"/>
        </w:tabs>
        <w:ind w:left="0" w:right="20" w:hanging="403"/>
      </w:pPr>
      <w:r w:rsidRPr="002F5F3A">
        <w:t xml:space="preserve">Only root switch first-out for each spanning-tree instance </w:t>
      </w:r>
    </w:p>
    <w:p w14:paraId="75C97D0C" w14:textId="77777777" w:rsidR="00490D42" w:rsidRPr="002F5F3A" w:rsidRDefault="00490D42" w:rsidP="00674DF3">
      <w:pPr>
        <w:pStyle w:val="Randomlist"/>
        <w:tabs>
          <w:tab w:val="clear" w:pos="3968"/>
          <w:tab w:val="num" w:pos="1980"/>
          <w:tab w:val="num" w:pos="3320"/>
        </w:tabs>
        <w:ind w:left="0" w:right="20" w:hanging="403"/>
      </w:pPr>
      <w:r w:rsidRPr="002F5F3A">
        <w:t>Designated switch first-out for all switched LAN segmentation</w:t>
      </w:r>
    </w:p>
    <w:p w14:paraId="4DCF27ED" w14:textId="77777777" w:rsidR="00490D42" w:rsidRDefault="00490D42" w:rsidP="00674DF3">
      <w:pPr>
        <w:pStyle w:val="Randomlist"/>
        <w:tabs>
          <w:tab w:val="clear" w:pos="3968"/>
          <w:tab w:val="num" w:pos="1980"/>
          <w:tab w:val="num" w:pos="3320"/>
        </w:tabs>
        <w:ind w:left="0" w:right="20" w:hanging="403"/>
      </w:pPr>
      <w:r w:rsidRPr="002F5F3A">
        <w:t>Remove switched network loop by the block of L2 interface connected with redundant link</w:t>
      </w:r>
    </w:p>
    <w:p w14:paraId="1F3B7E99" w14:textId="77777777" w:rsidR="00490D42" w:rsidRPr="002F5F3A" w:rsidRDefault="00490D42" w:rsidP="00674DF3">
      <w:pPr>
        <w:pStyle w:val="a3"/>
        <w:ind w:left="0" w:right="20"/>
      </w:pPr>
      <w:r w:rsidRPr="002F5F3A">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2F5F3A" w:rsidRDefault="00490D42" w:rsidP="00674DF3">
      <w:pPr>
        <w:pStyle w:val="a3"/>
        <w:ind w:left="0" w:right="20"/>
      </w:pPr>
      <w:r w:rsidRPr="002F5F3A">
        <w:t>You can change the possibility of a switch to be a root switch by changing its switch priority. A larger switch priority has a lower probability to be a root switch.</w:t>
      </w:r>
    </w:p>
    <w:p w14:paraId="38C72C67" w14:textId="77777777" w:rsidR="00490D42" w:rsidRPr="002F5F3A" w:rsidRDefault="00490D42" w:rsidP="00674DF3">
      <w:pPr>
        <w:pStyle w:val="a3"/>
        <w:ind w:left="0" w:right="20"/>
      </w:pPr>
      <w:r w:rsidRPr="002F5F3A">
        <w:t>Root switch is at the logical center of a spanning-tree topology in a switched network. Those paths unnecessary for reaching the root switch in a switched network go into blocking state in the spanning-tree.</w:t>
      </w:r>
    </w:p>
    <w:p w14:paraId="4BFF2C4E" w14:textId="77777777" w:rsidR="00490D42" w:rsidRPr="002F5F3A" w:rsidRDefault="00490D42" w:rsidP="00674DF3">
      <w:pPr>
        <w:pStyle w:val="a3"/>
        <w:ind w:left="0" w:right="20"/>
      </w:pPr>
      <w:r w:rsidRPr="002F5F3A">
        <w:t>A BPDU contains the information such as source switch and port, MAC address, switch priority, port priority and path cost. Spanning tree determines root switch, root port and designated port from the information.</w:t>
      </w:r>
    </w:p>
    <w:p w14:paraId="175391B7" w14:textId="77777777" w:rsidR="00E67A63" w:rsidRDefault="00E67A63" w:rsidP="00674DF3">
      <w:pPr>
        <w:widowControl/>
        <w:wordWrap/>
        <w:snapToGrid/>
        <w:spacing w:line="240" w:lineRule="auto"/>
        <w:ind w:right="20"/>
        <w:jc w:val="left"/>
        <w:rPr>
          <w:rFonts w:ascii="굴림" w:eastAsia="굴림" w:hAnsi="굴림" w:cs="Times New Roman"/>
          <w:kern w:val="0"/>
        </w:rPr>
      </w:pPr>
      <w:r>
        <w:rPr>
          <w:rFonts w:ascii="굴림" w:eastAsia="굴림" w:hAnsi="굴림" w:cs="Times New Roman"/>
          <w:kern w:val="0"/>
        </w:rPr>
        <w:br w:type="page"/>
      </w:r>
    </w:p>
    <w:p w14:paraId="7C09EA1A" w14:textId="77777777" w:rsidR="00490D42" w:rsidRPr="00251A24" w:rsidRDefault="00490D42" w:rsidP="00674DF3">
      <w:pPr>
        <w:pStyle w:val="3"/>
        <w:ind w:left="0" w:right="20"/>
      </w:pPr>
      <w:bookmarkStart w:id="2758" w:name="_Toc252889001"/>
      <w:bookmarkStart w:id="2759" w:name="_Toc277779543"/>
      <w:bookmarkStart w:id="2760" w:name="_Toc363228576"/>
      <w:bookmarkStart w:id="2761" w:name="_Toc444695135"/>
      <w:r w:rsidRPr="00E9530C">
        <w:lastRenderedPageBreak/>
        <w:t>Bridge</w:t>
      </w:r>
      <w:r w:rsidRPr="00251A24">
        <w:t xml:space="preserve"> ID, Switch Priority, and Extended System ID</w:t>
      </w:r>
      <w:bookmarkEnd w:id="2758"/>
      <w:bookmarkEnd w:id="2759"/>
      <w:bookmarkEnd w:id="2760"/>
      <w:bookmarkEnd w:id="2761"/>
    </w:p>
    <w:p w14:paraId="2366D25F" w14:textId="77777777" w:rsidR="00490D42" w:rsidRDefault="00490D42" w:rsidP="00674DF3">
      <w:pPr>
        <w:pStyle w:val="a3"/>
        <w:ind w:left="0" w:right="20"/>
      </w:pPr>
      <w:r w:rsidRPr="002F5F3A">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094318">
        <w:t>C9500</w:t>
      </w:r>
      <w:r w:rsidRPr="002F5F3A">
        <w:t xml:space="preserve"> supports 802.1T spanning-tree extensions. As seen in the table, the two bytes used for switch priority are reallocated to 4-bit priority and 12-bit extended system ID identical to the VLAN ID.</w:t>
      </w:r>
    </w:p>
    <w:p w14:paraId="3AA141C8" w14:textId="77777777" w:rsidR="00E9530C" w:rsidRPr="00E9530C" w:rsidRDefault="00252B9E" w:rsidP="00674DF3">
      <w:pPr>
        <w:pStyle w:val="afffff3"/>
        <w:ind w:left="0" w:right="20"/>
        <w:rPr>
          <w:rFonts w:ascii="굴림" w:eastAsia="굴림" w:hAnsi="굴림"/>
        </w:rPr>
      </w:pPr>
      <w:bookmarkStart w:id="2762" w:name="_Toc252889002"/>
      <w:bookmarkStart w:id="2763" w:name="_Toc391575310"/>
      <w:r>
        <w:t xml:space="preserve">Table </w:t>
      </w:r>
      <w:r w:rsidR="005832B8">
        <w:fldChar w:fldCharType="begin"/>
      </w:r>
      <w:r w:rsidR="00092D8C">
        <w:instrText xml:space="preserve"> SEQ Table \* ARABIC </w:instrText>
      </w:r>
      <w:r w:rsidR="005832B8">
        <w:fldChar w:fldCharType="separate"/>
      </w:r>
      <w:r w:rsidR="00001ED6">
        <w:rPr>
          <w:noProof/>
        </w:rPr>
        <w:t>168</w:t>
      </w:r>
      <w:r w:rsidR="005832B8">
        <w:rPr>
          <w:noProof/>
        </w:rPr>
        <w:fldChar w:fldCharType="end"/>
      </w:r>
      <w:r>
        <w:rPr>
          <w:rFonts w:hint="eastAsia"/>
        </w:rPr>
        <w:t xml:space="preserve"> </w:t>
      </w:r>
      <w:r w:rsidR="00E9530C" w:rsidRPr="002F5F3A">
        <w:t>Switch Priority Value and Extended System ID</w:t>
      </w:r>
      <w:bookmarkEnd w:id="2762"/>
      <w:bookmarkEnd w:id="2763"/>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55"/>
        <w:gridCol w:w="647"/>
        <w:gridCol w:w="452"/>
        <w:gridCol w:w="206"/>
        <w:gridCol w:w="569"/>
        <w:gridCol w:w="569"/>
        <w:gridCol w:w="413"/>
        <w:gridCol w:w="155"/>
        <w:gridCol w:w="569"/>
        <w:gridCol w:w="569"/>
        <w:gridCol w:w="462"/>
        <w:gridCol w:w="91"/>
        <w:gridCol w:w="547"/>
        <w:gridCol w:w="570"/>
        <w:gridCol w:w="561"/>
      </w:tblGrid>
      <w:tr w:rsidR="00E9530C" w:rsidRPr="002F5F3A"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2F5F3A" w:rsidRDefault="00E9530C" w:rsidP="00674DF3">
            <w:pPr>
              <w:wordWrap/>
              <w:ind w:right="20"/>
              <w:jc w:val="left"/>
              <w:rPr>
                <w:b/>
                <w:bCs/>
              </w:rPr>
            </w:pPr>
            <w:r w:rsidRPr="002F5F3A">
              <w:rPr>
                <w:b/>
                <w:bCs/>
              </w:rPr>
              <w:t>Switch Priority Value</w:t>
            </w:r>
          </w:p>
        </w:tc>
      </w:tr>
      <w:tr w:rsidR="00E9530C" w:rsidRPr="002F5F3A" w14:paraId="5A33AC0D" w14:textId="77777777" w:rsidTr="00674DF3">
        <w:trPr>
          <w:trHeight w:val="128"/>
        </w:trPr>
        <w:tc>
          <w:tcPr>
            <w:tcW w:w="1248" w:type="pct"/>
            <w:gridSpan w:val="3"/>
            <w:vAlign w:val="center"/>
          </w:tcPr>
          <w:p w14:paraId="6F289AA0" w14:textId="77777777" w:rsidR="00E9530C" w:rsidRPr="002F5F3A" w:rsidRDefault="00E9530C" w:rsidP="00674DF3">
            <w:pPr>
              <w:wordWrap/>
              <w:ind w:right="20"/>
              <w:jc w:val="center"/>
              <w:rPr>
                <w:b/>
                <w:bCs/>
              </w:rPr>
            </w:pPr>
            <w:r w:rsidRPr="002F5F3A">
              <w:rPr>
                <w:b/>
                <w:bCs/>
              </w:rPr>
              <w:t>Bit16</w:t>
            </w:r>
          </w:p>
        </w:tc>
        <w:tc>
          <w:tcPr>
            <w:tcW w:w="1251" w:type="pct"/>
            <w:gridSpan w:val="4"/>
            <w:vAlign w:val="center"/>
          </w:tcPr>
          <w:p w14:paraId="03C0EFA1" w14:textId="77777777" w:rsidR="00E9530C" w:rsidRPr="002F5F3A" w:rsidRDefault="00E9530C" w:rsidP="00674DF3">
            <w:pPr>
              <w:wordWrap/>
              <w:ind w:right="20"/>
              <w:jc w:val="center"/>
              <w:rPr>
                <w:b/>
                <w:bCs/>
              </w:rPr>
            </w:pPr>
            <w:r w:rsidRPr="002F5F3A">
              <w:rPr>
                <w:b/>
                <w:bCs/>
              </w:rPr>
              <w:t>Bit15</w:t>
            </w:r>
          </w:p>
        </w:tc>
        <w:tc>
          <w:tcPr>
            <w:tcW w:w="1250" w:type="pct"/>
            <w:gridSpan w:val="4"/>
            <w:vAlign w:val="center"/>
          </w:tcPr>
          <w:p w14:paraId="1BB59E93" w14:textId="77777777" w:rsidR="00E9530C" w:rsidRPr="002F5F3A" w:rsidRDefault="00E9530C" w:rsidP="00674DF3">
            <w:pPr>
              <w:wordWrap/>
              <w:ind w:right="20"/>
              <w:jc w:val="center"/>
              <w:rPr>
                <w:b/>
                <w:bCs/>
              </w:rPr>
            </w:pPr>
            <w:r w:rsidRPr="002F5F3A">
              <w:rPr>
                <w:b/>
                <w:bCs/>
              </w:rPr>
              <w:t>Bit14</w:t>
            </w:r>
          </w:p>
        </w:tc>
        <w:tc>
          <w:tcPr>
            <w:tcW w:w="1251" w:type="pct"/>
            <w:gridSpan w:val="4"/>
            <w:vAlign w:val="center"/>
          </w:tcPr>
          <w:p w14:paraId="219131E4" w14:textId="77777777" w:rsidR="00E9530C" w:rsidRPr="002F5F3A" w:rsidRDefault="00E9530C" w:rsidP="00674DF3">
            <w:pPr>
              <w:wordWrap/>
              <w:ind w:right="20"/>
              <w:jc w:val="center"/>
              <w:rPr>
                <w:b/>
                <w:bCs/>
              </w:rPr>
            </w:pPr>
            <w:r w:rsidRPr="002F5F3A">
              <w:rPr>
                <w:b/>
                <w:bCs/>
              </w:rPr>
              <w:t>Bit13</w:t>
            </w:r>
          </w:p>
        </w:tc>
      </w:tr>
      <w:tr w:rsidR="00E9530C" w:rsidRPr="002F5F3A" w14:paraId="62073118" w14:textId="77777777" w:rsidTr="00674DF3">
        <w:trPr>
          <w:trHeight w:val="346"/>
        </w:trPr>
        <w:tc>
          <w:tcPr>
            <w:tcW w:w="1248" w:type="pct"/>
            <w:gridSpan w:val="3"/>
            <w:vAlign w:val="center"/>
          </w:tcPr>
          <w:p w14:paraId="0B5C5FB8" w14:textId="77777777" w:rsidR="00E9530C" w:rsidRPr="002F5F3A" w:rsidRDefault="00E9530C" w:rsidP="00674DF3">
            <w:pPr>
              <w:wordWrap/>
              <w:ind w:right="20"/>
              <w:jc w:val="center"/>
            </w:pPr>
            <w:r w:rsidRPr="002F5F3A">
              <w:t>32768</w:t>
            </w:r>
          </w:p>
        </w:tc>
        <w:tc>
          <w:tcPr>
            <w:tcW w:w="1251" w:type="pct"/>
            <w:gridSpan w:val="4"/>
            <w:vAlign w:val="center"/>
          </w:tcPr>
          <w:p w14:paraId="71D0C605" w14:textId="77777777" w:rsidR="00E9530C" w:rsidRPr="002F5F3A" w:rsidRDefault="00E9530C" w:rsidP="00674DF3">
            <w:pPr>
              <w:wordWrap/>
              <w:ind w:right="20"/>
              <w:jc w:val="center"/>
            </w:pPr>
            <w:r w:rsidRPr="002F5F3A">
              <w:t>16384</w:t>
            </w:r>
          </w:p>
        </w:tc>
        <w:tc>
          <w:tcPr>
            <w:tcW w:w="1250" w:type="pct"/>
            <w:gridSpan w:val="4"/>
            <w:vAlign w:val="center"/>
          </w:tcPr>
          <w:p w14:paraId="7149A626" w14:textId="77777777" w:rsidR="00E9530C" w:rsidRPr="002F5F3A" w:rsidRDefault="00E9530C" w:rsidP="00674DF3">
            <w:pPr>
              <w:wordWrap/>
              <w:ind w:right="20"/>
              <w:jc w:val="center"/>
            </w:pPr>
            <w:r w:rsidRPr="002F5F3A">
              <w:t>8192</w:t>
            </w:r>
          </w:p>
        </w:tc>
        <w:tc>
          <w:tcPr>
            <w:tcW w:w="1251" w:type="pct"/>
            <w:gridSpan w:val="4"/>
            <w:vAlign w:val="center"/>
          </w:tcPr>
          <w:p w14:paraId="3177F538" w14:textId="77777777" w:rsidR="00E9530C" w:rsidRPr="002F5F3A" w:rsidRDefault="00E9530C" w:rsidP="00674DF3">
            <w:pPr>
              <w:wordWrap/>
              <w:ind w:right="20"/>
              <w:jc w:val="center"/>
            </w:pPr>
            <w:r w:rsidRPr="002F5F3A">
              <w:t>4096</w:t>
            </w:r>
          </w:p>
        </w:tc>
      </w:tr>
      <w:tr w:rsidR="00E9530C" w:rsidRPr="002F5F3A" w14:paraId="3A861855" w14:textId="77777777" w:rsidTr="00674DF3">
        <w:trPr>
          <w:trHeight w:val="353"/>
        </w:trPr>
        <w:tc>
          <w:tcPr>
            <w:tcW w:w="5000" w:type="pct"/>
            <w:gridSpan w:val="15"/>
            <w:shd w:val="clear" w:color="auto" w:fill="E6E6E6"/>
            <w:vAlign w:val="center"/>
          </w:tcPr>
          <w:p w14:paraId="48F3580F" w14:textId="77777777" w:rsidR="00E9530C" w:rsidRPr="002F5F3A" w:rsidRDefault="00E9530C" w:rsidP="00674DF3">
            <w:pPr>
              <w:wordWrap/>
              <w:ind w:right="20"/>
              <w:jc w:val="left"/>
              <w:rPr>
                <w:b/>
                <w:bCs/>
              </w:rPr>
            </w:pPr>
            <w:r w:rsidRPr="002F5F3A">
              <w:rPr>
                <w:b/>
                <w:bCs/>
              </w:rPr>
              <w:t>Extended System ID(Set Equal to the VLAN ID)</w:t>
            </w:r>
          </w:p>
        </w:tc>
      </w:tr>
      <w:tr w:rsidR="00E9530C" w:rsidRPr="002F5F3A" w14:paraId="4035827F" w14:textId="77777777" w:rsidTr="00674DF3">
        <w:trPr>
          <w:trHeight w:val="346"/>
        </w:trPr>
        <w:tc>
          <w:tcPr>
            <w:tcW w:w="466" w:type="pct"/>
            <w:vAlign w:val="center"/>
          </w:tcPr>
          <w:p w14:paraId="45604966" w14:textId="77777777" w:rsidR="00E9530C" w:rsidRPr="002F5F3A" w:rsidRDefault="00E9530C" w:rsidP="00674DF3">
            <w:pPr>
              <w:wordWrap/>
              <w:ind w:right="20"/>
              <w:jc w:val="left"/>
              <w:rPr>
                <w:b/>
                <w:bCs/>
              </w:rPr>
            </w:pPr>
            <w:r w:rsidRPr="002F5F3A">
              <w:rPr>
                <w:b/>
                <w:bCs/>
              </w:rPr>
              <w:t>Bit12</w:t>
            </w:r>
          </w:p>
        </w:tc>
        <w:tc>
          <w:tcPr>
            <w:tcW w:w="460" w:type="pct"/>
            <w:vAlign w:val="center"/>
          </w:tcPr>
          <w:p w14:paraId="19ECA3B3" w14:textId="77777777" w:rsidR="00E9530C" w:rsidRPr="002F5F3A" w:rsidRDefault="00E9530C" w:rsidP="00674DF3">
            <w:pPr>
              <w:wordWrap/>
              <w:ind w:right="20"/>
              <w:jc w:val="left"/>
              <w:rPr>
                <w:b/>
                <w:bCs/>
              </w:rPr>
            </w:pPr>
            <w:r w:rsidRPr="002F5F3A">
              <w:rPr>
                <w:b/>
                <w:bCs/>
              </w:rPr>
              <w:t>Bit11</w:t>
            </w:r>
          </w:p>
        </w:tc>
        <w:tc>
          <w:tcPr>
            <w:tcW w:w="469" w:type="pct"/>
            <w:gridSpan w:val="2"/>
            <w:vAlign w:val="center"/>
          </w:tcPr>
          <w:p w14:paraId="2650D51B" w14:textId="77777777" w:rsidR="00E9530C" w:rsidRPr="002F5F3A" w:rsidRDefault="00E9530C" w:rsidP="00674DF3">
            <w:pPr>
              <w:wordWrap/>
              <w:ind w:right="20"/>
              <w:jc w:val="left"/>
              <w:rPr>
                <w:b/>
                <w:bCs/>
              </w:rPr>
            </w:pPr>
            <w:r w:rsidRPr="002F5F3A">
              <w:rPr>
                <w:b/>
                <w:bCs/>
              </w:rPr>
              <w:t>Bit10</w:t>
            </w:r>
          </w:p>
        </w:tc>
        <w:tc>
          <w:tcPr>
            <w:tcW w:w="405" w:type="pct"/>
            <w:vAlign w:val="center"/>
          </w:tcPr>
          <w:p w14:paraId="060C46CD" w14:textId="77777777" w:rsidR="00E9530C" w:rsidRPr="002F5F3A" w:rsidRDefault="00E9530C" w:rsidP="00674DF3">
            <w:pPr>
              <w:wordWrap/>
              <w:ind w:right="20"/>
              <w:jc w:val="left"/>
              <w:rPr>
                <w:b/>
                <w:bCs/>
              </w:rPr>
            </w:pPr>
            <w:r w:rsidRPr="002F5F3A">
              <w:rPr>
                <w:b/>
                <w:bCs/>
              </w:rPr>
              <w:t>Bit9</w:t>
            </w:r>
          </w:p>
        </w:tc>
        <w:tc>
          <w:tcPr>
            <w:tcW w:w="405" w:type="pct"/>
            <w:vAlign w:val="center"/>
          </w:tcPr>
          <w:p w14:paraId="2004DFB8" w14:textId="77777777" w:rsidR="00E9530C" w:rsidRPr="002F5F3A" w:rsidRDefault="00E9530C" w:rsidP="00674DF3">
            <w:pPr>
              <w:wordWrap/>
              <w:ind w:right="20"/>
              <w:jc w:val="left"/>
              <w:rPr>
                <w:b/>
                <w:bCs/>
              </w:rPr>
            </w:pPr>
            <w:r w:rsidRPr="002F5F3A">
              <w:rPr>
                <w:b/>
                <w:bCs/>
              </w:rPr>
              <w:t>Bit8</w:t>
            </w:r>
          </w:p>
        </w:tc>
        <w:tc>
          <w:tcPr>
            <w:tcW w:w="405" w:type="pct"/>
            <w:gridSpan w:val="2"/>
            <w:vAlign w:val="center"/>
          </w:tcPr>
          <w:p w14:paraId="760766FD" w14:textId="77777777" w:rsidR="00E9530C" w:rsidRPr="002F5F3A" w:rsidRDefault="00E9530C" w:rsidP="00674DF3">
            <w:pPr>
              <w:wordWrap/>
              <w:ind w:right="20"/>
              <w:jc w:val="left"/>
              <w:rPr>
                <w:b/>
                <w:bCs/>
              </w:rPr>
            </w:pPr>
            <w:r w:rsidRPr="002F5F3A">
              <w:rPr>
                <w:b/>
                <w:bCs/>
              </w:rPr>
              <w:t>Bit7</w:t>
            </w:r>
          </w:p>
        </w:tc>
        <w:tc>
          <w:tcPr>
            <w:tcW w:w="405" w:type="pct"/>
            <w:vAlign w:val="center"/>
          </w:tcPr>
          <w:p w14:paraId="1506ED40" w14:textId="77777777" w:rsidR="00E9530C" w:rsidRPr="002F5F3A" w:rsidRDefault="00E9530C" w:rsidP="00674DF3">
            <w:pPr>
              <w:wordWrap/>
              <w:ind w:right="20"/>
              <w:jc w:val="left"/>
              <w:rPr>
                <w:b/>
                <w:bCs/>
              </w:rPr>
            </w:pPr>
            <w:r w:rsidRPr="002F5F3A">
              <w:rPr>
                <w:b/>
                <w:bCs/>
              </w:rPr>
              <w:t>Bit6</w:t>
            </w:r>
          </w:p>
        </w:tc>
        <w:tc>
          <w:tcPr>
            <w:tcW w:w="405" w:type="pct"/>
            <w:vAlign w:val="center"/>
          </w:tcPr>
          <w:p w14:paraId="45C8751C" w14:textId="77777777" w:rsidR="00E9530C" w:rsidRPr="002F5F3A" w:rsidRDefault="00E9530C" w:rsidP="00674DF3">
            <w:pPr>
              <w:wordWrap/>
              <w:ind w:right="20"/>
              <w:jc w:val="left"/>
              <w:rPr>
                <w:b/>
                <w:bCs/>
              </w:rPr>
            </w:pPr>
            <w:r w:rsidRPr="002F5F3A">
              <w:rPr>
                <w:b/>
                <w:bCs/>
              </w:rPr>
              <w:t>Bit5</w:t>
            </w:r>
          </w:p>
        </w:tc>
        <w:tc>
          <w:tcPr>
            <w:tcW w:w="394" w:type="pct"/>
            <w:gridSpan w:val="2"/>
            <w:vAlign w:val="center"/>
          </w:tcPr>
          <w:p w14:paraId="36418A3D" w14:textId="77777777" w:rsidR="00E9530C" w:rsidRPr="002F5F3A" w:rsidRDefault="00E9530C" w:rsidP="00674DF3">
            <w:pPr>
              <w:wordWrap/>
              <w:ind w:right="20"/>
              <w:jc w:val="left"/>
              <w:rPr>
                <w:b/>
                <w:bCs/>
              </w:rPr>
            </w:pPr>
            <w:r w:rsidRPr="002F5F3A">
              <w:rPr>
                <w:b/>
                <w:bCs/>
              </w:rPr>
              <w:t>Bit4</w:t>
            </w:r>
          </w:p>
        </w:tc>
        <w:tc>
          <w:tcPr>
            <w:tcW w:w="382" w:type="pct"/>
            <w:vAlign w:val="center"/>
          </w:tcPr>
          <w:p w14:paraId="0B61228D" w14:textId="77777777" w:rsidR="00E9530C" w:rsidRPr="002F5F3A" w:rsidRDefault="00E9530C" w:rsidP="00674DF3">
            <w:pPr>
              <w:wordWrap/>
              <w:ind w:right="20"/>
              <w:jc w:val="left"/>
              <w:rPr>
                <w:b/>
                <w:bCs/>
              </w:rPr>
            </w:pPr>
            <w:r w:rsidRPr="002F5F3A">
              <w:rPr>
                <w:b/>
                <w:bCs/>
              </w:rPr>
              <w:t>Bit3</w:t>
            </w:r>
          </w:p>
        </w:tc>
        <w:tc>
          <w:tcPr>
            <w:tcW w:w="405" w:type="pct"/>
            <w:vAlign w:val="center"/>
          </w:tcPr>
          <w:p w14:paraId="28772D47" w14:textId="77777777" w:rsidR="00E9530C" w:rsidRPr="002F5F3A" w:rsidRDefault="00E9530C" w:rsidP="00674DF3">
            <w:pPr>
              <w:wordWrap/>
              <w:ind w:right="20"/>
              <w:jc w:val="left"/>
              <w:rPr>
                <w:b/>
                <w:bCs/>
              </w:rPr>
            </w:pPr>
            <w:r w:rsidRPr="002F5F3A">
              <w:rPr>
                <w:b/>
                <w:bCs/>
              </w:rPr>
              <w:t>Bit2</w:t>
            </w:r>
          </w:p>
        </w:tc>
        <w:tc>
          <w:tcPr>
            <w:tcW w:w="398" w:type="pct"/>
            <w:vAlign w:val="center"/>
          </w:tcPr>
          <w:p w14:paraId="7F10BD27" w14:textId="77777777" w:rsidR="00E9530C" w:rsidRPr="002F5F3A" w:rsidRDefault="00E9530C" w:rsidP="00674DF3">
            <w:pPr>
              <w:wordWrap/>
              <w:ind w:right="20"/>
              <w:jc w:val="left"/>
              <w:rPr>
                <w:b/>
                <w:bCs/>
              </w:rPr>
            </w:pPr>
            <w:r w:rsidRPr="002F5F3A">
              <w:rPr>
                <w:b/>
                <w:bCs/>
              </w:rPr>
              <w:t>Bit1</w:t>
            </w:r>
          </w:p>
        </w:tc>
      </w:tr>
      <w:tr w:rsidR="00E9530C" w:rsidRPr="002F5F3A" w14:paraId="7F373552" w14:textId="77777777" w:rsidTr="00674DF3">
        <w:trPr>
          <w:trHeight w:val="346"/>
        </w:trPr>
        <w:tc>
          <w:tcPr>
            <w:tcW w:w="466" w:type="pct"/>
            <w:vAlign w:val="center"/>
          </w:tcPr>
          <w:p w14:paraId="5FDC0964" w14:textId="77777777" w:rsidR="00E9530C" w:rsidRPr="002F5F3A" w:rsidRDefault="00E9530C" w:rsidP="00674DF3">
            <w:pPr>
              <w:wordWrap/>
              <w:ind w:right="20"/>
              <w:jc w:val="center"/>
            </w:pPr>
            <w:r w:rsidRPr="002F5F3A">
              <w:t>2048</w:t>
            </w:r>
          </w:p>
        </w:tc>
        <w:tc>
          <w:tcPr>
            <w:tcW w:w="460" w:type="pct"/>
            <w:vAlign w:val="center"/>
          </w:tcPr>
          <w:p w14:paraId="17613791" w14:textId="77777777" w:rsidR="00E9530C" w:rsidRPr="002F5F3A" w:rsidRDefault="00E9530C" w:rsidP="00674DF3">
            <w:pPr>
              <w:wordWrap/>
              <w:ind w:right="20"/>
              <w:jc w:val="center"/>
            </w:pPr>
            <w:r w:rsidRPr="002F5F3A">
              <w:t>1024</w:t>
            </w:r>
          </w:p>
        </w:tc>
        <w:tc>
          <w:tcPr>
            <w:tcW w:w="469" w:type="pct"/>
            <w:gridSpan w:val="2"/>
            <w:vAlign w:val="center"/>
          </w:tcPr>
          <w:p w14:paraId="079D8148" w14:textId="77777777" w:rsidR="00E9530C" w:rsidRPr="002F5F3A" w:rsidRDefault="00E9530C" w:rsidP="00674DF3">
            <w:pPr>
              <w:wordWrap/>
              <w:ind w:right="20"/>
              <w:jc w:val="center"/>
            </w:pPr>
            <w:r w:rsidRPr="002F5F3A">
              <w:t>512</w:t>
            </w:r>
          </w:p>
        </w:tc>
        <w:tc>
          <w:tcPr>
            <w:tcW w:w="405" w:type="pct"/>
            <w:vAlign w:val="center"/>
          </w:tcPr>
          <w:p w14:paraId="40756532" w14:textId="77777777" w:rsidR="00E9530C" w:rsidRPr="002F5F3A" w:rsidRDefault="00E9530C" w:rsidP="00674DF3">
            <w:pPr>
              <w:wordWrap/>
              <w:ind w:right="20"/>
              <w:jc w:val="center"/>
            </w:pPr>
            <w:r w:rsidRPr="002F5F3A">
              <w:t>256</w:t>
            </w:r>
          </w:p>
        </w:tc>
        <w:tc>
          <w:tcPr>
            <w:tcW w:w="405" w:type="pct"/>
            <w:vAlign w:val="center"/>
          </w:tcPr>
          <w:p w14:paraId="72B81849" w14:textId="77777777" w:rsidR="00E9530C" w:rsidRPr="002F5F3A" w:rsidRDefault="00E9530C" w:rsidP="00674DF3">
            <w:pPr>
              <w:wordWrap/>
              <w:ind w:right="20"/>
              <w:jc w:val="center"/>
            </w:pPr>
            <w:r w:rsidRPr="002F5F3A">
              <w:t>128</w:t>
            </w:r>
          </w:p>
        </w:tc>
        <w:tc>
          <w:tcPr>
            <w:tcW w:w="405" w:type="pct"/>
            <w:gridSpan w:val="2"/>
            <w:vAlign w:val="center"/>
          </w:tcPr>
          <w:p w14:paraId="1B88A2A8" w14:textId="77777777" w:rsidR="00E9530C" w:rsidRPr="002F5F3A" w:rsidRDefault="00E9530C" w:rsidP="00674DF3">
            <w:pPr>
              <w:wordWrap/>
              <w:ind w:right="20"/>
              <w:jc w:val="center"/>
            </w:pPr>
            <w:r w:rsidRPr="002F5F3A">
              <w:t>64</w:t>
            </w:r>
          </w:p>
        </w:tc>
        <w:tc>
          <w:tcPr>
            <w:tcW w:w="405" w:type="pct"/>
            <w:vAlign w:val="center"/>
          </w:tcPr>
          <w:p w14:paraId="63D4BD81" w14:textId="77777777" w:rsidR="00E9530C" w:rsidRPr="002F5F3A" w:rsidRDefault="00E9530C" w:rsidP="00674DF3">
            <w:pPr>
              <w:wordWrap/>
              <w:ind w:right="20"/>
              <w:jc w:val="center"/>
            </w:pPr>
            <w:r w:rsidRPr="002F5F3A">
              <w:t>32</w:t>
            </w:r>
          </w:p>
        </w:tc>
        <w:tc>
          <w:tcPr>
            <w:tcW w:w="405" w:type="pct"/>
            <w:vAlign w:val="center"/>
          </w:tcPr>
          <w:p w14:paraId="7376D9B9" w14:textId="77777777" w:rsidR="00E9530C" w:rsidRPr="002F5F3A" w:rsidRDefault="00E9530C" w:rsidP="00674DF3">
            <w:pPr>
              <w:wordWrap/>
              <w:ind w:right="20"/>
              <w:jc w:val="center"/>
            </w:pPr>
            <w:r w:rsidRPr="002F5F3A">
              <w:t>16</w:t>
            </w:r>
          </w:p>
        </w:tc>
        <w:tc>
          <w:tcPr>
            <w:tcW w:w="394" w:type="pct"/>
            <w:gridSpan w:val="2"/>
            <w:vAlign w:val="center"/>
          </w:tcPr>
          <w:p w14:paraId="318B8292" w14:textId="77777777" w:rsidR="00E9530C" w:rsidRPr="002F5F3A" w:rsidRDefault="00E9530C" w:rsidP="00674DF3">
            <w:pPr>
              <w:wordWrap/>
              <w:ind w:right="20"/>
              <w:jc w:val="center"/>
            </w:pPr>
            <w:r w:rsidRPr="002F5F3A">
              <w:t>8</w:t>
            </w:r>
          </w:p>
        </w:tc>
        <w:tc>
          <w:tcPr>
            <w:tcW w:w="382" w:type="pct"/>
            <w:vAlign w:val="center"/>
          </w:tcPr>
          <w:p w14:paraId="501CF853" w14:textId="77777777" w:rsidR="00E9530C" w:rsidRPr="002F5F3A" w:rsidRDefault="00E9530C" w:rsidP="00674DF3">
            <w:pPr>
              <w:wordWrap/>
              <w:ind w:right="20"/>
              <w:jc w:val="center"/>
            </w:pPr>
            <w:r w:rsidRPr="002F5F3A">
              <w:t>4</w:t>
            </w:r>
          </w:p>
        </w:tc>
        <w:tc>
          <w:tcPr>
            <w:tcW w:w="405" w:type="pct"/>
            <w:vAlign w:val="center"/>
          </w:tcPr>
          <w:p w14:paraId="026F6777" w14:textId="77777777" w:rsidR="00E9530C" w:rsidRPr="002F5F3A" w:rsidRDefault="00E9530C" w:rsidP="00674DF3">
            <w:pPr>
              <w:wordWrap/>
              <w:ind w:right="20"/>
              <w:jc w:val="center"/>
            </w:pPr>
            <w:r w:rsidRPr="002F5F3A">
              <w:t>2</w:t>
            </w:r>
          </w:p>
        </w:tc>
        <w:tc>
          <w:tcPr>
            <w:tcW w:w="398" w:type="pct"/>
            <w:vAlign w:val="center"/>
          </w:tcPr>
          <w:p w14:paraId="06E0F582" w14:textId="77777777" w:rsidR="00E9530C" w:rsidRPr="002F5F3A" w:rsidRDefault="00E9530C" w:rsidP="00674DF3">
            <w:pPr>
              <w:keepNext/>
              <w:wordWrap/>
              <w:ind w:right="20"/>
              <w:jc w:val="center"/>
            </w:pPr>
            <w:r w:rsidRPr="002F5F3A">
              <w:t>1</w:t>
            </w:r>
          </w:p>
        </w:tc>
      </w:tr>
    </w:tbl>
    <w:p w14:paraId="04058B5C" w14:textId="77777777" w:rsidR="00490D42" w:rsidRPr="00C235A5" w:rsidRDefault="00490D42" w:rsidP="00674DF3">
      <w:pPr>
        <w:pStyle w:val="a3"/>
        <w:ind w:left="0" w:right="20"/>
        <w:rPr>
          <w:rFonts w:ascii="굴림" w:eastAsia="굴림" w:hAnsi="굴림"/>
        </w:rPr>
      </w:pPr>
      <w:r w:rsidRPr="002F5F3A">
        <w:t>Spanning tree creates BridgeID with extended system ID, switch priority and MAC address.</w:t>
      </w:r>
    </w:p>
    <w:p w14:paraId="63C0076F" w14:textId="77777777" w:rsidR="00490D42" w:rsidRPr="00C235A5" w:rsidRDefault="00490D42" w:rsidP="00674DF3">
      <w:pPr>
        <w:pStyle w:val="3"/>
        <w:ind w:left="0" w:right="20"/>
      </w:pPr>
      <w:bookmarkStart w:id="2764" w:name="_Toc277779544"/>
      <w:bookmarkStart w:id="2765" w:name="_Toc363228577"/>
      <w:bookmarkStart w:id="2766" w:name="_Toc252889043"/>
      <w:bookmarkStart w:id="2767" w:name="_Toc277779528"/>
      <w:bookmarkStart w:id="2768" w:name="_Toc444695136"/>
      <w:r w:rsidRPr="00E9530C">
        <w:t>Spanning</w:t>
      </w:r>
      <w:r w:rsidRPr="00C235A5">
        <w:t>-Tree Timers</w:t>
      </w:r>
      <w:bookmarkEnd w:id="2764"/>
      <w:bookmarkEnd w:id="2765"/>
      <w:bookmarkEnd w:id="2766"/>
      <w:bookmarkEnd w:id="2767"/>
      <w:bookmarkEnd w:id="2768"/>
    </w:p>
    <w:p w14:paraId="58EA244F" w14:textId="77777777" w:rsidR="00490D42" w:rsidRDefault="00490D42" w:rsidP="00674DF3">
      <w:pPr>
        <w:pStyle w:val="a3"/>
        <w:ind w:left="0" w:right="20"/>
      </w:pPr>
      <w:r w:rsidRPr="002F5F3A">
        <w:t>The following shows Spanning-tree timers that affect the spanning tree performance:</w:t>
      </w:r>
    </w:p>
    <w:p w14:paraId="297FD5A0" w14:textId="77777777" w:rsidR="00252B9E" w:rsidRPr="00C235A5" w:rsidRDefault="00252B9E" w:rsidP="00674DF3">
      <w:pPr>
        <w:pStyle w:val="afffff3"/>
        <w:ind w:left="0" w:right="20"/>
        <w:rPr>
          <w:rFonts w:ascii="굴림" w:eastAsia="굴림" w:hAnsi="굴림"/>
          <w:color w:val="000000"/>
        </w:rPr>
      </w:pPr>
      <w:bookmarkStart w:id="2769" w:name="_Toc361679445"/>
      <w:bookmarkStart w:id="2770" w:name="_Toc391575311"/>
      <w:r>
        <w:t xml:space="preserve">Table </w:t>
      </w:r>
      <w:r w:rsidR="005832B8">
        <w:fldChar w:fldCharType="begin"/>
      </w:r>
      <w:r w:rsidR="00092D8C">
        <w:instrText xml:space="preserve"> SEQ Table \* ARABIC </w:instrText>
      </w:r>
      <w:r w:rsidR="005832B8">
        <w:fldChar w:fldCharType="separate"/>
      </w:r>
      <w:r w:rsidR="00001ED6">
        <w:rPr>
          <w:noProof/>
        </w:rPr>
        <w:t>169</w:t>
      </w:r>
      <w:r w:rsidR="005832B8">
        <w:rPr>
          <w:noProof/>
        </w:rPr>
        <w:fldChar w:fldCharType="end"/>
      </w:r>
      <w:r>
        <w:rPr>
          <w:rFonts w:hint="eastAsia"/>
        </w:rPr>
        <w:t xml:space="preserve"> </w:t>
      </w:r>
      <w:r w:rsidRPr="002F5F3A">
        <w:t>Spanning-Tree Timers</w:t>
      </w:r>
      <w:bookmarkEnd w:id="2769"/>
      <w:bookmarkEnd w:id="2770"/>
    </w:p>
    <w:tbl>
      <w:tblPr>
        <w:tblStyle w:val="CLIWide"/>
        <w:tblW w:w="0" w:type="auto"/>
        <w:tblLook w:val="01E0" w:firstRow="1" w:lastRow="1" w:firstColumn="1" w:lastColumn="1" w:noHBand="0" w:noVBand="0"/>
      </w:tblPr>
      <w:tblGrid>
        <w:gridCol w:w="1853"/>
        <w:gridCol w:w="6295"/>
      </w:tblGrid>
      <w:tr w:rsidR="00490D42" w:rsidRPr="00C235A5"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2F5F3A" w:rsidRDefault="00490D42" w:rsidP="00674DF3">
            <w:pPr>
              <w:wordWrap/>
              <w:adjustRightInd w:val="0"/>
              <w:ind w:right="20"/>
              <w:jc w:val="left"/>
              <w:rPr>
                <w:b/>
                <w:bCs/>
                <w:kern w:val="0"/>
              </w:rPr>
            </w:pPr>
            <w:r w:rsidRPr="002F5F3A">
              <w:rPr>
                <w:b/>
                <w:bCs/>
                <w:kern w:val="0"/>
              </w:rPr>
              <w:t>Variable</w:t>
            </w:r>
          </w:p>
        </w:tc>
        <w:tc>
          <w:tcPr>
            <w:tcW w:w="7166" w:type="dxa"/>
          </w:tcPr>
          <w:p w14:paraId="4AEC0E4C" w14:textId="77777777" w:rsidR="00490D42" w:rsidRPr="002F5F3A" w:rsidRDefault="00490D42" w:rsidP="00674DF3">
            <w:pPr>
              <w:wordWrap/>
              <w:adjustRightInd w:val="0"/>
              <w:ind w:right="20"/>
              <w:jc w:val="left"/>
              <w:rPr>
                <w:b/>
                <w:bCs/>
                <w:kern w:val="0"/>
              </w:rPr>
            </w:pPr>
            <w:r w:rsidRPr="002F5F3A">
              <w:rPr>
                <w:b/>
                <w:bCs/>
                <w:kern w:val="0"/>
              </w:rPr>
              <w:t>Description</w:t>
            </w:r>
          </w:p>
        </w:tc>
      </w:tr>
      <w:tr w:rsidR="00490D42" w:rsidRPr="00C235A5" w14:paraId="3B2A7CF0" w14:textId="77777777" w:rsidTr="007037AB">
        <w:tc>
          <w:tcPr>
            <w:tcW w:w="1990" w:type="dxa"/>
          </w:tcPr>
          <w:p w14:paraId="1737197F" w14:textId="77777777" w:rsidR="00490D42" w:rsidRPr="002F5F3A" w:rsidRDefault="00490D42" w:rsidP="00674DF3">
            <w:pPr>
              <w:wordWrap/>
              <w:adjustRightInd w:val="0"/>
              <w:ind w:right="20"/>
              <w:rPr>
                <w:kern w:val="0"/>
              </w:rPr>
            </w:pPr>
            <w:r w:rsidRPr="002F5F3A">
              <w:rPr>
                <w:kern w:val="0"/>
              </w:rPr>
              <w:t>Hello timer</w:t>
            </w:r>
          </w:p>
        </w:tc>
        <w:tc>
          <w:tcPr>
            <w:tcW w:w="7166" w:type="dxa"/>
          </w:tcPr>
          <w:p w14:paraId="37D9D76F" w14:textId="77777777" w:rsidR="00490D42" w:rsidRPr="002F5F3A" w:rsidRDefault="00490D42" w:rsidP="00674DF3">
            <w:pPr>
              <w:wordWrap/>
              <w:adjustRightInd w:val="0"/>
              <w:ind w:right="20"/>
              <w:rPr>
                <w:kern w:val="0"/>
              </w:rPr>
            </w:pPr>
            <w:r w:rsidRPr="002F5F3A">
              <w:rPr>
                <w:kern w:val="0"/>
              </w:rPr>
              <w:t xml:space="preserve">Decides the interval that the switch transmits Hello message to other switches </w:t>
            </w:r>
          </w:p>
        </w:tc>
      </w:tr>
      <w:tr w:rsidR="00490D42" w:rsidRPr="00C235A5" w14:paraId="51635874" w14:textId="77777777" w:rsidTr="007037AB">
        <w:tc>
          <w:tcPr>
            <w:tcW w:w="1990" w:type="dxa"/>
          </w:tcPr>
          <w:p w14:paraId="6807E531" w14:textId="77777777" w:rsidR="00490D42" w:rsidRPr="002F5F3A" w:rsidRDefault="00490D42" w:rsidP="00674DF3">
            <w:pPr>
              <w:wordWrap/>
              <w:adjustRightInd w:val="0"/>
              <w:ind w:right="20"/>
              <w:rPr>
                <w:kern w:val="0"/>
              </w:rPr>
            </w:pPr>
            <w:r w:rsidRPr="002F5F3A">
              <w:rPr>
                <w:kern w:val="0"/>
              </w:rPr>
              <w:t>Forward-delay timer</w:t>
            </w:r>
          </w:p>
        </w:tc>
        <w:tc>
          <w:tcPr>
            <w:tcW w:w="7166" w:type="dxa"/>
          </w:tcPr>
          <w:p w14:paraId="11F0791F" w14:textId="77777777" w:rsidR="00490D42" w:rsidRPr="002F5F3A" w:rsidRDefault="00490D42" w:rsidP="00674DF3">
            <w:pPr>
              <w:wordWrap/>
              <w:adjustRightInd w:val="0"/>
              <w:ind w:right="20"/>
              <w:rPr>
                <w:kern w:val="0"/>
              </w:rPr>
            </w:pPr>
            <w:r w:rsidRPr="002F5F3A">
              <w:rPr>
                <w:kern w:val="0"/>
              </w:rPr>
              <w:t xml:space="preserve">Decides how long the interface is in listening and learning state before forwarding </w:t>
            </w:r>
          </w:p>
        </w:tc>
      </w:tr>
      <w:tr w:rsidR="00490D42" w:rsidRPr="00C235A5" w14:paraId="48413549" w14:textId="77777777" w:rsidTr="007037AB">
        <w:tc>
          <w:tcPr>
            <w:tcW w:w="1990" w:type="dxa"/>
          </w:tcPr>
          <w:p w14:paraId="6B452AD6" w14:textId="77777777" w:rsidR="00490D42" w:rsidRPr="002F5F3A" w:rsidRDefault="00490D42" w:rsidP="00674DF3">
            <w:pPr>
              <w:wordWrap/>
              <w:adjustRightInd w:val="0"/>
              <w:ind w:right="20"/>
              <w:rPr>
                <w:kern w:val="0"/>
              </w:rPr>
            </w:pPr>
            <w:r w:rsidRPr="002F5F3A">
              <w:rPr>
                <w:kern w:val="0"/>
              </w:rPr>
              <w:t>Maximum-age timer</w:t>
            </w:r>
          </w:p>
        </w:tc>
        <w:tc>
          <w:tcPr>
            <w:tcW w:w="7166" w:type="dxa"/>
          </w:tcPr>
          <w:p w14:paraId="578945A2" w14:textId="77777777" w:rsidR="00490D42" w:rsidRPr="002F5F3A" w:rsidRDefault="00490D42" w:rsidP="00674DF3">
            <w:pPr>
              <w:keepNext/>
              <w:wordWrap/>
              <w:adjustRightInd w:val="0"/>
              <w:ind w:right="20"/>
              <w:rPr>
                <w:kern w:val="0"/>
              </w:rPr>
            </w:pPr>
            <w:r w:rsidRPr="002F5F3A">
              <w:rPr>
                <w:kern w:val="0"/>
              </w:rPr>
              <w:t xml:space="preserve">Decides the amount of time the switch stores received protocol information </w:t>
            </w:r>
          </w:p>
        </w:tc>
      </w:tr>
    </w:tbl>
    <w:p w14:paraId="08A61EC5" w14:textId="77777777" w:rsidR="00490D42" w:rsidRPr="00C235A5" w:rsidRDefault="00490D42" w:rsidP="00674DF3">
      <w:pPr>
        <w:pStyle w:val="3"/>
        <w:ind w:left="0" w:right="20"/>
      </w:pPr>
      <w:bookmarkStart w:id="2771" w:name="_Toc73427989"/>
      <w:bookmarkStart w:id="2772" w:name="_Toc252889003"/>
      <w:bookmarkStart w:id="2773" w:name="_Toc277779545"/>
      <w:bookmarkStart w:id="2774" w:name="_Toc444695137"/>
      <w:r w:rsidRPr="00E9530C">
        <w:t>Creating</w:t>
      </w:r>
      <w:r w:rsidRPr="00C235A5">
        <w:t xml:space="preserve"> the Spanning-Tree Topology</w:t>
      </w:r>
      <w:bookmarkEnd w:id="2771"/>
      <w:bookmarkEnd w:id="2772"/>
      <w:bookmarkEnd w:id="2773"/>
      <w:bookmarkEnd w:id="2774"/>
    </w:p>
    <w:p w14:paraId="67F71899" w14:textId="77777777" w:rsidR="00490D42" w:rsidRPr="002F5F3A" w:rsidRDefault="00490D42" w:rsidP="00674DF3">
      <w:pPr>
        <w:pStyle w:val="a3"/>
        <w:ind w:left="0" w:right="20"/>
      </w:pPr>
      <w:r w:rsidRPr="002F5F3A">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C235A5" w:rsidRDefault="00E9530C" w:rsidP="00674DF3">
      <w:pPr>
        <w:keepNext/>
        <w:wordWrap/>
        <w:adjustRightInd w:val="0"/>
        <w:ind w:leftChars="945" w:left="1701" w:right="20"/>
        <w:jc w:val="left"/>
        <w:rPr>
          <w:rFonts w:ascii="굴림" w:eastAsia="굴림" w:hAnsi="굴림"/>
        </w:rPr>
      </w:pPr>
      <w:r>
        <w:rPr>
          <w:noProof/>
        </w:rPr>
        <w:lastRenderedPageBreak/>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C235A5" w:rsidRDefault="000B7D52" w:rsidP="00674DF3">
      <w:pPr>
        <w:pStyle w:val="afffff3"/>
        <w:ind w:left="0" w:right="20"/>
        <w:rPr>
          <w:color w:val="000000"/>
          <w:kern w:val="0"/>
        </w:rPr>
      </w:pPr>
      <w:bookmarkStart w:id="2775" w:name="_Toc363228578"/>
      <w:bookmarkStart w:id="2776" w:name="_Toc252889044"/>
      <w:bookmarkStart w:id="2777" w:name="_Toc277779529"/>
      <w:bookmarkStart w:id="2778" w:name="_Toc391575482"/>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proofErr w:type="gramStart"/>
      <w:r w:rsidR="00D52C4A">
        <w:rPr>
          <w:noProof/>
        </w:rPr>
        <w:t>27</w:t>
      </w:r>
      <w:r w:rsidR="00D52C4A">
        <w:fldChar w:fldCharType="end"/>
      </w:r>
      <w:r w:rsidR="00D52C4A">
        <w:rPr>
          <w:rFonts w:hint="eastAsia"/>
        </w:rPr>
        <w:t xml:space="preserve"> </w:t>
      </w:r>
      <w:r w:rsidR="00490D42" w:rsidRPr="00C235A5">
        <w:t xml:space="preserve">Spanning-Tree </w:t>
      </w:r>
      <w:bookmarkEnd w:id="2775"/>
      <w:bookmarkEnd w:id="2776"/>
      <w:r w:rsidR="00490D42" w:rsidRPr="002F5F3A">
        <w:t>Topology</w:t>
      </w:r>
      <w:bookmarkEnd w:id="2777"/>
      <w:bookmarkEnd w:id="2778"/>
      <w:proofErr w:type="gramEnd"/>
    </w:p>
    <w:p w14:paraId="6CAF7D60" w14:textId="77777777" w:rsidR="00490D42" w:rsidRPr="002F5F3A" w:rsidRDefault="00490D42" w:rsidP="00674DF3">
      <w:pPr>
        <w:pStyle w:val="a3"/>
        <w:ind w:left="0" w:right="20"/>
      </w:pPr>
      <w:r w:rsidRPr="002F5F3A">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2F5F3A" w:rsidRDefault="00490D42" w:rsidP="00674DF3">
      <w:pPr>
        <w:pStyle w:val="a3"/>
        <w:ind w:left="0" w:right="20"/>
      </w:pPr>
      <w:r w:rsidRPr="002F5F3A">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C235A5" w:rsidRDefault="00490D42" w:rsidP="00674DF3">
      <w:pPr>
        <w:pStyle w:val="3"/>
        <w:ind w:left="0" w:right="20"/>
      </w:pPr>
      <w:bookmarkStart w:id="2779" w:name="_Toc361679446"/>
      <w:bookmarkStart w:id="2780" w:name="_Toc73428008"/>
      <w:bookmarkStart w:id="2781" w:name="_Toc74378709"/>
      <w:bookmarkStart w:id="2782" w:name="_Toc252889004"/>
      <w:bookmarkStart w:id="2783" w:name="_Toc444695138"/>
      <w:r w:rsidRPr="00C235A5">
        <w:t xml:space="preserve">Spanning-Tree </w:t>
      </w:r>
      <w:r w:rsidRPr="00E9530C">
        <w:t>Interface</w:t>
      </w:r>
      <w:r w:rsidRPr="00C235A5">
        <w:t xml:space="preserve"> States</w:t>
      </w:r>
      <w:bookmarkEnd w:id="2779"/>
      <w:bookmarkEnd w:id="2780"/>
      <w:bookmarkEnd w:id="2781"/>
      <w:bookmarkEnd w:id="2782"/>
      <w:bookmarkEnd w:id="2783"/>
    </w:p>
    <w:p w14:paraId="27EF52E9" w14:textId="77777777" w:rsidR="00490D42" w:rsidRDefault="00490D42" w:rsidP="00674DF3">
      <w:pPr>
        <w:pStyle w:val="a3"/>
        <w:ind w:left="0" w:right="20"/>
      </w:pPr>
      <w:r w:rsidRPr="002F5F3A">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77777777" w:rsidR="00490D42" w:rsidRDefault="00490D42" w:rsidP="00674DF3">
      <w:pPr>
        <w:pStyle w:val="a3"/>
        <w:ind w:left="0" w:right="20"/>
      </w:pPr>
      <w:r w:rsidRPr="002F5F3A">
        <w:t>The following shows the states of each Layer 2 interface of the switch enabling spanning tree:</w:t>
      </w:r>
    </w:p>
    <w:p w14:paraId="4690AFEF" w14:textId="77777777" w:rsidR="00490D42" w:rsidRPr="00E9530C" w:rsidRDefault="00490D42" w:rsidP="00674DF3">
      <w:pPr>
        <w:pStyle w:val="Randomlist"/>
        <w:tabs>
          <w:tab w:val="clear" w:pos="3968"/>
          <w:tab w:val="num" w:pos="1980"/>
          <w:tab w:val="num" w:pos="3320"/>
        </w:tabs>
        <w:ind w:left="0" w:right="20" w:hanging="403"/>
      </w:pPr>
      <w:r w:rsidRPr="00E9530C">
        <w:t xml:space="preserve">Blocking </w:t>
      </w:r>
      <w:r w:rsidRPr="00E9530C">
        <w:t>–</w:t>
      </w:r>
      <w:r w:rsidRPr="00E9530C">
        <w:t xml:space="preserve"> The </w:t>
      </w:r>
      <w:r w:rsidRPr="002F5F3A">
        <w:t>interface does not forward any frames.</w:t>
      </w:r>
    </w:p>
    <w:p w14:paraId="37BA2B88" w14:textId="77777777" w:rsidR="00490D42" w:rsidRPr="00E9530C" w:rsidRDefault="00490D42" w:rsidP="00674DF3">
      <w:pPr>
        <w:pStyle w:val="Randomlist"/>
        <w:tabs>
          <w:tab w:val="clear" w:pos="3968"/>
          <w:tab w:val="num" w:pos="1980"/>
          <w:tab w:val="num" w:pos="3320"/>
        </w:tabs>
        <w:ind w:left="0" w:right="20" w:hanging="403"/>
      </w:pPr>
      <w:r w:rsidRPr="00E9530C">
        <w:t xml:space="preserve">Listening </w:t>
      </w:r>
      <w:r w:rsidRPr="00E9530C">
        <w:t>–</w:t>
      </w:r>
      <w:r w:rsidRPr="00E9530C">
        <w:t xml:space="preserve"> The state succeeding the </w:t>
      </w:r>
      <w:r w:rsidRPr="002F5F3A">
        <w:t>blocking state when the interface decides to forward frames.</w:t>
      </w:r>
    </w:p>
    <w:p w14:paraId="7C24D3B9" w14:textId="77777777" w:rsidR="00490D42" w:rsidRPr="00E9530C" w:rsidRDefault="00490D42" w:rsidP="00674DF3">
      <w:pPr>
        <w:pStyle w:val="Randomlist"/>
        <w:tabs>
          <w:tab w:val="clear" w:pos="3968"/>
          <w:tab w:val="num" w:pos="1980"/>
          <w:tab w:val="num" w:pos="3320"/>
        </w:tabs>
        <w:ind w:left="0" w:right="20" w:hanging="403"/>
      </w:pPr>
      <w:r w:rsidRPr="00E9530C">
        <w:t xml:space="preserve">Learning </w:t>
      </w:r>
      <w:r w:rsidRPr="00E9530C">
        <w:t>–</w:t>
      </w:r>
      <w:r w:rsidRPr="00E9530C">
        <w:t xml:space="preserve"> The interface is ready to forward frames. MAC learning is carried out in this state.</w:t>
      </w:r>
    </w:p>
    <w:p w14:paraId="2BDB5FD0" w14:textId="77777777" w:rsidR="00490D42" w:rsidRPr="00E9530C" w:rsidRDefault="00490D42" w:rsidP="00674DF3">
      <w:pPr>
        <w:pStyle w:val="Randomlist"/>
        <w:tabs>
          <w:tab w:val="clear" w:pos="3968"/>
          <w:tab w:val="num" w:pos="1980"/>
          <w:tab w:val="num" w:pos="3320"/>
        </w:tabs>
        <w:ind w:left="0" w:right="20" w:hanging="403"/>
      </w:pPr>
      <w:r w:rsidRPr="00E9530C">
        <w:t xml:space="preserve">Forwarding </w:t>
      </w:r>
      <w:r w:rsidRPr="00E9530C">
        <w:t>–</w:t>
      </w:r>
      <w:r w:rsidRPr="00E9530C">
        <w:t xml:space="preserve"> The interface forwards frames.</w:t>
      </w:r>
    </w:p>
    <w:p w14:paraId="19F76EEE" w14:textId="77777777" w:rsidR="00490D42" w:rsidRPr="00E9530C" w:rsidRDefault="00490D42" w:rsidP="00674DF3">
      <w:pPr>
        <w:pStyle w:val="Randomlist"/>
        <w:tabs>
          <w:tab w:val="clear" w:pos="3968"/>
          <w:tab w:val="num" w:pos="1980"/>
          <w:tab w:val="num" w:pos="3320"/>
        </w:tabs>
        <w:ind w:left="0" w:right="20" w:hanging="403"/>
      </w:pPr>
      <w:r w:rsidRPr="00E9530C">
        <w:t xml:space="preserve">Disabled </w:t>
      </w:r>
      <w:r w:rsidRPr="00E9530C">
        <w:t>–</w:t>
      </w:r>
      <w:r w:rsidRPr="00E9530C">
        <w:t xml:space="preserve"> The interface does not participate in the spanning tree because the port is shutdown state, or no link is available for the port, or there is no spanning-tree instance under execution.</w:t>
      </w:r>
    </w:p>
    <w:p w14:paraId="44675510" w14:textId="77777777" w:rsidR="00490D42" w:rsidRDefault="00490D42" w:rsidP="00674DF3">
      <w:pPr>
        <w:pStyle w:val="a3"/>
        <w:ind w:left="0" w:right="20"/>
        <w:rPr>
          <w:kern w:val="0"/>
        </w:rPr>
      </w:pPr>
      <w:r w:rsidRPr="002F5F3A">
        <w:t>An interface can change its state as follows</w:t>
      </w:r>
      <w:r w:rsidRPr="002F5F3A">
        <w:rPr>
          <w:kern w:val="0"/>
        </w:rPr>
        <w:t>:</w:t>
      </w:r>
    </w:p>
    <w:p w14:paraId="4B370DEB" w14:textId="77777777" w:rsidR="00490D42" w:rsidRPr="00E9530C" w:rsidRDefault="00490D42" w:rsidP="00674DF3">
      <w:pPr>
        <w:pStyle w:val="Randomlist"/>
        <w:tabs>
          <w:tab w:val="clear" w:pos="3968"/>
          <w:tab w:val="num" w:pos="1980"/>
          <w:tab w:val="num" w:pos="3320"/>
        </w:tabs>
        <w:ind w:left="0" w:right="20" w:hanging="403"/>
      </w:pPr>
      <w:r w:rsidRPr="00E9530C">
        <w:t>From initial state to blocking state</w:t>
      </w:r>
    </w:p>
    <w:p w14:paraId="1A1DD8AD" w14:textId="77777777" w:rsidR="00490D42" w:rsidRPr="00E9530C" w:rsidRDefault="00490D42" w:rsidP="00674DF3">
      <w:pPr>
        <w:pStyle w:val="Randomlist"/>
        <w:tabs>
          <w:tab w:val="clear" w:pos="3968"/>
          <w:tab w:val="num" w:pos="1980"/>
          <w:tab w:val="num" w:pos="3320"/>
        </w:tabs>
        <w:ind w:left="0" w:right="20" w:hanging="403"/>
      </w:pPr>
      <w:r w:rsidRPr="00E9530C">
        <w:t>From blocking state to listening or disabled state</w:t>
      </w:r>
    </w:p>
    <w:p w14:paraId="060E1255" w14:textId="77777777" w:rsidR="00490D42" w:rsidRPr="00E9530C" w:rsidRDefault="00490D42" w:rsidP="00674DF3">
      <w:pPr>
        <w:pStyle w:val="Randomlist"/>
        <w:tabs>
          <w:tab w:val="clear" w:pos="3968"/>
          <w:tab w:val="num" w:pos="1980"/>
          <w:tab w:val="num" w:pos="3320"/>
        </w:tabs>
        <w:ind w:left="0" w:right="20" w:hanging="403"/>
      </w:pPr>
      <w:r w:rsidRPr="00E9530C">
        <w:t>From listening state to learning or disabled state</w:t>
      </w:r>
    </w:p>
    <w:p w14:paraId="64E2042B" w14:textId="77777777" w:rsidR="00490D42" w:rsidRPr="00E9530C" w:rsidRDefault="00490D42" w:rsidP="00674DF3">
      <w:pPr>
        <w:pStyle w:val="Randomlist"/>
        <w:tabs>
          <w:tab w:val="clear" w:pos="3968"/>
          <w:tab w:val="num" w:pos="1980"/>
          <w:tab w:val="num" w:pos="3320"/>
        </w:tabs>
        <w:ind w:left="0" w:right="20" w:hanging="403"/>
      </w:pPr>
      <w:r w:rsidRPr="00E9530C">
        <w:t>From learning state to forwarding or disabled state</w:t>
      </w:r>
    </w:p>
    <w:p w14:paraId="4DC6D5CA" w14:textId="77777777" w:rsidR="00490D42" w:rsidRPr="00E9530C" w:rsidRDefault="00490D42" w:rsidP="00674DF3">
      <w:pPr>
        <w:pStyle w:val="Randomlist"/>
        <w:tabs>
          <w:tab w:val="clear" w:pos="3968"/>
          <w:tab w:val="num" w:pos="1980"/>
          <w:tab w:val="num" w:pos="3320"/>
        </w:tabs>
        <w:ind w:left="0" w:right="20" w:hanging="403"/>
      </w:pPr>
      <w:r w:rsidRPr="00E9530C">
        <w:t>From forwarding state to disabled state</w:t>
      </w:r>
    </w:p>
    <w:p w14:paraId="60047D00" w14:textId="77777777" w:rsidR="00AF27EE" w:rsidRDefault="00AF27EE" w:rsidP="00674DF3">
      <w:pPr>
        <w:pStyle w:val="a3"/>
        <w:ind w:left="0" w:right="20"/>
      </w:pPr>
    </w:p>
    <w:p w14:paraId="273C41F1" w14:textId="77777777" w:rsidR="00AF27EE" w:rsidRDefault="00AF27EE" w:rsidP="00674DF3">
      <w:pPr>
        <w:pStyle w:val="a3"/>
        <w:ind w:left="0" w:right="20"/>
      </w:pPr>
    </w:p>
    <w:p w14:paraId="4DBA8554" w14:textId="77777777" w:rsidR="00AF27EE" w:rsidRDefault="00AF27EE" w:rsidP="00674DF3">
      <w:pPr>
        <w:pStyle w:val="a3"/>
        <w:ind w:left="0" w:right="20"/>
      </w:pPr>
    </w:p>
    <w:p w14:paraId="0799CC00" w14:textId="77777777" w:rsidR="00490D42" w:rsidRDefault="00490D42" w:rsidP="00674DF3">
      <w:pPr>
        <w:pStyle w:val="a3"/>
        <w:ind w:left="0" w:right="20"/>
        <w:rPr>
          <w:rFonts w:ascii="굴림" w:eastAsia="굴림" w:hAnsi="굴림"/>
        </w:rPr>
      </w:pPr>
      <w:r w:rsidRPr="002F5F3A">
        <w:lastRenderedPageBreak/>
        <w:t>The figure bel</w:t>
      </w:r>
      <w:r>
        <w:t>ow shows state transition of an in</w:t>
      </w:r>
      <w:r w:rsidRPr="002F5F3A">
        <w:t>terface.</w:t>
      </w:r>
      <w:r>
        <w:rPr>
          <w:rFonts w:ascii="굴림" w:eastAsia="굴림" w:hAnsi="굴림"/>
        </w:rPr>
        <w:t xml:space="preserve"> </w:t>
      </w:r>
    </w:p>
    <w:p w14:paraId="3233BF5E" w14:textId="77777777" w:rsidR="00490D42" w:rsidRPr="00C235A5" w:rsidRDefault="00E9530C" w:rsidP="00674DF3">
      <w:pPr>
        <w:pStyle w:val="bonmun"/>
        <w:ind w:leftChars="945" w:left="1701" w:right="20"/>
        <w:rPr>
          <w:rFonts w:ascii="굴림" w:eastAsia="굴림" w:hAnsi="굴림"/>
        </w:rPr>
      </w:pPr>
      <w:r>
        <w:rPr>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9B6D22" w:rsidRDefault="000B7D52" w:rsidP="00674DF3">
      <w:pPr>
        <w:pStyle w:val="afffff3"/>
        <w:ind w:left="0" w:right="20"/>
      </w:pPr>
      <w:bookmarkStart w:id="2784" w:name="_Toc277779546"/>
      <w:bookmarkStart w:id="2785" w:name="_Toc363228579"/>
      <w:bookmarkStart w:id="2786" w:name="_Toc73428009"/>
      <w:bookmarkStart w:id="2787" w:name="_Toc391575483"/>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28</w:t>
      </w:r>
      <w:r w:rsidR="00D52C4A">
        <w:fldChar w:fldCharType="end"/>
      </w:r>
      <w:r w:rsidR="00D52C4A">
        <w:rPr>
          <w:rFonts w:hint="eastAsia"/>
        </w:rPr>
        <w:t xml:space="preserve"> </w:t>
      </w:r>
      <w:r w:rsidR="00490D42" w:rsidRPr="00C235A5">
        <w:t>Spanning-Tree Interface States</w:t>
      </w:r>
      <w:bookmarkEnd w:id="2784"/>
      <w:bookmarkEnd w:id="2785"/>
      <w:bookmarkEnd w:id="2786"/>
      <w:bookmarkEnd w:id="2787"/>
    </w:p>
    <w:p w14:paraId="1192972C" w14:textId="77777777" w:rsidR="00490D42" w:rsidRPr="002F5F3A" w:rsidRDefault="00490D42" w:rsidP="00674DF3">
      <w:pPr>
        <w:pStyle w:val="a3"/>
        <w:ind w:left="0" w:right="20"/>
      </w:pPr>
      <w:r w:rsidRPr="002F5F3A">
        <w:t>When STP is enabled, all interfaces of the switch are in blocking state and then go into listening and learning state for a while. In a stabilized spanning tree, each interface is in forwarding state or blocking state.</w:t>
      </w:r>
      <w:r w:rsidR="00E9530C">
        <w:rPr>
          <w:rFonts w:hint="eastAsia"/>
        </w:rPr>
        <w:t xml:space="preserve"> </w:t>
      </w:r>
      <w:r w:rsidRPr="002F5F3A">
        <w:t>If the spanning-tree algorithm decides to set a Layer 2 interface to forwarding state, the following process occurs:</w:t>
      </w:r>
    </w:p>
    <w:p w14:paraId="3FBE3D63" w14:textId="77777777" w:rsidR="00490D42" w:rsidRPr="002F5F3A" w:rsidRDefault="00490D42" w:rsidP="00674DF3">
      <w:pPr>
        <w:pStyle w:val="Orderlist"/>
        <w:numPr>
          <w:ilvl w:val="0"/>
          <w:numId w:val="8"/>
        </w:numPr>
        <w:spacing w:after="100"/>
        <w:ind w:left="0" w:right="20" w:hanging="284"/>
      </w:pPr>
      <w:r w:rsidRPr="002F5F3A">
        <w:t>Receiving the protocol information to set the interface to forwarding state, the interface goes into listening state.</w:t>
      </w:r>
    </w:p>
    <w:p w14:paraId="0045E6F8" w14:textId="77777777" w:rsidR="00490D42" w:rsidRDefault="00490D42" w:rsidP="00674DF3">
      <w:pPr>
        <w:pStyle w:val="Orderlist"/>
        <w:numPr>
          <w:ilvl w:val="0"/>
          <w:numId w:val="8"/>
        </w:numPr>
        <w:spacing w:after="100"/>
        <w:ind w:left="0" w:right="20" w:hanging="284"/>
      </w:pPr>
      <w:r w:rsidRPr="002F5F3A">
        <w:t>Upon forward-delay time out, the spanning tree lets the interface go into learning state and sets</w:t>
      </w:r>
      <w:r>
        <w:t xml:space="preserve"> the forward-delay timer again.</w:t>
      </w:r>
      <w:r>
        <w:rPr>
          <w:rFonts w:hint="eastAsia"/>
        </w:rPr>
        <w:t xml:space="preserve"> </w:t>
      </w:r>
    </w:p>
    <w:p w14:paraId="14BA7011" w14:textId="77777777" w:rsidR="00490D42" w:rsidRPr="002F5F3A" w:rsidRDefault="00490D42" w:rsidP="00674DF3">
      <w:pPr>
        <w:pStyle w:val="Orderlist"/>
        <w:numPr>
          <w:ilvl w:val="0"/>
          <w:numId w:val="8"/>
        </w:numPr>
        <w:spacing w:after="100"/>
        <w:ind w:left="0" w:right="20" w:hanging="284"/>
      </w:pPr>
      <w:r w:rsidRPr="002F5F3A">
        <w:t>In learning state, the interface blocks forwarding while learning MAC address of the end station.</w:t>
      </w:r>
    </w:p>
    <w:p w14:paraId="4F6A09F4" w14:textId="77777777" w:rsidR="00490D42" w:rsidRPr="002F5F3A" w:rsidRDefault="00490D42" w:rsidP="00674DF3">
      <w:pPr>
        <w:pStyle w:val="Orderlist"/>
        <w:numPr>
          <w:ilvl w:val="0"/>
          <w:numId w:val="8"/>
        </w:numPr>
        <w:spacing w:after="100"/>
        <w:ind w:left="0" w:right="20" w:hanging="284"/>
      </w:pPr>
      <w:r w:rsidRPr="002F5F3A">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C235A5"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2F5F3A" w:rsidRDefault="00674DF3" w:rsidP="00674DF3">
            <w:pPr>
              <w:pStyle w:val="ac"/>
            </w:pPr>
            <w:r w:rsidRPr="002F5F3A">
              <w:t>Item</w:t>
            </w:r>
          </w:p>
        </w:tc>
        <w:tc>
          <w:tcPr>
            <w:tcW w:w="7028" w:type="dxa"/>
          </w:tcPr>
          <w:p w14:paraId="2B3B60D7" w14:textId="77777777" w:rsidR="00674DF3" w:rsidRPr="002F5F3A" w:rsidRDefault="00674DF3" w:rsidP="00674DF3">
            <w:pPr>
              <w:wordWrap/>
              <w:adjustRightInd w:val="0"/>
              <w:spacing w:line="240" w:lineRule="auto"/>
              <w:ind w:right="20"/>
              <w:rPr>
                <w:b/>
                <w:kern w:val="0"/>
              </w:rPr>
            </w:pPr>
            <w:r w:rsidRPr="002F5F3A">
              <w:rPr>
                <w:b/>
                <w:kern w:val="0"/>
              </w:rPr>
              <w:t>Description</w:t>
            </w:r>
          </w:p>
        </w:tc>
      </w:tr>
      <w:tr w:rsidR="00674DF3" w:rsidRPr="00C235A5" w14:paraId="3D203BBA" w14:textId="77777777" w:rsidTr="00674DF3">
        <w:tc>
          <w:tcPr>
            <w:tcW w:w="1630" w:type="dxa"/>
          </w:tcPr>
          <w:p w14:paraId="101F1EE9" w14:textId="77777777" w:rsidR="00674DF3" w:rsidRPr="002F5F3A" w:rsidRDefault="00674DF3" w:rsidP="00674DF3">
            <w:pPr>
              <w:pStyle w:val="ac"/>
            </w:pPr>
            <w:r w:rsidRPr="002F5F3A">
              <w:t>Blocking State</w:t>
            </w:r>
          </w:p>
        </w:tc>
        <w:tc>
          <w:tcPr>
            <w:tcW w:w="7028" w:type="dxa"/>
          </w:tcPr>
          <w:p w14:paraId="14F197D4"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2F5F3A" w:rsidRDefault="00674DF3" w:rsidP="00674DF3">
            <w:pPr>
              <w:wordWrap/>
              <w:autoSpaceDE w:val="0"/>
              <w:autoSpaceDN w:val="0"/>
              <w:adjustRightInd w:val="0"/>
              <w:snapToGrid/>
              <w:spacing w:line="240" w:lineRule="auto"/>
              <w:ind w:right="20"/>
              <w:jc w:val="left"/>
              <w:rPr>
                <w:kern w:val="0"/>
              </w:rPr>
            </w:pPr>
          </w:p>
          <w:p w14:paraId="0E77F576"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blocking state:</w:t>
            </w:r>
          </w:p>
          <w:p w14:paraId="2B106D89"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3046E70E"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2B1AC619"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D2E87E5"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731ECB1E" w14:textId="77777777" w:rsidTr="00674DF3">
        <w:tc>
          <w:tcPr>
            <w:tcW w:w="1630" w:type="dxa"/>
          </w:tcPr>
          <w:p w14:paraId="18A018C1" w14:textId="77777777" w:rsidR="00674DF3" w:rsidRPr="002F5F3A" w:rsidRDefault="00674DF3" w:rsidP="00674DF3">
            <w:pPr>
              <w:pStyle w:val="ac"/>
            </w:pPr>
            <w:r w:rsidRPr="002F5F3A">
              <w:t>Listening State</w:t>
            </w:r>
          </w:p>
        </w:tc>
        <w:tc>
          <w:tcPr>
            <w:tcW w:w="7028" w:type="dxa"/>
          </w:tcPr>
          <w:p w14:paraId="50E250D8"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Listening state comes after the blocking state. If an interface decides to forward the frames, it goes into listening state.</w:t>
            </w:r>
          </w:p>
          <w:p w14:paraId="1544592B" w14:textId="77777777" w:rsidR="00674DF3" w:rsidRPr="002F5F3A" w:rsidRDefault="00674DF3" w:rsidP="00674DF3">
            <w:pPr>
              <w:wordWrap/>
              <w:autoSpaceDE w:val="0"/>
              <w:autoSpaceDN w:val="0"/>
              <w:adjustRightInd w:val="0"/>
              <w:snapToGrid/>
              <w:spacing w:line="240" w:lineRule="auto"/>
              <w:ind w:right="20"/>
              <w:jc w:val="left"/>
              <w:rPr>
                <w:kern w:val="0"/>
              </w:rPr>
            </w:pPr>
          </w:p>
          <w:p w14:paraId="7A1D934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listening state:</w:t>
            </w:r>
          </w:p>
          <w:p w14:paraId="5BA7B74D"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4C2FDAEA"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2EE29F5"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65CC8BDF"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5CB84D50" w14:textId="77777777" w:rsidTr="00674DF3">
        <w:tc>
          <w:tcPr>
            <w:tcW w:w="1630" w:type="dxa"/>
          </w:tcPr>
          <w:p w14:paraId="7F632752" w14:textId="77777777" w:rsidR="00674DF3" w:rsidRPr="002F5F3A" w:rsidRDefault="00674DF3" w:rsidP="00674DF3">
            <w:pPr>
              <w:pStyle w:val="ac"/>
            </w:pPr>
            <w:r w:rsidRPr="002F5F3A">
              <w:t>Learning State</w:t>
            </w:r>
          </w:p>
        </w:tc>
        <w:tc>
          <w:tcPr>
            <w:tcW w:w="7028" w:type="dxa"/>
          </w:tcPr>
          <w:p w14:paraId="19E86483"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learning state, a Layer 2 interface is ready to forward frames. The interface goes from listening state to learning state.</w:t>
            </w:r>
          </w:p>
          <w:p w14:paraId="0364A27A" w14:textId="77777777" w:rsidR="00674DF3" w:rsidRPr="002F5F3A" w:rsidRDefault="00674DF3" w:rsidP="00674DF3">
            <w:pPr>
              <w:wordWrap/>
              <w:autoSpaceDE w:val="0"/>
              <w:autoSpaceDN w:val="0"/>
              <w:adjustRightInd w:val="0"/>
              <w:snapToGrid/>
              <w:spacing w:line="240" w:lineRule="auto"/>
              <w:ind w:right="20"/>
              <w:jc w:val="left"/>
              <w:rPr>
                <w:kern w:val="0"/>
              </w:rPr>
            </w:pPr>
          </w:p>
          <w:p w14:paraId="46B9CE3A"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lastRenderedPageBreak/>
              <w:t>In learning state, an interface acts as follows:</w:t>
            </w:r>
          </w:p>
          <w:p w14:paraId="612971D7"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0E013F18"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60DE241A"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451BF5FA" w14:textId="77777777" w:rsidR="00674DF3" w:rsidRPr="002F5F3A" w:rsidRDefault="00674DF3" w:rsidP="00674DF3">
            <w:pPr>
              <w:pStyle w:val="ac"/>
            </w:pPr>
            <w:r>
              <w:rPr>
                <w:kern w:val="0"/>
              </w:rPr>
              <w:t xml:space="preserve">    </w:t>
            </w:r>
            <w:r w:rsidRPr="002F5F3A">
              <w:rPr>
                <w:kern w:val="0"/>
              </w:rPr>
              <w:t>Receives BPDUs</w:t>
            </w:r>
          </w:p>
        </w:tc>
      </w:tr>
      <w:tr w:rsidR="00674DF3" w:rsidRPr="00C235A5" w14:paraId="379DBE6F" w14:textId="77777777" w:rsidTr="00674DF3">
        <w:tc>
          <w:tcPr>
            <w:tcW w:w="1630" w:type="dxa"/>
          </w:tcPr>
          <w:p w14:paraId="257AD992" w14:textId="77777777" w:rsidR="00674DF3" w:rsidRPr="002F5F3A" w:rsidRDefault="00674DF3" w:rsidP="00674DF3">
            <w:pPr>
              <w:pStyle w:val="ac"/>
            </w:pPr>
            <w:r w:rsidRPr="002F5F3A">
              <w:lastRenderedPageBreak/>
              <w:t>Forwarding State</w:t>
            </w:r>
          </w:p>
        </w:tc>
        <w:tc>
          <w:tcPr>
            <w:tcW w:w="7028" w:type="dxa"/>
          </w:tcPr>
          <w:p w14:paraId="74F971E7" w14:textId="77777777" w:rsidR="00674DF3" w:rsidRPr="002F5F3A" w:rsidRDefault="00674DF3" w:rsidP="00674DF3">
            <w:pPr>
              <w:pStyle w:val="ac"/>
            </w:pPr>
          </w:p>
          <w:p w14:paraId="2093B025"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 xml:space="preserve">In forwarding state, a Layer 2 interface forwards frames. The interface goes from learning state to forwarding state. </w:t>
            </w:r>
          </w:p>
          <w:p w14:paraId="5CD92D6B" w14:textId="77777777"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forwarding state, an interface acts as follows:</w:t>
            </w:r>
          </w:p>
          <w:p w14:paraId="12B041A2" w14:textId="77777777" w:rsidR="00674DF3" w:rsidRPr="002F5F3A" w:rsidRDefault="00674DF3" w:rsidP="00674DF3">
            <w:pPr>
              <w:pStyle w:val="RanTable"/>
              <w:ind w:left="0" w:right="20"/>
              <w:rPr>
                <w:kern w:val="0"/>
              </w:rPr>
            </w:pPr>
            <w:r>
              <w:rPr>
                <w:kern w:val="0"/>
              </w:rPr>
              <w:t xml:space="preserve">    </w:t>
            </w:r>
            <w:r w:rsidRPr="002F5F3A">
              <w:rPr>
                <w:kern w:val="0"/>
              </w:rPr>
              <w:t>Forwards the frames received through the port</w:t>
            </w:r>
          </w:p>
          <w:p w14:paraId="0ED29C93" w14:textId="77777777" w:rsidR="00674DF3" w:rsidRPr="002F5F3A" w:rsidRDefault="00674DF3" w:rsidP="00674DF3">
            <w:pPr>
              <w:pStyle w:val="RanTable"/>
              <w:ind w:left="0" w:right="20"/>
              <w:rPr>
                <w:kern w:val="0"/>
              </w:rPr>
            </w:pPr>
            <w:r>
              <w:rPr>
                <w:kern w:val="0"/>
              </w:rPr>
              <w:t xml:space="preserve">    </w:t>
            </w:r>
            <w:r w:rsidRPr="002F5F3A">
              <w:rPr>
                <w:kern w:val="0"/>
              </w:rPr>
              <w:t>Forwards the frames switched from other interfaces</w:t>
            </w:r>
          </w:p>
          <w:p w14:paraId="40CD7A23" w14:textId="77777777" w:rsidR="00674DF3" w:rsidRPr="002F5F3A" w:rsidRDefault="00674DF3" w:rsidP="00674DF3">
            <w:pPr>
              <w:pStyle w:val="RanTable"/>
              <w:ind w:left="0" w:right="20"/>
              <w:rPr>
                <w:kern w:val="0"/>
              </w:rPr>
            </w:pPr>
            <w:r>
              <w:rPr>
                <w:kern w:val="0"/>
              </w:rPr>
              <w:t xml:space="preserve">    </w:t>
            </w:r>
            <w:r w:rsidRPr="002F5F3A">
              <w:rPr>
                <w:kern w:val="0"/>
              </w:rPr>
              <w:t>Performs address learning</w:t>
            </w:r>
          </w:p>
          <w:p w14:paraId="25D3562D" w14:textId="77777777"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14:paraId="3B84C604" w14:textId="77777777" w:rsidTr="00674DF3">
        <w:tc>
          <w:tcPr>
            <w:tcW w:w="1630" w:type="dxa"/>
          </w:tcPr>
          <w:p w14:paraId="399F8A1B" w14:textId="77777777" w:rsidR="00674DF3" w:rsidRPr="002F5F3A" w:rsidRDefault="00674DF3" w:rsidP="00674DF3">
            <w:pPr>
              <w:pStyle w:val="ac"/>
            </w:pPr>
            <w:r w:rsidRPr="002F5F3A">
              <w:t>Disable State</w:t>
            </w:r>
          </w:p>
        </w:tc>
        <w:tc>
          <w:tcPr>
            <w:tcW w:w="7028" w:type="dxa"/>
          </w:tcPr>
          <w:p w14:paraId="38820939" w14:textId="77777777" w:rsidR="00674DF3" w:rsidRPr="002F5F3A" w:rsidRDefault="00674DF3" w:rsidP="00674DF3">
            <w:pPr>
              <w:pStyle w:val="ac"/>
            </w:pPr>
          </w:p>
          <w:p w14:paraId="6FA89A42" w14:textId="77777777" w:rsidR="00674DF3" w:rsidRPr="002F5F3A" w:rsidRDefault="00674DF3" w:rsidP="003F797B">
            <w:pPr>
              <w:wordWrap/>
              <w:adjustRightInd w:val="0"/>
              <w:spacing w:afterLines="50" w:after="120" w:line="240" w:lineRule="auto"/>
              <w:ind w:right="20"/>
              <w:rPr>
                <w:kern w:val="0"/>
              </w:rPr>
            </w:pPr>
            <w:r w:rsidRPr="002F5F3A">
              <w:rPr>
                <w:kern w:val="0"/>
              </w:rPr>
              <w:t>In disabled state, a Layer 2 interface does not participate in frame forwarding or spanning tree.</w:t>
            </w:r>
          </w:p>
          <w:p w14:paraId="3232CBEA" w14:textId="77777777" w:rsidR="00674DF3" w:rsidRPr="002F5F3A" w:rsidRDefault="00674DF3" w:rsidP="003F797B">
            <w:pPr>
              <w:wordWrap/>
              <w:adjustRightInd w:val="0"/>
              <w:spacing w:afterLines="50" w:after="120" w:line="240" w:lineRule="auto"/>
              <w:ind w:right="20"/>
              <w:rPr>
                <w:kern w:val="0"/>
              </w:rPr>
            </w:pPr>
            <w:r w:rsidRPr="002F5F3A">
              <w:rPr>
                <w:kern w:val="0"/>
              </w:rPr>
              <w:t>A disabled interface acts as follows:</w:t>
            </w:r>
          </w:p>
          <w:p w14:paraId="61C5A640" w14:textId="77777777"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14:paraId="7687C1B5" w14:textId="77777777"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14:paraId="511F4280" w14:textId="77777777"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14:paraId="37470B2E" w14:textId="77777777" w:rsidR="00674DF3" w:rsidRPr="0020662B" w:rsidRDefault="00674DF3" w:rsidP="00674DF3">
            <w:pPr>
              <w:pStyle w:val="RanTable"/>
              <w:ind w:left="0" w:right="20"/>
              <w:rPr>
                <w:kern w:val="0"/>
              </w:rPr>
            </w:pPr>
            <w:r>
              <w:rPr>
                <w:kern w:val="0"/>
              </w:rPr>
              <w:t xml:space="preserve">    </w:t>
            </w:r>
            <w:r w:rsidRPr="002F5F3A">
              <w:rPr>
                <w:kern w:val="0"/>
              </w:rPr>
              <w:t>Does not receive BPDUs</w:t>
            </w:r>
          </w:p>
        </w:tc>
      </w:tr>
    </w:tbl>
    <w:p w14:paraId="6FAD6D47" w14:textId="77777777" w:rsidR="00490D42" w:rsidRPr="00655275" w:rsidRDefault="00490D42" w:rsidP="00674DF3">
      <w:pPr>
        <w:wordWrap/>
        <w:adjustRightInd w:val="0"/>
        <w:ind w:right="20"/>
        <w:rPr>
          <w:rFonts w:ascii="굴림" w:eastAsia="굴림" w:hAnsi="굴림" w:cs="굴림"/>
          <w:kern w:val="0"/>
        </w:rPr>
      </w:pPr>
    </w:p>
    <w:p w14:paraId="6B463739"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7FC17E6A" w14:textId="77777777"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r w:rsidRPr="00C235A5">
        <w:rPr>
          <w:rFonts w:ascii="굴림" w:eastAsia="굴림" w:hAnsi="굴림"/>
          <w:kern w:val="2"/>
        </w:rPr>
        <w:br w:type="page"/>
      </w:r>
    </w:p>
    <w:p w14:paraId="3D1B9A53" w14:textId="77777777" w:rsidR="00490D42" w:rsidRPr="00C235A5" w:rsidRDefault="00490D42" w:rsidP="0021019A">
      <w:pPr>
        <w:pStyle w:val="2"/>
        <w:ind w:right="20"/>
      </w:pPr>
      <w:bookmarkStart w:id="2788" w:name="_Toc252889005"/>
      <w:bookmarkStart w:id="2789" w:name="_Toc277779547"/>
      <w:bookmarkStart w:id="2790" w:name="_Toc363228580"/>
      <w:bookmarkStart w:id="2791" w:name="_Toc73428010"/>
      <w:bookmarkStart w:id="2792" w:name="_Toc252889006"/>
      <w:bookmarkStart w:id="2793" w:name="_Toc444695139"/>
      <w:r w:rsidRPr="00E9530C">
        <w:lastRenderedPageBreak/>
        <w:t>Understanding</w:t>
      </w:r>
      <w:r w:rsidRPr="00C235A5">
        <w:t xml:space="preserve"> RSTP</w:t>
      </w:r>
      <w:bookmarkEnd w:id="2788"/>
      <w:bookmarkEnd w:id="2789"/>
      <w:bookmarkEnd w:id="2790"/>
      <w:bookmarkEnd w:id="2791"/>
      <w:bookmarkEnd w:id="2792"/>
      <w:bookmarkEnd w:id="2793"/>
    </w:p>
    <w:p w14:paraId="66FC38B1" w14:textId="77777777" w:rsidR="00490D42" w:rsidRPr="002F5F3A" w:rsidRDefault="00490D42" w:rsidP="005C27CF">
      <w:pPr>
        <w:pStyle w:val="a3"/>
        <w:ind w:left="0" w:right="20"/>
      </w:pPr>
      <w:r w:rsidRPr="002F5F3A">
        <w:t xml:space="preserve">RSTP supports rapid convergence of spanning tree for point-to-point connection, which takes less than 1 second (by contrast, 802.1D spanning tree takes 50 seconds maximum by default). </w:t>
      </w:r>
      <w:r w:rsidRPr="002F5F3A">
        <w:rPr>
          <w:kern w:val="0"/>
        </w:rPr>
        <w:t>This feature is efficient for a network which transmits traffic sensitive to delay such as voice and image.</w:t>
      </w:r>
    </w:p>
    <w:p w14:paraId="7517D6A2" w14:textId="77777777" w:rsidR="00490D42" w:rsidRPr="002F5F3A" w:rsidRDefault="00490D42" w:rsidP="005C27CF">
      <w:pPr>
        <w:pStyle w:val="a3"/>
        <w:ind w:left="0" w:right="20"/>
      </w:pPr>
      <w:r w:rsidRPr="002F5F3A">
        <w:t>This section explains the following operations of RSTP:</w:t>
      </w:r>
    </w:p>
    <w:p w14:paraId="2E91FA1E" w14:textId="77777777" w:rsidR="00490D42" w:rsidRPr="002F5F3A" w:rsidRDefault="00490D42" w:rsidP="005C27CF">
      <w:pPr>
        <w:pStyle w:val="Randomlist"/>
        <w:tabs>
          <w:tab w:val="clear" w:pos="3968"/>
          <w:tab w:val="num" w:pos="1980"/>
          <w:tab w:val="num" w:pos="3320"/>
        </w:tabs>
        <w:ind w:left="0" w:right="20" w:hanging="403"/>
      </w:pPr>
      <w:r w:rsidRPr="002F5F3A">
        <w:t>RSTP Overview</w:t>
      </w:r>
    </w:p>
    <w:p w14:paraId="31350EB7" w14:textId="77777777" w:rsidR="00490D42" w:rsidRPr="002F5F3A" w:rsidRDefault="00490D42" w:rsidP="005C27CF">
      <w:pPr>
        <w:pStyle w:val="Randomlist"/>
        <w:tabs>
          <w:tab w:val="clear" w:pos="3968"/>
          <w:tab w:val="num" w:pos="1980"/>
          <w:tab w:val="num" w:pos="3320"/>
        </w:tabs>
        <w:ind w:left="0" w:right="20" w:hanging="403"/>
      </w:pPr>
      <w:r w:rsidRPr="002F5F3A">
        <w:t>Port Roles and the Active Topology</w:t>
      </w:r>
    </w:p>
    <w:p w14:paraId="5B8256B3" w14:textId="77777777" w:rsidR="00490D42" w:rsidRPr="002F5F3A" w:rsidRDefault="00490D42" w:rsidP="005C27CF">
      <w:pPr>
        <w:pStyle w:val="Randomlist"/>
        <w:tabs>
          <w:tab w:val="clear" w:pos="3968"/>
          <w:tab w:val="num" w:pos="1980"/>
          <w:tab w:val="num" w:pos="3320"/>
        </w:tabs>
        <w:ind w:left="0" w:right="20" w:hanging="403"/>
      </w:pPr>
      <w:r w:rsidRPr="002F5F3A">
        <w:t>Rapid Convergence</w:t>
      </w:r>
    </w:p>
    <w:p w14:paraId="3244F129" w14:textId="77777777" w:rsidR="00490D42" w:rsidRPr="002F5F3A" w:rsidRDefault="00490D42" w:rsidP="005C27CF">
      <w:pPr>
        <w:pStyle w:val="Randomlist"/>
        <w:tabs>
          <w:tab w:val="clear" w:pos="3968"/>
          <w:tab w:val="num" w:pos="1980"/>
          <w:tab w:val="num" w:pos="3320"/>
        </w:tabs>
        <w:ind w:left="0" w:right="20" w:hanging="403"/>
      </w:pPr>
      <w:r w:rsidRPr="002F5F3A">
        <w:t>Bridge Protocol Data Unit Format and Processing</w:t>
      </w:r>
    </w:p>
    <w:p w14:paraId="19E48D76" w14:textId="77777777" w:rsidR="00490D42" w:rsidRPr="00C235A5" w:rsidRDefault="00490D42" w:rsidP="005C27CF">
      <w:pPr>
        <w:pStyle w:val="3"/>
        <w:ind w:left="0" w:right="20"/>
      </w:pPr>
      <w:bookmarkStart w:id="2794" w:name="_Toc277779548"/>
      <w:bookmarkStart w:id="2795" w:name="_Toc363228581"/>
      <w:bookmarkStart w:id="2796" w:name="_Toc73428011"/>
      <w:bookmarkStart w:id="2797" w:name="_Toc444695140"/>
      <w:r w:rsidRPr="00D4405C">
        <w:t>RSTP</w:t>
      </w:r>
      <w:r w:rsidRPr="00C235A5">
        <w:t xml:space="preserve"> Overview</w:t>
      </w:r>
      <w:bookmarkEnd w:id="2794"/>
      <w:bookmarkEnd w:id="2795"/>
      <w:bookmarkEnd w:id="2796"/>
      <w:bookmarkEnd w:id="2797"/>
    </w:p>
    <w:p w14:paraId="701399FE" w14:textId="77777777" w:rsidR="00490D42" w:rsidRPr="002F5F3A" w:rsidRDefault="00490D42" w:rsidP="005C27CF">
      <w:pPr>
        <w:pStyle w:val="a3"/>
        <w:ind w:left="0" w:right="20"/>
      </w:pPr>
      <w:r w:rsidRPr="0058697B">
        <w:t>The operation of RSTP provides rapid recovery (in less than 1 second) of connectivity in the case of failure of a switch, switch port, or a LAN. A new root port can transit rapidly to the forwarding port state, and the use of explicit acknowledgements between the switches</w:t>
      </w:r>
      <w:r w:rsidRPr="002F5F3A">
        <w:t xml:space="preserve"> allows the designated ports to transit rapidly to the forwarding port state.</w:t>
      </w:r>
    </w:p>
    <w:p w14:paraId="3B0792F8" w14:textId="77777777" w:rsidR="00490D42" w:rsidRPr="00C235A5" w:rsidRDefault="00490D42" w:rsidP="005C27CF">
      <w:pPr>
        <w:pStyle w:val="3"/>
        <w:ind w:left="0" w:right="20"/>
      </w:pPr>
      <w:bookmarkStart w:id="2798" w:name="_Toc252889007"/>
      <w:bookmarkStart w:id="2799" w:name="_Toc277779549"/>
      <w:bookmarkStart w:id="2800" w:name="_Toc363228582"/>
      <w:bookmarkStart w:id="2801" w:name="_Toc252889046"/>
      <w:bookmarkStart w:id="2802" w:name="_Toc444695141"/>
      <w:r w:rsidRPr="00C235A5">
        <w:t>Port Roles and the Active Topology</w:t>
      </w:r>
      <w:bookmarkEnd w:id="2798"/>
      <w:bookmarkEnd w:id="2799"/>
      <w:bookmarkEnd w:id="2800"/>
      <w:bookmarkEnd w:id="2801"/>
      <w:bookmarkEnd w:id="2802"/>
    </w:p>
    <w:p w14:paraId="2C9E0AF0" w14:textId="77777777" w:rsidR="00490D42" w:rsidRPr="002F5F3A" w:rsidRDefault="00490D42" w:rsidP="005C27CF">
      <w:pPr>
        <w:pStyle w:val="a3"/>
        <w:ind w:left="0" w:right="20"/>
      </w:pPr>
      <w:r w:rsidRPr="002F5F3A">
        <w:t xml:space="preserve">RSTP provides fast recovery of spanning tree by assigning port roles to determine an active topology. Like STP, RSTP selects a switch with the highest switch priority (the smallest priority </w:t>
      </w:r>
      <w:r w:rsidRPr="002F5F3A">
        <w:rPr>
          <w:kern w:val="0"/>
        </w:rPr>
        <w:t>value) as the root switch.</w:t>
      </w:r>
    </w:p>
    <w:p w14:paraId="461660AB" w14:textId="77777777" w:rsidR="00490D42" w:rsidRPr="002F5F3A" w:rsidRDefault="00490D42" w:rsidP="005C27CF">
      <w:pPr>
        <w:pStyle w:val="a3"/>
        <w:ind w:left="0" w:right="20"/>
      </w:pPr>
      <w:r w:rsidRPr="002F5F3A">
        <w:t>RSTP assigns one of following port roles to each port:</w:t>
      </w:r>
    </w:p>
    <w:p w14:paraId="638764E6" w14:textId="77777777" w:rsidR="00490D42" w:rsidRPr="002F5F3A" w:rsidRDefault="00490D42" w:rsidP="005C27CF">
      <w:pPr>
        <w:pStyle w:val="Randomlist"/>
        <w:tabs>
          <w:tab w:val="clear" w:pos="3968"/>
          <w:tab w:val="num" w:pos="1980"/>
          <w:tab w:val="num" w:pos="3320"/>
        </w:tabs>
        <w:ind w:left="0" w:right="20" w:hanging="403"/>
      </w:pPr>
      <w:r w:rsidRPr="002F5F3A">
        <w:t xml:space="preserve">Root port </w:t>
      </w:r>
      <w:r w:rsidRPr="002F5F3A">
        <w:t>–</w:t>
      </w:r>
      <w:r w:rsidRPr="002F5F3A">
        <w:t xml:space="preserve"> It provides the best path (the lowest cost) when the switch forwards packet to the root switch.</w:t>
      </w:r>
    </w:p>
    <w:p w14:paraId="5C36B128" w14:textId="77777777" w:rsidR="00490D42" w:rsidRPr="002F5F3A" w:rsidRDefault="00490D42" w:rsidP="005C27CF">
      <w:pPr>
        <w:pStyle w:val="Randomlist"/>
        <w:tabs>
          <w:tab w:val="clear" w:pos="3968"/>
          <w:tab w:val="num" w:pos="1980"/>
          <w:tab w:val="num" w:pos="3320"/>
        </w:tabs>
        <w:ind w:left="0" w:right="20" w:hanging="403"/>
      </w:pPr>
      <w:r w:rsidRPr="002F5F3A">
        <w:t xml:space="preserve">Designated port </w:t>
      </w:r>
      <w:r w:rsidRPr="002F5F3A">
        <w:t>–</w:t>
      </w:r>
      <w:r w:rsidRPr="002F5F3A">
        <w:t xml:space="preserve"> Designated port </w:t>
      </w:r>
      <w:r w:rsidRPr="002F5F3A">
        <w:t>–</w:t>
      </w:r>
      <w:r w:rsidRPr="002F5F3A">
        <w:t xml:space="preserve"> It connects to the designated switch and provides the lowest cost when LAN forwards packet to the root switch. The designated switch port connected to LAN is called the designated port.</w:t>
      </w:r>
    </w:p>
    <w:p w14:paraId="3937310F" w14:textId="77777777" w:rsidR="00490D42" w:rsidRPr="002F5F3A" w:rsidRDefault="00490D42" w:rsidP="005C27CF">
      <w:pPr>
        <w:pStyle w:val="Randomlist"/>
        <w:tabs>
          <w:tab w:val="clear" w:pos="3968"/>
          <w:tab w:val="num" w:pos="1980"/>
          <w:tab w:val="num" w:pos="3320"/>
        </w:tabs>
        <w:ind w:left="0" w:right="20" w:hanging="403"/>
      </w:pPr>
      <w:r w:rsidRPr="002F5F3A">
        <w:t xml:space="preserve">Alternate port </w:t>
      </w:r>
      <w:r w:rsidRPr="002F5F3A">
        <w:t>–</w:t>
      </w:r>
      <w:r w:rsidRPr="002F5F3A">
        <w:t xml:space="preserve"> It provides an alternative path to the root switch by current root port.</w:t>
      </w:r>
    </w:p>
    <w:p w14:paraId="1561EB03" w14:textId="77777777" w:rsidR="00490D42" w:rsidRPr="002F5F3A" w:rsidRDefault="00490D42" w:rsidP="005C27CF">
      <w:pPr>
        <w:pStyle w:val="Randomlist"/>
        <w:tabs>
          <w:tab w:val="clear" w:pos="3968"/>
          <w:tab w:val="num" w:pos="1980"/>
          <w:tab w:val="num" w:pos="3320"/>
        </w:tabs>
        <w:ind w:left="0" w:right="20" w:hanging="403"/>
      </w:pPr>
      <w:r w:rsidRPr="002F5F3A">
        <w:t xml:space="preserve">Backup port </w:t>
      </w:r>
      <w:r w:rsidRPr="002F5F3A">
        <w:t>–</w:t>
      </w:r>
      <w:r w:rsidRPr="002F5F3A">
        <w:t xml:space="preserve">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2F5F3A" w:rsidRDefault="00490D42" w:rsidP="005C27CF">
      <w:pPr>
        <w:pStyle w:val="Randomlist"/>
        <w:tabs>
          <w:tab w:val="clear" w:pos="3968"/>
          <w:tab w:val="num" w:pos="1980"/>
          <w:tab w:val="num" w:pos="3320"/>
        </w:tabs>
        <w:ind w:left="0" w:right="20" w:hanging="403"/>
      </w:pPr>
      <w:r w:rsidRPr="002F5F3A">
        <w:t xml:space="preserve">Disabled port </w:t>
      </w:r>
      <w:r w:rsidRPr="002F5F3A">
        <w:t>–</w:t>
      </w:r>
      <w:r w:rsidRPr="002F5F3A">
        <w:t xml:space="preserve"> It has no role for spanning tree operation.</w:t>
      </w:r>
    </w:p>
    <w:p w14:paraId="4D410E16" w14:textId="77777777" w:rsidR="00490D42" w:rsidRPr="002F5F3A" w:rsidRDefault="00490D42" w:rsidP="005C27CF">
      <w:pPr>
        <w:pStyle w:val="a3"/>
        <w:ind w:left="0" w:right="20"/>
      </w:pPr>
      <w:r w:rsidRPr="002F5F3A">
        <w:t>A port with the root or designated port role is included in the active topology. A port with alternate or backup port role is excluded from the active topology.</w:t>
      </w:r>
    </w:p>
    <w:p w14:paraId="53C647D2" w14:textId="77777777" w:rsidR="00490D42" w:rsidRPr="002F5F3A" w:rsidRDefault="00490D42" w:rsidP="005C27CF">
      <w:pPr>
        <w:pStyle w:val="a3"/>
        <w:ind w:left="0" w:right="20"/>
      </w:pPr>
      <w:r w:rsidRPr="002F5F3A">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14:paraId="78BE175B" w14:textId="77777777" w:rsidR="00490D42" w:rsidRPr="00C235A5" w:rsidRDefault="00252B9E" w:rsidP="005C27CF">
      <w:pPr>
        <w:pStyle w:val="afffff3"/>
        <w:ind w:left="0" w:right="20"/>
        <w:rPr>
          <w:rFonts w:ascii="굴림" w:eastAsia="굴림" w:hAnsi="굴림" w:cs="굴림"/>
        </w:rPr>
      </w:pPr>
      <w:bookmarkStart w:id="2803" w:name="_Toc277779530"/>
      <w:bookmarkStart w:id="2804" w:name="_Toc391575312"/>
      <w:r>
        <w:t xml:space="preserve">Table </w:t>
      </w:r>
      <w:r w:rsidR="005832B8">
        <w:fldChar w:fldCharType="begin"/>
      </w:r>
      <w:r w:rsidR="00092D8C">
        <w:instrText xml:space="preserve"> SEQ Table \* ARABIC </w:instrText>
      </w:r>
      <w:r w:rsidR="005832B8">
        <w:fldChar w:fldCharType="separate"/>
      </w:r>
      <w:r w:rsidR="00001ED6">
        <w:rPr>
          <w:noProof/>
        </w:rPr>
        <w:t>170</w:t>
      </w:r>
      <w:r w:rsidR="005832B8">
        <w:rPr>
          <w:noProof/>
        </w:rPr>
        <w:fldChar w:fldCharType="end"/>
      </w:r>
      <w:r>
        <w:rPr>
          <w:rFonts w:hint="eastAsia"/>
        </w:rPr>
        <w:t xml:space="preserve"> </w:t>
      </w:r>
      <w:r w:rsidRPr="002F5F3A">
        <w:t>Port State Comparison</w:t>
      </w:r>
      <w:bookmarkEnd w:id="2803"/>
      <w:bookmarkEnd w:id="2804"/>
    </w:p>
    <w:tbl>
      <w:tblPr>
        <w:tblStyle w:val="CLIWide"/>
        <w:tblW w:w="0" w:type="auto"/>
        <w:tblLook w:val="01E0" w:firstRow="1" w:lastRow="1" w:firstColumn="1" w:lastColumn="1" w:noHBand="0" w:noVBand="0"/>
      </w:tblPr>
      <w:tblGrid>
        <w:gridCol w:w="2082"/>
        <w:gridCol w:w="2010"/>
        <w:gridCol w:w="2010"/>
        <w:gridCol w:w="2046"/>
      </w:tblGrid>
      <w:tr w:rsidR="00490D42" w:rsidRPr="007037AB"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7037AB" w:rsidRDefault="00490D42" w:rsidP="005C27CF">
            <w:pPr>
              <w:ind w:right="20"/>
              <w:rPr>
                <w:rFonts w:eastAsia="굴림"/>
                <w:b/>
                <w:bCs/>
              </w:rPr>
            </w:pPr>
            <w:r w:rsidRPr="007037AB">
              <w:rPr>
                <w:rFonts w:eastAsia="굴림"/>
                <w:b/>
                <w:bCs/>
              </w:rPr>
              <w:t>Operational Status</w:t>
            </w:r>
          </w:p>
        </w:tc>
        <w:tc>
          <w:tcPr>
            <w:tcW w:w="2459" w:type="dxa"/>
          </w:tcPr>
          <w:p w14:paraId="340BEF47" w14:textId="77777777" w:rsidR="00490D42" w:rsidRPr="007037AB" w:rsidRDefault="00490D42" w:rsidP="005C27CF">
            <w:pPr>
              <w:ind w:right="20"/>
              <w:rPr>
                <w:rFonts w:eastAsia="굴림"/>
                <w:b/>
                <w:bCs/>
              </w:rPr>
            </w:pPr>
            <w:r w:rsidRPr="007037AB">
              <w:rPr>
                <w:rFonts w:eastAsia="굴림"/>
                <w:b/>
                <w:bCs/>
              </w:rPr>
              <w:t>STP Port State</w:t>
            </w:r>
          </w:p>
        </w:tc>
        <w:tc>
          <w:tcPr>
            <w:tcW w:w="2459" w:type="dxa"/>
          </w:tcPr>
          <w:p w14:paraId="48E75581" w14:textId="77777777" w:rsidR="00490D42" w:rsidRPr="007037AB" w:rsidRDefault="00490D42" w:rsidP="005C27CF">
            <w:pPr>
              <w:ind w:right="20"/>
              <w:rPr>
                <w:rFonts w:eastAsia="굴림"/>
                <w:b/>
                <w:bCs/>
              </w:rPr>
            </w:pPr>
            <w:r w:rsidRPr="007037AB">
              <w:rPr>
                <w:rFonts w:eastAsia="굴림"/>
                <w:b/>
                <w:bCs/>
              </w:rPr>
              <w:t>RSTP Port State</w:t>
            </w:r>
          </w:p>
        </w:tc>
        <w:tc>
          <w:tcPr>
            <w:tcW w:w="2459" w:type="dxa"/>
          </w:tcPr>
          <w:p w14:paraId="6DC8001D" w14:textId="77777777" w:rsidR="00490D42" w:rsidRPr="007037AB" w:rsidRDefault="00490D42" w:rsidP="005C27CF">
            <w:pPr>
              <w:ind w:right="20"/>
              <w:rPr>
                <w:rFonts w:eastAsia="굴림"/>
                <w:b/>
                <w:bCs/>
              </w:rPr>
            </w:pPr>
            <w:r w:rsidRPr="007037AB">
              <w:rPr>
                <w:rFonts w:eastAsia="굴림"/>
                <w:b/>
                <w:bCs/>
              </w:rPr>
              <w:t>Is Pot Included in the Active Topology?</w:t>
            </w:r>
          </w:p>
        </w:tc>
      </w:tr>
      <w:tr w:rsidR="00490D42" w:rsidRPr="007037AB" w14:paraId="160B3F4F" w14:textId="77777777" w:rsidTr="007037AB">
        <w:tc>
          <w:tcPr>
            <w:tcW w:w="2459" w:type="dxa"/>
          </w:tcPr>
          <w:p w14:paraId="5D96BC18" w14:textId="77777777" w:rsidR="00490D42" w:rsidRPr="007037AB" w:rsidRDefault="00490D42" w:rsidP="005C27CF">
            <w:pPr>
              <w:ind w:right="20"/>
              <w:rPr>
                <w:rFonts w:eastAsia="굴림"/>
              </w:rPr>
            </w:pPr>
            <w:r w:rsidRPr="007037AB">
              <w:rPr>
                <w:rFonts w:eastAsia="굴림"/>
              </w:rPr>
              <w:t>Enabled</w:t>
            </w:r>
          </w:p>
        </w:tc>
        <w:tc>
          <w:tcPr>
            <w:tcW w:w="2459" w:type="dxa"/>
          </w:tcPr>
          <w:p w14:paraId="7ABABFAE" w14:textId="77777777" w:rsidR="00490D42" w:rsidRPr="007037AB" w:rsidRDefault="00490D42" w:rsidP="005C27CF">
            <w:pPr>
              <w:ind w:right="20"/>
              <w:rPr>
                <w:rFonts w:eastAsia="굴림"/>
              </w:rPr>
            </w:pPr>
            <w:r w:rsidRPr="007037AB">
              <w:rPr>
                <w:rFonts w:eastAsia="굴림"/>
              </w:rPr>
              <w:t>Blocking</w:t>
            </w:r>
          </w:p>
        </w:tc>
        <w:tc>
          <w:tcPr>
            <w:tcW w:w="2459" w:type="dxa"/>
          </w:tcPr>
          <w:p w14:paraId="695863AE" w14:textId="77777777" w:rsidR="00490D42" w:rsidRPr="007037AB" w:rsidRDefault="00490D42" w:rsidP="005C27CF">
            <w:pPr>
              <w:ind w:right="20"/>
              <w:rPr>
                <w:rFonts w:eastAsia="굴림"/>
              </w:rPr>
            </w:pPr>
            <w:r w:rsidRPr="007037AB">
              <w:rPr>
                <w:rFonts w:eastAsia="굴림"/>
              </w:rPr>
              <w:t>Discarding</w:t>
            </w:r>
          </w:p>
        </w:tc>
        <w:tc>
          <w:tcPr>
            <w:tcW w:w="2459" w:type="dxa"/>
          </w:tcPr>
          <w:p w14:paraId="7EF4F295" w14:textId="77777777" w:rsidR="00490D42" w:rsidRPr="007037AB" w:rsidRDefault="00490D42" w:rsidP="005C27CF">
            <w:pPr>
              <w:ind w:right="20"/>
              <w:rPr>
                <w:rFonts w:eastAsia="굴림"/>
              </w:rPr>
            </w:pPr>
            <w:r w:rsidRPr="007037AB">
              <w:rPr>
                <w:rFonts w:eastAsia="굴림"/>
              </w:rPr>
              <w:t>No</w:t>
            </w:r>
          </w:p>
        </w:tc>
      </w:tr>
      <w:tr w:rsidR="00490D42" w:rsidRPr="007037AB" w14:paraId="27827B7B" w14:textId="77777777" w:rsidTr="007037AB">
        <w:tc>
          <w:tcPr>
            <w:tcW w:w="2459" w:type="dxa"/>
          </w:tcPr>
          <w:p w14:paraId="488872DF" w14:textId="77777777" w:rsidR="00490D42" w:rsidRPr="007037AB" w:rsidRDefault="00490D42" w:rsidP="005C27CF">
            <w:pPr>
              <w:ind w:right="20"/>
              <w:rPr>
                <w:rFonts w:eastAsia="굴림"/>
              </w:rPr>
            </w:pPr>
            <w:r w:rsidRPr="007037AB">
              <w:rPr>
                <w:rFonts w:eastAsia="굴림"/>
              </w:rPr>
              <w:t>Enabled</w:t>
            </w:r>
          </w:p>
        </w:tc>
        <w:tc>
          <w:tcPr>
            <w:tcW w:w="2459" w:type="dxa"/>
          </w:tcPr>
          <w:p w14:paraId="35AB9F31" w14:textId="77777777" w:rsidR="00490D42" w:rsidRPr="007037AB" w:rsidRDefault="00490D42" w:rsidP="005C27CF">
            <w:pPr>
              <w:ind w:right="20"/>
              <w:rPr>
                <w:rFonts w:eastAsia="굴림"/>
              </w:rPr>
            </w:pPr>
            <w:r w:rsidRPr="007037AB">
              <w:rPr>
                <w:rFonts w:eastAsia="굴림"/>
              </w:rPr>
              <w:t>Listening</w:t>
            </w:r>
          </w:p>
        </w:tc>
        <w:tc>
          <w:tcPr>
            <w:tcW w:w="2459" w:type="dxa"/>
          </w:tcPr>
          <w:p w14:paraId="1406EDE6" w14:textId="77777777" w:rsidR="00490D42" w:rsidRPr="007037AB" w:rsidRDefault="00490D42" w:rsidP="005C27CF">
            <w:pPr>
              <w:ind w:right="20"/>
              <w:rPr>
                <w:rFonts w:eastAsia="굴림"/>
              </w:rPr>
            </w:pPr>
            <w:r w:rsidRPr="007037AB">
              <w:rPr>
                <w:rFonts w:eastAsia="굴림"/>
              </w:rPr>
              <w:t>Discarding</w:t>
            </w:r>
          </w:p>
        </w:tc>
        <w:tc>
          <w:tcPr>
            <w:tcW w:w="2459" w:type="dxa"/>
          </w:tcPr>
          <w:p w14:paraId="68E154E3" w14:textId="77777777" w:rsidR="00490D42" w:rsidRPr="007037AB" w:rsidRDefault="00490D42" w:rsidP="005C27CF">
            <w:pPr>
              <w:ind w:right="20"/>
              <w:rPr>
                <w:rFonts w:eastAsia="굴림"/>
              </w:rPr>
            </w:pPr>
            <w:r w:rsidRPr="007037AB">
              <w:rPr>
                <w:rFonts w:eastAsia="굴림"/>
              </w:rPr>
              <w:t>No</w:t>
            </w:r>
          </w:p>
        </w:tc>
      </w:tr>
      <w:tr w:rsidR="00490D42" w:rsidRPr="007037AB" w14:paraId="567E0FDB" w14:textId="77777777" w:rsidTr="007037AB">
        <w:tc>
          <w:tcPr>
            <w:tcW w:w="2459" w:type="dxa"/>
          </w:tcPr>
          <w:p w14:paraId="53C7F08E" w14:textId="77777777" w:rsidR="00490D42" w:rsidRPr="007037AB" w:rsidRDefault="00490D42" w:rsidP="005C27CF">
            <w:pPr>
              <w:ind w:right="20"/>
              <w:rPr>
                <w:rFonts w:eastAsia="굴림"/>
              </w:rPr>
            </w:pPr>
            <w:r w:rsidRPr="007037AB">
              <w:rPr>
                <w:rFonts w:eastAsia="굴림"/>
              </w:rPr>
              <w:t>Enabled</w:t>
            </w:r>
          </w:p>
        </w:tc>
        <w:tc>
          <w:tcPr>
            <w:tcW w:w="2459" w:type="dxa"/>
          </w:tcPr>
          <w:p w14:paraId="38644D61" w14:textId="77777777" w:rsidR="00490D42" w:rsidRPr="007037AB" w:rsidRDefault="00490D42" w:rsidP="005C27CF">
            <w:pPr>
              <w:ind w:right="20"/>
              <w:rPr>
                <w:rFonts w:eastAsia="굴림"/>
              </w:rPr>
            </w:pPr>
            <w:r w:rsidRPr="007037AB">
              <w:rPr>
                <w:rFonts w:eastAsia="굴림"/>
              </w:rPr>
              <w:t>Learning</w:t>
            </w:r>
          </w:p>
        </w:tc>
        <w:tc>
          <w:tcPr>
            <w:tcW w:w="2459" w:type="dxa"/>
          </w:tcPr>
          <w:p w14:paraId="7AF95B40" w14:textId="77777777" w:rsidR="00490D42" w:rsidRPr="007037AB" w:rsidRDefault="00490D42" w:rsidP="005C27CF">
            <w:pPr>
              <w:ind w:right="20"/>
              <w:rPr>
                <w:rFonts w:eastAsia="굴림"/>
              </w:rPr>
            </w:pPr>
            <w:r w:rsidRPr="007037AB">
              <w:rPr>
                <w:rFonts w:eastAsia="굴림"/>
              </w:rPr>
              <w:t>Learning</w:t>
            </w:r>
          </w:p>
        </w:tc>
        <w:tc>
          <w:tcPr>
            <w:tcW w:w="2459" w:type="dxa"/>
          </w:tcPr>
          <w:p w14:paraId="4B2E9E5C" w14:textId="77777777" w:rsidR="00490D42" w:rsidRPr="007037AB" w:rsidRDefault="00490D42" w:rsidP="005C27CF">
            <w:pPr>
              <w:ind w:right="20"/>
              <w:rPr>
                <w:rFonts w:eastAsia="굴림"/>
              </w:rPr>
            </w:pPr>
            <w:r w:rsidRPr="007037AB">
              <w:rPr>
                <w:rFonts w:eastAsia="굴림"/>
              </w:rPr>
              <w:t>Yes</w:t>
            </w:r>
          </w:p>
        </w:tc>
      </w:tr>
      <w:tr w:rsidR="00490D42" w:rsidRPr="007037AB" w14:paraId="3088BBCD" w14:textId="77777777" w:rsidTr="007037AB">
        <w:tc>
          <w:tcPr>
            <w:tcW w:w="2459" w:type="dxa"/>
          </w:tcPr>
          <w:p w14:paraId="3D3315A2" w14:textId="77777777" w:rsidR="00490D42" w:rsidRPr="007037AB" w:rsidRDefault="00490D42" w:rsidP="005C27CF">
            <w:pPr>
              <w:ind w:right="20"/>
              <w:rPr>
                <w:rFonts w:eastAsia="굴림"/>
              </w:rPr>
            </w:pPr>
            <w:r w:rsidRPr="007037AB">
              <w:rPr>
                <w:rFonts w:eastAsia="굴림"/>
              </w:rPr>
              <w:t>Enabled</w:t>
            </w:r>
          </w:p>
        </w:tc>
        <w:tc>
          <w:tcPr>
            <w:tcW w:w="2459" w:type="dxa"/>
          </w:tcPr>
          <w:p w14:paraId="6BD1AFDB" w14:textId="77777777" w:rsidR="00490D42" w:rsidRPr="007037AB" w:rsidRDefault="00490D42" w:rsidP="005C27CF">
            <w:pPr>
              <w:ind w:right="20"/>
              <w:rPr>
                <w:rFonts w:eastAsia="굴림"/>
              </w:rPr>
            </w:pPr>
            <w:r w:rsidRPr="007037AB">
              <w:rPr>
                <w:rFonts w:eastAsia="굴림"/>
              </w:rPr>
              <w:t>Forwarding</w:t>
            </w:r>
          </w:p>
        </w:tc>
        <w:tc>
          <w:tcPr>
            <w:tcW w:w="2459" w:type="dxa"/>
          </w:tcPr>
          <w:p w14:paraId="665453C0" w14:textId="77777777" w:rsidR="00490D42" w:rsidRPr="007037AB" w:rsidRDefault="00490D42" w:rsidP="005C27CF">
            <w:pPr>
              <w:ind w:right="20"/>
              <w:rPr>
                <w:rFonts w:eastAsia="굴림"/>
              </w:rPr>
            </w:pPr>
            <w:r w:rsidRPr="007037AB">
              <w:rPr>
                <w:rFonts w:eastAsia="굴림"/>
              </w:rPr>
              <w:t>Forwarding</w:t>
            </w:r>
          </w:p>
        </w:tc>
        <w:tc>
          <w:tcPr>
            <w:tcW w:w="2459" w:type="dxa"/>
          </w:tcPr>
          <w:p w14:paraId="4C1DDBDE" w14:textId="77777777" w:rsidR="00490D42" w:rsidRPr="007037AB" w:rsidRDefault="00490D42" w:rsidP="005C27CF">
            <w:pPr>
              <w:ind w:right="20"/>
              <w:rPr>
                <w:rFonts w:eastAsia="굴림"/>
              </w:rPr>
            </w:pPr>
            <w:r w:rsidRPr="007037AB">
              <w:rPr>
                <w:rFonts w:eastAsia="굴림"/>
              </w:rPr>
              <w:t>Yes</w:t>
            </w:r>
          </w:p>
        </w:tc>
      </w:tr>
      <w:tr w:rsidR="00490D42" w:rsidRPr="007037AB" w14:paraId="578E5452" w14:textId="77777777" w:rsidTr="007037AB">
        <w:tc>
          <w:tcPr>
            <w:tcW w:w="2459" w:type="dxa"/>
          </w:tcPr>
          <w:p w14:paraId="08996D62" w14:textId="77777777" w:rsidR="00490D42" w:rsidRPr="007037AB" w:rsidRDefault="00490D42" w:rsidP="005C27CF">
            <w:pPr>
              <w:ind w:right="20"/>
              <w:rPr>
                <w:rFonts w:eastAsia="굴림"/>
              </w:rPr>
            </w:pPr>
            <w:r w:rsidRPr="007037AB">
              <w:rPr>
                <w:rFonts w:eastAsia="굴림"/>
              </w:rPr>
              <w:t>Disabled</w:t>
            </w:r>
          </w:p>
        </w:tc>
        <w:tc>
          <w:tcPr>
            <w:tcW w:w="2459" w:type="dxa"/>
          </w:tcPr>
          <w:p w14:paraId="01060E24" w14:textId="77777777" w:rsidR="00490D42" w:rsidRPr="007037AB" w:rsidRDefault="00490D42" w:rsidP="005C27CF">
            <w:pPr>
              <w:ind w:right="20"/>
              <w:rPr>
                <w:rFonts w:eastAsia="굴림"/>
              </w:rPr>
            </w:pPr>
            <w:r w:rsidRPr="007037AB">
              <w:rPr>
                <w:rFonts w:eastAsia="굴림"/>
              </w:rPr>
              <w:t>Disabled</w:t>
            </w:r>
          </w:p>
        </w:tc>
        <w:tc>
          <w:tcPr>
            <w:tcW w:w="2459" w:type="dxa"/>
          </w:tcPr>
          <w:p w14:paraId="60591DC5" w14:textId="77777777" w:rsidR="00490D42" w:rsidRPr="007037AB" w:rsidRDefault="00490D42" w:rsidP="005C27CF">
            <w:pPr>
              <w:ind w:right="20"/>
              <w:rPr>
                <w:rFonts w:eastAsia="굴림"/>
              </w:rPr>
            </w:pPr>
            <w:r w:rsidRPr="007037AB">
              <w:rPr>
                <w:rFonts w:eastAsia="굴림"/>
              </w:rPr>
              <w:t>Discarding</w:t>
            </w:r>
          </w:p>
        </w:tc>
        <w:tc>
          <w:tcPr>
            <w:tcW w:w="2459" w:type="dxa"/>
          </w:tcPr>
          <w:p w14:paraId="55D7EC3A" w14:textId="77777777" w:rsidR="00490D42" w:rsidRPr="007037AB" w:rsidRDefault="00490D42" w:rsidP="005C27CF">
            <w:pPr>
              <w:keepNext/>
              <w:ind w:right="20"/>
              <w:rPr>
                <w:rFonts w:eastAsia="굴림"/>
              </w:rPr>
            </w:pPr>
            <w:r w:rsidRPr="007037AB">
              <w:rPr>
                <w:rFonts w:eastAsia="굴림"/>
              </w:rPr>
              <w:t>No</w:t>
            </w:r>
          </w:p>
        </w:tc>
      </w:tr>
    </w:tbl>
    <w:p w14:paraId="0A45B32C" w14:textId="77777777" w:rsidR="00490D42" w:rsidRPr="002F5F3A" w:rsidRDefault="00490D42" w:rsidP="005C27CF">
      <w:pPr>
        <w:pStyle w:val="a3"/>
        <w:ind w:left="0" w:right="20"/>
      </w:pPr>
      <w:r w:rsidRPr="002F5F3A">
        <w:lastRenderedPageBreak/>
        <w:t>For consistency with STP implementation, this document uses blocking state instead of discarding state. The designated port is initiated in listening state.</w:t>
      </w:r>
    </w:p>
    <w:p w14:paraId="2EF7493F" w14:textId="77777777" w:rsidR="00490D42" w:rsidRPr="00C235A5" w:rsidRDefault="00490D42" w:rsidP="005C27CF">
      <w:pPr>
        <w:pStyle w:val="3"/>
        <w:ind w:left="0" w:right="20"/>
      </w:pPr>
      <w:bookmarkStart w:id="2805" w:name="_Toc361679447"/>
      <w:bookmarkStart w:id="2806" w:name="_Toc73428013"/>
      <w:bookmarkStart w:id="2807" w:name="_Toc252889008"/>
      <w:bookmarkStart w:id="2808" w:name="_Toc277779550"/>
      <w:bookmarkStart w:id="2809" w:name="_Toc444695142"/>
      <w:r w:rsidRPr="00C235A5">
        <w:t xml:space="preserve">Rapid </w:t>
      </w:r>
      <w:r w:rsidRPr="00D4405C">
        <w:t>Convergence</w:t>
      </w:r>
      <w:bookmarkEnd w:id="2805"/>
      <w:bookmarkEnd w:id="2806"/>
      <w:bookmarkEnd w:id="2807"/>
      <w:bookmarkEnd w:id="2808"/>
      <w:bookmarkEnd w:id="2809"/>
    </w:p>
    <w:p w14:paraId="5FC1BA72" w14:textId="77777777" w:rsidR="00490D42" w:rsidRDefault="00490D42" w:rsidP="005C27CF">
      <w:pPr>
        <w:pStyle w:val="a3"/>
        <w:ind w:left="0" w:right="20"/>
      </w:pPr>
      <w:r w:rsidRPr="002F5F3A">
        <w:t>RSTP provides rapid convergence for the failure of switch, port, or LAN. It also provides rapid recovery for edge port, new root port, and ports linked by point-to-point.</w:t>
      </w:r>
    </w:p>
    <w:p w14:paraId="261A88F9" w14:textId="77777777" w:rsidR="00490D42" w:rsidRPr="002F5F3A" w:rsidRDefault="00490D42" w:rsidP="005C27CF">
      <w:pPr>
        <w:pStyle w:val="Randomlist"/>
        <w:tabs>
          <w:tab w:val="clear" w:pos="3968"/>
          <w:tab w:val="num" w:pos="1980"/>
          <w:tab w:val="num" w:pos="3320"/>
        </w:tabs>
        <w:ind w:left="0" w:right="20" w:hanging="403"/>
      </w:pPr>
      <w:r w:rsidRPr="00D4405C">
        <w:rPr>
          <w:b/>
        </w:rPr>
        <w:t>Edge ports</w:t>
      </w:r>
      <w:r w:rsidRPr="002F5F3A">
        <w:t xml:space="preserve"> </w:t>
      </w:r>
      <w:r w:rsidRPr="002F5F3A">
        <w:t>–</w:t>
      </w:r>
      <w:r w:rsidRPr="002F5F3A">
        <w:t xml:space="preserve"> If a port is configured as an edge port in RSTP switch by using the spanning-tree admin-edge-port command, edge port immediately transits to forwarding state. Edge port should set in the port connected to one end station.</w:t>
      </w:r>
    </w:p>
    <w:p w14:paraId="63057EF6" w14:textId="77777777" w:rsidR="00490D42" w:rsidRPr="002F5F3A" w:rsidRDefault="00490D42" w:rsidP="005C27CF">
      <w:pPr>
        <w:pStyle w:val="Randomlist"/>
        <w:tabs>
          <w:tab w:val="clear" w:pos="3968"/>
          <w:tab w:val="num" w:pos="1980"/>
          <w:tab w:val="num" w:pos="3320"/>
        </w:tabs>
        <w:ind w:left="0" w:right="20" w:hanging="403"/>
      </w:pPr>
      <w:r w:rsidRPr="00D4405C">
        <w:rPr>
          <w:b/>
        </w:rPr>
        <w:t>Root ports</w:t>
      </w:r>
      <w:r w:rsidRPr="002F5F3A">
        <w:t xml:space="preserve"> </w:t>
      </w:r>
      <w:r w:rsidRPr="002F5F3A">
        <w:t>–</w:t>
      </w:r>
      <w:r w:rsidRPr="002F5F3A">
        <w:t xml:space="preserve"> If the RSTP selects a new root port, the old root port is blocked and new root port is to be forwarding state.</w:t>
      </w:r>
    </w:p>
    <w:p w14:paraId="64E4A0A5" w14:textId="77777777" w:rsidR="00490D42" w:rsidRPr="002F5F3A" w:rsidRDefault="00490D42" w:rsidP="005C27CF">
      <w:pPr>
        <w:pStyle w:val="Randomlist"/>
        <w:tabs>
          <w:tab w:val="clear" w:pos="3968"/>
          <w:tab w:val="num" w:pos="1980"/>
          <w:tab w:val="num" w:pos="3320"/>
        </w:tabs>
        <w:ind w:left="0" w:right="20" w:hanging="403"/>
      </w:pPr>
      <w:r w:rsidRPr="00D4405C">
        <w:rPr>
          <w:b/>
        </w:rPr>
        <w:t>Point-to-point links</w:t>
      </w:r>
      <w:r w:rsidRPr="002F5F3A">
        <w:t xml:space="preserve"> </w:t>
      </w:r>
      <w:r w:rsidRPr="002F5F3A">
        <w:t>–</w:t>
      </w:r>
      <w:r w:rsidRPr="002F5F3A">
        <w:t xml:space="preserve"> </w:t>
      </w:r>
      <w:r w:rsidRPr="00D4405C">
        <w:t>When a port is connected to another port through point-to-point link, the local port becomes a designated port and negotiates fast transition to remove loops by exchanging proposal-agreement with other ports.</w:t>
      </w:r>
    </w:p>
    <w:p w14:paraId="31F3CEC1" w14:textId="77777777" w:rsidR="00490D42" w:rsidRDefault="00490D42" w:rsidP="005C27CF">
      <w:pPr>
        <w:pStyle w:val="a3"/>
        <w:ind w:left="0" w:right="20"/>
      </w:pPr>
      <w:r w:rsidRPr="002F5F3A">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Default="00490D42" w:rsidP="005C27CF">
      <w:pPr>
        <w:pStyle w:val="a3"/>
        <w:ind w:left="0" w:right="20"/>
      </w:pPr>
      <w:r w:rsidRPr="002F5F3A">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Default="00490D42" w:rsidP="005C27CF">
      <w:pPr>
        <w:pStyle w:val="a3"/>
        <w:ind w:left="0" w:right="20"/>
      </w:pPr>
      <w:r w:rsidRPr="002F5F3A">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2F5F3A" w:rsidRDefault="00490D42" w:rsidP="005C27CF">
      <w:pPr>
        <w:pStyle w:val="a3"/>
        <w:ind w:left="0" w:right="20"/>
      </w:pPr>
      <w:r w:rsidRPr="002F5F3A">
        <w:t>A similar negotiation message is exchanged when Switch C is connected to Switch B.</w:t>
      </w:r>
    </w:p>
    <w:p w14:paraId="64D149B0" w14:textId="77777777" w:rsidR="00490D42" w:rsidRDefault="00490D42" w:rsidP="005C27CF">
      <w:pPr>
        <w:pStyle w:val="a3"/>
        <w:ind w:left="0" w:right="20"/>
      </w:pPr>
      <w:r w:rsidRPr="002F5F3A">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2F5F3A" w:rsidRDefault="00490D42" w:rsidP="005C27CF">
      <w:pPr>
        <w:pStyle w:val="a3"/>
        <w:ind w:left="0" w:right="20"/>
      </w:pPr>
      <w:r w:rsidRPr="002F5F3A">
        <w:t>A switch determines link-type with the duplex port mode: a full-duplex port is regarded as a point-to-point link and a half-duplex port is regarded as a shared link. You can change the default settings determined by duplex mode using the interface configuration command and the spanning-tree link-type command.</w:t>
      </w:r>
    </w:p>
    <w:p w14:paraId="6E149E95" w14:textId="77777777" w:rsidR="00490D42" w:rsidRPr="00C235A5" w:rsidRDefault="00490D42" w:rsidP="003F797B">
      <w:pPr>
        <w:spacing w:afterLines="50" w:after="120"/>
        <w:ind w:right="20"/>
        <w:rPr>
          <w:rFonts w:ascii="굴림" w:eastAsia="굴림" w:hAnsi="굴림" w:cs="Times New Roman"/>
        </w:rPr>
      </w:pPr>
    </w:p>
    <w:p w14:paraId="2814A880" w14:textId="77777777" w:rsidR="00490D42" w:rsidRPr="00C235A5" w:rsidRDefault="00D4405C" w:rsidP="005C27CF">
      <w:pPr>
        <w:keepNext/>
        <w:ind w:right="20"/>
        <w:jc w:val="center"/>
        <w:rPr>
          <w:rFonts w:ascii="굴림" w:eastAsia="굴림" w:hAnsi="굴림"/>
        </w:rPr>
      </w:pPr>
      <w:r>
        <w:rPr>
          <w:noProof/>
        </w:rPr>
        <w:lastRenderedPageBreak/>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9B6D22" w:rsidRDefault="000B7D52" w:rsidP="005C27CF">
      <w:pPr>
        <w:pStyle w:val="afffff3"/>
        <w:ind w:left="0" w:right="20"/>
      </w:pPr>
      <w:bookmarkStart w:id="2810" w:name="_Toc363228583"/>
      <w:bookmarkStart w:id="2811" w:name="_Toc73428350"/>
      <w:bookmarkStart w:id="2812" w:name="_Toc74378910"/>
      <w:bookmarkStart w:id="2813" w:name="_Toc391575484"/>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proofErr w:type="gramStart"/>
      <w:r w:rsidR="00D52C4A">
        <w:rPr>
          <w:noProof/>
        </w:rPr>
        <w:t>29</w:t>
      </w:r>
      <w:r w:rsidR="00D52C4A">
        <w:fldChar w:fldCharType="end"/>
      </w:r>
      <w:r w:rsidR="00D52C4A">
        <w:rPr>
          <w:rFonts w:hint="eastAsia"/>
        </w:rPr>
        <w:t xml:space="preserve"> </w:t>
      </w:r>
      <w:r w:rsidR="00490D42" w:rsidRPr="009B6D22">
        <w:t>Proposal</w:t>
      </w:r>
      <w:proofErr w:type="gramEnd"/>
      <w:r w:rsidR="00490D42" w:rsidRPr="009B6D22">
        <w:t xml:space="preserve"> and Agreement Handshaking for Rapid Convergence</w:t>
      </w:r>
      <w:bookmarkEnd w:id="2810"/>
      <w:bookmarkEnd w:id="2811"/>
      <w:bookmarkEnd w:id="2812"/>
      <w:bookmarkEnd w:id="2813"/>
    </w:p>
    <w:p w14:paraId="44A30881" w14:textId="77777777" w:rsidR="00490D42" w:rsidRPr="00C235A5" w:rsidRDefault="00490D42" w:rsidP="005C27CF">
      <w:pPr>
        <w:pStyle w:val="3"/>
        <w:ind w:left="0" w:right="20"/>
      </w:pPr>
      <w:bookmarkStart w:id="2814" w:name="_Toc252889047"/>
      <w:bookmarkStart w:id="2815" w:name="_Toc361679398"/>
      <w:bookmarkStart w:id="2816" w:name="_Toc252889009"/>
      <w:bookmarkStart w:id="2817" w:name="_Toc277779551"/>
      <w:bookmarkStart w:id="2818" w:name="_Toc444695143"/>
      <w:r w:rsidRPr="00D4405C">
        <w:t>Bridge</w:t>
      </w:r>
      <w:r w:rsidRPr="00C235A5">
        <w:t xml:space="preserve"> Protocol Data Unit Format and Processing</w:t>
      </w:r>
      <w:bookmarkEnd w:id="2814"/>
      <w:bookmarkEnd w:id="2815"/>
      <w:bookmarkEnd w:id="2816"/>
      <w:bookmarkEnd w:id="2817"/>
      <w:bookmarkEnd w:id="2818"/>
    </w:p>
    <w:p w14:paraId="3D8A20E5" w14:textId="77777777" w:rsidR="00D4405C" w:rsidRDefault="00490D42" w:rsidP="005C27CF">
      <w:pPr>
        <w:pStyle w:val="a3"/>
        <w:ind w:left="0" w:right="20"/>
      </w:pPr>
      <w:r w:rsidRPr="002F5F3A">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819" w:name="_Toc363228584"/>
      <w:bookmarkStart w:id="2820" w:name="_Toc252889048"/>
      <w:bookmarkStart w:id="2821" w:name="_Toc277779531"/>
    </w:p>
    <w:p w14:paraId="771CB779" w14:textId="77777777" w:rsidR="00D4405C" w:rsidRPr="00CD2707" w:rsidRDefault="00252B9E" w:rsidP="005C27CF">
      <w:pPr>
        <w:pStyle w:val="afffff3"/>
        <w:ind w:left="0" w:right="20"/>
      </w:pPr>
      <w:bookmarkStart w:id="2822" w:name="_Toc361679448"/>
      <w:bookmarkStart w:id="2823" w:name="_Toc391575313"/>
      <w:r>
        <w:t xml:space="preserve">Table </w:t>
      </w:r>
      <w:r w:rsidR="005832B8">
        <w:fldChar w:fldCharType="begin"/>
      </w:r>
      <w:r w:rsidR="00092D8C">
        <w:instrText xml:space="preserve"> SEQ Table \* ARABIC </w:instrText>
      </w:r>
      <w:r w:rsidR="005832B8">
        <w:fldChar w:fldCharType="separate"/>
      </w:r>
      <w:r w:rsidR="00001ED6">
        <w:rPr>
          <w:noProof/>
        </w:rPr>
        <w:t>171</w:t>
      </w:r>
      <w:r w:rsidR="005832B8">
        <w:rPr>
          <w:noProof/>
        </w:rPr>
        <w:fldChar w:fldCharType="end"/>
      </w:r>
      <w:r>
        <w:rPr>
          <w:rFonts w:hint="eastAsia"/>
        </w:rPr>
        <w:t xml:space="preserve"> </w:t>
      </w:r>
      <w:r w:rsidR="00D4405C" w:rsidRPr="00CD2707">
        <w:t>RSTP BPDU Flags</w:t>
      </w:r>
      <w:bookmarkEnd w:id="2819"/>
      <w:bookmarkEnd w:id="2820"/>
      <w:bookmarkEnd w:id="2821"/>
      <w:bookmarkEnd w:id="2822"/>
      <w:bookmarkEnd w:id="2823"/>
    </w:p>
    <w:tbl>
      <w:tblPr>
        <w:tblStyle w:val="CLIWide"/>
        <w:tblW w:w="0" w:type="auto"/>
        <w:tblLook w:val="01E0" w:firstRow="1" w:lastRow="1" w:firstColumn="1" w:lastColumn="1" w:noHBand="0" w:noVBand="0"/>
      </w:tblPr>
      <w:tblGrid>
        <w:gridCol w:w="2573"/>
        <w:gridCol w:w="5575"/>
      </w:tblGrid>
      <w:tr w:rsidR="00D4405C" w:rsidRPr="007037AB"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7037AB" w:rsidRDefault="00D4405C" w:rsidP="005C27CF">
            <w:pPr>
              <w:ind w:right="20"/>
              <w:rPr>
                <w:rFonts w:eastAsia="굴림"/>
                <w:b/>
                <w:bCs/>
              </w:rPr>
            </w:pPr>
            <w:r w:rsidRPr="007037AB">
              <w:rPr>
                <w:rFonts w:eastAsia="굴림"/>
                <w:b/>
                <w:bCs/>
              </w:rPr>
              <w:t>Bit</w:t>
            </w:r>
          </w:p>
        </w:tc>
        <w:tc>
          <w:tcPr>
            <w:tcW w:w="6677" w:type="dxa"/>
          </w:tcPr>
          <w:p w14:paraId="5282E8C4" w14:textId="77777777" w:rsidR="00D4405C" w:rsidRPr="007037AB" w:rsidRDefault="00D4405C" w:rsidP="005C27CF">
            <w:pPr>
              <w:ind w:right="20"/>
              <w:rPr>
                <w:rFonts w:eastAsia="굴림"/>
                <w:b/>
                <w:bCs/>
              </w:rPr>
            </w:pPr>
            <w:r w:rsidRPr="007037AB">
              <w:rPr>
                <w:rFonts w:eastAsia="굴림"/>
                <w:b/>
                <w:bCs/>
              </w:rPr>
              <w:t>Function</w:t>
            </w:r>
          </w:p>
        </w:tc>
      </w:tr>
      <w:tr w:rsidR="00D4405C" w:rsidRPr="007037AB" w14:paraId="183A6217" w14:textId="77777777" w:rsidTr="007037AB">
        <w:tc>
          <w:tcPr>
            <w:tcW w:w="3159" w:type="dxa"/>
          </w:tcPr>
          <w:p w14:paraId="45D11ED0" w14:textId="77777777" w:rsidR="00D4405C" w:rsidRPr="007037AB" w:rsidRDefault="00D4405C" w:rsidP="005C27CF">
            <w:pPr>
              <w:ind w:right="20"/>
              <w:jc w:val="left"/>
              <w:rPr>
                <w:rFonts w:eastAsia="굴림"/>
              </w:rPr>
            </w:pPr>
            <w:r w:rsidRPr="007037AB">
              <w:rPr>
                <w:rFonts w:eastAsia="굴림"/>
              </w:rPr>
              <w:t>0</w:t>
            </w:r>
          </w:p>
        </w:tc>
        <w:tc>
          <w:tcPr>
            <w:tcW w:w="6677" w:type="dxa"/>
          </w:tcPr>
          <w:p w14:paraId="0297E50A" w14:textId="77777777" w:rsidR="00D4405C" w:rsidRPr="007037AB" w:rsidRDefault="00D4405C" w:rsidP="005C27CF">
            <w:pPr>
              <w:ind w:right="20"/>
              <w:rPr>
                <w:rFonts w:eastAsia="굴림"/>
              </w:rPr>
            </w:pPr>
            <w:r w:rsidRPr="007037AB">
              <w:rPr>
                <w:rFonts w:eastAsia="굴림"/>
              </w:rPr>
              <w:t>Topology change (TC)</w:t>
            </w:r>
          </w:p>
        </w:tc>
      </w:tr>
      <w:tr w:rsidR="00D4405C" w:rsidRPr="007037AB" w14:paraId="6B0112F8" w14:textId="77777777" w:rsidTr="007037AB">
        <w:tc>
          <w:tcPr>
            <w:tcW w:w="3159" w:type="dxa"/>
          </w:tcPr>
          <w:p w14:paraId="12D1BB57" w14:textId="77777777" w:rsidR="00D4405C" w:rsidRPr="007037AB" w:rsidRDefault="00D4405C" w:rsidP="005C27CF">
            <w:pPr>
              <w:ind w:right="20"/>
              <w:jc w:val="left"/>
              <w:rPr>
                <w:rFonts w:eastAsia="굴림"/>
              </w:rPr>
            </w:pPr>
            <w:r w:rsidRPr="007037AB">
              <w:rPr>
                <w:rFonts w:eastAsia="굴림"/>
              </w:rPr>
              <w:t>1</w:t>
            </w:r>
          </w:p>
        </w:tc>
        <w:tc>
          <w:tcPr>
            <w:tcW w:w="6677" w:type="dxa"/>
          </w:tcPr>
          <w:p w14:paraId="130CBED1" w14:textId="77777777" w:rsidR="00D4405C" w:rsidRPr="007037AB" w:rsidRDefault="00D4405C" w:rsidP="005C27CF">
            <w:pPr>
              <w:ind w:right="20"/>
              <w:rPr>
                <w:rFonts w:eastAsia="굴림"/>
              </w:rPr>
            </w:pPr>
            <w:r w:rsidRPr="007037AB">
              <w:rPr>
                <w:rFonts w:eastAsia="굴림"/>
              </w:rPr>
              <w:t>Proposal</w:t>
            </w:r>
          </w:p>
        </w:tc>
      </w:tr>
      <w:tr w:rsidR="00D4405C" w:rsidRPr="007037AB" w14:paraId="38A7CFD5" w14:textId="77777777" w:rsidTr="007037AB">
        <w:tc>
          <w:tcPr>
            <w:tcW w:w="3159" w:type="dxa"/>
          </w:tcPr>
          <w:p w14:paraId="23419308" w14:textId="77777777" w:rsidR="00D4405C" w:rsidRPr="007037AB" w:rsidRDefault="00D4405C" w:rsidP="005C27CF">
            <w:pPr>
              <w:ind w:right="20"/>
              <w:jc w:val="left"/>
              <w:rPr>
                <w:rFonts w:eastAsia="굴림"/>
              </w:rPr>
            </w:pPr>
            <w:r w:rsidRPr="007037AB">
              <w:rPr>
                <w:rFonts w:eastAsia="굴림"/>
              </w:rPr>
              <w:t>2-3:</w:t>
            </w:r>
          </w:p>
          <w:p w14:paraId="25B252C7" w14:textId="77777777" w:rsidR="00D4405C" w:rsidRPr="007037AB" w:rsidRDefault="00D4405C" w:rsidP="005C27CF">
            <w:pPr>
              <w:ind w:right="20" w:firstLineChars="100" w:firstLine="180"/>
              <w:jc w:val="left"/>
              <w:rPr>
                <w:rFonts w:eastAsia="굴림"/>
              </w:rPr>
            </w:pPr>
            <w:r w:rsidRPr="007037AB">
              <w:rPr>
                <w:rFonts w:eastAsia="굴림"/>
              </w:rPr>
              <w:t>00</w:t>
            </w:r>
          </w:p>
          <w:p w14:paraId="451E70F6" w14:textId="77777777" w:rsidR="00D4405C" w:rsidRPr="007037AB" w:rsidRDefault="00D4405C" w:rsidP="005C27CF">
            <w:pPr>
              <w:ind w:right="20" w:firstLineChars="100" w:firstLine="180"/>
              <w:jc w:val="left"/>
              <w:rPr>
                <w:rFonts w:eastAsia="굴림"/>
              </w:rPr>
            </w:pPr>
            <w:r w:rsidRPr="007037AB">
              <w:rPr>
                <w:rFonts w:eastAsia="굴림"/>
              </w:rPr>
              <w:t>01</w:t>
            </w:r>
          </w:p>
          <w:p w14:paraId="3BE070F3" w14:textId="77777777" w:rsidR="00D4405C" w:rsidRPr="007037AB" w:rsidRDefault="00D4405C" w:rsidP="005C27CF">
            <w:pPr>
              <w:ind w:right="20" w:firstLineChars="100" w:firstLine="180"/>
              <w:jc w:val="left"/>
              <w:rPr>
                <w:rFonts w:eastAsia="굴림"/>
              </w:rPr>
            </w:pPr>
            <w:r w:rsidRPr="007037AB">
              <w:rPr>
                <w:rFonts w:eastAsia="굴림"/>
              </w:rPr>
              <w:t>10</w:t>
            </w:r>
          </w:p>
          <w:p w14:paraId="2C59DD1D" w14:textId="77777777" w:rsidR="00D4405C" w:rsidRPr="007037AB" w:rsidRDefault="00D4405C" w:rsidP="005C27CF">
            <w:pPr>
              <w:ind w:right="20" w:firstLineChars="100" w:firstLine="180"/>
              <w:jc w:val="left"/>
              <w:rPr>
                <w:rFonts w:eastAsia="굴림"/>
              </w:rPr>
            </w:pPr>
            <w:r w:rsidRPr="007037AB">
              <w:rPr>
                <w:rFonts w:eastAsia="굴림"/>
              </w:rPr>
              <w:t>11</w:t>
            </w:r>
          </w:p>
        </w:tc>
        <w:tc>
          <w:tcPr>
            <w:tcW w:w="6677" w:type="dxa"/>
          </w:tcPr>
          <w:p w14:paraId="0E847C47" w14:textId="77777777" w:rsidR="00D4405C" w:rsidRPr="007037AB" w:rsidRDefault="00D4405C" w:rsidP="005C27CF">
            <w:pPr>
              <w:ind w:right="20"/>
              <w:rPr>
                <w:rFonts w:eastAsia="굴림"/>
                <w:lang w:val="fr-FR"/>
              </w:rPr>
            </w:pPr>
            <w:r w:rsidRPr="007037AB">
              <w:rPr>
                <w:rFonts w:eastAsia="굴림"/>
                <w:lang w:val="fr-FR"/>
              </w:rPr>
              <w:t>Port role:</w:t>
            </w:r>
          </w:p>
          <w:p w14:paraId="0BA06200" w14:textId="77777777" w:rsidR="00D4405C" w:rsidRPr="007037AB" w:rsidRDefault="00D4405C" w:rsidP="005C27CF">
            <w:pPr>
              <w:ind w:right="20" w:firstLineChars="100" w:firstLine="180"/>
              <w:rPr>
                <w:rFonts w:eastAsia="굴림"/>
                <w:lang w:val="fr-FR"/>
              </w:rPr>
            </w:pPr>
            <w:r w:rsidRPr="007037AB">
              <w:rPr>
                <w:rFonts w:eastAsia="굴림"/>
                <w:lang w:val="fr-FR"/>
              </w:rPr>
              <w:t>Unknown</w:t>
            </w:r>
          </w:p>
          <w:p w14:paraId="22DC41F0" w14:textId="77777777" w:rsidR="00D4405C" w:rsidRPr="007037AB" w:rsidRDefault="00D4405C" w:rsidP="005C27CF">
            <w:pPr>
              <w:ind w:right="20" w:firstLine="180"/>
              <w:rPr>
                <w:rFonts w:eastAsia="굴림"/>
                <w:lang w:val="fr-FR"/>
              </w:rPr>
            </w:pPr>
            <w:r w:rsidRPr="007037AB">
              <w:rPr>
                <w:rFonts w:eastAsia="굴림"/>
                <w:lang w:val="fr-FR"/>
              </w:rPr>
              <w:t>Alternate port</w:t>
            </w:r>
          </w:p>
          <w:p w14:paraId="76DA66E8" w14:textId="77777777" w:rsidR="00D4405C" w:rsidRPr="007037AB" w:rsidRDefault="00D4405C" w:rsidP="005C27CF">
            <w:pPr>
              <w:ind w:right="20" w:firstLine="180"/>
              <w:rPr>
                <w:rFonts w:eastAsia="굴림"/>
                <w:lang w:val="fr-FR"/>
              </w:rPr>
            </w:pPr>
            <w:r w:rsidRPr="007037AB">
              <w:rPr>
                <w:rFonts w:eastAsia="굴림"/>
                <w:lang w:val="fr-FR"/>
              </w:rPr>
              <w:t>Root port</w:t>
            </w:r>
          </w:p>
          <w:p w14:paraId="33AAC080" w14:textId="77777777" w:rsidR="00D4405C" w:rsidRPr="007037AB" w:rsidRDefault="00D4405C" w:rsidP="005C27CF">
            <w:pPr>
              <w:ind w:right="20" w:firstLine="180"/>
              <w:rPr>
                <w:rFonts w:eastAsia="굴림"/>
              </w:rPr>
            </w:pPr>
            <w:r w:rsidRPr="007037AB">
              <w:rPr>
                <w:rFonts w:eastAsia="굴림"/>
              </w:rPr>
              <w:t>Designated port</w:t>
            </w:r>
          </w:p>
        </w:tc>
      </w:tr>
      <w:tr w:rsidR="00D4405C" w:rsidRPr="007037AB" w14:paraId="037C7194" w14:textId="77777777" w:rsidTr="007037AB">
        <w:tc>
          <w:tcPr>
            <w:tcW w:w="3159" w:type="dxa"/>
          </w:tcPr>
          <w:p w14:paraId="18DCF659" w14:textId="77777777" w:rsidR="00D4405C" w:rsidRPr="007037AB" w:rsidRDefault="00D4405C" w:rsidP="005C27CF">
            <w:pPr>
              <w:ind w:right="20"/>
              <w:jc w:val="left"/>
              <w:rPr>
                <w:rFonts w:eastAsia="굴림"/>
              </w:rPr>
            </w:pPr>
            <w:r w:rsidRPr="007037AB">
              <w:rPr>
                <w:rFonts w:eastAsia="굴림"/>
              </w:rPr>
              <w:t>4</w:t>
            </w:r>
          </w:p>
        </w:tc>
        <w:tc>
          <w:tcPr>
            <w:tcW w:w="6677" w:type="dxa"/>
          </w:tcPr>
          <w:p w14:paraId="6FE3713F" w14:textId="77777777" w:rsidR="00D4405C" w:rsidRPr="007037AB" w:rsidRDefault="00D4405C" w:rsidP="005C27CF">
            <w:pPr>
              <w:ind w:right="20"/>
              <w:rPr>
                <w:rFonts w:eastAsia="굴림"/>
              </w:rPr>
            </w:pPr>
            <w:r w:rsidRPr="007037AB">
              <w:rPr>
                <w:rFonts w:eastAsia="굴림"/>
              </w:rPr>
              <w:t>Learning</w:t>
            </w:r>
          </w:p>
        </w:tc>
      </w:tr>
      <w:tr w:rsidR="00D4405C" w:rsidRPr="007037AB" w14:paraId="044A5831" w14:textId="77777777" w:rsidTr="007037AB">
        <w:tc>
          <w:tcPr>
            <w:tcW w:w="3159" w:type="dxa"/>
          </w:tcPr>
          <w:p w14:paraId="581DFFA0" w14:textId="77777777" w:rsidR="00D4405C" w:rsidRPr="007037AB" w:rsidRDefault="00D4405C" w:rsidP="005C27CF">
            <w:pPr>
              <w:ind w:right="20"/>
              <w:jc w:val="left"/>
              <w:rPr>
                <w:rFonts w:eastAsia="굴림"/>
              </w:rPr>
            </w:pPr>
            <w:r w:rsidRPr="007037AB">
              <w:rPr>
                <w:rFonts w:eastAsia="굴림"/>
              </w:rPr>
              <w:t>5</w:t>
            </w:r>
          </w:p>
        </w:tc>
        <w:tc>
          <w:tcPr>
            <w:tcW w:w="6677" w:type="dxa"/>
          </w:tcPr>
          <w:p w14:paraId="11E47432" w14:textId="77777777" w:rsidR="00D4405C" w:rsidRPr="007037AB" w:rsidRDefault="00D4405C" w:rsidP="005C27CF">
            <w:pPr>
              <w:ind w:right="20"/>
              <w:rPr>
                <w:rFonts w:eastAsia="굴림"/>
              </w:rPr>
            </w:pPr>
            <w:r w:rsidRPr="007037AB">
              <w:rPr>
                <w:rFonts w:eastAsia="굴림"/>
              </w:rPr>
              <w:t>Forwarding</w:t>
            </w:r>
          </w:p>
        </w:tc>
      </w:tr>
      <w:tr w:rsidR="00D4405C" w:rsidRPr="007037AB" w14:paraId="34D7AEB3" w14:textId="77777777" w:rsidTr="007037AB">
        <w:tc>
          <w:tcPr>
            <w:tcW w:w="3159" w:type="dxa"/>
          </w:tcPr>
          <w:p w14:paraId="332601DB" w14:textId="77777777" w:rsidR="00D4405C" w:rsidRPr="007037AB" w:rsidRDefault="00D4405C" w:rsidP="005C27CF">
            <w:pPr>
              <w:ind w:right="20"/>
              <w:jc w:val="left"/>
              <w:rPr>
                <w:rFonts w:eastAsia="굴림"/>
              </w:rPr>
            </w:pPr>
            <w:r w:rsidRPr="007037AB">
              <w:rPr>
                <w:rFonts w:eastAsia="굴림"/>
              </w:rPr>
              <w:t>6</w:t>
            </w:r>
          </w:p>
        </w:tc>
        <w:tc>
          <w:tcPr>
            <w:tcW w:w="6677" w:type="dxa"/>
          </w:tcPr>
          <w:p w14:paraId="5421EEEC" w14:textId="77777777" w:rsidR="00D4405C" w:rsidRPr="007037AB" w:rsidRDefault="00D4405C" w:rsidP="005C27CF">
            <w:pPr>
              <w:ind w:right="20"/>
              <w:rPr>
                <w:rFonts w:eastAsia="굴림"/>
              </w:rPr>
            </w:pPr>
            <w:r w:rsidRPr="007037AB">
              <w:rPr>
                <w:rFonts w:eastAsia="굴림"/>
              </w:rPr>
              <w:t>Agreement</w:t>
            </w:r>
          </w:p>
        </w:tc>
      </w:tr>
      <w:tr w:rsidR="00D4405C" w:rsidRPr="007037AB" w14:paraId="03A02A84" w14:textId="77777777" w:rsidTr="007037AB">
        <w:tc>
          <w:tcPr>
            <w:tcW w:w="3159" w:type="dxa"/>
          </w:tcPr>
          <w:p w14:paraId="5155D022" w14:textId="77777777" w:rsidR="00D4405C" w:rsidRPr="007037AB" w:rsidRDefault="00D4405C" w:rsidP="005C27CF">
            <w:pPr>
              <w:ind w:right="20"/>
              <w:jc w:val="left"/>
              <w:rPr>
                <w:rFonts w:eastAsia="굴림"/>
              </w:rPr>
            </w:pPr>
            <w:r w:rsidRPr="007037AB">
              <w:rPr>
                <w:rFonts w:eastAsia="굴림"/>
              </w:rPr>
              <w:t>7</w:t>
            </w:r>
          </w:p>
        </w:tc>
        <w:tc>
          <w:tcPr>
            <w:tcW w:w="6677" w:type="dxa"/>
          </w:tcPr>
          <w:p w14:paraId="641E90A6" w14:textId="77777777" w:rsidR="00D4405C" w:rsidRPr="007037AB" w:rsidRDefault="00D4405C" w:rsidP="005C27CF">
            <w:pPr>
              <w:ind w:right="20"/>
              <w:rPr>
                <w:rFonts w:eastAsia="굴림"/>
              </w:rPr>
            </w:pPr>
            <w:r w:rsidRPr="007037AB">
              <w:rPr>
                <w:rFonts w:eastAsia="굴림"/>
              </w:rPr>
              <w:t>Topology change acknowledgement (TCA)</w:t>
            </w:r>
          </w:p>
        </w:tc>
      </w:tr>
    </w:tbl>
    <w:p w14:paraId="328BC73F" w14:textId="77777777" w:rsidR="00490D42" w:rsidRPr="002F5F3A" w:rsidRDefault="00490D42" w:rsidP="005C27CF">
      <w:pPr>
        <w:pStyle w:val="a3"/>
        <w:ind w:left="0" w:right="20"/>
      </w:pPr>
      <w:bookmarkStart w:id="2824" w:name="_Toc252889010"/>
      <w:bookmarkStart w:id="2825" w:name="_Toc277779552"/>
      <w:r w:rsidRPr="002F5F3A">
        <w:t>The switch proposing itself as the designated switch sets the proposal flag of RSTP BPDU and transmits it. The port role of the message is always set as the designated port.</w:t>
      </w:r>
    </w:p>
    <w:p w14:paraId="376785B1" w14:textId="77777777" w:rsidR="00490D42" w:rsidRPr="002F5F3A" w:rsidRDefault="00490D42" w:rsidP="005C27CF">
      <w:pPr>
        <w:pStyle w:val="a3"/>
        <w:ind w:left="0" w:right="20"/>
      </w:pPr>
      <w:r w:rsidRPr="002F5F3A">
        <w:t>The switch agreeing the proposal from other switches sets the agreement flag of RSTP BPDU and transmits it. The port role of the message is always set as the root port.</w:t>
      </w:r>
    </w:p>
    <w:p w14:paraId="1980ADEC" w14:textId="77777777" w:rsidR="00490D42" w:rsidRPr="002F5F3A" w:rsidRDefault="00490D42" w:rsidP="005C27CF">
      <w:pPr>
        <w:pStyle w:val="a3"/>
        <w:ind w:left="0" w:right="20"/>
      </w:pPr>
      <w:r w:rsidRPr="002F5F3A">
        <w:t>RSTP does not use independent topology change notification (TCN) BPDU. To notice topology change, use topology change (TC) flag of RSTP BPDU flag. But generate and process TCN BPDU to interwork with 802.1D switch.</w:t>
      </w:r>
    </w:p>
    <w:p w14:paraId="789CE94F" w14:textId="77777777" w:rsidR="00490D42" w:rsidRDefault="00490D42" w:rsidP="005C27CF">
      <w:pPr>
        <w:pStyle w:val="a3"/>
        <w:ind w:left="0" w:right="20"/>
      </w:pPr>
      <w:r w:rsidRPr="002F5F3A">
        <w:t>Learning and forwarding flag are set according to transmitting port state.</w:t>
      </w:r>
    </w:p>
    <w:p w14:paraId="36AF6CD8" w14:textId="77777777" w:rsidR="00490D42" w:rsidRPr="00C235A5" w:rsidRDefault="00490D42" w:rsidP="0021019A">
      <w:pPr>
        <w:pStyle w:val="2"/>
        <w:ind w:right="20"/>
      </w:pPr>
      <w:bookmarkStart w:id="2826" w:name="_Toc363228585"/>
      <w:bookmarkStart w:id="2827" w:name="_Toc444695144"/>
      <w:r w:rsidRPr="00C235A5">
        <w:rPr>
          <w:rFonts w:hint="eastAsia"/>
        </w:rPr>
        <w:lastRenderedPageBreak/>
        <w:t>Understanding MSTP</w:t>
      </w:r>
      <w:bookmarkEnd w:id="2824"/>
      <w:bookmarkEnd w:id="2825"/>
      <w:bookmarkEnd w:id="2826"/>
      <w:bookmarkEnd w:id="2827"/>
    </w:p>
    <w:p w14:paraId="02EF58BD" w14:textId="77777777" w:rsidR="00490D42" w:rsidRPr="002F5F3A" w:rsidRDefault="00490D42" w:rsidP="007D0937">
      <w:pPr>
        <w:pStyle w:val="a3"/>
        <w:ind w:left="0" w:right="20"/>
      </w:pPr>
      <w:r w:rsidRPr="002F5F3A">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F5E16" w:rsidRDefault="00490D42" w:rsidP="007D0937">
      <w:pPr>
        <w:ind w:right="20"/>
        <w:rPr>
          <w:rFonts w:ascii="굴림" w:eastAsia="굴림" w:hAnsi="굴림"/>
        </w:rPr>
      </w:pPr>
    </w:p>
    <w:p w14:paraId="396DFA24" w14:textId="77777777" w:rsidR="00490D42" w:rsidRPr="00C235A5" w:rsidRDefault="00D4405C" w:rsidP="007D0937">
      <w:pPr>
        <w:keepNext/>
        <w:ind w:leftChars="945" w:left="1701" w:right="20"/>
        <w:rPr>
          <w:rFonts w:ascii="굴림" w:eastAsia="굴림" w:hAnsi="굴림"/>
        </w:rPr>
      </w:pPr>
      <w:r>
        <w:rPr>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C235A5" w:rsidRDefault="000B7D52" w:rsidP="007D0937">
      <w:pPr>
        <w:pStyle w:val="afffff3"/>
        <w:ind w:left="0" w:right="20"/>
      </w:pPr>
      <w:bookmarkStart w:id="2828" w:name="_Toc252889011"/>
      <w:bookmarkStart w:id="2829" w:name="_Toc277779553"/>
      <w:bookmarkStart w:id="2830" w:name="_Toc363228586"/>
      <w:bookmarkStart w:id="2831" w:name="_Toc391575485"/>
      <w:r>
        <w:t>Figure</w:t>
      </w:r>
      <w:r w:rsidR="00490D42" w:rsidRPr="00C235A5">
        <w:rPr>
          <w:rFonts w:hint="eastAsia"/>
        </w:rPr>
        <w:t xml:space="preserve"> </w:t>
      </w:r>
      <w:r w:rsidR="00D52C4A">
        <w:t>30</w:t>
      </w:r>
      <w:r w:rsidR="00D52C4A" w:rsidRPr="00C235A5">
        <w:rPr>
          <w:rFonts w:hint="eastAsia"/>
        </w:rPr>
        <w:t xml:space="preserve"> </w:t>
      </w:r>
      <w:r w:rsidR="00490D42" w:rsidRPr="00C235A5">
        <w:rPr>
          <w:rFonts w:hint="eastAsia"/>
        </w:rPr>
        <w:t>load balance</w:t>
      </w:r>
      <w:bookmarkEnd w:id="2828"/>
      <w:bookmarkEnd w:id="2829"/>
      <w:r w:rsidR="00490D42">
        <w:t xml:space="preserve"> over VLANs</w:t>
      </w:r>
      <w:bookmarkEnd w:id="2830"/>
      <w:bookmarkEnd w:id="2831"/>
    </w:p>
    <w:p w14:paraId="733AECB3" w14:textId="77777777" w:rsidR="00490D42" w:rsidRDefault="00490D42" w:rsidP="007D0937">
      <w:pPr>
        <w:pStyle w:val="a3"/>
        <w:ind w:left="0" w:right="20"/>
      </w:pPr>
      <w:r w:rsidRPr="002F5F3A">
        <w:t>Even if the VLANs used from switch S3 is 2000 numbers from 1000 to 2999, if two spanning trees work, the system can get load balancing to S1, S2.</w:t>
      </w:r>
    </w:p>
    <w:p w14:paraId="36977501" w14:textId="77777777" w:rsidR="00490D42" w:rsidRPr="00C235A5" w:rsidRDefault="00490D42" w:rsidP="007D0937">
      <w:pPr>
        <w:pStyle w:val="3"/>
        <w:ind w:left="0" w:right="20"/>
      </w:pPr>
      <w:bookmarkStart w:id="2832" w:name="_Toc252889049"/>
      <w:bookmarkStart w:id="2833" w:name="_Toc277779532"/>
      <w:bookmarkStart w:id="2834" w:name="_Toc361679449"/>
      <w:bookmarkStart w:id="2835" w:name="_Toc444695145"/>
      <w:r w:rsidRPr="00C235A5">
        <w:rPr>
          <w:rFonts w:hint="eastAsia"/>
        </w:rPr>
        <w:t xml:space="preserve">MST </w:t>
      </w:r>
      <w:bookmarkEnd w:id="2832"/>
      <w:bookmarkEnd w:id="2833"/>
      <w:r w:rsidR="00252B9E">
        <w:rPr>
          <w:rFonts w:hint="eastAsia"/>
        </w:rPr>
        <w:t>Region</w:t>
      </w:r>
      <w:bookmarkEnd w:id="2834"/>
      <w:bookmarkEnd w:id="2835"/>
    </w:p>
    <w:p w14:paraId="6B708971" w14:textId="77777777" w:rsidR="00490D42" w:rsidRDefault="00490D42" w:rsidP="007D0937">
      <w:pPr>
        <w:pStyle w:val="a3"/>
        <w:ind w:left="0" w:right="20"/>
        <w:rPr>
          <w:rFonts w:ascii="굴림" w:eastAsia="굴림" w:hAnsi="굴림"/>
        </w:rPr>
      </w:pPr>
      <w:r w:rsidRPr="002F5F3A">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C235A5" w:rsidRDefault="00490D42" w:rsidP="007D0937">
      <w:pPr>
        <w:pStyle w:val="3"/>
        <w:ind w:left="0" w:right="20"/>
      </w:pPr>
      <w:bookmarkStart w:id="2836" w:name="_Toc252889050"/>
      <w:bookmarkStart w:id="2837" w:name="_Toc277779533"/>
      <w:bookmarkStart w:id="2838" w:name="_Toc361679450"/>
      <w:bookmarkStart w:id="2839" w:name="_Toc444695146"/>
      <w:r w:rsidRPr="00C235A5">
        <w:rPr>
          <w:rFonts w:hint="eastAsia"/>
        </w:rPr>
        <w:t xml:space="preserve">IST, CST </w:t>
      </w:r>
      <w:r w:rsidR="00252B9E">
        <w:rPr>
          <w:rFonts w:hint="eastAsia"/>
        </w:rPr>
        <w:t>and</w:t>
      </w:r>
      <w:r w:rsidRPr="00C235A5">
        <w:rPr>
          <w:rFonts w:hint="eastAsia"/>
        </w:rPr>
        <w:t xml:space="preserve"> CIST</w:t>
      </w:r>
      <w:bookmarkEnd w:id="2836"/>
      <w:bookmarkEnd w:id="2837"/>
      <w:bookmarkEnd w:id="2838"/>
      <w:bookmarkEnd w:id="2839"/>
      <w:r w:rsidRPr="00C235A5">
        <w:rPr>
          <w:rFonts w:hint="eastAsia"/>
        </w:rPr>
        <w:t xml:space="preserve"> </w:t>
      </w:r>
    </w:p>
    <w:p w14:paraId="0C9AE2AE" w14:textId="77777777" w:rsidR="00490D42" w:rsidRPr="002F5F3A" w:rsidRDefault="00490D42" w:rsidP="007D0937">
      <w:pPr>
        <w:pStyle w:val="a3"/>
        <w:ind w:left="0" w:right="20"/>
      </w:pPr>
      <w:r w:rsidRPr="002F5F3A">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14:paraId="2CF6D7EC" w14:textId="77777777" w:rsidR="00490D42" w:rsidRPr="00C235A5" w:rsidRDefault="00D4405C" w:rsidP="007D0937">
      <w:pPr>
        <w:keepNext/>
        <w:ind w:leftChars="945" w:left="1701" w:right="20"/>
        <w:rPr>
          <w:rFonts w:ascii="굴림" w:eastAsia="굴림" w:hAnsi="굴림"/>
        </w:rPr>
      </w:pPr>
      <w:r>
        <w:rPr>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9B6D22" w:rsidRDefault="000B7D52" w:rsidP="007D0937">
      <w:pPr>
        <w:pStyle w:val="afffff3"/>
        <w:ind w:left="0" w:right="20"/>
      </w:pPr>
      <w:bookmarkStart w:id="2840" w:name="_Toc73427994"/>
      <w:bookmarkStart w:id="2841" w:name="_Toc74378706"/>
      <w:bookmarkStart w:id="2842" w:name="_Toc252889013"/>
      <w:bookmarkStart w:id="2843" w:name="_Toc391575486"/>
      <w:r>
        <w:t>Figure</w:t>
      </w:r>
      <w:r w:rsidR="00490D42" w:rsidRPr="00C235A5">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31</w:t>
      </w:r>
      <w:r w:rsidR="00D52C4A">
        <w:fldChar w:fldCharType="end"/>
      </w:r>
      <w:r w:rsidR="00D52C4A" w:rsidRPr="00C235A5">
        <w:rPr>
          <w:rFonts w:hint="eastAsia"/>
        </w:rPr>
        <w:t xml:space="preserve"> </w:t>
      </w:r>
      <w:r w:rsidR="00490D42" w:rsidRPr="00C235A5">
        <w:rPr>
          <w:rFonts w:hint="eastAsia"/>
        </w:rPr>
        <w:t xml:space="preserve">CST, IST, </w:t>
      </w:r>
      <w:proofErr w:type="gramStart"/>
      <w:r w:rsidR="00490D42" w:rsidRPr="00C235A5">
        <w:rPr>
          <w:rFonts w:hint="eastAsia"/>
        </w:rPr>
        <w:t>CIST</w:t>
      </w:r>
      <w:bookmarkEnd w:id="2840"/>
      <w:bookmarkEnd w:id="2841"/>
      <w:bookmarkEnd w:id="2842"/>
      <w:bookmarkEnd w:id="2843"/>
      <w:proofErr w:type="gramEnd"/>
    </w:p>
    <w:p w14:paraId="14AE81DB" w14:textId="77777777" w:rsidR="00490D42" w:rsidRPr="002F5F3A" w:rsidRDefault="00490D42" w:rsidP="007D0937">
      <w:pPr>
        <w:pStyle w:val="a3"/>
        <w:ind w:left="0" w:right="20"/>
      </w:pPr>
      <w:r w:rsidRPr="002F5F3A">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14:paraId="05B87751" w14:textId="77777777" w:rsidR="00490D42" w:rsidRPr="00152982" w:rsidRDefault="00490D42" w:rsidP="007D0937">
      <w:pPr>
        <w:ind w:right="20"/>
        <w:rPr>
          <w:rFonts w:ascii="굴림" w:eastAsia="굴림" w:hAnsi="굴림"/>
        </w:rPr>
      </w:pPr>
    </w:p>
    <w:p w14:paraId="10C62037" w14:textId="77777777" w:rsidR="00490D42" w:rsidRPr="00C235A5" w:rsidRDefault="00D4405C" w:rsidP="007D0937">
      <w:pPr>
        <w:keepNext/>
        <w:ind w:leftChars="945" w:left="1701" w:right="20"/>
        <w:jc w:val="left"/>
        <w:rPr>
          <w:rFonts w:ascii="굴림" w:eastAsia="굴림" w:hAnsi="굴림"/>
        </w:rPr>
      </w:pPr>
      <w:r>
        <w:rPr>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Default="000B7D52" w:rsidP="007D0937">
      <w:pPr>
        <w:pStyle w:val="afffff3"/>
        <w:ind w:left="0" w:right="20"/>
        <w:rPr>
          <w:noProof/>
        </w:rPr>
      </w:pPr>
      <w:bookmarkStart w:id="2844" w:name="_Toc277779554"/>
      <w:bookmarkStart w:id="2845" w:name="_Toc363228587"/>
      <w:bookmarkStart w:id="2846" w:name="_Toc73427995"/>
      <w:bookmarkStart w:id="2847" w:name="_Toc391575487"/>
      <w:r>
        <w:t>Figure</w:t>
      </w:r>
      <w:r w:rsidR="00490D42" w:rsidRPr="00C235A5">
        <w:rPr>
          <w:rFonts w:hint="eastAsia"/>
        </w:rPr>
        <w:t xml:space="preserve"> </w:t>
      </w:r>
      <w:bookmarkEnd w:id="2844"/>
      <w:bookmarkEnd w:id="2845"/>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32</w:t>
      </w:r>
      <w:r w:rsidR="00D52C4A">
        <w:fldChar w:fldCharType="end"/>
      </w:r>
      <w:r w:rsidR="00D52C4A" w:rsidRPr="00C235A5">
        <w:rPr>
          <w:rFonts w:hint="eastAsia"/>
        </w:rPr>
        <w:t xml:space="preserve"> </w:t>
      </w:r>
      <w:r w:rsidR="00490D42">
        <w:rPr>
          <w:noProof/>
        </w:rPr>
        <w:t xml:space="preserve">The network perceived at </w:t>
      </w:r>
      <w:r w:rsidR="00490D42" w:rsidRPr="002F5F3A">
        <w:rPr>
          <w:noProof/>
        </w:rPr>
        <w:t>CST</w:t>
      </w:r>
      <w:bookmarkEnd w:id="2846"/>
      <w:bookmarkEnd w:id="2847"/>
    </w:p>
    <w:p w14:paraId="6172275C" w14:textId="77777777" w:rsidR="00490D42" w:rsidRPr="00152982" w:rsidRDefault="00490D42" w:rsidP="007D0937">
      <w:pPr>
        <w:ind w:right="20"/>
      </w:pPr>
    </w:p>
    <w:p w14:paraId="735CE3D6" w14:textId="77777777" w:rsidR="00490D42" w:rsidRPr="00C235A5" w:rsidRDefault="00490D42" w:rsidP="0021019A">
      <w:pPr>
        <w:pStyle w:val="2"/>
        <w:ind w:right="20"/>
      </w:pPr>
      <w:bookmarkStart w:id="2848" w:name="_Toc252889014"/>
      <w:bookmarkStart w:id="2849" w:name="_Toc277779555"/>
      <w:bookmarkStart w:id="2850" w:name="_Toc363228588"/>
      <w:bookmarkStart w:id="2851" w:name="_Toc73428348"/>
      <w:bookmarkStart w:id="2852" w:name="_Toc74378906"/>
      <w:bookmarkStart w:id="2853" w:name="_Toc444695147"/>
      <w:r w:rsidRPr="00C235A5">
        <w:lastRenderedPageBreak/>
        <w:t xml:space="preserve">Configuring </w:t>
      </w:r>
      <w:r w:rsidRPr="00D4405C">
        <w:t>Spanning</w:t>
      </w:r>
      <w:r w:rsidRPr="00C235A5">
        <w:t>-Tree Features</w:t>
      </w:r>
      <w:bookmarkEnd w:id="2848"/>
      <w:bookmarkEnd w:id="2849"/>
      <w:bookmarkEnd w:id="2850"/>
      <w:bookmarkEnd w:id="2851"/>
      <w:bookmarkEnd w:id="2852"/>
      <w:bookmarkEnd w:id="2853"/>
    </w:p>
    <w:p w14:paraId="4D9D8CC4" w14:textId="77777777" w:rsidR="00490D42" w:rsidRDefault="00490D42" w:rsidP="007D0937">
      <w:pPr>
        <w:pStyle w:val="a3"/>
        <w:ind w:left="0" w:right="20"/>
      </w:pPr>
      <w:r w:rsidRPr="002F5F3A">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C235A5" w:rsidRDefault="00490D42" w:rsidP="007D0937">
      <w:pPr>
        <w:pStyle w:val="3"/>
        <w:ind w:left="0" w:right="20"/>
      </w:pPr>
      <w:bookmarkStart w:id="2854" w:name="_Toc252889052"/>
      <w:bookmarkStart w:id="2855" w:name="_Toc361679399"/>
      <w:bookmarkStart w:id="2856" w:name="_Toc73427996"/>
      <w:bookmarkStart w:id="2857" w:name="_Toc252889015"/>
      <w:bookmarkStart w:id="2858" w:name="_Toc444695148"/>
      <w:r w:rsidRPr="00C235A5">
        <w:t>Default STP Configuration</w:t>
      </w:r>
      <w:bookmarkEnd w:id="2854"/>
      <w:bookmarkEnd w:id="2855"/>
      <w:bookmarkEnd w:id="2856"/>
      <w:bookmarkEnd w:id="2857"/>
      <w:bookmarkEnd w:id="2858"/>
    </w:p>
    <w:p w14:paraId="733A950B" w14:textId="77777777" w:rsidR="00490D42" w:rsidRPr="00C235A5" w:rsidRDefault="00490D42" w:rsidP="007D0937">
      <w:pPr>
        <w:pStyle w:val="a3"/>
        <w:ind w:left="0" w:right="20"/>
        <w:rPr>
          <w:rFonts w:ascii="굴림" w:eastAsia="굴림" w:hAnsi="굴림" w:cs="굴림체"/>
          <w:color w:val="000000"/>
        </w:rPr>
      </w:pPr>
      <w:r w:rsidRPr="002F5F3A">
        <w:t>The following table shows the default setting of STP.</w:t>
      </w:r>
    </w:p>
    <w:p w14:paraId="2974C673" w14:textId="77777777" w:rsidR="00490D42" w:rsidRPr="00CD2707" w:rsidRDefault="006A4BB0" w:rsidP="007D0937">
      <w:pPr>
        <w:pStyle w:val="afffff3"/>
        <w:ind w:left="0" w:right="20"/>
      </w:pPr>
      <w:bookmarkStart w:id="2859" w:name="_Toc277779556"/>
      <w:bookmarkStart w:id="2860" w:name="_Toc363228589"/>
      <w:bookmarkStart w:id="2861" w:name="_Toc73427997"/>
      <w:bookmarkStart w:id="2862" w:name="_Toc252889016"/>
      <w:bookmarkStart w:id="2863" w:name="_Toc391575314"/>
      <w:r>
        <w:t>Table</w:t>
      </w:r>
      <w:r w:rsidR="00490D42" w:rsidRPr="00CD2707">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001ED6">
        <w:rPr>
          <w:noProof/>
        </w:rPr>
        <w:t>172</w:t>
      </w:r>
      <w:r w:rsidR="005832B8">
        <w:fldChar w:fldCharType="end"/>
      </w:r>
      <w:r w:rsidR="00490D42" w:rsidRPr="00CD2707">
        <w:t xml:space="preserve"> Default STP Configuration</w:t>
      </w:r>
      <w:bookmarkEnd w:id="2859"/>
      <w:bookmarkEnd w:id="2860"/>
      <w:bookmarkEnd w:id="2861"/>
      <w:bookmarkEnd w:id="2862"/>
      <w:bookmarkEnd w:id="2863"/>
    </w:p>
    <w:tbl>
      <w:tblPr>
        <w:tblStyle w:val="CLIWide"/>
        <w:tblW w:w="0" w:type="auto"/>
        <w:tblLook w:val="01E0" w:firstRow="1" w:lastRow="1" w:firstColumn="1" w:lastColumn="1" w:noHBand="0" w:noVBand="0"/>
      </w:tblPr>
      <w:tblGrid>
        <w:gridCol w:w="3717"/>
        <w:gridCol w:w="4431"/>
      </w:tblGrid>
      <w:tr w:rsidR="00490D42" w:rsidRPr="00C235A5"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2F5F3A" w:rsidRDefault="00490D42" w:rsidP="007D0937">
            <w:pPr>
              <w:wordWrap/>
              <w:adjustRightInd w:val="0"/>
              <w:ind w:right="20"/>
              <w:jc w:val="center"/>
              <w:rPr>
                <w:b/>
                <w:bCs/>
                <w:kern w:val="0"/>
              </w:rPr>
            </w:pPr>
            <w:r w:rsidRPr="002F5F3A">
              <w:rPr>
                <w:b/>
                <w:bCs/>
                <w:kern w:val="0"/>
              </w:rPr>
              <w:t>Feature</w:t>
            </w:r>
          </w:p>
        </w:tc>
        <w:tc>
          <w:tcPr>
            <w:tcW w:w="5021" w:type="dxa"/>
          </w:tcPr>
          <w:p w14:paraId="68E557E1" w14:textId="77777777" w:rsidR="00490D42" w:rsidRPr="002F5F3A" w:rsidRDefault="00490D42" w:rsidP="007D0937">
            <w:pPr>
              <w:wordWrap/>
              <w:adjustRightInd w:val="0"/>
              <w:ind w:right="20"/>
              <w:jc w:val="center"/>
              <w:rPr>
                <w:b/>
                <w:bCs/>
                <w:kern w:val="0"/>
              </w:rPr>
            </w:pPr>
            <w:r w:rsidRPr="002F5F3A">
              <w:rPr>
                <w:b/>
                <w:bCs/>
                <w:kern w:val="0"/>
              </w:rPr>
              <w:t>Default Setting</w:t>
            </w:r>
          </w:p>
        </w:tc>
      </w:tr>
      <w:tr w:rsidR="00490D42" w:rsidRPr="00C235A5" w14:paraId="3529ADAA" w14:textId="77777777" w:rsidTr="007037AB">
        <w:tc>
          <w:tcPr>
            <w:tcW w:w="4135" w:type="dxa"/>
          </w:tcPr>
          <w:p w14:paraId="7DB45AD8" w14:textId="77777777" w:rsidR="00490D42" w:rsidRPr="002F5F3A" w:rsidRDefault="00490D42" w:rsidP="007D0937">
            <w:pPr>
              <w:wordWrap/>
              <w:adjustRightInd w:val="0"/>
              <w:ind w:right="20"/>
              <w:jc w:val="left"/>
              <w:rPr>
                <w:kern w:val="0"/>
              </w:rPr>
            </w:pPr>
            <w:r w:rsidRPr="002F5F3A">
              <w:rPr>
                <w:kern w:val="0"/>
              </w:rPr>
              <w:t>Enable state</w:t>
            </w:r>
          </w:p>
        </w:tc>
        <w:tc>
          <w:tcPr>
            <w:tcW w:w="5021" w:type="dxa"/>
          </w:tcPr>
          <w:p w14:paraId="0B0E0D87" w14:textId="77777777" w:rsidR="00490D42" w:rsidRPr="002F5F3A" w:rsidRDefault="00490D42" w:rsidP="007D0937">
            <w:pPr>
              <w:wordWrap/>
              <w:adjustRightInd w:val="0"/>
              <w:ind w:right="20"/>
              <w:rPr>
                <w:kern w:val="0"/>
              </w:rPr>
            </w:pPr>
            <w:r w:rsidRPr="002F5F3A">
              <w:rPr>
                <w:kern w:val="0"/>
              </w:rPr>
              <w:t>Disabled.</w:t>
            </w:r>
          </w:p>
        </w:tc>
      </w:tr>
      <w:tr w:rsidR="00490D42" w:rsidRPr="00C235A5" w14:paraId="47EE19D3" w14:textId="77777777" w:rsidTr="007037AB">
        <w:tc>
          <w:tcPr>
            <w:tcW w:w="4135" w:type="dxa"/>
          </w:tcPr>
          <w:p w14:paraId="1AF82063" w14:textId="77777777" w:rsidR="00490D42" w:rsidRPr="002F5F3A" w:rsidRDefault="00490D42" w:rsidP="007D0937">
            <w:pPr>
              <w:wordWrap/>
              <w:adjustRightInd w:val="0"/>
              <w:ind w:right="20"/>
              <w:jc w:val="left"/>
              <w:rPr>
                <w:kern w:val="0"/>
              </w:rPr>
            </w:pPr>
            <w:r w:rsidRPr="002F5F3A">
              <w:rPr>
                <w:kern w:val="0"/>
              </w:rPr>
              <w:t>Spanning-tree mode</w:t>
            </w:r>
          </w:p>
        </w:tc>
        <w:tc>
          <w:tcPr>
            <w:tcW w:w="5021" w:type="dxa"/>
          </w:tcPr>
          <w:p w14:paraId="3BFF3056" w14:textId="77777777" w:rsidR="00490D42" w:rsidRPr="002F5F3A" w:rsidRDefault="00490D42" w:rsidP="007D0937">
            <w:pPr>
              <w:wordWrap/>
              <w:adjustRightInd w:val="0"/>
              <w:ind w:right="20"/>
              <w:rPr>
                <w:kern w:val="0"/>
              </w:rPr>
            </w:pPr>
            <w:r w:rsidRPr="002F5F3A">
              <w:rPr>
                <w:kern w:val="0"/>
              </w:rPr>
              <w:t>IEEE 802.1w STP</w:t>
            </w:r>
          </w:p>
        </w:tc>
      </w:tr>
      <w:tr w:rsidR="00490D42" w:rsidRPr="00C235A5" w14:paraId="25BF00E7" w14:textId="77777777" w:rsidTr="007037AB">
        <w:tc>
          <w:tcPr>
            <w:tcW w:w="4135" w:type="dxa"/>
          </w:tcPr>
          <w:p w14:paraId="1461918A" w14:textId="77777777" w:rsidR="00490D42" w:rsidRPr="002F5F3A" w:rsidRDefault="00490D42" w:rsidP="007D0937">
            <w:pPr>
              <w:wordWrap/>
              <w:adjustRightInd w:val="0"/>
              <w:ind w:right="20"/>
              <w:jc w:val="left"/>
              <w:rPr>
                <w:kern w:val="0"/>
              </w:rPr>
            </w:pPr>
            <w:r w:rsidRPr="002F5F3A">
              <w:rPr>
                <w:kern w:val="0"/>
              </w:rPr>
              <w:t>System priority</w:t>
            </w:r>
          </w:p>
        </w:tc>
        <w:tc>
          <w:tcPr>
            <w:tcW w:w="5021" w:type="dxa"/>
          </w:tcPr>
          <w:p w14:paraId="7E192575" w14:textId="77777777" w:rsidR="00490D42" w:rsidRPr="002F5F3A" w:rsidRDefault="00490D42" w:rsidP="007D0937">
            <w:pPr>
              <w:wordWrap/>
              <w:adjustRightInd w:val="0"/>
              <w:ind w:right="20"/>
              <w:rPr>
                <w:kern w:val="0"/>
              </w:rPr>
            </w:pPr>
            <w:r w:rsidRPr="002F5F3A">
              <w:rPr>
                <w:kern w:val="0"/>
              </w:rPr>
              <w:t>32768.</w:t>
            </w:r>
          </w:p>
        </w:tc>
      </w:tr>
      <w:tr w:rsidR="00490D42" w:rsidRPr="00C235A5" w14:paraId="3D11017E" w14:textId="77777777" w:rsidTr="007037AB">
        <w:tc>
          <w:tcPr>
            <w:tcW w:w="4135" w:type="dxa"/>
          </w:tcPr>
          <w:p w14:paraId="2B925A16" w14:textId="77777777" w:rsidR="00490D42" w:rsidRPr="002F5F3A" w:rsidRDefault="00490D42" w:rsidP="007D0937">
            <w:pPr>
              <w:wordWrap/>
              <w:adjustRightInd w:val="0"/>
              <w:ind w:right="20"/>
              <w:jc w:val="left"/>
              <w:rPr>
                <w:kern w:val="0"/>
              </w:rPr>
            </w:pPr>
            <w:r w:rsidRPr="002F5F3A">
              <w:rPr>
                <w:kern w:val="0"/>
              </w:rPr>
              <w:t>Spanning-tree VLAN port priority (configurable on a per-VLAN basis)</w:t>
            </w:r>
          </w:p>
        </w:tc>
        <w:tc>
          <w:tcPr>
            <w:tcW w:w="5021" w:type="dxa"/>
          </w:tcPr>
          <w:p w14:paraId="2896D25D" w14:textId="77777777" w:rsidR="00490D42" w:rsidRPr="002F5F3A" w:rsidRDefault="00490D42" w:rsidP="007D0937">
            <w:pPr>
              <w:wordWrap/>
              <w:adjustRightInd w:val="0"/>
              <w:ind w:right="20"/>
              <w:rPr>
                <w:kern w:val="0"/>
              </w:rPr>
            </w:pPr>
            <w:r w:rsidRPr="002F5F3A">
              <w:rPr>
                <w:kern w:val="0"/>
              </w:rPr>
              <w:t>128.</w:t>
            </w:r>
          </w:p>
        </w:tc>
      </w:tr>
      <w:tr w:rsidR="00490D42" w:rsidRPr="00C235A5" w14:paraId="5AF52D5C" w14:textId="77777777" w:rsidTr="007037AB">
        <w:tc>
          <w:tcPr>
            <w:tcW w:w="4135" w:type="dxa"/>
          </w:tcPr>
          <w:p w14:paraId="50731218" w14:textId="77777777" w:rsidR="00490D42" w:rsidRPr="002F5F3A" w:rsidRDefault="00490D42" w:rsidP="007D0937">
            <w:pPr>
              <w:wordWrap/>
              <w:adjustRightInd w:val="0"/>
              <w:ind w:right="20"/>
              <w:jc w:val="left"/>
              <w:rPr>
                <w:kern w:val="0"/>
              </w:rPr>
            </w:pPr>
            <w:r w:rsidRPr="002F5F3A">
              <w:rPr>
                <w:kern w:val="0"/>
              </w:rPr>
              <w:t>Spanning-tree VLAN port cost (configurable on a per-VLAN basis)</w:t>
            </w:r>
          </w:p>
        </w:tc>
        <w:tc>
          <w:tcPr>
            <w:tcW w:w="5021" w:type="dxa"/>
          </w:tcPr>
          <w:p w14:paraId="6989FBF5" w14:textId="77777777" w:rsidR="00490D42" w:rsidRPr="002F5F3A" w:rsidRDefault="00490D42" w:rsidP="007D0937">
            <w:pPr>
              <w:wordWrap/>
              <w:adjustRightInd w:val="0"/>
              <w:ind w:rightChars="10" w:right="18"/>
              <w:rPr>
                <w:kern w:val="0"/>
              </w:rPr>
            </w:pPr>
            <w:r w:rsidRPr="002F5F3A">
              <w:rPr>
                <w:kern w:val="0"/>
              </w:rPr>
              <w:t>10000 Mbps: 2000</w:t>
            </w:r>
          </w:p>
          <w:p w14:paraId="6D93CCA7" w14:textId="77777777" w:rsidR="00490D42" w:rsidRPr="002F5F3A" w:rsidRDefault="00490D42" w:rsidP="007D0937">
            <w:pPr>
              <w:wordWrap/>
              <w:adjustRightInd w:val="0"/>
              <w:ind w:rightChars="10" w:right="18"/>
              <w:rPr>
                <w:kern w:val="0"/>
              </w:rPr>
            </w:pPr>
            <w:r w:rsidRPr="002F5F3A">
              <w:rPr>
                <w:kern w:val="0"/>
              </w:rPr>
              <w:t>1000 Mbps: 20000.</w:t>
            </w:r>
          </w:p>
          <w:p w14:paraId="5A1F1D06" w14:textId="77777777" w:rsidR="00490D42" w:rsidRPr="002F5F3A" w:rsidRDefault="00490D42" w:rsidP="007D0937">
            <w:pPr>
              <w:wordWrap/>
              <w:adjustRightInd w:val="0"/>
              <w:ind w:rightChars="10" w:right="18"/>
              <w:rPr>
                <w:kern w:val="0"/>
              </w:rPr>
            </w:pPr>
            <w:r w:rsidRPr="002F5F3A">
              <w:rPr>
                <w:kern w:val="0"/>
              </w:rPr>
              <w:t>100 Mbps: 200000</w:t>
            </w:r>
          </w:p>
          <w:p w14:paraId="76A960D8" w14:textId="77777777" w:rsidR="00490D42" w:rsidRPr="002F5F3A" w:rsidRDefault="00490D42" w:rsidP="007D0937">
            <w:pPr>
              <w:wordWrap/>
              <w:adjustRightInd w:val="0"/>
              <w:ind w:right="20"/>
              <w:rPr>
                <w:kern w:val="0"/>
              </w:rPr>
            </w:pPr>
            <w:r w:rsidRPr="002F5F3A">
              <w:rPr>
                <w:kern w:val="0"/>
              </w:rPr>
              <w:t>10 Mbps: 2000000.</w:t>
            </w:r>
          </w:p>
        </w:tc>
      </w:tr>
      <w:tr w:rsidR="00490D42" w:rsidRPr="00C235A5" w14:paraId="73D5761E" w14:textId="77777777" w:rsidTr="007037AB">
        <w:tc>
          <w:tcPr>
            <w:tcW w:w="4135" w:type="dxa"/>
          </w:tcPr>
          <w:p w14:paraId="0ADA1C09" w14:textId="77777777" w:rsidR="00490D42" w:rsidRPr="002F5F3A" w:rsidRDefault="00490D42" w:rsidP="007D0937">
            <w:pPr>
              <w:wordWrap/>
              <w:adjustRightInd w:val="0"/>
              <w:ind w:right="20"/>
              <w:jc w:val="left"/>
              <w:rPr>
                <w:kern w:val="0"/>
              </w:rPr>
            </w:pPr>
            <w:r w:rsidRPr="002F5F3A">
              <w:rPr>
                <w:kern w:val="0"/>
              </w:rPr>
              <w:t>Hello time</w:t>
            </w:r>
          </w:p>
        </w:tc>
        <w:tc>
          <w:tcPr>
            <w:tcW w:w="5021" w:type="dxa"/>
          </w:tcPr>
          <w:p w14:paraId="6C72312D" w14:textId="77777777" w:rsidR="00490D42" w:rsidRPr="002F5F3A" w:rsidRDefault="00490D42" w:rsidP="007D0937">
            <w:pPr>
              <w:wordWrap/>
              <w:adjustRightInd w:val="0"/>
              <w:ind w:right="20"/>
              <w:rPr>
                <w:kern w:val="0"/>
              </w:rPr>
            </w:pPr>
            <w:r w:rsidRPr="002F5F3A">
              <w:rPr>
                <w:kern w:val="0"/>
              </w:rPr>
              <w:t>2 sec.</w:t>
            </w:r>
          </w:p>
        </w:tc>
      </w:tr>
      <w:tr w:rsidR="00490D42" w:rsidRPr="00C235A5" w14:paraId="4E9DCD20" w14:textId="77777777" w:rsidTr="007037AB">
        <w:tc>
          <w:tcPr>
            <w:tcW w:w="4135" w:type="dxa"/>
          </w:tcPr>
          <w:p w14:paraId="5F2156F4" w14:textId="77777777" w:rsidR="00490D42" w:rsidRPr="002F5F3A" w:rsidRDefault="00490D42" w:rsidP="007D0937">
            <w:pPr>
              <w:wordWrap/>
              <w:adjustRightInd w:val="0"/>
              <w:ind w:right="20"/>
              <w:jc w:val="left"/>
              <w:rPr>
                <w:kern w:val="0"/>
              </w:rPr>
            </w:pPr>
            <w:r w:rsidRPr="002F5F3A">
              <w:rPr>
                <w:kern w:val="0"/>
              </w:rPr>
              <w:t>Forward-delay time</w:t>
            </w:r>
          </w:p>
        </w:tc>
        <w:tc>
          <w:tcPr>
            <w:tcW w:w="5021" w:type="dxa"/>
          </w:tcPr>
          <w:p w14:paraId="1D11CACD" w14:textId="77777777" w:rsidR="00490D42" w:rsidRPr="002F5F3A" w:rsidRDefault="00490D42" w:rsidP="007D0937">
            <w:pPr>
              <w:wordWrap/>
              <w:adjustRightInd w:val="0"/>
              <w:ind w:right="20"/>
              <w:rPr>
                <w:kern w:val="0"/>
              </w:rPr>
            </w:pPr>
            <w:r w:rsidRPr="002F5F3A">
              <w:rPr>
                <w:kern w:val="0"/>
              </w:rPr>
              <w:t>15 sec.</w:t>
            </w:r>
          </w:p>
        </w:tc>
      </w:tr>
      <w:tr w:rsidR="00490D42" w:rsidRPr="00C235A5" w14:paraId="2729A71E" w14:textId="77777777" w:rsidTr="007037AB">
        <w:tc>
          <w:tcPr>
            <w:tcW w:w="4135" w:type="dxa"/>
          </w:tcPr>
          <w:p w14:paraId="16D31660" w14:textId="77777777" w:rsidR="00490D42" w:rsidRPr="002F5F3A" w:rsidRDefault="00490D42" w:rsidP="007D0937">
            <w:pPr>
              <w:wordWrap/>
              <w:adjustRightInd w:val="0"/>
              <w:ind w:right="20"/>
              <w:jc w:val="left"/>
              <w:rPr>
                <w:kern w:val="0"/>
              </w:rPr>
            </w:pPr>
            <w:r w:rsidRPr="002F5F3A">
              <w:rPr>
                <w:kern w:val="0"/>
              </w:rPr>
              <w:t>Maximum-aging time</w:t>
            </w:r>
          </w:p>
        </w:tc>
        <w:tc>
          <w:tcPr>
            <w:tcW w:w="5021" w:type="dxa"/>
          </w:tcPr>
          <w:p w14:paraId="3B0E1ADF" w14:textId="77777777" w:rsidR="00490D42" w:rsidRPr="002F5F3A" w:rsidRDefault="00490D42" w:rsidP="007D0937">
            <w:pPr>
              <w:wordWrap/>
              <w:adjustRightInd w:val="0"/>
              <w:ind w:right="20"/>
              <w:rPr>
                <w:kern w:val="0"/>
              </w:rPr>
            </w:pPr>
            <w:r w:rsidRPr="002F5F3A">
              <w:rPr>
                <w:kern w:val="0"/>
              </w:rPr>
              <w:t>20 sec.</w:t>
            </w:r>
          </w:p>
        </w:tc>
      </w:tr>
    </w:tbl>
    <w:p w14:paraId="03FCF608" w14:textId="77777777" w:rsidR="00490D42" w:rsidRPr="00C235A5" w:rsidRDefault="00490D42" w:rsidP="007D0937">
      <w:pPr>
        <w:pStyle w:val="3"/>
        <w:ind w:left="0" w:right="20"/>
      </w:pPr>
      <w:bookmarkStart w:id="2864" w:name="_Toc277779557"/>
      <w:bookmarkStart w:id="2865" w:name="_Toc363228590"/>
      <w:bookmarkStart w:id="2866" w:name="_Toc277779558"/>
      <w:bookmarkStart w:id="2867" w:name="_Toc363228591"/>
      <w:bookmarkStart w:id="2868" w:name="_Toc444695149"/>
      <w:r w:rsidRPr="00D4405C">
        <w:t>STP</w:t>
      </w:r>
      <w:r w:rsidRPr="00C235A5">
        <w:t xml:space="preserve"> Configuration Guidelines</w:t>
      </w:r>
      <w:bookmarkEnd w:id="2864"/>
      <w:bookmarkEnd w:id="2865"/>
      <w:bookmarkEnd w:id="2866"/>
      <w:bookmarkEnd w:id="2867"/>
      <w:bookmarkEnd w:id="2868"/>
    </w:p>
    <w:p w14:paraId="1A773300" w14:textId="77777777" w:rsidR="00490D42" w:rsidRPr="002F5F3A" w:rsidRDefault="00490D42" w:rsidP="007D0937">
      <w:pPr>
        <w:pStyle w:val="a3"/>
        <w:ind w:left="0" w:right="20"/>
      </w:pPr>
      <w:r w:rsidRPr="002F5F3A">
        <w:t xml:space="preserve">The system does not provide PVST. Thus, one spanning-tree runs in one Bridge and the VLAN included in the bridge does not affect anything. You can run spannin-tree per Bridge and create </w:t>
      </w:r>
      <w:r w:rsidR="00BB3655">
        <w:t xml:space="preserve">a </w:t>
      </w:r>
      <w:r w:rsidRPr="002F5F3A">
        <w:t xml:space="preserve">Bridge </w:t>
      </w:r>
      <w:r w:rsidR="00BB3655">
        <w:t xml:space="preserve">with </w:t>
      </w:r>
      <w:r w:rsidRPr="002F5F3A">
        <w:t xml:space="preserve">up to 256 numbers. </w:t>
      </w:r>
      <w:r w:rsidR="00BB3655">
        <w:t xml:space="preserve">A </w:t>
      </w:r>
      <w:r w:rsidRPr="002F5F3A">
        <w:t xml:space="preserve">VLAN can belong to only one Bridge. In the case of trunk VLAN, it can belong to only </w:t>
      </w:r>
      <w:r w:rsidR="00BB3655">
        <w:t xml:space="preserve">the </w:t>
      </w:r>
      <w:r w:rsidRPr="002F5F3A">
        <w:t>default Bridge. When you set spanning-tree on Trunk VLAN, you must set one spanning-tree to the total VLAN.</w:t>
      </w:r>
    </w:p>
    <w:p w14:paraId="69EC5346" w14:textId="77777777" w:rsidR="00490D42" w:rsidRPr="00D4405C" w:rsidRDefault="00490D42" w:rsidP="007D0937">
      <w:pPr>
        <w:pStyle w:val="3"/>
        <w:ind w:left="0" w:right="20"/>
      </w:pPr>
      <w:bookmarkStart w:id="2869" w:name="_Toc73428000"/>
      <w:bookmarkStart w:id="2870" w:name="_Toc252889018"/>
      <w:bookmarkStart w:id="2871" w:name="_Toc277779559"/>
      <w:bookmarkStart w:id="2872" w:name="_Toc363228592"/>
      <w:bookmarkStart w:id="2873" w:name="_Toc444695150"/>
      <w:r w:rsidRPr="00D4405C">
        <w:t>Enabling</w:t>
      </w:r>
      <w:r w:rsidRPr="00C235A5">
        <w:t xml:space="preserve"> STP</w:t>
      </w:r>
      <w:bookmarkEnd w:id="2869"/>
      <w:bookmarkEnd w:id="2870"/>
      <w:bookmarkEnd w:id="2871"/>
      <w:bookmarkEnd w:id="2872"/>
      <w:bookmarkEnd w:id="2873"/>
    </w:p>
    <w:p w14:paraId="2A43A130" w14:textId="77777777" w:rsidR="00490D42" w:rsidRPr="002F5F3A" w:rsidRDefault="00490D42" w:rsidP="007D0937">
      <w:pPr>
        <w:pStyle w:val="a3"/>
        <w:ind w:left="0" w:right="20"/>
      </w:pPr>
      <w:r w:rsidRPr="002F5F3A">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28"/>
        <w:gridCol w:w="1077"/>
        <w:gridCol w:w="6143"/>
      </w:tblGrid>
      <w:tr w:rsidR="00490D42" w:rsidRPr="00C235A5" w14:paraId="3D2711DA" w14:textId="77777777" w:rsidTr="007037AB">
        <w:tc>
          <w:tcPr>
            <w:tcW w:w="960" w:type="dxa"/>
            <w:vAlign w:val="center"/>
          </w:tcPr>
          <w:p w14:paraId="7F8B7278" w14:textId="77777777" w:rsidR="00490D42" w:rsidRPr="00641E1D" w:rsidRDefault="00490D42" w:rsidP="007D0937">
            <w:pPr>
              <w:pStyle w:val="aa"/>
              <w:spacing w:after="120"/>
              <w:ind w:right="20"/>
              <w:jc w:val="both"/>
              <w:rPr>
                <w:rFonts w:eastAsia="굴림"/>
              </w:rPr>
            </w:pPr>
            <w:r w:rsidRPr="00641E1D">
              <w:rPr>
                <w:rFonts w:eastAsia="굴림"/>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41E1D" w:rsidRDefault="00490D42" w:rsidP="007D0937">
            <w:pPr>
              <w:pStyle w:val="aa"/>
              <w:ind w:right="20"/>
              <w:jc w:val="both"/>
              <w:rPr>
                <w:rFonts w:eastAsia="굴림"/>
                <w:b/>
                <w:bCs/>
              </w:rPr>
            </w:pPr>
            <w:r w:rsidRPr="00641E1D">
              <w:rPr>
                <w:rFonts w:eastAsia="굴림"/>
                <w:b/>
                <w:bCs/>
              </w:rPr>
              <w:t>Caution</w:t>
            </w:r>
          </w:p>
        </w:tc>
        <w:tc>
          <w:tcPr>
            <w:tcW w:w="6800" w:type="dxa"/>
            <w:vAlign w:val="center"/>
          </w:tcPr>
          <w:p w14:paraId="33ED9983" w14:textId="77777777" w:rsidR="00277F9C" w:rsidRPr="00641E1D" w:rsidRDefault="00277F9C" w:rsidP="00BB3655">
            <w:pPr>
              <w:wordWrap/>
              <w:adjustRightInd w:val="0"/>
              <w:ind w:right="20"/>
              <w:rPr>
                <w:rFonts w:eastAsia="굴림"/>
              </w:rPr>
            </w:pPr>
            <w:r w:rsidRPr="00641E1D">
              <w:rPr>
                <w:rFonts w:eastAsia="굴림"/>
                <w:kern w:val="0"/>
              </w:rPr>
              <w:t xml:space="preserve">If STP is not active and </w:t>
            </w:r>
            <w:r w:rsidR="00BB3655">
              <w:rPr>
                <w:rFonts w:eastAsia="굴림"/>
                <w:kern w:val="0"/>
              </w:rPr>
              <w:t xml:space="preserve">a </w:t>
            </w:r>
            <w:r w:rsidRPr="00641E1D">
              <w:rPr>
                <w:rFonts w:eastAsia="굴림"/>
                <w:kern w:val="0"/>
              </w:rPr>
              <w:t xml:space="preserve">network loop has been developed, it could degrade the network performance </w:t>
            </w:r>
            <w:r w:rsidR="000C6E5F" w:rsidRPr="00641E1D">
              <w:rPr>
                <w:rFonts w:eastAsia="굴림"/>
                <w:kern w:val="0"/>
              </w:rPr>
              <w:t xml:space="preserve">severly </w:t>
            </w:r>
            <w:r w:rsidRPr="00641E1D">
              <w:rPr>
                <w:rFonts w:eastAsia="굴림"/>
                <w:kern w:val="0"/>
              </w:rPr>
              <w:t xml:space="preserve">because </w:t>
            </w:r>
            <w:r w:rsidR="000C6E5F" w:rsidRPr="00641E1D">
              <w:rPr>
                <w:rFonts w:eastAsia="굴림"/>
                <w:kern w:val="0"/>
              </w:rPr>
              <w:t xml:space="preserve">of excessive traffic and unlimited packet duplication. </w:t>
            </w:r>
          </w:p>
        </w:tc>
      </w:tr>
    </w:tbl>
    <w:p w14:paraId="1EE4BB2E" w14:textId="77777777" w:rsidR="00490D42" w:rsidRDefault="00490D42" w:rsidP="007D0937">
      <w:pPr>
        <w:pStyle w:val="a3"/>
        <w:ind w:left="0" w:right="20"/>
      </w:pPr>
      <w:r w:rsidRPr="00C235A5">
        <w:rPr>
          <w:rFonts w:ascii="굴림" w:eastAsia="굴림" w:hAnsi="굴림"/>
          <w:kern w:val="0"/>
        </w:rPr>
        <w:t xml:space="preserve"> </w:t>
      </w:r>
      <w:r w:rsidRPr="002F5F3A">
        <w:t xml:space="preserve">To enable STP, do the following steps on the </w:t>
      </w:r>
      <w:r w:rsidR="00221294">
        <w:t>Privileged</w:t>
      </w:r>
      <w:r w:rsidRPr="002F5F3A">
        <w:t xml:space="preserve"> mode.</w:t>
      </w:r>
    </w:p>
    <w:tbl>
      <w:tblPr>
        <w:tblStyle w:val="CLIWide"/>
        <w:tblW w:w="0" w:type="auto"/>
        <w:tblLook w:val="01E0" w:firstRow="1" w:lastRow="1" w:firstColumn="1" w:lastColumn="1" w:noHBand="0" w:noVBand="0"/>
      </w:tblPr>
      <w:tblGrid>
        <w:gridCol w:w="789"/>
        <w:gridCol w:w="2654"/>
        <w:gridCol w:w="4657"/>
      </w:tblGrid>
      <w:tr w:rsidR="007037AB" w:rsidRPr="00C235A5"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2F5F3A" w:rsidRDefault="007037AB" w:rsidP="007D0937">
            <w:pPr>
              <w:pStyle w:val="ac"/>
            </w:pPr>
          </w:p>
        </w:tc>
        <w:tc>
          <w:tcPr>
            <w:tcW w:w="2654" w:type="dxa"/>
          </w:tcPr>
          <w:p w14:paraId="7E1A7199" w14:textId="77777777" w:rsidR="007037AB" w:rsidRPr="002F5F3A" w:rsidRDefault="007037AB" w:rsidP="007D0937">
            <w:pPr>
              <w:wordWrap/>
              <w:ind w:right="20" w:hanging="360"/>
              <w:rPr>
                <w:b/>
                <w:bCs/>
              </w:rPr>
            </w:pPr>
            <w:r w:rsidRPr="002F5F3A">
              <w:rPr>
                <w:b/>
                <w:bCs/>
              </w:rPr>
              <w:t>Command</w:t>
            </w:r>
          </w:p>
        </w:tc>
        <w:tc>
          <w:tcPr>
            <w:tcW w:w="4657" w:type="dxa"/>
          </w:tcPr>
          <w:p w14:paraId="5784F683" w14:textId="77777777" w:rsidR="007037AB" w:rsidRPr="002F5F3A" w:rsidRDefault="007037AB" w:rsidP="007D0937">
            <w:pPr>
              <w:wordWrap/>
              <w:ind w:right="20" w:hanging="360"/>
              <w:rPr>
                <w:b/>
                <w:bCs/>
              </w:rPr>
            </w:pPr>
            <w:r w:rsidRPr="002F5F3A">
              <w:rPr>
                <w:b/>
                <w:bCs/>
              </w:rPr>
              <w:t>Purpose</w:t>
            </w:r>
          </w:p>
        </w:tc>
      </w:tr>
      <w:tr w:rsidR="007037AB" w:rsidRPr="00C235A5" w14:paraId="77BE8628" w14:textId="77777777" w:rsidTr="007037AB">
        <w:tc>
          <w:tcPr>
            <w:tcW w:w="789" w:type="dxa"/>
          </w:tcPr>
          <w:p w14:paraId="35B305AA" w14:textId="77777777" w:rsidR="007037AB" w:rsidRPr="002F5F3A" w:rsidRDefault="007037AB" w:rsidP="007D0937">
            <w:pPr>
              <w:wordWrap/>
              <w:ind w:right="20"/>
              <w:rPr>
                <w:b/>
              </w:rPr>
            </w:pPr>
            <w:r w:rsidRPr="002F5F3A">
              <w:rPr>
                <w:b/>
              </w:rPr>
              <w:t>Step1</w:t>
            </w:r>
          </w:p>
        </w:tc>
        <w:tc>
          <w:tcPr>
            <w:tcW w:w="2654" w:type="dxa"/>
          </w:tcPr>
          <w:p w14:paraId="2FED21C0" w14:textId="77777777" w:rsidR="007037AB" w:rsidRPr="002F5F3A" w:rsidRDefault="007037AB" w:rsidP="007D0937">
            <w:pPr>
              <w:wordWrap/>
              <w:ind w:right="20"/>
              <w:jc w:val="left"/>
              <w:rPr>
                <w:b/>
              </w:rPr>
            </w:pPr>
            <w:r w:rsidRPr="002F5F3A">
              <w:rPr>
                <w:b/>
              </w:rPr>
              <w:t>configure terminal</w:t>
            </w:r>
          </w:p>
        </w:tc>
        <w:tc>
          <w:tcPr>
            <w:tcW w:w="4657" w:type="dxa"/>
          </w:tcPr>
          <w:p w14:paraId="3734982B" w14:textId="77777777" w:rsidR="007037AB" w:rsidRPr="002F5F3A" w:rsidRDefault="007037AB" w:rsidP="007D0937">
            <w:pPr>
              <w:wordWrap/>
              <w:ind w:right="20"/>
            </w:pPr>
            <w:r w:rsidRPr="002F5F3A">
              <w:t>Enter to Global configuration.</w:t>
            </w:r>
          </w:p>
        </w:tc>
      </w:tr>
      <w:tr w:rsidR="007037AB" w:rsidRPr="00C235A5" w14:paraId="0EAD391A" w14:textId="77777777" w:rsidTr="007037AB">
        <w:tc>
          <w:tcPr>
            <w:tcW w:w="789" w:type="dxa"/>
          </w:tcPr>
          <w:p w14:paraId="632D92E2" w14:textId="77777777" w:rsidR="007037AB" w:rsidRPr="002F5F3A" w:rsidRDefault="007037AB" w:rsidP="007D0937">
            <w:pPr>
              <w:wordWrap/>
              <w:ind w:right="20"/>
              <w:rPr>
                <w:b/>
              </w:rPr>
            </w:pPr>
            <w:r w:rsidRPr="002F5F3A">
              <w:rPr>
                <w:b/>
              </w:rPr>
              <w:t>Step2</w:t>
            </w:r>
          </w:p>
        </w:tc>
        <w:tc>
          <w:tcPr>
            <w:tcW w:w="2654" w:type="dxa"/>
          </w:tcPr>
          <w:p w14:paraId="6668C6BC" w14:textId="77777777" w:rsidR="007037AB" w:rsidRPr="002F5F3A" w:rsidRDefault="007037AB" w:rsidP="007D0937">
            <w:pPr>
              <w:wordWrap/>
              <w:ind w:right="20"/>
              <w:jc w:val="left"/>
              <w:rPr>
                <w:b/>
              </w:rPr>
            </w:pPr>
            <w:r w:rsidRPr="002F5F3A">
              <w:rPr>
                <w:b/>
              </w:rPr>
              <w:t>spanning-tree enable</w:t>
            </w:r>
          </w:p>
        </w:tc>
        <w:tc>
          <w:tcPr>
            <w:tcW w:w="4657" w:type="dxa"/>
          </w:tcPr>
          <w:p w14:paraId="5C9D03F2" w14:textId="77777777" w:rsidR="007037AB" w:rsidRPr="002F5F3A" w:rsidRDefault="007037AB" w:rsidP="007D0937">
            <w:pPr>
              <w:wordWrap/>
              <w:ind w:right="20"/>
            </w:pPr>
            <w:r w:rsidRPr="002F5F3A">
              <w:t>Enables STP on Default Bridge.</w:t>
            </w:r>
          </w:p>
        </w:tc>
      </w:tr>
      <w:tr w:rsidR="007037AB" w:rsidRPr="00C235A5" w14:paraId="5D06D2AA" w14:textId="77777777" w:rsidTr="007037AB">
        <w:tc>
          <w:tcPr>
            <w:tcW w:w="789" w:type="dxa"/>
          </w:tcPr>
          <w:p w14:paraId="26745A49" w14:textId="77777777" w:rsidR="007037AB" w:rsidRPr="002F5F3A" w:rsidRDefault="007037AB" w:rsidP="007D0937">
            <w:pPr>
              <w:wordWrap/>
              <w:ind w:right="20"/>
              <w:rPr>
                <w:b/>
              </w:rPr>
            </w:pPr>
            <w:r w:rsidRPr="002F5F3A">
              <w:rPr>
                <w:b/>
              </w:rPr>
              <w:t>Step3</w:t>
            </w:r>
          </w:p>
        </w:tc>
        <w:tc>
          <w:tcPr>
            <w:tcW w:w="2654" w:type="dxa"/>
          </w:tcPr>
          <w:p w14:paraId="58B87311" w14:textId="77777777" w:rsidR="007037AB" w:rsidRPr="002F5F3A" w:rsidRDefault="007037AB" w:rsidP="007D0937">
            <w:pPr>
              <w:wordWrap/>
              <w:ind w:right="20"/>
              <w:jc w:val="left"/>
              <w:rPr>
                <w:b/>
              </w:rPr>
            </w:pPr>
            <w:r w:rsidRPr="002F5F3A">
              <w:rPr>
                <w:b/>
              </w:rPr>
              <w:t>exit</w:t>
            </w:r>
          </w:p>
        </w:tc>
        <w:tc>
          <w:tcPr>
            <w:tcW w:w="4657" w:type="dxa"/>
          </w:tcPr>
          <w:p w14:paraId="37233722" w14:textId="77777777" w:rsidR="007037AB" w:rsidRPr="002F5F3A" w:rsidRDefault="007037AB" w:rsidP="007D0937">
            <w:pPr>
              <w:wordWrap/>
              <w:ind w:right="20"/>
            </w:pPr>
            <w:r w:rsidRPr="002F5F3A">
              <w:t xml:space="preserve">Back to </w:t>
            </w:r>
            <w:r w:rsidR="00221294">
              <w:t>Privileged</w:t>
            </w:r>
            <w:r w:rsidRPr="002F5F3A">
              <w:t xml:space="preserve"> mode.</w:t>
            </w:r>
          </w:p>
        </w:tc>
      </w:tr>
      <w:tr w:rsidR="007037AB" w:rsidRPr="00C235A5" w14:paraId="08A0DA3B" w14:textId="77777777" w:rsidTr="007037AB">
        <w:tc>
          <w:tcPr>
            <w:tcW w:w="789" w:type="dxa"/>
          </w:tcPr>
          <w:p w14:paraId="69CCB040" w14:textId="77777777" w:rsidR="007037AB" w:rsidRPr="002F5F3A" w:rsidRDefault="007037AB" w:rsidP="007D0937">
            <w:pPr>
              <w:wordWrap/>
              <w:ind w:right="20"/>
              <w:rPr>
                <w:b/>
              </w:rPr>
            </w:pPr>
            <w:r w:rsidRPr="002F5F3A">
              <w:rPr>
                <w:b/>
              </w:rPr>
              <w:t>Step4</w:t>
            </w:r>
          </w:p>
        </w:tc>
        <w:tc>
          <w:tcPr>
            <w:tcW w:w="2654" w:type="dxa"/>
          </w:tcPr>
          <w:p w14:paraId="6C92880D" w14:textId="77777777" w:rsidR="007037AB" w:rsidRPr="002F5F3A" w:rsidRDefault="007037AB" w:rsidP="007D0937">
            <w:pPr>
              <w:wordWrap/>
              <w:ind w:right="20"/>
              <w:jc w:val="left"/>
              <w:rPr>
                <w:b/>
              </w:rPr>
            </w:pPr>
            <w:r w:rsidRPr="002F5F3A">
              <w:rPr>
                <w:b/>
              </w:rPr>
              <w:t xml:space="preserve">show spanning-tree </w:t>
            </w:r>
          </w:p>
        </w:tc>
        <w:tc>
          <w:tcPr>
            <w:tcW w:w="4657" w:type="dxa"/>
          </w:tcPr>
          <w:p w14:paraId="4C7A3DC7" w14:textId="77777777" w:rsidR="007037AB" w:rsidRPr="002F5F3A" w:rsidRDefault="007037AB" w:rsidP="007D0937">
            <w:pPr>
              <w:wordWrap/>
              <w:ind w:right="20"/>
            </w:pPr>
            <w:r w:rsidRPr="002F5F3A">
              <w:t>Shows current configuration.</w:t>
            </w:r>
          </w:p>
        </w:tc>
      </w:tr>
      <w:tr w:rsidR="007037AB" w:rsidRPr="00C235A5" w14:paraId="095C328D" w14:textId="77777777" w:rsidTr="007037AB">
        <w:tc>
          <w:tcPr>
            <w:tcW w:w="789" w:type="dxa"/>
          </w:tcPr>
          <w:p w14:paraId="1DE0C23B" w14:textId="77777777" w:rsidR="007037AB" w:rsidRPr="002F5F3A" w:rsidRDefault="007037AB" w:rsidP="007D0937">
            <w:pPr>
              <w:wordWrap/>
              <w:ind w:right="20"/>
              <w:rPr>
                <w:b/>
              </w:rPr>
            </w:pPr>
            <w:r w:rsidRPr="002F5F3A">
              <w:rPr>
                <w:b/>
              </w:rPr>
              <w:t>Step5</w:t>
            </w:r>
          </w:p>
        </w:tc>
        <w:tc>
          <w:tcPr>
            <w:tcW w:w="2654" w:type="dxa"/>
          </w:tcPr>
          <w:p w14:paraId="52881F22" w14:textId="77777777" w:rsidR="007037AB" w:rsidRPr="002F5F3A" w:rsidRDefault="007037AB" w:rsidP="007D0937">
            <w:pPr>
              <w:wordWrap/>
              <w:ind w:right="20"/>
              <w:jc w:val="left"/>
              <w:rPr>
                <w:b/>
              </w:rPr>
            </w:pPr>
            <w:r w:rsidRPr="002F5F3A">
              <w:rPr>
                <w:b/>
              </w:rPr>
              <w:t>copy running-config startup-config</w:t>
            </w:r>
          </w:p>
        </w:tc>
        <w:tc>
          <w:tcPr>
            <w:tcW w:w="4657" w:type="dxa"/>
          </w:tcPr>
          <w:p w14:paraId="4B1F430D" w14:textId="77777777" w:rsidR="007037AB" w:rsidRPr="002F5F3A" w:rsidRDefault="007037AB" w:rsidP="007D0937">
            <w:pPr>
              <w:wordWrap/>
              <w:ind w:right="20"/>
            </w:pPr>
            <w:r w:rsidRPr="002F5F3A">
              <w:t>Saves current configuration to startup configuration.</w:t>
            </w:r>
          </w:p>
        </w:tc>
      </w:tr>
    </w:tbl>
    <w:p w14:paraId="310C031F" w14:textId="77777777" w:rsidR="00490D42" w:rsidRPr="002F5F3A" w:rsidRDefault="00490D42" w:rsidP="007D0937">
      <w:pPr>
        <w:pStyle w:val="a3"/>
        <w:ind w:left="0" w:right="20"/>
        <w:rPr>
          <w:kern w:val="0"/>
        </w:rPr>
      </w:pPr>
      <w:r w:rsidRPr="002F5F3A">
        <w:rPr>
          <w:kern w:val="0"/>
        </w:rPr>
        <w:t xml:space="preserve">To disable STP, execute the </w:t>
      </w:r>
      <w:r w:rsidRPr="002F5F3A">
        <w:t>spanning-tree shutdown bridge-forward</w:t>
      </w:r>
      <w:r w:rsidRPr="002F5F3A">
        <w:rPr>
          <w:b/>
        </w:rPr>
        <w:t xml:space="preserve"> </w:t>
      </w:r>
      <w:r w:rsidRPr="002F5F3A">
        <w:t>command on global configuration mode.</w:t>
      </w:r>
    </w:p>
    <w:p w14:paraId="34E08312" w14:textId="77777777" w:rsidR="00490D42" w:rsidRPr="002F5F3A" w:rsidRDefault="00490D42" w:rsidP="007D0937">
      <w:pPr>
        <w:pStyle w:val="a3"/>
        <w:ind w:left="0" w:right="20"/>
      </w:pPr>
      <w:r w:rsidRPr="002F5F3A">
        <w:lastRenderedPageBreak/>
        <w:t>The following shows how to enable spanning tree and show the result:</w:t>
      </w:r>
    </w:p>
    <w:tbl>
      <w:tblPr>
        <w:tblStyle w:val="48"/>
        <w:tblW w:w="0" w:type="auto"/>
        <w:tblLook w:val="04A0" w:firstRow="1" w:lastRow="0" w:firstColumn="1" w:lastColumn="0" w:noHBand="0" w:noVBand="1"/>
      </w:tblPr>
      <w:tblGrid>
        <w:gridCol w:w="8261"/>
      </w:tblGrid>
      <w:tr w:rsidR="00D4405C" w:rsidRPr="00D4405C" w14:paraId="67E2B85D" w14:textId="77777777" w:rsidTr="00D4405C">
        <w:tc>
          <w:tcPr>
            <w:tcW w:w="10118" w:type="dxa"/>
          </w:tcPr>
          <w:p w14:paraId="241115F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3E84890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D8AE6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kern w:val="0"/>
              </w:rPr>
              <w:t>spanning-tree enable</w:t>
            </w:r>
          </w:p>
          <w:p w14:paraId="54BDA03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p>
          <w:p w14:paraId="09B7A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4A5096C"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2A675AF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5A196A54" w14:textId="77777777" w:rsidR="00D4405C" w:rsidRPr="00D4405C" w:rsidRDefault="00D4405C" w:rsidP="007D0937">
            <w:pPr>
              <w:wordWrap/>
              <w:adjustRightInd w:val="0"/>
              <w:ind w:right="20"/>
              <w:rPr>
                <w:rFonts w:ascii="Courier New" w:eastAsia="굴림" w:hAnsi="Courier New" w:cs="Courier New"/>
                <w:kern w:val="0"/>
              </w:rPr>
            </w:pPr>
          </w:p>
          <w:p w14:paraId="1C1105F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Default  Bridge up - Spanning Tree Enabled rstp-vlan-bridge</w:t>
            </w:r>
          </w:p>
          <w:p w14:paraId="541F7CD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Root ID    Priority    32768</w:t>
            </w:r>
          </w:p>
          <w:p w14:paraId="570564A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04F4248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This bridge is the root</w:t>
            </w:r>
          </w:p>
          <w:p w14:paraId="252932A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3889A0BD" w14:textId="77777777" w:rsidR="00D4405C" w:rsidRPr="00D4405C" w:rsidRDefault="00D4405C" w:rsidP="007D0937">
            <w:pPr>
              <w:wordWrap/>
              <w:adjustRightInd w:val="0"/>
              <w:ind w:right="20"/>
              <w:rPr>
                <w:rFonts w:ascii="Courier New" w:eastAsia="굴림" w:hAnsi="Courier New" w:cs="Courier New"/>
                <w:kern w:val="0"/>
              </w:rPr>
            </w:pPr>
          </w:p>
          <w:p w14:paraId="12E84B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Bridge ID  Priority    32768</w:t>
            </w:r>
          </w:p>
          <w:p w14:paraId="74A91DB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14:paraId="16E626B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14:paraId="1666F7B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Aging Time  300</w:t>
            </w:r>
          </w:p>
          <w:p w14:paraId="073B0AA5" w14:textId="77777777" w:rsidR="00D4405C" w:rsidRPr="00D4405C" w:rsidRDefault="00D4405C" w:rsidP="007D0937">
            <w:pPr>
              <w:wordWrap/>
              <w:adjustRightInd w:val="0"/>
              <w:ind w:right="20"/>
              <w:rPr>
                <w:rFonts w:ascii="Courier New" w:eastAsia="굴림" w:hAnsi="Courier New" w:cs="Courier New"/>
                <w:kern w:val="0"/>
              </w:rPr>
            </w:pPr>
          </w:p>
          <w:p w14:paraId="7F140E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Interface              Role Sts   Cost           Prio.Nbr    Type</w:t>
            </w:r>
          </w:p>
          <w:p w14:paraId="3F7DC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 --- --------- -------- ----------------</w:t>
            </w:r>
          </w:p>
          <w:p w14:paraId="587EB05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Giga6/2               Disb BLK 4                 128.610     P2p</w:t>
            </w:r>
          </w:p>
          <w:p w14:paraId="0F401E00" w14:textId="77777777" w:rsidR="00D4405C" w:rsidRPr="00D4405C" w:rsidRDefault="00D4405C" w:rsidP="007D0937">
            <w:pPr>
              <w:wordWrap/>
              <w:adjustRightInd w:val="0"/>
              <w:ind w:right="20"/>
              <w:rPr>
                <w:rFonts w:ascii="Courier New" w:eastAsia="굴림" w:hAnsi="Courier New" w:cs="Courier New"/>
                <w:kern w:val="0"/>
              </w:rPr>
            </w:pPr>
          </w:p>
          <w:p w14:paraId="29CBAD69"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05C84C9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02F269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spanning-tree shutdown bridge-forward</w:t>
            </w:r>
          </w:p>
          <w:p w14:paraId="5BE7E0E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69AC799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18C1E7C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61E6A206"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7FC7AF1C" w14:textId="77777777" w:rsidR="00490D42" w:rsidRPr="00C235A5" w:rsidRDefault="00490D42" w:rsidP="007D0937">
      <w:pPr>
        <w:pStyle w:val="3"/>
        <w:ind w:left="0" w:right="20"/>
      </w:pPr>
      <w:bookmarkStart w:id="2874" w:name="_Toc73428001"/>
      <w:bookmarkStart w:id="2875" w:name="_Toc444695151"/>
      <w:r>
        <w:rPr>
          <w:rFonts w:hint="eastAsia"/>
        </w:rPr>
        <w:t>Enable STP in no</w:t>
      </w:r>
      <w:r w:rsidRPr="00C235A5">
        <w:rPr>
          <w:rFonts w:hint="eastAsia"/>
        </w:rPr>
        <w:t xml:space="preserve"> default Bridge</w:t>
      </w:r>
      <w:bookmarkEnd w:id="2874"/>
      <w:bookmarkEnd w:id="2875"/>
      <w:r w:rsidRPr="00C235A5">
        <w:rPr>
          <w:rFonts w:hint="eastAsia"/>
        </w:rPr>
        <w:t xml:space="preserve"> </w:t>
      </w:r>
    </w:p>
    <w:p w14:paraId="2A95B185" w14:textId="77777777" w:rsidR="00490D42" w:rsidRPr="00C235A5" w:rsidRDefault="00490D42" w:rsidP="007D0937">
      <w:pPr>
        <w:pStyle w:val="a3"/>
        <w:ind w:left="0" w:right="20"/>
        <w:rPr>
          <w:rFonts w:ascii="굴림" w:eastAsia="굴림" w:hAnsi="굴림"/>
          <w:kern w:val="0"/>
        </w:rPr>
      </w:pPr>
      <w:r w:rsidRPr="002F5F3A">
        <w:t>You can manage spanning-tree per Bridge. First, create Bridge. After you include the interface to be worked as a spanning-tree, enable the spanning-tree in the relevant Bridge.</w:t>
      </w:r>
      <w:r w:rsidRPr="00C235A5">
        <w:rPr>
          <w:rFonts w:ascii="굴림" w:eastAsia="굴림" w:hAnsi="굴림"/>
          <w:kern w:val="0"/>
        </w:rPr>
        <w:t xml:space="preserve"> </w:t>
      </w:r>
    </w:p>
    <w:tbl>
      <w:tblPr>
        <w:tblStyle w:val="NOTICE"/>
        <w:tblW w:w="0" w:type="auto"/>
        <w:tblLook w:val="0000" w:firstRow="0" w:lastRow="0" w:firstColumn="0" w:lastColumn="0" w:noHBand="0" w:noVBand="0"/>
      </w:tblPr>
      <w:tblGrid>
        <w:gridCol w:w="929"/>
        <w:gridCol w:w="1063"/>
        <w:gridCol w:w="6156"/>
      </w:tblGrid>
      <w:tr w:rsidR="00490D42" w:rsidRPr="00C235A5" w14:paraId="2D1DC1B2" w14:textId="77777777" w:rsidTr="00D4405C">
        <w:tc>
          <w:tcPr>
            <w:tcW w:w="960" w:type="dxa"/>
            <w:vAlign w:val="center"/>
          </w:tcPr>
          <w:p w14:paraId="4BC807F8"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DFAE486" w14:textId="77777777" w:rsidR="00490D42" w:rsidRPr="00C235A5" w:rsidRDefault="00490D42" w:rsidP="007D0937">
            <w:pPr>
              <w:wordWrap/>
              <w:adjustRightInd w:val="0"/>
              <w:ind w:right="20"/>
              <w:rPr>
                <w:rFonts w:ascii="굴림" w:eastAsia="굴림" w:hAnsi="굴림" w:cs="Times New Roman"/>
              </w:rPr>
            </w:pPr>
            <w:r w:rsidRPr="002F5F3A">
              <w:rPr>
                <w:kern w:val="0"/>
              </w:rPr>
              <w:t>The interface included to run spanning-tree on Bridge can input on Bridge directly. After setting VLAN on the interface, you must set VLAN on the Bridge.</w:t>
            </w:r>
          </w:p>
        </w:tc>
      </w:tr>
    </w:tbl>
    <w:p w14:paraId="699C9B69" w14:textId="77777777" w:rsidR="00490D42" w:rsidRPr="00C235A5" w:rsidRDefault="00490D42" w:rsidP="007D0937">
      <w:pPr>
        <w:pStyle w:val="a3"/>
        <w:ind w:left="0" w:right="20"/>
        <w:rPr>
          <w:rFonts w:ascii="굴림" w:eastAsia="굴림" w:hAnsi="굴림" w:cs="Times New Roman"/>
        </w:rPr>
      </w:pPr>
      <w:r w:rsidRPr="002F5F3A">
        <w:t xml:space="preserve">To enable STP in no default bridge, do the following steps on </w:t>
      </w:r>
      <w:r w:rsidR="00221294">
        <w:t>Privileged</w:t>
      </w:r>
      <w:r w:rsidRPr="002F5F3A">
        <w:t xml:space="preserve"> mode:</w:t>
      </w:r>
    </w:p>
    <w:tbl>
      <w:tblPr>
        <w:tblStyle w:val="CLIWide"/>
        <w:tblW w:w="0" w:type="auto"/>
        <w:tblLook w:val="04A0" w:firstRow="1" w:lastRow="0" w:firstColumn="1" w:lastColumn="0" w:noHBand="0" w:noVBand="1"/>
      </w:tblPr>
      <w:tblGrid>
        <w:gridCol w:w="727"/>
        <w:gridCol w:w="3447"/>
        <w:gridCol w:w="2868"/>
      </w:tblGrid>
      <w:tr w:rsidR="00D52C4A" w:rsidRPr="001C28D6"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1C28D6" w:rsidRDefault="00D52C4A" w:rsidP="00D52C4A">
            <w:pPr>
              <w:ind w:right="20"/>
              <w:jc w:val="center"/>
              <w:rPr>
                <w:rFonts w:eastAsia="굴림"/>
                <w:b/>
                <w:bCs/>
              </w:rPr>
            </w:pPr>
            <w:r>
              <w:rPr>
                <w:rFonts w:eastAsia="굴림" w:hint="eastAsia"/>
                <w:b/>
                <w:bCs/>
              </w:rPr>
              <w:t>Step</w:t>
            </w:r>
          </w:p>
        </w:tc>
        <w:tc>
          <w:tcPr>
            <w:tcW w:w="0" w:type="auto"/>
          </w:tcPr>
          <w:p w14:paraId="0B1D2965" w14:textId="77777777" w:rsidR="00D52C4A" w:rsidRPr="001C28D6" w:rsidRDefault="00D52C4A" w:rsidP="00D52C4A">
            <w:pPr>
              <w:ind w:right="20"/>
              <w:jc w:val="center"/>
              <w:rPr>
                <w:rFonts w:eastAsia="굴림"/>
                <w:b/>
                <w:bCs/>
              </w:rPr>
            </w:pPr>
            <w:r w:rsidRPr="001C28D6">
              <w:rPr>
                <w:rFonts w:eastAsia="굴림"/>
                <w:b/>
                <w:bCs/>
              </w:rPr>
              <w:t>Command</w:t>
            </w:r>
          </w:p>
        </w:tc>
        <w:tc>
          <w:tcPr>
            <w:tcW w:w="0" w:type="auto"/>
          </w:tcPr>
          <w:p w14:paraId="78C9AEF3"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5041F04E" w14:textId="77777777" w:rsidTr="00D52C4A">
        <w:trPr>
          <w:trHeight w:val="283"/>
        </w:trPr>
        <w:tc>
          <w:tcPr>
            <w:tcW w:w="0" w:type="auto"/>
          </w:tcPr>
          <w:p w14:paraId="60A6D488" w14:textId="77777777" w:rsidR="00D52C4A" w:rsidRPr="002F5F3A" w:rsidRDefault="00D52C4A" w:rsidP="00D52C4A">
            <w:pPr>
              <w:wordWrap/>
              <w:ind w:right="20"/>
              <w:rPr>
                <w:b/>
                <w:bCs/>
              </w:rPr>
            </w:pPr>
            <w:r w:rsidRPr="002F5F3A">
              <w:rPr>
                <w:b/>
                <w:bCs/>
              </w:rPr>
              <w:t>Step1</w:t>
            </w:r>
          </w:p>
        </w:tc>
        <w:tc>
          <w:tcPr>
            <w:tcW w:w="0" w:type="auto"/>
          </w:tcPr>
          <w:p w14:paraId="7B344A55" w14:textId="77777777" w:rsidR="00D52C4A" w:rsidRPr="002F5F3A" w:rsidRDefault="00D52C4A" w:rsidP="00D52C4A">
            <w:pPr>
              <w:wordWrap/>
              <w:ind w:right="20"/>
            </w:pPr>
            <w:r w:rsidRPr="002F5F3A">
              <w:rPr>
                <w:b/>
                <w:bCs/>
              </w:rPr>
              <w:t>configure terminal</w:t>
            </w:r>
          </w:p>
        </w:tc>
        <w:tc>
          <w:tcPr>
            <w:tcW w:w="0" w:type="auto"/>
          </w:tcPr>
          <w:p w14:paraId="2014926C" w14:textId="77777777" w:rsidR="00D52C4A" w:rsidRPr="002F5F3A" w:rsidRDefault="00D52C4A" w:rsidP="00D52C4A">
            <w:pPr>
              <w:wordWrap/>
              <w:ind w:right="20"/>
            </w:pPr>
            <w:r w:rsidRPr="002F5F3A">
              <w:t>Enter Global configuration mode.</w:t>
            </w:r>
          </w:p>
        </w:tc>
      </w:tr>
      <w:tr w:rsidR="00D52C4A" w:rsidRPr="00C235A5" w14:paraId="6C4C2AFE" w14:textId="77777777" w:rsidTr="00D52C4A">
        <w:trPr>
          <w:trHeight w:val="283"/>
        </w:trPr>
        <w:tc>
          <w:tcPr>
            <w:tcW w:w="0" w:type="auto"/>
          </w:tcPr>
          <w:p w14:paraId="0CACCD96" w14:textId="77777777" w:rsidR="00D52C4A" w:rsidRPr="002F5F3A" w:rsidRDefault="00D52C4A" w:rsidP="00D52C4A">
            <w:pPr>
              <w:wordWrap/>
              <w:ind w:right="20"/>
              <w:rPr>
                <w:b/>
                <w:bCs/>
              </w:rPr>
            </w:pPr>
            <w:r w:rsidRPr="002F5F3A">
              <w:rPr>
                <w:b/>
                <w:bCs/>
              </w:rPr>
              <w:t>Step2</w:t>
            </w:r>
          </w:p>
        </w:tc>
        <w:tc>
          <w:tcPr>
            <w:tcW w:w="0" w:type="auto"/>
          </w:tcPr>
          <w:p w14:paraId="5C57A086" w14:textId="77777777" w:rsidR="00D52C4A" w:rsidRPr="002F5F3A" w:rsidRDefault="00D52C4A" w:rsidP="00D52C4A">
            <w:pPr>
              <w:wordWrap/>
              <w:ind w:right="20"/>
              <w:rPr>
                <w:b/>
                <w:bCs/>
              </w:rPr>
            </w:pPr>
            <w:r w:rsidRPr="002F5F3A">
              <w:rPr>
                <w:b/>
                <w:bCs/>
              </w:rPr>
              <w:t>Bridge &lt;1-255&gt; protocol VLAN-bridge</w:t>
            </w:r>
          </w:p>
        </w:tc>
        <w:tc>
          <w:tcPr>
            <w:tcW w:w="0" w:type="auto"/>
          </w:tcPr>
          <w:p w14:paraId="28B614E4" w14:textId="77777777" w:rsidR="00D52C4A" w:rsidRPr="002F5F3A" w:rsidRDefault="00D52C4A" w:rsidP="00D52C4A">
            <w:pPr>
              <w:wordWrap/>
              <w:adjustRightInd w:val="0"/>
              <w:ind w:right="20"/>
            </w:pPr>
            <w:r w:rsidRPr="002F5F3A">
              <w:t>Creates Bridge.</w:t>
            </w:r>
          </w:p>
        </w:tc>
      </w:tr>
      <w:tr w:rsidR="00D52C4A" w:rsidRPr="00C235A5" w14:paraId="4A781CF6" w14:textId="77777777" w:rsidTr="00D52C4A">
        <w:trPr>
          <w:trHeight w:val="283"/>
        </w:trPr>
        <w:tc>
          <w:tcPr>
            <w:tcW w:w="0" w:type="auto"/>
          </w:tcPr>
          <w:p w14:paraId="411A4D02" w14:textId="77777777" w:rsidR="00D52C4A" w:rsidRPr="002F5F3A" w:rsidRDefault="00D52C4A" w:rsidP="00D52C4A">
            <w:pPr>
              <w:wordWrap/>
              <w:ind w:right="20"/>
              <w:rPr>
                <w:b/>
                <w:bCs/>
              </w:rPr>
            </w:pPr>
            <w:r w:rsidRPr="002F5F3A">
              <w:rPr>
                <w:b/>
                <w:bCs/>
              </w:rPr>
              <w:t>Step3</w:t>
            </w:r>
          </w:p>
        </w:tc>
        <w:tc>
          <w:tcPr>
            <w:tcW w:w="0" w:type="auto"/>
          </w:tcPr>
          <w:p w14:paraId="29090D96" w14:textId="77777777" w:rsidR="00D52C4A" w:rsidRPr="002F5F3A" w:rsidRDefault="00D52C4A" w:rsidP="00D52C4A">
            <w:pPr>
              <w:wordWrap/>
              <w:ind w:right="20"/>
              <w:rPr>
                <w:b/>
                <w:bCs/>
              </w:rPr>
            </w:pPr>
            <w:r w:rsidRPr="002F5F3A">
              <w:rPr>
                <w:b/>
                <w:bCs/>
              </w:rPr>
              <w:t>bridge &lt;1-255&gt; spanning-tree enable</w:t>
            </w:r>
          </w:p>
        </w:tc>
        <w:tc>
          <w:tcPr>
            <w:tcW w:w="0" w:type="auto"/>
          </w:tcPr>
          <w:p w14:paraId="5B5AEE62" w14:textId="77777777" w:rsidR="00D52C4A" w:rsidRPr="002F5F3A" w:rsidRDefault="00D52C4A" w:rsidP="00D52C4A">
            <w:pPr>
              <w:wordWrap/>
              <w:ind w:right="20"/>
            </w:pPr>
            <w:r w:rsidRPr="002F5F3A">
              <w:t>Enables STP on Bridge.</w:t>
            </w:r>
          </w:p>
        </w:tc>
      </w:tr>
      <w:tr w:rsidR="00D52C4A" w:rsidRPr="00C235A5" w14:paraId="2640A835" w14:textId="77777777" w:rsidTr="00D52C4A">
        <w:trPr>
          <w:trHeight w:val="283"/>
        </w:trPr>
        <w:tc>
          <w:tcPr>
            <w:tcW w:w="0" w:type="auto"/>
          </w:tcPr>
          <w:p w14:paraId="7CFBF0C4" w14:textId="77777777" w:rsidR="00D52C4A" w:rsidRPr="002F5F3A" w:rsidRDefault="00D52C4A" w:rsidP="00D52C4A">
            <w:pPr>
              <w:wordWrap/>
              <w:ind w:right="20"/>
              <w:rPr>
                <w:b/>
                <w:bCs/>
              </w:rPr>
            </w:pPr>
            <w:r w:rsidRPr="002F5F3A">
              <w:rPr>
                <w:b/>
                <w:bCs/>
              </w:rPr>
              <w:t>Step4</w:t>
            </w:r>
          </w:p>
        </w:tc>
        <w:tc>
          <w:tcPr>
            <w:tcW w:w="0" w:type="auto"/>
          </w:tcPr>
          <w:p w14:paraId="68508284" w14:textId="77777777" w:rsidR="00D52C4A" w:rsidRPr="002F5F3A" w:rsidRDefault="00D52C4A" w:rsidP="00D52C4A">
            <w:pPr>
              <w:wordWrap/>
              <w:ind w:right="20"/>
              <w:rPr>
                <w:b/>
                <w:bCs/>
              </w:rPr>
            </w:pPr>
            <w:r w:rsidRPr="002F5F3A">
              <w:rPr>
                <w:b/>
                <w:bCs/>
              </w:rPr>
              <w:t>Bridge-group &lt;1-255&gt;</w:t>
            </w:r>
          </w:p>
        </w:tc>
        <w:tc>
          <w:tcPr>
            <w:tcW w:w="0" w:type="auto"/>
          </w:tcPr>
          <w:p w14:paraId="73ABF0C5" w14:textId="77777777" w:rsidR="00D52C4A" w:rsidRPr="002F5F3A" w:rsidRDefault="00D52C4A" w:rsidP="00D52C4A">
            <w:pPr>
              <w:wordWrap/>
              <w:ind w:right="20"/>
            </w:pPr>
            <w:r w:rsidRPr="002F5F3A">
              <w:t>Includes VLAN on Bridge.</w:t>
            </w:r>
          </w:p>
        </w:tc>
      </w:tr>
      <w:tr w:rsidR="00D52C4A" w:rsidRPr="00C235A5" w14:paraId="4E4B5226" w14:textId="77777777" w:rsidTr="00D52C4A">
        <w:trPr>
          <w:trHeight w:val="283"/>
        </w:trPr>
        <w:tc>
          <w:tcPr>
            <w:tcW w:w="0" w:type="auto"/>
          </w:tcPr>
          <w:p w14:paraId="1981CFCC" w14:textId="77777777" w:rsidR="00D52C4A" w:rsidRPr="002F5F3A" w:rsidRDefault="00D52C4A" w:rsidP="00D52C4A">
            <w:pPr>
              <w:wordWrap/>
              <w:ind w:right="20"/>
              <w:rPr>
                <w:b/>
                <w:bCs/>
              </w:rPr>
            </w:pPr>
            <w:r w:rsidRPr="002F5F3A">
              <w:rPr>
                <w:b/>
                <w:bCs/>
              </w:rPr>
              <w:t>Step5</w:t>
            </w:r>
          </w:p>
        </w:tc>
        <w:tc>
          <w:tcPr>
            <w:tcW w:w="0" w:type="auto"/>
          </w:tcPr>
          <w:p w14:paraId="240D9715" w14:textId="77777777" w:rsidR="00D52C4A" w:rsidRPr="002F5F3A" w:rsidRDefault="00D52C4A" w:rsidP="00D52C4A">
            <w:pPr>
              <w:wordWrap/>
              <w:ind w:right="20"/>
              <w:rPr>
                <w:b/>
                <w:bCs/>
              </w:rPr>
            </w:pPr>
            <w:r w:rsidRPr="002F5F3A">
              <w:rPr>
                <w:b/>
                <w:bCs/>
              </w:rPr>
              <w:t>copy running-config startup-config</w:t>
            </w:r>
          </w:p>
        </w:tc>
        <w:tc>
          <w:tcPr>
            <w:tcW w:w="0" w:type="auto"/>
          </w:tcPr>
          <w:p w14:paraId="3869CF87" w14:textId="77777777" w:rsidR="00D52C4A" w:rsidRPr="002F5F3A" w:rsidRDefault="00D52C4A" w:rsidP="00D52C4A">
            <w:pPr>
              <w:wordWrap/>
              <w:ind w:right="20"/>
            </w:pPr>
            <w:r w:rsidRPr="002F5F3A">
              <w:t>Save the current configuration.</w:t>
            </w:r>
          </w:p>
        </w:tc>
      </w:tr>
    </w:tbl>
    <w:p w14:paraId="63124A8D"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14:paraId="4FC2FD0E" w14:textId="77777777" w:rsidR="002D7972"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r w:rsidRPr="00506765">
        <w:rPr>
          <w:rStyle w:val="bonmunChar"/>
        </w:rPr>
        <w:t>To enable STP in</w:t>
      </w:r>
      <w:r w:rsidR="002D7972">
        <w:rPr>
          <w:rStyle w:val="bonmunChar"/>
        </w:rPr>
        <w:t xml:space="preserve"> </w:t>
      </w:r>
      <w:r w:rsidR="002D7972">
        <w:rPr>
          <w:rStyle w:val="bonmunChar"/>
          <w:rFonts w:hint="eastAsia"/>
        </w:rPr>
        <w:t>bridge</w:t>
      </w:r>
      <w:r w:rsidR="002D7972">
        <w:rPr>
          <w:rStyle w:val="bonmunChar"/>
        </w:rPr>
        <w:t>s</w:t>
      </w:r>
      <w:r w:rsidR="002D7972">
        <w:rPr>
          <w:rStyle w:val="bonmunChar"/>
          <w:rFonts w:hint="eastAsia"/>
        </w:rPr>
        <w:t xml:space="preserve"> </w:t>
      </w:r>
      <w:r w:rsidR="002D7972">
        <w:rPr>
          <w:rStyle w:val="bonmunChar"/>
        </w:rPr>
        <w:t>other than</w:t>
      </w:r>
      <w:r w:rsidRPr="00506765">
        <w:rPr>
          <w:rStyle w:val="bonmunChar"/>
        </w:rPr>
        <w:t xml:space="preserve"> </w:t>
      </w:r>
      <w:r w:rsidR="002D7972">
        <w:rPr>
          <w:rStyle w:val="bonmunChar"/>
        </w:rPr>
        <w:t xml:space="preserve">the </w:t>
      </w:r>
      <w:r w:rsidRPr="00506765">
        <w:rPr>
          <w:rStyle w:val="bonmunChar"/>
        </w:rPr>
        <w:t xml:space="preserve">default bridge, </w:t>
      </w:r>
      <w:proofErr w:type="gramStart"/>
      <w:r w:rsidR="002D7972">
        <w:rPr>
          <w:rStyle w:val="bonmunChar"/>
        </w:rPr>
        <w:t xml:space="preserve">use </w:t>
      </w:r>
      <w:r w:rsidR="002D7972" w:rsidRPr="00C235A5">
        <w:rPr>
          <w:rFonts w:ascii="굴림" w:eastAsia="굴림" w:hAnsi="굴림" w:cs="굴림"/>
          <w:b/>
          <w:bCs/>
          <w:kern w:val="2"/>
        </w:rPr>
        <w:t>bridge</w:t>
      </w:r>
      <w:proofErr w:type="gramEnd"/>
      <w:r w:rsidR="002D7972" w:rsidRPr="00C235A5">
        <w:rPr>
          <w:rFonts w:ascii="굴림" w:eastAsia="굴림" w:hAnsi="굴림" w:cs="굴림"/>
          <w:b/>
          <w:bCs/>
          <w:kern w:val="2"/>
        </w:rPr>
        <w:t xml:space="preserve"> shutdown </w:t>
      </w:r>
      <w:r w:rsidR="002D7972" w:rsidRPr="00C235A5">
        <w:rPr>
          <w:rFonts w:ascii="굴림" w:eastAsia="굴림" w:hAnsi="굴림" w:cs="굴림" w:hint="eastAsia"/>
          <w:b/>
          <w:bCs/>
          <w:kern w:val="2"/>
        </w:rPr>
        <w:t>&lt;</w:t>
      </w:r>
      <w:r w:rsidR="002D7972">
        <w:rPr>
          <w:rFonts w:ascii="굴림" w:eastAsia="굴림" w:hAnsi="굴림" w:cs="굴림"/>
          <w:b/>
          <w:bCs/>
          <w:kern w:val="2"/>
        </w:rPr>
        <w:t>1-256</w:t>
      </w:r>
      <w:r w:rsidR="002D7972" w:rsidRPr="00C235A5">
        <w:rPr>
          <w:rFonts w:ascii="굴림" w:eastAsia="굴림" w:hAnsi="굴림" w:cs="굴림" w:hint="eastAsia"/>
          <w:b/>
          <w:bCs/>
          <w:kern w:val="2"/>
        </w:rPr>
        <w:t>&gt;</w:t>
      </w:r>
      <w:r w:rsidR="002D7972" w:rsidRPr="00C235A5">
        <w:rPr>
          <w:rFonts w:ascii="굴림" w:eastAsia="굴림" w:hAnsi="굴림" w:cs="굴림"/>
          <w:b/>
          <w:bCs/>
          <w:kern w:val="2"/>
        </w:rPr>
        <w:t xml:space="preserve"> bridge-forward</w:t>
      </w:r>
      <w:r w:rsidR="002D7972" w:rsidRPr="00C235A5">
        <w:rPr>
          <w:rFonts w:ascii="굴림" w:eastAsia="굴림" w:hAnsi="굴림" w:cs="굴림"/>
          <w:kern w:val="2"/>
        </w:rPr>
        <w:t xml:space="preserve"> </w:t>
      </w:r>
      <w:r w:rsidR="002D7972">
        <w:rPr>
          <w:rFonts w:ascii="굴림" w:eastAsia="굴림" w:hAnsi="굴림" w:cs="굴림"/>
          <w:kern w:val="2"/>
        </w:rPr>
        <w:t xml:space="preserve">command in </w:t>
      </w:r>
      <w:r w:rsidR="002D7972" w:rsidRPr="00C235A5">
        <w:rPr>
          <w:rFonts w:ascii="굴림" w:eastAsia="굴림" w:hAnsi="굴림" w:cs="굴림"/>
          <w:kern w:val="2"/>
        </w:rPr>
        <w:t>global configuration</w:t>
      </w:r>
      <w:r w:rsidR="002D7972">
        <w:rPr>
          <w:rFonts w:ascii="굴림" w:eastAsia="굴림" w:hAnsi="굴림" w:cs="굴림"/>
          <w:kern w:val="2"/>
        </w:rPr>
        <w:t xml:space="preserve"> mode. To remove the brige use </w:t>
      </w:r>
      <w:r w:rsidR="002D7972" w:rsidRPr="00C235A5">
        <w:rPr>
          <w:rFonts w:ascii="굴림" w:eastAsia="굴림" w:hAnsi="굴림" w:cs="굴림" w:hint="eastAsia"/>
          <w:b/>
          <w:kern w:val="2"/>
        </w:rPr>
        <w:t>no bridge &lt;</w:t>
      </w:r>
      <w:r w:rsidR="002D7972">
        <w:rPr>
          <w:rFonts w:ascii="굴림" w:eastAsia="굴림" w:hAnsi="굴림" w:cs="굴림" w:hint="eastAsia"/>
          <w:b/>
          <w:kern w:val="2"/>
        </w:rPr>
        <w:t>1-256</w:t>
      </w:r>
      <w:r w:rsidR="002D7972" w:rsidRPr="00C235A5">
        <w:rPr>
          <w:rFonts w:ascii="굴림" w:eastAsia="굴림" w:hAnsi="굴림" w:cs="굴림" w:hint="eastAsia"/>
          <w:b/>
          <w:kern w:val="2"/>
        </w:rPr>
        <w:t xml:space="preserve">&gt; </w:t>
      </w:r>
      <w:r w:rsidR="002D7972">
        <w:rPr>
          <w:rFonts w:ascii="굴림" w:eastAsia="굴림" w:hAnsi="굴림" w:cs="굴림"/>
          <w:kern w:val="2"/>
        </w:rPr>
        <w:t xml:space="preserve">command. </w:t>
      </w:r>
    </w:p>
    <w:p w14:paraId="0672E944" w14:textId="77777777" w:rsidR="002D7972" w:rsidRPr="00506765"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p>
    <w:p w14:paraId="016B8DC1" w14:textId="77777777" w:rsidR="00490D42" w:rsidRPr="002D7972" w:rsidRDefault="00490D42" w:rsidP="007D0937">
      <w:pPr>
        <w:wordWrap/>
        <w:adjustRightInd w:val="0"/>
        <w:ind w:right="20"/>
        <w:rPr>
          <w:rFonts w:ascii="굴림" w:eastAsia="굴림" w:hAnsi="굴림" w:cs="굴림"/>
          <w:kern w:val="0"/>
        </w:rPr>
      </w:pPr>
    </w:p>
    <w:tbl>
      <w:tblPr>
        <w:tblStyle w:val="48"/>
        <w:tblW w:w="0" w:type="auto"/>
        <w:tblLook w:val="04A0" w:firstRow="1" w:lastRow="0" w:firstColumn="1" w:lastColumn="0" w:noHBand="0" w:noVBand="1"/>
      </w:tblPr>
      <w:tblGrid>
        <w:gridCol w:w="8261"/>
      </w:tblGrid>
      <w:tr w:rsidR="00D4405C" w:rsidRPr="00D4405C" w14:paraId="2C4DCE66" w14:textId="77777777" w:rsidTr="00D4405C">
        <w:tc>
          <w:tcPr>
            <w:tcW w:w="10118" w:type="dxa"/>
          </w:tcPr>
          <w:p w14:paraId="1629D37F"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5DA3735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14:paraId="628C015E" w14:textId="77777777" w:rsidR="00D4405C" w:rsidRPr="00D4405C" w:rsidRDefault="00D4405C" w:rsidP="007D0937">
            <w:pPr>
              <w:wordWrap/>
              <w:adjustRightInd w:val="0"/>
              <w:ind w:right="20"/>
              <w:rPr>
                <w:rFonts w:ascii="Courier New" w:eastAsia="굴림" w:hAnsi="Courier New" w:cs="Courier New"/>
                <w:kern w:val="0"/>
              </w:rPr>
            </w:pPr>
          </w:p>
          <w:p w14:paraId="301D5CF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14:paraId="71839C08" w14:textId="77777777" w:rsidR="00D4405C" w:rsidRPr="00D4405C" w:rsidRDefault="00D4405C" w:rsidP="007D0937">
            <w:pPr>
              <w:wordWrap/>
              <w:adjustRightInd w:val="0"/>
              <w:ind w:right="20"/>
              <w:rPr>
                <w:rFonts w:ascii="Courier New" w:eastAsia="굴림" w:hAnsi="Courier New" w:cs="Courier New"/>
                <w:kern w:val="0"/>
              </w:rPr>
            </w:pPr>
          </w:p>
          <w:p w14:paraId="6105E33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39EB1FE2" w14:textId="77777777" w:rsidR="00D4405C" w:rsidRPr="00D4405C" w:rsidRDefault="00D4405C" w:rsidP="007D0937">
            <w:pPr>
              <w:wordWrap/>
              <w:adjustRightInd w:val="0"/>
              <w:ind w:right="20"/>
              <w:rPr>
                <w:rFonts w:ascii="Courier New" w:eastAsia="굴림" w:hAnsi="Courier New" w:cs="Courier New"/>
                <w:b/>
                <w:bCs/>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protocol vlan-bridge</w:t>
            </w:r>
          </w:p>
          <w:p w14:paraId="0C32E597"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spanning-tree enable</w:t>
            </w:r>
          </w:p>
          <w:p w14:paraId="179E8615"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interface Vlan100</w:t>
            </w:r>
          </w:p>
          <w:p w14:paraId="378A9E4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 (config-if-Vlan100)#</w:t>
            </w:r>
            <w:r w:rsidRPr="00D4405C">
              <w:rPr>
                <w:rFonts w:ascii="Courier New" w:eastAsia="굴림" w:hAnsi="Courier New" w:cs="Courier New"/>
                <w:b/>
                <w:kern w:val="0"/>
              </w:rPr>
              <w:t>bridge-group 1</w:t>
            </w:r>
          </w:p>
          <w:p w14:paraId="5BE62084"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267A604A"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3FCCC5C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DCC6D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protocol vlan-bridge</w:t>
            </w:r>
          </w:p>
          <w:p w14:paraId="169B9F18"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spanning-tree enable</w:t>
            </w:r>
          </w:p>
          <w:p w14:paraId="6B33199B"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226A50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14:paraId="63ACE40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14:paraId="7AB403A1" w14:textId="77777777"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bridge shutdown 1 bridge-forward</w:t>
            </w:r>
          </w:p>
          <w:p w14:paraId="66FC2EB2"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rPr>
              <w:t>no bridge 1</w:t>
            </w:r>
          </w:p>
          <w:p w14:paraId="73986290"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14:paraId="380A30D7"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14:paraId="7A006BC3"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14:paraId="7D3318DD" w14:textId="77777777"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14:paraId="3FF3D920" w14:textId="77777777" w:rsidR="00490D42" w:rsidRPr="00C235A5" w:rsidRDefault="00490D42" w:rsidP="007D0937">
      <w:pPr>
        <w:pStyle w:val="3"/>
        <w:ind w:left="0" w:right="20"/>
      </w:pPr>
      <w:bookmarkStart w:id="2876" w:name="_Toc252889019"/>
      <w:bookmarkStart w:id="2877" w:name="_Toc277779560"/>
      <w:bookmarkStart w:id="2878" w:name="_Toc363228593"/>
      <w:bookmarkStart w:id="2879" w:name="_Toc444695152"/>
      <w:r w:rsidRPr="00D4405C">
        <w:t>Configuring</w:t>
      </w:r>
      <w:r w:rsidRPr="00C235A5">
        <w:t xml:space="preserve"> the Port Priority</w:t>
      </w:r>
      <w:bookmarkEnd w:id="2876"/>
      <w:bookmarkEnd w:id="2877"/>
      <w:bookmarkEnd w:id="2878"/>
      <w:bookmarkEnd w:id="2879"/>
    </w:p>
    <w:p w14:paraId="08DD71B3" w14:textId="77777777" w:rsidR="00490D42" w:rsidRPr="002F5F3A" w:rsidRDefault="00490D42" w:rsidP="007D0937">
      <w:pPr>
        <w:pStyle w:val="a3"/>
        <w:ind w:left="0" w:right="20"/>
      </w:pPr>
      <w:r w:rsidRPr="002F5F3A">
        <w:t xml:space="preserve">If a loop occurs, the spanning tree decides the interface in the forwarding state with port priority. </w:t>
      </w:r>
    </w:p>
    <w:p w14:paraId="325FA809" w14:textId="77777777" w:rsidR="00490D42" w:rsidRPr="002F5F3A" w:rsidRDefault="00490D42" w:rsidP="007D0937">
      <w:pPr>
        <w:pStyle w:val="a3"/>
        <w:ind w:left="0" w:right="20"/>
      </w:pPr>
      <w:r w:rsidRPr="002F5F3A">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7777777" w:rsidR="00490D42" w:rsidRDefault="00490D42" w:rsidP="007D0937">
      <w:pPr>
        <w:pStyle w:val="a3"/>
        <w:ind w:left="0" w:right="20"/>
      </w:pPr>
      <w:r w:rsidRPr="002F5F3A">
        <w:t>To configure the port priority of interface, follow the procedures below:</w:t>
      </w:r>
    </w:p>
    <w:p w14:paraId="0C61F034" w14:textId="77777777" w:rsidR="005A7B62" w:rsidRPr="002F5F3A" w:rsidRDefault="005A7B62" w:rsidP="007D0937">
      <w:pPr>
        <w:pStyle w:val="afffff3"/>
        <w:ind w:left="0" w:right="20"/>
      </w:pPr>
      <w:bookmarkStart w:id="2880" w:name="_Toc73428002"/>
      <w:bookmarkStart w:id="2881" w:name="_Toc391575315"/>
      <w:r>
        <w:t xml:space="preserve">Table </w:t>
      </w:r>
      <w:r w:rsidR="005832B8">
        <w:fldChar w:fldCharType="begin"/>
      </w:r>
      <w:r w:rsidR="00092D8C">
        <w:instrText xml:space="preserve"> SEQ Table \* ARABIC </w:instrText>
      </w:r>
      <w:r w:rsidR="005832B8">
        <w:fldChar w:fldCharType="separate"/>
      </w:r>
      <w:r w:rsidR="00001ED6">
        <w:rPr>
          <w:noProof/>
        </w:rPr>
        <w:t>173</w:t>
      </w:r>
      <w:r w:rsidR="005832B8">
        <w:rPr>
          <w:noProof/>
        </w:rPr>
        <w:fldChar w:fldCharType="end"/>
      </w:r>
      <w:r>
        <w:rPr>
          <w:rFonts w:hint="eastAsia"/>
        </w:rPr>
        <w:t xml:space="preserve"> </w:t>
      </w:r>
      <w:r w:rsidRPr="002F5F3A">
        <w:t>Configuring the Port Priority</w:t>
      </w:r>
      <w:bookmarkEnd w:id="2880"/>
      <w:bookmarkEnd w:id="2881"/>
    </w:p>
    <w:tbl>
      <w:tblPr>
        <w:tblStyle w:val="CLIWide"/>
        <w:tblW w:w="0" w:type="auto"/>
        <w:tblLook w:val="01E0" w:firstRow="1" w:lastRow="1" w:firstColumn="1" w:lastColumn="1" w:noHBand="0" w:noVBand="0"/>
      </w:tblPr>
      <w:tblGrid>
        <w:gridCol w:w="740"/>
        <w:gridCol w:w="2609"/>
        <w:gridCol w:w="4799"/>
      </w:tblGrid>
      <w:tr w:rsidR="00490D42" w:rsidRPr="00C235A5"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2F5F3A" w:rsidRDefault="00490D42" w:rsidP="007D0937">
            <w:pPr>
              <w:pStyle w:val="ac"/>
            </w:pPr>
          </w:p>
        </w:tc>
        <w:tc>
          <w:tcPr>
            <w:tcW w:w="2670" w:type="dxa"/>
          </w:tcPr>
          <w:p w14:paraId="157B251F" w14:textId="77777777" w:rsidR="00490D42" w:rsidRPr="002F5F3A" w:rsidRDefault="00490D42" w:rsidP="007D0937">
            <w:pPr>
              <w:wordWrap/>
              <w:ind w:right="20"/>
              <w:rPr>
                <w:b/>
                <w:bCs/>
              </w:rPr>
            </w:pPr>
            <w:r w:rsidRPr="002F5F3A">
              <w:rPr>
                <w:b/>
                <w:bCs/>
              </w:rPr>
              <w:t>Command</w:t>
            </w:r>
          </w:p>
        </w:tc>
        <w:tc>
          <w:tcPr>
            <w:tcW w:w="4952" w:type="dxa"/>
          </w:tcPr>
          <w:p w14:paraId="304BDBCC" w14:textId="77777777" w:rsidR="00490D42" w:rsidRPr="002F5F3A" w:rsidRDefault="00490D42" w:rsidP="007D0937">
            <w:pPr>
              <w:wordWrap/>
              <w:ind w:right="20"/>
              <w:rPr>
                <w:b/>
                <w:bCs/>
              </w:rPr>
            </w:pPr>
            <w:r w:rsidRPr="002F5F3A">
              <w:rPr>
                <w:b/>
                <w:bCs/>
              </w:rPr>
              <w:t>Purpose</w:t>
            </w:r>
          </w:p>
        </w:tc>
      </w:tr>
      <w:tr w:rsidR="00490D42" w:rsidRPr="00C235A5" w14:paraId="7F67816D" w14:textId="77777777" w:rsidTr="000C60DF">
        <w:tc>
          <w:tcPr>
            <w:tcW w:w="740" w:type="dxa"/>
          </w:tcPr>
          <w:p w14:paraId="3A932AEB" w14:textId="77777777" w:rsidR="00490D42" w:rsidRPr="002F5F3A" w:rsidRDefault="00490D42" w:rsidP="007D0937">
            <w:pPr>
              <w:wordWrap/>
              <w:ind w:right="20"/>
              <w:rPr>
                <w:b/>
                <w:bCs/>
              </w:rPr>
            </w:pPr>
            <w:r w:rsidRPr="002F5F3A">
              <w:rPr>
                <w:b/>
                <w:bCs/>
              </w:rPr>
              <w:t>Step1</w:t>
            </w:r>
          </w:p>
        </w:tc>
        <w:tc>
          <w:tcPr>
            <w:tcW w:w="2670" w:type="dxa"/>
          </w:tcPr>
          <w:p w14:paraId="3AE25529" w14:textId="77777777" w:rsidR="00490D42" w:rsidRPr="002F5F3A" w:rsidRDefault="00490D42" w:rsidP="007D0937">
            <w:pPr>
              <w:wordWrap/>
              <w:ind w:right="20"/>
              <w:rPr>
                <w:b/>
                <w:bCs/>
              </w:rPr>
            </w:pPr>
            <w:r w:rsidRPr="002F5F3A">
              <w:rPr>
                <w:b/>
                <w:bCs/>
              </w:rPr>
              <w:t>configure terminal</w:t>
            </w:r>
          </w:p>
        </w:tc>
        <w:tc>
          <w:tcPr>
            <w:tcW w:w="4952" w:type="dxa"/>
          </w:tcPr>
          <w:p w14:paraId="17E9CCEE" w14:textId="77777777" w:rsidR="00490D42" w:rsidRPr="002F5F3A" w:rsidRDefault="00490D42" w:rsidP="007D0937">
            <w:pPr>
              <w:wordWrap/>
              <w:ind w:right="20"/>
            </w:pPr>
            <w:r w:rsidRPr="002F5F3A">
              <w:t>Enters global configuration mode</w:t>
            </w:r>
          </w:p>
        </w:tc>
      </w:tr>
      <w:tr w:rsidR="00490D42" w:rsidRPr="00C235A5" w14:paraId="6D5EE6BE" w14:textId="77777777" w:rsidTr="000C60DF">
        <w:tc>
          <w:tcPr>
            <w:tcW w:w="740" w:type="dxa"/>
          </w:tcPr>
          <w:p w14:paraId="40DD30ED" w14:textId="77777777" w:rsidR="00490D42" w:rsidRPr="002F5F3A" w:rsidRDefault="00490D42" w:rsidP="007D0937">
            <w:pPr>
              <w:wordWrap/>
              <w:ind w:right="20"/>
              <w:rPr>
                <w:b/>
                <w:bCs/>
              </w:rPr>
            </w:pPr>
            <w:r w:rsidRPr="002F5F3A">
              <w:rPr>
                <w:b/>
                <w:bCs/>
              </w:rPr>
              <w:t>Stpe2</w:t>
            </w:r>
          </w:p>
        </w:tc>
        <w:tc>
          <w:tcPr>
            <w:tcW w:w="2670" w:type="dxa"/>
          </w:tcPr>
          <w:p w14:paraId="00AAD788" w14:textId="77777777" w:rsidR="00490D42" w:rsidRPr="002F5F3A" w:rsidRDefault="00490D42" w:rsidP="007D0937">
            <w:pPr>
              <w:wordWrap/>
              <w:ind w:right="20"/>
              <w:rPr>
                <w:b/>
                <w:bCs/>
              </w:rPr>
            </w:pPr>
            <w:r w:rsidRPr="002F5F3A">
              <w:rPr>
                <w:b/>
                <w:bCs/>
              </w:rPr>
              <w:t xml:space="preserve">interface </w:t>
            </w:r>
            <w:r w:rsidRPr="002F5F3A">
              <w:rPr>
                <w:i/>
                <w:iCs/>
              </w:rPr>
              <w:t>interface-id</w:t>
            </w:r>
          </w:p>
        </w:tc>
        <w:tc>
          <w:tcPr>
            <w:tcW w:w="4952" w:type="dxa"/>
          </w:tcPr>
          <w:p w14:paraId="351B314E" w14:textId="77777777" w:rsidR="00490D42" w:rsidRPr="002F5F3A" w:rsidRDefault="00490D42" w:rsidP="007D0937">
            <w:pPr>
              <w:pStyle w:val="afffc"/>
              <w:ind w:right="20"/>
            </w:pPr>
            <w:r w:rsidRPr="002F5F3A">
              <w:t>Enters interface configuration mode, and specify an interface to configure.</w:t>
            </w:r>
          </w:p>
          <w:p w14:paraId="6F3F6051" w14:textId="77777777" w:rsidR="00490D42" w:rsidRPr="002F5F3A" w:rsidRDefault="00490D42" w:rsidP="007D0937">
            <w:pPr>
              <w:pStyle w:val="afffc"/>
              <w:ind w:right="20"/>
            </w:pPr>
            <w:r w:rsidRPr="002F5F3A">
              <w:t>Available interface is physical interface and port group.</w:t>
            </w:r>
          </w:p>
        </w:tc>
      </w:tr>
      <w:tr w:rsidR="00490D42" w:rsidRPr="00C235A5" w14:paraId="2C4FF267" w14:textId="77777777" w:rsidTr="000C60DF">
        <w:tc>
          <w:tcPr>
            <w:tcW w:w="740" w:type="dxa"/>
          </w:tcPr>
          <w:p w14:paraId="6CC6EB0D" w14:textId="77777777" w:rsidR="00490D42" w:rsidRPr="002F5F3A" w:rsidRDefault="00490D42" w:rsidP="007D0937">
            <w:pPr>
              <w:wordWrap/>
              <w:ind w:right="20"/>
              <w:rPr>
                <w:b/>
                <w:bCs/>
              </w:rPr>
            </w:pPr>
            <w:r w:rsidRPr="002F5F3A">
              <w:rPr>
                <w:b/>
                <w:bCs/>
              </w:rPr>
              <w:t>Step3</w:t>
            </w:r>
          </w:p>
        </w:tc>
        <w:tc>
          <w:tcPr>
            <w:tcW w:w="2670" w:type="dxa"/>
          </w:tcPr>
          <w:p w14:paraId="26343E72" w14:textId="77777777" w:rsidR="00490D42" w:rsidRPr="002F5F3A" w:rsidRDefault="00490D42" w:rsidP="007D0937">
            <w:pPr>
              <w:wordWrap/>
              <w:ind w:right="20"/>
              <w:jc w:val="left"/>
              <w:rPr>
                <w:i/>
                <w:iCs/>
              </w:rPr>
            </w:pPr>
            <w:r w:rsidRPr="002F5F3A">
              <w:rPr>
                <w:b/>
                <w:bCs/>
              </w:rPr>
              <w:t>spanning-tree</w:t>
            </w:r>
          </w:p>
          <w:p w14:paraId="3D4C6478" w14:textId="77777777" w:rsidR="00490D42" w:rsidRPr="002F5F3A" w:rsidRDefault="00490D42" w:rsidP="007D0937">
            <w:pPr>
              <w:wordWrap/>
              <w:ind w:right="20"/>
              <w:jc w:val="left"/>
              <w:rPr>
                <w:b/>
                <w:bCs/>
              </w:rPr>
            </w:pPr>
            <w:r w:rsidRPr="002F5F3A">
              <w:rPr>
                <w:b/>
                <w:bCs/>
              </w:rPr>
              <w:t xml:space="preserve">port-priority </w:t>
            </w:r>
            <w:r w:rsidRPr="002F5F3A">
              <w:rPr>
                <w:i/>
                <w:iCs/>
              </w:rPr>
              <w:t>priority</w:t>
            </w:r>
          </w:p>
        </w:tc>
        <w:tc>
          <w:tcPr>
            <w:tcW w:w="4952" w:type="dxa"/>
          </w:tcPr>
          <w:p w14:paraId="36B72D41" w14:textId="77777777" w:rsidR="00490D42" w:rsidRPr="002F5F3A" w:rsidRDefault="00490D42" w:rsidP="007D0937">
            <w:pPr>
              <w:wordWrap/>
              <w:ind w:right="20"/>
            </w:pPr>
            <w:r w:rsidRPr="002F5F3A">
              <w:t>Sets VLAN port priority for an interface.</w:t>
            </w:r>
            <w:r w:rsidRPr="002F5F3A">
              <w:tab/>
            </w:r>
          </w:p>
        </w:tc>
      </w:tr>
      <w:tr w:rsidR="00490D42" w:rsidRPr="00C235A5" w14:paraId="4C2C28FF" w14:textId="77777777" w:rsidTr="000C60DF">
        <w:tc>
          <w:tcPr>
            <w:tcW w:w="740" w:type="dxa"/>
          </w:tcPr>
          <w:p w14:paraId="12132074" w14:textId="77777777" w:rsidR="00490D42" w:rsidRPr="002F5F3A" w:rsidRDefault="00490D42" w:rsidP="007D0937">
            <w:pPr>
              <w:wordWrap/>
              <w:ind w:right="20"/>
              <w:rPr>
                <w:b/>
                <w:bCs/>
              </w:rPr>
            </w:pPr>
            <w:r w:rsidRPr="002F5F3A">
              <w:rPr>
                <w:b/>
                <w:bCs/>
              </w:rPr>
              <w:t>Step4</w:t>
            </w:r>
          </w:p>
        </w:tc>
        <w:tc>
          <w:tcPr>
            <w:tcW w:w="2670" w:type="dxa"/>
          </w:tcPr>
          <w:p w14:paraId="02D0BD1D" w14:textId="77777777" w:rsidR="00490D42" w:rsidRPr="002F5F3A" w:rsidRDefault="00490D42" w:rsidP="007D0937">
            <w:pPr>
              <w:wordWrap/>
              <w:ind w:right="20"/>
              <w:jc w:val="left"/>
              <w:rPr>
                <w:b/>
                <w:bCs/>
              </w:rPr>
            </w:pPr>
            <w:r w:rsidRPr="002F5F3A">
              <w:rPr>
                <w:b/>
                <w:bCs/>
              </w:rPr>
              <w:t>exit</w:t>
            </w:r>
          </w:p>
        </w:tc>
        <w:tc>
          <w:tcPr>
            <w:tcW w:w="4952" w:type="dxa"/>
          </w:tcPr>
          <w:p w14:paraId="1CF3B324" w14:textId="77777777" w:rsidR="00490D42" w:rsidRPr="002F5F3A" w:rsidRDefault="00490D42" w:rsidP="007D0937">
            <w:pPr>
              <w:wordWrap/>
              <w:ind w:right="20"/>
            </w:pPr>
            <w:r w:rsidRPr="002F5F3A">
              <w:t xml:space="preserve">Changes to </w:t>
            </w:r>
            <w:r w:rsidR="00221294">
              <w:t>Privileged</w:t>
            </w:r>
            <w:r w:rsidRPr="002F5F3A">
              <w:t xml:space="preserve"> mode</w:t>
            </w:r>
          </w:p>
        </w:tc>
      </w:tr>
      <w:tr w:rsidR="00490D42" w:rsidRPr="00C235A5" w14:paraId="517A625F" w14:textId="77777777" w:rsidTr="000C60DF">
        <w:tc>
          <w:tcPr>
            <w:tcW w:w="740" w:type="dxa"/>
          </w:tcPr>
          <w:p w14:paraId="552DA2F7" w14:textId="77777777" w:rsidR="00490D42" w:rsidRPr="002F5F3A" w:rsidRDefault="00490D42" w:rsidP="007D0937">
            <w:pPr>
              <w:wordWrap/>
              <w:ind w:right="20"/>
              <w:rPr>
                <w:b/>
                <w:bCs/>
              </w:rPr>
            </w:pPr>
            <w:r w:rsidRPr="002F5F3A">
              <w:rPr>
                <w:b/>
                <w:bCs/>
              </w:rPr>
              <w:t>Step5</w:t>
            </w:r>
          </w:p>
        </w:tc>
        <w:tc>
          <w:tcPr>
            <w:tcW w:w="2670" w:type="dxa"/>
          </w:tcPr>
          <w:p w14:paraId="52D1BFE3" w14:textId="77777777" w:rsidR="00490D42" w:rsidRPr="002F5F3A" w:rsidRDefault="00490D42" w:rsidP="007D0937">
            <w:pPr>
              <w:wordWrap/>
              <w:ind w:right="20"/>
              <w:jc w:val="left"/>
              <w:rPr>
                <w:b/>
                <w:bCs/>
              </w:rPr>
            </w:pPr>
            <w:r w:rsidRPr="002F5F3A">
              <w:rPr>
                <w:b/>
                <w:bCs/>
              </w:rPr>
              <w:t xml:space="preserve">show spanning-tree </w:t>
            </w:r>
          </w:p>
        </w:tc>
        <w:tc>
          <w:tcPr>
            <w:tcW w:w="4952" w:type="dxa"/>
          </w:tcPr>
          <w:p w14:paraId="53BB3F5B" w14:textId="77777777" w:rsidR="00490D42" w:rsidRPr="002F5F3A" w:rsidRDefault="00490D42" w:rsidP="007D0937">
            <w:pPr>
              <w:wordWrap/>
              <w:ind w:right="20"/>
            </w:pPr>
            <w:r w:rsidRPr="002F5F3A">
              <w:t>Checks Configuration</w:t>
            </w:r>
          </w:p>
        </w:tc>
      </w:tr>
      <w:tr w:rsidR="00490D42" w:rsidRPr="00C235A5" w14:paraId="3C4DE6A6" w14:textId="77777777" w:rsidTr="000C60DF">
        <w:tc>
          <w:tcPr>
            <w:tcW w:w="740" w:type="dxa"/>
          </w:tcPr>
          <w:p w14:paraId="5F1CA7F5" w14:textId="77777777" w:rsidR="00490D42" w:rsidRPr="002F5F3A" w:rsidRDefault="00490D42" w:rsidP="007D0937">
            <w:pPr>
              <w:wordWrap/>
              <w:ind w:right="20"/>
              <w:rPr>
                <w:b/>
                <w:bCs/>
              </w:rPr>
            </w:pPr>
            <w:r w:rsidRPr="002F5F3A">
              <w:rPr>
                <w:b/>
                <w:bCs/>
              </w:rPr>
              <w:t>Step6</w:t>
            </w:r>
          </w:p>
        </w:tc>
        <w:tc>
          <w:tcPr>
            <w:tcW w:w="2670" w:type="dxa"/>
          </w:tcPr>
          <w:p w14:paraId="69644CD9" w14:textId="77777777" w:rsidR="00490D42" w:rsidRPr="002F5F3A" w:rsidRDefault="00490D42" w:rsidP="007D0937">
            <w:pPr>
              <w:wordWrap/>
              <w:ind w:right="20"/>
              <w:jc w:val="left"/>
              <w:rPr>
                <w:b/>
                <w:bCs/>
              </w:rPr>
            </w:pPr>
            <w:r w:rsidRPr="002F5F3A">
              <w:rPr>
                <w:b/>
                <w:bCs/>
              </w:rPr>
              <w:t>copy running-config startup-config</w:t>
            </w:r>
          </w:p>
        </w:tc>
        <w:tc>
          <w:tcPr>
            <w:tcW w:w="4952" w:type="dxa"/>
          </w:tcPr>
          <w:p w14:paraId="47E521C9" w14:textId="77777777" w:rsidR="00490D42" w:rsidRPr="002F5F3A" w:rsidRDefault="00490D42" w:rsidP="007D0937">
            <w:pPr>
              <w:wordWrap/>
              <w:ind w:right="20"/>
            </w:pPr>
            <w:r w:rsidRPr="002F5F3A">
              <w:t xml:space="preserve">Saves the setting in configuration file (optional) </w:t>
            </w:r>
          </w:p>
        </w:tc>
      </w:tr>
    </w:tbl>
    <w:p w14:paraId="139644DA" w14:textId="77777777" w:rsidR="00490D42" w:rsidRPr="00C235A5" w:rsidRDefault="00490D42" w:rsidP="007D0937">
      <w:pPr>
        <w:pStyle w:val="a3"/>
        <w:ind w:left="0" w:right="20"/>
        <w:rPr>
          <w:rFonts w:ascii="굴림" w:eastAsia="굴림" w:hAnsi="굴림"/>
        </w:rPr>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port-priority</w:t>
      </w:r>
      <w:r w:rsidRPr="002F5F3A">
        <w:t>.</w:t>
      </w:r>
    </w:p>
    <w:tbl>
      <w:tblPr>
        <w:tblStyle w:val="48"/>
        <w:tblW w:w="0" w:type="auto"/>
        <w:tblLook w:val="04A0" w:firstRow="1" w:lastRow="0" w:firstColumn="1" w:lastColumn="0" w:noHBand="0" w:noVBand="1"/>
      </w:tblPr>
      <w:tblGrid>
        <w:gridCol w:w="8261"/>
      </w:tblGrid>
      <w:tr w:rsidR="00D4405C" w:rsidRPr="005A7B62" w14:paraId="4D6440EA" w14:textId="77777777" w:rsidTr="00D4405C">
        <w:tc>
          <w:tcPr>
            <w:tcW w:w="10118" w:type="dxa"/>
          </w:tcPr>
          <w:p w14:paraId="06DC0A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2974FBC" w14:textId="77777777" w:rsidR="00D4405C" w:rsidRPr="005A7B62" w:rsidRDefault="00D4405C" w:rsidP="007D0937">
            <w:pPr>
              <w:pStyle w:val="HTML"/>
              <w:autoSpaceDE w:val="0"/>
              <w:autoSpaceDN w:val="0"/>
              <w:ind w:right="20"/>
              <w:rPr>
                <w:rFonts w:ascii="Arial" w:eastAsia="굴림" w:hAnsi="Arial" w:cs="Arial"/>
                <w:kern w:val="2"/>
                <w:szCs w:val="24"/>
              </w:rPr>
            </w:pPr>
          </w:p>
          <w:p w14:paraId="41DAC3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008713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lastRenderedPageBreak/>
              <w:t xml:space="preserve">  Root ID    Priority    32768</w:t>
            </w:r>
          </w:p>
          <w:p w14:paraId="590A6B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FC61D0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E55D64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6E0AA8E0" w14:textId="77777777" w:rsidR="00D4405C" w:rsidRPr="005A7B62" w:rsidRDefault="00D4405C" w:rsidP="007D0937">
            <w:pPr>
              <w:pStyle w:val="HTML"/>
              <w:autoSpaceDE w:val="0"/>
              <w:autoSpaceDN w:val="0"/>
              <w:ind w:right="20"/>
              <w:rPr>
                <w:rFonts w:ascii="Arial" w:eastAsia="굴림" w:hAnsi="Arial" w:cs="Arial"/>
                <w:kern w:val="2"/>
                <w:szCs w:val="24"/>
              </w:rPr>
            </w:pPr>
          </w:p>
          <w:p w14:paraId="29FD8B0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7ECBED9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067072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3B8A7E0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B125738" w14:textId="77777777" w:rsidR="00D4405C" w:rsidRPr="005A7B62" w:rsidRDefault="00D4405C" w:rsidP="007D0937">
            <w:pPr>
              <w:pStyle w:val="HTML"/>
              <w:autoSpaceDE w:val="0"/>
              <w:autoSpaceDN w:val="0"/>
              <w:ind w:right="20"/>
              <w:rPr>
                <w:rFonts w:ascii="Arial" w:eastAsia="굴림" w:hAnsi="Arial" w:cs="Arial"/>
                <w:kern w:val="2"/>
                <w:szCs w:val="24"/>
              </w:rPr>
            </w:pPr>
          </w:p>
          <w:p w14:paraId="19A8D66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D36568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28A277D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Giga6/3               Disb BLK  4                128.138     P2p</w:t>
            </w:r>
          </w:p>
          <w:p w14:paraId="7BDB9A03" w14:textId="77777777" w:rsidR="00D4405C" w:rsidRPr="005A7B62" w:rsidRDefault="00D4405C" w:rsidP="007D0937">
            <w:pPr>
              <w:pStyle w:val="HTML"/>
              <w:autoSpaceDE w:val="0"/>
              <w:autoSpaceDN w:val="0"/>
              <w:ind w:right="20"/>
              <w:rPr>
                <w:rFonts w:ascii="Arial" w:eastAsia="굴림" w:hAnsi="Arial" w:cs="Arial"/>
                <w:kern w:val="2"/>
                <w:szCs w:val="24"/>
              </w:rPr>
            </w:pPr>
          </w:p>
          <w:p w14:paraId="32B0666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configure terminal </w:t>
            </w:r>
          </w:p>
          <w:p w14:paraId="3455DE2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 GigabitEthernet 6/3</w:t>
            </w:r>
          </w:p>
          <w:p w14:paraId="5D3767D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spanning-tree port-priority 0</w:t>
            </w:r>
            <w:r w:rsidRPr="005A7B62">
              <w:rPr>
                <w:rFonts w:ascii="Arial" w:eastAsia="굴림" w:hAnsi="Arial" w:cs="Arial"/>
                <w:kern w:val="2"/>
                <w:szCs w:val="24"/>
              </w:rPr>
              <w:t xml:space="preserve"> </w:t>
            </w:r>
          </w:p>
          <w:p w14:paraId="319854E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3BFD6CD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show spanning-tree </w:t>
            </w:r>
          </w:p>
          <w:p w14:paraId="044669C7" w14:textId="77777777" w:rsidR="00D4405C" w:rsidRPr="005A7B62" w:rsidRDefault="00D4405C" w:rsidP="007D0937">
            <w:pPr>
              <w:pStyle w:val="HTML"/>
              <w:autoSpaceDE w:val="0"/>
              <w:autoSpaceDN w:val="0"/>
              <w:ind w:right="20"/>
              <w:rPr>
                <w:rFonts w:ascii="Arial" w:eastAsia="굴림" w:hAnsi="Arial" w:cs="Arial"/>
                <w:kern w:val="2"/>
                <w:szCs w:val="24"/>
              </w:rPr>
            </w:pPr>
          </w:p>
          <w:p w14:paraId="1C54A4B4"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63F43B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7415916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7A78190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6C64D7B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3B46DE8" w14:textId="77777777" w:rsidR="00D4405C" w:rsidRPr="005A7B62" w:rsidRDefault="00D4405C" w:rsidP="007D0937">
            <w:pPr>
              <w:pStyle w:val="HTML"/>
              <w:autoSpaceDE w:val="0"/>
              <w:autoSpaceDN w:val="0"/>
              <w:ind w:right="20"/>
              <w:rPr>
                <w:rFonts w:ascii="Arial" w:eastAsia="굴림" w:hAnsi="Arial" w:cs="Arial"/>
                <w:kern w:val="2"/>
                <w:szCs w:val="24"/>
              </w:rPr>
            </w:pPr>
          </w:p>
          <w:p w14:paraId="6BE942C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6EB4DDD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2BAF1E1B"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7822B0A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65E09F88" w14:textId="77777777" w:rsidR="00D4405C" w:rsidRPr="005A7B62" w:rsidRDefault="00D4405C" w:rsidP="007D0937">
            <w:pPr>
              <w:pStyle w:val="HTML"/>
              <w:autoSpaceDE w:val="0"/>
              <w:autoSpaceDN w:val="0"/>
              <w:ind w:right="20"/>
              <w:rPr>
                <w:rFonts w:ascii="Arial" w:eastAsia="굴림" w:hAnsi="Arial" w:cs="Arial"/>
                <w:kern w:val="2"/>
                <w:szCs w:val="24"/>
              </w:rPr>
            </w:pPr>
          </w:p>
          <w:p w14:paraId="755517B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5C7BDC9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16CA5251"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0</w:t>
            </w:r>
            <w:r w:rsidRPr="005A7B62">
              <w:rPr>
                <w:rFonts w:ascii="Arial" w:eastAsia="굴림" w:hAnsi="Arial" w:cs="Arial"/>
                <w:kern w:val="2"/>
                <w:szCs w:val="24"/>
              </w:rPr>
              <w:t>.138        P2p</w:t>
            </w:r>
          </w:p>
          <w:p w14:paraId="6AC4AF83" w14:textId="77777777" w:rsidR="00D4405C" w:rsidRPr="005A7B62" w:rsidRDefault="00D4405C" w:rsidP="007D0937">
            <w:pPr>
              <w:pStyle w:val="HTML"/>
              <w:autoSpaceDE w:val="0"/>
              <w:autoSpaceDN w:val="0"/>
              <w:ind w:right="20"/>
              <w:rPr>
                <w:rFonts w:ascii="Arial" w:eastAsia="굴림" w:hAnsi="Arial" w:cs="Arial"/>
                <w:kern w:val="2"/>
                <w:szCs w:val="24"/>
              </w:rPr>
            </w:pPr>
          </w:p>
          <w:p w14:paraId="168E166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Switch#configure terminal </w:t>
            </w:r>
          </w:p>
          <w:p w14:paraId="63FD15F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Switch(config)#interface GigabitEthernet 6/3</w:t>
            </w:r>
          </w:p>
          <w:p w14:paraId="7F41CF8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no spanning-tree port-priority</w:t>
            </w:r>
            <w:r w:rsidRPr="005A7B62">
              <w:rPr>
                <w:rFonts w:ascii="Arial" w:eastAsia="굴림" w:hAnsi="Arial" w:cs="Arial"/>
                <w:kern w:val="2"/>
                <w:szCs w:val="24"/>
              </w:rPr>
              <w:t xml:space="preserve"> </w:t>
            </w:r>
          </w:p>
          <w:p w14:paraId="1AC31323"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14:paraId="48C1D5E5"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14:paraId="4F37842A" w14:textId="77777777" w:rsidR="00D4405C" w:rsidRPr="005A7B62" w:rsidRDefault="00D4405C" w:rsidP="007D0937">
            <w:pPr>
              <w:pStyle w:val="HTML"/>
              <w:autoSpaceDE w:val="0"/>
              <w:autoSpaceDN w:val="0"/>
              <w:ind w:right="20"/>
              <w:rPr>
                <w:rFonts w:ascii="Arial" w:eastAsia="굴림" w:hAnsi="Arial" w:cs="Arial"/>
                <w:kern w:val="2"/>
                <w:szCs w:val="24"/>
              </w:rPr>
            </w:pPr>
          </w:p>
          <w:p w14:paraId="1FD60E29"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14:paraId="71E9F8A2"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14:paraId="37F45277"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330C839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14:paraId="021FE71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CF1CEB4" w14:textId="77777777" w:rsidR="00D4405C" w:rsidRPr="005A7B62" w:rsidRDefault="00D4405C" w:rsidP="007D0937">
            <w:pPr>
              <w:pStyle w:val="HTML"/>
              <w:autoSpaceDE w:val="0"/>
              <w:autoSpaceDN w:val="0"/>
              <w:ind w:right="20"/>
              <w:rPr>
                <w:rFonts w:ascii="Arial" w:eastAsia="굴림" w:hAnsi="Arial" w:cs="Arial"/>
                <w:kern w:val="2"/>
                <w:szCs w:val="24"/>
              </w:rPr>
            </w:pPr>
          </w:p>
          <w:p w14:paraId="03938558"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14:paraId="4D6F430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14:paraId="406C51DE"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14:paraId="168D8D10"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14:paraId="4F69695E" w14:textId="77777777" w:rsidR="00D4405C" w:rsidRPr="005A7B62" w:rsidRDefault="00D4405C" w:rsidP="007D0937">
            <w:pPr>
              <w:pStyle w:val="HTML"/>
              <w:autoSpaceDE w:val="0"/>
              <w:autoSpaceDN w:val="0"/>
              <w:ind w:right="20"/>
              <w:rPr>
                <w:rFonts w:ascii="Arial" w:eastAsia="굴림" w:hAnsi="Arial" w:cs="Arial"/>
                <w:kern w:val="2"/>
                <w:szCs w:val="24"/>
              </w:rPr>
            </w:pPr>
          </w:p>
          <w:p w14:paraId="19FC0ABA"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14:paraId="7534314C"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14:paraId="6E54257F"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 xml:space="preserve"> 128</w:t>
            </w:r>
            <w:r w:rsidRPr="005A7B62">
              <w:rPr>
                <w:rFonts w:ascii="Arial" w:eastAsia="굴림" w:hAnsi="Arial" w:cs="Arial"/>
                <w:kern w:val="2"/>
                <w:szCs w:val="24"/>
              </w:rPr>
              <w:t xml:space="preserve">.138     Shared </w:t>
            </w:r>
          </w:p>
          <w:p w14:paraId="2D2F60C4" w14:textId="77777777" w:rsidR="00D4405C" w:rsidRPr="005A7B62" w:rsidRDefault="00D4405C" w:rsidP="007D0937">
            <w:pPr>
              <w:pStyle w:val="HTML"/>
              <w:autoSpaceDE w:val="0"/>
              <w:autoSpaceDN w:val="0"/>
              <w:ind w:right="20"/>
              <w:rPr>
                <w:rFonts w:ascii="Arial" w:eastAsia="굴림" w:hAnsi="Arial" w:cs="Arial"/>
                <w:kern w:val="2"/>
                <w:szCs w:val="24"/>
              </w:rPr>
            </w:pPr>
          </w:p>
          <w:p w14:paraId="0D9FFAC6" w14:textId="77777777"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w:t>
            </w:r>
          </w:p>
        </w:tc>
      </w:tr>
    </w:tbl>
    <w:p w14:paraId="1A1B39AF" w14:textId="77777777" w:rsidR="00490D42" w:rsidRPr="000C60DF" w:rsidRDefault="00490D42" w:rsidP="007D0937">
      <w:pPr>
        <w:pStyle w:val="3"/>
        <w:ind w:left="0" w:right="20"/>
      </w:pPr>
      <w:bookmarkStart w:id="2882" w:name="_Toc252889020"/>
      <w:bookmarkStart w:id="2883" w:name="_Toc277779561"/>
      <w:bookmarkStart w:id="2884" w:name="_Toc363228594"/>
      <w:bookmarkStart w:id="2885" w:name="_Toc444695153"/>
      <w:r w:rsidRPr="00C235A5">
        <w:lastRenderedPageBreak/>
        <w:t xml:space="preserve">Configuring the </w:t>
      </w:r>
      <w:r w:rsidRPr="00D4405C">
        <w:t>Path</w:t>
      </w:r>
      <w:r w:rsidRPr="00C235A5">
        <w:t xml:space="preserve"> Cost</w:t>
      </w:r>
      <w:bookmarkEnd w:id="2882"/>
      <w:bookmarkEnd w:id="2883"/>
      <w:bookmarkEnd w:id="2884"/>
      <w:bookmarkEnd w:id="2885"/>
    </w:p>
    <w:p w14:paraId="2180BEE6" w14:textId="77777777" w:rsidR="00490D42" w:rsidRDefault="00490D42" w:rsidP="007D0937">
      <w:pPr>
        <w:pStyle w:val="a3"/>
        <w:ind w:left="0" w:right="20"/>
      </w:pPr>
      <w:r w:rsidRPr="002F5F3A">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9"/>
        <w:gridCol w:w="1063"/>
        <w:gridCol w:w="6156"/>
      </w:tblGrid>
      <w:tr w:rsidR="00490D42" w:rsidRPr="00C235A5" w14:paraId="338FBB60" w14:textId="77777777" w:rsidTr="00D4405C">
        <w:tc>
          <w:tcPr>
            <w:tcW w:w="960" w:type="dxa"/>
            <w:vAlign w:val="center"/>
          </w:tcPr>
          <w:p w14:paraId="63284C9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lastRenderedPageBreak/>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EC62BEC" w14:textId="77777777" w:rsidR="00490D42" w:rsidRPr="00C235A5" w:rsidRDefault="00490D42" w:rsidP="007D0937">
            <w:pPr>
              <w:wordWrap/>
              <w:adjustRightInd w:val="0"/>
              <w:ind w:right="20"/>
              <w:rPr>
                <w:rFonts w:ascii="굴림" w:eastAsia="굴림" w:hAnsi="굴림" w:cs="Times New Roman"/>
              </w:rPr>
            </w:pPr>
            <w:r w:rsidRPr="002F5F3A">
              <w:rPr>
                <w:kern w:val="0"/>
              </w:rPr>
              <w:t xml:space="preserve">Port group cannot decide the path cost by interface speed but each member port can have </w:t>
            </w:r>
            <w:r w:rsidR="00BB3655">
              <w:rPr>
                <w:kern w:val="0"/>
              </w:rPr>
              <w:t xml:space="preserve">a </w:t>
            </w:r>
            <w:r w:rsidRPr="002F5F3A">
              <w:rPr>
                <w:kern w:val="0"/>
              </w:rPr>
              <w:t>different speed. Set path cost for the port group manually.</w:t>
            </w:r>
          </w:p>
        </w:tc>
      </w:tr>
    </w:tbl>
    <w:p w14:paraId="2C142605" w14:textId="77777777" w:rsidR="00490D42" w:rsidRDefault="00490D42" w:rsidP="007D0937">
      <w:pPr>
        <w:pStyle w:val="a3"/>
        <w:ind w:left="0" w:right="20"/>
      </w:pPr>
      <w:r w:rsidRPr="002F5F3A">
        <w:t>To configure the path cost of interface, follow the procedure set out below:</w:t>
      </w:r>
    </w:p>
    <w:p w14:paraId="1C0366FC" w14:textId="77777777" w:rsidR="005A7B62" w:rsidRPr="00C235A5" w:rsidRDefault="005A7B62" w:rsidP="007D0937">
      <w:pPr>
        <w:pStyle w:val="afffff3"/>
        <w:ind w:left="0" w:right="20"/>
        <w:rPr>
          <w:rFonts w:ascii="굴림" w:eastAsia="굴림" w:hAnsi="굴림"/>
        </w:rPr>
      </w:pPr>
      <w:bookmarkStart w:id="2886" w:name="_Toc73428003"/>
      <w:bookmarkStart w:id="2887" w:name="_Toc391575316"/>
      <w:r>
        <w:t xml:space="preserve">Table </w:t>
      </w:r>
      <w:r w:rsidR="005832B8">
        <w:fldChar w:fldCharType="begin"/>
      </w:r>
      <w:r w:rsidR="00092D8C">
        <w:instrText xml:space="preserve"> SEQ Table \* ARABIC </w:instrText>
      </w:r>
      <w:r w:rsidR="005832B8">
        <w:fldChar w:fldCharType="separate"/>
      </w:r>
      <w:r w:rsidR="00001ED6">
        <w:rPr>
          <w:noProof/>
        </w:rPr>
        <w:t>174</w:t>
      </w:r>
      <w:r w:rsidR="005832B8">
        <w:rPr>
          <w:noProof/>
        </w:rPr>
        <w:fldChar w:fldCharType="end"/>
      </w:r>
      <w:r>
        <w:rPr>
          <w:rFonts w:hint="eastAsia"/>
        </w:rPr>
        <w:t xml:space="preserve"> </w:t>
      </w:r>
      <w:r w:rsidRPr="002F5F3A">
        <w:t>Configuring the Path Cost</w:t>
      </w:r>
      <w:bookmarkEnd w:id="2886"/>
      <w:bookmarkEnd w:id="2887"/>
    </w:p>
    <w:tbl>
      <w:tblPr>
        <w:tblStyle w:val="CLIWide"/>
        <w:tblW w:w="0" w:type="auto"/>
        <w:tblLook w:val="01E0" w:firstRow="1" w:lastRow="1" w:firstColumn="1" w:lastColumn="1" w:noHBand="0" w:noVBand="0"/>
      </w:tblPr>
      <w:tblGrid>
        <w:gridCol w:w="740"/>
        <w:gridCol w:w="2605"/>
        <w:gridCol w:w="4803"/>
      </w:tblGrid>
      <w:tr w:rsidR="00490D42" w:rsidRPr="00C235A5"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2F5F3A" w:rsidRDefault="00490D42" w:rsidP="007D0937">
            <w:pPr>
              <w:pStyle w:val="ac"/>
            </w:pPr>
            <w:r w:rsidRPr="002F5F3A">
              <w:t>Step</w:t>
            </w:r>
          </w:p>
        </w:tc>
        <w:tc>
          <w:tcPr>
            <w:tcW w:w="2666" w:type="dxa"/>
          </w:tcPr>
          <w:p w14:paraId="15E63EC4" w14:textId="77777777" w:rsidR="00490D42" w:rsidRPr="002F5F3A" w:rsidRDefault="00490D42" w:rsidP="007D0937">
            <w:pPr>
              <w:wordWrap/>
              <w:ind w:right="20"/>
              <w:rPr>
                <w:b/>
                <w:bCs/>
              </w:rPr>
            </w:pPr>
            <w:r w:rsidRPr="002F5F3A">
              <w:rPr>
                <w:b/>
                <w:bCs/>
              </w:rPr>
              <w:t>Command</w:t>
            </w:r>
          </w:p>
        </w:tc>
        <w:tc>
          <w:tcPr>
            <w:tcW w:w="4957" w:type="dxa"/>
          </w:tcPr>
          <w:p w14:paraId="3D02B00F" w14:textId="77777777" w:rsidR="00490D42" w:rsidRPr="002F5F3A" w:rsidRDefault="00490D42" w:rsidP="007D0937">
            <w:pPr>
              <w:wordWrap/>
              <w:ind w:right="20"/>
              <w:rPr>
                <w:b/>
                <w:bCs/>
              </w:rPr>
            </w:pPr>
            <w:r w:rsidRPr="002F5F3A">
              <w:rPr>
                <w:b/>
                <w:bCs/>
              </w:rPr>
              <w:t>Purpose</w:t>
            </w:r>
          </w:p>
        </w:tc>
      </w:tr>
      <w:tr w:rsidR="00490D42" w:rsidRPr="00C235A5" w14:paraId="71C8A0E6" w14:textId="77777777" w:rsidTr="000C60DF">
        <w:tc>
          <w:tcPr>
            <w:tcW w:w="740" w:type="dxa"/>
          </w:tcPr>
          <w:p w14:paraId="5D39F160" w14:textId="77777777" w:rsidR="00490D42" w:rsidRPr="002F5F3A" w:rsidRDefault="00490D42" w:rsidP="007D0937">
            <w:pPr>
              <w:wordWrap/>
              <w:ind w:right="20"/>
              <w:rPr>
                <w:b/>
                <w:bCs/>
              </w:rPr>
            </w:pPr>
            <w:r w:rsidRPr="002F5F3A">
              <w:rPr>
                <w:b/>
                <w:bCs/>
              </w:rPr>
              <w:t>Step1</w:t>
            </w:r>
          </w:p>
        </w:tc>
        <w:tc>
          <w:tcPr>
            <w:tcW w:w="2666" w:type="dxa"/>
          </w:tcPr>
          <w:p w14:paraId="12EDE644" w14:textId="77777777" w:rsidR="00490D42" w:rsidRPr="002F5F3A" w:rsidRDefault="00490D42" w:rsidP="007D0937">
            <w:pPr>
              <w:wordWrap/>
              <w:ind w:right="20"/>
              <w:jc w:val="left"/>
              <w:rPr>
                <w:b/>
                <w:bCs/>
              </w:rPr>
            </w:pPr>
            <w:r w:rsidRPr="002F5F3A">
              <w:rPr>
                <w:b/>
                <w:bCs/>
              </w:rPr>
              <w:t>configure terminal</w:t>
            </w:r>
          </w:p>
        </w:tc>
        <w:tc>
          <w:tcPr>
            <w:tcW w:w="4957" w:type="dxa"/>
          </w:tcPr>
          <w:p w14:paraId="4BA771E1" w14:textId="77777777" w:rsidR="00490D42" w:rsidRPr="002F5F3A" w:rsidRDefault="00490D42" w:rsidP="007D0937">
            <w:pPr>
              <w:wordWrap/>
              <w:ind w:right="20"/>
              <w:jc w:val="left"/>
            </w:pPr>
            <w:r w:rsidRPr="002F5F3A">
              <w:t>To enter global configuration mode</w:t>
            </w:r>
          </w:p>
        </w:tc>
      </w:tr>
      <w:tr w:rsidR="00490D42" w:rsidRPr="00C235A5" w14:paraId="2CD1DE53" w14:textId="77777777" w:rsidTr="000C60DF">
        <w:tc>
          <w:tcPr>
            <w:tcW w:w="740" w:type="dxa"/>
          </w:tcPr>
          <w:p w14:paraId="38D1816E" w14:textId="77777777" w:rsidR="00490D42" w:rsidRPr="002F5F3A" w:rsidRDefault="00490D42" w:rsidP="007D0937">
            <w:pPr>
              <w:wordWrap/>
              <w:ind w:right="20"/>
              <w:rPr>
                <w:b/>
                <w:bCs/>
              </w:rPr>
            </w:pPr>
            <w:r w:rsidRPr="002F5F3A">
              <w:rPr>
                <w:b/>
                <w:bCs/>
              </w:rPr>
              <w:t>Stpe2</w:t>
            </w:r>
          </w:p>
        </w:tc>
        <w:tc>
          <w:tcPr>
            <w:tcW w:w="2666" w:type="dxa"/>
          </w:tcPr>
          <w:p w14:paraId="585F25C3" w14:textId="77777777" w:rsidR="00490D42" w:rsidRPr="002F5F3A" w:rsidRDefault="00490D42" w:rsidP="007D0937">
            <w:pPr>
              <w:wordWrap/>
              <w:ind w:right="20"/>
              <w:jc w:val="left"/>
              <w:rPr>
                <w:b/>
                <w:bCs/>
              </w:rPr>
            </w:pPr>
            <w:r w:rsidRPr="002F5F3A">
              <w:rPr>
                <w:b/>
                <w:bCs/>
              </w:rPr>
              <w:t xml:space="preserve">interface </w:t>
            </w:r>
            <w:r w:rsidRPr="002F5F3A">
              <w:rPr>
                <w:i/>
                <w:iCs/>
              </w:rPr>
              <w:t>interface-id</w:t>
            </w:r>
          </w:p>
        </w:tc>
        <w:tc>
          <w:tcPr>
            <w:tcW w:w="4957" w:type="dxa"/>
          </w:tcPr>
          <w:p w14:paraId="55388AA5" w14:textId="77777777" w:rsidR="00490D42" w:rsidRPr="002F5F3A" w:rsidRDefault="00490D42" w:rsidP="007D0937">
            <w:pPr>
              <w:wordWrap/>
              <w:ind w:left="180" w:right="20" w:hangingChars="100" w:hanging="180"/>
              <w:jc w:val="left"/>
            </w:pPr>
            <w:r w:rsidRPr="002F5F3A">
              <w:t>To enter interface configuration mode, and specify an interface to configure.</w:t>
            </w:r>
          </w:p>
          <w:p w14:paraId="752BCFDA" w14:textId="77777777" w:rsidR="00490D42" w:rsidRPr="002F5F3A" w:rsidRDefault="00490D42" w:rsidP="007D0937">
            <w:pPr>
              <w:wordWrap/>
              <w:ind w:right="20"/>
              <w:jc w:val="left"/>
            </w:pPr>
            <w:r w:rsidRPr="002F5F3A">
              <w:t>Available interface is physical interface and port group.</w:t>
            </w:r>
          </w:p>
        </w:tc>
      </w:tr>
      <w:tr w:rsidR="00490D42" w:rsidRPr="00C235A5" w14:paraId="37DDB315" w14:textId="77777777" w:rsidTr="000C60DF">
        <w:tc>
          <w:tcPr>
            <w:tcW w:w="740" w:type="dxa"/>
          </w:tcPr>
          <w:p w14:paraId="0A4AE102" w14:textId="77777777" w:rsidR="00490D42" w:rsidRPr="002F5F3A" w:rsidRDefault="00490D42" w:rsidP="007D0937">
            <w:pPr>
              <w:wordWrap/>
              <w:ind w:right="20"/>
              <w:rPr>
                <w:b/>
                <w:bCs/>
              </w:rPr>
            </w:pPr>
            <w:r w:rsidRPr="002F5F3A">
              <w:rPr>
                <w:b/>
                <w:bCs/>
              </w:rPr>
              <w:t>Step3</w:t>
            </w:r>
          </w:p>
        </w:tc>
        <w:tc>
          <w:tcPr>
            <w:tcW w:w="2666" w:type="dxa"/>
          </w:tcPr>
          <w:p w14:paraId="75A6CECF" w14:textId="77777777" w:rsidR="00490D42" w:rsidRPr="002F5F3A" w:rsidRDefault="00490D42" w:rsidP="007D0937">
            <w:pPr>
              <w:wordWrap/>
              <w:ind w:right="20"/>
              <w:jc w:val="left"/>
              <w:rPr>
                <w:b/>
                <w:bCs/>
              </w:rPr>
            </w:pPr>
            <w:r w:rsidRPr="002F5F3A">
              <w:rPr>
                <w:b/>
                <w:bCs/>
              </w:rPr>
              <w:t xml:space="preserve">spanning-tree path-cost </w:t>
            </w:r>
            <w:r w:rsidRPr="002F5F3A">
              <w:rPr>
                <w:i/>
                <w:iCs/>
              </w:rPr>
              <w:t>cost</w:t>
            </w:r>
          </w:p>
        </w:tc>
        <w:tc>
          <w:tcPr>
            <w:tcW w:w="4957" w:type="dxa"/>
          </w:tcPr>
          <w:p w14:paraId="1B58C72C" w14:textId="77777777" w:rsidR="00490D42" w:rsidRPr="002F5F3A" w:rsidRDefault="00490D42" w:rsidP="007D0937">
            <w:pPr>
              <w:wordWrap/>
              <w:autoSpaceDE w:val="0"/>
              <w:autoSpaceDN w:val="0"/>
              <w:adjustRightInd w:val="0"/>
              <w:snapToGrid/>
              <w:spacing w:line="240" w:lineRule="auto"/>
              <w:ind w:right="20"/>
              <w:jc w:val="left"/>
            </w:pPr>
            <w:r w:rsidRPr="002F5F3A">
              <w:t>Sets cost.</w:t>
            </w:r>
          </w:p>
        </w:tc>
      </w:tr>
      <w:tr w:rsidR="00490D42" w:rsidRPr="00C235A5" w14:paraId="6186FDFD" w14:textId="77777777" w:rsidTr="000C60DF">
        <w:tc>
          <w:tcPr>
            <w:tcW w:w="740" w:type="dxa"/>
          </w:tcPr>
          <w:p w14:paraId="4F2C0D23" w14:textId="77777777" w:rsidR="00490D42" w:rsidRPr="002F5F3A" w:rsidRDefault="00490D42" w:rsidP="007D0937">
            <w:pPr>
              <w:wordWrap/>
              <w:ind w:right="20"/>
              <w:rPr>
                <w:b/>
                <w:bCs/>
              </w:rPr>
            </w:pPr>
            <w:r w:rsidRPr="002F5F3A">
              <w:rPr>
                <w:b/>
                <w:bCs/>
              </w:rPr>
              <w:t>Step4</w:t>
            </w:r>
          </w:p>
        </w:tc>
        <w:tc>
          <w:tcPr>
            <w:tcW w:w="2666" w:type="dxa"/>
          </w:tcPr>
          <w:p w14:paraId="6800CFC1" w14:textId="77777777" w:rsidR="00490D42" w:rsidRPr="002F5F3A" w:rsidRDefault="00490D42" w:rsidP="007D0937">
            <w:pPr>
              <w:wordWrap/>
              <w:ind w:right="20"/>
              <w:jc w:val="left"/>
              <w:rPr>
                <w:b/>
                <w:bCs/>
              </w:rPr>
            </w:pPr>
            <w:r w:rsidRPr="002F5F3A">
              <w:rPr>
                <w:b/>
                <w:bCs/>
              </w:rPr>
              <w:t>exit</w:t>
            </w:r>
          </w:p>
        </w:tc>
        <w:tc>
          <w:tcPr>
            <w:tcW w:w="4957" w:type="dxa"/>
          </w:tcPr>
          <w:p w14:paraId="022F095E" w14:textId="77777777" w:rsidR="00490D42" w:rsidRPr="002F5F3A" w:rsidRDefault="00490D42" w:rsidP="007D0937">
            <w:pPr>
              <w:wordWrap/>
              <w:ind w:right="20"/>
              <w:jc w:val="left"/>
            </w:pPr>
            <w:r w:rsidRPr="002F5F3A">
              <w:t xml:space="preserve">To return to </w:t>
            </w:r>
            <w:r w:rsidR="00221294">
              <w:t>Privileged</w:t>
            </w:r>
            <w:r w:rsidRPr="002F5F3A">
              <w:t xml:space="preserve"> mode</w:t>
            </w:r>
          </w:p>
        </w:tc>
      </w:tr>
      <w:tr w:rsidR="00490D42" w:rsidRPr="00C235A5" w14:paraId="396FD7D7" w14:textId="77777777" w:rsidTr="000C60DF">
        <w:tc>
          <w:tcPr>
            <w:tcW w:w="740" w:type="dxa"/>
          </w:tcPr>
          <w:p w14:paraId="12CABE83" w14:textId="77777777" w:rsidR="00490D42" w:rsidRPr="002F5F3A" w:rsidRDefault="00490D42" w:rsidP="007D0937">
            <w:pPr>
              <w:wordWrap/>
              <w:ind w:right="20"/>
              <w:rPr>
                <w:b/>
                <w:bCs/>
              </w:rPr>
            </w:pPr>
            <w:r w:rsidRPr="002F5F3A">
              <w:rPr>
                <w:b/>
                <w:bCs/>
              </w:rPr>
              <w:t>Step5</w:t>
            </w:r>
          </w:p>
        </w:tc>
        <w:tc>
          <w:tcPr>
            <w:tcW w:w="2666" w:type="dxa"/>
          </w:tcPr>
          <w:p w14:paraId="06FB6BC7" w14:textId="77777777" w:rsidR="00490D42" w:rsidRPr="002F5F3A" w:rsidRDefault="00490D42" w:rsidP="007D0937">
            <w:pPr>
              <w:wordWrap/>
              <w:ind w:right="20"/>
              <w:jc w:val="left"/>
              <w:rPr>
                <w:b/>
                <w:bCs/>
              </w:rPr>
            </w:pPr>
            <w:r w:rsidRPr="00385E77">
              <w:rPr>
                <w:b/>
                <w:bCs/>
              </w:rPr>
              <w:t xml:space="preserve">show spanning-tree </w:t>
            </w:r>
          </w:p>
        </w:tc>
        <w:tc>
          <w:tcPr>
            <w:tcW w:w="4957" w:type="dxa"/>
          </w:tcPr>
          <w:p w14:paraId="76627001" w14:textId="77777777" w:rsidR="00490D42" w:rsidRPr="002F5F3A" w:rsidRDefault="00490D42" w:rsidP="007D0937">
            <w:pPr>
              <w:wordWrap/>
              <w:ind w:right="20"/>
              <w:jc w:val="left"/>
            </w:pPr>
            <w:r w:rsidRPr="002F5F3A">
              <w:t>To check the setting</w:t>
            </w:r>
          </w:p>
        </w:tc>
      </w:tr>
      <w:tr w:rsidR="00490D42" w:rsidRPr="00C235A5" w14:paraId="27451F5A" w14:textId="77777777" w:rsidTr="000C60DF">
        <w:tc>
          <w:tcPr>
            <w:tcW w:w="740" w:type="dxa"/>
          </w:tcPr>
          <w:p w14:paraId="12B82827" w14:textId="77777777" w:rsidR="00490D42" w:rsidRPr="002F5F3A" w:rsidRDefault="00490D42" w:rsidP="007D0937">
            <w:pPr>
              <w:wordWrap/>
              <w:ind w:right="20"/>
              <w:rPr>
                <w:b/>
                <w:bCs/>
              </w:rPr>
            </w:pPr>
            <w:r w:rsidRPr="002F5F3A">
              <w:rPr>
                <w:b/>
                <w:bCs/>
              </w:rPr>
              <w:t>Step6</w:t>
            </w:r>
          </w:p>
        </w:tc>
        <w:tc>
          <w:tcPr>
            <w:tcW w:w="2666" w:type="dxa"/>
          </w:tcPr>
          <w:p w14:paraId="3DE919DD" w14:textId="77777777" w:rsidR="00490D42" w:rsidRPr="002F5F3A" w:rsidRDefault="00490D42" w:rsidP="007D0937">
            <w:pPr>
              <w:wordWrap/>
              <w:ind w:right="20"/>
              <w:jc w:val="left"/>
              <w:rPr>
                <w:b/>
                <w:bCs/>
              </w:rPr>
            </w:pPr>
            <w:r w:rsidRPr="002F5F3A">
              <w:rPr>
                <w:b/>
                <w:bCs/>
              </w:rPr>
              <w:t>copy running-config startup-config</w:t>
            </w:r>
          </w:p>
        </w:tc>
        <w:tc>
          <w:tcPr>
            <w:tcW w:w="4957" w:type="dxa"/>
          </w:tcPr>
          <w:p w14:paraId="329207E1" w14:textId="77777777" w:rsidR="00490D42" w:rsidRPr="002F5F3A" w:rsidRDefault="00490D42" w:rsidP="007D0937">
            <w:pPr>
              <w:wordWrap/>
              <w:ind w:right="20"/>
              <w:jc w:val="left"/>
            </w:pPr>
            <w:r w:rsidRPr="002F5F3A">
              <w:t>To save the setting in the configuration file (optional)</w:t>
            </w:r>
          </w:p>
        </w:tc>
      </w:tr>
    </w:tbl>
    <w:p w14:paraId="21D086A8" w14:textId="77777777" w:rsidR="00490D42" w:rsidRDefault="00490D42" w:rsidP="007D0937">
      <w:pPr>
        <w:pStyle w:val="a3"/>
        <w:ind w:left="0" w:right="20"/>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cost</w:t>
      </w:r>
      <w:r w:rsidRPr="002F5F3A">
        <w:t>.</w:t>
      </w:r>
    </w:p>
    <w:p w14:paraId="57CA8F08" w14:textId="77777777" w:rsidR="00490D42" w:rsidRPr="002F5F3A" w:rsidRDefault="00490D42" w:rsidP="007D0937">
      <w:pPr>
        <w:pStyle w:val="a3"/>
        <w:ind w:left="0" w:right="20"/>
      </w:pPr>
      <w:r w:rsidRPr="002F5F3A">
        <w:t>In the case that bridge is not a default, the system use bridge&lt;1-255&gt; besides of spanning-tree.</w:t>
      </w:r>
    </w:p>
    <w:p w14:paraId="10DE01FF" w14:textId="77777777" w:rsidR="00490D42" w:rsidRPr="00D4405C"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261"/>
      </w:tblGrid>
      <w:tr w:rsidR="00D4405C" w:rsidRPr="00D4405C" w14:paraId="4C4BB49D" w14:textId="77777777" w:rsidTr="00D4405C">
        <w:tc>
          <w:tcPr>
            <w:tcW w:w="10118" w:type="dxa"/>
          </w:tcPr>
          <w:p w14:paraId="2FFF502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70B3C58E" w14:textId="77777777" w:rsidR="00D4405C" w:rsidRPr="00D4405C" w:rsidRDefault="00D4405C" w:rsidP="007D0937">
            <w:pPr>
              <w:pStyle w:val="HTML"/>
              <w:autoSpaceDE w:val="0"/>
              <w:autoSpaceDN w:val="0"/>
              <w:ind w:right="20"/>
              <w:rPr>
                <w:rFonts w:ascii="Courier New" w:eastAsia="굴림" w:cs="Courier New"/>
                <w:kern w:val="2"/>
                <w:szCs w:val="24"/>
              </w:rPr>
            </w:pPr>
          </w:p>
          <w:p w14:paraId="3BAED8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3DB12F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518593C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0C828A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0700FD2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BFD6038" w14:textId="77777777" w:rsidR="00D4405C" w:rsidRPr="00D4405C" w:rsidRDefault="00D4405C" w:rsidP="007D0937">
            <w:pPr>
              <w:pStyle w:val="HTML"/>
              <w:autoSpaceDE w:val="0"/>
              <w:autoSpaceDN w:val="0"/>
              <w:ind w:right="20"/>
              <w:rPr>
                <w:rFonts w:ascii="Courier New" w:eastAsia="굴림" w:cs="Courier New"/>
                <w:kern w:val="2"/>
                <w:szCs w:val="24"/>
              </w:rPr>
            </w:pPr>
          </w:p>
          <w:p w14:paraId="5261190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2096B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E7468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02D2EC8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70C8CFAE" w14:textId="77777777" w:rsidR="00D4405C" w:rsidRPr="00D4405C" w:rsidRDefault="00D4405C" w:rsidP="007D0937">
            <w:pPr>
              <w:pStyle w:val="HTML"/>
              <w:autoSpaceDE w:val="0"/>
              <w:autoSpaceDN w:val="0"/>
              <w:ind w:right="20"/>
              <w:rPr>
                <w:rFonts w:ascii="Courier New" w:eastAsia="굴림" w:cs="Courier New"/>
                <w:kern w:val="2"/>
                <w:szCs w:val="24"/>
              </w:rPr>
            </w:pPr>
          </w:p>
          <w:p w14:paraId="62D441D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03EEE1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E4034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Giga6/3              Disb  BLK  4                128.138    P2p</w:t>
            </w:r>
          </w:p>
          <w:p w14:paraId="003BB5A1" w14:textId="77777777" w:rsidR="00D4405C" w:rsidRPr="00D4405C" w:rsidRDefault="00D4405C" w:rsidP="007D0937">
            <w:pPr>
              <w:pStyle w:val="HTML"/>
              <w:autoSpaceDE w:val="0"/>
              <w:autoSpaceDN w:val="0"/>
              <w:ind w:right="20"/>
              <w:rPr>
                <w:rFonts w:ascii="Courier New" w:eastAsia="굴림" w:cs="Courier New"/>
                <w:kern w:val="2"/>
                <w:szCs w:val="24"/>
              </w:rPr>
            </w:pPr>
          </w:p>
          <w:p w14:paraId="0DB39E4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3ECB095E" w14:textId="77777777" w:rsidR="00D4405C" w:rsidRPr="00D4405C" w:rsidRDefault="00D4405C" w:rsidP="007D0937">
            <w:pPr>
              <w:pStyle w:val="HTML"/>
              <w:autoSpaceDE w:val="0"/>
              <w:autoSpaceDN w:val="0"/>
              <w:ind w:right="20"/>
              <w:rPr>
                <w:rFonts w:ascii="Courier New" w:eastAsia="굴림" w:cs="Courier New"/>
                <w:kern w:val="2"/>
                <w:szCs w:val="24"/>
              </w:rPr>
            </w:pPr>
          </w:p>
          <w:p w14:paraId="0E33369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5DC324C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spanning-tree path-cost 10</w:t>
            </w:r>
          </w:p>
          <w:p w14:paraId="2267279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6A67576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991BC94" w14:textId="77777777" w:rsidR="00D4405C" w:rsidRPr="00D4405C" w:rsidRDefault="00D4405C" w:rsidP="007D0937">
            <w:pPr>
              <w:pStyle w:val="HTML"/>
              <w:autoSpaceDE w:val="0"/>
              <w:autoSpaceDN w:val="0"/>
              <w:ind w:right="20"/>
              <w:rPr>
                <w:rFonts w:ascii="Courier New" w:eastAsia="굴림" w:cs="Courier New"/>
                <w:kern w:val="2"/>
                <w:szCs w:val="24"/>
              </w:rPr>
            </w:pPr>
          </w:p>
          <w:p w14:paraId="06FC344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146EA90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7457BA4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649200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503845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9C1B05A" w14:textId="77777777" w:rsidR="00D4405C" w:rsidRPr="00D4405C" w:rsidRDefault="00D4405C" w:rsidP="007D0937">
            <w:pPr>
              <w:pStyle w:val="HTML"/>
              <w:autoSpaceDE w:val="0"/>
              <w:autoSpaceDN w:val="0"/>
              <w:ind w:right="20"/>
              <w:rPr>
                <w:rFonts w:ascii="Courier New" w:eastAsia="굴림" w:cs="Courier New"/>
                <w:kern w:val="2"/>
                <w:szCs w:val="24"/>
              </w:rPr>
            </w:pPr>
          </w:p>
          <w:p w14:paraId="3697359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61F024A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4BB98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BC8D67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22D7E228" w14:textId="77777777" w:rsidR="00D4405C" w:rsidRPr="00D4405C" w:rsidRDefault="00D4405C" w:rsidP="007D0937">
            <w:pPr>
              <w:pStyle w:val="HTML"/>
              <w:autoSpaceDE w:val="0"/>
              <w:autoSpaceDN w:val="0"/>
              <w:ind w:right="20"/>
              <w:rPr>
                <w:rFonts w:ascii="Courier New" w:eastAsia="굴림" w:cs="Courier New"/>
                <w:kern w:val="2"/>
                <w:szCs w:val="24"/>
              </w:rPr>
            </w:pPr>
          </w:p>
          <w:p w14:paraId="4F0BCCF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2C398B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lastRenderedPageBreak/>
              <w:t>------------- ---- --- --------- -------- ----------------</w:t>
            </w:r>
          </w:p>
          <w:p w14:paraId="74C695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10</w:t>
            </w:r>
            <w:r w:rsidRPr="00D4405C">
              <w:rPr>
                <w:rFonts w:ascii="Courier New" w:eastAsia="굴림" w:cs="Courier New"/>
                <w:kern w:val="2"/>
                <w:szCs w:val="24"/>
              </w:rPr>
              <w:t xml:space="preserve">               128.138     P2p</w:t>
            </w:r>
          </w:p>
          <w:p w14:paraId="014FDA48" w14:textId="77777777" w:rsidR="00D4405C" w:rsidRPr="00D4405C" w:rsidRDefault="00D4405C" w:rsidP="007D0937">
            <w:pPr>
              <w:pStyle w:val="HTML"/>
              <w:autoSpaceDE w:val="0"/>
              <w:autoSpaceDN w:val="0"/>
              <w:ind w:right="20"/>
              <w:rPr>
                <w:rFonts w:ascii="Courier New" w:eastAsia="굴림" w:cs="Courier New"/>
                <w:kern w:val="2"/>
                <w:szCs w:val="24"/>
              </w:rPr>
            </w:pPr>
          </w:p>
          <w:p w14:paraId="6F759A3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DA99084" w14:textId="77777777" w:rsidR="00D4405C" w:rsidRPr="00D4405C" w:rsidRDefault="00D4405C" w:rsidP="007D0937">
            <w:pPr>
              <w:pStyle w:val="HTML"/>
              <w:autoSpaceDE w:val="0"/>
              <w:autoSpaceDN w:val="0"/>
              <w:ind w:right="20"/>
              <w:rPr>
                <w:rFonts w:ascii="Courier New" w:eastAsia="굴림" w:cs="Courier New"/>
                <w:kern w:val="2"/>
                <w:szCs w:val="24"/>
              </w:rPr>
            </w:pPr>
          </w:p>
          <w:p w14:paraId="3D19CBE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14:paraId="21AF4BD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no spanning-tree path-cost</w:t>
            </w:r>
            <w:r w:rsidRPr="00D4405C">
              <w:rPr>
                <w:rFonts w:ascii="Courier New" w:eastAsia="굴림" w:cs="Courier New"/>
                <w:kern w:val="2"/>
                <w:szCs w:val="24"/>
              </w:rPr>
              <w:t xml:space="preserve"> </w:t>
            </w:r>
          </w:p>
          <w:p w14:paraId="5CFDF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14:paraId="161005F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 spanning-tree </w:t>
            </w:r>
          </w:p>
          <w:p w14:paraId="7FC1B1B7" w14:textId="77777777" w:rsidR="00D4405C" w:rsidRPr="00D4405C" w:rsidRDefault="00D4405C" w:rsidP="007D0937">
            <w:pPr>
              <w:pStyle w:val="HTML"/>
              <w:autoSpaceDE w:val="0"/>
              <w:autoSpaceDN w:val="0"/>
              <w:ind w:right="20"/>
              <w:rPr>
                <w:rFonts w:ascii="Courier New" w:eastAsia="굴림" w:cs="Courier New"/>
                <w:kern w:val="2"/>
                <w:szCs w:val="24"/>
              </w:rPr>
            </w:pPr>
          </w:p>
          <w:p w14:paraId="44CBA34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5343C6E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6A32DC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C53E76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9E0C43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3ED53AFE" w14:textId="77777777" w:rsidR="00D4405C" w:rsidRPr="00D4405C" w:rsidRDefault="00D4405C" w:rsidP="007D0937">
            <w:pPr>
              <w:pStyle w:val="HTML"/>
              <w:autoSpaceDE w:val="0"/>
              <w:autoSpaceDN w:val="0"/>
              <w:ind w:right="20"/>
              <w:rPr>
                <w:rFonts w:ascii="Courier New" w:eastAsia="굴림" w:cs="Courier New"/>
                <w:kern w:val="2"/>
                <w:szCs w:val="24"/>
              </w:rPr>
            </w:pPr>
          </w:p>
          <w:p w14:paraId="1544EC3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102751A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4F7337D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231652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0C037326" w14:textId="77777777" w:rsidR="00D4405C" w:rsidRPr="00D4405C" w:rsidRDefault="00D4405C" w:rsidP="007D0937">
            <w:pPr>
              <w:pStyle w:val="HTML"/>
              <w:autoSpaceDE w:val="0"/>
              <w:autoSpaceDN w:val="0"/>
              <w:ind w:right="20"/>
              <w:rPr>
                <w:rFonts w:ascii="Courier New" w:eastAsia="굴림" w:cs="Courier New"/>
                <w:kern w:val="2"/>
                <w:szCs w:val="24"/>
              </w:rPr>
            </w:pPr>
          </w:p>
          <w:p w14:paraId="7B653FA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6491654"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CEA9B2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4</w:t>
            </w:r>
            <w:r w:rsidRPr="00D4405C">
              <w:rPr>
                <w:rFonts w:ascii="Courier New" w:eastAsia="굴림" w:cs="Courier New"/>
                <w:kern w:val="2"/>
                <w:szCs w:val="24"/>
              </w:rPr>
              <w:t xml:space="preserve">                128.138     P2p</w:t>
            </w:r>
          </w:p>
          <w:p w14:paraId="7F4F5D77" w14:textId="77777777" w:rsidR="00D4405C" w:rsidRPr="00D4405C" w:rsidRDefault="00D4405C" w:rsidP="007D0937">
            <w:pPr>
              <w:pStyle w:val="HTML"/>
              <w:autoSpaceDE w:val="0"/>
              <w:autoSpaceDN w:val="0"/>
              <w:ind w:right="20"/>
              <w:rPr>
                <w:rFonts w:ascii="Courier New" w:eastAsia="굴림" w:cs="Courier New"/>
                <w:kern w:val="2"/>
                <w:szCs w:val="24"/>
              </w:rPr>
            </w:pPr>
          </w:p>
          <w:p w14:paraId="22C19B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78861E77" w14:textId="77777777" w:rsidR="00D4405C" w:rsidRPr="00D4405C"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ourier New" w:eastAsia="굴림" w:cs="Courier New"/>
                <w:kern w:val="2"/>
                <w:szCs w:val="24"/>
              </w:rPr>
            </w:pPr>
          </w:p>
        </w:tc>
      </w:tr>
    </w:tbl>
    <w:p w14:paraId="0F5CCEC5" w14:textId="77777777" w:rsidR="00490D42" w:rsidRPr="00C235A5" w:rsidRDefault="00490D42" w:rsidP="007D0937">
      <w:pPr>
        <w:pStyle w:val="3"/>
        <w:ind w:left="0" w:right="20"/>
      </w:pPr>
      <w:bookmarkStart w:id="2888" w:name="_Toc252889021"/>
      <w:bookmarkStart w:id="2889" w:name="_Toc277779562"/>
      <w:bookmarkStart w:id="2890" w:name="_Toc363228595"/>
      <w:bookmarkStart w:id="2891" w:name="_Toc444695154"/>
      <w:r w:rsidRPr="00D4405C">
        <w:lastRenderedPageBreak/>
        <w:t>Configuring</w:t>
      </w:r>
      <w:r w:rsidRPr="00C235A5">
        <w:t xml:space="preserve"> the Switch Priority of a VLAN</w:t>
      </w:r>
      <w:bookmarkEnd w:id="2888"/>
      <w:bookmarkEnd w:id="2889"/>
      <w:bookmarkEnd w:id="2890"/>
      <w:bookmarkEnd w:id="2891"/>
    </w:p>
    <w:p w14:paraId="767505F9" w14:textId="77777777" w:rsidR="00490D42" w:rsidRPr="002F5F3A" w:rsidRDefault="00490D42" w:rsidP="007D0937">
      <w:pPr>
        <w:pStyle w:val="a3"/>
        <w:ind w:left="0" w:right="20"/>
      </w:pPr>
      <w:r w:rsidRPr="002F5F3A">
        <w:t xml:space="preserve">To be a root switch, the switch priority can be changed. 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 In the case that the Bridge is not a default, the system use bridge&lt;1-255&gt; besides a spanning-tree.</w:t>
      </w:r>
    </w:p>
    <w:p w14:paraId="02731A52" w14:textId="77777777" w:rsidR="00490D42" w:rsidRPr="002F5F3A" w:rsidRDefault="00490D42" w:rsidP="007D0937">
      <w:pPr>
        <w:pStyle w:val="a3"/>
        <w:ind w:left="0" w:right="20"/>
      </w:pPr>
      <w:r w:rsidRPr="002F5F3A">
        <w:t>To be a root switch, the switch priority can be changed.</w:t>
      </w:r>
    </w:p>
    <w:p w14:paraId="14C56ED1" w14:textId="77777777" w:rsidR="00490D42" w:rsidRDefault="00490D42" w:rsidP="007D0937">
      <w:pPr>
        <w:pStyle w:val="a3"/>
        <w:ind w:left="0" w:right="20"/>
      </w:pPr>
      <w:r w:rsidRPr="002F5F3A">
        <w:t>To configure the switch priority for VLAN, perform the following tasks:</w:t>
      </w:r>
    </w:p>
    <w:p w14:paraId="75391626" w14:textId="77777777" w:rsidR="005A7B62" w:rsidRPr="002F5F3A" w:rsidRDefault="005A7B62" w:rsidP="007D0937">
      <w:pPr>
        <w:pStyle w:val="afffff3"/>
        <w:ind w:left="0" w:right="20"/>
      </w:pPr>
      <w:bookmarkStart w:id="2892" w:name="_Toc73428004"/>
      <w:bookmarkStart w:id="2893" w:name="_Toc391575317"/>
      <w:r>
        <w:t xml:space="preserve">Table </w:t>
      </w:r>
      <w:r w:rsidR="005832B8">
        <w:fldChar w:fldCharType="begin"/>
      </w:r>
      <w:r w:rsidR="00092D8C">
        <w:instrText xml:space="preserve"> SEQ Table \* ARABIC </w:instrText>
      </w:r>
      <w:r w:rsidR="005832B8">
        <w:fldChar w:fldCharType="separate"/>
      </w:r>
      <w:r w:rsidR="00001ED6">
        <w:rPr>
          <w:noProof/>
        </w:rPr>
        <w:t>175</w:t>
      </w:r>
      <w:r w:rsidR="005832B8">
        <w:rPr>
          <w:noProof/>
        </w:rPr>
        <w:fldChar w:fldCharType="end"/>
      </w:r>
      <w:r>
        <w:rPr>
          <w:rFonts w:hint="eastAsia"/>
        </w:rPr>
        <w:t xml:space="preserve"> </w:t>
      </w:r>
      <w:r w:rsidRPr="002F5F3A">
        <w:t>Configuring the Switch Priority of a VLAN</w:t>
      </w:r>
      <w:bookmarkEnd w:id="2892"/>
      <w:bookmarkEnd w:id="2893"/>
    </w:p>
    <w:tbl>
      <w:tblPr>
        <w:tblStyle w:val="CLIWide"/>
        <w:tblW w:w="0" w:type="auto"/>
        <w:tblLook w:val="01E0" w:firstRow="1" w:lastRow="1" w:firstColumn="1" w:lastColumn="1" w:noHBand="0" w:noVBand="0"/>
      </w:tblPr>
      <w:tblGrid>
        <w:gridCol w:w="739"/>
        <w:gridCol w:w="2611"/>
        <w:gridCol w:w="4798"/>
      </w:tblGrid>
      <w:tr w:rsidR="00490D42" w:rsidRPr="00C235A5"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2F5F3A" w:rsidRDefault="00490D42" w:rsidP="007D0937">
            <w:pPr>
              <w:pStyle w:val="ac"/>
            </w:pPr>
            <w:r w:rsidRPr="002F5F3A">
              <w:t>Step</w:t>
            </w:r>
          </w:p>
        </w:tc>
        <w:tc>
          <w:tcPr>
            <w:tcW w:w="2671" w:type="dxa"/>
          </w:tcPr>
          <w:p w14:paraId="51AA1F28" w14:textId="77777777" w:rsidR="00490D42" w:rsidRPr="002F5F3A" w:rsidRDefault="00490D42" w:rsidP="007D0937">
            <w:pPr>
              <w:wordWrap/>
              <w:ind w:right="20"/>
              <w:rPr>
                <w:b/>
                <w:bCs/>
              </w:rPr>
            </w:pPr>
            <w:r w:rsidRPr="002F5F3A">
              <w:rPr>
                <w:b/>
                <w:bCs/>
              </w:rPr>
              <w:t>Command</w:t>
            </w:r>
          </w:p>
        </w:tc>
        <w:tc>
          <w:tcPr>
            <w:tcW w:w="4951" w:type="dxa"/>
          </w:tcPr>
          <w:p w14:paraId="067A312E" w14:textId="77777777" w:rsidR="00490D42" w:rsidRPr="002F5F3A" w:rsidRDefault="00490D42" w:rsidP="007D0937">
            <w:pPr>
              <w:wordWrap/>
              <w:ind w:right="20"/>
              <w:rPr>
                <w:b/>
                <w:bCs/>
              </w:rPr>
            </w:pPr>
            <w:r w:rsidRPr="002F5F3A">
              <w:rPr>
                <w:b/>
                <w:bCs/>
              </w:rPr>
              <w:t>Purpose</w:t>
            </w:r>
          </w:p>
        </w:tc>
      </w:tr>
      <w:tr w:rsidR="00490D42" w:rsidRPr="00C235A5" w14:paraId="0E511DBB" w14:textId="77777777" w:rsidTr="000C60DF">
        <w:tc>
          <w:tcPr>
            <w:tcW w:w="740" w:type="dxa"/>
          </w:tcPr>
          <w:p w14:paraId="32D48BA6" w14:textId="77777777" w:rsidR="00490D42" w:rsidRPr="002F5F3A" w:rsidRDefault="00490D42" w:rsidP="007D0937">
            <w:pPr>
              <w:wordWrap/>
              <w:ind w:right="20"/>
              <w:rPr>
                <w:b/>
                <w:bCs/>
              </w:rPr>
            </w:pPr>
            <w:r w:rsidRPr="002F5F3A">
              <w:rPr>
                <w:b/>
                <w:bCs/>
              </w:rPr>
              <w:t>Step1</w:t>
            </w:r>
          </w:p>
        </w:tc>
        <w:tc>
          <w:tcPr>
            <w:tcW w:w="2671" w:type="dxa"/>
          </w:tcPr>
          <w:p w14:paraId="1EFE2777" w14:textId="77777777" w:rsidR="00490D42" w:rsidRPr="002F5F3A" w:rsidRDefault="00490D42" w:rsidP="007D0937">
            <w:pPr>
              <w:wordWrap/>
              <w:ind w:right="20"/>
              <w:jc w:val="left"/>
            </w:pPr>
            <w:r w:rsidRPr="002F5F3A">
              <w:rPr>
                <w:b/>
                <w:bCs/>
              </w:rPr>
              <w:t>configure terminal</w:t>
            </w:r>
          </w:p>
        </w:tc>
        <w:tc>
          <w:tcPr>
            <w:tcW w:w="4951" w:type="dxa"/>
          </w:tcPr>
          <w:p w14:paraId="173CB0A3" w14:textId="77777777" w:rsidR="00490D42" w:rsidRPr="002F5F3A" w:rsidRDefault="00490D42" w:rsidP="007D0937">
            <w:pPr>
              <w:wordWrap/>
              <w:ind w:right="20"/>
            </w:pPr>
            <w:r w:rsidRPr="002F5F3A">
              <w:t>To enter Global configuration mode</w:t>
            </w:r>
          </w:p>
        </w:tc>
      </w:tr>
      <w:tr w:rsidR="00490D42" w:rsidRPr="00C235A5" w14:paraId="762C8867" w14:textId="77777777" w:rsidTr="000C60DF">
        <w:tc>
          <w:tcPr>
            <w:tcW w:w="740" w:type="dxa"/>
          </w:tcPr>
          <w:p w14:paraId="58EE5178" w14:textId="77777777" w:rsidR="00490D42" w:rsidRPr="002F5F3A" w:rsidRDefault="00490D42" w:rsidP="007D0937">
            <w:pPr>
              <w:wordWrap/>
              <w:ind w:right="20"/>
              <w:rPr>
                <w:b/>
                <w:bCs/>
              </w:rPr>
            </w:pPr>
            <w:r w:rsidRPr="002F5F3A">
              <w:rPr>
                <w:b/>
                <w:bCs/>
              </w:rPr>
              <w:t>Step2</w:t>
            </w:r>
          </w:p>
        </w:tc>
        <w:tc>
          <w:tcPr>
            <w:tcW w:w="2671" w:type="dxa"/>
          </w:tcPr>
          <w:p w14:paraId="49B84DD2" w14:textId="77777777" w:rsidR="00490D42" w:rsidRPr="002F5F3A" w:rsidRDefault="00490D42" w:rsidP="007D0937">
            <w:pPr>
              <w:wordWrap/>
              <w:ind w:right="20"/>
              <w:jc w:val="left"/>
              <w:rPr>
                <w:b/>
                <w:bCs/>
              </w:rPr>
            </w:pPr>
            <w:r w:rsidRPr="002F5F3A">
              <w:rPr>
                <w:b/>
                <w:bCs/>
              </w:rPr>
              <w:t xml:space="preserve">spanning-tree priority </w:t>
            </w:r>
            <w:r w:rsidRPr="002F5F3A">
              <w:rPr>
                <w:i/>
                <w:iCs/>
              </w:rPr>
              <w:t>priority</w:t>
            </w:r>
          </w:p>
        </w:tc>
        <w:tc>
          <w:tcPr>
            <w:tcW w:w="4951" w:type="dxa"/>
          </w:tcPr>
          <w:p w14:paraId="3E8E5A57" w14:textId="77777777" w:rsidR="00490D42" w:rsidRPr="002F5F3A" w:rsidRDefault="00490D42" w:rsidP="007D0937">
            <w:pPr>
              <w:wordWrap/>
              <w:ind w:right="20"/>
            </w:pPr>
            <w:proofErr w:type="gramStart"/>
            <w:r w:rsidRPr="002F5F3A">
              <w:t>priority</w:t>
            </w:r>
            <w:proofErr w:type="gramEnd"/>
            <w:r w:rsidRPr="002F5F3A">
              <w:t xml:space="preserve">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C235A5" w14:paraId="20C8CC91" w14:textId="77777777" w:rsidTr="000C60DF">
        <w:tc>
          <w:tcPr>
            <w:tcW w:w="740" w:type="dxa"/>
          </w:tcPr>
          <w:p w14:paraId="2579DE97" w14:textId="77777777" w:rsidR="00490D42" w:rsidRPr="002F5F3A" w:rsidRDefault="00490D42" w:rsidP="007D0937">
            <w:pPr>
              <w:wordWrap/>
              <w:ind w:right="20"/>
              <w:rPr>
                <w:b/>
                <w:bCs/>
              </w:rPr>
            </w:pPr>
            <w:r w:rsidRPr="002F5F3A">
              <w:rPr>
                <w:b/>
                <w:bCs/>
              </w:rPr>
              <w:t>Step3</w:t>
            </w:r>
          </w:p>
        </w:tc>
        <w:tc>
          <w:tcPr>
            <w:tcW w:w="2671" w:type="dxa"/>
          </w:tcPr>
          <w:p w14:paraId="4F5D1468" w14:textId="77777777" w:rsidR="00490D42" w:rsidRPr="002F5F3A" w:rsidRDefault="00490D42" w:rsidP="007D0937">
            <w:pPr>
              <w:wordWrap/>
              <w:ind w:right="20"/>
              <w:jc w:val="left"/>
              <w:rPr>
                <w:b/>
                <w:bCs/>
              </w:rPr>
            </w:pPr>
            <w:r w:rsidRPr="002F5F3A">
              <w:rPr>
                <w:b/>
                <w:bCs/>
              </w:rPr>
              <w:t>exit</w:t>
            </w:r>
          </w:p>
        </w:tc>
        <w:tc>
          <w:tcPr>
            <w:tcW w:w="4951" w:type="dxa"/>
          </w:tcPr>
          <w:p w14:paraId="40E4B38C"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11AAC04D" w14:textId="77777777" w:rsidTr="000C60DF">
        <w:tc>
          <w:tcPr>
            <w:tcW w:w="740" w:type="dxa"/>
          </w:tcPr>
          <w:p w14:paraId="525C8DD2" w14:textId="77777777" w:rsidR="00490D42" w:rsidRPr="002F5F3A" w:rsidRDefault="00490D42" w:rsidP="007D0937">
            <w:pPr>
              <w:wordWrap/>
              <w:ind w:right="20"/>
              <w:rPr>
                <w:b/>
                <w:bCs/>
              </w:rPr>
            </w:pPr>
            <w:r w:rsidRPr="002F5F3A">
              <w:rPr>
                <w:b/>
                <w:bCs/>
              </w:rPr>
              <w:t>Step4</w:t>
            </w:r>
          </w:p>
        </w:tc>
        <w:tc>
          <w:tcPr>
            <w:tcW w:w="2671" w:type="dxa"/>
          </w:tcPr>
          <w:p w14:paraId="43B9A581" w14:textId="77777777" w:rsidR="00490D42" w:rsidRPr="002F5F3A" w:rsidRDefault="00490D42" w:rsidP="007D0937">
            <w:pPr>
              <w:wordWrap/>
              <w:ind w:right="20"/>
              <w:jc w:val="left"/>
              <w:rPr>
                <w:b/>
                <w:bCs/>
              </w:rPr>
            </w:pPr>
            <w:r w:rsidRPr="002F5F3A">
              <w:rPr>
                <w:b/>
                <w:bCs/>
              </w:rPr>
              <w:t>show spanning</w:t>
            </w:r>
          </w:p>
        </w:tc>
        <w:tc>
          <w:tcPr>
            <w:tcW w:w="4951" w:type="dxa"/>
          </w:tcPr>
          <w:p w14:paraId="440F1523" w14:textId="77777777" w:rsidR="00490D42" w:rsidRPr="002F5F3A" w:rsidRDefault="00490D42" w:rsidP="007D0937">
            <w:pPr>
              <w:wordWrap/>
              <w:ind w:right="20"/>
            </w:pPr>
            <w:r w:rsidRPr="002F5F3A">
              <w:t>To check the setting</w:t>
            </w:r>
          </w:p>
        </w:tc>
      </w:tr>
      <w:tr w:rsidR="00490D42" w:rsidRPr="00C235A5" w14:paraId="5AA9A4D6" w14:textId="77777777" w:rsidTr="000C60DF">
        <w:tc>
          <w:tcPr>
            <w:tcW w:w="740" w:type="dxa"/>
          </w:tcPr>
          <w:p w14:paraId="5EA0029E" w14:textId="77777777" w:rsidR="00490D42" w:rsidRPr="002F5F3A" w:rsidRDefault="00490D42" w:rsidP="007D0937">
            <w:pPr>
              <w:wordWrap/>
              <w:ind w:right="20"/>
              <w:rPr>
                <w:b/>
                <w:bCs/>
              </w:rPr>
            </w:pPr>
            <w:r w:rsidRPr="002F5F3A">
              <w:rPr>
                <w:b/>
                <w:bCs/>
              </w:rPr>
              <w:t>Step5</w:t>
            </w:r>
          </w:p>
        </w:tc>
        <w:tc>
          <w:tcPr>
            <w:tcW w:w="2671" w:type="dxa"/>
          </w:tcPr>
          <w:p w14:paraId="3B914D87"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057FD9F" w14:textId="77777777" w:rsidR="00490D42" w:rsidRPr="002F5F3A" w:rsidRDefault="00490D42" w:rsidP="007D0937">
            <w:pPr>
              <w:wordWrap/>
              <w:ind w:right="20"/>
            </w:pPr>
            <w:r w:rsidRPr="002F5F3A">
              <w:t>To Save Setting in the configuration file (optional)</w:t>
            </w:r>
          </w:p>
        </w:tc>
      </w:tr>
    </w:tbl>
    <w:p w14:paraId="39258B0C"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w:t>
      </w:r>
    </w:p>
    <w:p w14:paraId="70541503" w14:textId="77777777" w:rsidR="002D7972" w:rsidRPr="00506765" w:rsidRDefault="002D7972" w:rsidP="007D0937">
      <w:pPr>
        <w:pStyle w:val="a3"/>
        <w:ind w:left="0" w:right="20"/>
      </w:pPr>
      <w:r>
        <w:t xml:space="preserve">Use </w:t>
      </w:r>
      <w:r w:rsidRPr="00C235A5">
        <w:rPr>
          <w:rFonts w:hint="eastAsia"/>
          <w:b/>
          <w:bCs/>
        </w:rPr>
        <w:t>bridge &lt;</w:t>
      </w:r>
      <w:r>
        <w:rPr>
          <w:rFonts w:hint="eastAsia"/>
          <w:b/>
          <w:bCs/>
        </w:rPr>
        <w:t>1-256</w:t>
      </w:r>
      <w:r w:rsidRPr="00C235A5">
        <w:rPr>
          <w:rFonts w:hint="eastAsia"/>
          <w:b/>
          <w:bCs/>
        </w:rPr>
        <w:t>&gt;</w:t>
      </w:r>
      <w:r>
        <w:rPr>
          <w:b/>
          <w:bCs/>
        </w:rPr>
        <w:t xml:space="preserve"> command rather than </w:t>
      </w:r>
      <w:r w:rsidRPr="00C235A5">
        <w:rPr>
          <w:rFonts w:hint="eastAsia"/>
        </w:rPr>
        <w:t>spanning-tree</w:t>
      </w:r>
      <w:r>
        <w:t xml:space="preserve"> except for </w:t>
      </w:r>
      <w:r w:rsidRPr="00C235A5">
        <w:t>D</w:t>
      </w:r>
      <w:r w:rsidRPr="00C235A5">
        <w:rPr>
          <w:rFonts w:hint="eastAsia"/>
        </w:rPr>
        <w:t>efault Bridge</w:t>
      </w:r>
      <w:r w:rsidR="009969D1">
        <w:t xml:space="preserve">. </w:t>
      </w:r>
    </w:p>
    <w:tbl>
      <w:tblPr>
        <w:tblStyle w:val="48"/>
        <w:tblW w:w="0" w:type="auto"/>
        <w:tblLook w:val="04A0" w:firstRow="1" w:lastRow="0" w:firstColumn="1" w:lastColumn="0" w:noHBand="0" w:noVBand="1"/>
      </w:tblPr>
      <w:tblGrid>
        <w:gridCol w:w="8261"/>
      </w:tblGrid>
      <w:tr w:rsidR="00D4405C" w:rsidRPr="00D4405C" w14:paraId="2321DB21" w14:textId="77777777" w:rsidTr="00D4405C">
        <w:tc>
          <w:tcPr>
            <w:tcW w:w="10118" w:type="dxa"/>
          </w:tcPr>
          <w:p w14:paraId="64B70322" w14:textId="77777777" w:rsidR="00D4405C" w:rsidRPr="00D4405C" w:rsidRDefault="00D4405C" w:rsidP="007D0937">
            <w:pPr>
              <w:pStyle w:val="ac"/>
              <w:rPr>
                <w:kern w:val="0"/>
              </w:rPr>
            </w:pPr>
            <w:r w:rsidRPr="00D4405C">
              <w:rPr>
                <w:kern w:val="0"/>
              </w:rPr>
              <w:t xml:space="preserve">Switch#show spanning-tree </w:t>
            </w:r>
          </w:p>
          <w:p w14:paraId="5C0010AF" w14:textId="77777777" w:rsidR="00D4405C" w:rsidRPr="00D4405C" w:rsidRDefault="00D4405C" w:rsidP="007D0937">
            <w:pPr>
              <w:pStyle w:val="ac"/>
              <w:rPr>
                <w:kern w:val="0"/>
              </w:rPr>
            </w:pPr>
          </w:p>
          <w:p w14:paraId="098CE18B" w14:textId="77777777" w:rsidR="00D4405C" w:rsidRPr="00D4405C" w:rsidRDefault="00D4405C" w:rsidP="007D0937">
            <w:pPr>
              <w:pStyle w:val="ac"/>
              <w:rPr>
                <w:kern w:val="0"/>
              </w:rPr>
            </w:pPr>
            <w:r w:rsidRPr="00D4405C">
              <w:rPr>
                <w:kern w:val="0"/>
              </w:rPr>
              <w:t>Default  Bridge up - Spanning Tree Enabled rstp-vlan-bridge</w:t>
            </w:r>
          </w:p>
          <w:p w14:paraId="7CB54E69" w14:textId="77777777" w:rsidR="00D4405C" w:rsidRPr="00D4405C" w:rsidRDefault="00D4405C" w:rsidP="007D0937">
            <w:pPr>
              <w:pStyle w:val="ac"/>
              <w:rPr>
                <w:kern w:val="0"/>
              </w:rPr>
            </w:pPr>
            <w:r w:rsidRPr="00D4405C">
              <w:rPr>
                <w:kern w:val="0"/>
              </w:rPr>
              <w:lastRenderedPageBreak/>
              <w:t xml:space="preserve">  Root ID    Priority    32768</w:t>
            </w:r>
          </w:p>
          <w:p w14:paraId="528E05D5" w14:textId="77777777" w:rsidR="00D4405C" w:rsidRPr="00D4405C" w:rsidRDefault="00D4405C" w:rsidP="007D0937">
            <w:pPr>
              <w:pStyle w:val="ac"/>
              <w:rPr>
                <w:kern w:val="0"/>
              </w:rPr>
            </w:pPr>
            <w:r w:rsidRPr="00D4405C">
              <w:rPr>
                <w:kern w:val="0"/>
              </w:rPr>
              <w:t xml:space="preserve">             Address     00077074ff01</w:t>
            </w:r>
          </w:p>
          <w:p w14:paraId="2D82A79A" w14:textId="77777777" w:rsidR="00D4405C" w:rsidRPr="00D4405C" w:rsidRDefault="00D4405C" w:rsidP="007D0937">
            <w:pPr>
              <w:pStyle w:val="ac"/>
              <w:rPr>
                <w:kern w:val="0"/>
              </w:rPr>
            </w:pPr>
            <w:r w:rsidRPr="00D4405C">
              <w:rPr>
                <w:kern w:val="0"/>
              </w:rPr>
              <w:t xml:space="preserve">             This bridge is the root</w:t>
            </w:r>
          </w:p>
          <w:p w14:paraId="08649604" w14:textId="77777777" w:rsidR="00D4405C" w:rsidRPr="00D4405C" w:rsidRDefault="00D4405C" w:rsidP="007D0937">
            <w:pPr>
              <w:pStyle w:val="ac"/>
              <w:rPr>
                <w:kern w:val="0"/>
              </w:rPr>
            </w:pPr>
            <w:r w:rsidRPr="00D4405C">
              <w:rPr>
                <w:kern w:val="0"/>
              </w:rPr>
              <w:t xml:space="preserve">             Hello Time  2  sec  Max Age 20 sec  Foward Delay  15 sec</w:t>
            </w:r>
          </w:p>
          <w:p w14:paraId="15DBCD7B" w14:textId="77777777" w:rsidR="00D4405C" w:rsidRPr="00D4405C" w:rsidRDefault="00D4405C" w:rsidP="007D0937">
            <w:pPr>
              <w:pStyle w:val="ac"/>
              <w:rPr>
                <w:kern w:val="0"/>
              </w:rPr>
            </w:pPr>
          </w:p>
          <w:p w14:paraId="2C6699BD" w14:textId="77777777" w:rsidR="00D4405C" w:rsidRPr="00D4405C" w:rsidRDefault="00D4405C" w:rsidP="007D0937">
            <w:pPr>
              <w:pStyle w:val="ac"/>
              <w:rPr>
                <w:kern w:val="0"/>
              </w:rPr>
            </w:pPr>
            <w:r w:rsidRPr="00D4405C">
              <w:rPr>
                <w:kern w:val="0"/>
              </w:rPr>
              <w:t xml:space="preserve">  Bridge ID  Priority    32768</w:t>
            </w:r>
          </w:p>
          <w:p w14:paraId="7724A805" w14:textId="77777777" w:rsidR="00D4405C" w:rsidRPr="00D4405C" w:rsidRDefault="00D4405C" w:rsidP="007D0937">
            <w:pPr>
              <w:pStyle w:val="ac"/>
              <w:rPr>
                <w:kern w:val="0"/>
              </w:rPr>
            </w:pPr>
            <w:r w:rsidRPr="00D4405C">
              <w:rPr>
                <w:kern w:val="0"/>
              </w:rPr>
              <w:t xml:space="preserve">             Address     00077074ff01</w:t>
            </w:r>
          </w:p>
          <w:p w14:paraId="544EC924" w14:textId="77777777" w:rsidR="00D4405C" w:rsidRPr="00D4405C" w:rsidRDefault="00D4405C" w:rsidP="007D0937">
            <w:pPr>
              <w:pStyle w:val="ac"/>
              <w:rPr>
                <w:kern w:val="0"/>
              </w:rPr>
            </w:pPr>
            <w:r w:rsidRPr="00D4405C">
              <w:rPr>
                <w:kern w:val="0"/>
              </w:rPr>
              <w:t xml:space="preserve">             Hello Time  2  sec  Max Age 20 sec  Foward Delay  15 sec</w:t>
            </w:r>
          </w:p>
          <w:p w14:paraId="6D8757B2" w14:textId="77777777" w:rsidR="00D4405C" w:rsidRPr="00D4405C" w:rsidRDefault="00D4405C" w:rsidP="007D0937">
            <w:pPr>
              <w:pStyle w:val="ac"/>
              <w:rPr>
                <w:kern w:val="0"/>
              </w:rPr>
            </w:pPr>
            <w:r w:rsidRPr="00D4405C">
              <w:rPr>
                <w:kern w:val="0"/>
              </w:rPr>
              <w:t xml:space="preserve">             Aging Time  300</w:t>
            </w:r>
          </w:p>
          <w:p w14:paraId="7C3C3DE6" w14:textId="77777777" w:rsidR="00D4405C" w:rsidRPr="00D4405C" w:rsidRDefault="00D4405C" w:rsidP="007D0937">
            <w:pPr>
              <w:pStyle w:val="ac"/>
              <w:rPr>
                <w:kern w:val="0"/>
              </w:rPr>
            </w:pPr>
          </w:p>
          <w:p w14:paraId="2E1F92AC" w14:textId="77777777" w:rsidR="00D4405C" w:rsidRPr="00D4405C" w:rsidRDefault="00D4405C" w:rsidP="007D0937">
            <w:pPr>
              <w:pStyle w:val="ac"/>
              <w:rPr>
                <w:kern w:val="0"/>
              </w:rPr>
            </w:pPr>
            <w:r w:rsidRPr="00D4405C">
              <w:rPr>
                <w:kern w:val="0"/>
              </w:rPr>
              <w:t>Interface             Role  Sts   Cost           Prio.Nbr     Type</w:t>
            </w:r>
          </w:p>
          <w:p w14:paraId="0C4A9C8A" w14:textId="77777777" w:rsidR="00D4405C" w:rsidRPr="00D4405C" w:rsidRDefault="00D4405C" w:rsidP="007D0937">
            <w:pPr>
              <w:pStyle w:val="ac"/>
              <w:rPr>
                <w:kern w:val="0"/>
              </w:rPr>
            </w:pPr>
            <w:r w:rsidRPr="00D4405C">
              <w:rPr>
                <w:kern w:val="0"/>
              </w:rPr>
              <w:t>------------- ---- --- --------- -------- ----------------</w:t>
            </w:r>
          </w:p>
          <w:p w14:paraId="25641B9F" w14:textId="77777777" w:rsidR="00D4405C" w:rsidRPr="00D4405C" w:rsidRDefault="00D4405C" w:rsidP="007D0937">
            <w:pPr>
              <w:pStyle w:val="ac"/>
              <w:rPr>
                <w:kern w:val="0"/>
              </w:rPr>
            </w:pPr>
            <w:r w:rsidRPr="00D4405C">
              <w:rPr>
                <w:kern w:val="0"/>
              </w:rPr>
              <w:t xml:space="preserve">Giga6/3              Disb   BLK 4                128.138     P2p </w:t>
            </w:r>
          </w:p>
          <w:p w14:paraId="0C84732A" w14:textId="77777777" w:rsidR="00D4405C" w:rsidRPr="00D4405C" w:rsidRDefault="00D4405C" w:rsidP="007D0937">
            <w:pPr>
              <w:pStyle w:val="ac"/>
              <w:rPr>
                <w:kern w:val="0"/>
              </w:rPr>
            </w:pPr>
          </w:p>
          <w:p w14:paraId="5042C1E9" w14:textId="77777777" w:rsidR="00D4405C" w:rsidRPr="00D4405C" w:rsidRDefault="00D4405C" w:rsidP="007D0937">
            <w:pPr>
              <w:pStyle w:val="ac"/>
              <w:rPr>
                <w:kern w:val="0"/>
              </w:rPr>
            </w:pPr>
            <w:r w:rsidRPr="00D4405C">
              <w:rPr>
                <w:kern w:val="0"/>
              </w:rPr>
              <w:t>Switch#</w:t>
            </w:r>
          </w:p>
          <w:p w14:paraId="2C15F591" w14:textId="77777777" w:rsidR="00D4405C" w:rsidRPr="00D4405C" w:rsidRDefault="00D4405C" w:rsidP="007D0937">
            <w:pPr>
              <w:pStyle w:val="ac"/>
              <w:rPr>
                <w:kern w:val="0"/>
              </w:rPr>
            </w:pPr>
            <w:r w:rsidRPr="00D4405C">
              <w:rPr>
                <w:kern w:val="0"/>
              </w:rPr>
              <w:t xml:space="preserve">Switch#configure terminal </w:t>
            </w:r>
          </w:p>
          <w:p w14:paraId="617A810F" w14:textId="77777777" w:rsidR="00D4405C" w:rsidRPr="00D4405C" w:rsidRDefault="00D4405C" w:rsidP="007D0937">
            <w:pPr>
              <w:pStyle w:val="ac"/>
              <w:rPr>
                <w:kern w:val="0"/>
              </w:rPr>
            </w:pPr>
            <w:r w:rsidRPr="00D4405C">
              <w:rPr>
                <w:kern w:val="0"/>
              </w:rPr>
              <w:t>Switch(config)#spanning-tree priority 4096</w:t>
            </w:r>
          </w:p>
          <w:p w14:paraId="33B5FDEF" w14:textId="77777777" w:rsidR="00D4405C" w:rsidRPr="00D4405C" w:rsidRDefault="00D4405C" w:rsidP="007D0937">
            <w:pPr>
              <w:pStyle w:val="ac"/>
              <w:rPr>
                <w:kern w:val="0"/>
              </w:rPr>
            </w:pPr>
            <w:r w:rsidRPr="00D4405C">
              <w:rPr>
                <w:kern w:val="0"/>
              </w:rPr>
              <w:t>Switch(config)#exit</w:t>
            </w:r>
          </w:p>
          <w:p w14:paraId="67DB795C" w14:textId="77777777" w:rsidR="00D4405C" w:rsidRPr="00D4405C" w:rsidRDefault="00D4405C" w:rsidP="007D0937">
            <w:pPr>
              <w:pStyle w:val="ac"/>
              <w:rPr>
                <w:kern w:val="0"/>
              </w:rPr>
            </w:pPr>
            <w:r w:rsidRPr="00D4405C">
              <w:rPr>
                <w:kern w:val="0"/>
              </w:rPr>
              <w:t xml:space="preserve">Switch#show spanning-tree </w:t>
            </w:r>
          </w:p>
          <w:p w14:paraId="69CBBFD2" w14:textId="77777777" w:rsidR="00D4405C" w:rsidRPr="00D4405C" w:rsidRDefault="00D4405C" w:rsidP="007D0937">
            <w:pPr>
              <w:pStyle w:val="ac"/>
              <w:rPr>
                <w:kern w:val="0"/>
              </w:rPr>
            </w:pPr>
          </w:p>
          <w:p w14:paraId="488ACFBA" w14:textId="77777777" w:rsidR="00D4405C" w:rsidRPr="00D4405C" w:rsidRDefault="00D4405C" w:rsidP="007D0937">
            <w:pPr>
              <w:pStyle w:val="ac"/>
              <w:rPr>
                <w:kern w:val="0"/>
              </w:rPr>
            </w:pPr>
            <w:r w:rsidRPr="00D4405C">
              <w:rPr>
                <w:kern w:val="0"/>
              </w:rPr>
              <w:t>Default  Bridge up - Spanning Tree Enabled rstp-vlan-bridge</w:t>
            </w:r>
          </w:p>
          <w:p w14:paraId="104FF6C1" w14:textId="77777777" w:rsidR="00D4405C" w:rsidRPr="00D4405C" w:rsidRDefault="00D4405C" w:rsidP="007D0937">
            <w:pPr>
              <w:pStyle w:val="ac"/>
              <w:rPr>
                <w:kern w:val="0"/>
              </w:rPr>
            </w:pPr>
            <w:r w:rsidRPr="00D4405C">
              <w:rPr>
                <w:kern w:val="0"/>
              </w:rPr>
              <w:t xml:space="preserve">  Root ID    Priority    4096</w:t>
            </w:r>
          </w:p>
          <w:p w14:paraId="66B9F7F8" w14:textId="77777777" w:rsidR="00D4405C" w:rsidRPr="00D4405C" w:rsidRDefault="00D4405C" w:rsidP="007D0937">
            <w:pPr>
              <w:pStyle w:val="ac"/>
              <w:rPr>
                <w:kern w:val="0"/>
              </w:rPr>
            </w:pPr>
            <w:r w:rsidRPr="00D4405C">
              <w:rPr>
                <w:kern w:val="0"/>
              </w:rPr>
              <w:t xml:space="preserve">             Address     00077074ff01</w:t>
            </w:r>
          </w:p>
          <w:p w14:paraId="076AC53B" w14:textId="77777777" w:rsidR="00D4405C" w:rsidRPr="00D4405C" w:rsidRDefault="00D4405C" w:rsidP="007D0937">
            <w:pPr>
              <w:pStyle w:val="ac"/>
              <w:rPr>
                <w:kern w:val="0"/>
              </w:rPr>
            </w:pPr>
            <w:r w:rsidRPr="00D4405C">
              <w:rPr>
                <w:kern w:val="0"/>
              </w:rPr>
              <w:t xml:space="preserve">             This bridge is the root</w:t>
            </w:r>
          </w:p>
          <w:p w14:paraId="261D1DA2" w14:textId="77777777" w:rsidR="00D4405C" w:rsidRPr="00D4405C" w:rsidRDefault="00D4405C" w:rsidP="007D0937">
            <w:pPr>
              <w:pStyle w:val="ac"/>
              <w:rPr>
                <w:kern w:val="0"/>
              </w:rPr>
            </w:pPr>
            <w:r w:rsidRPr="00D4405C">
              <w:rPr>
                <w:kern w:val="0"/>
              </w:rPr>
              <w:t xml:space="preserve">             Hello Time  2  sec  Max Age 20 sec  Foward Delay  15 sec</w:t>
            </w:r>
          </w:p>
          <w:p w14:paraId="4606A858" w14:textId="77777777" w:rsidR="00D4405C" w:rsidRPr="00D4405C" w:rsidRDefault="00D4405C" w:rsidP="007D0937">
            <w:pPr>
              <w:pStyle w:val="ac"/>
              <w:rPr>
                <w:kern w:val="0"/>
              </w:rPr>
            </w:pPr>
          </w:p>
          <w:p w14:paraId="0874FF4E" w14:textId="77777777" w:rsidR="00D4405C" w:rsidRPr="00D4405C" w:rsidRDefault="00D4405C" w:rsidP="007D0937">
            <w:pPr>
              <w:pStyle w:val="ac"/>
              <w:rPr>
                <w:kern w:val="0"/>
              </w:rPr>
            </w:pPr>
            <w:r w:rsidRPr="00D4405C">
              <w:rPr>
                <w:kern w:val="0"/>
              </w:rPr>
              <w:t xml:space="preserve">  Bridge ID  Priority    </w:t>
            </w:r>
            <w:r w:rsidRPr="00D4405C">
              <w:rPr>
                <w:b/>
                <w:kern w:val="0"/>
              </w:rPr>
              <w:t>4096</w:t>
            </w:r>
          </w:p>
          <w:p w14:paraId="0B7303D1" w14:textId="77777777" w:rsidR="00D4405C" w:rsidRPr="00D4405C" w:rsidRDefault="00D4405C" w:rsidP="007D0937">
            <w:pPr>
              <w:pStyle w:val="ac"/>
              <w:rPr>
                <w:kern w:val="0"/>
              </w:rPr>
            </w:pPr>
            <w:r w:rsidRPr="00D4405C">
              <w:rPr>
                <w:kern w:val="0"/>
              </w:rPr>
              <w:t xml:space="preserve">             Address     00077074ff01</w:t>
            </w:r>
          </w:p>
          <w:p w14:paraId="56663068" w14:textId="77777777" w:rsidR="00D4405C" w:rsidRPr="00D4405C" w:rsidRDefault="00D4405C" w:rsidP="007D0937">
            <w:pPr>
              <w:pStyle w:val="ac"/>
              <w:rPr>
                <w:kern w:val="0"/>
              </w:rPr>
            </w:pPr>
            <w:r w:rsidRPr="00D4405C">
              <w:rPr>
                <w:kern w:val="0"/>
              </w:rPr>
              <w:t xml:space="preserve">             Hello Time  2  sec  Max Age 20 sec  Foward Delay  15 sec</w:t>
            </w:r>
          </w:p>
          <w:p w14:paraId="295BEA90" w14:textId="77777777" w:rsidR="00D4405C" w:rsidRPr="00D4405C" w:rsidRDefault="00D4405C" w:rsidP="007D0937">
            <w:pPr>
              <w:pStyle w:val="ac"/>
              <w:rPr>
                <w:kern w:val="0"/>
              </w:rPr>
            </w:pPr>
            <w:r w:rsidRPr="00D4405C">
              <w:rPr>
                <w:kern w:val="0"/>
              </w:rPr>
              <w:t xml:space="preserve">             Aging Time  300</w:t>
            </w:r>
          </w:p>
          <w:p w14:paraId="4642558D" w14:textId="77777777" w:rsidR="00D4405C" w:rsidRPr="00D4405C" w:rsidRDefault="00D4405C" w:rsidP="007D0937">
            <w:pPr>
              <w:pStyle w:val="ac"/>
              <w:rPr>
                <w:kern w:val="0"/>
              </w:rPr>
            </w:pPr>
          </w:p>
          <w:p w14:paraId="79D8E7BF" w14:textId="77777777" w:rsidR="00D4405C" w:rsidRPr="00D4405C" w:rsidRDefault="00D4405C" w:rsidP="007D0937">
            <w:pPr>
              <w:pStyle w:val="ac"/>
              <w:rPr>
                <w:kern w:val="0"/>
              </w:rPr>
            </w:pPr>
            <w:r w:rsidRPr="00D4405C">
              <w:rPr>
                <w:kern w:val="0"/>
              </w:rPr>
              <w:t>Interface             Role  Sts  Cost            Prio.Nbr     Type</w:t>
            </w:r>
          </w:p>
          <w:p w14:paraId="113F8F50" w14:textId="77777777" w:rsidR="00D4405C" w:rsidRPr="00D4405C" w:rsidRDefault="00D4405C" w:rsidP="007D0937">
            <w:pPr>
              <w:pStyle w:val="ac"/>
              <w:rPr>
                <w:kern w:val="0"/>
              </w:rPr>
            </w:pPr>
            <w:r w:rsidRPr="00D4405C">
              <w:rPr>
                <w:kern w:val="0"/>
              </w:rPr>
              <w:t>------------- ---- --- --------- -------- ----------------</w:t>
            </w:r>
          </w:p>
          <w:p w14:paraId="4E69AC87" w14:textId="77777777" w:rsidR="00D4405C" w:rsidRPr="00D4405C" w:rsidRDefault="00D4405C" w:rsidP="007D0937">
            <w:pPr>
              <w:pStyle w:val="ac"/>
              <w:rPr>
                <w:kern w:val="0"/>
              </w:rPr>
            </w:pPr>
            <w:r w:rsidRPr="00D4405C">
              <w:rPr>
                <w:kern w:val="0"/>
              </w:rPr>
              <w:t xml:space="preserve">Giga6/3              Disb  BLK 4                128.138      P2p </w:t>
            </w:r>
          </w:p>
          <w:p w14:paraId="470CA749" w14:textId="77777777" w:rsidR="00D4405C" w:rsidRPr="00D4405C" w:rsidRDefault="00D4405C" w:rsidP="007D0937">
            <w:pPr>
              <w:pStyle w:val="ac"/>
              <w:rPr>
                <w:kern w:val="0"/>
              </w:rPr>
            </w:pPr>
          </w:p>
          <w:p w14:paraId="4B7A791B" w14:textId="77777777" w:rsidR="00D4405C" w:rsidRPr="00D4405C" w:rsidRDefault="00D4405C" w:rsidP="007D0937">
            <w:pPr>
              <w:pStyle w:val="ac"/>
              <w:rPr>
                <w:kern w:val="0"/>
              </w:rPr>
            </w:pPr>
            <w:r w:rsidRPr="00D4405C">
              <w:rPr>
                <w:kern w:val="0"/>
              </w:rPr>
              <w:t>Switch#conf t</w:t>
            </w:r>
          </w:p>
          <w:p w14:paraId="3484D5A1" w14:textId="77777777" w:rsidR="00D4405C" w:rsidRPr="00D4405C" w:rsidRDefault="00D4405C" w:rsidP="007D0937">
            <w:pPr>
              <w:pStyle w:val="ac"/>
              <w:rPr>
                <w:kern w:val="0"/>
              </w:rPr>
            </w:pPr>
            <w:r w:rsidRPr="00D4405C">
              <w:rPr>
                <w:kern w:val="0"/>
              </w:rPr>
              <w:t xml:space="preserve">Switch(config)#no spanning-tree priority </w:t>
            </w:r>
          </w:p>
          <w:p w14:paraId="67044CA4" w14:textId="77777777" w:rsidR="00D4405C" w:rsidRPr="00D4405C" w:rsidRDefault="00D4405C" w:rsidP="007D0937">
            <w:pPr>
              <w:pStyle w:val="ac"/>
              <w:rPr>
                <w:kern w:val="0"/>
              </w:rPr>
            </w:pPr>
            <w:r w:rsidRPr="00D4405C">
              <w:rPr>
                <w:kern w:val="0"/>
              </w:rPr>
              <w:t>Switch(config)#exit</w:t>
            </w:r>
          </w:p>
          <w:p w14:paraId="2AFD1089" w14:textId="77777777" w:rsidR="00D4405C" w:rsidRPr="00D4405C" w:rsidRDefault="00D4405C" w:rsidP="007D0937">
            <w:pPr>
              <w:pStyle w:val="ac"/>
              <w:rPr>
                <w:kern w:val="0"/>
              </w:rPr>
            </w:pPr>
            <w:r w:rsidRPr="00D4405C">
              <w:rPr>
                <w:kern w:val="0"/>
              </w:rPr>
              <w:t xml:space="preserve">Switch#show spanning-tree </w:t>
            </w:r>
          </w:p>
          <w:p w14:paraId="49703342" w14:textId="77777777" w:rsidR="00D4405C" w:rsidRPr="00D4405C" w:rsidRDefault="00D4405C" w:rsidP="007D0937">
            <w:pPr>
              <w:pStyle w:val="ac"/>
              <w:rPr>
                <w:kern w:val="0"/>
              </w:rPr>
            </w:pPr>
          </w:p>
          <w:p w14:paraId="706B3C7F" w14:textId="77777777" w:rsidR="00D4405C" w:rsidRPr="00D4405C" w:rsidRDefault="00D4405C" w:rsidP="007D0937">
            <w:pPr>
              <w:pStyle w:val="ac"/>
              <w:rPr>
                <w:kern w:val="0"/>
              </w:rPr>
            </w:pPr>
            <w:r w:rsidRPr="00D4405C">
              <w:rPr>
                <w:kern w:val="0"/>
              </w:rPr>
              <w:t>Default  Bridge up - Spanning Tree Enabled rstp-vlan-bridge</w:t>
            </w:r>
          </w:p>
          <w:p w14:paraId="5CFCC5F4" w14:textId="77777777" w:rsidR="00D4405C" w:rsidRPr="00D4405C" w:rsidRDefault="00D4405C" w:rsidP="007D0937">
            <w:pPr>
              <w:pStyle w:val="ac"/>
              <w:rPr>
                <w:kern w:val="0"/>
              </w:rPr>
            </w:pPr>
            <w:r w:rsidRPr="00D4405C">
              <w:rPr>
                <w:kern w:val="0"/>
              </w:rPr>
              <w:t xml:space="preserve">  Root ID    Priority    32768</w:t>
            </w:r>
          </w:p>
          <w:p w14:paraId="6842F82E" w14:textId="77777777" w:rsidR="00D4405C" w:rsidRPr="00D4405C" w:rsidRDefault="00D4405C" w:rsidP="007D0937">
            <w:pPr>
              <w:pStyle w:val="ac"/>
              <w:rPr>
                <w:kern w:val="0"/>
              </w:rPr>
            </w:pPr>
            <w:r w:rsidRPr="00D4405C">
              <w:rPr>
                <w:kern w:val="0"/>
              </w:rPr>
              <w:t xml:space="preserve">             Address     00077074ff01</w:t>
            </w:r>
          </w:p>
          <w:p w14:paraId="6C37F50B" w14:textId="77777777" w:rsidR="00D4405C" w:rsidRPr="00D4405C" w:rsidRDefault="00D4405C" w:rsidP="007D0937">
            <w:pPr>
              <w:pStyle w:val="ac"/>
              <w:rPr>
                <w:kern w:val="0"/>
              </w:rPr>
            </w:pPr>
            <w:r w:rsidRPr="00D4405C">
              <w:rPr>
                <w:kern w:val="0"/>
              </w:rPr>
              <w:t xml:space="preserve">             This bridge is the root</w:t>
            </w:r>
          </w:p>
          <w:p w14:paraId="39C09C42" w14:textId="77777777" w:rsidR="00D4405C" w:rsidRPr="00D4405C" w:rsidRDefault="00D4405C" w:rsidP="007D0937">
            <w:pPr>
              <w:pStyle w:val="ac"/>
              <w:rPr>
                <w:kern w:val="0"/>
              </w:rPr>
            </w:pPr>
            <w:r w:rsidRPr="00D4405C">
              <w:rPr>
                <w:kern w:val="0"/>
              </w:rPr>
              <w:lastRenderedPageBreak/>
              <w:t xml:space="preserve">             Hello Time  2  sec  Max Age 20 sec  Foward Delay  15 sec</w:t>
            </w:r>
          </w:p>
          <w:p w14:paraId="2D377428" w14:textId="77777777" w:rsidR="00D4405C" w:rsidRPr="00D4405C" w:rsidRDefault="00D4405C" w:rsidP="007D0937">
            <w:pPr>
              <w:pStyle w:val="ac"/>
              <w:rPr>
                <w:kern w:val="0"/>
              </w:rPr>
            </w:pPr>
          </w:p>
          <w:p w14:paraId="436FF6C0" w14:textId="77777777" w:rsidR="00D4405C" w:rsidRPr="00D4405C" w:rsidRDefault="00D4405C" w:rsidP="007D0937">
            <w:pPr>
              <w:pStyle w:val="ac"/>
              <w:rPr>
                <w:kern w:val="0"/>
              </w:rPr>
            </w:pPr>
            <w:r w:rsidRPr="00D4405C">
              <w:rPr>
                <w:kern w:val="0"/>
              </w:rPr>
              <w:t xml:space="preserve">  Bridge ID  Priority    </w:t>
            </w:r>
            <w:r w:rsidRPr="00D4405C">
              <w:rPr>
                <w:b/>
                <w:kern w:val="0"/>
              </w:rPr>
              <w:t>32768</w:t>
            </w:r>
          </w:p>
          <w:p w14:paraId="395A03E2" w14:textId="77777777" w:rsidR="00D4405C" w:rsidRPr="00D4405C" w:rsidRDefault="00D4405C" w:rsidP="007D0937">
            <w:pPr>
              <w:pStyle w:val="ac"/>
              <w:rPr>
                <w:kern w:val="0"/>
              </w:rPr>
            </w:pPr>
            <w:r w:rsidRPr="00D4405C">
              <w:rPr>
                <w:kern w:val="0"/>
              </w:rPr>
              <w:t xml:space="preserve">             Address     00077074ff01</w:t>
            </w:r>
          </w:p>
          <w:p w14:paraId="4D53D0AA" w14:textId="77777777" w:rsidR="00D4405C" w:rsidRPr="00D4405C" w:rsidRDefault="00D4405C" w:rsidP="007D0937">
            <w:pPr>
              <w:pStyle w:val="ac"/>
              <w:rPr>
                <w:kern w:val="0"/>
              </w:rPr>
            </w:pPr>
            <w:r w:rsidRPr="00D4405C">
              <w:rPr>
                <w:kern w:val="0"/>
              </w:rPr>
              <w:t xml:space="preserve">             Hello Time  2  sec  Max Age 20 sec  Foward Delay  15 sec</w:t>
            </w:r>
          </w:p>
          <w:p w14:paraId="2378E240" w14:textId="77777777" w:rsidR="00D4405C" w:rsidRPr="00D4405C" w:rsidRDefault="00D4405C" w:rsidP="007D0937">
            <w:pPr>
              <w:pStyle w:val="ac"/>
              <w:rPr>
                <w:kern w:val="0"/>
              </w:rPr>
            </w:pPr>
            <w:r w:rsidRPr="00D4405C">
              <w:rPr>
                <w:kern w:val="0"/>
              </w:rPr>
              <w:t xml:space="preserve">             Aging Time  300</w:t>
            </w:r>
          </w:p>
          <w:p w14:paraId="6F8C7894" w14:textId="77777777" w:rsidR="00D4405C" w:rsidRPr="00D4405C" w:rsidRDefault="00D4405C" w:rsidP="007D0937">
            <w:pPr>
              <w:pStyle w:val="ac"/>
              <w:rPr>
                <w:kern w:val="0"/>
              </w:rPr>
            </w:pPr>
          </w:p>
          <w:p w14:paraId="7AFAC2F8" w14:textId="77777777" w:rsidR="00D4405C" w:rsidRPr="00D4405C" w:rsidRDefault="00D4405C" w:rsidP="007D0937">
            <w:pPr>
              <w:pStyle w:val="ac"/>
              <w:rPr>
                <w:kern w:val="0"/>
              </w:rPr>
            </w:pPr>
            <w:r w:rsidRPr="00D4405C">
              <w:rPr>
                <w:kern w:val="0"/>
              </w:rPr>
              <w:t>Interface             Role  Sts  Cost            Prio.Nbr    Type</w:t>
            </w:r>
          </w:p>
          <w:p w14:paraId="01169205" w14:textId="77777777" w:rsidR="00D4405C" w:rsidRPr="00D4405C" w:rsidRDefault="00D4405C" w:rsidP="007D0937">
            <w:pPr>
              <w:pStyle w:val="ac"/>
              <w:rPr>
                <w:kern w:val="0"/>
              </w:rPr>
            </w:pPr>
            <w:r w:rsidRPr="00D4405C">
              <w:rPr>
                <w:kern w:val="0"/>
              </w:rPr>
              <w:t>------------- ---- --- --------- -------- ----------------</w:t>
            </w:r>
          </w:p>
          <w:p w14:paraId="59EC68E9" w14:textId="77777777" w:rsidR="00D4405C" w:rsidRPr="00D4405C" w:rsidRDefault="00D4405C" w:rsidP="007D0937">
            <w:pPr>
              <w:pStyle w:val="ac"/>
              <w:rPr>
                <w:kern w:val="0"/>
              </w:rPr>
            </w:pPr>
            <w:r w:rsidRPr="00D4405C">
              <w:rPr>
                <w:kern w:val="0"/>
              </w:rPr>
              <w:t xml:space="preserve">Giga6/3              Disb  BLK 4                128.138      P2p </w:t>
            </w:r>
          </w:p>
          <w:p w14:paraId="5D819B18" w14:textId="77777777" w:rsidR="00D4405C" w:rsidRPr="00D4405C" w:rsidRDefault="00D4405C" w:rsidP="007D0937">
            <w:pPr>
              <w:pStyle w:val="ac"/>
              <w:rPr>
                <w:kern w:val="0"/>
              </w:rPr>
            </w:pPr>
          </w:p>
          <w:p w14:paraId="5027D4F7" w14:textId="77777777" w:rsidR="00D4405C" w:rsidRPr="00D4405C" w:rsidRDefault="00D4405C" w:rsidP="007D0937">
            <w:pPr>
              <w:wordWrap/>
              <w:adjustRightInd w:val="0"/>
              <w:ind w:right="20"/>
              <w:rPr>
                <w:rFonts w:ascii="Courier New" w:eastAsia="굴림" w:hAnsi="Courier New" w:cs="Courier New"/>
                <w:kern w:val="0"/>
              </w:rPr>
            </w:pPr>
            <w:r w:rsidRPr="00D4405C">
              <w:rPr>
                <w:kern w:val="0"/>
              </w:rPr>
              <w:t>Switch#</w:t>
            </w:r>
          </w:p>
        </w:tc>
      </w:tr>
    </w:tbl>
    <w:p w14:paraId="64E03AD5" w14:textId="77777777" w:rsidR="00490D42" w:rsidRPr="00C235A5" w:rsidRDefault="00490D42" w:rsidP="007D0937">
      <w:pPr>
        <w:pStyle w:val="3"/>
        <w:ind w:left="0" w:right="20"/>
      </w:pPr>
      <w:bookmarkStart w:id="2894" w:name="_Toc252889022"/>
      <w:bookmarkStart w:id="2895" w:name="_Toc277779563"/>
      <w:bookmarkStart w:id="2896" w:name="_Toc363228596"/>
      <w:bookmarkStart w:id="2897" w:name="_Toc444695155"/>
      <w:r w:rsidRPr="00D4405C">
        <w:lastRenderedPageBreak/>
        <w:t>Configuring</w:t>
      </w:r>
      <w:r w:rsidRPr="00C235A5">
        <w:t xml:space="preserve"> the Hello Time</w:t>
      </w:r>
      <w:bookmarkEnd w:id="2894"/>
      <w:bookmarkEnd w:id="2895"/>
      <w:bookmarkEnd w:id="2896"/>
      <w:bookmarkEnd w:id="2897"/>
    </w:p>
    <w:p w14:paraId="093DDFEA" w14:textId="77777777" w:rsidR="00490D42" w:rsidRDefault="00490D42" w:rsidP="007D0937">
      <w:pPr>
        <w:pStyle w:val="a3"/>
        <w:ind w:left="0" w:right="20"/>
      </w:pPr>
      <w:r w:rsidRPr="002F5F3A">
        <w:t>As modifying the hello time, you can change the configuration BPDU interval that root switch transmits. To configure the hello time for a VLAN, perform the following the procedures:</w:t>
      </w:r>
    </w:p>
    <w:p w14:paraId="25C3C204" w14:textId="77777777" w:rsidR="005A7B62" w:rsidRPr="002F5F3A" w:rsidRDefault="005A7B62" w:rsidP="007D0937">
      <w:pPr>
        <w:pStyle w:val="afffff3"/>
        <w:ind w:left="0" w:right="20"/>
      </w:pPr>
      <w:bookmarkStart w:id="2898" w:name="_Toc73428005"/>
      <w:bookmarkStart w:id="2899" w:name="_Toc391575318"/>
      <w:r>
        <w:t xml:space="preserve">Table </w:t>
      </w:r>
      <w:r w:rsidR="005832B8">
        <w:fldChar w:fldCharType="begin"/>
      </w:r>
      <w:r w:rsidR="00092D8C">
        <w:instrText xml:space="preserve"> SEQ Table \* ARABIC </w:instrText>
      </w:r>
      <w:r w:rsidR="005832B8">
        <w:fldChar w:fldCharType="separate"/>
      </w:r>
      <w:r w:rsidR="00001ED6">
        <w:rPr>
          <w:noProof/>
        </w:rPr>
        <w:t>176</w:t>
      </w:r>
      <w:r w:rsidR="005832B8">
        <w:rPr>
          <w:noProof/>
        </w:rPr>
        <w:fldChar w:fldCharType="end"/>
      </w:r>
      <w:r>
        <w:rPr>
          <w:rFonts w:hint="eastAsia"/>
        </w:rPr>
        <w:t xml:space="preserve"> </w:t>
      </w:r>
      <w:r w:rsidRPr="002F5F3A">
        <w:t>Configuring the Hello Time</w:t>
      </w:r>
      <w:bookmarkEnd w:id="2898"/>
      <w:bookmarkEnd w:id="2899"/>
    </w:p>
    <w:tbl>
      <w:tblPr>
        <w:tblStyle w:val="CLIWide"/>
        <w:tblW w:w="0" w:type="auto"/>
        <w:tblLook w:val="01E0" w:firstRow="1" w:lastRow="1" w:firstColumn="1" w:lastColumn="1" w:noHBand="0" w:noVBand="0"/>
      </w:tblPr>
      <w:tblGrid>
        <w:gridCol w:w="739"/>
        <w:gridCol w:w="2611"/>
        <w:gridCol w:w="4798"/>
      </w:tblGrid>
      <w:tr w:rsidR="00490D42" w:rsidRPr="00C235A5"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2F5F3A" w:rsidRDefault="00490D42" w:rsidP="007D0937">
            <w:pPr>
              <w:pStyle w:val="ac"/>
            </w:pPr>
            <w:r w:rsidRPr="002F5F3A">
              <w:t>Step</w:t>
            </w:r>
          </w:p>
        </w:tc>
        <w:tc>
          <w:tcPr>
            <w:tcW w:w="2671" w:type="dxa"/>
          </w:tcPr>
          <w:p w14:paraId="56428737" w14:textId="77777777" w:rsidR="00490D42" w:rsidRPr="002F5F3A" w:rsidRDefault="00490D42" w:rsidP="007D0937">
            <w:pPr>
              <w:wordWrap/>
              <w:ind w:right="20"/>
              <w:rPr>
                <w:b/>
                <w:bCs/>
              </w:rPr>
            </w:pPr>
            <w:r w:rsidRPr="002F5F3A">
              <w:rPr>
                <w:b/>
                <w:bCs/>
              </w:rPr>
              <w:t>Command</w:t>
            </w:r>
          </w:p>
        </w:tc>
        <w:tc>
          <w:tcPr>
            <w:tcW w:w="4951" w:type="dxa"/>
          </w:tcPr>
          <w:p w14:paraId="514A2238" w14:textId="77777777" w:rsidR="00490D42" w:rsidRPr="002F5F3A" w:rsidRDefault="00490D42" w:rsidP="007D0937">
            <w:pPr>
              <w:wordWrap/>
              <w:ind w:right="20"/>
              <w:rPr>
                <w:b/>
                <w:bCs/>
              </w:rPr>
            </w:pPr>
            <w:r w:rsidRPr="002F5F3A">
              <w:rPr>
                <w:b/>
                <w:bCs/>
              </w:rPr>
              <w:t>Purpose</w:t>
            </w:r>
          </w:p>
        </w:tc>
      </w:tr>
      <w:tr w:rsidR="00490D42" w:rsidRPr="00C235A5" w14:paraId="4A1A522B" w14:textId="77777777" w:rsidTr="000C60DF">
        <w:tc>
          <w:tcPr>
            <w:tcW w:w="740" w:type="dxa"/>
          </w:tcPr>
          <w:p w14:paraId="07399EA3" w14:textId="77777777" w:rsidR="00490D42" w:rsidRPr="002F5F3A" w:rsidRDefault="00490D42" w:rsidP="007D0937">
            <w:pPr>
              <w:wordWrap/>
              <w:ind w:right="20"/>
              <w:rPr>
                <w:b/>
                <w:bCs/>
              </w:rPr>
            </w:pPr>
            <w:r w:rsidRPr="002F5F3A">
              <w:rPr>
                <w:b/>
                <w:bCs/>
              </w:rPr>
              <w:t>Step1</w:t>
            </w:r>
          </w:p>
        </w:tc>
        <w:tc>
          <w:tcPr>
            <w:tcW w:w="2671" w:type="dxa"/>
          </w:tcPr>
          <w:p w14:paraId="48877814" w14:textId="77777777" w:rsidR="00490D42" w:rsidRPr="002F5F3A" w:rsidRDefault="00490D42" w:rsidP="007D0937">
            <w:pPr>
              <w:wordWrap/>
              <w:ind w:right="20"/>
              <w:jc w:val="left"/>
            </w:pPr>
            <w:r w:rsidRPr="002F5F3A">
              <w:rPr>
                <w:b/>
                <w:bCs/>
              </w:rPr>
              <w:t>configure terminal</w:t>
            </w:r>
          </w:p>
        </w:tc>
        <w:tc>
          <w:tcPr>
            <w:tcW w:w="4951" w:type="dxa"/>
          </w:tcPr>
          <w:p w14:paraId="10167F32" w14:textId="77777777" w:rsidR="00490D42" w:rsidRPr="002F5F3A" w:rsidRDefault="00490D42" w:rsidP="007D0937">
            <w:pPr>
              <w:wordWrap/>
              <w:ind w:right="20"/>
            </w:pPr>
            <w:r w:rsidRPr="002F5F3A">
              <w:t>To enter global configuration mode</w:t>
            </w:r>
          </w:p>
        </w:tc>
      </w:tr>
      <w:tr w:rsidR="00490D42" w:rsidRPr="00C235A5" w14:paraId="18B1C72B" w14:textId="77777777" w:rsidTr="000C60DF">
        <w:tc>
          <w:tcPr>
            <w:tcW w:w="740" w:type="dxa"/>
          </w:tcPr>
          <w:p w14:paraId="6ECF0D84" w14:textId="77777777" w:rsidR="00490D42" w:rsidRPr="002F5F3A" w:rsidRDefault="00490D42" w:rsidP="007D0937">
            <w:pPr>
              <w:wordWrap/>
              <w:ind w:right="20"/>
              <w:rPr>
                <w:b/>
                <w:bCs/>
              </w:rPr>
            </w:pPr>
            <w:r w:rsidRPr="002F5F3A">
              <w:rPr>
                <w:b/>
                <w:bCs/>
              </w:rPr>
              <w:t>Step2</w:t>
            </w:r>
          </w:p>
        </w:tc>
        <w:tc>
          <w:tcPr>
            <w:tcW w:w="2671" w:type="dxa"/>
          </w:tcPr>
          <w:p w14:paraId="18466F40" w14:textId="77777777" w:rsidR="00490D42" w:rsidRPr="002F5F3A" w:rsidRDefault="00490D42" w:rsidP="007D0937">
            <w:pPr>
              <w:wordWrap/>
              <w:ind w:right="20"/>
              <w:jc w:val="left"/>
              <w:rPr>
                <w:b/>
                <w:bCs/>
              </w:rPr>
            </w:pPr>
            <w:r w:rsidRPr="002F5F3A">
              <w:rPr>
                <w:b/>
                <w:bCs/>
              </w:rPr>
              <w:t>spanning-tree hello-time</w:t>
            </w:r>
          </w:p>
          <w:p w14:paraId="6126AC1C" w14:textId="77777777" w:rsidR="00490D42" w:rsidRPr="002F5F3A" w:rsidRDefault="00490D42" w:rsidP="007D0937">
            <w:pPr>
              <w:wordWrap/>
              <w:ind w:right="20"/>
              <w:jc w:val="left"/>
              <w:rPr>
                <w:b/>
                <w:bCs/>
              </w:rPr>
            </w:pPr>
            <w:r w:rsidRPr="002F5F3A">
              <w:rPr>
                <w:i/>
                <w:iCs/>
              </w:rPr>
              <w:t>seconds</w:t>
            </w:r>
          </w:p>
        </w:tc>
        <w:tc>
          <w:tcPr>
            <w:tcW w:w="4951" w:type="dxa"/>
          </w:tcPr>
          <w:p w14:paraId="23A5A16A" w14:textId="77777777" w:rsidR="00490D42" w:rsidRPr="002F5F3A" w:rsidRDefault="00490D42" w:rsidP="007D0937">
            <w:pPr>
              <w:wordWrap/>
              <w:autoSpaceDE w:val="0"/>
              <w:autoSpaceDN w:val="0"/>
              <w:adjustRightInd w:val="0"/>
              <w:snapToGrid/>
              <w:spacing w:line="240" w:lineRule="auto"/>
              <w:ind w:right="20"/>
              <w:jc w:val="left"/>
            </w:pPr>
            <w:r w:rsidRPr="002F5F3A">
              <w:rPr>
                <w:kern w:val="0"/>
              </w:rPr>
              <w:t>Hello time is a period for the root switch to send a configuration message, indicating that the switch is alive.</w:t>
            </w:r>
          </w:p>
          <w:p w14:paraId="242E20EC" w14:textId="77777777" w:rsidR="00490D42" w:rsidRPr="002F5F3A" w:rsidRDefault="00490D42" w:rsidP="007D0937">
            <w:pPr>
              <w:wordWrap/>
              <w:adjustRightInd w:val="0"/>
              <w:ind w:right="20"/>
              <w:jc w:val="left"/>
            </w:pPr>
            <w:r w:rsidRPr="002F5F3A">
              <w:rPr>
                <w:kern w:val="0"/>
              </w:rPr>
              <w:t>•</w:t>
            </w:r>
            <w:r w:rsidRPr="002F5F3A">
              <w:rPr>
                <w:kern w:val="0"/>
              </w:rPr>
              <w:t xml:space="preserve"> </w:t>
            </w:r>
            <w:proofErr w:type="gramStart"/>
            <w:r w:rsidRPr="002F5F3A">
              <w:rPr>
                <w:i/>
                <w:iCs/>
                <w:kern w:val="0"/>
              </w:rPr>
              <w:t>seconds</w:t>
            </w:r>
            <w:proofErr w:type="gramEnd"/>
            <w:r w:rsidRPr="002F5F3A">
              <w:rPr>
                <w:i/>
                <w:iCs/>
                <w:kern w:val="0"/>
              </w:rPr>
              <w:t xml:space="preserve"> </w:t>
            </w:r>
            <w:r w:rsidRPr="002F5F3A">
              <w:rPr>
                <w:kern w:val="0"/>
              </w:rPr>
              <w:t>ranges from 1 to 10. The default setting is 2.</w:t>
            </w:r>
          </w:p>
        </w:tc>
      </w:tr>
      <w:tr w:rsidR="00490D42" w:rsidRPr="00C235A5" w14:paraId="2F8EF4A4" w14:textId="77777777" w:rsidTr="000C60DF">
        <w:tc>
          <w:tcPr>
            <w:tcW w:w="740" w:type="dxa"/>
          </w:tcPr>
          <w:p w14:paraId="77327065" w14:textId="77777777" w:rsidR="00490D42" w:rsidRPr="002F5F3A" w:rsidRDefault="00490D42" w:rsidP="007D0937">
            <w:pPr>
              <w:wordWrap/>
              <w:ind w:right="20"/>
              <w:rPr>
                <w:b/>
                <w:bCs/>
              </w:rPr>
            </w:pPr>
            <w:r w:rsidRPr="002F5F3A">
              <w:rPr>
                <w:b/>
                <w:bCs/>
              </w:rPr>
              <w:t>Step3</w:t>
            </w:r>
          </w:p>
        </w:tc>
        <w:tc>
          <w:tcPr>
            <w:tcW w:w="2671" w:type="dxa"/>
          </w:tcPr>
          <w:p w14:paraId="650EC03C" w14:textId="77777777" w:rsidR="00490D42" w:rsidRPr="002F5F3A" w:rsidRDefault="00490D42" w:rsidP="007D0937">
            <w:pPr>
              <w:wordWrap/>
              <w:ind w:right="20"/>
              <w:jc w:val="left"/>
              <w:rPr>
                <w:b/>
                <w:bCs/>
              </w:rPr>
            </w:pPr>
            <w:r w:rsidRPr="002F5F3A">
              <w:rPr>
                <w:b/>
                <w:bCs/>
              </w:rPr>
              <w:t>exit</w:t>
            </w:r>
          </w:p>
        </w:tc>
        <w:tc>
          <w:tcPr>
            <w:tcW w:w="4951" w:type="dxa"/>
          </w:tcPr>
          <w:p w14:paraId="01F1AD3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3AA74C8C" w14:textId="77777777" w:rsidTr="000C60DF">
        <w:tc>
          <w:tcPr>
            <w:tcW w:w="740" w:type="dxa"/>
          </w:tcPr>
          <w:p w14:paraId="1A4C135F" w14:textId="77777777" w:rsidR="00490D42" w:rsidRPr="002F5F3A" w:rsidRDefault="00490D42" w:rsidP="007D0937">
            <w:pPr>
              <w:wordWrap/>
              <w:ind w:right="20"/>
              <w:rPr>
                <w:b/>
                <w:bCs/>
              </w:rPr>
            </w:pPr>
            <w:r w:rsidRPr="002F5F3A">
              <w:rPr>
                <w:b/>
                <w:bCs/>
              </w:rPr>
              <w:t>Step4</w:t>
            </w:r>
          </w:p>
        </w:tc>
        <w:tc>
          <w:tcPr>
            <w:tcW w:w="2671" w:type="dxa"/>
          </w:tcPr>
          <w:p w14:paraId="738FDB2E"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70D87256" w14:textId="77777777" w:rsidR="00490D42" w:rsidRPr="002F5F3A" w:rsidRDefault="00490D42" w:rsidP="007D0937">
            <w:pPr>
              <w:wordWrap/>
              <w:ind w:right="20"/>
            </w:pPr>
            <w:r w:rsidRPr="002F5F3A">
              <w:t>To check the setting</w:t>
            </w:r>
          </w:p>
        </w:tc>
      </w:tr>
      <w:tr w:rsidR="00490D42" w:rsidRPr="00C235A5" w14:paraId="1E159E8C" w14:textId="77777777" w:rsidTr="000C60DF">
        <w:tc>
          <w:tcPr>
            <w:tcW w:w="740" w:type="dxa"/>
          </w:tcPr>
          <w:p w14:paraId="3F3061B7" w14:textId="77777777" w:rsidR="00490D42" w:rsidRPr="002F5F3A" w:rsidRDefault="00490D42" w:rsidP="007D0937">
            <w:pPr>
              <w:wordWrap/>
              <w:ind w:right="20"/>
              <w:rPr>
                <w:b/>
                <w:bCs/>
              </w:rPr>
            </w:pPr>
            <w:r w:rsidRPr="002F5F3A">
              <w:rPr>
                <w:b/>
                <w:bCs/>
              </w:rPr>
              <w:t>Step5</w:t>
            </w:r>
          </w:p>
        </w:tc>
        <w:tc>
          <w:tcPr>
            <w:tcW w:w="2671" w:type="dxa"/>
          </w:tcPr>
          <w:p w14:paraId="3E216E9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39B7649" w14:textId="77777777" w:rsidR="00490D42" w:rsidRPr="002F5F3A" w:rsidRDefault="00490D42" w:rsidP="007D0937">
            <w:pPr>
              <w:wordWrap/>
              <w:ind w:right="20"/>
            </w:pPr>
            <w:r w:rsidRPr="002F5F3A">
              <w:t>To save the setting in configuration file (optional)</w:t>
            </w:r>
          </w:p>
        </w:tc>
      </w:tr>
    </w:tbl>
    <w:p w14:paraId="3E701409"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hello-time</w:t>
      </w:r>
      <w:r w:rsidRPr="002F5F3A">
        <w:t>. In the case that bridge is not a default, the system use bridge&lt;1-255&gt; besides of spanning-tree.</w:t>
      </w:r>
    </w:p>
    <w:tbl>
      <w:tblPr>
        <w:tblStyle w:val="48"/>
        <w:tblW w:w="0" w:type="auto"/>
        <w:tblLook w:val="04A0" w:firstRow="1" w:lastRow="0" w:firstColumn="1" w:lastColumn="0" w:noHBand="0" w:noVBand="1"/>
      </w:tblPr>
      <w:tblGrid>
        <w:gridCol w:w="8261"/>
      </w:tblGrid>
      <w:tr w:rsidR="00D4405C" w:rsidRPr="00D4405C" w14:paraId="7C0031CB" w14:textId="77777777" w:rsidTr="00D4405C">
        <w:tc>
          <w:tcPr>
            <w:tcW w:w="10118" w:type="dxa"/>
          </w:tcPr>
          <w:p w14:paraId="6CBD796E" w14:textId="77777777" w:rsidR="00D4405C" w:rsidRPr="00D4405C" w:rsidRDefault="00D4405C" w:rsidP="007D0937">
            <w:pPr>
              <w:pStyle w:val="ac"/>
              <w:rPr>
                <w:kern w:val="0"/>
              </w:rPr>
            </w:pPr>
            <w:r w:rsidRPr="00D4405C">
              <w:rPr>
                <w:kern w:val="0"/>
              </w:rPr>
              <w:t xml:space="preserve">Switch#show spanning-tree </w:t>
            </w:r>
          </w:p>
          <w:p w14:paraId="3BE85AD6" w14:textId="77777777" w:rsidR="00D4405C" w:rsidRPr="00D4405C" w:rsidRDefault="00D4405C" w:rsidP="007D0937">
            <w:pPr>
              <w:pStyle w:val="ac"/>
              <w:rPr>
                <w:kern w:val="0"/>
              </w:rPr>
            </w:pPr>
          </w:p>
          <w:p w14:paraId="5BF1908B" w14:textId="77777777" w:rsidR="00D4405C" w:rsidRPr="00D4405C" w:rsidRDefault="00D4405C" w:rsidP="007D0937">
            <w:pPr>
              <w:pStyle w:val="ac"/>
              <w:rPr>
                <w:kern w:val="0"/>
              </w:rPr>
            </w:pPr>
            <w:r w:rsidRPr="00D4405C">
              <w:rPr>
                <w:kern w:val="0"/>
              </w:rPr>
              <w:t>Default  Bridge up - Spanning Tree Enabled rstp-vlan-bridge</w:t>
            </w:r>
          </w:p>
          <w:p w14:paraId="5D43054D" w14:textId="77777777" w:rsidR="00D4405C" w:rsidRPr="00D4405C" w:rsidRDefault="00D4405C" w:rsidP="007D0937">
            <w:pPr>
              <w:pStyle w:val="ac"/>
              <w:rPr>
                <w:kern w:val="0"/>
              </w:rPr>
            </w:pPr>
            <w:r w:rsidRPr="00D4405C">
              <w:rPr>
                <w:kern w:val="0"/>
              </w:rPr>
              <w:t xml:space="preserve">  Root ID    Priority    32768</w:t>
            </w:r>
          </w:p>
          <w:p w14:paraId="6F2F4EE2" w14:textId="77777777" w:rsidR="00D4405C" w:rsidRPr="00D4405C" w:rsidRDefault="00D4405C" w:rsidP="007D0937">
            <w:pPr>
              <w:pStyle w:val="ac"/>
              <w:rPr>
                <w:kern w:val="0"/>
              </w:rPr>
            </w:pPr>
            <w:r w:rsidRPr="00D4405C">
              <w:rPr>
                <w:kern w:val="0"/>
              </w:rPr>
              <w:t xml:space="preserve">             Address     00077074ff01</w:t>
            </w:r>
          </w:p>
          <w:p w14:paraId="04F2343C" w14:textId="77777777" w:rsidR="00D4405C" w:rsidRPr="00D4405C" w:rsidRDefault="00D4405C" w:rsidP="007D0937">
            <w:pPr>
              <w:pStyle w:val="ac"/>
              <w:rPr>
                <w:kern w:val="0"/>
              </w:rPr>
            </w:pPr>
            <w:r w:rsidRPr="00D4405C">
              <w:rPr>
                <w:kern w:val="0"/>
              </w:rPr>
              <w:t xml:space="preserve">             This bridge is the root</w:t>
            </w:r>
          </w:p>
          <w:p w14:paraId="5ACA8649" w14:textId="77777777" w:rsidR="00D4405C" w:rsidRPr="00D4405C" w:rsidRDefault="00D4405C" w:rsidP="007D0937">
            <w:pPr>
              <w:pStyle w:val="ac"/>
              <w:rPr>
                <w:kern w:val="0"/>
              </w:rPr>
            </w:pPr>
            <w:r w:rsidRPr="00D4405C">
              <w:rPr>
                <w:kern w:val="0"/>
              </w:rPr>
              <w:t xml:space="preserve">             Hello Time  2  sec  Max Age 20 sec  Foward Delay  15 sec</w:t>
            </w:r>
          </w:p>
          <w:p w14:paraId="268E89F8" w14:textId="77777777" w:rsidR="00D4405C" w:rsidRPr="00D4405C" w:rsidRDefault="00D4405C" w:rsidP="007D0937">
            <w:pPr>
              <w:pStyle w:val="ac"/>
              <w:rPr>
                <w:kern w:val="0"/>
              </w:rPr>
            </w:pPr>
          </w:p>
          <w:p w14:paraId="454FB4B4" w14:textId="77777777" w:rsidR="00D4405C" w:rsidRPr="00D4405C" w:rsidRDefault="00D4405C" w:rsidP="007D0937">
            <w:pPr>
              <w:pStyle w:val="ac"/>
              <w:rPr>
                <w:kern w:val="0"/>
              </w:rPr>
            </w:pPr>
            <w:r w:rsidRPr="00D4405C">
              <w:rPr>
                <w:kern w:val="0"/>
              </w:rPr>
              <w:t xml:space="preserve">  Bridge ID  Priority    32768</w:t>
            </w:r>
          </w:p>
          <w:p w14:paraId="1DD42D6B" w14:textId="77777777" w:rsidR="00D4405C" w:rsidRPr="00D4405C" w:rsidRDefault="00D4405C" w:rsidP="007D0937">
            <w:pPr>
              <w:pStyle w:val="ac"/>
              <w:rPr>
                <w:kern w:val="0"/>
              </w:rPr>
            </w:pPr>
            <w:r w:rsidRPr="00D4405C">
              <w:rPr>
                <w:kern w:val="0"/>
              </w:rPr>
              <w:t xml:space="preserve">             Address     00077074ff01</w:t>
            </w:r>
          </w:p>
          <w:p w14:paraId="6FDF150B" w14:textId="77777777" w:rsidR="00D4405C" w:rsidRPr="00D4405C" w:rsidRDefault="00D4405C" w:rsidP="007D0937">
            <w:pPr>
              <w:pStyle w:val="ac"/>
              <w:rPr>
                <w:kern w:val="0"/>
              </w:rPr>
            </w:pPr>
            <w:r w:rsidRPr="00D4405C">
              <w:rPr>
                <w:kern w:val="0"/>
              </w:rPr>
              <w:t xml:space="preserve">             Hello Time  2  sec  Max Age 20 sec  Foward Delay  15 sec</w:t>
            </w:r>
          </w:p>
          <w:p w14:paraId="5C374985" w14:textId="77777777" w:rsidR="00D4405C" w:rsidRPr="00D4405C" w:rsidRDefault="00D4405C" w:rsidP="007D0937">
            <w:pPr>
              <w:pStyle w:val="ac"/>
              <w:rPr>
                <w:kern w:val="0"/>
              </w:rPr>
            </w:pPr>
            <w:r w:rsidRPr="00D4405C">
              <w:rPr>
                <w:kern w:val="0"/>
              </w:rPr>
              <w:t xml:space="preserve">             Aging Time  300</w:t>
            </w:r>
          </w:p>
          <w:p w14:paraId="500C5D57" w14:textId="77777777" w:rsidR="00D4405C" w:rsidRPr="00D4405C" w:rsidRDefault="00D4405C" w:rsidP="007D0937">
            <w:pPr>
              <w:pStyle w:val="ac"/>
              <w:rPr>
                <w:kern w:val="0"/>
              </w:rPr>
            </w:pPr>
          </w:p>
          <w:p w14:paraId="0565AD46" w14:textId="77777777" w:rsidR="00D4405C" w:rsidRPr="00D4405C" w:rsidRDefault="00D4405C" w:rsidP="007D0937">
            <w:pPr>
              <w:pStyle w:val="ac"/>
              <w:rPr>
                <w:kern w:val="0"/>
              </w:rPr>
            </w:pPr>
            <w:r w:rsidRPr="00D4405C">
              <w:rPr>
                <w:kern w:val="0"/>
              </w:rPr>
              <w:t>Interface             Role  Sts  Cost             Prio.Nbr    Type</w:t>
            </w:r>
          </w:p>
          <w:p w14:paraId="28B501AA" w14:textId="77777777" w:rsidR="00D4405C" w:rsidRPr="00D4405C" w:rsidRDefault="00D4405C" w:rsidP="007D0937">
            <w:pPr>
              <w:pStyle w:val="ac"/>
              <w:rPr>
                <w:kern w:val="0"/>
              </w:rPr>
            </w:pPr>
            <w:r w:rsidRPr="00D4405C">
              <w:rPr>
                <w:kern w:val="0"/>
              </w:rPr>
              <w:lastRenderedPageBreak/>
              <w:t>------------- ---- --- --------- -------- ----------------</w:t>
            </w:r>
          </w:p>
          <w:p w14:paraId="430DA92E" w14:textId="77777777" w:rsidR="00D4405C" w:rsidRPr="00D4405C" w:rsidRDefault="00D4405C" w:rsidP="007D0937">
            <w:pPr>
              <w:pStyle w:val="ac"/>
              <w:rPr>
                <w:kern w:val="0"/>
              </w:rPr>
            </w:pPr>
            <w:r w:rsidRPr="00D4405C">
              <w:rPr>
                <w:kern w:val="0"/>
              </w:rPr>
              <w:t xml:space="preserve">Giga6/3              Disb  BLK 4                128.138      P2p </w:t>
            </w:r>
          </w:p>
          <w:p w14:paraId="7E201C0E" w14:textId="77777777" w:rsidR="00D4405C" w:rsidRPr="00D4405C" w:rsidRDefault="00D4405C" w:rsidP="007D0937">
            <w:pPr>
              <w:pStyle w:val="ac"/>
              <w:rPr>
                <w:kern w:val="0"/>
              </w:rPr>
            </w:pPr>
          </w:p>
          <w:p w14:paraId="30E136D4" w14:textId="77777777" w:rsidR="00D4405C" w:rsidRPr="00D4405C" w:rsidRDefault="00D4405C" w:rsidP="007D0937">
            <w:pPr>
              <w:pStyle w:val="ac"/>
              <w:rPr>
                <w:kern w:val="0"/>
              </w:rPr>
            </w:pPr>
            <w:r w:rsidRPr="00D4405C">
              <w:rPr>
                <w:kern w:val="0"/>
              </w:rPr>
              <w:t>Switch#</w:t>
            </w:r>
          </w:p>
          <w:p w14:paraId="4B0132AA" w14:textId="77777777" w:rsidR="00D4405C" w:rsidRPr="00D4405C" w:rsidRDefault="00D4405C" w:rsidP="007D0937">
            <w:pPr>
              <w:pStyle w:val="ac"/>
              <w:rPr>
                <w:kern w:val="0"/>
              </w:rPr>
            </w:pPr>
            <w:r w:rsidRPr="00D4405C">
              <w:rPr>
                <w:kern w:val="0"/>
              </w:rPr>
              <w:t xml:space="preserve">Switch#configure terminal </w:t>
            </w:r>
          </w:p>
          <w:p w14:paraId="080180D3" w14:textId="77777777" w:rsidR="00D4405C" w:rsidRPr="00D4405C" w:rsidRDefault="00D4405C" w:rsidP="007D0937">
            <w:pPr>
              <w:pStyle w:val="ac"/>
              <w:rPr>
                <w:kern w:val="0"/>
              </w:rPr>
            </w:pPr>
            <w:r w:rsidRPr="00D4405C">
              <w:rPr>
                <w:kern w:val="0"/>
              </w:rPr>
              <w:t>Switch(config)#spanning-tree hello-time 9</w:t>
            </w:r>
          </w:p>
          <w:p w14:paraId="3CB7C2B2" w14:textId="77777777" w:rsidR="00D4405C" w:rsidRPr="00D4405C" w:rsidRDefault="00D4405C" w:rsidP="007D0937">
            <w:pPr>
              <w:pStyle w:val="ac"/>
              <w:rPr>
                <w:kern w:val="0"/>
              </w:rPr>
            </w:pPr>
            <w:r w:rsidRPr="00D4405C">
              <w:rPr>
                <w:kern w:val="0"/>
              </w:rPr>
              <w:t xml:space="preserve">Switch(config)#exit </w:t>
            </w:r>
          </w:p>
          <w:p w14:paraId="70B4E84C" w14:textId="77777777" w:rsidR="00D4405C" w:rsidRPr="00D4405C" w:rsidRDefault="00D4405C" w:rsidP="007D0937">
            <w:pPr>
              <w:pStyle w:val="ac"/>
              <w:rPr>
                <w:kern w:val="0"/>
              </w:rPr>
            </w:pPr>
            <w:r w:rsidRPr="00D4405C">
              <w:rPr>
                <w:kern w:val="0"/>
              </w:rPr>
              <w:t xml:space="preserve">Switch#show spanning-tree </w:t>
            </w:r>
          </w:p>
          <w:p w14:paraId="6740B04E" w14:textId="77777777" w:rsidR="00D4405C" w:rsidRPr="00D4405C" w:rsidRDefault="00D4405C" w:rsidP="007D0937">
            <w:pPr>
              <w:pStyle w:val="ac"/>
              <w:rPr>
                <w:kern w:val="0"/>
              </w:rPr>
            </w:pPr>
          </w:p>
          <w:p w14:paraId="37B8948D" w14:textId="77777777" w:rsidR="00D4405C" w:rsidRPr="00D4405C" w:rsidRDefault="00D4405C" w:rsidP="007D0937">
            <w:pPr>
              <w:pStyle w:val="ac"/>
              <w:rPr>
                <w:kern w:val="0"/>
              </w:rPr>
            </w:pPr>
            <w:r w:rsidRPr="00D4405C">
              <w:rPr>
                <w:kern w:val="0"/>
              </w:rPr>
              <w:t>Default  Bridge up - Spanning Tree Enabled rstp-vlan-bridge</w:t>
            </w:r>
          </w:p>
          <w:p w14:paraId="3F27B47F" w14:textId="77777777" w:rsidR="00D4405C" w:rsidRPr="00D4405C" w:rsidRDefault="00D4405C" w:rsidP="007D0937">
            <w:pPr>
              <w:pStyle w:val="ac"/>
              <w:rPr>
                <w:kern w:val="0"/>
              </w:rPr>
            </w:pPr>
            <w:r w:rsidRPr="00D4405C">
              <w:rPr>
                <w:kern w:val="0"/>
              </w:rPr>
              <w:t xml:space="preserve">  Root ID    Priority    32768</w:t>
            </w:r>
          </w:p>
          <w:p w14:paraId="71444CB7" w14:textId="77777777" w:rsidR="00D4405C" w:rsidRPr="00D4405C" w:rsidRDefault="00D4405C" w:rsidP="007D0937">
            <w:pPr>
              <w:pStyle w:val="ac"/>
              <w:rPr>
                <w:kern w:val="0"/>
              </w:rPr>
            </w:pPr>
            <w:r w:rsidRPr="00D4405C">
              <w:rPr>
                <w:kern w:val="0"/>
              </w:rPr>
              <w:t xml:space="preserve">             Address     00077074ff01</w:t>
            </w:r>
          </w:p>
          <w:p w14:paraId="64400DDA" w14:textId="77777777" w:rsidR="00D4405C" w:rsidRPr="00D4405C" w:rsidRDefault="00D4405C" w:rsidP="007D0937">
            <w:pPr>
              <w:pStyle w:val="ac"/>
              <w:rPr>
                <w:kern w:val="0"/>
              </w:rPr>
            </w:pPr>
            <w:r w:rsidRPr="00D4405C">
              <w:rPr>
                <w:kern w:val="0"/>
              </w:rPr>
              <w:t xml:space="preserve">             This bridge is the root</w:t>
            </w:r>
          </w:p>
          <w:p w14:paraId="08604A54" w14:textId="77777777" w:rsidR="00D4405C" w:rsidRPr="00D4405C" w:rsidRDefault="00D4405C" w:rsidP="007D0937">
            <w:pPr>
              <w:pStyle w:val="ac"/>
              <w:rPr>
                <w:kern w:val="0"/>
              </w:rPr>
            </w:pPr>
            <w:r w:rsidRPr="00D4405C">
              <w:rPr>
                <w:kern w:val="0"/>
              </w:rPr>
              <w:t xml:space="preserve">             Hello Time  9  sec  Max Age 20 sec  Foward Delay  15 sec</w:t>
            </w:r>
          </w:p>
          <w:p w14:paraId="71101BBB" w14:textId="77777777" w:rsidR="00D4405C" w:rsidRPr="00D4405C" w:rsidRDefault="00D4405C" w:rsidP="007D0937">
            <w:pPr>
              <w:pStyle w:val="ac"/>
              <w:rPr>
                <w:kern w:val="0"/>
              </w:rPr>
            </w:pPr>
          </w:p>
          <w:p w14:paraId="1204BD03" w14:textId="77777777" w:rsidR="00D4405C" w:rsidRPr="00D4405C" w:rsidRDefault="00D4405C" w:rsidP="007D0937">
            <w:pPr>
              <w:pStyle w:val="ac"/>
              <w:rPr>
                <w:kern w:val="0"/>
              </w:rPr>
            </w:pPr>
            <w:r w:rsidRPr="00D4405C">
              <w:rPr>
                <w:kern w:val="0"/>
              </w:rPr>
              <w:t xml:space="preserve">  Bridge ID  Priority    32768</w:t>
            </w:r>
          </w:p>
          <w:p w14:paraId="5AD3DB1A" w14:textId="77777777" w:rsidR="00D4405C" w:rsidRPr="00D4405C" w:rsidRDefault="00D4405C" w:rsidP="007D0937">
            <w:pPr>
              <w:pStyle w:val="ac"/>
              <w:rPr>
                <w:kern w:val="0"/>
              </w:rPr>
            </w:pPr>
            <w:r w:rsidRPr="00D4405C">
              <w:rPr>
                <w:kern w:val="0"/>
              </w:rPr>
              <w:t xml:space="preserve">             Address     00077074ff01</w:t>
            </w:r>
          </w:p>
          <w:p w14:paraId="0C896B6F" w14:textId="77777777" w:rsidR="00D4405C" w:rsidRPr="00D4405C" w:rsidRDefault="00D4405C" w:rsidP="007D0937">
            <w:pPr>
              <w:pStyle w:val="ac"/>
              <w:rPr>
                <w:kern w:val="0"/>
              </w:rPr>
            </w:pPr>
            <w:r w:rsidRPr="00D4405C">
              <w:rPr>
                <w:kern w:val="0"/>
              </w:rPr>
              <w:t xml:space="preserve">             Hello Time  </w:t>
            </w:r>
            <w:r w:rsidRPr="00D4405C">
              <w:rPr>
                <w:b/>
                <w:kern w:val="0"/>
              </w:rPr>
              <w:t>9</w:t>
            </w:r>
            <w:r w:rsidRPr="00D4405C">
              <w:rPr>
                <w:kern w:val="0"/>
              </w:rPr>
              <w:t xml:space="preserve">  sec  Max Age 20 sec  Foward Delay  15 sec</w:t>
            </w:r>
          </w:p>
          <w:p w14:paraId="0EEB45E3" w14:textId="77777777" w:rsidR="00D4405C" w:rsidRPr="00D4405C" w:rsidRDefault="00D4405C" w:rsidP="007D0937">
            <w:pPr>
              <w:pStyle w:val="ac"/>
              <w:rPr>
                <w:kern w:val="0"/>
              </w:rPr>
            </w:pPr>
            <w:r w:rsidRPr="00D4405C">
              <w:rPr>
                <w:kern w:val="0"/>
              </w:rPr>
              <w:t xml:space="preserve">             Aging Time  300</w:t>
            </w:r>
          </w:p>
          <w:p w14:paraId="72E4D0A8" w14:textId="77777777" w:rsidR="00D4405C" w:rsidRPr="00D4405C" w:rsidRDefault="00D4405C" w:rsidP="007D0937">
            <w:pPr>
              <w:pStyle w:val="ac"/>
              <w:rPr>
                <w:kern w:val="0"/>
              </w:rPr>
            </w:pPr>
          </w:p>
          <w:p w14:paraId="4F25A9E7" w14:textId="77777777" w:rsidR="00D4405C" w:rsidRPr="00D4405C" w:rsidRDefault="00D4405C" w:rsidP="007D0937">
            <w:pPr>
              <w:pStyle w:val="ac"/>
              <w:rPr>
                <w:kern w:val="0"/>
              </w:rPr>
            </w:pPr>
            <w:r w:rsidRPr="00D4405C">
              <w:rPr>
                <w:kern w:val="0"/>
              </w:rPr>
              <w:t>Interface             Role  Sts  Cost            Prio.Nbr    Type</w:t>
            </w:r>
          </w:p>
          <w:p w14:paraId="72F3D9E8" w14:textId="77777777" w:rsidR="00D4405C" w:rsidRPr="00D4405C" w:rsidRDefault="00D4405C" w:rsidP="007D0937">
            <w:pPr>
              <w:pStyle w:val="ac"/>
              <w:rPr>
                <w:kern w:val="0"/>
              </w:rPr>
            </w:pPr>
            <w:r w:rsidRPr="00D4405C">
              <w:rPr>
                <w:kern w:val="0"/>
              </w:rPr>
              <w:t>------------- ---- --- --------- -------- ----------------</w:t>
            </w:r>
          </w:p>
          <w:p w14:paraId="0FFB9511" w14:textId="77777777" w:rsidR="00D4405C" w:rsidRPr="00D4405C" w:rsidRDefault="00D4405C" w:rsidP="007D0937">
            <w:pPr>
              <w:pStyle w:val="ac"/>
              <w:rPr>
                <w:kern w:val="0"/>
              </w:rPr>
            </w:pPr>
            <w:r w:rsidRPr="00D4405C">
              <w:rPr>
                <w:kern w:val="0"/>
              </w:rPr>
              <w:t xml:space="preserve">Giga6/3              Disb  BLK 4                 128.138    P2p </w:t>
            </w:r>
          </w:p>
          <w:p w14:paraId="41926359" w14:textId="77777777" w:rsidR="00D4405C" w:rsidRPr="00D4405C" w:rsidRDefault="00D4405C" w:rsidP="007D0937">
            <w:pPr>
              <w:pStyle w:val="ac"/>
              <w:rPr>
                <w:kern w:val="0"/>
              </w:rPr>
            </w:pPr>
          </w:p>
          <w:p w14:paraId="27FA33B0" w14:textId="77777777" w:rsidR="00D4405C" w:rsidRPr="00D4405C" w:rsidRDefault="00D4405C" w:rsidP="007D0937">
            <w:pPr>
              <w:pStyle w:val="ac"/>
              <w:rPr>
                <w:kern w:val="0"/>
              </w:rPr>
            </w:pPr>
            <w:r w:rsidRPr="00D4405C">
              <w:rPr>
                <w:kern w:val="0"/>
              </w:rPr>
              <w:t xml:space="preserve">Switch#configure terminal </w:t>
            </w:r>
          </w:p>
          <w:p w14:paraId="449D9F0F" w14:textId="77777777" w:rsidR="00D4405C" w:rsidRPr="00D4405C" w:rsidRDefault="00D4405C" w:rsidP="007D0937">
            <w:pPr>
              <w:pStyle w:val="ac"/>
              <w:rPr>
                <w:kern w:val="0"/>
              </w:rPr>
            </w:pPr>
            <w:r w:rsidRPr="00D4405C">
              <w:rPr>
                <w:kern w:val="0"/>
              </w:rPr>
              <w:t xml:space="preserve">Switch(config)#no spanning-tree hello-time </w:t>
            </w:r>
          </w:p>
          <w:p w14:paraId="6DEBDE29" w14:textId="77777777" w:rsidR="00D4405C" w:rsidRPr="00D4405C" w:rsidRDefault="00D4405C" w:rsidP="007D0937">
            <w:pPr>
              <w:pStyle w:val="ac"/>
              <w:rPr>
                <w:kern w:val="0"/>
              </w:rPr>
            </w:pPr>
            <w:r w:rsidRPr="00D4405C">
              <w:rPr>
                <w:kern w:val="0"/>
              </w:rPr>
              <w:t>Switch(config)#exit</w:t>
            </w:r>
          </w:p>
          <w:p w14:paraId="0CB6B153" w14:textId="77777777" w:rsidR="00D4405C" w:rsidRPr="00D4405C" w:rsidRDefault="00D4405C" w:rsidP="007D0937">
            <w:pPr>
              <w:pStyle w:val="ac"/>
              <w:rPr>
                <w:kern w:val="0"/>
              </w:rPr>
            </w:pPr>
            <w:r w:rsidRPr="00D4405C">
              <w:rPr>
                <w:kern w:val="0"/>
              </w:rPr>
              <w:t xml:space="preserve">Switch#show spanning-tree </w:t>
            </w:r>
          </w:p>
          <w:p w14:paraId="57BD7C51" w14:textId="77777777" w:rsidR="00D4405C" w:rsidRPr="00D4405C" w:rsidRDefault="00D4405C" w:rsidP="007D0937">
            <w:pPr>
              <w:pStyle w:val="ac"/>
              <w:rPr>
                <w:kern w:val="0"/>
              </w:rPr>
            </w:pPr>
          </w:p>
          <w:p w14:paraId="1B570DFD" w14:textId="77777777" w:rsidR="00D4405C" w:rsidRPr="00D4405C" w:rsidRDefault="00D4405C" w:rsidP="007D0937">
            <w:pPr>
              <w:pStyle w:val="ac"/>
              <w:rPr>
                <w:kern w:val="0"/>
              </w:rPr>
            </w:pPr>
            <w:r w:rsidRPr="00D4405C">
              <w:rPr>
                <w:kern w:val="0"/>
              </w:rPr>
              <w:t>Default  Bridge up - Spanning Tree Enabled rstp-vlan-bridge</w:t>
            </w:r>
          </w:p>
          <w:p w14:paraId="75C05F39" w14:textId="77777777" w:rsidR="00D4405C" w:rsidRPr="00D4405C" w:rsidRDefault="00D4405C" w:rsidP="007D0937">
            <w:pPr>
              <w:pStyle w:val="ac"/>
              <w:rPr>
                <w:kern w:val="0"/>
              </w:rPr>
            </w:pPr>
            <w:r w:rsidRPr="00D4405C">
              <w:rPr>
                <w:kern w:val="0"/>
              </w:rPr>
              <w:t xml:space="preserve">  Root ID    Priority    32768</w:t>
            </w:r>
          </w:p>
          <w:p w14:paraId="70121660" w14:textId="77777777" w:rsidR="00D4405C" w:rsidRPr="00D4405C" w:rsidRDefault="00D4405C" w:rsidP="007D0937">
            <w:pPr>
              <w:pStyle w:val="ac"/>
              <w:rPr>
                <w:kern w:val="0"/>
              </w:rPr>
            </w:pPr>
            <w:r w:rsidRPr="00D4405C">
              <w:rPr>
                <w:kern w:val="0"/>
              </w:rPr>
              <w:t xml:space="preserve">             Address     00077074ff01</w:t>
            </w:r>
          </w:p>
          <w:p w14:paraId="00F146B5" w14:textId="77777777" w:rsidR="00D4405C" w:rsidRPr="00D4405C" w:rsidRDefault="00D4405C" w:rsidP="007D0937">
            <w:pPr>
              <w:pStyle w:val="ac"/>
              <w:rPr>
                <w:kern w:val="0"/>
              </w:rPr>
            </w:pPr>
            <w:r w:rsidRPr="00D4405C">
              <w:rPr>
                <w:kern w:val="0"/>
              </w:rPr>
              <w:t xml:space="preserve">             This bridge is the root</w:t>
            </w:r>
          </w:p>
          <w:p w14:paraId="43323B89" w14:textId="77777777" w:rsidR="00D4405C" w:rsidRPr="00D4405C" w:rsidRDefault="00D4405C" w:rsidP="007D0937">
            <w:pPr>
              <w:pStyle w:val="ac"/>
              <w:rPr>
                <w:kern w:val="0"/>
              </w:rPr>
            </w:pPr>
            <w:r w:rsidRPr="00D4405C">
              <w:rPr>
                <w:kern w:val="0"/>
              </w:rPr>
              <w:t xml:space="preserve">             Hello Time  2  sec  Max Age 20 sec  Foward Delay  15 sec</w:t>
            </w:r>
          </w:p>
          <w:p w14:paraId="7922CFEF" w14:textId="77777777" w:rsidR="00D4405C" w:rsidRPr="00D4405C" w:rsidRDefault="00D4405C" w:rsidP="007D0937">
            <w:pPr>
              <w:pStyle w:val="ac"/>
              <w:rPr>
                <w:kern w:val="0"/>
              </w:rPr>
            </w:pPr>
          </w:p>
          <w:p w14:paraId="478FEEF9" w14:textId="77777777" w:rsidR="00D4405C" w:rsidRPr="00D4405C" w:rsidRDefault="00D4405C" w:rsidP="007D0937">
            <w:pPr>
              <w:pStyle w:val="ac"/>
              <w:rPr>
                <w:kern w:val="0"/>
              </w:rPr>
            </w:pPr>
            <w:r w:rsidRPr="00D4405C">
              <w:rPr>
                <w:kern w:val="0"/>
              </w:rPr>
              <w:t xml:space="preserve">  Bridge ID  Priority    32768</w:t>
            </w:r>
          </w:p>
          <w:p w14:paraId="77CF96B4" w14:textId="77777777" w:rsidR="00D4405C" w:rsidRPr="00D4405C" w:rsidRDefault="00D4405C" w:rsidP="007D0937">
            <w:pPr>
              <w:pStyle w:val="ac"/>
              <w:rPr>
                <w:kern w:val="0"/>
              </w:rPr>
            </w:pPr>
            <w:r w:rsidRPr="00D4405C">
              <w:rPr>
                <w:kern w:val="0"/>
              </w:rPr>
              <w:t xml:space="preserve">             Address     00077074ff01</w:t>
            </w:r>
          </w:p>
          <w:p w14:paraId="71D565D5" w14:textId="77777777" w:rsidR="00D4405C" w:rsidRPr="00D4405C" w:rsidRDefault="00D4405C" w:rsidP="007D0937">
            <w:pPr>
              <w:pStyle w:val="ac"/>
              <w:rPr>
                <w:kern w:val="0"/>
              </w:rPr>
            </w:pPr>
            <w:r w:rsidRPr="00D4405C">
              <w:rPr>
                <w:kern w:val="0"/>
              </w:rPr>
              <w:t xml:space="preserve">             Hello Time  </w:t>
            </w:r>
            <w:r w:rsidRPr="00D4405C">
              <w:rPr>
                <w:b/>
                <w:kern w:val="0"/>
              </w:rPr>
              <w:t>2</w:t>
            </w:r>
            <w:r w:rsidRPr="00D4405C">
              <w:rPr>
                <w:kern w:val="0"/>
              </w:rPr>
              <w:t xml:space="preserve">  sec  Max Age 20 sec  Foward Delay  15 sec</w:t>
            </w:r>
          </w:p>
          <w:p w14:paraId="22B092B1" w14:textId="77777777" w:rsidR="00D4405C" w:rsidRPr="00D4405C" w:rsidRDefault="00D4405C" w:rsidP="007D0937">
            <w:pPr>
              <w:pStyle w:val="ac"/>
              <w:rPr>
                <w:kern w:val="0"/>
              </w:rPr>
            </w:pPr>
            <w:r w:rsidRPr="00D4405C">
              <w:rPr>
                <w:kern w:val="0"/>
              </w:rPr>
              <w:t xml:space="preserve">             Aging Time  300</w:t>
            </w:r>
          </w:p>
          <w:p w14:paraId="6AF862F2" w14:textId="77777777" w:rsidR="00D4405C" w:rsidRPr="00D4405C" w:rsidRDefault="00D4405C" w:rsidP="007D0937">
            <w:pPr>
              <w:pStyle w:val="ac"/>
              <w:rPr>
                <w:kern w:val="0"/>
              </w:rPr>
            </w:pPr>
          </w:p>
          <w:p w14:paraId="55F8C52A" w14:textId="77777777" w:rsidR="00D4405C" w:rsidRPr="00D4405C" w:rsidRDefault="00D4405C" w:rsidP="007D0937">
            <w:pPr>
              <w:pStyle w:val="ac"/>
              <w:rPr>
                <w:kern w:val="0"/>
              </w:rPr>
            </w:pPr>
            <w:r w:rsidRPr="00D4405C">
              <w:rPr>
                <w:kern w:val="0"/>
              </w:rPr>
              <w:t>Interface             Role   Sts Cost            Prio.Nbr    Type</w:t>
            </w:r>
          </w:p>
          <w:p w14:paraId="43B0C1C9" w14:textId="77777777" w:rsidR="00D4405C" w:rsidRPr="00D4405C" w:rsidRDefault="00D4405C" w:rsidP="007D0937">
            <w:pPr>
              <w:pStyle w:val="ac"/>
              <w:rPr>
                <w:kern w:val="0"/>
              </w:rPr>
            </w:pPr>
            <w:r w:rsidRPr="00D4405C">
              <w:rPr>
                <w:kern w:val="0"/>
              </w:rPr>
              <w:t>------------- ---- --- --------- -------- ----------------</w:t>
            </w:r>
          </w:p>
          <w:p w14:paraId="6F071A94" w14:textId="77777777" w:rsidR="00D4405C" w:rsidRPr="00D4405C" w:rsidRDefault="00D4405C" w:rsidP="007D0937">
            <w:pPr>
              <w:pStyle w:val="ac"/>
              <w:rPr>
                <w:kern w:val="0"/>
              </w:rPr>
            </w:pPr>
            <w:r w:rsidRPr="00D4405C">
              <w:rPr>
                <w:kern w:val="0"/>
              </w:rPr>
              <w:t xml:space="preserve">Giga6/3              Disb  BLK 4                128.138     P2p </w:t>
            </w:r>
          </w:p>
          <w:p w14:paraId="7E938271" w14:textId="77777777" w:rsidR="00D4405C" w:rsidRPr="00D4405C" w:rsidRDefault="00D4405C" w:rsidP="007D0937">
            <w:pPr>
              <w:pStyle w:val="ac"/>
              <w:rPr>
                <w:kern w:val="0"/>
              </w:rPr>
            </w:pPr>
            <w:r w:rsidRPr="00D4405C">
              <w:rPr>
                <w:kern w:val="0"/>
              </w:rPr>
              <w:t>Switch#</w:t>
            </w:r>
          </w:p>
        </w:tc>
      </w:tr>
    </w:tbl>
    <w:p w14:paraId="2E83259E" w14:textId="77777777" w:rsidR="00490D42" w:rsidRPr="00C235A5" w:rsidRDefault="00490D42" w:rsidP="007D0937">
      <w:pPr>
        <w:pStyle w:val="3"/>
        <w:ind w:left="0" w:right="20"/>
      </w:pPr>
      <w:bookmarkStart w:id="2900" w:name="_Toc252889023"/>
      <w:bookmarkStart w:id="2901" w:name="_Toc277779564"/>
      <w:bookmarkStart w:id="2902" w:name="_Toc363228597"/>
      <w:bookmarkStart w:id="2903" w:name="_Toc444695156"/>
      <w:r w:rsidRPr="00C235A5">
        <w:lastRenderedPageBreak/>
        <w:t xml:space="preserve">Configuring </w:t>
      </w:r>
      <w:r w:rsidRPr="00D4405C">
        <w:t>the</w:t>
      </w:r>
      <w:r w:rsidRPr="00C235A5">
        <w:t xml:space="preserve"> Forwarding-Delay Time for a VLAN</w:t>
      </w:r>
      <w:bookmarkEnd w:id="2900"/>
      <w:bookmarkEnd w:id="2901"/>
      <w:bookmarkEnd w:id="2902"/>
      <w:bookmarkEnd w:id="2903"/>
    </w:p>
    <w:p w14:paraId="7846F563" w14:textId="77777777" w:rsidR="00490D42" w:rsidRDefault="00490D42" w:rsidP="007D0937">
      <w:pPr>
        <w:pStyle w:val="a3"/>
        <w:ind w:left="0" w:right="20"/>
      </w:pPr>
      <w:r w:rsidRPr="002F5F3A">
        <w:t>To configure the forwarding-delay time for a VLAN, perform the following the procedures:</w:t>
      </w:r>
    </w:p>
    <w:p w14:paraId="5540D2BF" w14:textId="77777777" w:rsidR="005A7B62" w:rsidRPr="00C235A5" w:rsidRDefault="005A7B62" w:rsidP="007D0937">
      <w:pPr>
        <w:pStyle w:val="afffff3"/>
        <w:ind w:left="0" w:right="20"/>
        <w:rPr>
          <w:rFonts w:ascii="굴림" w:eastAsia="굴림" w:hAnsi="굴림"/>
        </w:rPr>
      </w:pPr>
      <w:bookmarkStart w:id="2904" w:name="_Toc277779565"/>
      <w:bookmarkStart w:id="2905" w:name="_Toc391575319"/>
      <w:r>
        <w:t xml:space="preserve">Table </w:t>
      </w:r>
      <w:r w:rsidR="005832B8">
        <w:fldChar w:fldCharType="begin"/>
      </w:r>
      <w:r w:rsidR="00092D8C">
        <w:instrText xml:space="preserve"> SEQ Table \* ARABIC </w:instrText>
      </w:r>
      <w:r w:rsidR="005832B8">
        <w:fldChar w:fldCharType="separate"/>
      </w:r>
      <w:r w:rsidR="00001ED6">
        <w:rPr>
          <w:noProof/>
        </w:rPr>
        <w:t>177</w:t>
      </w:r>
      <w:r w:rsidR="005832B8">
        <w:rPr>
          <w:noProof/>
        </w:rPr>
        <w:fldChar w:fldCharType="end"/>
      </w:r>
      <w:r>
        <w:rPr>
          <w:rFonts w:hint="eastAsia"/>
        </w:rPr>
        <w:t xml:space="preserve"> </w:t>
      </w:r>
      <w:r w:rsidRPr="002F5F3A">
        <w:t>Configuring the Forwarding-Delay Time for a VLAN</w:t>
      </w:r>
      <w:bookmarkEnd w:id="2904"/>
      <w:bookmarkEnd w:id="2905"/>
    </w:p>
    <w:tbl>
      <w:tblPr>
        <w:tblStyle w:val="CLIWide"/>
        <w:tblW w:w="0" w:type="auto"/>
        <w:tblLook w:val="01E0" w:firstRow="1" w:lastRow="1" w:firstColumn="1" w:lastColumn="1" w:noHBand="0" w:noVBand="0"/>
      </w:tblPr>
      <w:tblGrid>
        <w:gridCol w:w="739"/>
        <w:gridCol w:w="2595"/>
        <w:gridCol w:w="4772"/>
      </w:tblGrid>
      <w:tr w:rsidR="00490D42" w:rsidRPr="00C235A5"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2F5F3A" w:rsidRDefault="00490D42" w:rsidP="007D0937">
            <w:pPr>
              <w:pStyle w:val="ac"/>
            </w:pPr>
            <w:r w:rsidRPr="002F5F3A">
              <w:t>Step</w:t>
            </w:r>
          </w:p>
        </w:tc>
        <w:tc>
          <w:tcPr>
            <w:tcW w:w="2595" w:type="dxa"/>
          </w:tcPr>
          <w:p w14:paraId="1A72D517" w14:textId="77777777" w:rsidR="00490D42" w:rsidRPr="002F5F3A" w:rsidRDefault="00490D42" w:rsidP="007D0937">
            <w:pPr>
              <w:wordWrap/>
              <w:ind w:right="20"/>
              <w:rPr>
                <w:b/>
                <w:bCs/>
              </w:rPr>
            </w:pPr>
            <w:r w:rsidRPr="002F5F3A">
              <w:rPr>
                <w:b/>
                <w:bCs/>
              </w:rPr>
              <w:t>Command</w:t>
            </w:r>
          </w:p>
        </w:tc>
        <w:tc>
          <w:tcPr>
            <w:tcW w:w="4772" w:type="dxa"/>
          </w:tcPr>
          <w:p w14:paraId="42658B7A" w14:textId="77777777" w:rsidR="00490D42" w:rsidRPr="002F5F3A" w:rsidRDefault="00490D42" w:rsidP="007D0937">
            <w:pPr>
              <w:wordWrap/>
              <w:ind w:right="20"/>
              <w:rPr>
                <w:b/>
                <w:bCs/>
              </w:rPr>
            </w:pPr>
            <w:r w:rsidRPr="002F5F3A">
              <w:rPr>
                <w:b/>
                <w:bCs/>
              </w:rPr>
              <w:t>Purpose</w:t>
            </w:r>
          </w:p>
        </w:tc>
      </w:tr>
      <w:tr w:rsidR="00490D42" w:rsidRPr="00C235A5" w14:paraId="26E86866" w14:textId="77777777" w:rsidTr="007B0B33">
        <w:tc>
          <w:tcPr>
            <w:tcW w:w="739" w:type="dxa"/>
          </w:tcPr>
          <w:p w14:paraId="630F5055" w14:textId="77777777" w:rsidR="00490D42" w:rsidRPr="002F5F3A" w:rsidRDefault="00490D42" w:rsidP="007D0937">
            <w:pPr>
              <w:wordWrap/>
              <w:ind w:right="20"/>
              <w:rPr>
                <w:b/>
                <w:bCs/>
              </w:rPr>
            </w:pPr>
            <w:r w:rsidRPr="002F5F3A">
              <w:rPr>
                <w:b/>
                <w:bCs/>
              </w:rPr>
              <w:t>Step1</w:t>
            </w:r>
          </w:p>
        </w:tc>
        <w:tc>
          <w:tcPr>
            <w:tcW w:w="2595" w:type="dxa"/>
          </w:tcPr>
          <w:p w14:paraId="5D89B255" w14:textId="77777777" w:rsidR="00490D42" w:rsidRPr="002F5F3A" w:rsidRDefault="00490D42" w:rsidP="007D0937">
            <w:pPr>
              <w:wordWrap/>
              <w:ind w:right="20"/>
            </w:pPr>
            <w:r w:rsidRPr="002F5F3A">
              <w:rPr>
                <w:b/>
                <w:bCs/>
              </w:rPr>
              <w:t>configure terminal</w:t>
            </w:r>
          </w:p>
        </w:tc>
        <w:tc>
          <w:tcPr>
            <w:tcW w:w="4772" w:type="dxa"/>
          </w:tcPr>
          <w:p w14:paraId="068B3E79" w14:textId="77777777" w:rsidR="00490D42" w:rsidRPr="002F5F3A" w:rsidRDefault="00490D42" w:rsidP="007D0937">
            <w:pPr>
              <w:wordWrap/>
              <w:ind w:right="20"/>
            </w:pPr>
            <w:r w:rsidRPr="002F5F3A">
              <w:t>To enter Global configuration mode</w:t>
            </w:r>
          </w:p>
        </w:tc>
      </w:tr>
      <w:tr w:rsidR="00490D42" w:rsidRPr="00C235A5" w14:paraId="68E22827" w14:textId="77777777" w:rsidTr="007B0B33">
        <w:tc>
          <w:tcPr>
            <w:tcW w:w="739" w:type="dxa"/>
          </w:tcPr>
          <w:p w14:paraId="3CF9CCA0" w14:textId="77777777" w:rsidR="00490D42" w:rsidRPr="002F5F3A" w:rsidRDefault="00490D42" w:rsidP="007D0937">
            <w:pPr>
              <w:wordWrap/>
              <w:ind w:right="20"/>
              <w:rPr>
                <w:b/>
                <w:bCs/>
              </w:rPr>
            </w:pPr>
            <w:r w:rsidRPr="002F5F3A">
              <w:rPr>
                <w:b/>
                <w:bCs/>
              </w:rPr>
              <w:t>Step2</w:t>
            </w:r>
          </w:p>
        </w:tc>
        <w:tc>
          <w:tcPr>
            <w:tcW w:w="2595" w:type="dxa"/>
          </w:tcPr>
          <w:p w14:paraId="562BD91C" w14:textId="77777777" w:rsidR="00490D42" w:rsidRPr="002F5F3A" w:rsidRDefault="00490D42" w:rsidP="007D0937">
            <w:pPr>
              <w:wordWrap/>
              <w:ind w:right="20"/>
              <w:rPr>
                <w:b/>
                <w:bCs/>
              </w:rPr>
            </w:pPr>
            <w:r w:rsidRPr="002F5F3A">
              <w:rPr>
                <w:b/>
                <w:bCs/>
              </w:rPr>
              <w:t xml:space="preserve">spanning-tree forward-time </w:t>
            </w:r>
            <w:r w:rsidRPr="002F5F3A">
              <w:rPr>
                <w:i/>
                <w:iCs/>
              </w:rPr>
              <w:t>seconds</w:t>
            </w:r>
          </w:p>
        </w:tc>
        <w:tc>
          <w:tcPr>
            <w:tcW w:w="4772" w:type="dxa"/>
          </w:tcPr>
          <w:p w14:paraId="6B34EFD8" w14:textId="77777777" w:rsidR="00490D42" w:rsidRPr="002F5F3A" w:rsidRDefault="00490D42" w:rsidP="007D0937">
            <w:pPr>
              <w:wordWrap/>
              <w:ind w:right="20"/>
            </w:pPr>
            <w:r w:rsidRPr="002F5F3A">
              <w:t>Seconds range is between 4 and 30. The default is 15.</w:t>
            </w:r>
          </w:p>
        </w:tc>
      </w:tr>
      <w:tr w:rsidR="00490D42" w:rsidRPr="00C235A5" w14:paraId="24B03842" w14:textId="77777777" w:rsidTr="007B0B33">
        <w:tc>
          <w:tcPr>
            <w:tcW w:w="739" w:type="dxa"/>
          </w:tcPr>
          <w:p w14:paraId="472B5595" w14:textId="77777777" w:rsidR="00490D42" w:rsidRPr="002F5F3A" w:rsidRDefault="00490D42" w:rsidP="007D0937">
            <w:pPr>
              <w:wordWrap/>
              <w:ind w:right="20"/>
              <w:rPr>
                <w:b/>
                <w:bCs/>
              </w:rPr>
            </w:pPr>
            <w:r w:rsidRPr="002F5F3A">
              <w:rPr>
                <w:b/>
                <w:bCs/>
              </w:rPr>
              <w:t>Step3</w:t>
            </w:r>
          </w:p>
        </w:tc>
        <w:tc>
          <w:tcPr>
            <w:tcW w:w="2595" w:type="dxa"/>
          </w:tcPr>
          <w:p w14:paraId="647F00CE" w14:textId="77777777" w:rsidR="00490D42" w:rsidRPr="002F5F3A" w:rsidRDefault="00490D42" w:rsidP="007D0937">
            <w:pPr>
              <w:wordWrap/>
              <w:ind w:right="20"/>
              <w:rPr>
                <w:b/>
                <w:bCs/>
              </w:rPr>
            </w:pPr>
            <w:r w:rsidRPr="002F5F3A">
              <w:rPr>
                <w:b/>
                <w:bCs/>
              </w:rPr>
              <w:t>exit</w:t>
            </w:r>
          </w:p>
        </w:tc>
        <w:tc>
          <w:tcPr>
            <w:tcW w:w="4772" w:type="dxa"/>
          </w:tcPr>
          <w:p w14:paraId="774ECA35" w14:textId="77777777" w:rsidR="00490D42" w:rsidRPr="002F5F3A" w:rsidRDefault="00490D42" w:rsidP="007D0937">
            <w:pPr>
              <w:wordWrap/>
              <w:ind w:right="20"/>
            </w:pPr>
            <w:r w:rsidRPr="002F5F3A">
              <w:t>Exit the configuration mode</w:t>
            </w:r>
          </w:p>
        </w:tc>
      </w:tr>
      <w:tr w:rsidR="00490D42" w:rsidRPr="00C235A5" w14:paraId="40EB2146" w14:textId="77777777" w:rsidTr="007B0B33">
        <w:tc>
          <w:tcPr>
            <w:tcW w:w="739" w:type="dxa"/>
          </w:tcPr>
          <w:p w14:paraId="176B1020" w14:textId="77777777" w:rsidR="00490D42" w:rsidRPr="002F5F3A" w:rsidRDefault="00490D42" w:rsidP="007D0937">
            <w:pPr>
              <w:wordWrap/>
              <w:ind w:right="20"/>
              <w:rPr>
                <w:b/>
                <w:bCs/>
              </w:rPr>
            </w:pPr>
            <w:r w:rsidRPr="002F5F3A">
              <w:rPr>
                <w:b/>
                <w:bCs/>
              </w:rPr>
              <w:t>Step4</w:t>
            </w:r>
          </w:p>
        </w:tc>
        <w:tc>
          <w:tcPr>
            <w:tcW w:w="2595" w:type="dxa"/>
          </w:tcPr>
          <w:p w14:paraId="01564E6E" w14:textId="77777777" w:rsidR="00490D42" w:rsidRPr="002F5F3A" w:rsidRDefault="00490D42" w:rsidP="007D0937">
            <w:pPr>
              <w:wordWrap/>
              <w:ind w:right="20"/>
              <w:rPr>
                <w:b/>
                <w:bCs/>
              </w:rPr>
            </w:pPr>
            <w:r w:rsidRPr="002F5F3A">
              <w:rPr>
                <w:b/>
                <w:bCs/>
              </w:rPr>
              <w:t xml:space="preserve">show spanning-tree </w:t>
            </w:r>
          </w:p>
        </w:tc>
        <w:tc>
          <w:tcPr>
            <w:tcW w:w="4772" w:type="dxa"/>
          </w:tcPr>
          <w:p w14:paraId="670B8B47" w14:textId="77777777" w:rsidR="00490D42" w:rsidRPr="002F5F3A" w:rsidRDefault="00490D42" w:rsidP="007D0937">
            <w:pPr>
              <w:wordWrap/>
              <w:ind w:right="20"/>
            </w:pPr>
            <w:r w:rsidRPr="002F5F3A">
              <w:t>To check the setting</w:t>
            </w:r>
          </w:p>
        </w:tc>
      </w:tr>
      <w:tr w:rsidR="007B0B33" w:rsidRPr="00C235A5" w14:paraId="62E90F6A" w14:textId="77777777" w:rsidTr="007B0B33">
        <w:tc>
          <w:tcPr>
            <w:tcW w:w="739" w:type="dxa"/>
          </w:tcPr>
          <w:p w14:paraId="176850C0" w14:textId="77777777" w:rsidR="007B0B33" w:rsidRPr="001E30E4" w:rsidRDefault="007B0B33" w:rsidP="007D0937">
            <w:pPr>
              <w:ind w:right="20"/>
              <w:rPr>
                <w:b/>
                <w:bCs/>
              </w:rPr>
            </w:pPr>
            <w:r w:rsidRPr="001E30E4">
              <w:rPr>
                <w:b/>
                <w:bCs/>
              </w:rPr>
              <w:t>Step5</w:t>
            </w:r>
          </w:p>
        </w:tc>
        <w:tc>
          <w:tcPr>
            <w:tcW w:w="2595" w:type="dxa"/>
          </w:tcPr>
          <w:p w14:paraId="17EE92D2" w14:textId="77777777" w:rsidR="007B0B33" w:rsidRPr="001E30E4" w:rsidRDefault="007B0B33" w:rsidP="007D0937">
            <w:pPr>
              <w:ind w:right="20"/>
              <w:jc w:val="left"/>
              <w:rPr>
                <w:b/>
                <w:bCs/>
              </w:rPr>
            </w:pPr>
            <w:r w:rsidRPr="001E30E4">
              <w:rPr>
                <w:b/>
                <w:bCs/>
              </w:rPr>
              <w:t>copy running-config startup-config</w:t>
            </w:r>
          </w:p>
        </w:tc>
        <w:tc>
          <w:tcPr>
            <w:tcW w:w="4772" w:type="dxa"/>
          </w:tcPr>
          <w:p w14:paraId="36833730" w14:textId="77777777" w:rsidR="007B0B33" w:rsidRPr="001E30E4" w:rsidRDefault="007B0B33" w:rsidP="007D0937">
            <w:pPr>
              <w:ind w:right="20"/>
            </w:pPr>
            <w:r w:rsidRPr="001E30E4">
              <w:t>(</w:t>
            </w:r>
            <w:r>
              <w:rPr>
                <w:rFonts w:hint="eastAsia"/>
              </w:rPr>
              <w:t>optional</w:t>
            </w:r>
            <w:r w:rsidRPr="001E30E4">
              <w:t xml:space="preserve">) </w:t>
            </w:r>
            <w:r>
              <w:rPr>
                <w:rFonts w:hint="eastAsia"/>
              </w:rPr>
              <w:t>S</w:t>
            </w:r>
            <w:r>
              <w:t>ave the new</w:t>
            </w:r>
            <w:r w:rsidRPr="001E30E4">
              <w:t xml:space="preserve"> configuration.</w:t>
            </w:r>
          </w:p>
        </w:tc>
      </w:tr>
    </w:tbl>
    <w:p w14:paraId="220153B0"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forward-time</w:t>
      </w:r>
      <w:r w:rsidRPr="002F5F3A">
        <w:t xml:space="preserve">. </w:t>
      </w:r>
    </w:p>
    <w:p w14:paraId="27F45C48" w14:textId="77777777" w:rsidR="00490D42" w:rsidRPr="002F5F3A"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261"/>
      </w:tblGrid>
      <w:tr w:rsidR="00D4405C" w:rsidRPr="00D4405C" w14:paraId="61B37B48" w14:textId="77777777" w:rsidTr="00D4405C">
        <w:tc>
          <w:tcPr>
            <w:tcW w:w="10118" w:type="dxa"/>
          </w:tcPr>
          <w:p w14:paraId="64850BB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F1FA2AE" w14:textId="77777777" w:rsidR="00D4405C" w:rsidRPr="00D4405C" w:rsidRDefault="00D4405C" w:rsidP="007D0937">
            <w:pPr>
              <w:pStyle w:val="HTML"/>
              <w:autoSpaceDE w:val="0"/>
              <w:autoSpaceDN w:val="0"/>
              <w:ind w:right="20"/>
              <w:rPr>
                <w:rFonts w:ascii="Courier New" w:eastAsia="굴림" w:cs="Courier New"/>
                <w:kern w:val="2"/>
                <w:szCs w:val="24"/>
              </w:rPr>
            </w:pPr>
          </w:p>
          <w:p w14:paraId="5BB0CB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874E80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7F602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23D8226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35ACFF5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48CCADB5" w14:textId="77777777" w:rsidR="00D4405C" w:rsidRPr="00D4405C" w:rsidRDefault="00D4405C" w:rsidP="007D0937">
            <w:pPr>
              <w:pStyle w:val="HTML"/>
              <w:autoSpaceDE w:val="0"/>
              <w:autoSpaceDN w:val="0"/>
              <w:ind w:right="20"/>
              <w:rPr>
                <w:rFonts w:ascii="Courier New" w:eastAsia="굴림" w:cs="Courier New"/>
                <w:kern w:val="2"/>
                <w:szCs w:val="24"/>
              </w:rPr>
            </w:pPr>
          </w:p>
          <w:p w14:paraId="6F30D15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3EDB051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735F162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21E1A4F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68838168" w14:textId="77777777" w:rsidR="00D4405C" w:rsidRPr="00D4405C" w:rsidRDefault="00D4405C" w:rsidP="007D0937">
            <w:pPr>
              <w:pStyle w:val="HTML"/>
              <w:autoSpaceDE w:val="0"/>
              <w:autoSpaceDN w:val="0"/>
              <w:ind w:right="20"/>
              <w:rPr>
                <w:rFonts w:ascii="Courier New" w:eastAsia="굴림" w:cs="Courier New"/>
                <w:kern w:val="2"/>
                <w:szCs w:val="24"/>
              </w:rPr>
            </w:pPr>
          </w:p>
          <w:p w14:paraId="18086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15EB2DD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7A4A23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0930F39D" w14:textId="77777777" w:rsidR="00D4405C" w:rsidRPr="00D4405C" w:rsidRDefault="00D4405C" w:rsidP="007D0937">
            <w:pPr>
              <w:pStyle w:val="HTML"/>
              <w:autoSpaceDE w:val="0"/>
              <w:autoSpaceDN w:val="0"/>
              <w:ind w:right="20"/>
              <w:rPr>
                <w:rFonts w:ascii="Courier New" w:eastAsia="굴림" w:cs="Courier New"/>
                <w:kern w:val="2"/>
                <w:szCs w:val="24"/>
              </w:rPr>
            </w:pPr>
          </w:p>
          <w:p w14:paraId="35FE81D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7FC6CFBE" w14:textId="77777777" w:rsidR="00D4405C" w:rsidRPr="00D4405C" w:rsidRDefault="00D4405C" w:rsidP="007D0937">
            <w:pPr>
              <w:pStyle w:val="HTML"/>
              <w:autoSpaceDE w:val="0"/>
              <w:autoSpaceDN w:val="0"/>
              <w:ind w:right="20"/>
              <w:rPr>
                <w:rFonts w:ascii="Courier New" w:eastAsia="굴림" w:cs="Courier New"/>
                <w:kern w:val="2"/>
                <w:szCs w:val="24"/>
              </w:rPr>
            </w:pPr>
          </w:p>
          <w:p w14:paraId="091C9B4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spanning-tree forward-time 20</w:t>
            </w:r>
          </w:p>
          <w:p w14:paraId="297E5C0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6F9DFCF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1AFF84CD" w14:textId="77777777" w:rsidR="00D4405C" w:rsidRPr="00D4405C" w:rsidRDefault="00D4405C" w:rsidP="007D0937">
            <w:pPr>
              <w:pStyle w:val="HTML"/>
              <w:autoSpaceDE w:val="0"/>
              <w:autoSpaceDN w:val="0"/>
              <w:ind w:right="20"/>
              <w:rPr>
                <w:rFonts w:ascii="Courier New" w:eastAsia="굴림" w:cs="Courier New"/>
                <w:kern w:val="2"/>
                <w:szCs w:val="24"/>
              </w:rPr>
            </w:pPr>
          </w:p>
          <w:p w14:paraId="57966EE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412AA516"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1C0C03CD"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3FA9BE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103BAAE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20 sec</w:t>
            </w:r>
          </w:p>
          <w:p w14:paraId="5C178242" w14:textId="77777777" w:rsidR="00D4405C" w:rsidRPr="00D4405C" w:rsidRDefault="00D4405C" w:rsidP="007D0937">
            <w:pPr>
              <w:pStyle w:val="HTML"/>
              <w:autoSpaceDE w:val="0"/>
              <w:autoSpaceDN w:val="0"/>
              <w:ind w:right="20"/>
              <w:rPr>
                <w:rFonts w:ascii="Courier New" w:eastAsia="굴림" w:cs="Courier New"/>
                <w:kern w:val="2"/>
                <w:szCs w:val="24"/>
              </w:rPr>
            </w:pPr>
          </w:p>
          <w:p w14:paraId="0CECF5D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79A121F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35A0ABD1"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20</w:t>
            </w:r>
            <w:r w:rsidRPr="00D4405C">
              <w:rPr>
                <w:rFonts w:ascii="Courier New" w:eastAsia="굴림" w:cs="Courier New"/>
                <w:kern w:val="2"/>
                <w:szCs w:val="24"/>
              </w:rPr>
              <w:t xml:space="preserve"> sec</w:t>
            </w:r>
          </w:p>
          <w:p w14:paraId="6FEC357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3CCB79A" w14:textId="77777777" w:rsidR="00D4405C" w:rsidRPr="00D4405C" w:rsidRDefault="00D4405C" w:rsidP="007D0937">
            <w:pPr>
              <w:pStyle w:val="HTML"/>
              <w:autoSpaceDE w:val="0"/>
              <w:autoSpaceDN w:val="0"/>
              <w:ind w:right="20"/>
              <w:rPr>
                <w:rFonts w:ascii="Courier New" w:eastAsia="굴림" w:cs="Courier New"/>
                <w:kern w:val="2"/>
                <w:szCs w:val="24"/>
              </w:rPr>
            </w:pPr>
          </w:p>
          <w:p w14:paraId="6FAC7BF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471C979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2EF01BD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4C69432D" w14:textId="77777777" w:rsidR="00D4405C" w:rsidRPr="00D4405C" w:rsidRDefault="00D4405C" w:rsidP="007D0937">
            <w:pPr>
              <w:pStyle w:val="HTML"/>
              <w:autoSpaceDE w:val="0"/>
              <w:autoSpaceDN w:val="0"/>
              <w:ind w:right="20"/>
              <w:rPr>
                <w:rFonts w:ascii="Courier New" w:eastAsia="굴림" w:cs="Courier New"/>
                <w:kern w:val="2"/>
                <w:szCs w:val="24"/>
              </w:rPr>
            </w:pPr>
          </w:p>
          <w:p w14:paraId="7D42EC09"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14:paraId="0B661B8B" w14:textId="77777777" w:rsidR="00D4405C" w:rsidRPr="00D4405C" w:rsidRDefault="00D4405C" w:rsidP="007D0937">
            <w:pPr>
              <w:pStyle w:val="HTML"/>
              <w:autoSpaceDE w:val="0"/>
              <w:autoSpaceDN w:val="0"/>
              <w:ind w:right="20"/>
              <w:rPr>
                <w:rFonts w:ascii="Courier New" w:eastAsia="굴림" w:cs="Courier New"/>
                <w:kern w:val="2"/>
                <w:szCs w:val="24"/>
              </w:rPr>
            </w:pPr>
          </w:p>
          <w:p w14:paraId="673B6A2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no spanning-tree forward-time</w:t>
            </w:r>
            <w:r w:rsidRPr="00D4405C">
              <w:rPr>
                <w:rFonts w:ascii="Courier New" w:eastAsia="굴림" w:cs="Courier New"/>
                <w:kern w:val="2"/>
                <w:szCs w:val="24"/>
              </w:rPr>
              <w:t xml:space="preserve"> </w:t>
            </w:r>
          </w:p>
          <w:p w14:paraId="6D643F0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14:paraId="39D28F63"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14:paraId="5DD3AA72" w14:textId="77777777" w:rsidR="00D4405C" w:rsidRPr="00D4405C" w:rsidRDefault="00D4405C" w:rsidP="007D0937">
            <w:pPr>
              <w:pStyle w:val="HTML"/>
              <w:autoSpaceDE w:val="0"/>
              <w:autoSpaceDN w:val="0"/>
              <w:ind w:right="20"/>
              <w:rPr>
                <w:rFonts w:ascii="Courier New" w:eastAsia="굴림" w:cs="Courier New"/>
                <w:kern w:val="2"/>
                <w:szCs w:val="24"/>
              </w:rPr>
            </w:pPr>
          </w:p>
          <w:p w14:paraId="1C3EBD52"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14:paraId="2DF1A777"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14:paraId="2AB24E4F"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1572EA8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14:paraId="749B9E2B"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14:paraId="110FDE1F" w14:textId="77777777" w:rsidR="00D4405C" w:rsidRPr="00D4405C" w:rsidRDefault="00D4405C" w:rsidP="007D0937">
            <w:pPr>
              <w:pStyle w:val="HTML"/>
              <w:autoSpaceDE w:val="0"/>
              <w:autoSpaceDN w:val="0"/>
              <w:ind w:right="20"/>
              <w:rPr>
                <w:rFonts w:ascii="Courier New" w:eastAsia="굴림" w:cs="Courier New"/>
                <w:kern w:val="2"/>
                <w:szCs w:val="24"/>
              </w:rPr>
            </w:pPr>
          </w:p>
          <w:p w14:paraId="28C9008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14:paraId="4226673A"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14:paraId="565305A5"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15</w:t>
            </w:r>
            <w:r w:rsidRPr="00D4405C">
              <w:rPr>
                <w:rFonts w:ascii="Courier New" w:eastAsia="굴림" w:cs="Courier New"/>
                <w:kern w:val="2"/>
                <w:szCs w:val="24"/>
              </w:rPr>
              <w:t xml:space="preserve"> sec</w:t>
            </w:r>
          </w:p>
          <w:p w14:paraId="4A0C622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14:paraId="581E82DA" w14:textId="77777777" w:rsidR="00D4405C" w:rsidRPr="00D4405C" w:rsidRDefault="00D4405C" w:rsidP="007D0937">
            <w:pPr>
              <w:pStyle w:val="HTML"/>
              <w:autoSpaceDE w:val="0"/>
              <w:autoSpaceDN w:val="0"/>
              <w:ind w:right="20"/>
              <w:rPr>
                <w:rFonts w:ascii="Courier New" w:eastAsia="굴림" w:cs="Courier New"/>
                <w:kern w:val="2"/>
                <w:szCs w:val="24"/>
              </w:rPr>
            </w:pPr>
          </w:p>
          <w:p w14:paraId="258EDBBC"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14:paraId="74907C68"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14:paraId="66019C10"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14:paraId="66CCFC6F" w14:textId="77777777" w:rsidR="00D4405C" w:rsidRPr="00D4405C" w:rsidRDefault="00D4405C" w:rsidP="007D0937">
            <w:pPr>
              <w:pStyle w:val="HTML"/>
              <w:autoSpaceDE w:val="0"/>
              <w:autoSpaceDN w:val="0"/>
              <w:ind w:right="20"/>
              <w:rPr>
                <w:rFonts w:ascii="Courier New" w:eastAsia="굴림" w:cs="Courier New"/>
                <w:kern w:val="2"/>
                <w:szCs w:val="24"/>
              </w:rPr>
            </w:pPr>
          </w:p>
          <w:p w14:paraId="60FD1A5E" w14:textId="77777777"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14:paraId="68E98580" w14:textId="77777777" w:rsidR="00D4405C" w:rsidRPr="00D4405C" w:rsidRDefault="00D4405C" w:rsidP="007D0937">
            <w:pPr>
              <w:wordWrap/>
              <w:adjustRightInd w:val="0"/>
              <w:ind w:right="20"/>
              <w:rPr>
                <w:rFonts w:ascii="Courier New" w:eastAsia="굴림" w:hAnsi="Courier New" w:cs="Courier New"/>
                <w:kern w:val="0"/>
              </w:rPr>
            </w:pPr>
          </w:p>
        </w:tc>
      </w:tr>
    </w:tbl>
    <w:p w14:paraId="3D8D55B1" w14:textId="77777777" w:rsidR="00490D42" w:rsidRDefault="00490D42" w:rsidP="007D0937">
      <w:pPr>
        <w:wordWrap/>
        <w:adjustRightInd w:val="0"/>
        <w:ind w:right="20"/>
        <w:rPr>
          <w:rFonts w:ascii="굴림" w:eastAsia="굴림" w:hAnsi="굴림" w:cs="굴림"/>
          <w:kern w:val="0"/>
        </w:rPr>
      </w:pPr>
    </w:p>
    <w:p w14:paraId="721D4DA6" w14:textId="77777777" w:rsidR="00490D42" w:rsidRPr="005A7B62" w:rsidRDefault="00490D42" w:rsidP="007D0937">
      <w:pPr>
        <w:pStyle w:val="3"/>
        <w:ind w:left="0" w:right="20"/>
      </w:pPr>
      <w:bookmarkStart w:id="2906" w:name="_Toc363228598"/>
      <w:bookmarkStart w:id="2907" w:name="_Toc252889024"/>
      <w:bookmarkStart w:id="2908" w:name="_Toc277779566"/>
      <w:bookmarkStart w:id="2909" w:name="_Toc363228599"/>
      <w:bookmarkStart w:id="2910" w:name="_Toc444695157"/>
      <w:r w:rsidRPr="00C235A5">
        <w:t>Configuring the Maximum-Aging Time for a VLAN</w:t>
      </w:r>
      <w:bookmarkEnd w:id="2906"/>
      <w:bookmarkEnd w:id="2907"/>
      <w:bookmarkEnd w:id="2908"/>
      <w:bookmarkEnd w:id="2909"/>
      <w:bookmarkEnd w:id="2910"/>
    </w:p>
    <w:p w14:paraId="6938DE26" w14:textId="77777777" w:rsidR="00490D42" w:rsidRDefault="00490D42" w:rsidP="007D0937">
      <w:pPr>
        <w:pStyle w:val="a3"/>
        <w:ind w:left="0" w:right="20"/>
      </w:pPr>
      <w:r w:rsidRPr="002F5F3A">
        <w:t>To configure the maximum-aging time, perform the follow ing the procedure:</w:t>
      </w:r>
    </w:p>
    <w:p w14:paraId="45AF59F5" w14:textId="77777777" w:rsidR="005A7B62" w:rsidRPr="00C235A5" w:rsidRDefault="005A7B62" w:rsidP="007D0937">
      <w:pPr>
        <w:pStyle w:val="afffff3"/>
        <w:ind w:left="0" w:right="20"/>
        <w:rPr>
          <w:rFonts w:ascii="굴림" w:eastAsia="굴림" w:hAnsi="굴림"/>
        </w:rPr>
      </w:pPr>
      <w:bookmarkStart w:id="2911" w:name="_Toc391575320"/>
      <w:r>
        <w:t xml:space="preserve">Table </w:t>
      </w:r>
      <w:r w:rsidR="005832B8">
        <w:fldChar w:fldCharType="begin"/>
      </w:r>
      <w:r w:rsidR="00092D8C">
        <w:instrText xml:space="preserve"> SEQ Table \* ARABIC </w:instrText>
      </w:r>
      <w:r w:rsidR="005832B8">
        <w:fldChar w:fldCharType="separate"/>
      </w:r>
      <w:r w:rsidR="00001ED6">
        <w:rPr>
          <w:noProof/>
        </w:rPr>
        <w:t>178</w:t>
      </w:r>
      <w:r w:rsidR="005832B8">
        <w:rPr>
          <w:noProof/>
        </w:rPr>
        <w:fldChar w:fldCharType="end"/>
      </w:r>
      <w:r>
        <w:rPr>
          <w:rFonts w:hint="eastAsia"/>
        </w:rPr>
        <w:t xml:space="preserve"> </w:t>
      </w:r>
      <w:r w:rsidRPr="002F5F3A">
        <w:t>Configuring the Maximum-Aging Time for a VLAN</w:t>
      </w:r>
      <w:bookmarkEnd w:id="2911"/>
    </w:p>
    <w:tbl>
      <w:tblPr>
        <w:tblStyle w:val="CLIWide"/>
        <w:tblW w:w="0" w:type="auto"/>
        <w:tblLook w:val="01E0" w:firstRow="1" w:lastRow="1" w:firstColumn="1" w:lastColumn="1" w:noHBand="0" w:noVBand="0"/>
      </w:tblPr>
      <w:tblGrid>
        <w:gridCol w:w="739"/>
        <w:gridCol w:w="2611"/>
        <w:gridCol w:w="4798"/>
      </w:tblGrid>
      <w:tr w:rsidR="00490D42" w:rsidRPr="00C235A5"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2F5F3A" w:rsidRDefault="00490D42" w:rsidP="007D0937">
            <w:pPr>
              <w:pStyle w:val="ac"/>
            </w:pPr>
            <w:r w:rsidRPr="002F5F3A">
              <w:t>Step</w:t>
            </w:r>
          </w:p>
        </w:tc>
        <w:tc>
          <w:tcPr>
            <w:tcW w:w="2671" w:type="dxa"/>
          </w:tcPr>
          <w:p w14:paraId="671EE199" w14:textId="77777777" w:rsidR="00490D42" w:rsidRPr="002F5F3A" w:rsidRDefault="00490D42" w:rsidP="007D0937">
            <w:pPr>
              <w:wordWrap/>
              <w:ind w:right="20"/>
              <w:rPr>
                <w:b/>
                <w:bCs/>
              </w:rPr>
            </w:pPr>
            <w:r w:rsidRPr="002F5F3A">
              <w:rPr>
                <w:b/>
                <w:bCs/>
              </w:rPr>
              <w:t>Command</w:t>
            </w:r>
          </w:p>
        </w:tc>
        <w:tc>
          <w:tcPr>
            <w:tcW w:w="4951" w:type="dxa"/>
          </w:tcPr>
          <w:p w14:paraId="26C1A8FD" w14:textId="77777777" w:rsidR="00490D42" w:rsidRPr="002F5F3A" w:rsidRDefault="00490D42" w:rsidP="007D0937">
            <w:pPr>
              <w:wordWrap/>
              <w:ind w:right="20"/>
              <w:rPr>
                <w:b/>
                <w:bCs/>
              </w:rPr>
            </w:pPr>
            <w:r w:rsidRPr="002F5F3A">
              <w:rPr>
                <w:b/>
                <w:bCs/>
              </w:rPr>
              <w:t>Purpose</w:t>
            </w:r>
          </w:p>
        </w:tc>
      </w:tr>
      <w:tr w:rsidR="00490D42" w:rsidRPr="00C235A5" w14:paraId="3A60D139" w14:textId="77777777" w:rsidTr="000C60DF">
        <w:tc>
          <w:tcPr>
            <w:tcW w:w="740" w:type="dxa"/>
          </w:tcPr>
          <w:p w14:paraId="41571C51" w14:textId="77777777" w:rsidR="00490D42" w:rsidRPr="002F5F3A" w:rsidRDefault="00490D42" w:rsidP="007D0937">
            <w:pPr>
              <w:wordWrap/>
              <w:ind w:right="20"/>
              <w:rPr>
                <w:b/>
                <w:bCs/>
              </w:rPr>
            </w:pPr>
            <w:r w:rsidRPr="002F5F3A">
              <w:rPr>
                <w:b/>
                <w:bCs/>
              </w:rPr>
              <w:t>Step1</w:t>
            </w:r>
          </w:p>
        </w:tc>
        <w:tc>
          <w:tcPr>
            <w:tcW w:w="2671" w:type="dxa"/>
          </w:tcPr>
          <w:p w14:paraId="45E614BC" w14:textId="77777777" w:rsidR="00490D42" w:rsidRPr="002F5F3A" w:rsidRDefault="00490D42" w:rsidP="007D0937">
            <w:pPr>
              <w:wordWrap/>
              <w:ind w:right="20"/>
            </w:pPr>
            <w:r w:rsidRPr="002F5F3A">
              <w:rPr>
                <w:b/>
                <w:bCs/>
              </w:rPr>
              <w:t>configure terminal</w:t>
            </w:r>
          </w:p>
        </w:tc>
        <w:tc>
          <w:tcPr>
            <w:tcW w:w="4951" w:type="dxa"/>
          </w:tcPr>
          <w:p w14:paraId="26B64AD0" w14:textId="77777777" w:rsidR="00490D42" w:rsidRPr="002F5F3A" w:rsidRDefault="00490D42" w:rsidP="007D0937">
            <w:pPr>
              <w:wordWrap/>
              <w:ind w:right="20"/>
            </w:pPr>
            <w:r w:rsidRPr="002F5F3A">
              <w:t>Enters global configuration mode</w:t>
            </w:r>
          </w:p>
        </w:tc>
      </w:tr>
      <w:tr w:rsidR="00490D42" w:rsidRPr="00C235A5" w14:paraId="17D50375" w14:textId="77777777" w:rsidTr="000C60DF">
        <w:tc>
          <w:tcPr>
            <w:tcW w:w="740" w:type="dxa"/>
          </w:tcPr>
          <w:p w14:paraId="2F47525F" w14:textId="77777777" w:rsidR="00490D42" w:rsidRPr="002F5F3A" w:rsidRDefault="00490D42" w:rsidP="007D0937">
            <w:pPr>
              <w:wordWrap/>
              <w:ind w:right="20"/>
              <w:rPr>
                <w:b/>
                <w:bCs/>
              </w:rPr>
            </w:pPr>
            <w:r w:rsidRPr="002F5F3A">
              <w:rPr>
                <w:b/>
                <w:bCs/>
              </w:rPr>
              <w:t>Step2</w:t>
            </w:r>
          </w:p>
        </w:tc>
        <w:tc>
          <w:tcPr>
            <w:tcW w:w="2671" w:type="dxa"/>
          </w:tcPr>
          <w:p w14:paraId="5E2FD81B" w14:textId="77777777" w:rsidR="00490D42" w:rsidRPr="002F5F3A" w:rsidRDefault="00490D42" w:rsidP="007D0937">
            <w:pPr>
              <w:wordWrap/>
              <w:ind w:right="20"/>
              <w:rPr>
                <w:b/>
                <w:bCs/>
              </w:rPr>
            </w:pPr>
            <w:r w:rsidRPr="002F5F3A">
              <w:rPr>
                <w:b/>
                <w:bCs/>
              </w:rPr>
              <w:t>spanning-tree max-age</w:t>
            </w:r>
          </w:p>
          <w:p w14:paraId="6C827C97" w14:textId="77777777" w:rsidR="00490D42" w:rsidRPr="002F5F3A" w:rsidRDefault="00490D42" w:rsidP="007D0937">
            <w:pPr>
              <w:wordWrap/>
              <w:ind w:right="20"/>
              <w:rPr>
                <w:b/>
                <w:bCs/>
              </w:rPr>
            </w:pPr>
            <w:r w:rsidRPr="002F5F3A">
              <w:rPr>
                <w:i/>
                <w:iCs/>
              </w:rPr>
              <w:t>seconds</w:t>
            </w:r>
          </w:p>
        </w:tc>
        <w:tc>
          <w:tcPr>
            <w:tcW w:w="4951" w:type="dxa"/>
          </w:tcPr>
          <w:p w14:paraId="64F2A590" w14:textId="77777777" w:rsidR="00490D42" w:rsidRPr="002F5F3A" w:rsidRDefault="00490D42" w:rsidP="007D0937">
            <w:pPr>
              <w:wordWrap/>
              <w:ind w:right="20"/>
            </w:pPr>
            <w:r w:rsidRPr="002F5F3A">
              <w:t>Sets maximum-aging time</w:t>
            </w:r>
          </w:p>
          <w:p w14:paraId="4BC67721" w14:textId="77777777" w:rsidR="00490D42" w:rsidRPr="002F5F3A" w:rsidRDefault="00490D42" w:rsidP="007D0937">
            <w:pPr>
              <w:pStyle w:val="RanTable"/>
              <w:ind w:left="0" w:right="20"/>
            </w:pPr>
            <w:r w:rsidRPr="002F5F3A">
              <w:rPr>
                <w:kern w:val="0"/>
              </w:rPr>
              <w:t>Seconds range is between 6 and</w:t>
            </w:r>
            <w:r w:rsidRPr="002F5F3A">
              <w:rPr>
                <w:rFonts w:hint="eastAsia"/>
                <w:kern w:val="0"/>
              </w:rPr>
              <w:t xml:space="preserve"> 4</w:t>
            </w:r>
            <w:r w:rsidRPr="002F5F3A">
              <w:rPr>
                <w:kern w:val="0"/>
              </w:rPr>
              <w:t>0. The default is 20.</w:t>
            </w:r>
          </w:p>
        </w:tc>
      </w:tr>
      <w:tr w:rsidR="00490D42" w:rsidRPr="00C235A5" w14:paraId="4538522C" w14:textId="77777777" w:rsidTr="000C60DF">
        <w:tc>
          <w:tcPr>
            <w:tcW w:w="740" w:type="dxa"/>
          </w:tcPr>
          <w:p w14:paraId="61F26A81" w14:textId="77777777" w:rsidR="00490D42" w:rsidRPr="002F5F3A" w:rsidRDefault="00490D42" w:rsidP="007D0937">
            <w:pPr>
              <w:wordWrap/>
              <w:ind w:right="20"/>
              <w:rPr>
                <w:b/>
                <w:bCs/>
              </w:rPr>
            </w:pPr>
            <w:r w:rsidRPr="002F5F3A">
              <w:rPr>
                <w:b/>
                <w:bCs/>
              </w:rPr>
              <w:t>Step3</w:t>
            </w:r>
          </w:p>
        </w:tc>
        <w:tc>
          <w:tcPr>
            <w:tcW w:w="2671" w:type="dxa"/>
          </w:tcPr>
          <w:p w14:paraId="2BECD040" w14:textId="77777777" w:rsidR="00490D42" w:rsidRPr="002F5F3A" w:rsidRDefault="00490D42" w:rsidP="007D0937">
            <w:pPr>
              <w:wordWrap/>
              <w:ind w:right="20"/>
              <w:rPr>
                <w:b/>
                <w:bCs/>
              </w:rPr>
            </w:pPr>
            <w:r w:rsidRPr="002F5F3A">
              <w:rPr>
                <w:b/>
                <w:bCs/>
              </w:rPr>
              <w:t>exit</w:t>
            </w:r>
          </w:p>
        </w:tc>
        <w:tc>
          <w:tcPr>
            <w:tcW w:w="4951" w:type="dxa"/>
          </w:tcPr>
          <w:p w14:paraId="36FDE49E" w14:textId="77777777" w:rsidR="00490D42" w:rsidRPr="002F5F3A" w:rsidRDefault="00490D42" w:rsidP="007D0937">
            <w:pPr>
              <w:wordWrap/>
              <w:ind w:right="20"/>
            </w:pPr>
            <w:r w:rsidRPr="002F5F3A">
              <w:t xml:space="preserve">Returns to </w:t>
            </w:r>
            <w:r w:rsidR="00221294">
              <w:t>Privileged</w:t>
            </w:r>
            <w:r w:rsidRPr="002F5F3A">
              <w:t xml:space="preserve"> mode</w:t>
            </w:r>
          </w:p>
        </w:tc>
      </w:tr>
      <w:tr w:rsidR="00490D42" w:rsidRPr="00C235A5" w14:paraId="6C268AEC" w14:textId="77777777" w:rsidTr="000C60DF">
        <w:tc>
          <w:tcPr>
            <w:tcW w:w="740" w:type="dxa"/>
          </w:tcPr>
          <w:p w14:paraId="1CB5347C" w14:textId="77777777" w:rsidR="00490D42" w:rsidRPr="002F5F3A" w:rsidRDefault="00490D42" w:rsidP="007D0937">
            <w:pPr>
              <w:wordWrap/>
              <w:ind w:right="20"/>
              <w:rPr>
                <w:b/>
                <w:bCs/>
              </w:rPr>
            </w:pPr>
            <w:r w:rsidRPr="002F5F3A">
              <w:rPr>
                <w:b/>
                <w:bCs/>
              </w:rPr>
              <w:t>Step4</w:t>
            </w:r>
          </w:p>
        </w:tc>
        <w:tc>
          <w:tcPr>
            <w:tcW w:w="2671" w:type="dxa"/>
          </w:tcPr>
          <w:p w14:paraId="6EAB2BFF" w14:textId="77777777" w:rsidR="00490D42" w:rsidRPr="002F5F3A" w:rsidRDefault="00490D42" w:rsidP="007D0937">
            <w:pPr>
              <w:wordWrap/>
              <w:ind w:right="20"/>
              <w:jc w:val="left"/>
              <w:rPr>
                <w:b/>
                <w:bCs/>
              </w:rPr>
            </w:pPr>
            <w:r w:rsidRPr="002F5F3A">
              <w:rPr>
                <w:b/>
                <w:bCs/>
              </w:rPr>
              <w:t xml:space="preserve">show spanning-tree </w:t>
            </w:r>
          </w:p>
        </w:tc>
        <w:tc>
          <w:tcPr>
            <w:tcW w:w="4951" w:type="dxa"/>
          </w:tcPr>
          <w:p w14:paraId="37C3C342" w14:textId="77777777" w:rsidR="00490D42" w:rsidRPr="002F5F3A" w:rsidRDefault="00490D42" w:rsidP="007D0937">
            <w:pPr>
              <w:wordWrap/>
              <w:ind w:right="20"/>
            </w:pPr>
            <w:r w:rsidRPr="002F5F3A">
              <w:t>Checks the setting</w:t>
            </w:r>
          </w:p>
        </w:tc>
      </w:tr>
      <w:tr w:rsidR="00490D42" w:rsidRPr="00C235A5" w14:paraId="7DF1AB8C" w14:textId="77777777" w:rsidTr="000C60DF">
        <w:tc>
          <w:tcPr>
            <w:tcW w:w="740" w:type="dxa"/>
          </w:tcPr>
          <w:p w14:paraId="1DAC78AC" w14:textId="77777777" w:rsidR="00490D42" w:rsidRPr="002F5F3A" w:rsidRDefault="00490D42" w:rsidP="007D0937">
            <w:pPr>
              <w:wordWrap/>
              <w:ind w:right="20"/>
              <w:rPr>
                <w:b/>
                <w:bCs/>
              </w:rPr>
            </w:pPr>
            <w:r w:rsidRPr="002F5F3A">
              <w:rPr>
                <w:b/>
                <w:bCs/>
              </w:rPr>
              <w:t>Step5</w:t>
            </w:r>
          </w:p>
        </w:tc>
        <w:tc>
          <w:tcPr>
            <w:tcW w:w="2671" w:type="dxa"/>
          </w:tcPr>
          <w:p w14:paraId="7C9E188D"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5820D0A8" w14:textId="77777777" w:rsidR="00490D42" w:rsidRPr="002F5F3A" w:rsidRDefault="00490D42" w:rsidP="007D0937">
            <w:pPr>
              <w:wordWrap/>
              <w:ind w:right="20"/>
            </w:pPr>
            <w:r w:rsidRPr="002F5F3A">
              <w:t>Save settings in the configuration file (optional).</w:t>
            </w:r>
          </w:p>
        </w:tc>
      </w:tr>
    </w:tbl>
    <w:p w14:paraId="3B4F16FE" w14:textId="77777777"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max-age</w:t>
      </w:r>
      <w:r w:rsidRPr="002F5F3A">
        <w:t xml:space="preserve">. </w:t>
      </w:r>
    </w:p>
    <w:p w14:paraId="6431CEEF" w14:textId="77777777" w:rsidR="00490D42"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261"/>
      </w:tblGrid>
      <w:tr w:rsidR="00D4405C" w:rsidRPr="00D4405C" w14:paraId="6AE0148F" w14:textId="77777777" w:rsidTr="00D4405C">
        <w:tc>
          <w:tcPr>
            <w:tcW w:w="10118" w:type="dxa"/>
          </w:tcPr>
          <w:p w14:paraId="65DC9DA9" w14:textId="77777777" w:rsidR="00D4405C" w:rsidRPr="00D4405C" w:rsidRDefault="00D4405C" w:rsidP="007D0937">
            <w:pPr>
              <w:pStyle w:val="ac"/>
              <w:rPr>
                <w:kern w:val="0"/>
              </w:rPr>
            </w:pPr>
            <w:r w:rsidRPr="00D4405C">
              <w:rPr>
                <w:kern w:val="0"/>
              </w:rPr>
              <w:t xml:space="preserve">Switch#show spanning-tree </w:t>
            </w:r>
          </w:p>
          <w:p w14:paraId="5B993961" w14:textId="77777777" w:rsidR="00D4405C" w:rsidRPr="00D4405C" w:rsidRDefault="00D4405C" w:rsidP="007D0937">
            <w:pPr>
              <w:pStyle w:val="ac"/>
              <w:rPr>
                <w:kern w:val="0"/>
              </w:rPr>
            </w:pPr>
          </w:p>
          <w:p w14:paraId="203B280A" w14:textId="77777777" w:rsidR="00D4405C" w:rsidRPr="00D4405C" w:rsidRDefault="00D4405C" w:rsidP="007D0937">
            <w:pPr>
              <w:pStyle w:val="ac"/>
              <w:rPr>
                <w:kern w:val="0"/>
              </w:rPr>
            </w:pPr>
            <w:r w:rsidRPr="00D4405C">
              <w:rPr>
                <w:kern w:val="0"/>
              </w:rPr>
              <w:t>Default  Bridge up - Spanning Tree Enabled rstp-vlan-bridge</w:t>
            </w:r>
          </w:p>
          <w:p w14:paraId="187BCD65" w14:textId="77777777" w:rsidR="00D4405C" w:rsidRPr="00D4405C" w:rsidRDefault="00D4405C" w:rsidP="007D0937">
            <w:pPr>
              <w:pStyle w:val="ac"/>
              <w:rPr>
                <w:kern w:val="0"/>
              </w:rPr>
            </w:pPr>
            <w:r w:rsidRPr="00D4405C">
              <w:rPr>
                <w:kern w:val="0"/>
              </w:rPr>
              <w:t xml:space="preserve">  Root ID    Priority    32768</w:t>
            </w:r>
          </w:p>
          <w:p w14:paraId="60835349" w14:textId="77777777" w:rsidR="00D4405C" w:rsidRPr="00D4405C" w:rsidRDefault="00D4405C" w:rsidP="007D0937">
            <w:pPr>
              <w:pStyle w:val="ac"/>
              <w:rPr>
                <w:kern w:val="0"/>
              </w:rPr>
            </w:pPr>
            <w:r w:rsidRPr="00D4405C">
              <w:rPr>
                <w:kern w:val="0"/>
              </w:rPr>
              <w:t xml:space="preserve">             Address     00077074ff01</w:t>
            </w:r>
          </w:p>
          <w:p w14:paraId="291F0F2F" w14:textId="77777777" w:rsidR="00D4405C" w:rsidRPr="00D4405C" w:rsidRDefault="00D4405C" w:rsidP="007D0937">
            <w:pPr>
              <w:pStyle w:val="ac"/>
              <w:rPr>
                <w:kern w:val="0"/>
              </w:rPr>
            </w:pPr>
            <w:r w:rsidRPr="00D4405C">
              <w:rPr>
                <w:kern w:val="0"/>
              </w:rPr>
              <w:t xml:space="preserve">             This bridge is the root</w:t>
            </w:r>
          </w:p>
          <w:p w14:paraId="279634A0" w14:textId="77777777" w:rsidR="00D4405C" w:rsidRPr="00D4405C" w:rsidRDefault="00D4405C" w:rsidP="007D0937">
            <w:pPr>
              <w:pStyle w:val="ac"/>
              <w:rPr>
                <w:kern w:val="0"/>
              </w:rPr>
            </w:pPr>
            <w:r w:rsidRPr="00D4405C">
              <w:rPr>
                <w:kern w:val="0"/>
              </w:rPr>
              <w:t xml:space="preserve">             Hello Time  2  sec  Max Age 20 sec  Foward Delay  15 sec</w:t>
            </w:r>
          </w:p>
          <w:p w14:paraId="486D9A98" w14:textId="77777777" w:rsidR="00D4405C" w:rsidRPr="00D4405C" w:rsidRDefault="00D4405C" w:rsidP="007D0937">
            <w:pPr>
              <w:pStyle w:val="ac"/>
              <w:rPr>
                <w:kern w:val="0"/>
              </w:rPr>
            </w:pPr>
          </w:p>
          <w:p w14:paraId="2FD08319" w14:textId="77777777" w:rsidR="00D4405C" w:rsidRPr="00D4405C" w:rsidRDefault="00D4405C" w:rsidP="007D0937">
            <w:pPr>
              <w:pStyle w:val="ac"/>
              <w:rPr>
                <w:kern w:val="0"/>
              </w:rPr>
            </w:pPr>
            <w:r w:rsidRPr="00D4405C">
              <w:rPr>
                <w:kern w:val="0"/>
              </w:rPr>
              <w:t xml:space="preserve">  Bridge ID  Priority    32768</w:t>
            </w:r>
          </w:p>
          <w:p w14:paraId="6D4233AA" w14:textId="77777777" w:rsidR="00D4405C" w:rsidRPr="00D4405C" w:rsidRDefault="00D4405C" w:rsidP="007D0937">
            <w:pPr>
              <w:pStyle w:val="ac"/>
              <w:rPr>
                <w:kern w:val="0"/>
              </w:rPr>
            </w:pPr>
            <w:r w:rsidRPr="00D4405C">
              <w:rPr>
                <w:kern w:val="0"/>
              </w:rPr>
              <w:t xml:space="preserve">             Address     00077074ff01</w:t>
            </w:r>
          </w:p>
          <w:p w14:paraId="1FC4FBF1" w14:textId="77777777" w:rsidR="00D4405C" w:rsidRPr="00D4405C" w:rsidRDefault="00D4405C" w:rsidP="007D0937">
            <w:pPr>
              <w:pStyle w:val="ac"/>
              <w:rPr>
                <w:kern w:val="0"/>
              </w:rPr>
            </w:pPr>
            <w:r w:rsidRPr="00D4405C">
              <w:rPr>
                <w:kern w:val="0"/>
              </w:rPr>
              <w:t xml:space="preserve">             Hello Time  2  sec  Max Age 20 sec  Foward Delay  15 sec</w:t>
            </w:r>
          </w:p>
          <w:p w14:paraId="630217B4" w14:textId="77777777" w:rsidR="00D4405C" w:rsidRPr="00D4405C" w:rsidRDefault="00D4405C" w:rsidP="007D0937">
            <w:pPr>
              <w:pStyle w:val="ac"/>
              <w:rPr>
                <w:kern w:val="0"/>
              </w:rPr>
            </w:pPr>
            <w:r w:rsidRPr="00D4405C">
              <w:rPr>
                <w:kern w:val="0"/>
              </w:rPr>
              <w:t xml:space="preserve">             Aging Time  300</w:t>
            </w:r>
          </w:p>
          <w:p w14:paraId="62543559" w14:textId="77777777" w:rsidR="00D4405C" w:rsidRPr="00D4405C" w:rsidRDefault="00D4405C" w:rsidP="007D0937">
            <w:pPr>
              <w:pStyle w:val="ac"/>
              <w:rPr>
                <w:kern w:val="0"/>
              </w:rPr>
            </w:pPr>
          </w:p>
          <w:p w14:paraId="538F72D2" w14:textId="77777777" w:rsidR="00D4405C" w:rsidRPr="00D4405C" w:rsidRDefault="00D4405C" w:rsidP="007D0937">
            <w:pPr>
              <w:pStyle w:val="ac"/>
              <w:rPr>
                <w:kern w:val="0"/>
              </w:rPr>
            </w:pPr>
            <w:r w:rsidRPr="00D4405C">
              <w:rPr>
                <w:kern w:val="0"/>
              </w:rPr>
              <w:t>Interface             Role  Sts  Cost            Prio.Nbr    Type</w:t>
            </w:r>
          </w:p>
          <w:p w14:paraId="4134B3D0" w14:textId="77777777" w:rsidR="00D4405C" w:rsidRPr="00D4405C" w:rsidRDefault="00D4405C" w:rsidP="007D0937">
            <w:pPr>
              <w:pStyle w:val="ac"/>
              <w:rPr>
                <w:kern w:val="0"/>
              </w:rPr>
            </w:pPr>
            <w:r w:rsidRPr="00D4405C">
              <w:rPr>
                <w:kern w:val="0"/>
              </w:rPr>
              <w:t>------------- ---- --- --------- -------- ----------------</w:t>
            </w:r>
          </w:p>
          <w:p w14:paraId="1DE2FE05" w14:textId="77777777" w:rsidR="00D4405C" w:rsidRPr="00D4405C" w:rsidRDefault="00D4405C" w:rsidP="007D0937">
            <w:pPr>
              <w:pStyle w:val="ac"/>
              <w:rPr>
                <w:kern w:val="0"/>
              </w:rPr>
            </w:pPr>
            <w:r w:rsidRPr="00D4405C">
              <w:rPr>
                <w:kern w:val="0"/>
              </w:rPr>
              <w:lastRenderedPageBreak/>
              <w:t xml:space="preserve">Giga6/3              Disb  BLK 4                 128.138    P2p </w:t>
            </w:r>
          </w:p>
          <w:p w14:paraId="2837B5EC" w14:textId="77777777" w:rsidR="00D4405C" w:rsidRPr="00D4405C" w:rsidRDefault="00D4405C" w:rsidP="007D0937">
            <w:pPr>
              <w:pStyle w:val="ac"/>
              <w:rPr>
                <w:kern w:val="0"/>
              </w:rPr>
            </w:pPr>
          </w:p>
          <w:p w14:paraId="7C4AE9BC" w14:textId="77777777" w:rsidR="00D4405C" w:rsidRPr="00D4405C" w:rsidRDefault="00D4405C" w:rsidP="007D0937">
            <w:pPr>
              <w:pStyle w:val="ac"/>
              <w:rPr>
                <w:kern w:val="0"/>
              </w:rPr>
            </w:pPr>
            <w:r w:rsidRPr="00D4405C">
              <w:rPr>
                <w:kern w:val="0"/>
              </w:rPr>
              <w:t xml:space="preserve">Switch#configure terminal </w:t>
            </w:r>
          </w:p>
          <w:p w14:paraId="60F5CAAE" w14:textId="77777777" w:rsidR="00D4405C" w:rsidRPr="00D4405C" w:rsidRDefault="00D4405C" w:rsidP="007D0937">
            <w:pPr>
              <w:pStyle w:val="ac"/>
              <w:rPr>
                <w:kern w:val="0"/>
              </w:rPr>
            </w:pPr>
          </w:p>
          <w:p w14:paraId="506D58F1" w14:textId="77777777" w:rsidR="00D4405C" w:rsidRPr="00D4405C" w:rsidRDefault="00D4405C" w:rsidP="007D0937">
            <w:pPr>
              <w:pStyle w:val="ac"/>
              <w:rPr>
                <w:kern w:val="0"/>
              </w:rPr>
            </w:pPr>
            <w:r w:rsidRPr="00D4405C">
              <w:rPr>
                <w:kern w:val="0"/>
              </w:rPr>
              <w:t>Switch(config)#spanning-tree max-age 15</w:t>
            </w:r>
          </w:p>
          <w:p w14:paraId="0DF9E654" w14:textId="77777777" w:rsidR="00D4405C" w:rsidRPr="00D4405C" w:rsidRDefault="00D4405C" w:rsidP="007D0937">
            <w:pPr>
              <w:pStyle w:val="ac"/>
              <w:rPr>
                <w:kern w:val="0"/>
              </w:rPr>
            </w:pPr>
            <w:r w:rsidRPr="00D4405C">
              <w:rPr>
                <w:kern w:val="0"/>
              </w:rPr>
              <w:t>Switch(config)#exit</w:t>
            </w:r>
          </w:p>
          <w:p w14:paraId="4705D0A6" w14:textId="77777777" w:rsidR="00D4405C" w:rsidRPr="00D4405C" w:rsidRDefault="00D4405C" w:rsidP="007D0937">
            <w:pPr>
              <w:pStyle w:val="ac"/>
              <w:rPr>
                <w:kern w:val="0"/>
              </w:rPr>
            </w:pPr>
            <w:r w:rsidRPr="00D4405C">
              <w:rPr>
                <w:kern w:val="0"/>
              </w:rPr>
              <w:t xml:space="preserve">Switch#show spanning-tree </w:t>
            </w:r>
          </w:p>
          <w:p w14:paraId="4522499F" w14:textId="77777777" w:rsidR="00D4405C" w:rsidRPr="00D4405C" w:rsidRDefault="00D4405C" w:rsidP="007D0937">
            <w:pPr>
              <w:pStyle w:val="ac"/>
              <w:rPr>
                <w:kern w:val="0"/>
              </w:rPr>
            </w:pPr>
          </w:p>
          <w:p w14:paraId="4F6F2005" w14:textId="77777777" w:rsidR="00D4405C" w:rsidRPr="00D4405C" w:rsidRDefault="00D4405C" w:rsidP="007D0937">
            <w:pPr>
              <w:pStyle w:val="ac"/>
              <w:rPr>
                <w:kern w:val="0"/>
              </w:rPr>
            </w:pPr>
            <w:r w:rsidRPr="00D4405C">
              <w:rPr>
                <w:kern w:val="0"/>
              </w:rPr>
              <w:t>Default  Bridge up - Spanning Tree Enabled rstp-vlan-bridge</w:t>
            </w:r>
          </w:p>
          <w:p w14:paraId="752C2FB0" w14:textId="77777777" w:rsidR="00D4405C" w:rsidRPr="00D4405C" w:rsidRDefault="00D4405C" w:rsidP="007D0937">
            <w:pPr>
              <w:pStyle w:val="ac"/>
              <w:rPr>
                <w:kern w:val="0"/>
              </w:rPr>
            </w:pPr>
            <w:r w:rsidRPr="00D4405C">
              <w:rPr>
                <w:kern w:val="0"/>
              </w:rPr>
              <w:t xml:space="preserve">  Root ID    Priority    32768</w:t>
            </w:r>
          </w:p>
          <w:p w14:paraId="3B2E64E7" w14:textId="77777777" w:rsidR="00D4405C" w:rsidRPr="00D4405C" w:rsidRDefault="00D4405C" w:rsidP="007D0937">
            <w:pPr>
              <w:pStyle w:val="ac"/>
              <w:rPr>
                <w:kern w:val="0"/>
              </w:rPr>
            </w:pPr>
            <w:r w:rsidRPr="00D4405C">
              <w:rPr>
                <w:kern w:val="0"/>
              </w:rPr>
              <w:t xml:space="preserve">             Address     00077074ff01</w:t>
            </w:r>
          </w:p>
          <w:p w14:paraId="7DE1D665" w14:textId="77777777" w:rsidR="00D4405C" w:rsidRPr="00D4405C" w:rsidRDefault="00D4405C" w:rsidP="007D0937">
            <w:pPr>
              <w:pStyle w:val="ac"/>
              <w:rPr>
                <w:kern w:val="0"/>
              </w:rPr>
            </w:pPr>
            <w:r w:rsidRPr="00D4405C">
              <w:rPr>
                <w:kern w:val="0"/>
              </w:rPr>
              <w:t xml:space="preserve">             This bridge is the root</w:t>
            </w:r>
          </w:p>
          <w:p w14:paraId="5BEAD0C8" w14:textId="77777777" w:rsidR="00D4405C" w:rsidRPr="00D4405C" w:rsidRDefault="00D4405C" w:rsidP="007D0937">
            <w:pPr>
              <w:pStyle w:val="ac"/>
              <w:rPr>
                <w:kern w:val="0"/>
              </w:rPr>
            </w:pPr>
            <w:r w:rsidRPr="00D4405C">
              <w:rPr>
                <w:kern w:val="0"/>
              </w:rPr>
              <w:t xml:space="preserve">             Hello Time  2  sec  Max Age 15 sec  Foward Delay  15 sec</w:t>
            </w:r>
          </w:p>
          <w:p w14:paraId="5A587EAB" w14:textId="77777777" w:rsidR="00D4405C" w:rsidRPr="00D4405C" w:rsidRDefault="00D4405C" w:rsidP="007D0937">
            <w:pPr>
              <w:pStyle w:val="ac"/>
              <w:rPr>
                <w:kern w:val="0"/>
              </w:rPr>
            </w:pPr>
          </w:p>
          <w:p w14:paraId="1000432F" w14:textId="77777777" w:rsidR="00D4405C" w:rsidRPr="00D4405C" w:rsidRDefault="00D4405C" w:rsidP="007D0937">
            <w:pPr>
              <w:pStyle w:val="ac"/>
              <w:rPr>
                <w:kern w:val="0"/>
              </w:rPr>
            </w:pPr>
            <w:r w:rsidRPr="00D4405C">
              <w:rPr>
                <w:kern w:val="0"/>
              </w:rPr>
              <w:t xml:space="preserve">  Bridge ID  Priority    32768</w:t>
            </w:r>
          </w:p>
          <w:p w14:paraId="751E2C7A" w14:textId="77777777" w:rsidR="00D4405C" w:rsidRPr="00D4405C" w:rsidRDefault="00D4405C" w:rsidP="007D0937">
            <w:pPr>
              <w:pStyle w:val="ac"/>
              <w:rPr>
                <w:kern w:val="0"/>
              </w:rPr>
            </w:pPr>
            <w:r w:rsidRPr="00D4405C">
              <w:rPr>
                <w:kern w:val="0"/>
              </w:rPr>
              <w:t xml:space="preserve">             Address     00077074ff01</w:t>
            </w:r>
          </w:p>
          <w:p w14:paraId="219D2C53" w14:textId="77777777" w:rsidR="00D4405C" w:rsidRPr="00D4405C" w:rsidRDefault="00D4405C" w:rsidP="007D0937">
            <w:pPr>
              <w:pStyle w:val="ac"/>
              <w:rPr>
                <w:kern w:val="0"/>
              </w:rPr>
            </w:pPr>
            <w:r w:rsidRPr="00D4405C">
              <w:rPr>
                <w:kern w:val="0"/>
              </w:rPr>
              <w:t xml:space="preserve">             Hello Time  2  sec  Max Age </w:t>
            </w:r>
            <w:r w:rsidRPr="00D4405C">
              <w:rPr>
                <w:b/>
                <w:kern w:val="0"/>
              </w:rPr>
              <w:t>15</w:t>
            </w:r>
            <w:r w:rsidRPr="00D4405C">
              <w:rPr>
                <w:kern w:val="0"/>
              </w:rPr>
              <w:t xml:space="preserve"> sec  Foward Delay  15 sec</w:t>
            </w:r>
          </w:p>
          <w:p w14:paraId="25BA2420" w14:textId="77777777" w:rsidR="00D4405C" w:rsidRPr="00D4405C" w:rsidRDefault="00D4405C" w:rsidP="007D0937">
            <w:pPr>
              <w:pStyle w:val="ac"/>
              <w:rPr>
                <w:kern w:val="0"/>
              </w:rPr>
            </w:pPr>
            <w:r w:rsidRPr="00D4405C">
              <w:rPr>
                <w:kern w:val="0"/>
              </w:rPr>
              <w:t xml:space="preserve">             Aging Time  300</w:t>
            </w:r>
          </w:p>
          <w:p w14:paraId="7108AD66" w14:textId="77777777" w:rsidR="00D4405C" w:rsidRPr="00D4405C" w:rsidRDefault="00D4405C" w:rsidP="007D0937">
            <w:pPr>
              <w:pStyle w:val="ac"/>
              <w:rPr>
                <w:kern w:val="0"/>
              </w:rPr>
            </w:pPr>
          </w:p>
          <w:p w14:paraId="74F110B9" w14:textId="77777777" w:rsidR="00D4405C" w:rsidRPr="00D4405C" w:rsidRDefault="00D4405C" w:rsidP="007D0937">
            <w:pPr>
              <w:pStyle w:val="ac"/>
              <w:rPr>
                <w:kern w:val="0"/>
              </w:rPr>
            </w:pPr>
            <w:r w:rsidRPr="00D4405C">
              <w:rPr>
                <w:kern w:val="0"/>
              </w:rPr>
              <w:t>Interface             Role   Sts Cost            Prio.Nbr    Type</w:t>
            </w:r>
          </w:p>
          <w:p w14:paraId="5F1B6DFC" w14:textId="77777777" w:rsidR="00D4405C" w:rsidRPr="00D4405C" w:rsidRDefault="00D4405C" w:rsidP="007D0937">
            <w:pPr>
              <w:pStyle w:val="ac"/>
              <w:rPr>
                <w:kern w:val="0"/>
              </w:rPr>
            </w:pPr>
            <w:r w:rsidRPr="00D4405C">
              <w:rPr>
                <w:kern w:val="0"/>
              </w:rPr>
              <w:t>------------- ---- --- --------- -------- ----------------</w:t>
            </w:r>
          </w:p>
          <w:p w14:paraId="3A57423A" w14:textId="77777777" w:rsidR="00D4405C" w:rsidRPr="00D4405C" w:rsidRDefault="00D4405C" w:rsidP="007D0937">
            <w:pPr>
              <w:pStyle w:val="ac"/>
              <w:rPr>
                <w:kern w:val="0"/>
              </w:rPr>
            </w:pPr>
            <w:r w:rsidRPr="00D4405C">
              <w:rPr>
                <w:kern w:val="0"/>
              </w:rPr>
              <w:t xml:space="preserve">Giga6/3              Disb  BLK 4                 128.138    P2p </w:t>
            </w:r>
          </w:p>
          <w:p w14:paraId="40947134" w14:textId="77777777" w:rsidR="00D4405C" w:rsidRPr="00D4405C" w:rsidRDefault="00D4405C" w:rsidP="007D0937">
            <w:pPr>
              <w:pStyle w:val="ac"/>
              <w:rPr>
                <w:kern w:val="0"/>
              </w:rPr>
            </w:pPr>
          </w:p>
          <w:p w14:paraId="19C7B255" w14:textId="77777777" w:rsidR="00D4405C" w:rsidRPr="00D4405C" w:rsidRDefault="00D4405C" w:rsidP="007D0937">
            <w:pPr>
              <w:pStyle w:val="ac"/>
              <w:rPr>
                <w:kern w:val="0"/>
              </w:rPr>
            </w:pPr>
            <w:r w:rsidRPr="00D4405C">
              <w:rPr>
                <w:kern w:val="0"/>
              </w:rPr>
              <w:t xml:space="preserve">Switch#configure terminal </w:t>
            </w:r>
          </w:p>
          <w:p w14:paraId="1D112393" w14:textId="77777777" w:rsidR="00D4405C" w:rsidRPr="00D4405C" w:rsidRDefault="00D4405C" w:rsidP="007D0937">
            <w:pPr>
              <w:pStyle w:val="ac"/>
              <w:rPr>
                <w:kern w:val="0"/>
              </w:rPr>
            </w:pPr>
            <w:r w:rsidRPr="00D4405C">
              <w:rPr>
                <w:kern w:val="0"/>
              </w:rPr>
              <w:t xml:space="preserve">Switch(config)#no spanning-tree max-age </w:t>
            </w:r>
          </w:p>
          <w:p w14:paraId="358E76D3" w14:textId="77777777" w:rsidR="00D4405C" w:rsidRPr="00D4405C" w:rsidRDefault="00D4405C" w:rsidP="007D0937">
            <w:pPr>
              <w:pStyle w:val="ac"/>
              <w:rPr>
                <w:kern w:val="0"/>
              </w:rPr>
            </w:pPr>
            <w:r w:rsidRPr="00D4405C">
              <w:rPr>
                <w:kern w:val="0"/>
              </w:rPr>
              <w:t>Switch(config)#exit</w:t>
            </w:r>
          </w:p>
          <w:p w14:paraId="35714DE0" w14:textId="77777777" w:rsidR="00D4405C" w:rsidRPr="00D4405C" w:rsidRDefault="00D4405C" w:rsidP="007D0937">
            <w:pPr>
              <w:pStyle w:val="ac"/>
              <w:rPr>
                <w:kern w:val="0"/>
              </w:rPr>
            </w:pPr>
            <w:r w:rsidRPr="00D4405C">
              <w:rPr>
                <w:kern w:val="0"/>
              </w:rPr>
              <w:t xml:space="preserve">Switch#show spanning-tree </w:t>
            </w:r>
          </w:p>
          <w:p w14:paraId="56C56051" w14:textId="77777777" w:rsidR="00D4405C" w:rsidRPr="00D4405C" w:rsidRDefault="00D4405C" w:rsidP="007D0937">
            <w:pPr>
              <w:pStyle w:val="ac"/>
              <w:rPr>
                <w:kern w:val="0"/>
              </w:rPr>
            </w:pPr>
          </w:p>
          <w:p w14:paraId="6D0CEA60" w14:textId="77777777" w:rsidR="00D4405C" w:rsidRPr="00D4405C" w:rsidRDefault="00D4405C" w:rsidP="007D0937">
            <w:pPr>
              <w:pStyle w:val="ac"/>
              <w:rPr>
                <w:kern w:val="0"/>
              </w:rPr>
            </w:pPr>
            <w:r w:rsidRPr="00D4405C">
              <w:rPr>
                <w:kern w:val="0"/>
              </w:rPr>
              <w:t>Default  Bridge up - Spanning Tree Enabled rstp-vlan-bridge</w:t>
            </w:r>
          </w:p>
          <w:p w14:paraId="238854BF" w14:textId="77777777" w:rsidR="00D4405C" w:rsidRPr="00D4405C" w:rsidRDefault="00D4405C" w:rsidP="007D0937">
            <w:pPr>
              <w:pStyle w:val="ac"/>
              <w:rPr>
                <w:kern w:val="0"/>
              </w:rPr>
            </w:pPr>
            <w:r w:rsidRPr="00D4405C">
              <w:rPr>
                <w:kern w:val="0"/>
              </w:rPr>
              <w:t xml:space="preserve">  Root ID    Priority    32768</w:t>
            </w:r>
          </w:p>
          <w:p w14:paraId="4027DE35" w14:textId="77777777" w:rsidR="00D4405C" w:rsidRPr="00D4405C" w:rsidRDefault="00D4405C" w:rsidP="007D0937">
            <w:pPr>
              <w:pStyle w:val="ac"/>
              <w:rPr>
                <w:kern w:val="0"/>
              </w:rPr>
            </w:pPr>
            <w:r w:rsidRPr="00D4405C">
              <w:rPr>
                <w:kern w:val="0"/>
              </w:rPr>
              <w:t xml:space="preserve">             Address     00077074ff01</w:t>
            </w:r>
          </w:p>
          <w:p w14:paraId="54846148" w14:textId="77777777" w:rsidR="00D4405C" w:rsidRPr="00D4405C" w:rsidRDefault="00D4405C" w:rsidP="007D0937">
            <w:pPr>
              <w:pStyle w:val="ac"/>
              <w:rPr>
                <w:kern w:val="0"/>
              </w:rPr>
            </w:pPr>
            <w:r w:rsidRPr="00D4405C">
              <w:rPr>
                <w:kern w:val="0"/>
              </w:rPr>
              <w:t xml:space="preserve">             This bridge is the root</w:t>
            </w:r>
          </w:p>
          <w:p w14:paraId="7594F2AD" w14:textId="77777777" w:rsidR="00D4405C" w:rsidRPr="00D4405C" w:rsidRDefault="00D4405C" w:rsidP="007D0937">
            <w:pPr>
              <w:pStyle w:val="ac"/>
              <w:rPr>
                <w:kern w:val="0"/>
              </w:rPr>
            </w:pPr>
            <w:r w:rsidRPr="00D4405C">
              <w:rPr>
                <w:kern w:val="0"/>
              </w:rPr>
              <w:t xml:space="preserve">             Hello Time  2  sec  Max Age 20 sec  Foward Delay  15 sec</w:t>
            </w:r>
          </w:p>
          <w:p w14:paraId="6E2EC9C9" w14:textId="77777777" w:rsidR="00D4405C" w:rsidRPr="00D4405C" w:rsidRDefault="00D4405C" w:rsidP="007D0937">
            <w:pPr>
              <w:pStyle w:val="ac"/>
              <w:rPr>
                <w:kern w:val="0"/>
              </w:rPr>
            </w:pPr>
          </w:p>
          <w:p w14:paraId="14001670" w14:textId="77777777" w:rsidR="00D4405C" w:rsidRPr="00D4405C" w:rsidRDefault="00D4405C" w:rsidP="007D0937">
            <w:pPr>
              <w:pStyle w:val="ac"/>
              <w:rPr>
                <w:kern w:val="0"/>
              </w:rPr>
            </w:pPr>
            <w:r w:rsidRPr="00D4405C">
              <w:rPr>
                <w:kern w:val="0"/>
              </w:rPr>
              <w:t xml:space="preserve">  Bridge ID  Priority    32768</w:t>
            </w:r>
          </w:p>
          <w:p w14:paraId="6269883F" w14:textId="77777777" w:rsidR="00D4405C" w:rsidRPr="00D4405C" w:rsidRDefault="00D4405C" w:rsidP="007D0937">
            <w:pPr>
              <w:pStyle w:val="ac"/>
              <w:rPr>
                <w:kern w:val="0"/>
              </w:rPr>
            </w:pPr>
            <w:r w:rsidRPr="00D4405C">
              <w:rPr>
                <w:kern w:val="0"/>
              </w:rPr>
              <w:t xml:space="preserve">             Address     00077074ff01</w:t>
            </w:r>
          </w:p>
          <w:p w14:paraId="059CD69F" w14:textId="77777777" w:rsidR="00D4405C" w:rsidRPr="00D4405C" w:rsidRDefault="00D4405C" w:rsidP="007D0937">
            <w:pPr>
              <w:pStyle w:val="ac"/>
              <w:rPr>
                <w:kern w:val="0"/>
              </w:rPr>
            </w:pPr>
            <w:r w:rsidRPr="00D4405C">
              <w:rPr>
                <w:kern w:val="0"/>
              </w:rPr>
              <w:t xml:space="preserve">             Hello Time  2  sec  Max Age</w:t>
            </w:r>
            <w:r w:rsidRPr="00D4405C">
              <w:rPr>
                <w:b/>
                <w:kern w:val="0"/>
              </w:rPr>
              <w:t xml:space="preserve"> 20</w:t>
            </w:r>
            <w:r w:rsidRPr="00D4405C">
              <w:rPr>
                <w:kern w:val="0"/>
              </w:rPr>
              <w:t xml:space="preserve"> sec  Foward Delay  15 sec</w:t>
            </w:r>
          </w:p>
          <w:p w14:paraId="6CE23D4B" w14:textId="77777777" w:rsidR="00D4405C" w:rsidRPr="00D4405C" w:rsidRDefault="00D4405C" w:rsidP="007D0937">
            <w:pPr>
              <w:pStyle w:val="ac"/>
              <w:rPr>
                <w:kern w:val="0"/>
              </w:rPr>
            </w:pPr>
            <w:r w:rsidRPr="00D4405C">
              <w:rPr>
                <w:kern w:val="0"/>
              </w:rPr>
              <w:t xml:space="preserve">             Aging Time  300</w:t>
            </w:r>
          </w:p>
          <w:p w14:paraId="3E56548A" w14:textId="77777777" w:rsidR="00D4405C" w:rsidRPr="00D4405C" w:rsidRDefault="00D4405C" w:rsidP="007D0937">
            <w:pPr>
              <w:pStyle w:val="ac"/>
              <w:rPr>
                <w:kern w:val="0"/>
              </w:rPr>
            </w:pPr>
          </w:p>
          <w:p w14:paraId="10F61A5C" w14:textId="77777777" w:rsidR="00D4405C" w:rsidRPr="00D4405C" w:rsidRDefault="00D4405C" w:rsidP="007D0937">
            <w:pPr>
              <w:pStyle w:val="ac"/>
              <w:rPr>
                <w:kern w:val="0"/>
              </w:rPr>
            </w:pPr>
            <w:r w:rsidRPr="00D4405C">
              <w:rPr>
                <w:kern w:val="0"/>
              </w:rPr>
              <w:t>Interface             Role  Sts   Cost           Prio.Nbr    Type</w:t>
            </w:r>
          </w:p>
          <w:p w14:paraId="4C5E084C" w14:textId="77777777" w:rsidR="00D4405C" w:rsidRPr="00D4405C" w:rsidRDefault="00D4405C" w:rsidP="007D0937">
            <w:pPr>
              <w:pStyle w:val="ac"/>
              <w:rPr>
                <w:kern w:val="0"/>
              </w:rPr>
            </w:pPr>
            <w:r w:rsidRPr="00D4405C">
              <w:rPr>
                <w:kern w:val="0"/>
              </w:rPr>
              <w:t>------------- ---- --- --------- -------- ----------------</w:t>
            </w:r>
          </w:p>
          <w:p w14:paraId="4E713362" w14:textId="77777777" w:rsidR="00D4405C" w:rsidRPr="00D4405C" w:rsidRDefault="00D4405C" w:rsidP="007D0937">
            <w:pPr>
              <w:pStyle w:val="ac"/>
              <w:rPr>
                <w:kern w:val="0"/>
              </w:rPr>
            </w:pPr>
            <w:r w:rsidRPr="00D4405C">
              <w:rPr>
                <w:kern w:val="0"/>
              </w:rPr>
              <w:t xml:space="preserve">Giga6/3              Disb  BLK 4                 128.138     P2p </w:t>
            </w:r>
          </w:p>
          <w:p w14:paraId="67CD2664" w14:textId="77777777" w:rsidR="00D4405C" w:rsidRPr="00D4405C" w:rsidRDefault="00D4405C" w:rsidP="007D0937">
            <w:pPr>
              <w:pStyle w:val="ac"/>
              <w:rPr>
                <w:kern w:val="0"/>
              </w:rPr>
            </w:pPr>
          </w:p>
          <w:p w14:paraId="4446CAD5" w14:textId="77777777" w:rsidR="00D4405C" w:rsidRPr="00D4405C" w:rsidRDefault="00D4405C" w:rsidP="007D0937">
            <w:pPr>
              <w:pStyle w:val="ac"/>
              <w:rPr>
                <w:kern w:val="0"/>
              </w:rPr>
            </w:pPr>
            <w:r w:rsidRPr="00D4405C">
              <w:rPr>
                <w:kern w:val="0"/>
              </w:rPr>
              <w:t>Switch#</w:t>
            </w:r>
          </w:p>
        </w:tc>
      </w:tr>
    </w:tbl>
    <w:p w14:paraId="3181A138" w14:textId="77777777" w:rsidR="00490D42" w:rsidRPr="00C235A5" w:rsidRDefault="00490D42" w:rsidP="007D0937">
      <w:pPr>
        <w:pStyle w:val="3"/>
        <w:ind w:left="0" w:right="20"/>
      </w:pPr>
      <w:bookmarkStart w:id="2912" w:name="_Toc363228602"/>
      <w:bookmarkStart w:id="2913" w:name="_Toc277779570"/>
      <w:bookmarkStart w:id="2914" w:name="_Toc444695158"/>
      <w:r w:rsidRPr="00D4405C">
        <w:rPr>
          <w:rFonts w:hint="eastAsia"/>
        </w:rPr>
        <w:lastRenderedPageBreak/>
        <w:t>Changing</w:t>
      </w:r>
      <w:r w:rsidRPr="00C235A5">
        <w:rPr>
          <w:rFonts w:hint="eastAsia"/>
        </w:rPr>
        <w:t xml:space="preserve"> the Max-</w:t>
      </w:r>
      <w:r>
        <w:rPr>
          <w:rFonts w:hint="eastAsia"/>
        </w:rPr>
        <w:t>hops</w:t>
      </w:r>
      <w:r w:rsidRPr="00C235A5">
        <w:rPr>
          <w:rFonts w:hint="eastAsia"/>
        </w:rPr>
        <w:t xml:space="preserve"> for switch</w:t>
      </w:r>
      <w:bookmarkEnd w:id="2912"/>
      <w:bookmarkEnd w:id="2913"/>
      <w:bookmarkEnd w:id="2914"/>
    </w:p>
    <w:p w14:paraId="5512B124" w14:textId="77777777" w:rsidR="00490D42" w:rsidRDefault="00490D42" w:rsidP="007D0937">
      <w:pPr>
        <w:pStyle w:val="a3"/>
        <w:ind w:left="0" w:right="20"/>
      </w:pPr>
      <w:r w:rsidRPr="002F5F3A">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1C28D6"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1C28D6" w:rsidRDefault="00D52C4A" w:rsidP="00D52C4A">
            <w:pPr>
              <w:ind w:right="20"/>
              <w:jc w:val="center"/>
              <w:rPr>
                <w:rFonts w:eastAsia="굴림"/>
                <w:b/>
                <w:bCs/>
              </w:rPr>
            </w:pPr>
            <w:r w:rsidRPr="001C28D6">
              <w:rPr>
                <w:rFonts w:eastAsia="굴림"/>
                <w:b/>
                <w:bCs/>
              </w:rPr>
              <w:t>Step</w:t>
            </w:r>
          </w:p>
        </w:tc>
        <w:tc>
          <w:tcPr>
            <w:tcW w:w="3435" w:type="dxa"/>
            <w:tcBorders>
              <w:top w:val="single" w:sz="4" w:space="0" w:color="auto"/>
            </w:tcBorders>
          </w:tcPr>
          <w:p w14:paraId="318B77E8"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4E83E017"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2019E8F3" w14:textId="77777777" w:rsidTr="00D52C4A">
        <w:trPr>
          <w:trHeight w:val="283"/>
        </w:trPr>
        <w:tc>
          <w:tcPr>
            <w:tcW w:w="884" w:type="dxa"/>
          </w:tcPr>
          <w:p w14:paraId="7B5B610B" w14:textId="77777777" w:rsidR="00D52C4A" w:rsidRPr="002F5F3A" w:rsidRDefault="00D52C4A" w:rsidP="00D52C4A">
            <w:pPr>
              <w:wordWrap/>
              <w:ind w:right="20"/>
              <w:rPr>
                <w:b/>
              </w:rPr>
            </w:pPr>
            <w:r w:rsidRPr="002F5F3A">
              <w:rPr>
                <w:b/>
              </w:rPr>
              <w:t>Step1</w:t>
            </w:r>
          </w:p>
        </w:tc>
        <w:tc>
          <w:tcPr>
            <w:tcW w:w="3435" w:type="dxa"/>
          </w:tcPr>
          <w:p w14:paraId="7BA6D40F" w14:textId="77777777" w:rsidR="00D52C4A" w:rsidRPr="002F5F3A" w:rsidRDefault="00D52C4A" w:rsidP="00D52C4A">
            <w:pPr>
              <w:wordWrap/>
              <w:ind w:right="20"/>
              <w:rPr>
                <w:b/>
              </w:rPr>
            </w:pPr>
            <w:r w:rsidRPr="002F5F3A">
              <w:rPr>
                <w:b/>
              </w:rPr>
              <w:t>configure terminal</w:t>
            </w:r>
          </w:p>
        </w:tc>
        <w:tc>
          <w:tcPr>
            <w:tcW w:w="4753" w:type="dxa"/>
          </w:tcPr>
          <w:p w14:paraId="4A224766" w14:textId="77777777" w:rsidR="00D52C4A" w:rsidRPr="002F5F3A" w:rsidRDefault="00D52C4A" w:rsidP="00D52C4A">
            <w:pPr>
              <w:wordWrap/>
              <w:ind w:right="20"/>
            </w:pPr>
            <w:r w:rsidRPr="002F5F3A">
              <w:t>Enters to global configuration mode.</w:t>
            </w:r>
          </w:p>
        </w:tc>
      </w:tr>
      <w:tr w:rsidR="00D52C4A" w:rsidRPr="00C235A5" w14:paraId="35DF234D" w14:textId="77777777" w:rsidTr="00D52C4A">
        <w:trPr>
          <w:trHeight w:val="283"/>
        </w:trPr>
        <w:tc>
          <w:tcPr>
            <w:tcW w:w="884" w:type="dxa"/>
          </w:tcPr>
          <w:p w14:paraId="1D0A8467" w14:textId="77777777" w:rsidR="00D52C4A" w:rsidRPr="002F5F3A" w:rsidRDefault="00D52C4A" w:rsidP="00D52C4A">
            <w:pPr>
              <w:wordWrap/>
              <w:ind w:right="20"/>
              <w:rPr>
                <w:b/>
              </w:rPr>
            </w:pPr>
            <w:r w:rsidRPr="002F5F3A">
              <w:rPr>
                <w:b/>
              </w:rPr>
              <w:t>Step2</w:t>
            </w:r>
          </w:p>
        </w:tc>
        <w:tc>
          <w:tcPr>
            <w:tcW w:w="3435" w:type="dxa"/>
          </w:tcPr>
          <w:p w14:paraId="378619E4" w14:textId="77777777" w:rsidR="00D52C4A" w:rsidRPr="002F5F3A" w:rsidRDefault="00D52C4A" w:rsidP="00D52C4A">
            <w:pPr>
              <w:wordWrap/>
              <w:ind w:right="20"/>
              <w:rPr>
                <w:b/>
              </w:rPr>
            </w:pPr>
            <w:r w:rsidRPr="002F5F3A">
              <w:rPr>
                <w:b/>
              </w:rPr>
              <w:t>Spanning-tree max-hops count</w:t>
            </w:r>
          </w:p>
        </w:tc>
        <w:tc>
          <w:tcPr>
            <w:tcW w:w="4753" w:type="dxa"/>
          </w:tcPr>
          <w:p w14:paraId="2E9C1BB1" w14:textId="77777777" w:rsidR="00D52C4A" w:rsidRPr="002F5F3A" w:rsidRDefault="00D52C4A" w:rsidP="00D52C4A">
            <w:pPr>
              <w:wordWrap/>
              <w:ind w:right="20"/>
            </w:pPr>
            <w:r w:rsidRPr="002F5F3A">
              <w:t>Changes max-hop.</w:t>
            </w:r>
          </w:p>
        </w:tc>
      </w:tr>
      <w:tr w:rsidR="00D52C4A" w:rsidRPr="00C235A5" w14:paraId="26BC5ACA" w14:textId="77777777" w:rsidTr="00D52C4A">
        <w:trPr>
          <w:trHeight w:val="283"/>
        </w:trPr>
        <w:tc>
          <w:tcPr>
            <w:tcW w:w="884" w:type="dxa"/>
          </w:tcPr>
          <w:p w14:paraId="4C5A1E2F" w14:textId="77777777" w:rsidR="00D52C4A" w:rsidRPr="002F5F3A" w:rsidRDefault="00D52C4A" w:rsidP="00D52C4A">
            <w:pPr>
              <w:wordWrap/>
              <w:ind w:right="20"/>
              <w:rPr>
                <w:b/>
              </w:rPr>
            </w:pPr>
            <w:r w:rsidRPr="002F5F3A">
              <w:rPr>
                <w:b/>
              </w:rPr>
              <w:t>Step3</w:t>
            </w:r>
          </w:p>
        </w:tc>
        <w:tc>
          <w:tcPr>
            <w:tcW w:w="3435" w:type="dxa"/>
          </w:tcPr>
          <w:p w14:paraId="3844C96A" w14:textId="77777777" w:rsidR="00D52C4A" w:rsidRPr="002F5F3A" w:rsidRDefault="00D52C4A" w:rsidP="00D52C4A">
            <w:pPr>
              <w:wordWrap/>
              <w:ind w:right="20"/>
              <w:rPr>
                <w:b/>
              </w:rPr>
            </w:pPr>
            <w:r w:rsidRPr="002F5F3A">
              <w:rPr>
                <w:b/>
              </w:rPr>
              <w:t>exit</w:t>
            </w:r>
          </w:p>
        </w:tc>
        <w:tc>
          <w:tcPr>
            <w:tcW w:w="4753" w:type="dxa"/>
          </w:tcPr>
          <w:p w14:paraId="41EFC744" w14:textId="77777777" w:rsidR="00D52C4A" w:rsidRPr="002F5F3A" w:rsidRDefault="00D52C4A" w:rsidP="00D52C4A">
            <w:pPr>
              <w:wordWrap/>
              <w:ind w:right="20"/>
            </w:pPr>
            <w:r w:rsidRPr="002F5F3A">
              <w:t xml:space="preserve">Backs to </w:t>
            </w:r>
            <w:r>
              <w:t>Privileged</w:t>
            </w:r>
            <w:r w:rsidRPr="002F5F3A">
              <w:t xml:space="preserve"> mode.</w:t>
            </w:r>
          </w:p>
        </w:tc>
      </w:tr>
      <w:tr w:rsidR="00D52C4A" w:rsidRPr="00C235A5" w14:paraId="555BF628" w14:textId="77777777" w:rsidTr="00D52C4A">
        <w:trPr>
          <w:trHeight w:val="283"/>
        </w:trPr>
        <w:tc>
          <w:tcPr>
            <w:tcW w:w="884" w:type="dxa"/>
          </w:tcPr>
          <w:p w14:paraId="22F3BE1E" w14:textId="77777777" w:rsidR="00D52C4A" w:rsidRPr="002F5F3A" w:rsidRDefault="00D52C4A" w:rsidP="00D52C4A">
            <w:pPr>
              <w:wordWrap/>
              <w:ind w:right="20"/>
              <w:rPr>
                <w:b/>
              </w:rPr>
            </w:pPr>
            <w:r w:rsidRPr="002F5F3A">
              <w:rPr>
                <w:b/>
              </w:rPr>
              <w:t>Step4</w:t>
            </w:r>
          </w:p>
        </w:tc>
        <w:tc>
          <w:tcPr>
            <w:tcW w:w="3435" w:type="dxa"/>
          </w:tcPr>
          <w:p w14:paraId="7BD14A5B" w14:textId="77777777" w:rsidR="00D52C4A" w:rsidRPr="002F5F3A" w:rsidRDefault="00D52C4A" w:rsidP="00D52C4A">
            <w:pPr>
              <w:wordWrap/>
              <w:ind w:right="20"/>
              <w:rPr>
                <w:b/>
              </w:rPr>
            </w:pPr>
            <w:r w:rsidRPr="002F5F3A">
              <w:rPr>
                <w:b/>
              </w:rPr>
              <w:t>show running-config</w:t>
            </w:r>
          </w:p>
        </w:tc>
        <w:tc>
          <w:tcPr>
            <w:tcW w:w="4753" w:type="dxa"/>
          </w:tcPr>
          <w:p w14:paraId="271E6D83" w14:textId="77777777" w:rsidR="00D52C4A" w:rsidRPr="002F5F3A" w:rsidRDefault="00D52C4A" w:rsidP="00D52C4A">
            <w:pPr>
              <w:wordWrap/>
              <w:ind w:right="20"/>
            </w:pPr>
            <w:r w:rsidRPr="002F5F3A">
              <w:t>Shows current configuration.</w:t>
            </w:r>
          </w:p>
        </w:tc>
      </w:tr>
      <w:tr w:rsidR="00D52C4A" w:rsidRPr="00C235A5" w14:paraId="7BA55D6D" w14:textId="77777777" w:rsidTr="00D52C4A">
        <w:trPr>
          <w:trHeight w:val="283"/>
        </w:trPr>
        <w:tc>
          <w:tcPr>
            <w:tcW w:w="884" w:type="dxa"/>
          </w:tcPr>
          <w:p w14:paraId="43FF45E1" w14:textId="77777777" w:rsidR="00D52C4A" w:rsidRPr="002F5F3A" w:rsidRDefault="00D52C4A" w:rsidP="00D52C4A">
            <w:pPr>
              <w:wordWrap/>
              <w:ind w:right="20"/>
              <w:rPr>
                <w:b/>
              </w:rPr>
            </w:pPr>
            <w:r w:rsidRPr="002F5F3A">
              <w:rPr>
                <w:b/>
              </w:rPr>
              <w:t>Step5</w:t>
            </w:r>
          </w:p>
        </w:tc>
        <w:tc>
          <w:tcPr>
            <w:tcW w:w="3435" w:type="dxa"/>
          </w:tcPr>
          <w:p w14:paraId="3328B16A" w14:textId="77777777" w:rsidR="00D52C4A" w:rsidRPr="002F5F3A" w:rsidRDefault="00D52C4A" w:rsidP="00D52C4A">
            <w:pPr>
              <w:wordWrap/>
              <w:ind w:right="20"/>
              <w:jc w:val="left"/>
              <w:rPr>
                <w:b/>
              </w:rPr>
            </w:pPr>
            <w:r w:rsidRPr="002F5F3A">
              <w:rPr>
                <w:b/>
              </w:rPr>
              <w:t>copy running-config startup-config</w:t>
            </w:r>
          </w:p>
        </w:tc>
        <w:tc>
          <w:tcPr>
            <w:tcW w:w="4753" w:type="dxa"/>
          </w:tcPr>
          <w:p w14:paraId="3B2AFFD5" w14:textId="77777777" w:rsidR="00D52C4A" w:rsidRPr="002F5F3A" w:rsidRDefault="00D52C4A" w:rsidP="00D52C4A">
            <w:pPr>
              <w:wordWrap/>
              <w:ind w:right="20"/>
              <w:jc w:val="left"/>
            </w:pPr>
            <w:r w:rsidRPr="002F5F3A">
              <w:t>Saves current configuration to start-up configuration.</w:t>
            </w:r>
          </w:p>
        </w:tc>
      </w:tr>
    </w:tbl>
    <w:p w14:paraId="3BB1BBC8"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261"/>
      </w:tblGrid>
      <w:tr w:rsidR="00490D42" w:rsidRPr="00D4405C" w14:paraId="3A04EF37" w14:textId="77777777" w:rsidTr="00D4405C">
        <w:tc>
          <w:tcPr>
            <w:tcW w:w="9156" w:type="dxa"/>
          </w:tcPr>
          <w:p w14:paraId="2C7DBDC0"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Switch(config)#spanning-tree max-hops 10</w:t>
            </w:r>
          </w:p>
          <w:p w14:paraId="6EE53D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6B6C8E0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E9291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7D22FE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758394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53D2500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Operational hello time 2, forward delay 15, max age 20, txholdcount 6</w:t>
            </w:r>
          </w:p>
          <w:p w14:paraId="46549F51"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Configured  hello time 2, forward delay 15, max age 20, max hops </w:t>
            </w:r>
            <w:r w:rsidRPr="00D4405C">
              <w:rPr>
                <w:rFonts w:ascii="Courier New" w:eastAsia="굴림" w:hAnsi="Courier New" w:cs="Courier New"/>
                <w:b/>
              </w:rPr>
              <w:t>10</w:t>
            </w:r>
          </w:p>
          <w:p w14:paraId="3770B58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79F1B4DE"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48B48FE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5201501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p w14:paraId="176A1431" w14:textId="77777777" w:rsidR="00490D42" w:rsidRPr="00D4405C" w:rsidRDefault="00490D42" w:rsidP="007D0937">
            <w:pPr>
              <w:ind w:right="20"/>
              <w:rPr>
                <w:rFonts w:ascii="Courier New" w:eastAsia="굴림" w:hAnsi="Courier New" w:cs="Courier New"/>
              </w:rPr>
            </w:pPr>
          </w:p>
          <w:p w14:paraId="5B95581E" w14:textId="77777777" w:rsidR="00490D42" w:rsidRPr="00D4405C" w:rsidRDefault="00490D42" w:rsidP="007D0937">
            <w:pPr>
              <w:ind w:right="20"/>
              <w:rPr>
                <w:rFonts w:ascii="Courier New" w:eastAsia="굴림" w:hAnsi="Courier New" w:cs="Courier New"/>
              </w:rPr>
            </w:pPr>
          </w:p>
          <w:p w14:paraId="0B625935"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w:t>
            </w:r>
            <w:r w:rsidRPr="00D4405C">
              <w:rPr>
                <w:rFonts w:ascii="Courier New" w:eastAsia="굴림" w:hAnsi="Courier New" w:cs="Courier New"/>
                <w:b/>
              </w:rPr>
              <w:t>no spanning-tree max-hops</w:t>
            </w:r>
          </w:p>
          <w:p w14:paraId="570505B8"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14:paraId="76B937E9"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14:paraId="3AA2DE3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14:paraId="153354C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14:paraId="6D47E846"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14:paraId="7AA6B60B"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Operational hello time 2, forward delay 15, max age 20, </w:t>
            </w:r>
            <w:r w:rsidRPr="00D4405C">
              <w:rPr>
                <w:rFonts w:ascii="Courier New" w:eastAsia="굴림" w:hAnsi="Courier New" w:cs="Courier New"/>
                <w:b/>
              </w:rPr>
              <w:t>txholdcount 6</w:t>
            </w:r>
          </w:p>
          <w:p w14:paraId="68A2C47F"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Configured  hello time 2, forward delay 15, max age 20, max hops 20</w:t>
            </w:r>
          </w:p>
          <w:p w14:paraId="475929C2"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14:paraId="42A3C75A"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14:paraId="2023934D"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14:paraId="0FD6AF04" w14:textId="77777777"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tc>
      </w:tr>
    </w:tbl>
    <w:p w14:paraId="6A59E4BF" w14:textId="77777777" w:rsidR="00490D42" w:rsidRPr="00C235A5" w:rsidRDefault="00490D42" w:rsidP="007D0937">
      <w:pPr>
        <w:pStyle w:val="3"/>
        <w:ind w:left="0" w:right="20"/>
      </w:pPr>
      <w:bookmarkStart w:id="2915" w:name="_Toc363228603"/>
      <w:bookmarkStart w:id="2916" w:name="_Toc277779571"/>
      <w:bookmarkStart w:id="2917" w:name="_Toc444695159"/>
      <w:r w:rsidRPr="00D4405C">
        <w:t>Changing</w:t>
      </w:r>
      <w:r w:rsidRPr="00C235A5">
        <w:t xml:space="preserve"> the Spanning-Tree mode for switch</w:t>
      </w:r>
      <w:bookmarkEnd w:id="2915"/>
      <w:bookmarkEnd w:id="2916"/>
      <w:bookmarkEnd w:id="2917"/>
    </w:p>
    <w:p w14:paraId="15A97670" w14:textId="77777777" w:rsidR="00490D42" w:rsidRDefault="00490D42" w:rsidP="007D0937">
      <w:pPr>
        <w:pStyle w:val="a3"/>
        <w:ind w:left="0" w:right="20"/>
      </w:pPr>
      <w:r w:rsidRPr="002F5F3A">
        <w:t>To change the spanning-tree mode for switch, follow the procedures set out below:</w:t>
      </w:r>
    </w:p>
    <w:p w14:paraId="2131749D" w14:textId="77777777" w:rsidR="0009369F" w:rsidRDefault="0009369F" w:rsidP="007D0937">
      <w:pPr>
        <w:pStyle w:val="afffff3"/>
        <w:ind w:left="0" w:right="20"/>
      </w:pPr>
      <w:bookmarkStart w:id="2918" w:name="_Toc363228604"/>
      <w:bookmarkStart w:id="2919" w:name="_Toc391575321"/>
    </w:p>
    <w:p w14:paraId="01538148" w14:textId="77777777" w:rsidR="0009369F" w:rsidRDefault="0009369F" w:rsidP="007D0937">
      <w:pPr>
        <w:pStyle w:val="afffff3"/>
        <w:ind w:left="0" w:right="20"/>
      </w:pPr>
    </w:p>
    <w:p w14:paraId="7B935D40" w14:textId="77777777" w:rsidR="005A7B62" w:rsidRDefault="005A7B62" w:rsidP="007D0937">
      <w:pPr>
        <w:pStyle w:val="afffff3"/>
        <w:ind w:left="0" w:right="20"/>
        <w:rPr>
          <w:rFonts w:ascii="굴림" w:eastAsia="굴림" w:hAnsi="굴림"/>
        </w:rPr>
      </w:pPr>
      <w:r>
        <w:t xml:space="preserve">Table </w:t>
      </w:r>
      <w:r w:rsidR="005832B8">
        <w:fldChar w:fldCharType="begin"/>
      </w:r>
      <w:r w:rsidR="00092D8C">
        <w:instrText xml:space="preserve"> SEQ Table \* ARABIC </w:instrText>
      </w:r>
      <w:r w:rsidR="005832B8">
        <w:fldChar w:fldCharType="separate"/>
      </w:r>
      <w:r w:rsidR="00001ED6">
        <w:rPr>
          <w:noProof/>
        </w:rPr>
        <w:t>179</w:t>
      </w:r>
      <w:r w:rsidR="005832B8">
        <w:rPr>
          <w:noProof/>
        </w:rPr>
        <w:fldChar w:fldCharType="end"/>
      </w:r>
      <w:r>
        <w:rPr>
          <w:rFonts w:hint="eastAsia"/>
        </w:rPr>
        <w:t xml:space="preserve"> </w:t>
      </w:r>
      <w:r w:rsidRPr="002F5F3A">
        <w:t>Changing the Spanning-Tree mode for switch</w:t>
      </w:r>
      <w:bookmarkEnd w:id="2918"/>
      <w:bookmarkEnd w:id="2919"/>
    </w:p>
    <w:tbl>
      <w:tblPr>
        <w:tblStyle w:val="CLIWide"/>
        <w:tblW w:w="0" w:type="auto"/>
        <w:tblLook w:val="01E0" w:firstRow="1" w:lastRow="1" w:firstColumn="1" w:lastColumn="1" w:noHBand="0" w:noVBand="0"/>
      </w:tblPr>
      <w:tblGrid>
        <w:gridCol w:w="739"/>
        <w:gridCol w:w="3085"/>
        <w:gridCol w:w="4324"/>
      </w:tblGrid>
      <w:tr w:rsidR="00490D42" w:rsidRPr="00C235A5"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2F5F3A" w:rsidRDefault="00490D42" w:rsidP="007D0937">
            <w:pPr>
              <w:pStyle w:val="ac"/>
            </w:pPr>
            <w:r w:rsidRPr="002F5F3A">
              <w:lastRenderedPageBreak/>
              <w:t>Step</w:t>
            </w:r>
          </w:p>
        </w:tc>
        <w:tc>
          <w:tcPr>
            <w:tcW w:w="3157" w:type="dxa"/>
          </w:tcPr>
          <w:p w14:paraId="02EED5DC" w14:textId="77777777" w:rsidR="00490D42" w:rsidRPr="002F5F3A" w:rsidRDefault="00490D42" w:rsidP="007D0937">
            <w:pPr>
              <w:wordWrap/>
              <w:ind w:right="20"/>
              <w:rPr>
                <w:b/>
                <w:bCs/>
              </w:rPr>
            </w:pPr>
            <w:r w:rsidRPr="002F5F3A">
              <w:rPr>
                <w:b/>
                <w:bCs/>
              </w:rPr>
              <w:t>Command</w:t>
            </w:r>
          </w:p>
        </w:tc>
        <w:tc>
          <w:tcPr>
            <w:tcW w:w="4463" w:type="dxa"/>
          </w:tcPr>
          <w:p w14:paraId="1F8F13D1" w14:textId="77777777" w:rsidR="00490D42" w:rsidRPr="002F5F3A" w:rsidRDefault="00490D42" w:rsidP="007D0937">
            <w:pPr>
              <w:wordWrap/>
              <w:ind w:right="20"/>
              <w:rPr>
                <w:b/>
                <w:bCs/>
              </w:rPr>
            </w:pPr>
            <w:r w:rsidRPr="002F5F3A">
              <w:rPr>
                <w:b/>
                <w:bCs/>
              </w:rPr>
              <w:t>Purpose</w:t>
            </w:r>
          </w:p>
        </w:tc>
      </w:tr>
      <w:tr w:rsidR="00490D42" w:rsidRPr="00C235A5" w14:paraId="6949657E" w14:textId="77777777" w:rsidTr="000C60DF">
        <w:tc>
          <w:tcPr>
            <w:tcW w:w="740" w:type="dxa"/>
          </w:tcPr>
          <w:p w14:paraId="1CA1A124" w14:textId="77777777" w:rsidR="00490D42" w:rsidRPr="002F5F3A" w:rsidRDefault="00490D42" w:rsidP="007D0937">
            <w:pPr>
              <w:wordWrap/>
              <w:ind w:right="20"/>
              <w:rPr>
                <w:b/>
                <w:bCs/>
              </w:rPr>
            </w:pPr>
            <w:r w:rsidRPr="002F5F3A">
              <w:rPr>
                <w:b/>
                <w:bCs/>
              </w:rPr>
              <w:t>Step1</w:t>
            </w:r>
          </w:p>
        </w:tc>
        <w:tc>
          <w:tcPr>
            <w:tcW w:w="3157" w:type="dxa"/>
          </w:tcPr>
          <w:p w14:paraId="7FAFA5F6" w14:textId="77777777" w:rsidR="00490D42" w:rsidRPr="002F5F3A" w:rsidRDefault="00490D42" w:rsidP="007D0937">
            <w:pPr>
              <w:wordWrap/>
              <w:ind w:right="20"/>
            </w:pPr>
            <w:r w:rsidRPr="002F5F3A">
              <w:rPr>
                <w:b/>
                <w:bCs/>
              </w:rPr>
              <w:t>configure terminal</w:t>
            </w:r>
          </w:p>
        </w:tc>
        <w:tc>
          <w:tcPr>
            <w:tcW w:w="4463" w:type="dxa"/>
          </w:tcPr>
          <w:p w14:paraId="107EBDF0" w14:textId="77777777" w:rsidR="00490D42" w:rsidRPr="002F5F3A" w:rsidRDefault="00490D42" w:rsidP="007D0937">
            <w:pPr>
              <w:wordWrap/>
              <w:ind w:right="20"/>
            </w:pPr>
            <w:r w:rsidRPr="002F5F3A">
              <w:t>To enter global configuration mode</w:t>
            </w:r>
          </w:p>
        </w:tc>
      </w:tr>
      <w:tr w:rsidR="00490D42" w:rsidRPr="00C235A5" w14:paraId="6492F89B" w14:textId="77777777" w:rsidTr="000C60DF">
        <w:tc>
          <w:tcPr>
            <w:tcW w:w="740" w:type="dxa"/>
          </w:tcPr>
          <w:p w14:paraId="3FC793A7" w14:textId="77777777" w:rsidR="00490D42" w:rsidRPr="002F5F3A" w:rsidRDefault="00490D42" w:rsidP="007D0937">
            <w:pPr>
              <w:wordWrap/>
              <w:ind w:right="20"/>
              <w:rPr>
                <w:b/>
                <w:bCs/>
              </w:rPr>
            </w:pPr>
            <w:r w:rsidRPr="002F5F3A">
              <w:rPr>
                <w:b/>
                <w:bCs/>
              </w:rPr>
              <w:t>Step2</w:t>
            </w:r>
          </w:p>
        </w:tc>
        <w:tc>
          <w:tcPr>
            <w:tcW w:w="3157" w:type="dxa"/>
          </w:tcPr>
          <w:p w14:paraId="66783154" w14:textId="77777777" w:rsidR="00490D42" w:rsidRPr="002F5F3A" w:rsidRDefault="00490D42" w:rsidP="007D0937">
            <w:pPr>
              <w:wordWrap/>
              <w:ind w:right="20"/>
              <w:jc w:val="left"/>
              <w:rPr>
                <w:bCs/>
              </w:rPr>
            </w:pPr>
            <w:r w:rsidRPr="002F5F3A">
              <w:rPr>
                <w:b/>
                <w:bCs/>
              </w:rPr>
              <w:t xml:space="preserve">spanning-tree mode </w:t>
            </w:r>
            <w:r w:rsidRPr="002F5F3A">
              <w:rPr>
                <w:b/>
              </w:rPr>
              <w:t>{stp|</w:t>
            </w:r>
            <w:r w:rsidRPr="002F5F3A">
              <w:rPr>
                <w:b/>
                <w:bCs/>
              </w:rPr>
              <w:t>rstp</w:t>
            </w:r>
            <w:r w:rsidRPr="002F5F3A">
              <w:t>|</w:t>
            </w:r>
            <w:r w:rsidRPr="002F5F3A">
              <w:rPr>
                <w:b/>
                <w:bCs/>
              </w:rPr>
              <w:t>mstp</w:t>
            </w:r>
            <w:r w:rsidRPr="002F5F3A">
              <w:rPr>
                <w:bCs/>
              </w:rPr>
              <w:t>|</w:t>
            </w:r>
          </w:p>
          <w:p w14:paraId="2C093E2E" w14:textId="77777777" w:rsidR="00490D42" w:rsidRPr="002F5F3A" w:rsidRDefault="00490D42" w:rsidP="007D0937">
            <w:pPr>
              <w:wordWrap/>
              <w:ind w:right="20"/>
              <w:jc w:val="left"/>
              <w:rPr>
                <w:b/>
                <w:bCs/>
              </w:rPr>
            </w:pPr>
            <w:r w:rsidRPr="002F5F3A">
              <w:rPr>
                <w:b/>
                <w:bCs/>
              </w:rPr>
              <w:t>provider-mstp|provider-rstp|</w:t>
            </w:r>
          </w:p>
          <w:p w14:paraId="79A33C4E" w14:textId="77777777" w:rsidR="00490D42" w:rsidRPr="002F5F3A" w:rsidRDefault="00490D42" w:rsidP="007D0937">
            <w:pPr>
              <w:wordWrap/>
              <w:ind w:right="20"/>
              <w:jc w:val="left"/>
              <w:rPr>
                <w:b/>
                <w:bCs/>
              </w:rPr>
            </w:pPr>
            <w:r w:rsidRPr="002F5F3A">
              <w:rPr>
                <w:b/>
                <w:bCs/>
              </w:rPr>
              <w:t>stp-VLAN-bridge|rstp-VLAN-bridge</w:t>
            </w:r>
            <w:r w:rsidRPr="002F5F3A">
              <w:t>}</w:t>
            </w:r>
          </w:p>
        </w:tc>
        <w:tc>
          <w:tcPr>
            <w:tcW w:w="4463" w:type="dxa"/>
          </w:tcPr>
          <w:p w14:paraId="064D7520" w14:textId="77777777" w:rsidR="00490D42" w:rsidRPr="002F5F3A" w:rsidRDefault="00490D42" w:rsidP="007D0937">
            <w:pPr>
              <w:wordWrap/>
              <w:ind w:right="20"/>
            </w:pPr>
            <w:r w:rsidRPr="002F5F3A">
              <w:t>To change the spanning-tree mode</w:t>
            </w:r>
          </w:p>
        </w:tc>
      </w:tr>
      <w:tr w:rsidR="00490D42" w:rsidRPr="00C235A5" w14:paraId="4AD098E5" w14:textId="77777777" w:rsidTr="000C60DF">
        <w:tc>
          <w:tcPr>
            <w:tcW w:w="740" w:type="dxa"/>
          </w:tcPr>
          <w:p w14:paraId="7558440C" w14:textId="77777777" w:rsidR="00490D42" w:rsidRPr="002F5F3A" w:rsidRDefault="00490D42" w:rsidP="007D0937">
            <w:pPr>
              <w:wordWrap/>
              <w:ind w:right="20"/>
              <w:rPr>
                <w:b/>
                <w:bCs/>
              </w:rPr>
            </w:pPr>
            <w:r w:rsidRPr="002F5F3A">
              <w:rPr>
                <w:b/>
                <w:bCs/>
              </w:rPr>
              <w:t>Step3</w:t>
            </w:r>
          </w:p>
        </w:tc>
        <w:tc>
          <w:tcPr>
            <w:tcW w:w="3157" w:type="dxa"/>
          </w:tcPr>
          <w:p w14:paraId="56377638" w14:textId="77777777" w:rsidR="00490D42" w:rsidRPr="002F5F3A" w:rsidRDefault="00490D42" w:rsidP="007D0937">
            <w:pPr>
              <w:wordWrap/>
              <w:ind w:right="20"/>
              <w:rPr>
                <w:b/>
                <w:bCs/>
              </w:rPr>
            </w:pPr>
            <w:r w:rsidRPr="002F5F3A">
              <w:rPr>
                <w:b/>
                <w:bCs/>
              </w:rPr>
              <w:t>exit</w:t>
            </w:r>
          </w:p>
        </w:tc>
        <w:tc>
          <w:tcPr>
            <w:tcW w:w="4463" w:type="dxa"/>
          </w:tcPr>
          <w:p w14:paraId="28BF37E8" w14:textId="77777777"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14:paraId="29BA43E7" w14:textId="77777777" w:rsidTr="000C60DF">
        <w:tc>
          <w:tcPr>
            <w:tcW w:w="740" w:type="dxa"/>
          </w:tcPr>
          <w:p w14:paraId="3F866C52" w14:textId="77777777" w:rsidR="00490D42" w:rsidRPr="002F5F3A" w:rsidRDefault="00490D42" w:rsidP="007D0937">
            <w:pPr>
              <w:wordWrap/>
              <w:ind w:right="20"/>
              <w:rPr>
                <w:b/>
                <w:bCs/>
              </w:rPr>
            </w:pPr>
            <w:r w:rsidRPr="002F5F3A">
              <w:rPr>
                <w:b/>
                <w:bCs/>
              </w:rPr>
              <w:t>Step4</w:t>
            </w:r>
          </w:p>
        </w:tc>
        <w:tc>
          <w:tcPr>
            <w:tcW w:w="3157" w:type="dxa"/>
          </w:tcPr>
          <w:p w14:paraId="22F66B8B" w14:textId="77777777" w:rsidR="00490D42" w:rsidRPr="002F5F3A" w:rsidRDefault="00490D42" w:rsidP="007D0937">
            <w:pPr>
              <w:wordWrap/>
              <w:ind w:right="20"/>
              <w:rPr>
                <w:b/>
                <w:bCs/>
              </w:rPr>
            </w:pPr>
            <w:r w:rsidRPr="002F5F3A">
              <w:rPr>
                <w:b/>
                <w:bCs/>
              </w:rPr>
              <w:t>show running-config</w:t>
            </w:r>
          </w:p>
        </w:tc>
        <w:tc>
          <w:tcPr>
            <w:tcW w:w="4463" w:type="dxa"/>
          </w:tcPr>
          <w:p w14:paraId="62888098" w14:textId="77777777" w:rsidR="00490D42" w:rsidRPr="002F5F3A" w:rsidRDefault="00490D42" w:rsidP="007D0937">
            <w:pPr>
              <w:wordWrap/>
              <w:ind w:right="20"/>
            </w:pPr>
            <w:r w:rsidRPr="002F5F3A">
              <w:t>To check the setting</w:t>
            </w:r>
          </w:p>
        </w:tc>
      </w:tr>
      <w:tr w:rsidR="00490D42" w:rsidRPr="00C235A5" w14:paraId="301D8787" w14:textId="77777777" w:rsidTr="000C60DF">
        <w:tc>
          <w:tcPr>
            <w:tcW w:w="740" w:type="dxa"/>
          </w:tcPr>
          <w:p w14:paraId="69CBB1FB" w14:textId="77777777" w:rsidR="00490D42" w:rsidRPr="002F5F3A" w:rsidRDefault="00490D42" w:rsidP="007D0937">
            <w:pPr>
              <w:wordWrap/>
              <w:ind w:right="20"/>
              <w:rPr>
                <w:b/>
                <w:bCs/>
              </w:rPr>
            </w:pPr>
            <w:r w:rsidRPr="002F5F3A">
              <w:rPr>
                <w:b/>
                <w:bCs/>
              </w:rPr>
              <w:t>Step5</w:t>
            </w:r>
          </w:p>
        </w:tc>
        <w:tc>
          <w:tcPr>
            <w:tcW w:w="3157" w:type="dxa"/>
          </w:tcPr>
          <w:p w14:paraId="4677EBCF" w14:textId="77777777" w:rsidR="00490D42" w:rsidRPr="002F5F3A" w:rsidRDefault="00490D42" w:rsidP="007D0937">
            <w:pPr>
              <w:wordWrap/>
              <w:ind w:right="20"/>
              <w:rPr>
                <w:b/>
                <w:bCs/>
              </w:rPr>
            </w:pPr>
            <w:r w:rsidRPr="002F5F3A">
              <w:rPr>
                <w:b/>
                <w:bCs/>
              </w:rPr>
              <w:t>copy running-config startup-config</w:t>
            </w:r>
          </w:p>
        </w:tc>
        <w:tc>
          <w:tcPr>
            <w:tcW w:w="4463" w:type="dxa"/>
          </w:tcPr>
          <w:p w14:paraId="019E472F" w14:textId="77777777" w:rsidR="00490D42" w:rsidRPr="002F5F3A" w:rsidRDefault="00490D42" w:rsidP="007D0937">
            <w:pPr>
              <w:wordWrap/>
              <w:ind w:right="20"/>
            </w:pPr>
            <w:r w:rsidRPr="002F5F3A">
              <w:t>To save the settings in the configuration file (optional)</w:t>
            </w:r>
          </w:p>
        </w:tc>
      </w:tr>
    </w:tbl>
    <w:p w14:paraId="77E51B62" w14:textId="77777777"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261"/>
      </w:tblGrid>
      <w:tr w:rsidR="00566C25" w:rsidRPr="00566C25" w14:paraId="1321EF79" w14:textId="77777777" w:rsidTr="00566C25">
        <w:tc>
          <w:tcPr>
            <w:tcW w:w="10118" w:type="dxa"/>
          </w:tcPr>
          <w:p w14:paraId="2B588609" w14:textId="77777777" w:rsidR="00566C25" w:rsidRPr="00566C25" w:rsidRDefault="00566C25" w:rsidP="007D0937">
            <w:pPr>
              <w:pStyle w:val="ac"/>
            </w:pPr>
            <w:r w:rsidRPr="00566C25">
              <w:t xml:space="preserve">Switch#show spanning-tree </w:t>
            </w:r>
          </w:p>
          <w:p w14:paraId="7E1ADA10" w14:textId="77777777" w:rsidR="00566C25" w:rsidRPr="00566C25" w:rsidRDefault="00566C25" w:rsidP="007D0937">
            <w:pPr>
              <w:pStyle w:val="ac"/>
            </w:pPr>
          </w:p>
          <w:p w14:paraId="672C8D00" w14:textId="77777777" w:rsidR="00566C25" w:rsidRPr="00566C25" w:rsidRDefault="00566C25" w:rsidP="007D0937">
            <w:pPr>
              <w:pStyle w:val="ac"/>
            </w:pPr>
            <w:r w:rsidRPr="00566C25">
              <w:t>Default  Bridge up - Spanning Tree Enabled rstp-vlan-bridge</w:t>
            </w:r>
          </w:p>
          <w:p w14:paraId="332A1623" w14:textId="77777777" w:rsidR="00566C25" w:rsidRPr="00566C25" w:rsidRDefault="00566C25" w:rsidP="007D0937">
            <w:pPr>
              <w:pStyle w:val="ac"/>
            </w:pPr>
            <w:r w:rsidRPr="00566C25">
              <w:t xml:space="preserve">  Root ID    Priority    32768</w:t>
            </w:r>
          </w:p>
          <w:p w14:paraId="70A00E16" w14:textId="77777777" w:rsidR="00566C25" w:rsidRPr="00566C25" w:rsidRDefault="00566C25" w:rsidP="007D0937">
            <w:pPr>
              <w:pStyle w:val="ac"/>
            </w:pPr>
            <w:r w:rsidRPr="00566C25">
              <w:t xml:space="preserve">             Address     00077074ff01</w:t>
            </w:r>
          </w:p>
          <w:p w14:paraId="474945DF" w14:textId="77777777" w:rsidR="00566C25" w:rsidRPr="00566C25" w:rsidRDefault="00566C25" w:rsidP="007D0937">
            <w:pPr>
              <w:pStyle w:val="ac"/>
            </w:pPr>
            <w:r w:rsidRPr="00566C25">
              <w:t xml:space="preserve">             This bridge is the root</w:t>
            </w:r>
          </w:p>
          <w:p w14:paraId="610A5ACB" w14:textId="77777777" w:rsidR="00566C25" w:rsidRPr="00566C25" w:rsidRDefault="00566C25" w:rsidP="007D0937">
            <w:pPr>
              <w:pStyle w:val="ac"/>
            </w:pPr>
            <w:r w:rsidRPr="00566C25">
              <w:t xml:space="preserve">             Hello Time  2  sec  Max Age 20 sec  Foward Delay  15 sec</w:t>
            </w:r>
          </w:p>
          <w:p w14:paraId="654A1554" w14:textId="77777777" w:rsidR="00566C25" w:rsidRPr="00566C25" w:rsidRDefault="00566C25" w:rsidP="007D0937">
            <w:pPr>
              <w:pStyle w:val="ac"/>
            </w:pPr>
          </w:p>
          <w:p w14:paraId="662133D2" w14:textId="77777777" w:rsidR="00566C25" w:rsidRPr="00566C25" w:rsidRDefault="00566C25" w:rsidP="007D0937">
            <w:pPr>
              <w:pStyle w:val="ac"/>
            </w:pPr>
            <w:r w:rsidRPr="00566C25">
              <w:t xml:space="preserve">  Bridge ID  Priority    32768</w:t>
            </w:r>
          </w:p>
          <w:p w14:paraId="22CDE63E" w14:textId="77777777" w:rsidR="00566C25" w:rsidRPr="00566C25" w:rsidRDefault="00566C25" w:rsidP="007D0937">
            <w:pPr>
              <w:pStyle w:val="ac"/>
            </w:pPr>
            <w:r w:rsidRPr="00566C25">
              <w:t xml:space="preserve">             Address     00077074ff01</w:t>
            </w:r>
          </w:p>
          <w:p w14:paraId="5006A207" w14:textId="77777777" w:rsidR="00566C25" w:rsidRPr="00566C25" w:rsidRDefault="00566C25" w:rsidP="007D0937">
            <w:pPr>
              <w:pStyle w:val="ac"/>
            </w:pPr>
            <w:r w:rsidRPr="00566C25">
              <w:t xml:space="preserve">             Hello Time  2  sec  Max Age 20 sec  Foward Delay  15 sec</w:t>
            </w:r>
          </w:p>
          <w:p w14:paraId="2982C7A7" w14:textId="77777777" w:rsidR="00566C25" w:rsidRPr="00566C25" w:rsidRDefault="00566C25" w:rsidP="007D0937">
            <w:pPr>
              <w:pStyle w:val="ac"/>
            </w:pPr>
            <w:r w:rsidRPr="00566C25">
              <w:t xml:space="preserve">             Aging Time  300</w:t>
            </w:r>
          </w:p>
          <w:p w14:paraId="193214BB" w14:textId="77777777" w:rsidR="00566C25" w:rsidRPr="00566C25" w:rsidRDefault="00566C25" w:rsidP="007D0937">
            <w:pPr>
              <w:pStyle w:val="ac"/>
            </w:pPr>
          </w:p>
          <w:p w14:paraId="31521337" w14:textId="77777777" w:rsidR="00566C25" w:rsidRPr="00566C25" w:rsidRDefault="00566C25" w:rsidP="007D0937">
            <w:pPr>
              <w:pStyle w:val="ac"/>
            </w:pPr>
            <w:r w:rsidRPr="00566C25">
              <w:t>Interface             Role  Sts  Cost            Prio.Nbr     Type</w:t>
            </w:r>
          </w:p>
          <w:p w14:paraId="34B7F12F" w14:textId="77777777" w:rsidR="00566C25" w:rsidRPr="00566C25" w:rsidRDefault="00566C25" w:rsidP="007D0937">
            <w:pPr>
              <w:pStyle w:val="ac"/>
            </w:pPr>
            <w:r w:rsidRPr="00566C25">
              <w:t>------------- ---- --- --------- -------- ----------------</w:t>
            </w:r>
          </w:p>
          <w:p w14:paraId="0FAC6780" w14:textId="77777777" w:rsidR="00566C25" w:rsidRPr="00566C25" w:rsidRDefault="00566C25" w:rsidP="007D0937">
            <w:pPr>
              <w:pStyle w:val="ac"/>
            </w:pPr>
            <w:r w:rsidRPr="00566C25">
              <w:t xml:space="preserve">Giga6/3              Disb  BLK 4                 128.138     P2p </w:t>
            </w:r>
          </w:p>
          <w:p w14:paraId="640B61A7" w14:textId="77777777" w:rsidR="00566C25" w:rsidRPr="00566C25" w:rsidRDefault="00566C25" w:rsidP="007D0937">
            <w:pPr>
              <w:pStyle w:val="ac"/>
            </w:pPr>
          </w:p>
          <w:p w14:paraId="23AE40CD" w14:textId="77777777" w:rsidR="00566C25" w:rsidRPr="00566C25" w:rsidRDefault="00566C25" w:rsidP="007D0937">
            <w:pPr>
              <w:pStyle w:val="ac"/>
            </w:pPr>
            <w:r w:rsidRPr="00566C25">
              <w:t xml:space="preserve">Switch#configure terminal </w:t>
            </w:r>
          </w:p>
          <w:p w14:paraId="6EF8B8FC" w14:textId="77777777" w:rsidR="00566C25" w:rsidRPr="00566C25" w:rsidRDefault="00566C25" w:rsidP="007D0937">
            <w:pPr>
              <w:pStyle w:val="ac"/>
            </w:pPr>
          </w:p>
          <w:p w14:paraId="56DD8472" w14:textId="77777777" w:rsidR="00566C25" w:rsidRPr="00566C25" w:rsidRDefault="00566C25" w:rsidP="007D0937">
            <w:pPr>
              <w:pStyle w:val="ac"/>
            </w:pPr>
            <w:r w:rsidRPr="00566C25">
              <w:t xml:space="preserve">Switch(config)#spanning-tree mode stp-vlan-bridge </w:t>
            </w:r>
          </w:p>
          <w:p w14:paraId="0B2EEEA5" w14:textId="77777777" w:rsidR="00566C25" w:rsidRPr="00566C25" w:rsidRDefault="00566C25" w:rsidP="007D0937">
            <w:pPr>
              <w:pStyle w:val="ac"/>
            </w:pPr>
            <w:r w:rsidRPr="00566C25">
              <w:t>Switch(config)#exit</w:t>
            </w:r>
          </w:p>
          <w:p w14:paraId="2285F2A1" w14:textId="77777777" w:rsidR="00566C25" w:rsidRPr="00566C25" w:rsidRDefault="00566C25" w:rsidP="007D0937">
            <w:pPr>
              <w:pStyle w:val="ac"/>
            </w:pPr>
            <w:r w:rsidRPr="00566C25">
              <w:t xml:space="preserve">Switch(config)#spanning-tree enable </w:t>
            </w:r>
          </w:p>
          <w:p w14:paraId="07B9D74B" w14:textId="77777777" w:rsidR="00566C25" w:rsidRPr="00566C25" w:rsidRDefault="00566C25" w:rsidP="007D0937">
            <w:pPr>
              <w:pStyle w:val="ac"/>
            </w:pPr>
            <w:r w:rsidRPr="00566C25">
              <w:t>Switch(config)#exit</w:t>
            </w:r>
          </w:p>
          <w:p w14:paraId="7F8512B0" w14:textId="77777777" w:rsidR="00566C25" w:rsidRPr="00566C25" w:rsidRDefault="00566C25" w:rsidP="007D0937">
            <w:pPr>
              <w:pStyle w:val="ac"/>
            </w:pPr>
            <w:r w:rsidRPr="00566C25">
              <w:t xml:space="preserve">Switch#show spanning-tree </w:t>
            </w:r>
          </w:p>
          <w:p w14:paraId="2F2ADDDA" w14:textId="77777777" w:rsidR="00566C25" w:rsidRPr="00566C25" w:rsidRDefault="00566C25" w:rsidP="007D0937">
            <w:pPr>
              <w:pStyle w:val="ac"/>
            </w:pPr>
          </w:p>
          <w:p w14:paraId="1A8DCE09" w14:textId="77777777" w:rsidR="00566C25" w:rsidRPr="00566C25" w:rsidRDefault="00566C25" w:rsidP="007D0937">
            <w:pPr>
              <w:pStyle w:val="ac"/>
            </w:pPr>
            <w:r w:rsidRPr="00566C25">
              <w:t>Default  Bridge up - Spanning Tree Enabled stp-vlan-bridge</w:t>
            </w:r>
          </w:p>
          <w:p w14:paraId="4D2600F1" w14:textId="77777777" w:rsidR="00566C25" w:rsidRPr="00566C25" w:rsidRDefault="00566C25" w:rsidP="007D0937">
            <w:pPr>
              <w:pStyle w:val="ac"/>
            </w:pPr>
            <w:r w:rsidRPr="00566C25">
              <w:t xml:space="preserve">  Root ID    Priority    32768</w:t>
            </w:r>
          </w:p>
          <w:p w14:paraId="45FEF6F1" w14:textId="77777777" w:rsidR="00566C25" w:rsidRPr="00566C25" w:rsidRDefault="00566C25" w:rsidP="007D0937">
            <w:pPr>
              <w:pStyle w:val="ac"/>
            </w:pPr>
            <w:r w:rsidRPr="00566C25">
              <w:t xml:space="preserve">             Address     00077074ff01</w:t>
            </w:r>
          </w:p>
          <w:p w14:paraId="615449C6" w14:textId="77777777" w:rsidR="00566C25" w:rsidRPr="00566C25" w:rsidRDefault="00566C25" w:rsidP="007D0937">
            <w:pPr>
              <w:pStyle w:val="ac"/>
            </w:pPr>
            <w:r w:rsidRPr="00566C25">
              <w:t xml:space="preserve">             This bridge is the root</w:t>
            </w:r>
          </w:p>
          <w:p w14:paraId="799F230B" w14:textId="77777777" w:rsidR="00566C25" w:rsidRPr="00566C25" w:rsidRDefault="00566C25" w:rsidP="007D0937">
            <w:pPr>
              <w:pStyle w:val="ac"/>
            </w:pPr>
            <w:r w:rsidRPr="00566C25">
              <w:t xml:space="preserve">             Hello Time  2  sec  Max Age 20 sec  Foward Delay  15 sec</w:t>
            </w:r>
          </w:p>
          <w:p w14:paraId="69104F56" w14:textId="77777777" w:rsidR="00566C25" w:rsidRPr="00566C25" w:rsidRDefault="00566C25" w:rsidP="007D0937">
            <w:pPr>
              <w:pStyle w:val="ac"/>
            </w:pPr>
          </w:p>
          <w:p w14:paraId="31C07747" w14:textId="77777777" w:rsidR="00566C25" w:rsidRPr="00566C25" w:rsidRDefault="00566C25" w:rsidP="007D0937">
            <w:pPr>
              <w:pStyle w:val="ac"/>
            </w:pPr>
            <w:r w:rsidRPr="00566C25">
              <w:t xml:space="preserve">  Bridge ID  Priority    32768</w:t>
            </w:r>
          </w:p>
          <w:p w14:paraId="3FAC9AE3" w14:textId="77777777" w:rsidR="00566C25" w:rsidRPr="00566C25" w:rsidRDefault="00566C25" w:rsidP="007D0937">
            <w:pPr>
              <w:pStyle w:val="ac"/>
            </w:pPr>
            <w:r w:rsidRPr="00566C25">
              <w:t xml:space="preserve">             Address     00077074ff01</w:t>
            </w:r>
          </w:p>
          <w:p w14:paraId="5BBEC3DD" w14:textId="77777777" w:rsidR="00566C25" w:rsidRPr="00566C25" w:rsidRDefault="00566C25" w:rsidP="007D0937">
            <w:pPr>
              <w:pStyle w:val="ac"/>
            </w:pPr>
            <w:r w:rsidRPr="00566C25">
              <w:t xml:space="preserve">             Hello Time  2  sec  Max Age 20 sec  Foward Delay  15 sec</w:t>
            </w:r>
          </w:p>
          <w:p w14:paraId="406CE77A" w14:textId="77777777" w:rsidR="00566C25" w:rsidRPr="00566C25" w:rsidRDefault="00566C25" w:rsidP="007D0937">
            <w:pPr>
              <w:pStyle w:val="ac"/>
            </w:pPr>
            <w:r w:rsidRPr="00566C25">
              <w:lastRenderedPageBreak/>
              <w:t xml:space="preserve">             Aging Time  300</w:t>
            </w:r>
          </w:p>
          <w:p w14:paraId="2CF90644" w14:textId="77777777" w:rsidR="00566C25" w:rsidRPr="00566C25" w:rsidRDefault="00566C25" w:rsidP="007D0937">
            <w:pPr>
              <w:pStyle w:val="ac"/>
            </w:pPr>
          </w:p>
          <w:p w14:paraId="68723B76" w14:textId="77777777" w:rsidR="00566C25" w:rsidRPr="00566C25" w:rsidRDefault="00566C25" w:rsidP="007D0937">
            <w:pPr>
              <w:pStyle w:val="ac"/>
            </w:pPr>
            <w:r w:rsidRPr="00566C25">
              <w:t>Interface             Role  Sts  Cost            Prio.Nbr     Type</w:t>
            </w:r>
          </w:p>
          <w:p w14:paraId="01601921" w14:textId="77777777" w:rsidR="00566C25" w:rsidRPr="00566C25" w:rsidRDefault="00566C25" w:rsidP="007D0937">
            <w:pPr>
              <w:pStyle w:val="ac"/>
            </w:pPr>
            <w:r w:rsidRPr="00566C25">
              <w:t>------------- ---- --- --------- -------- ----------------</w:t>
            </w:r>
          </w:p>
          <w:p w14:paraId="5EB0B2BF" w14:textId="77777777" w:rsidR="00566C25" w:rsidRPr="00566C25" w:rsidRDefault="00566C25" w:rsidP="007D0937">
            <w:pPr>
              <w:pStyle w:val="ac"/>
            </w:pPr>
            <w:r w:rsidRPr="00566C25">
              <w:t xml:space="preserve">Giga6/3              Disb  DIS  4                128.138     P2p </w:t>
            </w:r>
          </w:p>
          <w:p w14:paraId="3BC6263A" w14:textId="77777777" w:rsidR="00566C25" w:rsidRPr="00566C25" w:rsidRDefault="00566C25" w:rsidP="007D0937">
            <w:pPr>
              <w:pStyle w:val="ac"/>
            </w:pPr>
          </w:p>
          <w:p w14:paraId="3BB54009" w14:textId="77777777" w:rsidR="00566C25" w:rsidRPr="00566C25" w:rsidRDefault="00566C25" w:rsidP="007D0937">
            <w:pPr>
              <w:pStyle w:val="ac"/>
            </w:pPr>
            <w:r w:rsidRPr="00566C25">
              <w:t xml:space="preserve">Switch#configure terminal </w:t>
            </w:r>
          </w:p>
          <w:p w14:paraId="33665F41" w14:textId="77777777" w:rsidR="00566C25" w:rsidRPr="00566C25" w:rsidRDefault="00566C25" w:rsidP="007D0937">
            <w:pPr>
              <w:pStyle w:val="ac"/>
            </w:pPr>
            <w:r w:rsidRPr="00566C25">
              <w:t xml:space="preserve">Switch(config)#spanning-tree mode mstp </w:t>
            </w:r>
          </w:p>
          <w:p w14:paraId="79610D1D" w14:textId="77777777" w:rsidR="00566C25" w:rsidRPr="00566C25" w:rsidRDefault="00566C25" w:rsidP="007D0937">
            <w:pPr>
              <w:pStyle w:val="ac"/>
            </w:pPr>
            <w:r w:rsidRPr="00566C25">
              <w:t xml:space="preserve">Switch(config)#spanning-tree enable </w:t>
            </w:r>
          </w:p>
          <w:p w14:paraId="1B40FCD6" w14:textId="77777777" w:rsidR="00566C25" w:rsidRPr="00566C25" w:rsidRDefault="00566C25" w:rsidP="007D0937">
            <w:pPr>
              <w:pStyle w:val="ac"/>
            </w:pPr>
            <w:r w:rsidRPr="00566C25">
              <w:t>Switch(config)#exit</w:t>
            </w:r>
          </w:p>
          <w:p w14:paraId="2730556A" w14:textId="77777777" w:rsidR="00566C25" w:rsidRPr="00566C25" w:rsidRDefault="00566C25" w:rsidP="007D0937">
            <w:pPr>
              <w:pStyle w:val="ac"/>
            </w:pPr>
            <w:r w:rsidRPr="00566C25">
              <w:t xml:space="preserve">Switch#show spanning-tree </w:t>
            </w:r>
          </w:p>
          <w:p w14:paraId="04499BC7" w14:textId="77777777" w:rsidR="00566C25" w:rsidRPr="00566C25" w:rsidRDefault="00566C25" w:rsidP="007D0937">
            <w:pPr>
              <w:pStyle w:val="ac"/>
            </w:pPr>
          </w:p>
          <w:p w14:paraId="16E9D3B9" w14:textId="77777777" w:rsidR="00566C25" w:rsidRPr="00566C25" w:rsidRDefault="00566C25" w:rsidP="007D0937">
            <w:pPr>
              <w:pStyle w:val="ac"/>
            </w:pPr>
            <w:r w:rsidRPr="00566C25">
              <w:t>Default  Bridge up - Spanning Tree Enabled mstp</w:t>
            </w:r>
          </w:p>
          <w:p w14:paraId="236C1D0D" w14:textId="77777777" w:rsidR="00566C25" w:rsidRPr="00566C25" w:rsidRDefault="00566C25" w:rsidP="007D0937">
            <w:pPr>
              <w:pStyle w:val="ac"/>
            </w:pPr>
            <w:r w:rsidRPr="00566C25">
              <w:t xml:space="preserve">  Root ID    Priority    32768</w:t>
            </w:r>
          </w:p>
          <w:p w14:paraId="05A34216" w14:textId="77777777" w:rsidR="00566C25" w:rsidRPr="00566C25" w:rsidRDefault="00566C25" w:rsidP="007D0937">
            <w:pPr>
              <w:pStyle w:val="ac"/>
            </w:pPr>
            <w:r w:rsidRPr="00566C25">
              <w:t xml:space="preserve">             Address     00077074ff01</w:t>
            </w:r>
          </w:p>
          <w:p w14:paraId="632AE89B" w14:textId="77777777" w:rsidR="00566C25" w:rsidRPr="00566C25" w:rsidRDefault="00566C25" w:rsidP="007D0937">
            <w:pPr>
              <w:pStyle w:val="ac"/>
            </w:pPr>
            <w:r w:rsidRPr="00566C25">
              <w:t xml:space="preserve">             This bridge is the root</w:t>
            </w:r>
          </w:p>
          <w:p w14:paraId="002A7F5E" w14:textId="77777777" w:rsidR="00566C25" w:rsidRPr="00566C25" w:rsidRDefault="00566C25" w:rsidP="007D0937">
            <w:pPr>
              <w:pStyle w:val="ac"/>
            </w:pPr>
            <w:r w:rsidRPr="00566C25">
              <w:t xml:space="preserve">             Hello Time  2  sec  Max Age 20 sec  Foward Delay  15 sec</w:t>
            </w:r>
          </w:p>
          <w:p w14:paraId="7964F2B1" w14:textId="77777777" w:rsidR="00566C25" w:rsidRPr="00566C25" w:rsidRDefault="00566C25" w:rsidP="007D0937">
            <w:pPr>
              <w:pStyle w:val="ac"/>
            </w:pPr>
          </w:p>
          <w:p w14:paraId="30BF5D53" w14:textId="77777777" w:rsidR="00566C25" w:rsidRPr="00566C25" w:rsidRDefault="00566C25" w:rsidP="007D0937">
            <w:pPr>
              <w:pStyle w:val="ac"/>
            </w:pPr>
            <w:r w:rsidRPr="00566C25">
              <w:t xml:space="preserve">  Bridge ID  Priority    32768</w:t>
            </w:r>
          </w:p>
          <w:p w14:paraId="386C061B" w14:textId="77777777" w:rsidR="00566C25" w:rsidRPr="00566C25" w:rsidRDefault="00566C25" w:rsidP="007D0937">
            <w:pPr>
              <w:pStyle w:val="ac"/>
            </w:pPr>
            <w:r w:rsidRPr="00566C25">
              <w:t xml:space="preserve">             Address     00077074ff01</w:t>
            </w:r>
          </w:p>
          <w:p w14:paraId="23330231" w14:textId="77777777" w:rsidR="00566C25" w:rsidRPr="00566C25" w:rsidRDefault="00566C25" w:rsidP="007D0937">
            <w:pPr>
              <w:pStyle w:val="ac"/>
            </w:pPr>
            <w:r w:rsidRPr="00566C25">
              <w:t xml:space="preserve">             Hello Time  2  sec  Max Age 20 sec  Foward Delay  15 sec</w:t>
            </w:r>
          </w:p>
          <w:p w14:paraId="76E7D71B" w14:textId="77777777" w:rsidR="00566C25" w:rsidRPr="00566C25" w:rsidRDefault="00566C25" w:rsidP="007D0937">
            <w:pPr>
              <w:pStyle w:val="ac"/>
            </w:pPr>
            <w:r w:rsidRPr="00566C25">
              <w:t xml:space="preserve">             Aging Time  300</w:t>
            </w:r>
          </w:p>
          <w:p w14:paraId="373427B0" w14:textId="77777777" w:rsidR="00566C25" w:rsidRPr="00566C25" w:rsidRDefault="00566C25" w:rsidP="007D0937">
            <w:pPr>
              <w:pStyle w:val="ac"/>
            </w:pPr>
          </w:p>
          <w:p w14:paraId="66E34E98" w14:textId="77777777" w:rsidR="00566C25" w:rsidRPr="00566C25" w:rsidRDefault="00566C25" w:rsidP="007D0937">
            <w:pPr>
              <w:pStyle w:val="ac"/>
            </w:pPr>
            <w:r w:rsidRPr="00566C25">
              <w:t>Interface             Role  Sts  Cost            Prio.Nbr     Type</w:t>
            </w:r>
          </w:p>
          <w:p w14:paraId="394B1E3F" w14:textId="77777777" w:rsidR="00566C25" w:rsidRPr="00566C25" w:rsidRDefault="00566C25" w:rsidP="007D0937">
            <w:pPr>
              <w:pStyle w:val="ac"/>
            </w:pPr>
            <w:r w:rsidRPr="00566C25">
              <w:t>------------- ---- --- --------- -------- ----------------</w:t>
            </w:r>
          </w:p>
          <w:p w14:paraId="11D4287D" w14:textId="77777777" w:rsidR="00566C25" w:rsidRPr="00566C25" w:rsidRDefault="00566C25" w:rsidP="007D0937">
            <w:pPr>
              <w:pStyle w:val="ac"/>
            </w:pPr>
            <w:r w:rsidRPr="00566C25">
              <w:t xml:space="preserve">Giga6/3              Disb  BLK 20000          128.138     P2p </w:t>
            </w:r>
          </w:p>
        </w:tc>
      </w:tr>
    </w:tbl>
    <w:p w14:paraId="17ECA0F1" w14:textId="77777777" w:rsidR="00490D42" w:rsidRPr="00C235A5" w:rsidRDefault="00490D42" w:rsidP="007D0937">
      <w:pPr>
        <w:pStyle w:val="3"/>
        <w:ind w:left="0" w:right="20"/>
      </w:pPr>
      <w:bookmarkStart w:id="2920" w:name="_Toc73428030"/>
      <w:bookmarkStart w:id="2921" w:name="_Toc363228605"/>
      <w:bookmarkStart w:id="2922" w:name="_Toc444695160"/>
      <w:bookmarkStart w:id="2923" w:name="_Toc252889027"/>
      <w:bookmarkStart w:id="2924" w:name="_Toc277779572"/>
      <w:r w:rsidRPr="00C235A5">
        <w:rPr>
          <w:rFonts w:hint="eastAsia"/>
        </w:rPr>
        <w:lastRenderedPageBreak/>
        <w:t>Configuring portfast for switch</w:t>
      </w:r>
      <w:bookmarkEnd w:id="2920"/>
      <w:bookmarkEnd w:id="2921"/>
      <w:bookmarkEnd w:id="2922"/>
    </w:p>
    <w:p w14:paraId="6BE708ED" w14:textId="77777777" w:rsidR="009969D1" w:rsidRPr="009969D1" w:rsidRDefault="009969D1" w:rsidP="007D0937">
      <w:pPr>
        <w:pStyle w:val="a3"/>
        <w:ind w:left="0" w:right="20"/>
      </w:pPr>
      <w:r>
        <w:t xml:space="preserve">You can configure all the port in the </w:t>
      </w:r>
      <w:r w:rsidR="00094318">
        <w:t>C9500</w:t>
      </w:r>
      <w:r>
        <w:t xml:space="preserve"> to have </w:t>
      </w:r>
      <w:r w:rsidRPr="009969D1">
        <w:rPr>
          <w:rFonts w:hint="eastAsia"/>
        </w:rPr>
        <w:t>bpdu-filter</w:t>
      </w:r>
      <w:r>
        <w:rPr>
          <w:rFonts w:hint="eastAsia"/>
        </w:rPr>
        <w:t xml:space="preserve"> and</w:t>
      </w:r>
      <w:r w:rsidRPr="009969D1">
        <w:rPr>
          <w:rFonts w:hint="eastAsia"/>
        </w:rPr>
        <w:t xml:space="preserve"> bpdu-guard</w:t>
      </w:r>
      <w:r>
        <w:t xml:space="preserve"> features. The option </w:t>
      </w:r>
      <w:r>
        <w:t>‘</w:t>
      </w:r>
      <w:r>
        <w:rPr>
          <w:rFonts w:hint="eastAsia"/>
        </w:rPr>
        <w:t>bpdu-filter</w:t>
      </w:r>
      <w:r>
        <w:t>’</w:t>
      </w:r>
      <w:r>
        <w:t xml:space="preserve"> is for blocking the incoming bpdu to the port meanwhile </w:t>
      </w:r>
      <w:r>
        <w:t>‘</w:t>
      </w:r>
      <w:r w:rsidRPr="009969D1">
        <w:rPr>
          <w:rFonts w:hint="eastAsia"/>
        </w:rPr>
        <w:t>bpdu-guard</w:t>
      </w:r>
      <w:r>
        <w:t>’</w:t>
      </w:r>
      <w:r>
        <w:t xml:space="preserve"> is for turning the port to block state when bpdu </w:t>
      </w:r>
      <w:r>
        <w:rPr>
          <w:rFonts w:hint="eastAsia"/>
        </w:rPr>
        <w:t xml:space="preserve">come into the port. </w:t>
      </w:r>
    </w:p>
    <w:p w14:paraId="194E61F6" w14:textId="77777777" w:rsidR="00490D42" w:rsidRPr="002F5F3A" w:rsidRDefault="00490D42" w:rsidP="007D0937">
      <w:pPr>
        <w:pStyle w:val="a3"/>
        <w:ind w:left="0" w:right="20"/>
      </w:pPr>
      <w:r w:rsidRPr="002F5F3A">
        <w:t>The following example shows how to set portfast for switch:</w:t>
      </w:r>
    </w:p>
    <w:tbl>
      <w:tblPr>
        <w:tblStyle w:val="CLIWide"/>
        <w:tblW w:w="0" w:type="auto"/>
        <w:tblLook w:val="01E0" w:firstRow="1" w:lastRow="1" w:firstColumn="1" w:lastColumn="1" w:noHBand="0" w:noVBand="0"/>
      </w:tblPr>
      <w:tblGrid>
        <w:gridCol w:w="796"/>
        <w:gridCol w:w="3012"/>
        <w:gridCol w:w="4292"/>
      </w:tblGrid>
      <w:tr w:rsidR="000C60DF" w:rsidRPr="00C235A5"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2F5F3A" w:rsidRDefault="000C60DF" w:rsidP="007D0937">
            <w:pPr>
              <w:pStyle w:val="ac"/>
            </w:pPr>
          </w:p>
        </w:tc>
        <w:tc>
          <w:tcPr>
            <w:tcW w:w="3012" w:type="dxa"/>
          </w:tcPr>
          <w:p w14:paraId="76DD3949" w14:textId="77777777" w:rsidR="000C60DF" w:rsidRPr="002F5F3A" w:rsidRDefault="000C60DF" w:rsidP="007D0937">
            <w:pPr>
              <w:wordWrap/>
              <w:ind w:rightChars="10" w:right="18"/>
              <w:rPr>
                <w:b/>
                <w:bCs/>
              </w:rPr>
            </w:pPr>
            <w:r w:rsidRPr="002F5F3A">
              <w:rPr>
                <w:b/>
                <w:bCs/>
              </w:rPr>
              <w:t>Command</w:t>
            </w:r>
          </w:p>
        </w:tc>
        <w:tc>
          <w:tcPr>
            <w:tcW w:w="4292" w:type="dxa"/>
          </w:tcPr>
          <w:p w14:paraId="1FEBAF04" w14:textId="77777777" w:rsidR="000C60DF" w:rsidRPr="002F5F3A" w:rsidRDefault="000C60DF" w:rsidP="007D0937">
            <w:pPr>
              <w:wordWrap/>
              <w:ind w:rightChars="10" w:right="18"/>
              <w:rPr>
                <w:b/>
                <w:bCs/>
              </w:rPr>
            </w:pPr>
            <w:r w:rsidRPr="002F5F3A">
              <w:rPr>
                <w:b/>
                <w:bCs/>
              </w:rPr>
              <w:t>Purpose</w:t>
            </w:r>
          </w:p>
        </w:tc>
      </w:tr>
      <w:tr w:rsidR="000C60DF" w:rsidRPr="00C235A5" w14:paraId="2D1F7D0B" w14:textId="77777777" w:rsidTr="000C60DF">
        <w:tc>
          <w:tcPr>
            <w:tcW w:w="796" w:type="dxa"/>
          </w:tcPr>
          <w:p w14:paraId="0B586A72" w14:textId="77777777" w:rsidR="000C60DF" w:rsidRPr="002F5F3A" w:rsidRDefault="000C60DF" w:rsidP="007D0937">
            <w:pPr>
              <w:wordWrap/>
              <w:ind w:rightChars="10" w:right="18"/>
              <w:rPr>
                <w:b/>
                <w:bCs/>
              </w:rPr>
            </w:pPr>
            <w:r w:rsidRPr="002F5F3A">
              <w:rPr>
                <w:b/>
                <w:bCs/>
              </w:rPr>
              <w:t>Step1</w:t>
            </w:r>
          </w:p>
        </w:tc>
        <w:tc>
          <w:tcPr>
            <w:tcW w:w="3012" w:type="dxa"/>
          </w:tcPr>
          <w:p w14:paraId="59F8433F" w14:textId="77777777" w:rsidR="000C60DF" w:rsidRPr="002F5F3A" w:rsidRDefault="000C60DF" w:rsidP="007D0937">
            <w:pPr>
              <w:wordWrap/>
              <w:ind w:rightChars="10" w:right="18"/>
              <w:jc w:val="left"/>
            </w:pPr>
            <w:r w:rsidRPr="002F5F3A">
              <w:rPr>
                <w:b/>
                <w:bCs/>
              </w:rPr>
              <w:t>configure terminal</w:t>
            </w:r>
          </w:p>
        </w:tc>
        <w:tc>
          <w:tcPr>
            <w:tcW w:w="4292" w:type="dxa"/>
          </w:tcPr>
          <w:p w14:paraId="2438ABB1" w14:textId="77777777" w:rsidR="000C60DF" w:rsidRPr="002F5F3A" w:rsidRDefault="000C60DF" w:rsidP="007D0937">
            <w:pPr>
              <w:wordWrap/>
              <w:ind w:rightChars="10" w:right="18"/>
            </w:pPr>
            <w:r w:rsidRPr="002F5F3A">
              <w:rPr>
                <w:rFonts w:hint="eastAsia"/>
              </w:rPr>
              <w:t xml:space="preserve">Enter the the </w:t>
            </w:r>
            <w:r w:rsidRPr="002F5F3A">
              <w:t xml:space="preserve">Global configuration </w:t>
            </w:r>
            <w:r w:rsidRPr="002F5F3A">
              <w:rPr>
                <w:rFonts w:hint="eastAsia"/>
              </w:rPr>
              <w:t>mode.</w:t>
            </w:r>
          </w:p>
        </w:tc>
      </w:tr>
      <w:tr w:rsidR="000C60DF" w:rsidRPr="00C235A5" w14:paraId="72A58E4E" w14:textId="77777777" w:rsidTr="000C60DF">
        <w:tc>
          <w:tcPr>
            <w:tcW w:w="796" w:type="dxa"/>
          </w:tcPr>
          <w:p w14:paraId="2C0CDD5F" w14:textId="77777777" w:rsidR="000C60DF" w:rsidRPr="002F5F3A" w:rsidRDefault="000C60DF" w:rsidP="007D0937">
            <w:pPr>
              <w:wordWrap/>
              <w:ind w:rightChars="10" w:right="18"/>
              <w:rPr>
                <w:b/>
                <w:bCs/>
              </w:rPr>
            </w:pPr>
            <w:r w:rsidRPr="002F5F3A">
              <w:rPr>
                <w:b/>
                <w:bCs/>
              </w:rPr>
              <w:t>Step2</w:t>
            </w:r>
          </w:p>
        </w:tc>
        <w:tc>
          <w:tcPr>
            <w:tcW w:w="3012" w:type="dxa"/>
          </w:tcPr>
          <w:p w14:paraId="04955F34" w14:textId="77777777" w:rsidR="000C60DF" w:rsidRPr="002F5F3A" w:rsidRDefault="000C60DF" w:rsidP="007D0937">
            <w:pPr>
              <w:wordWrap/>
              <w:ind w:rightChars="10" w:right="18"/>
              <w:jc w:val="left"/>
              <w:rPr>
                <w:b/>
                <w:bCs/>
              </w:rPr>
            </w:pPr>
            <w:r w:rsidRPr="002F5F3A">
              <w:rPr>
                <w:b/>
                <w:bCs/>
              </w:rPr>
              <w:t xml:space="preserve">spanning-tree </w:t>
            </w:r>
          </w:p>
          <w:p w14:paraId="717211A0" w14:textId="77777777" w:rsidR="000C60DF" w:rsidRPr="002F5F3A" w:rsidRDefault="000C60DF" w:rsidP="007D0937">
            <w:pPr>
              <w:wordWrap/>
              <w:ind w:rightChars="10" w:right="18"/>
              <w:jc w:val="left"/>
              <w:rPr>
                <w:b/>
                <w:bCs/>
              </w:rPr>
            </w:pPr>
            <w:r w:rsidRPr="002F5F3A">
              <w:rPr>
                <w:b/>
                <w:bCs/>
              </w:rPr>
              <w:t xml:space="preserve">portfast </w:t>
            </w:r>
          </w:p>
          <w:p w14:paraId="401B08C2" w14:textId="77777777" w:rsidR="000C60DF" w:rsidRPr="002F5F3A" w:rsidRDefault="000C60DF" w:rsidP="007D0937">
            <w:pPr>
              <w:wordWrap/>
              <w:ind w:rightChars="10" w:right="18"/>
              <w:jc w:val="left"/>
              <w:rPr>
                <w:b/>
                <w:bCs/>
              </w:rPr>
            </w:pPr>
            <w:r w:rsidRPr="002F5F3A">
              <w:rPr>
                <w:b/>
                <w:bCs/>
              </w:rPr>
              <w:t>{bpdu-filter|bpdu-guard|}</w:t>
            </w:r>
          </w:p>
        </w:tc>
        <w:tc>
          <w:tcPr>
            <w:tcW w:w="4292" w:type="dxa"/>
          </w:tcPr>
          <w:p w14:paraId="682BC806" w14:textId="77777777" w:rsidR="000C60DF" w:rsidRPr="002F5F3A" w:rsidRDefault="000C60DF" w:rsidP="007D0937">
            <w:pPr>
              <w:wordWrap/>
              <w:ind w:rightChars="10" w:right="18"/>
            </w:pPr>
            <w:r w:rsidRPr="002F5F3A">
              <w:rPr>
                <w:rFonts w:hint="eastAsia"/>
              </w:rPr>
              <w:t>Sets the portfast to every port.</w:t>
            </w:r>
          </w:p>
        </w:tc>
      </w:tr>
      <w:tr w:rsidR="000C60DF" w:rsidRPr="00C235A5" w14:paraId="6AAC8D3A" w14:textId="77777777" w:rsidTr="000C60DF">
        <w:tc>
          <w:tcPr>
            <w:tcW w:w="796" w:type="dxa"/>
          </w:tcPr>
          <w:p w14:paraId="54513767" w14:textId="77777777" w:rsidR="000C60DF" w:rsidRPr="002F5F3A" w:rsidRDefault="000C60DF" w:rsidP="007D0937">
            <w:pPr>
              <w:wordWrap/>
              <w:ind w:rightChars="10" w:right="18"/>
              <w:rPr>
                <w:b/>
                <w:bCs/>
              </w:rPr>
            </w:pPr>
            <w:r w:rsidRPr="002F5F3A">
              <w:rPr>
                <w:b/>
                <w:bCs/>
              </w:rPr>
              <w:t>Step3</w:t>
            </w:r>
          </w:p>
        </w:tc>
        <w:tc>
          <w:tcPr>
            <w:tcW w:w="3012" w:type="dxa"/>
          </w:tcPr>
          <w:p w14:paraId="4AC74801" w14:textId="77777777" w:rsidR="000C60DF" w:rsidRPr="002F5F3A" w:rsidRDefault="000C60DF" w:rsidP="007D0937">
            <w:pPr>
              <w:wordWrap/>
              <w:ind w:rightChars="10" w:right="18"/>
              <w:jc w:val="left"/>
              <w:rPr>
                <w:b/>
                <w:bCs/>
              </w:rPr>
            </w:pPr>
            <w:r w:rsidRPr="002F5F3A">
              <w:rPr>
                <w:b/>
                <w:bCs/>
              </w:rPr>
              <w:t>exit</w:t>
            </w:r>
          </w:p>
        </w:tc>
        <w:tc>
          <w:tcPr>
            <w:tcW w:w="4292" w:type="dxa"/>
          </w:tcPr>
          <w:p w14:paraId="5A22232E" w14:textId="77777777" w:rsidR="000C60DF" w:rsidRPr="002F5F3A" w:rsidRDefault="000C60DF" w:rsidP="007D0937">
            <w:pPr>
              <w:wordWrap/>
              <w:ind w:rightChars="10" w:right="18"/>
            </w:pPr>
            <w:r w:rsidRPr="002F5F3A">
              <w:rPr>
                <w:rFonts w:hint="eastAsia"/>
              </w:rPr>
              <w:t xml:space="preserve">Enter the </w:t>
            </w:r>
            <w:r w:rsidR="00221294">
              <w:t>Privileged</w:t>
            </w:r>
            <w:r w:rsidRPr="002F5F3A">
              <w:t xml:space="preserve"> </w:t>
            </w:r>
            <w:r w:rsidRPr="002F5F3A">
              <w:rPr>
                <w:rFonts w:hint="eastAsia"/>
              </w:rPr>
              <w:t>mode</w:t>
            </w:r>
            <w:r w:rsidRPr="002F5F3A">
              <w:t>.</w:t>
            </w:r>
          </w:p>
        </w:tc>
      </w:tr>
      <w:tr w:rsidR="000C60DF" w:rsidRPr="00C235A5" w14:paraId="7918BA5B" w14:textId="77777777" w:rsidTr="000C60DF">
        <w:tc>
          <w:tcPr>
            <w:tcW w:w="796" w:type="dxa"/>
          </w:tcPr>
          <w:p w14:paraId="78B2CB06" w14:textId="77777777" w:rsidR="000C60DF" w:rsidRPr="002F5F3A" w:rsidRDefault="000C60DF" w:rsidP="007D0937">
            <w:pPr>
              <w:wordWrap/>
              <w:ind w:rightChars="10" w:right="18"/>
              <w:rPr>
                <w:b/>
                <w:bCs/>
              </w:rPr>
            </w:pPr>
            <w:r w:rsidRPr="002F5F3A">
              <w:rPr>
                <w:b/>
                <w:bCs/>
              </w:rPr>
              <w:t>Step4</w:t>
            </w:r>
          </w:p>
        </w:tc>
        <w:tc>
          <w:tcPr>
            <w:tcW w:w="3012" w:type="dxa"/>
          </w:tcPr>
          <w:p w14:paraId="7E23A707" w14:textId="77777777" w:rsidR="000C60DF" w:rsidRPr="002F5F3A" w:rsidRDefault="000C60DF" w:rsidP="007D0937">
            <w:pPr>
              <w:wordWrap/>
              <w:ind w:rightChars="10" w:right="18"/>
              <w:jc w:val="left"/>
              <w:rPr>
                <w:b/>
                <w:bCs/>
              </w:rPr>
            </w:pPr>
            <w:r w:rsidRPr="002F5F3A">
              <w:rPr>
                <w:b/>
                <w:bCs/>
              </w:rPr>
              <w:t>show running-config</w:t>
            </w:r>
          </w:p>
        </w:tc>
        <w:tc>
          <w:tcPr>
            <w:tcW w:w="4292" w:type="dxa"/>
          </w:tcPr>
          <w:p w14:paraId="38CBAF81" w14:textId="77777777" w:rsidR="000C60DF" w:rsidRPr="002F5F3A" w:rsidRDefault="000C60DF" w:rsidP="007D0937">
            <w:pPr>
              <w:wordWrap/>
              <w:ind w:rightChars="10" w:right="18"/>
            </w:pPr>
            <w:r w:rsidRPr="002F5F3A">
              <w:rPr>
                <w:rFonts w:hint="eastAsia"/>
              </w:rPr>
              <w:t>Shows the current running configuration.</w:t>
            </w:r>
          </w:p>
        </w:tc>
      </w:tr>
      <w:tr w:rsidR="000C60DF" w:rsidRPr="00C235A5" w14:paraId="5A676C7D" w14:textId="77777777" w:rsidTr="000C60DF">
        <w:tc>
          <w:tcPr>
            <w:tcW w:w="796" w:type="dxa"/>
          </w:tcPr>
          <w:p w14:paraId="44B234BD" w14:textId="77777777" w:rsidR="000C60DF" w:rsidRPr="002F5F3A" w:rsidRDefault="000C60DF" w:rsidP="007D0937">
            <w:pPr>
              <w:wordWrap/>
              <w:ind w:rightChars="10" w:right="18"/>
              <w:rPr>
                <w:b/>
                <w:bCs/>
              </w:rPr>
            </w:pPr>
            <w:r w:rsidRPr="002F5F3A">
              <w:rPr>
                <w:b/>
                <w:bCs/>
              </w:rPr>
              <w:t>Step5</w:t>
            </w:r>
          </w:p>
        </w:tc>
        <w:tc>
          <w:tcPr>
            <w:tcW w:w="3012" w:type="dxa"/>
          </w:tcPr>
          <w:p w14:paraId="039DFDEC" w14:textId="77777777" w:rsidR="000C60DF" w:rsidRPr="002F5F3A" w:rsidRDefault="000C60DF" w:rsidP="007D0937">
            <w:pPr>
              <w:wordWrap/>
              <w:ind w:rightChars="10" w:right="18"/>
              <w:jc w:val="left"/>
              <w:rPr>
                <w:b/>
                <w:bCs/>
              </w:rPr>
            </w:pPr>
            <w:r w:rsidRPr="002F5F3A">
              <w:rPr>
                <w:b/>
                <w:bCs/>
              </w:rPr>
              <w:t>copy running-config startup-config</w:t>
            </w:r>
          </w:p>
        </w:tc>
        <w:tc>
          <w:tcPr>
            <w:tcW w:w="4292" w:type="dxa"/>
          </w:tcPr>
          <w:p w14:paraId="5F22F03E" w14:textId="77777777" w:rsidR="000C60DF" w:rsidRPr="002F5F3A" w:rsidRDefault="000C60DF" w:rsidP="007D0937">
            <w:pPr>
              <w:wordWrap/>
              <w:ind w:rightChars="10" w:right="18"/>
            </w:pPr>
            <w:r w:rsidRPr="002F5F3A">
              <w:rPr>
                <w:rFonts w:hint="eastAsia"/>
              </w:rPr>
              <w:t>Saves the configuration to startup-configuration.</w:t>
            </w:r>
          </w:p>
        </w:tc>
      </w:tr>
    </w:tbl>
    <w:p w14:paraId="4CB9DBD0" w14:textId="77777777"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261"/>
      </w:tblGrid>
      <w:tr w:rsidR="00490D42" w:rsidRPr="00566C25" w14:paraId="2D8D3FD3" w14:textId="77777777" w:rsidTr="00566C25">
        <w:tc>
          <w:tcPr>
            <w:tcW w:w="9156" w:type="dxa"/>
          </w:tcPr>
          <w:p w14:paraId="1132A3B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5EBE6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4A107E7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75CF82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Default: Forward Delay 15 - Hello Time 2 - Max Age 20</w:t>
            </w:r>
          </w:p>
          <w:p w14:paraId="34E087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24AA4D5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346635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502659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A337029" w14:textId="77777777" w:rsidR="00490D42" w:rsidRPr="00566C25" w:rsidRDefault="00490D42" w:rsidP="007D0937">
            <w:pPr>
              <w:ind w:right="20"/>
              <w:rPr>
                <w:rFonts w:ascii="Courier New" w:eastAsia="굴림" w:hAnsi="Courier New" w:cs="Courier New"/>
              </w:rPr>
            </w:pPr>
          </w:p>
          <w:p w14:paraId="5262BB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30B91E3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8CA081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09A627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463FF0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1DEDB15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42B8F28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4C3E01E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1DC16B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735F765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304BD2F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7E9BCD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0CFDDC1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14:paraId="01F15EB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3CB255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436531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C3983C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6582317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4EB105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83222C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366CB044" w14:textId="77777777" w:rsidR="00490D42" w:rsidRPr="00566C25" w:rsidRDefault="00490D42" w:rsidP="007D0937">
            <w:pPr>
              <w:ind w:right="20"/>
              <w:rPr>
                <w:rFonts w:ascii="Courier New" w:eastAsia="굴림" w:hAnsi="Courier New" w:cs="Courier New"/>
              </w:rPr>
            </w:pPr>
          </w:p>
          <w:p w14:paraId="02B2EC4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252050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w:t>
            </w:r>
            <w:r w:rsidRPr="00566C25">
              <w:rPr>
                <w:rFonts w:ascii="Courier New" w:eastAsia="굴림" w:hAnsi="Courier New" w:cs="Courier New"/>
                <w:b/>
              </w:rPr>
              <w:t>spanning-tree portfast bpdu-filter</w:t>
            </w:r>
            <w:r w:rsidRPr="00566C25">
              <w:rPr>
                <w:rFonts w:ascii="Courier New" w:eastAsia="굴림" w:hAnsi="Courier New" w:cs="Courier New"/>
              </w:rPr>
              <w:t xml:space="preserve"> </w:t>
            </w:r>
          </w:p>
          <w:p w14:paraId="63C64B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14:paraId="495648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14:paraId="0E33675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65114FE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43300B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13AF8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51024C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14:paraId="603EDF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14:paraId="67164F12" w14:textId="77777777" w:rsidR="00490D42" w:rsidRPr="00566C25" w:rsidRDefault="00490D42" w:rsidP="007D0937">
            <w:pPr>
              <w:ind w:right="20"/>
              <w:rPr>
                <w:rFonts w:ascii="Courier New" w:eastAsia="굴림" w:hAnsi="Courier New" w:cs="Courier New"/>
              </w:rPr>
            </w:pPr>
          </w:p>
          <w:p w14:paraId="5DE464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w:t>
            </w:r>
            <w:r w:rsidRPr="00566C25">
              <w:rPr>
                <w:rFonts w:ascii="Courier New" w:eastAsia="굴림" w:hAnsi="Courier New" w:cs="Courier New"/>
                <w:b/>
              </w:rPr>
              <w:t>enabled</w:t>
            </w:r>
          </w:p>
          <w:p w14:paraId="1DE0BE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51FA9B7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162AC3D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01A84E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0DFED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19B8D46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62B9572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7B528D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290BBE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428E40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665A5CA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33A1901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w:t>
            </w:r>
            <w:r w:rsidRPr="00566C25">
              <w:rPr>
                <w:rFonts w:ascii="Courier New" w:eastAsia="굴림" w:hAnsi="Courier New" w:cs="Courier New"/>
              </w:rPr>
              <w:lastRenderedPageBreak/>
              <w:t>change timer 0</w:t>
            </w:r>
          </w:p>
          <w:p w14:paraId="5821B4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200CB25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14:paraId="2221E10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08C2E9A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388AFEF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on</w:t>
            </w:r>
          </w:p>
          <w:p w14:paraId="47642C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6902DAB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1ED654FA" w14:textId="77777777" w:rsidR="00490D42" w:rsidRDefault="00490D42" w:rsidP="007D0937">
      <w:pPr>
        <w:ind w:right="20"/>
        <w:rPr>
          <w:rFonts w:ascii="굴림" w:eastAsia="굴림" w:hAnsi="굴림"/>
        </w:rPr>
      </w:pPr>
    </w:p>
    <w:tbl>
      <w:tblPr>
        <w:tblStyle w:val="NOTICE"/>
        <w:tblW w:w="0" w:type="auto"/>
        <w:tblLook w:val="0000" w:firstRow="0" w:lastRow="0" w:firstColumn="0" w:lastColumn="0" w:noHBand="0" w:noVBand="0"/>
      </w:tblPr>
      <w:tblGrid>
        <w:gridCol w:w="930"/>
        <w:gridCol w:w="1064"/>
        <w:gridCol w:w="6154"/>
      </w:tblGrid>
      <w:tr w:rsidR="00490D42" w:rsidRPr="00C235A5" w14:paraId="4A3B8176" w14:textId="77777777" w:rsidTr="00566C25">
        <w:tc>
          <w:tcPr>
            <w:tcW w:w="960" w:type="dxa"/>
            <w:vAlign w:val="center"/>
          </w:tcPr>
          <w:p w14:paraId="1F86ADB3"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19C2336C" w14:textId="77777777" w:rsidR="00490D42" w:rsidRPr="00C235A5" w:rsidRDefault="00490D42" w:rsidP="007D0937">
            <w:pPr>
              <w:wordWrap/>
              <w:adjustRightInd w:val="0"/>
              <w:ind w:right="20"/>
              <w:rPr>
                <w:rFonts w:ascii="굴림" w:eastAsia="굴림" w:hAnsi="굴림" w:cs="Times New Roman"/>
              </w:rPr>
            </w:pPr>
            <w:r w:rsidRPr="002F5F3A">
              <w:rPr>
                <w:kern w:val="0"/>
              </w:rPr>
              <w:t>Before you set bpdu-guard or bpdu-filter, you set portfast.</w:t>
            </w:r>
          </w:p>
        </w:tc>
      </w:tr>
    </w:tbl>
    <w:p w14:paraId="67E273CA" w14:textId="77777777" w:rsidR="00490D42" w:rsidRPr="00C235A5" w:rsidRDefault="00490D42" w:rsidP="007D0937">
      <w:pPr>
        <w:pStyle w:val="3"/>
        <w:ind w:left="0" w:right="20"/>
      </w:pPr>
      <w:bookmarkStart w:id="2925" w:name="_Toc277779573"/>
      <w:bookmarkStart w:id="2926" w:name="_Toc363228606"/>
      <w:bookmarkStart w:id="2927" w:name="_Toc444695161"/>
      <w:r w:rsidRPr="00C235A5">
        <w:rPr>
          <w:rFonts w:hint="eastAsia"/>
        </w:rPr>
        <w:t>Changing transmit-holdcount for switch</w:t>
      </w:r>
      <w:bookmarkEnd w:id="2925"/>
      <w:bookmarkEnd w:id="2926"/>
      <w:bookmarkEnd w:id="2927"/>
    </w:p>
    <w:p w14:paraId="75810A1C" w14:textId="77777777" w:rsidR="00490D42" w:rsidRPr="002F5F3A" w:rsidRDefault="00490D42" w:rsidP="007D0937">
      <w:pPr>
        <w:pStyle w:val="a3"/>
        <w:ind w:left="0" w:right="20"/>
      </w:pPr>
      <w:r w:rsidRPr="002F5F3A">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1C28D6"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1C28D6" w:rsidRDefault="00D52C4A" w:rsidP="00D52C4A">
            <w:pPr>
              <w:ind w:right="20"/>
              <w:jc w:val="center"/>
              <w:rPr>
                <w:rFonts w:eastAsia="굴림"/>
                <w:b/>
                <w:bCs/>
              </w:rPr>
            </w:pPr>
            <w:r w:rsidRPr="001C28D6">
              <w:rPr>
                <w:rFonts w:eastAsia="굴림"/>
                <w:b/>
                <w:bCs/>
              </w:rPr>
              <w:t>Step</w:t>
            </w:r>
          </w:p>
        </w:tc>
        <w:tc>
          <w:tcPr>
            <w:tcW w:w="3435" w:type="dxa"/>
            <w:tcBorders>
              <w:top w:val="single" w:sz="4" w:space="0" w:color="auto"/>
            </w:tcBorders>
          </w:tcPr>
          <w:p w14:paraId="254B7685" w14:textId="77777777" w:rsidR="00D52C4A" w:rsidRPr="001C28D6" w:rsidRDefault="00D52C4A" w:rsidP="00D52C4A">
            <w:pPr>
              <w:ind w:right="20"/>
              <w:jc w:val="center"/>
              <w:rPr>
                <w:rFonts w:eastAsia="굴림"/>
                <w:b/>
                <w:bCs/>
              </w:rPr>
            </w:pPr>
            <w:r w:rsidRPr="001C28D6">
              <w:rPr>
                <w:rFonts w:eastAsia="굴림"/>
                <w:b/>
                <w:bCs/>
              </w:rPr>
              <w:t>Command</w:t>
            </w:r>
          </w:p>
        </w:tc>
        <w:tc>
          <w:tcPr>
            <w:tcW w:w="4753" w:type="dxa"/>
            <w:tcBorders>
              <w:top w:val="single" w:sz="4" w:space="0" w:color="auto"/>
            </w:tcBorders>
          </w:tcPr>
          <w:p w14:paraId="5B0E93F2" w14:textId="77777777" w:rsidR="00D52C4A" w:rsidRPr="001C28D6" w:rsidRDefault="00D52C4A" w:rsidP="00D52C4A">
            <w:pPr>
              <w:ind w:right="20"/>
              <w:jc w:val="center"/>
              <w:rPr>
                <w:rFonts w:eastAsia="굴림"/>
                <w:b/>
                <w:bCs/>
              </w:rPr>
            </w:pPr>
            <w:r w:rsidRPr="001C28D6">
              <w:rPr>
                <w:rFonts w:eastAsia="굴림"/>
                <w:b/>
                <w:bCs/>
              </w:rPr>
              <w:t>Purpose</w:t>
            </w:r>
          </w:p>
        </w:tc>
      </w:tr>
      <w:tr w:rsidR="00D52C4A" w:rsidRPr="00C235A5" w14:paraId="4A0FA5C5" w14:textId="77777777" w:rsidTr="00D52C4A">
        <w:trPr>
          <w:trHeight w:val="283"/>
        </w:trPr>
        <w:tc>
          <w:tcPr>
            <w:tcW w:w="884" w:type="dxa"/>
          </w:tcPr>
          <w:p w14:paraId="380206DA" w14:textId="77777777" w:rsidR="00D52C4A" w:rsidRPr="002F5F3A" w:rsidRDefault="00D52C4A" w:rsidP="00D52C4A">
            <w:pPr>
              <w:wordWrap/>
              <w:ind w:left="357" w:right="23" w:hanging="357"/>
              <w:rPr>
                <w:b/>
                <w:bCs/>
              </w:rPr>
            </w:pPr>
            <w:r w:rsidRPr="002F5F3A">
              <w:rPr>
                <w:b/>
                <w:bCs/>
              </w:rPr>
              <w:t>Step1</w:t>
            </w:r>
          </w:p>
        </w:tc>
        <w:tc>
          <w:tcPr>
            <w:tcW w:w="3435" w:type="dxa"/>
          </w:tcPr>
          <w:p w14:paraId="40CD991C" w14:textId="77777777" w:rsidR="00D52C4A" w:rsidRPr="002F5F3A" w:rsidRDefault="00D52C4A" w:rsidP="00D52C4A">
            <w:pPr>
              <w:wordWrap/>
              <w:ind w:left="357" w:right="23" w:hanging="357"/>
            </w:pPr>
            <w:r w:rsidRPr="002F5F3A">
              <w:rPr>
                <w:b/>
                <w:bCs/>
              </w:rPr>
              <w:t>configure terminal</w:t>
            </w:r>
          </w:p>
        </w:tc>
        <w:tc>
          <w:tcPr>
            <w:tcW w:w="4753" w:type="dxa"/>
          </w:tcPr>
          <w:p w14:paraId="2A779EB1" w14:textId="77777777" w:rsidR="00D52C4A" w:rsidRPr="002F5F3A" w:rsidRDefault="00D52C4A" w:rsidP="00D52C4A">
            <w:pPr>
              <w:wordWrap/>
              <w:ind w:right="20"/>
            </w:pPr>
            <w:r w:rsidRPr="002F5F3A">
              <w:t>Enters global configuration mode.</w:t>
            </w:r>
          </w:p>
        </w:tc>
      </w:tr>
      <w:tr w:rsidR="00D52C4A" w:rsidRPr="00C235A5" w14:paraId="275FECC1" w14:textId="77777777" w:rsidTr="00D52C4A">
        <w:trPr>
          <w:trHeight w:val="283"/>
        </w:trPr>
        <w:tc>
          <w:tcPr>
            <w:tcW w:w="884" w:type="dxa"/>
          </w:tcPr>
          <w:p w14:paraId="55575C9E" w14:textId="77777777" w:rsidR="00D52C4A" w:rsidRPr="002F5F3A" w:rsidRDefault="00D52C4A" w:rsidP="00D52C4A">
            <w:pPr>
              <w:wordWrap/>
              <w:ind w:left="357" w:right="23" w:hanging="357"/>
              <w:rPr>
                <w:b/>
                <w:bCs/>
              </w:rPr>
            </w:pPr>
            <w:r w:rsidRPr="002F5F3A">
              <w:rPr>
                <w:b/>
                <w:bCs/>
              </w:rPr>
              <w:t>Step2</w:t>
            </w:r>
          </w:p>
        </w:tc>
        <w:tc>
          <w:tcPr>
            <w:tcW w:w="3435" w:type="dxa"/>
          </w:tcPr>
          <w:p w14:paraId="13890260" w14:textId="77777777" w:rsidR="00D52C4A" w:rsidRPr="002F5F3A" w:rsidRDefault="00D52C4A" w:rsidP="00D52C4A">
            <w:pPr>
              <w:wordWrap/>
              <w:ind w:right="23"/>
              <w:jc w:val="left"/>
              <w:rPr>
                <w:b/>
                <w:bCs/>
              </w:rPr>
            </w:pPr>
            <w:r w:rsidRPr="002F5F3A">
              <w:rPr>
                <w:b/>
                <w:bCs/>
              </w:rPr>
              <w:t xml:space="preserve">spanning-tree </w:t>
            </w:r>
          </w:p>
          <w:p w14:paraId="0A2CE2B6" w14:textId="77777777" w:rsidR="00D52C4A" w:rsidRPr="002F5F3A" w:rsidRDefault="00D52C4A" w:rsidP="00D52C4A">
            <w:pPr>
              <w:wordWrap/>
              <w:ind w:right="23"/>
              <w:jc w:val="left"/>
              <w:rPr>
                <w:b/>
                <w:bCs/>
              </w:rPr>
            </w:pPr>
            <w:r w:rsidRPr="002F5F3A">
              <w:rPr>
                <w:b/>
                <w:bCs/>
              </w:rPr>
              <w:t xml:space="preserve">transmit-holdcount </w:t>
            </w:r>
            <w:r w:rsidRPr="002F5F3A">
              <w:rPr>
                <w:bCs/>
                <w:i/>
              </w:rPr>
              <w:t>holdcount</w:t>
            </w:r>
          </w:p>
        </w:tc>
        <w:tc>
          <w:tcPr>
            <w:tcW w:w="4753" w:type="dxa"/>
          </w:tcPr>
          <w:p w14:paraId="77021EAE" w14:textId="77777777" w:rsidR="00D52C4A" w:rsidRPr="002F5F3A" w:rsidRDefault="00D52C4A" w:rsidP="00D52C4A">
            <w:pPr>
              <w:wordWrap/>
              <w:ind w:right="20"/>
            </w:pPr>
            <w:r w:rsidRPr="002F5F3A">
              <w:t>Changes transmit-holdcount.</w:t>
            </w:r>
          </w:p>
        </w:tc>
      </w:tr>
      <w:tr w:rsidR="00D52C4A" w:rsidRPr="00C235A5" w14:paraId="5BB3075B" w14:textId="77777777" w:rsidTr="00D52C4A">
        <w:trPr>
          <w:trHeight w:val="283"/>
        </w:trPr>
        <w:tc>
          <w:tcPr>
            <w:tcW w:w="884" w:type="dxa"/>
          </w:tcPr>
          <w:p w14:paraId="260A5F30" w14:textId="77777777" w:rsidR="00D52C4A" w:rsidRPr="002F5F3A" w:rsidRDefault="00D52C4A" w:rsidP="00D52C4A">
            <w:pPr>
              <w:wordWrap/>
              <w:ind w:left="357" w:right="23" w:hanging="357"/>
              <w:rPr>
                <w:b/>
                <w:bCs/>
              </w:rPr>
            </w:pPr>
            <w:r w:rsidRPr="002F5F3A">
              <w:rPr>
                <w:b/>
                <w:bCs/>
              </w:rPr>
              <w:t>Step3</w:t>
            </w:r>
          </w:p>
        </w:tc>
        <w:tc>
          <w:tcPr>
            <w:tcW w:w="3435" w:type="dxa"/>
          </w:tcPr>
          <w:p w14:paraId="76F27B51" w14:textId="77777777" w:rsidR="00D52C4A" w:rsidRPr="002F5F3A" w:rsidRDefault="00D52C4A" w:rsidP="00D52C4A">
            <w:pPr>
              <w:wordWrap/>
              <w:ind w:left="357" w:right="23" w:hanging="357"/>
              <w:jc w:val="left"/>
              <w:rPr>
                <w:b/>
                <w:bCs/>
              </w:rPr>
            </w:pPr>
            <w:r w:rsidRPr="002F5F3A">
              <w:rPr>
                <w:b/>
                <w:bCs/>
              </w:rPr>
              <w:t>exit</w:t>
            </w:r>
          </w:p>
        </w:tc>
        <w:tc>
          <w:tcPr>
            <w:tcW w:w="4753" w:type="dxa"/>
          </w:tcPr>
          <w:p w14:paraId="4F71CC2F" w14:textId="77777777" w:rsidR="00D52C4A" w:rsidRPr="002F5F3A" w:rsidRDefault="00D52C4A" w:rsidP="00D52C4A">
            <w:pPr>
              <w:wordWrap/>
              <w:ind w:right="20"/>
            </w:pPr>
            <w:r w:rsidRPr="002F5F3A">
              <w:t xml:space="preserve">Back to </w:t>
            </w:r>
            <w:r>
              <w:t>Privileged</w:t>
            </w:r>
            <w:r w:rsidRPr="002F5F3A">
              <w:t xml:space="preserve"> mode.</w:t>
            </w:r>
          </w:p>
        </w:tc>
      </w:tr>
      <w:tr w:rsidR="00D52C4A" w:rsidRPr="00C235A5" w14:paraId="3F216D57" w14:textId="77777777" w:rsidTr="00D52C4A">
        <w:trPr>
          <w:trHeight w:val="283"/>
        </w:trPr>
        <w:tc>
          <w:tcPr>
            <w:tcW w:w="884" w:type="dxa"/>
          </w:tcPr>
          <w:p w14:paraId="7E2E178E" w14:textId="77777777" w:rsidR="00D52C4A" w:rsidRPr="002F5F3A" w:rsidRDefault="00D52C4A" w:rsidP="00D52C4A">
            <w:pPr>
              <w:wordWrap/>
              <w:ind w:left="357" w:right="23" w:hanging="357"/>
              <w:rPr>
                <w:b/>
                <w:bCs/>
              </w:rPr>
            </w:pPr>
            <w:r w:rsidRPr="002F5F3A">
              <w:rPr>
                <w:b/>
                <w:bCs/>
              </w:rPr>
              <w:t>Step4</w:t>
            </w:r>
          </w:p>
        </w:tc>
        <w:tc>
          <w:tcPr>
            <w:tcW w:w="3435" w:type="dxa"/>
          </w:tcPr>
          <w:p w14:paraId="494A9932" w14:textId="77777777" w:rsidR="00D52C4A" w:rsidRPr="002F5F3A" w:rsidRDefault="00D52C4A" w:rsidP="00D52C4A">
            <w:pPr>
              <w:wordWrap/>
              <w:ind w:left="357" w:right="23" w:hanging="357"/>
              <w:rPr>
                <w:b/>
                <w:bCs/>
              </w:rPr>
            </w:pPr>
            <w:r w:rsidRPr="002F5F3A">
              <w:rPr>
                <w:b/>
                <w:bCs/>
              </w:rPr>
              <w:t>show running-config</w:t>
            </w:r>
          </w:p>
        </w:tc>
        <w:tc>
          <w:tcPr>
            <w:tcW w:w="4753" w:type="dxa"/>
          </w:tcPr>
          <w:p w14:paraId="4DE401AF" w14:textId="77777777" w:rsidR="00D52C4A" w:rsidRPr="002F5F3A" w:rsidRDefault="00D52C4A" w:rsidP="00D52C4A">
            <w:pPr>
              <w:wordWrap/>
              <w:ind w:right="20"/>
            </w:pPr>
            <w:r w:rsidRPr="002F5F3A">
              <w:t>Shows current running configuration.</w:t>
            </w:r>
          </w:p>
        </w:tc>
      </w:tr>
      <w:tr w:rsidR="00D52C4A" w:rsidRPr="00C235A5" w14:paraId="41594893" w14:textId="77777777" w:rsidTr="00D52C4A">
        <w:trPr>
          <w:trHeight w:val="283"/>
        </w:trPr>
        <w:tc>
          <w:tcPr>
            <w:tcW w:w="884" w:type="dxa"/>
          </w:tcPr>
          <w:p w14:paraId="006C897C" w14:textId="77777777" w:rsidR="00D52C4A" w:rsidRPr="002F5F3A" w:rsidRDefault="00D52C4A" w:rsidP="00D52C4A">
            <w:pPr>
              <w:wordWrap/>
              <w:ind w:left="357" w:right="23" w:hanging="357"/>
              <w:rPr>
                <w:b/>
                <w:bCs/>
              </w:rPr>
            </w:pPr>
            <w:r w:rsidRPr="002F5F3A">
              <w:rPr>
                <w:b/>
                <w:bCs/>
              </w:rPr>
              <w:t>Step5</w:t>
            </w:r>
          </w:p>
        </w:tc>
        <w:tc>
          <w:tcPr>
            <w:tcW w:w="3435" w:type="dxa"/>
          </w:tcPr>
          <w:p w14:paraId="5EE31C95" w14:textId="77777777" w:rsidR="00D52C4A" w:rsidRPr="002F5F3A" w:rsidRDefault="00D52C4A" w:rsidP="00D52C4A">
            <w:pPr>
              <w:wordWrap/>
              <w:ind w:right="23"/>
              <w:jc w:val="left"/>
              <w:rPr>
                <w:b/>
                <w:bCs/>
              </w:rPr>
            </w:pPr>
            <w:r w:rsidRPr="002F5F3A">
              <w:rPr>
                <w:b/>
                <w:bCs/>
              </w:rPr>
              <w:t>copy running-config startup-config</w:t>
            </w:r>
          </w:p>
        </w:tc>
        <w:tc>
          <w:tcPr>
            <w:tcW w:w="4753" w:type="dxa"/>
          </w:tcPr>
          <w:p w14:paraId="49CC655C" w14:textId="77777777" w:rsidR="00D52C4A" w:rsidRPr="002F5F3A" w:rsidRDefault="00D52C4A" w:rsidP="00D52C4A">
            <w:pPr>
              <w:wordWrap/>
              <w:ind w:right="20"/>
            </w:pPr>
            <w:r w:rsidRPr="002F5F3A">
              <w:t xml:space="preserve">Saves </w:t>
            </w:r>
            <w:r w:rsidRPr="002F5F3A">
              <w:rPr>
                <w:rFonts w:hint="eastAsia"/>
              </w:rPr>
              <w:t xml:space="preserve">the </w:t>
            </w:r>
            <w:r w:rsidRPr="002F5F3A">
              <w:t>current running configuration to startup-configuration.</w:t>
            </w:r>
          </w:p>
        </w:tc>
      </w:tr>
    </w:tbl>
    <w:p w14:paraId="588A436A" w14:textId="77777777" w:rsidR="00490D42"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261"/>
      </w:tblGrid>
      <w:tr w:rsidR="00490D42" w:rsidRPr="00566C25" w14:paraId="3CD93355" w14:textId="77777777" w:rsidTr="00641E1D">
        <w:tc>
          <w:tcPr>
            <w:tcW w:w="9211" w:type="dxa"/>
          </w:tcPr>
          <w:p w14:paraId="4B49148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4DA60C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764B110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38D8279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57735F4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6</w:t>
            </w:r>
          </w:p>
          <w:p w14:paraId="001A68E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10373E6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326209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7612728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3CC095F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p w14:paraId="4345CE04" w14:textId="77777777" w:rsidR="00490D42" w:rsidRPr="00566C25" w:rsidRDefault="00490D42" w:rsidP="007D0937">
            <w:pPr>
              <w:ind w:right="20"/>
              <w:rPr>
                <w:rFonts w:ascii="Courier New" w:eastAsia="굴림" w:hAnsi="Courier New" w:cs="Courier New"/>
              </w:rPr>
            </w:pPr>
          </w:p>
          <w:p w14:paraId="67FD4C83" w14:textId="77777777" w:rsidR="00490D42" w:rsidRPr="00566C25" w:rsidRDefault="00094318" w:rsidP="007D0937">
            <w:pPr>
              <w:ind w:right="20"/>
              <w:rPr>
                <w:rFonts w:ascii="Courier New" w:eastAsia="굴림" w:hAnsi="Courier New" w:cs="Courier New"/>
                <w:b/>
              </w:rPr>
            </w:pPr>
            <w:r>
              <w:rPr>
                <w:rFonts w:ascii="Courier New" w:eastAsia="굴림" w:hAnsi="Courier New" w:cs="Courier New"/>
              </w:rPr>
              <w:t>C9500</w:t>
            </w:r>
            <w:r w:rsidR="00490D42" w:rsidRPr="00566C25">
              <w:rPr>
                <w:rFonts w:ascii="Courier New" w:eastAsia="굴림" w:hAnsi="Courier New" w:cs="Courier New"/>
              </w:rPr>
              <w:t>_112(config)#</w:t>
            </w:r>
            <w:r w:rsidR="00490D42" w:rsidRPr="00566C25">
              <w:rPr>
                <w:rFonts w:ascii="Courier New" w:eastAsia="굴림" w:hAnsi="Courier New" w:cs="Courier New"/>
                <w:b/>
              </w:rPr>
              <w:t>no spanning-tree transmit-holdcount</w:t>
            </w:r>
          </w:p>
          <w:p w14:paraId="7B6D2E5B" w14:textId="77777777" w:rsidR="00490D42" w:rsidRPr="00566C25" w:rsidRDefault="00094318" w:rsidP="007D0937">
            <w:pPr>
              <w:ind w:right="20"/>
              <w:rPr>
                <w:rFonts w:ascii="Courier New" w:eastAsia="굴림" w:hAnsi="Courier New" w:cs="Courier New"/>
              </w:rPr>
            </w:pPr>
            <w:r>
              <w:rPr>
                <w:rFonts w:ascii="Courier New" w:eastAsia="굴림" w:hAnsi="Courier New" w:cs="Courier New"/>
              </w:rPr>
              <w:t>C9500</w:t>
            </w:r>
            <w:r w:rsidR="00490D42" w:rsidRPr="00566C25">
              <w:rPr>
                <w:rFonts w:ascii="Courier New" w:eastAsia="굴림" w:hAnsi="Courier New" w:cs="Courier New"/>
              </w:rPr>
              <w:t>_112(config)#do show spa mst</w:t>
            </w:r>
          </w:p>
          <w:p w14:paraId="2698411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14:paraId="3A04BAC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14:paraId="627E7EC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14:paraId="29D3206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14:paraId="238F673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10</w:t>
            </w:r>
          </w:p>
          <w:p w14:paraId="4F77614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14:paraId="31DABD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14:paraId="2FB3FEB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27407ED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14:paraId="704FB4D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tc>
      </w:tr>
    </w:tbl>
    <w:p w14:paraId="739329B4" w14:textId="77777777" w:rsidR="00490D42" w:rsidRDefault="00490D42" w:rsidP="007D0937">
      <w:pPr>
        <w:ind w:right="20"/>
        <w:rPr>
          <w:rFonts w:ascii="굴림" w:eastAsia="굴림" w:hAnsi="굴림"/>
        </w:rPr>
      </w:pPr>
    </w:p>
    <w:p w14:paraId="6FB3D8D2" w14:textId="77777777" w:rsidR="00490D42" w:rsidRPr="00C235A5" w:rsidRDefault="00490D42" w:rsidP="007D0937">
      <w:pPr>
        <w:pStyle w:val="3"/>
        <w:ind w:left="0" w:right="20"/>
      </w:pPr>
      <w:bookmarkStart w:id="2928" w:name="_Toc277779574"/>
      <w:bookmarkStart w:id="2929" w:name="_Toc363228607"/>
      <w:bookmarkStart w:id="2930" w:name="_Toc444695162"/>
      <w:r w:rsidRPr="00566C25">
        <w:rPr>
          <w:rFonts w:hint="eastAsia"/>
        </w:rPr>
        <w:t>Changing</w:t>
      </w:r>
      <w:r w:rsidRPr="00C235A5">
        <w:rPr>
          <w:rFonts w:hint="eastAsia"/>
        </w:rPr>
        <w:t xml:space="preserve"> Cisco-interoperability for switch</w:t>
      </w:r>
      <w:bookmarkEnd w:id="2928"/>
      <w:bookmarkEnd w:id="2929"/>
      <w:bookmarkEnd w:id="2930"/>
    </w:p>
    <w:p w14:paraId="6191E8FF" w14:textId="77777777" w:rsidR="00490D42" w:rsidRDefault="00490D42" w:rsidP="007D0937">
      <w:pPr>
        <w:pStyle w:val="a3"/>
        <w:ind w:left="0" w:right="20"/>
      </w:pPr>
      <w:r w:rsidRPr="002F5F3A">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9"/>
        <w:gridCol w:w="3067"/>
        <w:gridCol w:w="4244"/>
      </w:tblGrid>
      <w:tr w:rsidR="000C60DF" w:rsidRPr="00C235A5"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2F5F3A" w:rsidRDefault="000C60DF" w:rsidP="007D0937">
            <w:pPr>
              <w:pStyle w:val="ac"/>
            </w:pPr>
          </w:p>
        </w:tc>
        <w:tc>
          <w:tcPr>
            <w:tcW w:w="3067" w:type="dxa"/>
          </w:tcPr>
          <w:p w14:paraId="007AE89D" w14:textId="2AEE4322"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244" w:type="dxa"/>
          </w:tcPr>
          <w:p w14:paraId="063A73AE" w14:textId="4B6CE08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6B42F58E" w14:textId="77777777" w:rsidTr="000C60DF">
        <w:tc>
          <w:tcPr>
            <w:tcW w:w="789" w:type="dxa"/>
          </w:tcPr>
          <w:p w14:paraId="1066E1E1" w14:textId="77777777" w:rsidR="000C60DF" w:rsidRPr="002F5F3A" w:rsidRDefault="000C60DF" w:rsidP="007D0937">
            <w:pPr>
              <w:wordWrap/>
              <w:ind w:right="20"/>
              <w:rPr>
                <w:b/>
                <w:bCs/>
              </w:rPr>
            </w:pPr>
            <w:r w:rsidRPr="002F5F3A">
              <w:rPr>
                <w:b/>
                <w:bCs/>
              </w:rPr>
              <w:t>Step1</w:t>
            </w:r>
          </w:p>
        </w:tc>
        <w:tc>
          <w:tcPr>
            <w:tcW w:w="3067" w:type="dxa"/>
          </w:tcPr>
          <w:p w14:paraId="55F4262C" w14:textId="77777777" w:rsidR="000C60DF" w:rsidRPr="002F5F3A" w:rsidRDefault="000C60DF" w:rsidP="007D0937">
            <w:pPr>
              <w:wordWrap/>
              <w:ind w:right="20"/>
            </w:pPr>
            <w:r w:rsidRPr="002F5F3A">
              <w:rPr>
                <w:b/>
                <w:bCs/>
              </w:rPr>
              <w:t>configure terminal</w:t>
            </w:r>
          </w:p>
        </w:tc>
        <w:tc>
          <w:tcPr>
            <w:tcW w:w="4244" w:type="dxa"/>
          </w:tcPr>
          <w:p w14:paraId="1269432E" w14:textId="77777777" w:rsidR="000C60DF" w:rsidRPr="002F5F3A" w:rsidRDefault="000C60DF" w:rsidP="007D0937">
            <w:pPr>
              <w:wordWrap/>
              <w:ind w:right="20"/>
            </w:pPr>
            <w:r w:rsidRPr="002F5F3A">
              <w:t>Enters global configuration mode.</w:t>
            </w:r>
          </w:p>
        </w:tc>
      </w:tr>
      <w:tr w:rsidR="000C60DF" w:rsidRPr="00C235A5" w14:paraId="1CDF6EC2" w14:textId="77777777" w:rsidTr="000C60DF">
        <w:tc>
          <w:tcPr>
            <w:tcW w:w="789" w:type="dxa"/>
          </w:tcPr>
          <w:p w14:paraId="02D32B1F" w14:textId="77777777" w:rsidR="000C60DF" w:rsidRPr="002F5F3A" w:rsidRDefault="000C60DF" w:rsidP="007D0937">
            <w:pPr>
              <w:wordWrap/>
              <w:ind w:right="20"/>
              <w:rPr>
                <w:b/>
                <w:bCs/>
              </w:rPr>
            </w:pPr>
            <w:r w:rsidRPr="002F5F3A">
              <w:rPr>
                <w:b/>
                <w:bCs/>
              </w:rPr>
              <w:t>Step2</w:t>
            </w:r>
          </w:p>
        </w:tc>
        <w:tc>
          <w:tcPr>
            <w:tcW w:w="3067" w:type="dxa"/>
          </w:tcPr>
          <w:p w14:paraId="7A29F257" w14:textId="77777777" w:rsidR="000C60DF" w:rsidRPr="002F5F3A" w:rsidRDefault="000C60DF" w:rsidP="007D0937">
            <w:pPr>
              <w:wordWrap/>
              <w:ind w:right="20"/>
              <w:rPr>
                <w:b/>
                <w:bCs/>
              </w:rPr>
            </w:pPr>
            <w:r w:rsidRPr="002F5F3A">
              <w:rPr>
                <w:b/>
                <w:bCs/>
              </w:rPr>
              <w:t xml:space="preserve">spanning-tree </w:t>
            </w:r>
          </w:p>
          <w:p w14:paraId="3642E8A6" w14:textId="77777777" w:rsidR="000C60DF" w:rsidRPr="002F5F3A" w:rsidRDefault="000C60DF" w:rsidP="007D0937">
            <w:pPr>
              <w:wordWrap/>
              <w:ind w:right="20"/>
              <w:rPr>
                <w:b/>
                <w:bCs/>
              </w:rPr>
            </w:pPr>
            <w:r w:rsidRPr="002F5F3A">
              <w:rPr>
                <w:b/>
                <w:bCs/>
              </w:rPr>
              <w:t>cisco-interoperability</w:t>
            </w:r>
          </w:p>
          <w:p w14:paraId="3FE3E838" w14:textId="77777777" w:rsidR="000C60DF" w:rsidRPr="002F5F3A" w:rsidRDefault="000C60DF" w:rsidP="007D0937">
            <w:pPr>
              <w:wordWrap/>
              <w:ind w:right="20"/>
              <w:rPr>
                <w:b/>
                <w:bCs/>
              </w:rPr>
            </w:pPr>
            <w:r w:rsidRPr="002F5F3A">
              <w:rPr>
                <w:b/>
                <w:bCs/>
              </w:rPr>
              <w:t>{enable|disable}</w:t>
            </w:r>
          </w:p>
        </w:tc>
        <w:tc>
          <w:tcPr>
            <w:tcW w:w="4244" w:type="dxa"/>
          </w:tcPr>
          <w:p w14:paraId="255083DD" w14:textId="77777777" w:rsidR="000C60DF" w:rsidRPr="002F5F3A" w:rsidRDefault="000C60DF" w:rsidP="007D0937">
            <w:pPr>
              <w:wordWrap/>
              <w:ind w:right="20"/>
            </w:pPr>
            <w:r w:rsidRPr="002F5F3A">
              <w:t>Sets if it is comparable with Cisco.</w:t>
            </w:r>
          </w:p>
        </w:tc>
      </w:tr>
      <w:tr w:rsidR="000C60DF" w:rsidRPr="00C235A5" w14:paraId="6A02986A" w14:textId="77777777" w:rsidTr="000C60DF">
        <w:tc>
          <w:tcPr>
            <w:tcW w:w="789" w:type="dxa"/>
          </w:tcPr>
          <w:p w14:paraId="42A8C82A" w14:textId="77777777" w:rsidR="000C60DF" w:rsidRPr="002F5F3A" w:rsidRDefault="000C60DF" w:rsidP="007D0937">
            <w:pPr>
              <w:wordWrap/>
              <w:ind w:right="20"/>
              <w:rPr>
                <w:b/>
                <w:bCs/>
              </w:rPr>
            </w:pPr>
            <w:r w:rsidRPr="002F5F3A">
              <w:rPr>
                <w:b/>
                <w:bCs/>
              </w:rPr>
              <w:t>Step3</w:t>
            </w:r>
          </w:p>
        </w:tc>
        <w:tc>
          <w:tcPr>
            <w:tcW w:w="3067" w:type="dxa"/>
          </w:tcPr>
          <w:p w14:paraId="6013DC3B" w14:textId="77777777" w:rsidR="000C60DF" w:rsidRPr="002F5F3A" w:rsidRDefault="000C60DF" w:rsidP="007D0937">
            <w:pPr>
              <w:wordWrap/>
              <w:ind w:right="20"/>
              <w:rPr>
                <w:b/>
                <w:bCs/>
              </w:rPr>
            </w:pPr>
            <w:r w:rsidRPr="002F5F3A">
              <w:rPr>
                <w:b/>
                <w:bCs/>
              </w:rPr>
              <w:t>exit</w:t>
            </w:r>
          </w:p>
        </w:tc>
        <w:tc>
          <w:tcPr>
            <w:tcW w:w="4244" w:type="dxa"/>
          </w:tcPr>
          <w:p w14:paraId="74F4AFA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400F5A8E" w14:textId="77777777" w:rsidTr="000C60DF">
        <w:tc>
          <w:tcPr>
            <w:tcW w:w="789" w:type="dxa"/>
          </w:tcPr>
          <w:p w14:paraId="009E0E20" w14:textId="77777777" w:rsidR="000C60DF" w:rsidRPr="002F5F3A" w:rsidRDefault="000C60DF" w:rsidP="007D0937">
            <w:pPr>
              <w:wordWrap/>
              <w:ind w:right="20"/>
              <w:rPr>
                <w:b/>
                <w:bCs/>
              </w:rPr>
            </w:pPr>
            <w:r w:rsidRPr="002F5F3A">
              <w:rPr>
                <w:b/>
                <w:bCs/>
              </w:rPr>
              <w:t>Step4</w:t>
            </w:r>
          </w:p>
        </w:tc>
        <w:tc>
          <w:tcPr>
            <w:tcW w:w="3067" w:type="dxa"/>
          </w:tcPr>
          <w:p w14:paraId="4A909F84" w14:textId="77777777" w:rsidR="000C60DF" w:rsidRPr="002F5F3A" w:rsidRDefault="000C60DF" w:rsidP="007D0937">
            <w:pPr>
              <w:wordWrap/>
              <w:ind w:right="20"/>
              <w:rPr>
                <w:b/>
                <w:bCs/>
              </w:rPr>
            </w:pPr>
            <w:r w:rsidRPr="002F5F3A">
              <w:rPr>
                <w:b/>
                <w:bCs/>
              </w:rPr>
              <w:t>show running-config</w:t>
            </w:r>
          </w:p>
        </w:tc>
        <w:tc>
          <w:tcPr>
            <w:tcW w:w="4244" w:type="dxa"/>
          </w:tcPr>
          <w:p w14:paraId="29446625" w14:textId="77777777" w:rsidR="000C60DF" w:rsidRPr="002F5F3A" w:rsidRDefault="000C60DF" w:rsidP="007D0937">
            <w:pPr>
              <w:wordWrap/>
              <w:ind w:right="20"/>
            </w:pPr>
            <w:r w:rsidRPr="002F5F3A">
              <w:t>Shows current running configuration.</w:t>
            </w:r>
          </w:p>
        </w:tc>
      </w:tr>
      <w:tr w:rsidR="000C60DF" w:rsidRPr="00C235A5" w14:paraId="65FDC4B5" w14:textId="77777777" w:rsidTr="000C60DF">
        <w:tc>
          <w:tcPr>
            <w:tcW w:w="789" w:type="dxa"/>
          </w:tcPr>
          <w:p w14:paraId="2811CD82" w14:textId="77777777" w:rsidR="000C60DF" w:rsidRPr="002F5F3A" w:rsidRDefault="000C60DF" w:rsidP="007D0937">
            <w:pPr>
              <w:wordWrap/>
              <w:ind w:right="20"/>
              <w:rPr>
                <w:b/>
                <w:bCs/>
              </w:rPr>
            </w:pPr>
            <w:r w:rsidRPr="002F5F3A">
              <w:rPr>
                <w:b/>
                <w:bCs/>
              </w:rPr>
              <w:t>Step5</w:t>
            </w:r>
          </w:p>
        </w:tc>
        <w:tc>
          <w:tcPr>
            <w:tcW w:w="3067" w:type="dxa"/>
          </w:tcPr>
          <w:p w14:paraId="4E05B87C" w14:textId="77777777" w:rsidR="000C60DF" w:rsidRPr="002F5F3A" w:rsidRDefault="000C60DF" w:rsidP="007D0937">
            <w:pPr>
              <w:wordWrap/>
              <w:ind w:right="20"/>
              <w:rPr>
                <w:b/>
                <w:bCs/>
              </w:rPr>
            </w:pPr>
            <w:r w:rsidRPr="002F5F3A">
              <w:rPr>
                <w:b/>
                <w:bCs/>
              </w:rPr>
              <w:t>copy running-config startup-config</w:t>
            </w:r>
          </w:p>
        </w:tc>
        <w:tc>
          <w:tcPr>
            <w:tcW w:w="4244" w:type="dxa"/>
          </w:tcPr>
          <w:p w14:paraId="4C835918" w14:textId="77777777" w:rsidR="000C60DF" w:rsidRPr="002F5F3A" w:rsidRDefault="000C60DF" w:rsidP="007D0937">
            <w:pPr>
              <w:wordWrap/>
              <w:ind w:right="20"/>
            </w:pPr>
            <w:r w:rsidRPr="002F5F3A">
              <w:t xml:space="preserve">Saves </w:t>
            </w:r>
            <w:r w:rsidRPr="002F5F3A">
              <w:rPr>
                <w:rFonts w:hint="eastAsia"/>
              </w:rPr>
              <w:t xml:space="preserve">the </w:t>
            </w:r>
            <w:r w:rsidRPr="002F5F3A">
              <w:t>current running configuration to startup-configuration.</w:t>
            </w:r>
          </w:p>
        </w:tc>
      </w:tr>
    </w:tbl>
    <w:p w14:paraId="53704F89" w14:textId="77777777" w:rsidR="00490D42" w:rsidRDefault="00490D42" w:rsidP="007D0937">
      <w:pPr>
        <w:pStyle w:val="3"/>
        <w:ind w:left="0" w:right="20"/>
      </w:pPr>
      <w:bookmarkStart w:id="2931" w:name="_Toc277779575"/>
      <w:bookmarkStart w:id="2932" w:name="_Toc363228608"/>
      <w:bookmarkStart w:id="2933" w:name="_Toc444695163"/>
      <w:r w:rsidRPr="00566C25">
        <w:rPr>
          <w:rFonts w:hint="eastAsia"/>
        </w:rPr>
        <w:t>Configuring</w:t>
      </w:r>
      <w:r>
        <w:rPr>
          <w:rFonts w:hint="eastAsia"/>
        </w:rPr>
        <w:t xml:space="preserve"> autoedge for port</w:t>
      </w:r>
      <w:bookmarkEnd w:id="2931"/>
      <w:bookmarkEnd w:id="2932"/>
      <w:bookmarkEnd w:id="2933"/>
    </w:p>
    <w:p w14:paraId="16A8174F" w14:textId="77777777" w:rsidR="00490D42" w:rsidRPr="002F5F3A" w:rsidRDefault="00490D42" w:rsidP="007D0937">
      <w:pPr>
        <w:pStyle w:val="a3"/>
        <w:ind w:left="0" w:right="20"/>
      </w:pPr>
      <w:r w:rsidRPr="002F5F3A">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8"/>
        <w:gridCol w:w="2652"/>
        <w:gridCol w:w="4660"/>
      </w:tblGrid>
      <w:tr w:rsidR="000C60DF" w:rsidRPr="00C235A5"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2F5F3A" w:rsidRDefault="000C60DF" w:rsidP="007D0937">
            <w:pPr>
              <w:pStyle w:val="ac"/>
            </w:pPr>
          </w:p>
        </w:tc>
        <w:tc>
          <w:tcPr>
            <w:tcW w:w="2652" w:type="dxa"/>
          </w:tcPr>
          <w:p w14:paraId="254ECB6D" w14:textId="119229A6"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5ADEC9F2" w14:textId="666F0056"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7A6FAB41" w14:textId="77777777" w:rsidTr="000C60DF">
        <w:tc>
          <w:tcPr>
            <w:tcW w:w="788" w:type="dxa"/>
          </w:tcPr>
          <w:p w14:paraId="12830210" w14:textId="77777777" w:rsidR="000C60DF" w:rsidRPr="002F5F3A" w:rsidRDefault="000C60DF" w:rsidP="007D0937">
            <w:pPr>
              <w:wordWrap/>
              <w:ind w:right="20"/>
              <w:rPr>
                <w:b/>
              </w:rPr>
            </w:pPr>
            <w:r w:rsidRPr="002F5F3A">
              <w:rPr>
                <w:b/>
              </w:rPr>
              <w:t>Step1</w:t>
            </w:r>
          </w:p>
        </w:tc>
        <w:tc>
          <w:tcPr>
            <w:tcW w:w="2652" w:type="dxa"/>
          </w:tcPr>
          <w:p w14:paraId="46F2D10A" w14:textId="77777777" w:rsidR="000C60DF" w:rsidRPr="002F5F3A" w:rsidRDefault="000C60DF" w:rsidP="007D0937">
            <w:pPr>
              <w:wordWrap/>
              <w:ind w:right="20"/>
              <w:rPr>
                <w:b/>
              </w:rPr>
            </w:pPr>
            <w:r w:rsidRPr="002F5F3A">
              <w:rPr>
                <w:b/>
              </w:rPr>
              <w:t>configure terminal</w:t>
            </w:r>
          </w:p>
        </w:tc>
        <w:tc>
          <w:tcPr>
            <w:tcW w:w="4660" w:type="dxa"/>
          </w:tcPr>
          <w:p w14:paraId="6C4A536F" w14:textId="77777777" w:rsidR="000C60DF" w:rsidRPr="002F5F3A" w:rsidRDefault="000C60DF" w:rsidP="007D0937">
            <w:pPr>
              <w:wordWrap/>
              <w:ind w:right="20"/>
            </w:pPr>
            <w:r w:rsidRPr="002F5F3A">
              <w:t>Enters global configuration mode.</w:t>
            </w:r>
          </w:p>
        </w:tc>
      </w:tr>
      <w:tr w:rsidR="000C60DF" w:rsidRPr="00C235A5" w14:paraId="27CC0015" w14:textId="77777777" w:rsidTr="000C60DF">
        <w:tc>
          <w:tcPr>
            <w:tcW w:w="788" w:type="dxa"/>
          </w:tcPr>
          <w:p w14:paraId="2909C60A" w14:textId="77777777" w:rsidR="000C60DF" w:rsidRPr="002F5F3A" w:rsidRDefault="000C60DF" w:rsidP="007D0937">
            <w:pPr>
              <w:wordWrap/>
              <w:ind w:right="20"/>
              <w:rPr>
                <w:b/>
              </w:rPr>
            </w:pPr>
            <w:r w:rsidRPr="002F5F3A">
              <w:rPr>
                <w:b/>
              </w:rPr>
              <w:t>Step2</w:t>
            </w:r>
          </w:p>
        </w:tc>
        <w:tc>
          <w:tcPr>
            <w:tcW w:w="2652" w:type="dxa"/>
          </w:tcPr>
          <w:p w14:paraId="76FF36FC" w14:textId="77777777" w:rsidR="000C60DF" w:rsidRPr="002F5F3A" w:rsidRDefault="000C60DF" w:rsidP="007D0937">
            <w:pPr>
              <w:wordWrap/>
              <w:ind w:right="20"/>
              <w:rPr>
                <w:b/>
              </w:rPr>
            </w:pPr>
            <w:r w:rsidRPr="002F5F3A">
              <w:rPr>
                <w:b/>
              </w:rPr>
              <w:t>Interface interface-id</w:t>
            </w:r>
          </w:p>
        </w:tc>
        <w:tc>
          <w:tcPr>
            <w:tcW w:w="4660" w:type="dxa"/>
          </w:tcPr>
          <w:p w14:paraId="37ED5B15" w14:textId="77777777" w:rsidR="000C60DF" w:rsidRPr="002F5F3A" w:rsidRDefault="000C60DF" w:rsidP="007D0937">
            <w:pPr>
              <w:wordWrap/>
              <w:ind w:right="20"/>
            </w:pPr>
            <w:r w:rsidRPr="002F5F3A">
              <w:t>Enters interface configuration mode.</w:t>
            </w:r>
          </w:p>
        </w:tc>
      </w:tr>
      <w:tr w:rsidR="000C60DF" w:rsidRPr="00C235A5" w14:paraId="0A1CDFD3" w14:textId="77777777" w:rsidTr="000C60DF">
        <w:tc>
          <w:tcPr>
            <w:tcW w:w="788" w:type="dxa"/>
          </w:tcPr>
          <w:p w14:paraId="582BFC18" w14:textId="77777777" w:rsidR="000C60DF" w:rsidRPr="002F5F3A" w:rsidRDefault="000C60DF" w:rsidP="007D0937">
            <w:pPr>
              <w:wordWrap/>
              <w:ind w:right="20"/>
              <w:rPr>
                <w:b/>
              </w:rPr>
            </w:pPr>
            <w:r w:rsidRPr="002F5F3A">
              <w:rPr>
                <w:b/>
              </w:rPr>
              <w:t>Step2</w:t>
            </w:r>
          </w:p>
        </w:tc>
        <w:tc>
          <w:tcPr>
            <w:tcW w:w="2652" w:type="dxa"/>
          </w:tcPr>
          <w:p w14:paraId="2A731616" w14:textId="77777777" w:rsidR="000C60DF" w:rsidRPr="002F5F3A" w:rsidRDefault="000C60DF" w:rsidP="007D0937">
            <w:pPr>
              <w:wordWrap/>
              <w:ind w:right="20"/>
              <w:rPr>
                <w:b/>
              </w:rPr>
            </w:pPr>
            <w:r w:rsidRPr="002F5F3A">
              <w:rPr>
                <w:b/>
              </w:rPr>
              <w:t>spanning-tree autoedge</w:t>
            </w:r>
          </w:p>
        </w:tc>
        <w:tc>
          <w:tcPr>
            <w:tcW w:w="4660" w:type="dxa"/>
          </w:tcPr>
          <w:p w14:paraId="1C231D04" w14:textId="77777777" w:rsidR="000C60DF" w:rsidRPr="002F5F3A" w:rsidRDefault="000C60DF" w:rsidP="007D0937">
            <w:pPr>
              <w:wordWrap/>
              <w:ind w:right="20"/>
            </w:pPr>
            <w:r w:rsidRPr="002F5F3A">
              <w:t>Sets autoedge on port.</w:t>
            </w:r>
          </w:p>
        </w:tc>
      </w:tr>
      <w:tr w:rsidR="000C60DF" w:rsidRPr="00C235A5" w14:paraId="6BA0C4B5" w14:textId="77777777" w:rsidTr="000C60DF">
        <w:tc>
          <w:tcPr>
            <w:tcW w:w="788" w:type="dxa"/>
          </w:tcPr>
          <w:p w14:paraId="10C34C11" w14:textId="77777777" w:rsidR="000C60DF" w:rsidRPr="002F5F3A" w:rsidRDefault="000C60DF" w:rsidP="007D0937">
            <w:pPr>
              <w:wordWrap/>
              <w:ind w:right="20"/>
              <w:rPr>
                <w:b/>
              </w:rPr>
            </w:pPr>
            <w:r w:rsidRPr="002F5F3A">
              <w:rPr>
                <w:b/>
              </w:rPr>
              <w:t>Step3</w:t>
            </w:r>
          </w:p>
        </w:tc>
        <w:tc>
          <w:tcPr>
            <w:tcW w:w="2652" w:type="dxa"/>
          </w:tcPr>
          <w:p w14:paraId="2F49D44F" w14:textId="77777777" w:rsidR="000C60DF" w:rsidRPr="002F5F3A" w:rsidRDefault="000C60DF" w:rsidP="007D0937">
            <w:pPr>
              <w:wordWrap/>
              <w:ind w:right="20"/>
              <w:rPr>
                <w:b/>
              </w:rPr>
            </w:pPr>
            <w:r w:rsidRPr="002F5F3A">
              <w:rPr>
                <w:b/>
              </w:rPr>
              <w:t>exit</w:t>
            </w:r>
          </w:p>
        </w:tc>
        <w:tc>
          <w:tcPr>
            <w:tcW w:w="4660" w:type="dxa"/>
          </w:tcPr>
          <w:p w14:paraId="3E62B404"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CDF7033" w14:textId="77777777" w:rsidTr="000C60DF">
        <w:tc>
          <w:tcPr>
            <w:tcW w:w="788" w:type="dxa"/>
          </w:tcPr>
          <w:p w14:paraId="11A749FE" w14:textId="77777777" w:rsidR="000C60DF" w:rsidRPr="002F5F3A" w:rsidRDefault="000C60DF" w:rsidP="007D0937">
            <w:pPr>
              <w:wordWrap/>
              <w:ind w:right="20"/>
              <w:rPr>
                <w:b/>
              </w:rPr>
            </w:pPr>
            <w:r w:rsidRPr="002F5F3A">
              <w:rPr>
                <w:b/>
              </w:rPr>
              <w:t>Step4</w:t>
            </w:r>
          </w:p>
        </w:tc>
        <w:tc>
          <w:tcPr>
            <w:tcW w:w="2652" w:type="dxa"/>
          </w:tcPr>
          <w:p w14:paraId="59CE6106" w14:textId="77777777" w:rsidR="000C60DF" w:rsidRPr="002F5F3A" w:rsidRDefault="000C60DF" w:rsidP="007D0937">
            <w:pPr>
              <w:wordWrap/>
              <w:ind w:right="20"/>
              <w:rPr>
                <w:b/>
              </w:rPr>
            </w:pPr>
            <w:r w:rsidRPr="002F5F3A">
              <w:rPr>
                <w:b/>
              </w:rPr>
              <w:t>show running-config</w:t>
            </w:r>
          </w:p>
        </w:tc>
        <w:tc>
          <w:tcPr>
            <w:tcW w:w="4660" w:type="dxa"/>
          </w:tcPr>
          <w:p w14:paraId="5D6D1585" w14:textId="77777777" w:rsidR="000C60DF" w:rsidRPr="002F5F3A" w:rsidRDefault="000C60DF" w:rsidP="007D0937">
            <w:pPr>
              <w:wordWrap/>
              <w:ind w:right="20"/>
            </w:pPr>
            <w:r w:rsidRPr="002F5F3A">
              <w:t>Shows current running configuration.</w:t>
            </w:r>
          </w:p>
        </w:tc>
      </w:tr>
      <w:tr w:rsidR="000C60DF" w:rsidRPr="00C235A5" w14:paraId="1E17550B" w14:textId="77777777" w:rsidTr="000C60DF">
        <w:tc>
          <w:tcPr>
            <w:tcW w:w="788" w:type="dxa"/>
          </w:tcPr>
          <w:p w14:paraId="62E0290B" w14:textId="77777777" w:rsidR="000C60DF" w:rsidRPr="002F5F3A" w:rsidRDefault="000C60DF" w:rsidP="007D0937">
            <w:pPr>
              <w:wordWrap/>
              <w:ind w:right="20"/>
              <w:rPr>
                <w:b/>
              </w:rPr>
            </w:pPr>
            <w:r w:rsidRPr="002F5F3A">
              <w:rPr>
                <w:b/>
              </w:rPr>
              <w:t>Step5</w:t>
            </w:r>
          </w:p>
        </w:tc>
        <w:tc>
          <w:tcPr>
            <w:tcW w:w="2652" w:type="dxa"/>
          </w:tcPr>
          <w:p w14:paraId="4C938701" w14:textId="77777777" w:rsidR="000C60DF" w:rsidRPr="002F5F3A" w:rsidRDefault="000C60DF" w:rsidP="007D0937">
            <w:pPr>
              <w:wordWrap/>
              <w:ind w:right="20"/>
              <w:rPr>
                <w:b/>
              </w:rPr>
            </w:pPr>
            <w:r w:rsidRPr="002F5F3A">
              <w:rPr>
                <w:b/>
              </w:rPr>
              <w:t>copy running-config startup-config</w:t>
            </w:r>
          </w:p>
        </w:tc>
        <w:tc>
          <w:tcPr>
            <w:tcW w:w="4660" w:type="dxa"/>
          </w:tcPr>
          <w:p w14:paraId="52AEFC71" w14:textId="77777777" w:rsidR="000C60DF" w:rsidRPr="002F5F3A" w:rsidRDefault="000C60DF" w:rsidP="007D0937">
            <w:pPr>
              <w:wordWrap/>
              <w:ind w:right="20"/>
              <w:jc w:val="left"/>
            </w:pPr>
            <w:r w:rsidRPr="002F5F3A">
              <w:t>Saves current running configuration to startup-configuration.</w:t>
            </w:r>
          </w:p>
        </w:tc>
      </w:tr>
    </w:tbl>
    <w:p w14:paraId="0026403F" w14:textId="77777777" w:rsidR="00490D42" w:rsidRPr="00450050" w:rsidRDefault="00490D42" w:rsidP="007D0937">
      <w:pPr>
        <w:pStyle w:val="3"/>
        <w:ind w:left="0" w:right="20"/>
      </w:pPr>
      <w:bookmarkStart w:id="2934" w:name="_Toc277779576"/>
      <w:bookmarkStart w:id="2935" w:name="_Toc363228609"/>
      <w:bookmarkStart w:id="2936" w:name="_Toc444695164"/>
      <w:r w:rsidRPr="00450050">
        <w:t>Configuring the Port as Edge Port</w:t>
      </w:r>
      <w:bookmarkEnd w:id="2934"/>
      <w:bookmarkEnd w:id="2935"/>
      <w:bookmarkEnd w:id="2936"/>
    </w:p>
    <w:p w14:paraId="567B5BAB" w14:textId="77777777" w:rsidR="00490D42" w:rsidRPr="002F5F3A" w:rsidRDefault="00490D42" w:rsidP="007D0937">
      <w:pPr>
        <w:pStyle w:val="a3"/>
        <w:ind w:left="0" w:right="20"/>
      </w:pPr>
      <w:r w:rsidRPr="002F5F3A">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29"/>
        <w:gridCol w:w="1061"/>
        <w:gridCol w:w="6158"/>
      </w:tblGrid>
      <w:tr w:rsidR="00490D42" w:rsidRPr="00C235A5" w14:paraId="06807DD5" w14:textId="77777777" w:rsidTr="00566C25">
        <w:tc>
          <w:tcPr>
            <w:tcW w:w="960" w:type="dxa"/>
            <w:vAlign w:val="center"/>
          </w:tcPr>
          <w:p w14:paraId="5578A476"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5396912" w14:textId="77777777" w:rsidR="00490D42" w:rsidRPr="00C235A5" w:rsidRDefault="00490D42" w:rsidP="007D0937">
            <w:pPr>
              <w:wordWrap/>
              <w:adjustRightInd w:val="0"/>
              <w:ind w:right="20"/>
              <w:rPr>
                <w:rFonts w:ascii="굴림" w:eastAsia="굴림" w:hAnsi="굴림" w:cs="Times New Roman"/>
              </w:rPr>
            </w:pPr>
            <w:r w:rsidRPr="002F5F3A">
              <w:rPr>
                <w:noProof/>
                <w:kern w:val="0"/>
              </w:rPr>
              <w:t>You should set a port connected to your terminal as an edge port.</w:t>
            </w:r>
            <w:r w:rsidRPr="002F5F3A">
              <w:rPr>
                <w:kern w:val="0"/>
              </w:rPr>
              <w:t xml:space="preserve"> </w:t>
            </w:r>
            <w:r w:rsidRPr="002F5F3A">
              <w:rPr>
                <w:noProof/>
                <w:kern w:val="0"/>
              </w:rPr>
              <w:t>Otherwise, STP state of the port connected to the terminal will be affected by changes in the STP configuration of the network.</w:t>
            </w:r>
          </w:p>
        </w:tc>
      </w:tr>
    </w:tbl>
    <w:p w14:paraId="0A6800E4" w14:textId="77777777" w:rsidR="007F79EE" w:rsidRDefault="007F79EE" w:rsidP="007D0937">
      <w:pPr>
        <w:pStyle w:val="a3"/>
        <w:ind w:left="0" w:right="20"/>
      </w:pPr>
    </w:p>
    <w:p w14:paraId="52F6DA42" w14:textId="77777777" w:rsidR="00490D42" w:rsidRDefault="00490D42" w:rsidP="007D0937">
      <w:pPr>
        <w:pStyle w:val="a3"/>
        <w:ind w:left="0" w:right="20"/>
      </w:pPr>
      <w:r w:rsidRPr="002F5F3A">
        <w:t xml:space="preserve">To define a port as an edge port, go through the following steps starting in </w:t>
      </w:r>
      <w:r w:rsidR="00221294">
        <w:t>Privileged</w:t>
      </w:r>
      <w:r w:rsidRPr="002F5F3A">
        <w:t xml:space="preserve"> mode:</w:t>
      </w:r>
    </w:p>
    <w:p w14:paraId="631FEEFD" w14:textId="77777777" w:rsidR="00967959" w:rsidRPr="002F5F3A" w:rsidRDefault="00967959" w:rsidP="007D0937">
      <w:pPr>
        <w:pStyle w:val="afffff3"/>
        <w:ind w:left="0" w:right="20"/>
      </w:pPr>
      <w:bookmarkStart w:id="2937" w:name="_Toc391575322"/>
      <w:r>
        <w:t xml:space="preserve">Table </w:t>
      </w:r>
      <w:r w:rsidR="005832B8">
        <w:fldChar w:fldCharType="begin"/>
      </w:r>
      <w:r w:rsidR="00092D8C">
        <w:instrText xml:space="preserve"> SEQ Table \* ARABIC </w:instrText>
      </w:r>
      <w:r w:rsidR="005832B8">
        <w:fldChar w:fldCharType="separate"/>
      </w:r>
      <w:r w:rsidR="00001ED6">
        <w:rPr>
          <w:noProof/>
        </w:rPr>
        <w:t>180</w:t>
      </w:r>
      <w:r w:rsidR="005832B8">
        <w:rPr>
          <w:noProof/>
        </w:rPr>
        <w:fldChar w:fldCharType="end"/>
      </w:r>
      <w:r>
        <w:rPr>
          <w:rFonts w:hint="eastAsia"/>
        </w:rPr>
        <w:t xml:space="preserve"> </w:t>
      </w:r>
      <w:r w:rsidRPr="002F5F3A">
        <w:t>Configuring the Port as Edge Port</w:t>
      </w:r>
      <w:bookmarkEnd w:id="2937"/>
    </w:p>
    <w:tbl>
      <w:tblPr>
        <w:tblStyle w:val="CLIWide"/>
        <w:tblW w:w="0" w:type="auto"/>
        <w:tblLook w:val="01E0" w:firstRow="1" w:lastRow="1" w:firstColumn="1" w:lastColumn="1" w:noHBand="0" w:noVBand="0"/>
      </w:tblPr>
      <w:tblGrid>
        <w:gridCol w:w="739"/>
        <w:gridCol w:w="2611"/>
        <w:gridCol w:w="4798"/>
      </w:tblGrid>
      <w:tr w:rsidR="00490D42" w:rsidRPr="00C235A5"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2F5F3A" w:rsidRDefault="00490D42" w:rsidP="007D0937">
            <w:pPr>
              <w:pStyle w:val="ac"/>
            </w:pPr>
            <w:r w:rsidRPr="002F5F3A">
              <w:t>Step</w:t>
            </w:r>
          </w:p>
        </w:tc>
        <w:tc>
          <w:tcPr>
            <w:tcW w:w="2671" w:type="dxa"/>
          </w:tcPr>
          <w:p w14:paraId="02DD982E" w14:textId="77777777" w:rsidR="00490D42" w:rsidRPr="002F5F3A" w:rsidRDefault="00490D42" w:rsidP="007D0937">
            <w:pPr>
              <w:wordWrap/>
              <w:ind w:right="20"/>
              <w:rPr>
                <w:b/>
                <w:bCs/>
              </w:rPr>
            </w:pPr>
            <w:r w:rsidRPr="002F5F3A">
              <w:rPr>
                <w:b/>
                <w:bCs/>
              </w:rPr>
              <w:t>Command</w:t>
            </w:r>
          </w:p>
        </w:tc>
        <w:tc>
          <w:tcPr>
            <w:tcW w:w="4951" w:type="dxa"/>
          </w:tcPr>
          <w:p w14:paraId="0A23C075" w14:textId="77777777" w:rsidR="00490D42" w:rsidRPr="002F5F3A" w:rsidRDefault="00490D42" w:rsidP="007D0937">
            <w:pPr>
              <w:wordWrap/>
              <w:ind w:right="20"/>
              <w:rPr>
                <w:b/>
                <w:bCs/>
              </w:rPr>
            </w:pPr>
            <w:r w:rsidRPr="002F5F3A">
              <w:rPr>
                <w:b/>
                <w:bCs/>
              </w:rPr>
              <w:t>Purpose</w:t>
            </w:r>
          </w:p>
        </w:tc>
      </w:tr>
      <w:tr w:rsidR="00490D42" w:rsidRPr="00C235A5" w14:paraId="0C07808E" w14:textId="77777777" w:rsidTr="000C60DF">
        <w:tc>
          <w:tcPr>
            <w:tcW w:w="740" w:type="dxa"/>
          </w:tcPr>
          <w:p w14:paraId="0AB3AC85" w14:textId="77777777" w:rsidR="00490D42" w:rsidRPr="002F5F3A" w:rsidRDefault="00490D42" w:rsidP="007D0937">
            <w:pPr>
              <w:wordWrap/>
              <w:ind w:right="20"/>
              <w:rPr>
                <w:b/>
                <w:bCs/>
              </w:rPr>
            </w:pPr>
            <w:r w:rsidRPr="002F5F3A">
              <w:rPr>
                <w:b/>
                <w:bCs/>
              </w:rPr>
              <w:t>Step1</w:t>
            </w:r>
          </w:p>
        </w:tc>
        <w:tc>
          <w:tcPr>
            <w:tcW w:w="2671" w:type="dxa"/>
          </w:tcPr>
          <w:p w14:paraId="29EE1E48" w14:textId="77777777" w:rsidR="00490D42" w:rsidRPr="002F5F3A" w:rsidRDefault="00490D42" w:rsidP="007D0937">
            <w:pPr>
              <w:wordWrap/>
              <w:ind w:right="20"/>
            </w:pPr>
            <w:r w:rsidRPr="002F5F3A">
              <w:rPr>
                <w:b/>
                <w:bCs/>
              </w:rPr>
              <w:t>configure terminal</w:t>
            </w:r>
          </w:p>
        </w:tc>
        <w:tc>
          <w:tcPr>
            <w:tcW w:w="4951" w:type="dxa"/>
          </w:tcPr>
          <w:p w14:paraId="2F0C7594" w14:textId="77777777" w:rsidR="00490D42" w:rsidRPr="002F5F3A" w:rsidRDefault="00490D42" w:rsidP="007D0937">
            <w:pPr>
              <w:wordWrap/>
              <w:ind w:right="20"/>
            </w:pPr>
            <w:r w:rsidRPr="002F5F3A">
              <w:rPr>
                <w:noProof/>
              </w:rPr>
              <w:t>Enters global configuration mode.</w:t>
            </w:r>
          </w:p>
        </w:tc>
      </w:tr>
      <w:tr w:rsidR="00490D42" w:rsidRPr="00C235A5" w14:paraId="561477DD" w14:textId="77777777" w:rsidTr="000C60DF">
        <w:tc>
          <w:tcPr>
            <w:tcW w:w="740" w:type="dxa"/>
          </w:tcPr>
          <w:p w14:paraId="16DB71E3" w14:textId="77777777" w:rsidR="00490D42" w:rsidRPr="002F5F3A" w:rsidRDefault="00490D42" w:rsidP="007D0937">
            <w:pPr>
              <w:wordWrap/>
              <w:ind w:right="20"/>
              <w:rPr>
                <w:b/>
                <w:bCs/>
              </w:rPr>
            </w:pPr>
            <w:r w:rsidRPr="002F5F3A">
              <w:rPr>
                <w:b/>
                <w:bCs/>
              </w:rPr>
              <w:t>Step2</w:t>
            </w:r>
          </w:p>
        </w:tc>
        <w:tc>
          <w:tcPr>
            <w:tcW w:w="2671" w:type="dxa"/>
          </w:tcPr>
          <w:p w14:paraId="7BACC653" w14:textId="77777777" w:rsidR="00490D42" w:rsidRPr="002F5F3A" w:rsidRDefault="00490D42" w:rsidP="007D0937">
            <w:pPr>
              <w:wordWrap/>
              <w:ind w:right="20"/>
              <w:rPr>
                <w:b/>
                <w:bCs/>
              </w:rPr>
            </w:pPr>
            <w:r w:rsidRPr="002F5F3A">
              <w:t>Interface interface-id</w:t>
            </w:r>
          </w:p>
        </w:tc>
        <w:tc>
          <w:tcPr>
            <w:tcW w:w="4951" w:type="dxa"/>
          </w:tcPr>
          <w:p w14:paraId="2E4150D5" w14:textId="77777777" w:rsidR="00490D42" w:rsidRPr="002F5F3A" w:rsidRDefault="00490D42" w:rsidP="007D0937">
            <w:pPr>
              <w:wordWrap/>
              <w:ind w:right="20"/>
            </w:pPr>
            <w:r w:rsidRPr="002F5F3A">
              <w:rPr>
                <w:noProof/>
              </w:rPr>
              <w:t>Sets an interface and enters interface configuration mode.</w:t>
            </w:r>
          </w:p>
          <w:p w14:paraId="1AC6C230" w14:textId="77777777" w:rsidR="00490D42" w:rsidRPr="002F5F3A" w:rsidRDefault="00490D42" w:rsidP="007D0937">
            <w:pPr>
              <w:wordWrap/>
              <w:ind w:right="20"/>
            </w:pPr>
            <w:r w:rsidRPr="002F5F3A">
              <w:rPr>
                <w:noProof/>
              </w:rPr>
              <w:t>Effective interfaces include physical interfaces and port groups.</w:t>
            </w:r>
          </w:p>
        </w:tc>
      </w:tr>
      <w:tr w:rsidR="00490D42" w:rsidRPr="00C235A5" w14:paraId="7A9E179C" w14:textId="77777777" w:rsidTr="000C60DF">
        <w:tc>
          <w:tcPr>
            <w:tcW w:w="740" w:type="dxa"/>
          </w:tcPr>
          <w:p w14:paraId="6A473D9D" w14:textId="77777777" w:rsidR="00490D42" w:rsidRPr="002F5F3A" w:rsidRDefault="00490D42" w:rsidP="007D0937">
            <w:pPr>
              <w:wordWrap/>
              <w:ind w:right="20"/>
              <w:rPr>
                <w:b/>
                <w:bCs/>
              </w:rPr>
            </w:pPr>
            <w:r w:rsidRPr="002F5F3A">
              <w:rPr>
                <w:b/>
                <w:bCs/>
              </w:rPr>
              <w:t>Step2</w:t>
            </w:r>
          </w:p>
        </w:tc>
        <w:tc>
          <w:tcPr>
            <w:tcW w:w="2671" w:type="dxa"/>
          </w:tcPr>
          <w:p w14:paraId="4A139231" w14:textId="77777777" w:rsidR="00490D42" w:rsidRPr="002F5F3A" w:rsidRDefault="00490D42" w:rsidP="007D0937">
            <w:pPr>
              <w:wordWrap/>
              <w:ind w:right="20"/>
              <w:rPr>
                <w:b/>
                <w:bCs/>
              </w:rPr>
            </w:pPr>
            <w:r w:rsidRPr="002F5F3A">
              <w:rPr>
                <w:b/>
                <w:bCs/>
                <w:noProof/>
              </w:rPr>
              <w:t>spanning-tree edgeport</w:t>
            </w:r>
          </w:p>
        </w:tc>
        <w:tc>
          <w:tcPr>
            <w:tcW w:w="4951" w:type="dxa"/>
          </w:tcPr>
          <w:p w14:paraId="6BDC39B0" w14:textId="77777777" w:rsidR="00490D42" w:rsidRPr="002F5F3A" w:rsidRDefault="00490D42" w:rsidP="007D0937">
            <w:pPr>
              <w:wordWrap/>
              <w:autoSpaceDE w:val="0"/>
              <w:autoSpaceDN w:val="0"/>
              <w:adjustRightInd w:val="0"/>
              <w:snapToGrid/>
              <w:spacing w:line="240" w:lineRule="auto"/>
              <w:ind w:right="20"/>
            </w:pPr>
            <w:r w:rsidRPr="002F5F3A">
              <w:rPr>
                <w:noProof/>
              </w:rPr>
              <w:t>Sets a port as an edge port.</w:t>
            </w:r>
          </w:p>
        </w:tc>
      </w:tr>
      <w:tr w:rsidR="00490D42" w:rsidRPr="00C235A5" w14:paraId="35673A29" w14:textId="77777777" w:rsidTr="000C60DF">
        <w:tc>
          <w:tcPr>
            <w:tcW w:w="740" w:type="dxa"/>
          </w:tcPr>
          <w:p w14:paraId="1DFCB37C" w14:textId="77777777" w:rsidR="00490D42" w:rsidRPr="002F5F3A" w:rsidRDefault="00490D42" w:rsidP="007D0937">
            <w:pPr>
              <w:wordWrap/>
              <w:ind w:right="20"/>
              <w:rPr>
                <w:b/>
                <w:bCs/>
              </w:rPr>
            </w:pPr>
            <w:r w:rsidRPr="002F5F3A">
              <w:rPr>
                <w:b/>
                <w:bCs/>
              </w:rPr>
              <w:t>Step3</w:t>
            </w:r>
          </w:p>
        </w:tc>
        <w:tc>
          <w:tcPr>
            <w:tcW w:w="2671" w:type="dxa"/>
          </w:tcPr>
          <w:p w14:paraId="027E609C" w14:textId="77777777" w:rsidR="00490D42" w:rsidRPr="002F5F3A" w:rsidRDefault="00490D42" w:rsidP="007D0937">
            <w:pPr>
              <w:wordWrap/>
              <w:ind w:right="20"/>
              <w:rPr>
                <w:b/>
                <w:bCs/>
              </w:rPr>
            </w:pPr>
            <w:r w:rsidRPr="002F5F3A">
              <w:rPr>
                <w:b/>
                <w:bCs/>
                <w:noProof/>
              </w:rPr>
              <w:t>exit</w:t>
            </w:r>
          </w:p>
        </w:tc>
        <w:tc>
          <w:tcPr>
            <w:tcW w:w="4951" w:type="dxa"/>
          </w:tcPr>
          <w:p w14:paraId="454CFBDD"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3662FDCC" w14:textId="77777777" w:rsidTr="000C60DF">
        <w:tc>
          <w:tcPr>
            <w:tcW w:w="740" w:type="dxa"/>
          </w:tcPr>
          <w:p w14:paraId="542EFE73" w14:textId="77777777" w:rsidR="00490D42" w:rsidRPr="002F5F3A" w:rsidRDefault="00490D42" w:rsidP="007D0937">
            <w:pPr>
              <w:wordWrap/>
              <w:ind w:right="20"/>
              <w:rPr>
                <w:b/>
                <w:bCs/>
              </w:rPr>
            </w:pPr>
            <w:r w:rsidRPr="002F5F3A">
              <w:rPr>
                <w:b/>
                <w:bCs/>
              </w:rPr>
              <w:t>Step4</w:t>
            </w:r>
          </w:p>
        </w:tc>
        <w:tc>
          <w:tcPr>
            <w:tcW w:w="2671" w:type="dxa"/>
          </w:tcPr>
          <w:p w14:paraId="29E46D87" w14:textId="77777777" w:rsidR="00490D42" w:rsidRPr="002F5F3A" w:rsidRDefault="00490D42" w:rsidP="007D0937">
            <w:pPr>
              <w:wordWrap/>
              <w:ind w:right="20"/>
              <w:rPr>
                <w:b/>
                <w:bCs/>
              </w:rPr>
            </w:pPr>
            <w:r w:rsidRPr="002F5F3A">
              <w:rPr>
                <w:b/>
                <w:bCs/>
              </w:rPr>
              <w:t>show running-config</w:t>
            </w:r>
          </w:p>
        </w:tc>
        <w:tc>
          <w:tcPr>
            <w:tcW w:w="4951" w:type="dxa"/>
          </w:tcPr>
          <w:p w14:paraId="3B4A8F29" w14:textId="77777777" w:rsidR="00490D42" w:rsidRPr="002F5F3A" w:rsidRDefault="00490D42" w:rsidP="007D0937">
            <w:pPr>
              <w:wordWrap/>
              <w:ind w:right="20"/>
            </w:pPr>
            <w:r w:rsidRPr="002F5F3A">
              <w:rPr>
                <w:noProof/>
              </w:rPr>
              <w:t>Views the settings.</w:t>
            </w:r>
          </w:p>
        </w:tc>
      </w:tr>
      <w:tr w:rsidR="00490D42" w:rsidRPr="00C235A5" w14:paraId="3705BFAB" w14:textId="77777777" w:rsidTr="000C60DF">
        <w:tc>
          <w:tcPr>
            <w:tcW w:w="740" w:type="dxa"/>
          </w:tcPr>
          <w:p w14:paraId="0EAF5627" w14:textId="77777777" w:rsidR="00490D42" w:rsidRPr="002F5F3A" w:rsidRDefault="00490D42" w:rsidP="007D0937">
            <w:pPr>
              <w:wordWrap/>
              <w:ind w:right="20"/>
              <w:rPr>
                <w:b/>
                <w:bCs/>
              </w:rPr>
            </w:pPr>
            <w:r w:rsidRPr="002F5F3A">
              <w:rPr>
                <w:b/>
                <w:bCs/>
              </w:rPr>
              <w:t>Step5</w:t>
            </w:r>
          </w:p>
        </w:tc>
        <w:tc>
          <w:tcPr>
            <w:tcW w:w="2671" w:type="dxa"/>
          </w:tcPr>
          <w:p w14:paraId="7788BDE0" w14:textId="77777777" w:rsidR="00490D42" w:rsidRPr="002F5F3A" w:rsidRDefault="00490D42" w:rsidP="007D0937">
            <w:pPr>
              <w:wordWrap/>
              <w:ind w:right="20"/>
              <w:rPr>
                <w:b/>
                <w:bCs/>
              </w:rPr>
            </w:pPr>
            <w:r w:rsidRPr="002F5F3A">
              <w:rPr>
                <w:b/>
                <w:bCs/>
              </w:rPr>
              <w:t xml:space="preserve">copy running-config </w:t>
            </w:r>
            <w:r w:rsidRPr="002F5F3A">
              <w:rPr>
                <w:b/>
                <w:bCs/>
              </w:rPr>
              <w:lastRenderedPageBreak/>
              <w:t>startup-config</w:t>
            </w:r>
          </w:p>
        </w:tc>
        <w:tc>
          <w:tcPr>
            <w:tcW w:w="4951" w:type="dxa"/>
          </w:tcPr>
          <w:p w14:paraId="53E944EB" w14:textId="77777777" w:rsidR="00490D42" w:rsidRPr="002F5F3A" w:rsidRDefault="00490D42" w:rsidP="007D0937">
            <w:pPr>
              <w:wordWrap/>
              <w:ind w:right="20"/>
            </w:pPr>
            <w:r w:rsidRPr="002F5F3A">
              <w:rPr>
                <w:noProof/>
              </w:rPr>
              <w:lastRenderedPageBreak/>
              <w:t>Stores the (option) settings in the configuration file.</w:t>
            </w:r>
          </w:p>
        </w:tc>
      </w:tr>
    </w:tbl>
    <w:p w14:paraId="7296C3DB" w14:textId="77777777" w:rsidR="00490D42" w:rsidRPr="002F5F3A" w:rsidRDefault="00490D42" w:rsidP="007D0937">
      <w:pPr>
        <w:pStyle w:val="a3"/>
        <w:ind w:left="0" w:right="20"/>
      </w:pPr>
      <w:r w:rsidRPr="002F5F3A">
        <w:lastRenderedPageBreak/>
        <w:t>To restore the default setting of the switch, use the interface configuration command no spanning-tree admin-edge-port.</w:t>
      </w:r>
    </w:p>
    <w:tbl>
      <w:tblPr>
        <w:tblStyle w:val="48"/>
        <w:tblW w:w="0" w:type="auto"/>
        <w:tblLook w:val="04A0" w:firstRow="1" w:lastRow="0" w:firstColumn="1" w:lastColumn="0" w:noHBand="0" w:noVBand="1"/>
      </w:tblPr>
      <w:tblGrid>
        <w:gridCol w:w="8261"/>
      </w:tblGrid>
      <w:tr w:rsidR="00566C25" w:rsidRPr="00566C25" w14:paraId="57C7EC22" w14:textId="77777777" w:rsidTr="00566C25">
        <w:tc>
          <w:tcPr>
            <w:tcW w:w="10118" w:type="dxa"/>
          </w:tcPr>
          <w:p w14:paraId="1CE4A65E" w14:textId="77777777" w:rsidR="00566C25" w:rsidRPr="00566C25" w:rsidRDefault="00566C25" w:rsidP="007D0937">
            <w:pPr>
              <w:pStyle w:val="ac"/>
              <w:rPr>
                <w:kern w:val="0"/>
              </w:rPr>
            </w:pPr>
            <w:r w:rsidRPr="00566C25">
              <w:rPr>
                <w:kern w:val="0"/>
              </w:rPr>
              <w:t xml:space="preserve">Switch#show spanning-tree </w:t>
            </w:r>
          </w:p>
          <w:p w14:paraId="0ACF16BB" w14:textId="77777777" w:rsidR="00566C25" w:rsidRPr="00566C25" w:rsidRDefault="00566C25" w:rsidP="007D0937">
            <w:pPr>
              <w:pStyle w:val="ac"/>
              <w:rPr>
                <w:kern w:val="0"/>
              </w:rPr>
            </w:pPr>
          </w:p>
          <w:p w14:paraId="45A7A859" w14:textId="77777777" w:rsidR="00566C25" w:rsidRPr="00566C25" w:rsidRDefault="00566C25" w:rsidP="007D0937">
            <w:pPr>
              <w:pStyle w:val="ac"/>
              <w:rPr>
                <w:kern w:val="0"/>
              </w:rPr>
            </w:pPr>
            <w:r w:rsidRPr="00566C25">
              <w:rPr>
                <w:kern w:val="0"/>
              </w:rPr>
              <w:t>Default  Bridge up - Spanning Tree Enabled rstp-vlan-bridge</w:t>
            </w:r>
          </w:p>
          <w:p w14:paraId="4BF242CF" w14:textId="77777777" w:rsidR="00566C25" w:rsidRPr="00566C25" w:rsidRDefault="00566C25" w:rsidP="007D0937">
            <w:pPr>
              <w:pStyle w:val="ac"/>
              <w:rPr>
                <w:kern w:val="0"/>
              </w:rPr>
            </w:pPr>
            <w:r w:rsidRPr="00566C25">
              <w:rPr>
                <w:kern w:val="0"/>
              </w:rPr>
              <w:t xml:space="preserve">  Root ID    Priority    32768</w:t>
            </w:r>
          </w:p>
          <w:p w14:paraId="27F9EF4B" w14:textId="77777777" w:rsidR="00566C25" w:rsidRPr="00566C25" w:rsidRDefault="00566C25" w:rsidP="007D0937">
            <w:pPr>
              <w:pStyle w:val="ac"/>
              <w:rPr>
                <w:kern w:val="0"/>
              </w:rPr>
            </w:pPr>
            <w:r w:rsidRPr="00566C25">
              <w:rPr>
                <w:kern w:val="0"/>
              </w:rPr>
              <w:t xml:space="preserve">             Address     00077074ff01</w:t>
            </w:r>
          </w:p>
          <w:p w14:paraId="3A5DDFE5" w14:textId="77777777" w:rsidR="00566C25" w:rsidRPr="00566C25" w:rsidRDefault="00566C25" w:rsidP="007D0937">
            <w:pPr>
              <w:pStyle w:val="ac"/>
              <w:rPr>
                <w:kern w:val="0"/>
              </w:rPr>
            </w:pPr>
            <w:r w:rsidRPr="00566C25">
              <w:rPr>
                <w:kern w:val="0"/>
              </w:rPr>
              <w:t xml:space="preserve">             This bridge is the root</w:t>
            </w:r>
          </w:p>
          <w:p w14:paraId="3E633141" w14:textId="77777777" w:rsidR="00566C25" w:rsidRPr="00566C25" w:rsidRDefault="00566C25" w:rsidP="007D0937">
            <w:pPr>
              <w:pStyle w:val="ac"/>
              <w:rPr>
                <w:kern w:val="0"/>
              </w:rPr>
            </w:pPr>
            <w:r w:rsidRPr="00566C25">
              <w:rPr>
                <w:kern w:val="0"/>
              </w:rPr>
              <w:t xml:space="preserve">             Hello Time  2  sec  Max Age 20 sec  Foward Delay  15 sec</w:t>
            </w:r>
          </w:p>
          <w:p w14:paraId="7E655503" w14:textId="77777777" w:rsidR="00566C25" w:rsidRPr="00566C25" w:rsidRDefault="00566C25" w:rsidP="007D0937">
            <w:pPr>
              <w:pStyle w:val="ac"/>
              <w:rPr>
                <w:kern w:val="0"/>
              </w:rPr>
            </w:pPr>
          </w:p>
          <w:p w14:paraId="107B6275" w14:textId="77777777" w:rsidR="00566C25" w:rsidRPr="00566C25" w:rsidRDefault="00566C25" w:rsidP="007D0937">
            <w:pPr>
              <w:pStyle w:val="ac"/>
              <w:rPr>
                <w:kern w:val="0"/>
              </w:rPr>
            </w:pPr>
            <w:r w:rsidRPr="00566C25">
              <w:rPr>
                <w:kern w:val="0"/>
              </w:rPr>
              <w:t xml:space="preserve">  Bridge ID  Priority    32768</w:t>
            </w:r>
          </w:p>
          <w:p w14:paraId="687CDA79" w14:textId="77777777" w:rsidR="00566C25" w:rsidRPr="00566C25" w:rsidRDefault="00566C25" w:rsidP="007D0937">
            <w:pPr>
              <w:pStyle w:val="ac"/>
              <w:rPr>
                <w:kern w:val="0"/>
              </w:rPr>
            </w:pPr>
            <w:r w:rsidRPr="00566C25">
              <w:rPr>
                <w:kern w:val="0"/>
              </w:rPr>
              <w:t xml:space="preserve">             Address     00077074ff01</w:t>
            </w:r>
          </w:p>
          <w:p w14:paraId="18D64819" w14:textId="77777777" w:rsidR="00566C25" w:rsidRPr="00566C25" w:rsidRDefault="00566C25" w:rsidP="007D0937">
            <w:pPr>
              <w:pStyle w:val="ac"/>
              <w:rPr>
                <w:kern w:val="0"/>
              </w:rPr>
            </w:pPr>
            <w:r w:rsidRPr="00566C25">
              <w:rPr>
                <w:kern w:val="0"/>
              </w:rPr>
              <w:t xml:space="preserve">             Hello Time  2  sec  Max Age 20 sec  Foward Delay  15 sec</w:t>
            </w:r>
          </w:p>
          <w:p w14:paraId="6F98AF63" w14:textId="77777777" w:rsidR="00566C25" w:rsidRPr="00566C25" w:rsidRDefault="00566C25" w:rsidP="007D0937">
            <w:pPr>
              <w:pStyle w:val="ac"/>
              <w:rPr>
                <w:kern w:val="0"/>
              </w:rPr>
            </w:pPr>
            <w:r w:rsidRPr="00566C25">
              <w:rPr>
                <w:kern w:val="0"/>
              </w:rPr>
              <w:t xml:space="preserve">             Aging Time  300</w:t>
            </w:r>
          </w:p>
          <w:p w14:paraId="4F8D4DAB" w14:textId="77777777" w:rsidR="00566C25" w:rsidRPr="00566C25" w:rsidRDefault="00566C25" w:rsidP="007D0937">
            <w:pPr>
              <w:pStyle w:val="ac"/>
              <w:rPr>
                <w:kern w:val="0"/>
              </w:rPr>
            </w:pPr>
          </w:p>
          <w:p w14:paraId="7AE977C1" w14:textId="77777777" w:rsidR="00566C25" w:rsidRPr="00566C25" w:rsidRDefault="00566C25" w:rsidP="007D0937">
            <w:pPr>
              <w:pStyle w:val="ac"/>
              <w:rPr>
                <w:kern w:val="0"/>
              </w:rPr>
            </w:pPr>
            <w:r w:rsidRPr="00566C25">
              <w:rPr>
                <w:kern w:val="0"/>
              </w:rPr>
              <w:t>Interface             Role   Sts  Cost           Prio.Nbr     Type</w:t>
            </w:r>
          </w:p>
          <w:p w14:paraId="69A410C3" w14:textId="77777777" w:rsidR="00566C25" w:rsidRPr="00566C25" w:rsidRDefault="00566C25" w:rsidP="007D0937">
            <w:pPr>
              <w:pStyle w:val="ac"/>
              <w:rPr>
                <w:kern w:val="0"/>
              </w:rPr>
            </w:pPr>
            <w:r w:rsidRPr="00566C25">
              <w:rPr>
                <w:kern w:val="0"/>
              </w:rPr>
              <w:t>------------- ---- --- --------- -------- ----------------</w:t>
            </w:r>
          </w:p>
          <w:p w14:paraId="5623E72C" w14:textId="77777777" w:rsidR="00566C25" w:rsidRPr="00566C25" w:rsidRDefault="00566C25" w:rsidP="007D0937">
            <w:pPr>
              <w:pStyle w:val="ac"/>
              <w:rPr>
                <w:kern w:val="0"/>
              </w:rPr>
            </w:pPr>
            <w:r w:rsidRPr="00566C25">
              <w:rPr>
                <w:kern w:val="0"/>
              </w:rPr>
              <w:t xml:space="preserve">Giga6/3              Disb  BLK 4                 128.138     P2p </w:t>
            </w:r>
          </w:p>
          <w:p w14:paraId="3A687720" w14:textId="77777777" w:rsidR="00566C25" w:rsidRPr="00566C25" w:rsidRDefault="00566C25" w:rsidP="007D0937">
            <w:pPr>
              <w:pStyle w:val="ac"/>
              <w:rPr>
                <w:kern w:val="0"/>
              </w:rPr>
            </w:pPr>
          </w:p>
          <w:p w14:paraId="54AECEEE" w14:textId="77777777" w:rsidR="00566C25" w:rsidRPr="00566C25" w:rsidRDefault="00566C25" w:rsidP="007D0937">
            <w:pPr>
              <w:pStyle w:val="ac"/>
              <w:rPr>
                <w:kern w:val="0"/>
              </w:rPr>
            </w:pPr>
            <w:r w:rsidRPr="00566C25">
              <w:rPr>
                <w:kern w:val="0"/>
              </w:rPr>
              <w:t xml:space="preserve">Switch#configure terminal </w:t>
            </w:r>
          </w:p>
          <w:p w14:paraId="5145652A" w14:textId="77777777" w:rsidR="00566C25" w:rsidRPr="00566C25" w:rsidRDefault="00566C25" w:rsidP="007D0937">
            <w:pPr>
              <w:pStyle w:val="ac"/>
              <w:rPr>
                <w:kern w:val="0"/>
              </w:rPr>
            </w:pPr>
            <w:r w:rsidRPr="00566C25">
              <w:rPr>
                <w:kern w:val="0"/>
              </w:rPr>
              <w:t>Switch(config)#interface GigabitEthernet 6/3</w:t>
            </w:r>
          </w:p>
          <w:p w14:paraId="6E46DAE4" w14:textId="77777777" w:rsidR="00566C25" w:rsidRPr="00566C25" w:rsidRDefault="00566C25" w:rsidP="007D0937">
            <w:pPr>
              <w:pStyle w:val="ac"/>
              <w:rPr>
                <w:kern w:val="0"/>
              </w:rPr>
            </w:pPr>
            <w:r w:rsidRPr="00566C25">
              <w:rPr>
                <w:kern w:val="0"/>
              </w:rPr>
              <w:t>Switch(config-if-Giga6/3)#</w:t>
            </w:r>
            <w:r w:rsidRPr="00566C25">
              <w:rPr>
                <w:b/>
                <w:kern w:val="0"/>
              </w:rPr>
              <w:t>spanning-tree edgeport</w:t>
            </w:r>
            <w:r w:rsidRPr="00566C25">
              <w:rPr>
                <w:kern w:val="0"/>
              </w:rPr>
              <w:t xml:space="preserve"> </w:t>
            </w:r>
          </w:p>
          <w:p w14:paraId="2F48467A" w14:textId="77777777" w:rsidR="00566C25" w:rsidRPr="00566C25" w:rsidRDefault="00566C25" w:rsidP="007D0937">
            <w:pPr>
              <w:pStyle w:val="ac"/>
              <w:rPr>
                <w:kern w:val="0"/>
              </w:rPr>
            </w:pPr>
            <w:r w:rsidRPr="00566C25">
              <w:rPr>
                <w:kern w:val="0"/>
              </w:rPr>
              <w:t>Switch(config-if-Giga6/3)#exit</w:t>
            </w:r>
          </w:p>
          <w:p w14:paraId="02C494A9" w14:textId="77777777" w:rsidR="00566C25" w:rsidRPr="00566C25" w:rsidRDefault="00566C25" w:rsidP="007D0937">
            <w:pPr>
              <w:pStyle w:val="ac"/>
              <w:rPr>
                <w:kern w:val="0"/>
              </w:rPr>
            </w:pPr>
            <w:r w:rsidRPr="00566C25">
              <w:rPr>
                <w:kern w:val="0"/>
              </w:rPr>
              <w:t xml:space="preserve">Switch#show spanning-tree </w:t>
            </w:r>
          </w:p>
          <w:p w14:paraId="4A87BECE" w14:textId="77777777" w:rsidR="00566C25" w:rsidRPr="00566C25" w:rsidRDefault="00566C25" w:rsidP="007D0937">
            <w:pPr>
              <w:pStyle w:val="ac"/>
              <w:rPr>
                <w:kern w:val="0"/>
              </w:rPr>
            </w:pPr>
          </w:p>
          <w:p w14:paraId="54AFD382" w14:textId="77777777" w:rsidR="00566C25" w:rsidRPr="00566C25" w:rsidRDefault="00566C25" w:rsidP="007D0937">
            <w:pPr>
              <w:pStyle w:val="ac"/>
              <w:rPr>
                <w:kern w:val="0"/>
              </w:rPr>
            </w:pPr>
            <w:r w:rsidRPr="00566C25">
              <w:rPr>
                <w:kern w:val="0"/>
              </w:rPr>
              <w:t>Default  Bridge up - Spanning Tree Enabled rstp-vlan-bridge</w:t>
            </w:r>
          </w:p>
          <w:p w14:paraId="7851F791" w14:textId="77777777" w:rsidR="00566C25" w:rsidRPr="00566C25" w:rsidRDefault="00566C25" w:rsidP="007D0937">
            <w:pPr>
              <w:pStyle w:val="ac"/>
              <w:rPr>
                <w:kern w:val="0"/>
              </w:rPr>
            </w:pPr>
            <w:r w:rsidRPr="00566C25">
              <w:rPr>
                <w:kern w:val="0"/>
              </w:rPr>
              <w:t xml:space="preserve">  Root ID    Priority    32768</w:t>
            </w:r>
          </w:p>
          <w:p w14:paraId="7B93719B" w14:textId="77777777" w:rsidR="00566C25" w:rsidRPr="00566C25" w:rsidRDefault="00566C25" w:rsidP="007D0937">
            <w:pPr>
              <w:pStyle w:val="ac"/>
              <w:rPr>
                <w:kern w:val="0"/>
              </w:rPr>
            </w:pPr>
            <w:r w:rsidRPr="00566C25">
              <w:rPr>
                <w:kern w:val="0"/>
              </w:rPr>
              <w:t xml:space="preserve">             Address     00077074ff01</w:t>
            </w:r>
          </w:p>
          <w:p w14:paraId="627A31EE" w14:textId="77777777" w:rsidR="00566C25" w:rsidRPr="00566C25" w:rsidRDefault="00566C25" w:rsidP="007D0937">
            <w:pPr>
              <w:pStyle w:val="ac"/>
              <w:rPr>
                <w:kern w:val="0"/>
              </w:rPr>
            </w:pPr>
            <w:r w:rsidRPr="00566C25">
              <w:rPr>
                <w:kern w:val="0"/>
              </w:rPr>
              <w:t xml:space="preserve">             This bridge is the root</w:t>
            </w:r>
          </w:p>
          <w:p w14:paraId="04DA6396" w14:textId="77777777" w:rsidR="00566C25" w:rsidRPr="00566C25" w:rsidRDefault="00566C25" w:rsidP="007D0937">
            <w:pPr>
              <w:pStyle w:val="ac"/>
              <w:rPr>
                <w:kern w:val="0"/>
              </w:rPr>
            </w:pPr>
            <w:r w:rsidRPr="00566C25">
              <w:rPr>
                <w:kern w:val="0"/>
              </w:rPr>
              <w:t xml:space="preserve">             Hello Time  2  sec  Max Age 20 sec  Foward Delay  15 sec</w:t>
            </w:r>
          </w:p>
          <w:p w14:paraId="492B2917" w14:textId="77777777" w:rsidR="00566C25" w:rsidRPr="00566C25" w:rsidRDefault="00566C25" w:rsidP="007D0937">
            <w:pPr>
              <w:pStyle w:val="ac"/>
              <w:rPr>
                <w:kern w:val="0"/>
              </w:rPr>
            </w:pPr>
          </w:p>
          <w:p w14:paraId="17D428A8" w14:textId="77777777" w:rsidR="00566C25" w:rsidRPr="00566C25" w:rsidRDefault="00566C25" w:rsidP="007D0937">
            <w:pPr>
              <w:pStyle w:val="ac"/>
              <w:rPr>
                <w:kern w:val="0"/>
              </w:rPr>
            </w:pPr>
            <w:r w:rsidRPr="00566C25">
              <w:rPr>
                <w:kern w:val="0"/>
              </w:rPr>
              <w:t xml:space="preserve">  Bridge ID  Priority    32768</w:t>
            </w:r>
          </w:p>
          <w:p w14:paraId="41286B94" w14:textId="77777777" w:rsidR="00566C25" w:rsidRPr="00566C25" w:rsidRDefault="00566C25" w:rsidP="007D0937">
            <w:pPr>
              <w:pStyle w:val="ac"/>
              <w:rPr>
                <w:kern w:val="0"/>
              </w:rPr>
            </w:pPr>
            <w:r w:rsidRPr="00566C25">
              <w:rPr>
                <w:kern w:val="0"/>
              </w:rPr>
              <w:t xml:space="preserve">             Address     00077074ff01</w:t>
            </w:r>
          </w:p>
          <w:p w14:paraId="46B3EF99" w14:textId="77777777" w:rsidR="00566C25" w:rsidRPr="00566C25" w:rsidRDefault="00566C25" w:rsidP="007D0937">
            <w:pPr>
              <w:pStyle w:val="ac"/>
              <w:rPr>
                <w:kern w:val="0"/>
              </w:rPr>
            </w:pPr>
            <w:r w:rsidRPr="00566C25">
              <w:rPr>
                <w:kern w:val="0"/>
              </w:rPr>
              <w:t xml:space="preserve">             Hello Time  2  sec  Max Age 20 sec  Foward Delay  15 sec</w:t>
            </w:r>
          </w:p>
          <w:p w14:paraId="7FFB8A75" w14:textId="77777777" w:rsidR="00566C25" w:rsidRPr="00566C25" w:rsidRDefault="00566C25" w:rsidP="007D0937">
            <w:pPr>
              <w:pStyle w:val="ac"/>
              <w:rPr>
                <w:kern w:val="0"/>
              </w:rPr>
            </w:pPr>
            <w:r w:rsidRPr="00566C25">
              <w:rPr>
                <w:kern w:val="0"/>
              </w:rPr>
              <w:t xml:space="preserve">             Aging Time  300</w:t>
            </w:r>
          </w:p>
          <w:p w14:paraId="6FFBAE73" w14:textId="77777777" w:rsidR="00566C25" w:rsidRPr="00566C25" w:rsidRDefault="00566C25" w:rsidP="007D0937">
            <w:pPr>
              <w:pStyle w:val="ac"/>
              <w:rPr>
                <w:kern w:val="0"/>
              </w:rPr>
            </w:pPr>
          </w:p>
          <w:p w14:paraId="25606D09" w14:textId="77777777" w:rsidR="00566C25" w:rsidRPr="00566C25" w:rsidRDefault="00566C25" w:rsidP="007D0937">
            <w:pPr>
              <w:pStyle w:val="ac"/>
              <w:rPr>
                <w:kern w:val="0"/>
              </w:rPr>
            </w:pPr>
            <w:r w:rsidRPr="00566C25">
              <w:rPr>
                <w:kern w:val="0"/>
              </w:rPr>
              <w:t>Interface             Role  Sts  Cost            Prio.Nbr     Type</w:t>
            </w:r>
          </w:p>
          <w:p w14:paraId="7F43C476" w14:textId="77777777" w:rsidR="00566C25" w:rsidRPr="00566C25" w:rsidRDefault="00566C25" w:rsidP="007D0937">
            <w:pPr>
              <w:pStyle w:val="ac"/>
              <w:rPr>
                <w:kern w:val="0"/>
              </w:rPr>
            </w:pPr>
            <w:r w:rsidRPr="00566C25">
              <w:rPr>
                <w:kern w:val="0"/>
              </w:rPr>
              <w:t>------------- ---- --- --------- -------- ----------------</w:t>
            </w:r>
          </w:p>
          <w:p w14:paraId="65D4ED08" w14:textId="77777777" w:rsidR="00566C25" w:rsidRPr="00566C25" w:rsidRDefault="00566C25" w:rsidP="007D0937">
            <w:pPr>
              <w:pStyle w:val="ac"/>
              <w:rPr>
                <w:kern w:val="0"/>
              </w:rPr>
            </w:pPr>
            <w:r w:rsidRPr="00566C25">
              <w:rPr>
                <w:kern w:val="0"/>
              </w:rPr>
              <w:t xml:space="preserve">Giga6/3              Disb  BLK 4                128.138      P2p </w:t>
            </w:r>
            <w:r w:rsidRPr="00566C25">
              <w:rPr>
                <w:b/>
                <w:kern w:val="0"/>
              </w:rPr>
              <w:t>edge port</w:t>
            </w:r>
            <w:r w:rsidRPr="00566C25">
              <w:rPr>
                <w:kern w:val="0"/>
              </w:rPr>
              <w:t xml:space="preserve"> </w:t>
            </w:r>
          </w:p>
          <w:p w14:paraId="34964A03" w14:textId="77777777" w:rsidR="00566C25" w:rsidRPr="00566C25" w:rsidRDefault="00566C25" w:rsidP="007D0937">
            <w:pPr>
              <w:pStyle w:val="ac"/>
              <w:rPr>
                <w:kern w:val="0"/>
              </w:rPr>
            </w:pPr>
          </w:p>
          <w:p w14:paraId="04A22378" w14:textId="77777777" w:rsidR="00566C25" w:rsidRPr="00566C25" w:rsidRDefault="00566C25" w:rsidP="007D0937">
            <w:pPr>
              <w:pStyle w:val="ac"/>
              <w:rPr>
                <w:kern w:val="0"/>
              </w:rPr>
            </w:pPr>
            <w:r w:rsidRPr="00566C25">
              <w:rPr>
                <w:kern w:val="0"/>
              </w:rPr>
              <w:t xml:space="preserve">Switch#configure terminal </w:t>
            </w:r>
          </w:p>
          <w:p w14:paraId="5B3765EB" w14:textId="77777777" w:rsidR="00566C25" w:rsidRPr="00566C25" w:rsidRDefault="00566C25" w:rsidP="007D0937">
            <w:pPr>
              <w:pStyle w:val="ac"/>
              <w:rPr>
                <w:kern w:val="0"/>
              </w:rPr>
            </w:pPr>
            <w:r w:rsidRPr="00566C25">
              <w:rPr>
                <w:kern w:val="0"/>
              </w:rPr>
              <w:t>Switch(config)#interface GigabitEthernet 6/3</w:t>
            </w:r>
          </w:p>
          <w:p w14:paraId="774DD277" w14:textId="77777777" w:rsidR="00566C25" w:rsidRPr="00566C25" w:rsidRDefault="00566C25" w:rsidP="007D0937">
            <w:pPr>
              <w:pStyle w:val="ac"/>
              <w:rPr>
                <w:kern w:val="0"/>
              </w:rPr>
            </w:pPr>
            <w:r w:rsidRPr="00566C25">
              <w:rPr>
                <w:kern w:val="0"/>
              </w:rPr>
              <w:t>Switch(config-if-Giga6/3)#</w:t>
            </w:r>
            <w:r w:rsidRPr="00566C25">
              <w:rPr>
                <w:b/>
                <w:kern w:val="0"/>
              </w:rPr>
              <w:t>no spanning-tree edgeport</w:t>
            </w:r>
            <w:r w:rsidRPr="00566C25">
              <w:rPr>
                <w:kern w:val="0"/>
              </w:rPr>
              <w:t xml:space="preserve"> </w:t>
            </w:r>
          </w:p>
          <w:p w14:paraId="7F902739" w14:textId="77777777" w:rsidR="00566C25" w:rsidRPr="00566C25" w:rsidRDefault="00566C25" w:rsidP="007D0937">
            <w:pPr>
              <w:pStyle w:val="ac"/>
              <w:rPr>
                <w:kern w:val="0"/>
              </w:rPr>
            </w:pPr>
            <w:r w:rsidRPr="00566C25">
              <w:rPr>
                <w:kern w:val="0"/>
              </w:rPr>
              <w:lastRenderedPageBreak/>
              <w:t>Switch(config-if-Giga6/3)#exit</w:t>
            </w:r>
          </w:p>
          <w:p w14:paraId="583DA99F" w14:textId="77777777" w:rsidR="00566C25" w:rsidRPr="00566C25" w:rsidRDefault="00566C25" w:rsidP="007D0937">
            <w:pPr>
              <w:pStyle w:val="ac"/>
              <w:rPr>
                <w:kern w:val="0"/>
              </w:rPr>
            </w:pPr>
            <w:r w:rsidRPr="00566C25">
              <w:rPr>
                <w:kern w:val="0"/>
              </w:rPr>
              <w:t xml:space="preserve">Switch#show spanning-tree </w:t>
            </w:r>
          </w:p>
          <w:p w14:paraId="50A1129A" w14:textId="77777777" w:rsidR="00566C25" w:rsidRPr="00566C25" w:rsidRDefault="00566C25" w:rsidP="007D0937">
            <w:pPr>
              <w:pStyle w:val="ac"/>
              <w:rPr>
                <w:kern w:val="0"/>
              </w:rPr>
            </w:pPr>
          </w:p>
          <w:p w14:paraId="4E536F9E" w14:textId="77777777" w:rsidR="00566C25" w:rsidRPr="00566C25" w:rsidRDefault="00566C25" w:rsidP="007D0937">
            <w:pPr>
              <w:pStyle w:val="ac"/>
              <w:rPr>
                <w:kern w:val="0"/>
              </w:rPr>
            </w:pPr>
            <w:r w:rsidRPr="00566C25">
              <w:rPr>
                <w:kern w:val="0"/>
              </w:rPr>
              <w:t>Default  Bridge up - Spanning Tree Enabled rstp-vlan-bridge</w:t>
            </w:r>
          </w:p>
          <w:p w14:paraId="71EDD9C9" w14:textId="77777777" w:rsidR="00566C25" w:rsidRPr="00566C25" w:rsidRDefault="00566C25" w:rsidP="007D0937">
            <w:pPr>
              <w:pStyle w:val="ac"/>
              <w:rPr>
                <w:kern w:val="0"/>
              </w:rPr>
            </w:pPr>
            <w:r w:rsidRPr="00566C25">
              <w:rPr>
                <w:kern w:val="0"/>
              </w:rPr>
              <w:t xml:space="preserve">  Root ID    Priority    32768</w:t>
            </w:r>
          </w:p>
          <w:p w14:paraId="4CC8E89C" w14:textId="77777777" w:rsidR="00566C25" w:rsidRPr="00566C25" w:rsidRDefault="00566C25" w:rsidP="007D0937">
            <w:pPr>
              <w:pStyle w:val="ac"/>
              <w:rPr>
                <w:kern w:val="0"/>
              </w:rPr>
            </w:pPr>
            <w:r w:rsidRPr="00566C25">
              <w:rPr>
                <w:kern w:val="0"/>
              </w:rPr>
              <w:t xml:space="preserve">             Address     00077074ff01</w:t>
            </w:r>
          </w:p>
          <w:p w14:paraId="5290746C" w14:textId="77777777" w:rsidR="00566C25" w:rsidRPr="00566C25" w:rsidRDefault="00566C25" w:rsidP="007D0937">
            <w:pPr>
              <w:pStyle w:val="ac"/>
              <w:rPr>
                <w:kern w:val="0"/>
              </w:rPr>
            </w:pPr>
            <w:r w:rsidRPr="00566C25">
              <w:rPr>
                <w:kern w:val="0"/>
              </w:rPr>
              <w:t xml:space="preserve">             This bridge is the root</w:t>
            </w:r>
          </w:p>
          <w:p w14:paraId="0ACF4594" w14:textId="77777777" w:rsidR="00566C25" w:rsidRPr="00566C25" w:rsidRDefault="00566C25" w:rsidP="007D0937">
            <w:pPr>
              <w:pStyle w:val="ac"/>
              <w:rPr>
                <w:kern w:val="0"/>
              </w:rPr>
            </w:pPr>
            <w:r w:rsidRPr="00566C25">
              <w:rPr>
                <w:kern w:val="0"/>
              </w:rPr>
              <w:t xml:space="preserve">             Hello Time  2  sec  Max Age 20 sec  Foward Delay  15 sec</w:t>
            </w:r>
          </w:p>
          <w:p w14:paraId="4CACF949" w14:textId="77777777" w:rsidR="00566C25" w:rsidRPr="00566C25" w:rsidRDefault="00566C25" w:rsidP="007D0937">
            <w:pPr>
              <w:pStyle w:val="ac"/>
              <w:rPr>
                <w:kern w:val="0"/>
              </w:rPr>
            </w:pPr>
          </w:p>
          <w:p w14:paraId="22E43A0A" w14:textId="77777777" w:rsidR="00566C25" w:rsidRPr="00566C25" w:rsidRDefault="00566C25" w:rsidP="007D0937">
            <w:pPr>
              <w:pStyle w:val="ac"/>
              <w:rPr>
                <w:kern w:val="0"/>
              </w:rPr>
            </w:pPr>
            <w:r w:rsidRPr="00566C25">
              <w:rPr>
                <w:kern w:val="0"/>
              </w:rPr>
              <w:t xml:space="preserve">  Bridge ID  Priority    32768</w:t>
            </w:r>
          </w:p>
          <w:p w14:paraId="28936747" w14:textId="77777777" w:rsidR="00566C25" w:rsidRPr="00566C25" w:rsidRDefault="00566C25" w:rsidP="007D0937">
            <w:pPr>
              <w:pStyle w:val="ac"/>
              <w:rPr>
                <w:kern w:val="0"/>
              </w:rPr>
            </w:pPr>
            <w:r w:rsidRPr="00566C25">
              <w:rPr>
                <w:kern w:val="0"/>
              </w:rPr>
              <w:t xml:space="preserve">             Address     00077074ff01</w:t>
            </w:r>
          </w:p>
          <w:p w14:paraId="39EDD9DF" w14:textId="77777777" w:rsidR="00566C25" w:rsidRPr="00566C25" w:rsidRDefault="00566C25" w:rsidP="007D0937">
            <w:pPr>
              <w:pStyle w:val="ac"/>
              <w:rPr>
                <w:kern w:val="0"/>
              </w:rPr>
            </w:pPr>
            <w:r w:rsidRPr="00566C25">
              <w:rPr>
                <w:kern w:val="0"/>
              </w:rPr>
              <w:t xml:space="preserve">             Hello Time  2  sec  Max Age 20 sec  Foward Delay  15 sec</w:t>
            </w:r>
          </w:p>
          <w:p w14:paraId="74CC19FF" w14:textId="77777777" w:rsidR="00566C25" w:rsidRPr="00566C25" w:rsidRDefault="00566C25" w:rsidP="007D0937">
            <w:pPr>
              <w:pStyle w:val="ac"/>
              <w:rPr>
                <w:kern w:val="0"/>
              </w:rPr>
            </w:pPr>
            <w:r w:rsidRPr="00566C25">
              <w:rPr>
                <w:kern w:val="0"/>
              </w:rPr>
              <w:t xml:space="preserve">             Aging Time  300</w:t>
            </w:r>
          </w:p>
          <w:p w14:paraId="550E519C" w14:textId="77777777" w:rsidR="00566C25" w:rsidRPr="00566C25" w:rsidRDefault="00566C25" w:rsidP="007D0937">
            <w:pPr>
              <w:pStyle w:val="ac"/>
              <w:rPr>
                <w:kern w:val="0"/>
              </w:rPr>
            </w:pPr>
          </w:p>
          <w:p w14:paraId="215D9ED2" w14:textId="77777777" w:rsidR="00566C25" w:rsidRPr="00566C25" w:rsidRDefault="00566C25" w:rsidP="007D0937">
            <w:pPr>
              <w:pStyle w:val="ac"/>
              <w:rPr>
                <w:kern w:val="0"/>
              </w:rPr>
            </w:pPr>
            <w:r w:rsidRPr="00566C25">
              <w:rPr>
                <w:kern w:val="0"/>
              </w:rPr>
              <w:t>Interface             Role   Sts Cost            Prio.Nbr     Type</w:t>
            </w:r>
          </w:p>
          <w:p w14:paraId="1FA2AD44" w14:textId="77777777" w:rsidR="00566C25" w:rsidRPr="00566C25" w:rsidRDefault="00566C25" w:rsidP="007D0937">
            <w:pPr>
              <w:pStyle w:val="ac"/>
              <w:rPr>
                <w:kern w:val="0"/>
              </w:rPr>
            </w:pPr>
            <w:r w:rsidRPr="00566C25">
              <w:rPr>
                <w:kern w:val="0"/>
              </w:rPr>
              <w:t>------------- ---- --- --------- -------- ----------------</w:t>
            </w:r>
          </w:p>
          <w:p w14:paraId="3EDDCE6A" w14:textId="77777777" w:rsidR="00566C25" w:rsidRPr="00566C25" w:rsidRDefault="00566C25" w:rsidP="007D0937">
            <w:pPr>
              <w:pStyle w:val="ac"/>
              <w:rPr>
                <w:kern w:val="0"/>
              </w:rPr>
            </w:pPr>
            <w:r w:rsidRPr="00566C25">
              <w:rPr>
                <w:kern w:val="0"/>
              </w:rPr>
              <w:t xml:space="preserve">Giga6/3              Disb   BLK 4                128.138     P2p </w:t>
            </w:r>
          </w:p>
          <w:p w14:paraId="5E4481A3" w14:textId="77777777" w:rsidR="00566C25" w:rsidRPr="00566C25" w:rsidRDefault="00566C25" w:rsidP="007D0937">
            <w:pPr>
              <w:pStyle w:val="ac"/>
              <w:rPr>
                <w:kern w:val="0"/>
              </w:rPr>
            </w:pPr>
          </w:p>
          <w:p w14:paraId="052E2ED9" w14:textId="77777777" w:rsidR="00566C25" w:rsidRPr="00566C25" w:rsidRDefault="00566C25" w:rsidP="007D0937">
            <w:pPr>
              <w:pStyle w:val="ac"/>
              <w:rPr>
                <w:kern w:val="0"/>
              </w:rPr>
            </w:pPr>
            <w:r w:rsidRPr="00566C25">
              <w:rPr>
                <w:kern w:val="0"/>
              </w:rPr>
              <w:t>Switch#</w:t>
            </w:r>
          </w:p>
        </w:tc>
      </w:tr>
    </w:tbl>
    <w:p w14:paraId="2BBAC220" w14:textId="77777777" w:rsidR="00490D42" w:rsidRDefault="00490D42" w:rsidP="007D0937">
      <w:pPr>
        <w:pStyle w:val="ac"/>
        <w:rPr>
          <w:kern w:val="0"/>
        </w:rPr>
      </w:pPr>
    </w:p>
    <w:p w14:paraId="36B5FD13" w14:textId="77777777" w:rsidR="00490D42" w:rsidRPr="00C235A5" w:rsidRDefault="00490D42" w:rsidP="007D0937">
      <w:pPr>
        <w:pStyle w:val="3"/>
        <w:ind w:left="0" w:right="20"/>
      </w:pPr>
      <w:bookmarkStart w:id="2938" w:name="_Toc277779577"/>
      <w:bookmarkStart w:id="2939" w:name="_Toc363228610"/>
      <w:bookmarkStart w:id="2940" w:name="_Toc277779578"/>
      <w:bookmarkStart w:id="2941" w:name="_Toc444695165"/>
      <w:r w:rsidRPr="00C235A5">
        <w:t xml:space="preserve">Specifying </w:t>
      </w:r>
      <w:r w:rsidRPr="00566C25">
        <w:t>the</w:t>
      </w:r>
      <w:r w:rsidRPr="00C235A5">
        <w:t xml:space="preserve"> Link Type to Ensure Rapid Transitions</w:t>
      </w:r>
      <w:bookmarkEnd w:id="2938"/>
      <w:bookmarkEnd w:id="2939"/>
      <w:bookmarkEnd w:id="2940"/>
      <w:bookmarkEnd w:id="2941"/>
    </w:p>
    <w:p w14:paraId="7EBA8542" w14:textId="77777777" w:rsidR="00490D42" w:rsidRPr="002F5F3A" w:rsidRDefault="00490D42" w:rsidP="007D0937">
      <w:pPr>
        <w:pStyle w:val="a3"/>
        <w:ind w:left="0" w:right="20"/>
      </w:pPr>
      <w:r w:rsidRPr="002F5F3A">
        <w:t>When a port is connected to another port over a point-to-point link, the port becomes a designated port.</w:t>
      </w:r>
    </w:p>
    <w:p w14:paraId="5497407E" w14:textId="77777777" w:rsidR="00490D42" w:rsidRPr="002F5F3A" w:rsidRDefault="00490D42" w:rsidP="007D0937">
      <w:pPr>
        <w:pStyle w:val="a3"/>
        <w:ind w:left="0" w:right="20"/>
      </w:pPr>
      <w:r w:rsidRPr="002F5F3A">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2C74FA"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tbl>
      <w:tblPr>
        <w:tblStyle w:val="NOTICE"/>
        <w:tblW w:w="0" w:type="auto"/>
        <w:tblLook w:val="0000" w:firstRow="0" w:lastRow="0" w:firstColumn="0" w:lastColumn="0" w:noHBand="0" w:noVBand="0"/>
      </w:tblPr>
      <w:tblGrid>
        <w:gridCol w:w="929"/>
        <w:gridCol w:w="1063"/>
        <w:gridCol w:w="6156"/>
      </w:tblGrid>
      <w:tr w:rsidR="00490D42" w:rsidRPr="00C235A5" w14:paraId="4D3D3534" w14:textId="77777777" w:rsidTr="005A7B62">
        <w:tc>
          <w:tcPr>
            <w:tcW w:w="960" w:type="dxa"/>
            <w:vAlign w:val="center"/>
          </w:tcPr>
          <w:p w14:paraId="01B0793A" w14:textId="77777777"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0263E462" w14:textId="77777777" w:rsidR="00490D42" w:rsidRPr="002F5F3A" w:rsidRDefault="00490D42" w:rsidP="007D0937">
            <w:pPr>
              <w:wordWrap/>
              <w:adjustRightInd w:val="0"/>
              <w:ind w:right="20"/>
            </w:pPr>
            <w:r w:rsidRPr="002F5F3A">
              <w:rPr>
                <w:noProof/>
                <w:kern w:val="0"/>
              </w:rPr>
              <w:t>In the case of a port group, it is not feasible to determine the link type from duplex mode:</w:t>
            </w:r>
            <w:r w:rsidRPr="002F5F3A">
              <w:rPr>
                <w:kern w:val="0"/>
              </w:rPr>
              <w:t xml:space="preserve"> </w:t>
            </w:r>
            <w:r w:rsidRPr="002F5F3A">
              <w:rPr>
                <w:noProof/>
                <w:kern w:val="0"/>
              </w:rPr>
              <w:t>the ports may have different duplex modes each other.</w:t>
            </w:r>
            <w:r w:rsidRPr="002F5F3A">
              <w:rPr>
                <w:kern w:val="0"/>
              </w:rPr>
              <w:t xml:space="preserve"> </w:t>
            </w:r>
            <w:r w:rsidRPr="002F5F3A">
              <w:rPr>
                <w:noProof/>
                <w:kern w:val="0"/>
              </w:rPr>
              <w:t>Therefore, you should manually set link type for a port group.</w:t>
            </w:r>
          </w:p>
        </w:tc>
      </w:tr>
    </w:tbl>
    <w:p w14:paraId="402EEF2C" w14:textId="77777777" w:rsidR="00490D42" w:rsidRDefault="00490D42" w:rsidP="007D0937">
      <w:pPr>
        <w:pStyle w:val="a3"/>
        <w:ind w:left="0" w:right="20"/>
      </w:pPr>
      <w:r w:rsidRPr="002F5F3A">
        <w:t xml:space="preserve">To change the default link-type, go through the following steps starting in </w:t>
      </w:r>
      <w:r w:rsidR="00221294">
        <w:t>Privileged</w:t>
      </w:r>
      <w:r w:rsidRPr="002F5F3A">
        <w:t xml:space="preserve"> mode:</w:t>
      </w:r>
    </w:p>
    <w:p w14:paraId="639A4F50" w14:textId="77777777" w:rsidR="00967959" w:rsidRPr="00C235A5" w:rsidRDefault="00967959" w:rsidP="007D0937">
      <w:pPr>
        <w:pStyle w:val="afffff3"/>
        <w:ind w:left="0" w:right="20"/>
        <w:rPr>
          <w:rFonts w:ascii="굴림" w:eastAsia="굴림" w:hAnsi="굴림"/>
        </w:rPr>
      </w:pPr>
      <w:bookmarkStart w:id="2942" w:name="_Toc391575323"/>
      <w:r>
        <w:t xml:space="preserve">Table </w:t>
      </w:r>
      <w:r w:rsidR="005832B8">
        <w:fldChar w:fldCharType="begin"/>
      </w:r>
      <w:r w:rsidR="00092D8C">
        <w:instrText xml:space="preserve"> SEQ Table \* ARABIC </w:instrText>
      </w:r>
      <w:r w:rsidR="005832B8">
        <w:fldChar w:fldCharType="separate"/>
      </w:r>
      <w:r w:rsidR="00001ED6">
        <w:rPr>
          <w:noProof/>
        </w:rPr>
        <w:t>181</w:t>
      </w:r>
      <w:r w:rsidR="005832B8">
        <w:rPr>
          <w:noProof/>
        </w:rPr>
        <w:fldChar w:fldCharType="end"/>
      </w:r>
      <w:r>
        <w:rPr>
          <w:rFonts w:hint="eastAsia"/>
        </w:rPr>
        <w:t xml:space="preserve"> </w:t>
      </w:r>
      <w:r w:rsidRPr="002F5F3A">
        <w:t>Specifying the Link Type to Ensure Rapid Transitions</w:t>
      </w:r>
      <w:bookmarkEnd w:id="2942"/>
    </w:p>
    <w:tbl>
      <w:tblPr>
        <w:tblStyle w:val="CLIWide"/>
        <w:tblW w:w="0" w:type="auto"/>
        <w:tblLook w:val="01E0" w:firstRow="1" w:lastRow="1" w:firstColumn="1" w:lastColumn="1" w:noHBand="0" w:noVBand="0"/>
      </w:tblPr>
      <w:tblGrid>
        <w:gridCol w:w="739"/>
        <w:gridCol w:w="2611"/>
        <w:gridCol w:w="4798"/>
      </w:tblGrid>
      <w:tr w:rsidR="00490D42" w:rsidRPr="00C235A5"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2F5F3A" w:rsidRDefault="00490D42" w:rsidP="007D0937">
            <w:pPr>
              <w:pStyle w:val="ac"/>
            </w:pPr>
            <w:r w:rsidRPr="002F5F3A">
              <w:t>Step</w:t>
            </w:r>
          </w:p>
        </w:tc>
        <w:tc>
          <w:tcPr>
            <w:tcW w:w="2671" w:type="dxa"/>
          </w:tcPr>
          <w:p w14:paraId="35B3463C" w14:textId="77777777" w:rsidR="00490D42" w:rsidRPr="002F5F3A" w:rsidRDefault="00490D42" w:rsidP="007D0937">
            <w:pPr>
              <w:wordWrap/>
              <w:ind w:right="20"/>
              <w:rPr>
                <w:b/>
                <w:bCs/>
              </w:rPr>
            </w:pPr>
            <w:r w:rsidRPr="002F5F3A">
              <w:rPr>
                <w:b/>
                <w:bCs/>
              </w:rPr>
              <w:t>Command</w:t>
            </w:r>
          </w:p>
        </w:tc>
        <w:tc>
          <w:tcPr>
            <w:tcW w:w="4951" w:type="dxa"/>
          </w:tcPr>
          <w:p w14:paraId="399A481C" w14:textId="77777777" w:rsidR="00490D42" w:rsidRPr="002F5F3A" w:rsidRDefault="00490D42" w:rsidP="007D0937">
            <w:pPr>
              <w:wordWrap/>
              <w:ind w:right="20"/>
              <w:rPr>
                <w:b/>
                <w:bCs/>
              </w:rPr>
            </w:pPr>
            <w:r w:rsidRPr="002F5F3A">
              <w:rPr>
                <w:b/>
                <w:bCs/>
              </w:rPr>
              <w:t>Purpose</w:t>
            </w:r>
          </w:p>
        </w:tc>
      </w:tr>
      <w:tr w:rsidR="00490D42" w:rsidRPr="00C235A5" w14:paraId="65D794C0" w14:textId="77777777" w:rsidTr="000C60DF">
        <w:tc>
          <w:tcPr>
            <w:tcW w:w="740" w:type="dxa"/>
          </w:tcPr>
          <w:p w14:paraId="500F373F" w14:textId="77777777" w:rsidR="00490D42" w:rsidRPr="002F5F3A" w:rsidRDefault="00490D42" w:rsidP="007D0937">
            <w:pPr>
              <w:wordWrap/>
              <w:ind w:right="20"/>
              <w:rPr>
                <w:b/>
                <w:bCs/>
              </w:rPr>
            </w:pPr>
            <w:r w:rsidRPr="002F5F3A">
              <w:rPr>
                <w:b/>
                <w:bCs/>
              </w:rPr>
              <w:t>Step1</w:t>
            </w:r>
          </w:p>
        </w:tc>
        <w:tc>
          <w:tcPr>
            <w:tcW w:w="2671" w:type="dxa"/>
          </w:tcPr>
          <w:p w14:paraId="72C7469F" w14:textId="77777777" w:rsidR="00490D42" w:rsidRPr="002F5F3A" w:rsidRDefault="00490D42" w:rsidP="007D0937">
            <w:pPr>
              <w:wordWrap/>
              <w:ind w:right="20"/>
              <w:jc w:val="left"/>
              <w:rPr>
                <w:b/>
                <w:bCs/>
              </w:rPr>
            </w:pPr>
            <w:r w:rsidRPr="002F5F3A">
              <w:rPr>
                <w:b/>
                <w:bCs/>
              </w:rPr>
              <w:t>configure terminal</w:t>
            </w:r>
          </w:p>
        </w:tc>
        <w:tc>
          <w:tcPr>
            <w:tcW w:w="4951" w:type="dxa"/>
          </w:tcPr>
          <w:p w14:paraId="61ED40B0" w14:textId="77777777" w:rsidR="00490D42" w:rsidRPr="002F5F3A" w:rsidRDefault="00490D42" w:rsidP="007D0937">
            <w:pPr>
              <w:wordWrap/>
              <w:ind w:right="20"/>
            </w:pPr>
            <w:r w:rsidRPr="002F5F3A">
              <w:rPr>
                <w:noProof/>
              </w:rPr>
              <w:t>Enters global configuration mode.</w:t>
            </w:r>
          </w:p>
        </w:tc>
      </w:tr>
      <w:tr w:rsidR="00490D42" w:rsidRPr="00C235A5" w14:paraId="0DCCA801" w14:textId="77777777" w:rsidTr="000C60DF">
        <w:tc>
          <w:tcPr>
            <w:tcW w:w="740" w:type="dxa"/>
          </w:tcPr>
          <w:p w14:paraId="1A726A69" w14:textId="77777777" w:rsidR="00490D42" w:rsidRPr="002F5F3A" w:rsidRDefault="00490D42" w:rsidP="007D0937">
            <w:pPr>
              <w:wordWrap/>
              <w:ind w:right="20"/>
              <w:rPr>
                <w:b/>
                <w:bCs/>
              </w:rPr>
            </w:pPr>
            <w:r w:rsidRPr="002F5F3A">
              <w:rPr>
                <w:b/>
                <w:bCs/>
              </w:rPr>
              <w:t>Stpe2</w:t>
            </w:r>
          </w:p>
        </w:tc>
        <w:tc>
          <w:tcPr>
            <w:tcW w:w="2671" w:type="dxa"/>
          </w:tcPr>
          <w:p w14:paraId="3268FDC3" w14:textId="77777777" w:rsidR="00490D42" w:rsidRPr="002F5F3A" w:rsidRDefault="00490D42" w:rsidP="007D0937">
            <w:pPr>
              <w:wordWrap/>
              <w:ind w:right="20"/>
              <w:jc w:val="left"/>
              <w:rPr>
                <w:b/>
                <w:bCs/>
              </w:rPr>
            </w:pPr>
            <w:r w:rsidRPr="002F5F3A">
              <w:rPr>
                <w:b/>
              </w:rPr>
              <w:t>interface</w:t>
            </w:r>
            <w:r w:rsidRPr="002F5F3A">
              <w:t xml:space="preserve"> </w:t>
            </w:r>
            <w:r w:rsidRPr="002F5F3A">
              <w:rPr>
                <w:i/>
              </w:rPr>
              <w:t>interface-id</w:t>
            </w:r>
          </w:p>
        </w:tc>
        <w:tc>
          <w:tcPr>
            <w:tcW w:w="4951" w:type="dxa"/>
          </w:tcPr>
          <w:p w14:paraId="00DBDD7D" w14:textId="77777777" w:rsidR="00490D42" w:rsidRPr="002F5F3A" w:rsidRDefault="00490D42" w:rsidP="007D0937">
            <w:pPr>
              <w:wordWrap/>
              <w:ind w:right="20"/>
            </w:pPr>
            <w:r w:rsidRPr="002F5F3A">
              <w:rPr>
                <w:noProof/>
              </w:rPr>
              <w:t>Enters interface configuration mode.</w:t>
            </w:r>
          </w:p>
        </w:tc>
      </w:tr>
      <w:tr w:rsidR="00490D42" w:rsidRPr="00C235A5" w14:paraId="1A5D37D2" w14:textId="77777777" w:rsidTr="000C60DF">
        <w:tc>
          <w:tcPr>
            <w:tcW w:w="740" w:type="dxa"/>
          </w:tcPr>
          <w:p w14:paraId="7F55EC8D" w14:textId="77777777" w:rsidR="00490D42" w:rsidRPr="002F5F3A" w:rsidRDefault="00490D42" w:rsidP="007D0937">
            <w:pPr>
              <w:wordWrap/>
              <w:ind w:right="20"/>
              <w:rPr>
                <w:b/>
                <w:bCs/>
              </w:rPr>
            </w:pPr>
            <w:r w:rsidRPr="002F5F3A">
              <w:rPr>
                <w:b/>
                <w:bCs/>
              </w:rPr>
              <w:t>Stpe3</w:t>
            </w:r>
          </w:p>
        </w:tc>
        <w:tc>
          <w:tcPr>
            <w:tcW w:w="2671" w:type="dxa"/>
          </w:tcPr>
          <w:p w14:paraId="1E60DFCA" w14:textId="77777777" w:rsidR="00490D42" w:rsidRPr="002F5F3A" w:rsidRDefault="00490D42" w:rsidP="007D0937">
            <w:pPr>
              <w:wordWrap/>
              <w:ind w:right="20"/>
              <w:jc w:val="left"/>
              <w:rPr>
                <w:b/>
                <w:bCs/>
              </w:rPr>
            </w:pPr>
            <w:r w:rsidRPr="002F5F3A">
              <w:rPr>
                <w:b/>
                <w:bCs/>
              </w:rPr>
              <w:t>spanning-tree link-type point-to-point</w:t>
            </w:r>
          </w:p>
        </w:tc>
        <w:tc>
          <w:tcPr>
            <w:tcW w:w="4951" w:type="dxa"/>
          </w:tcPr>
          <w:p w14:paraId="0575FC50" w14:textId="77777777" w:rsidR="00490D42" w:rsidRPr="002F5F3A" w:rsidRDefault="00490D42" w:rsidP="007D0937">
            <w:pPr>
              <w:wordWrap/>
              <w:ind w:right="20"/>
            </w:pPr>
            <w:r w:rsidRPr="002F5F3A">
              <w:rPr>
                <w:noProof/>
              </w:rPr>
              <w:t>Sets the link type of port to point-to-point.</w:t>
            </w:r>
          </w:p>
        </w:tc>
      </w:tr>
      <w:tr w:rsidR="00490D42" w:rsidRPr="00C235A5" w14:paraId="4E79411D" w14:textId="77777777" w:rsidTr="000C60DF">
        <w:tc>
          <w:tcPr>
            <w:tcW w:w="740" w:type="dxa"/>
          </w:tcPr>
          <w:p w14:paraId="053333F5" w14:textId="77777777" w:rsidR="00490D42" w:rsidRPr="002F5F3A" w:rsidRDefault="00490D42" w:rsidP="007D0937">
            <w:pPr>
              <w:wordWrap/>
              <w:ind w:right="20"/>
              <w:rPr>
                <w:b/>
                <w:bCs/>
              </w:rPr>
            </w:pPr>
            <w:r w:rsidRPr="002F5F3A">
              <w:rPr>
                <w:b/>
                <w:bCs/>
              </w:rPr>
              <w:t>Step4</w:t>
            </w:r>
          </w:p>
        </w:tc>
        <w:tc>
          <w:tcPr>
            <w:tcW w:w="2671" w:type="dxa"/>
          </w:tcPr>
          <w:p w14:paraId="185CE81E" w14:textId="77777777" w:rsidR="00490D42" w:rsidRPr="002F5F3A" w:rsidRDefault="00490D42" w:rsidP="007D0937">
            <w:pPr>
              <w:wordWrap/>
              <w:ind w:right="20"/>
              <w:jc w:val="left"/>
              <w:rPr>
                <w:b/>
                <w:bCs/>
              </w:rPr>
            </w:pPr>
            <w:r w:rsidRPr="002F5F3A">
              <w:rPr>
                <w:b/>
                <w:bCs/>
                <w:noProof/>
              </w:rPr>
              <w:t>exit</w:t>
            </w:r>
          </w:p>
        </w:tc>
        <w:tc>
          <w:tcPr>
            <w:tcW w:w="4951" w:type="dxa"/>
          </w:tcPr>
          <w:p w14:paraId="3F417D86" w14:textId="77777777"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14:paraId="70DFB9F3" w14:textId="77777777" w:rsidTr="000C60DF">
        <w:tc>
          <w:tcPr>
            <w:tcW w:w="740" w:type="dxa"/>
          </w:tcPr>
          <w:p w14:paraId="1CC3E1A9" w14:textId="77777777" w:rsidR="00490D42" w:rsidRPr="002F5F3A" w:rsidRDefault="00490D42" w:rsidP="007D0937">
            <w:pPr>
              <w:wordWrap/>
              <w:ind w:right="20"/>
              <w:rPr>
                <w:b/>
                <w:bCs/>
              </w:rPr>
            </w:pPr>
            <w:r w:rsidRPr="002F5F3A">
              <w:rPr>
                <w:b/>
                <w:bCs/>
              </w:rPr>
              <w:t>Step5</w:t>
            </w:r>
          </w:p>
        </w:tc>
        <w:tc>
          <w:tcPr>
            <w:tcW w:w="2671" w:type="dxa"/>
          </w:tcPr>
          <w:p w14:paraId="21B4C7FE" w14:textId="77777777" w:rsidR="00490D42" w:rsidRPr="002F5F3A" w:rsidRDefault="00490D42" w:rsidP="007D0937">
            <w:pPr>
              <w:wordWrap/>
              <w:ind w:right="20"/>
              <w:jc w:val="left"/>
              <w:rPr>
                <w:b/>
                <w:bCs/>
              </w:rPr>
            </w:pPr>
            <w:r w:rsidRPr="002F5F3A">
              <w:rPr>
                <w:b/>
                <w:bCs/>
              </w:rPr>
              <w:t>show running-config</w:t>
            </w:r>
          </w:p>
        </w:tc>
        <w:tc>
          <w:tcPr>
            <w:tcW w:w="4951" w:type="dxa"/>
          </w:tcPr>
          <w:p w14:paraId="2F692C92" w14:textId="77777777" w:rsidR="00490D42" w:rsidRPr="002F5F3A" w:rsidRDefault="00490D42" w:rsidP="007D0937">
            <w:pPr>
              <w:wordWrap/>
              <w:ind w:right="20"/>
            </w:pPr>
            <w:r w:rsidRPr="002F5F3A">
              <w:rPr>
                <w:noProof/>
              </w:rPr>
              <w:t>Views the settings.</w:t>
            </w:r>
          </w:p>
        </w:tc>
      </w:tr>
      <w:tr w:rsidR="00490D42" w:rsidRPr="00C235A5" w14:paraId="2C360B69" w14:textId="77777777" w:rsidTr="000C60DF">
        <w:tc>
          <w:tcPr>
            <w:tcW w:w="740" w:type="dxa"/>
          </w:tcPr>
          <w:p w14:paraId="51ED821B" w14:textId="77777777" w:rsidR="00490D42" w:rsidRPr="002F5F3A" w:rsidRDefault="00490D42" w:rsidP="007D0937">
            <w:pPr>
              <w:wordWrap/>
              <w:ind w:right="20"/>
              <w:rPr>
                <w:b/>
                <w:bCs/>
              </w:rPr>
            </w:pPr>
            <w:r w:rsidRPr="002F5F3A">
              <w:rPr>
                <w:b/>
                <w:bCs/>
              </w:rPr>
              <w:t>Step6</w:t>
            </w:r>
          </w:p>
        </w:tc>
        <w:tc>
          <w:tcPr>
            <w:tcW w:w="2671" w:type="dxa"/>
          </w:tcPr>
          <w:p w14:paraId="1FA53621" w14:textId="77777777" w:rsidR="00490D42" w:rsidRPr="002F5F3A" w:rsidRDefault="00490D42" w:rsidP="007D0937">
            <w:pPr>
              <w:wordWrap/>
              <w:ind w:right="20"/>
              <w:jc w:val="left"/>
              <w:rPr>
                <w:b/>
                <w:bCs/>
              </w:rPr>
            </w:pPr>
            <w:r w:rsidRPr="002F5F3A">
              <w:rPr>
                <w:b/>
                <w:bCs/>
              </w:rPr>
              <w:t>copy running-config startup-config</w:t>
            </w:r>
          </w:p>
        </w:tc>
        <w:tc>
          <w:tcPr>
            <w:tcW w:w="4951" w:type="dxa"/>
          </w:tcPr>
          <w:p w14:paraId="201A4E2E" w14:textId="77777777" w:rsidR="00490D42" w:rsidRPr="002F5F3A" w:rsidRDefault="00490D42" w:rsidP="007D0937">
            <w:pPr>
              <w:wordWrap/>
              <w:ind w:right="20"/>
            </w:pPr>
            <w:r w:rsidRPr="002F5F3A">
              <w:rPr>
                <w:noProof/>
              </w:rPr>
              <w:t>Stores the (option) settings in the configuration file.</w:t>
            </w:r>
          </w:p>
        </w:tc>
      </w:tr>
    </w:tbl>
    <w:p w14:paraId="306086AC" w14:textId="77777777" w:rsidR="00490D42" w:rsidRPr="002F5F3A" w:rsidRDefault="00490D42" w:rsidP="007D0937">
      <w:pPr>
        <w:pStyle w:val="a3"/>
        <w:ind w:left="0" w:right="20"/>
      </w:pPr>
      <w:r w:rsidRPr="002F5F3A">
        <w:t>To restore the default setting, use the interface configuration command no spanning-tree link-type.</w:t>
      </w:r>
    </w:p>
    <w:p w14:paraId="021B51ED" w14:textId="77777777" w:rsidR="00490D42" w:rsidRDefault="00490D42" w:rsidP="007D0937">
      <w:pPr>
        <w:pStyle w:val="3"/>
        <w:ind w:left="0" w:right="20"/>
      </w:pPr>
      <w:bookmarkStart w:id="2943" w:name="_Toc363228611"/>
      <w:bookmarkStart w:id="2944" w:name="_Toc277779579"/>
      <w:bookmarkStart w:id="2945" w:name="_Toc444695166"/>
      <w:r w:rsidRPr="00566C25">
        <w:rPr>
          <w:rFonts w:hint="eastAsia"/>
        </w:rPr>
        <w:lastRenderedPageBreak/>
        <w:t>Configuring</w:t>
      </w:r>
      <w:r>
        <w:rPr>
          <w:rFonts w:hint="eastAsia"/>
        </w:rPr>
        <w:t xml:space="preserve"> force-version for port</w:t>
      </w:r>
      <w:bookmarkEnd w:id="2943"/>
      <w:bookmarkEnd w:id="2944"/>
      <w:bookmarkEnd w:id="2945"/>
    </w:p>
    <w:p w14:paraId="6D22919D" w14:textId="77777777" w:rsidR="00490D42" w:rsidRPr="00390A65" w:rsidRDefault="00390A65" w:rsidP="007D0937">
      <w:pPr>
        <w:pStyle w:val="a3"/>
        <w:ind w:left="0" w:right="20"/>
      </w:pPr>
      <w:r>
        <w:t xml:space="preserve">For the sake of </w:t>
      </w:r>
      <w:r w:rsidRPr="00390A65">
        <w:rPr>
          <w:rFonts w:hint="eastAsia"/>
        </w:rPr>
        <w:t>STP compatibility</w:t>
      </w:r>
      <w:r>
        <w:t xml:space="preserve"> the port can keep the version of RSTP or MSTP so that it can operate according to the set version. </w:t>
      </w:r>
    </w:p>
    <w:p w14:paraId="62392DCB" w14:textId="77777777" w:rsidR="00490D42" w:rsidRPr="002F5F3A" w:rsidRDefault="00490D42" w:rsidP="007D0937">
      <w:pPr>
        <w:pStyle w:val="a3"/>
        <w:ind w:left="0" w:right="20"/>
      </w:pPr>
      <w:r w:rsidRPr="002F5F3A">
        <w:t xml:space="preserve">To set force-version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8"/>
        <w:gridCol w:w="2652"/>
        <w:gridCol w:w="4660"/>
      </w:tblGrid>
      <w:tr w:rsidR="000C60DF" w:rsidRPr="00C235A5"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2F5F3A" w:rsidRDefault="000C60DF" w:rsidP="007D0937">
            <w:pPr>
              <w:pStyle w:val="ac"/>
            </w:pPr>
          </w:p>
        </w:tc>
        <w:tc>
          <w:tcPr>
            <w:tcW w:w="2652" w:type="dxa"/>
          </w:tcPr>
          <w:p w14:paraId="529D7F78" w14:textId="77777777" w:rsidR="000C60DF" w:rsidRPr="002F5F3A" w:rsidRDefault="000C60DF" w:rsidP="007D0937">
            <w:pPr>
              <w:wordWrap/>
              <w:ind w:right="20" w:hanging="360"/>
              <w:rPr>
                <w:b/>
                <w:bCs/>
              </w:rPr>
            </w:pPr>
            <w:r w:rsidRPr="002F5F3A">
              <w:rPr>
                <w:b/>
                <w:bCs/>
              </w:rPr>
              <w:t>Command</w:t>
            </w:r>
          </w:p>
        </w:tc>
        <w:tc>
          <w:tcPr>
            <w:tcW w:w="4660" w:type="dxa"/>
          </w:tcPr>
          <w:p w14:paraId="7F2FF3C9" w14:textId="77777777" w:rsidR="000C60DF" w:rsidRPr="002F5F3A" w:rsidRDefault="000C60DF" w:rsidP="007D0937">
            <w:pPr>
              <w:wordWrap/>
              <w:ind w:right="20" w:hanging="360"/>
              <w:rPr>
                <w:b/>
                <w:bCs/>
              </w:rPr>
            </w:pPr>
            <w:r w:rsidRPr="002F5F3A">
              <w:rPr>
                <w:b/>
                <w:bCs/>
              </w:rPr>
              <w:t>Purpose</w:t>
            </w:r>
          </w:p>
        </w:tc>
      </w:tr>
      <w:tr w:rsidR="000C60DF" w:rsidRPr="00C235A5" w14:paraId="472D8D67" w14:textId="77777777" w:rsidTr="000C60DF">
        <w:tc>
          <w:tcPr>
            <w:tcW w:w="788" w:type="dxa"/>
          </w:tcPr>
          <w:p w14:paraId="6DABE9CD" w14:textId="77777777" w:rsidR="000C60DF" w:rsidRPr="002F5F3A" w:rsidRDefault="000C60DF" w:rsidP="007D0937">
            <w:pPr>
              <w:wordWrap/>
              <w:ind w:right="20"/>
              <w:rPr>
                <w:b/>
                <w:bCs/>
              </w:rPr>
            </w:pPr>
            <w:r w:rsidRPr="002F5F3A">
              <w:rPr>
                <w:b/>
                <w:bCs/>
              </w:rPr>
              <w:t>Step1</w:t>
            </w:r>
          </w:p>
        </w:tc>
        <w:tc>
          <w:tcPr>
            <w:tcW w:w="2652" w:type="dxa"/>
          </w:tcPr>
          <w:p w14:paraId="77356145" w14:textId="77777777" w:rsidR="000C60DF" w:rsidRPr="002F5F3A" w:rsidRDefault="000C60DF" w:rsidP="007D0937">
            <w:pPr>
              <w:wordWrap/>
              <w:ind w:right="20"/>
            </w:pPr>
            <w:r w:rsidRPr="002F5F3A">
              <w:rPr>
                <w:b/>
                <w:bCs/>
              </w:rPr>
              <w:t>configure terminal</w:t>
            </w:r>
          </w:p>
        </w:tc>
        <w:tc>
          <w:tcPr>
            <w:tcW w:w="4660" w:type="dxa"/>
          </w:tcPr>
          <w:p w14:paraId="55E18163" w14:textId="77777777" w:rsidR="000C60DF" w:rsidRPr="002F5F3A" w:rsidRDefault="000C60DF" w:rsidP="007D0937">
            <w:pPr>
              <w:wordWrap/>
              <w:ind w:right="20"/>
            </w:pPr>
            <w:r w:rsidRPr="002F5F3A">
              <w:t>Enters global configuration mode.</w:t>
            </w:r>
          </w:p>
        </w:tc>
      </w:tr>
      <w:tr w:rsidR="000C60DF" w:rsidRPr="00C235A5" w14:paraId="15F1DFD5" w14:textId="77777777" w:rsidTr="000C60DF">
        <w:tc>
          <w:tcPr>
            <w:tcW w:w="788" w:type="dxa"/>
          </w:tcPr>
          <w:p w14:paraId="39968B79" w14:textId="77777777" w:rsidR="000C60DF" w:rsidRPr="002F5F3A" w:rsidRDefault="000C60DF" w:rsidP="007D0937">
            <w:pPr>
              <w:wordWrap/>
              <w:ind w:right="20"/>
              <w:rPr>
                <w:b/>
                <w:bCs/>
              </w:rPr>
            </w:pPr>
            <w:r w:rsidRPr="002F5F3A">
              <w:rPr>
                <w:b/>
                <w:bCs/>
              </w:rPr>
              <w:t>Step2</w:t>
            </w:r>
          </w:p>
        </w:tc>
        <w:tc>
          <w:tcPr>
            <w:tcW w:w="2652" w:type="dxa"/>
          </w:tcPr>
          <w:p w14:paraId="5F717FBD" w14:textId="77777777" w:rsidR="000C60DF" w:rsidRPr="002F5F3A" w:rsidRDefault="000C60DF" w:rsidP="007D0937">
            <w:pPr>
              <w:wordWrap/>
              <w:ind w:right="20"/>
              <w:rPr>
                <w:b/>
                <w:bCs/>
              </w:rPr>
            </w:pPr>
            <w:r w:rsidRPr="002F5F3A">
              <w:rPr>
                <w:b/>
                <w:bCs/>
              </w:rPr>
              <w:t xml:space="preserve">Interface </w:t>
            </w:r>
            <w:r w:rsidRPr="002F5F3A">
              <w:rPr>
                <w:i/>
                <w:iCs/>
              </w:rPr>
              <w:t>interface-id</w:t>
            </w:r>
          </w:p>
        </w:tc>
        <w:tc>
          <w:tcPr>
            <w:tcW w:w="4660" w:type="dxa"/>
          </w:tcPr>
          <w:p w14:paraId="203E6D3F" w14:textId="77777777" w:rsidR="000C60DF" w:rsidRPr="002F5F3A" w:rsidRDefault="000C60DF" w:rsidP="007D0937">
            <w:pPr>
              <w:wordWrap/>
              <w:ind w:right="20"/>
            </w:pPr>
            <w:r w:rsidRPr="002F5F3A">
              <w:t>Enters interface configuration mode.</w:t>
            </w:r>
          </w:p>
        </w:tc>
      </w:tr>
      <w:tr w:rsidR="000C60DF" w:rsidRPr="00C235A5" w14:paraId="0D7532F6" w14:textId="77777777" w:rsidTr="000C60DF">
        <w:tc>
          <w:tcPr>
            <w:tcW w:w="788" w:type="dxa"/>
          </w:tcPr>
          <w:p w14:paraId="7B24AEF7" w14:textId="77777777" w:rsidR="000C60DF" w:rsidRPr="002F5F3A" w:rsidRDefault="000C60DF" w:rsidP="007D0937">
            <w:pPr>
              <w:wordWrap/>
              <w:ind w:right="20"/>
              <w:rPr>
                <w:b/>
                <w:bCs/>
              </w:rPr>
            </w:pPr>
            <w:r w:rsidRPr="002F5F3A">
              <w:rPr>
                <w:b/>
                <w:bCs/>
              </w:rPr>
              <w:t>Step2</w:t>
            </w:r>
          </w:p>
        </w:tc>
        <w:tc>
          <w:tcPr>
            <w:tcW w:w="2652" w:type="dxa"/>
          </w:tcPr>
          <w:p w14:paraId="49592999" w14:textId="77777777" w:rsidR="000C60DF" w:rsidRPr="002F5F3A" w:rsidRDefault="000C60DF" w:rsidP="007D0937">
            <w:pPr>
              <w:wordWrap/>
              <w:ind w:right="20"/>
              <w:rPr>
                <w:b/>
                <w:bCs/>
              </w:rPr>
            </w:pPr>
            <w:r w:rsidRPr="002F5F3A">
              <w:rPr>
                <w:b/>
                <w:bCs/>
              </w:rPr>
              <w:t xml:space="preserve">spanning-tree force-version </w:t>
            </w:r>
            <w:r w:rsidRPr="002F5F3A">
              <w:rPr>
                <w:bCs/>
                <w:i/>
              </w:rPr>
              <w:t>version</w:t>
            </w:r>
          </w:p>
        </w:tc>
        <w:tc>
          <w:tcPr>
            <w:tcW w:w="4660" w:type="dxa"/>
          </w:tcPr>
          <w:p w14:paraId="7C9DB3C3" w14:textId="77777777" w:rsidR="000C60DF" w:rsidRPr="002F5F3A" w:rsidRDefault="000C60DF" w:rsidP="007D0937">
            <w:pPr>
              <w:wordWrap/>
              <w:ind w:right="20"/>
            </w:pPr>
            <w:r w:rsidRPr="002F5F3A">
              <w:t>Sets force-version on port.</w:t>
            </w:r>
          </w:p>
          <w:p w14:paraId="4906303B" w14:textId="77777777" w:rsidR="000C60DF" w:rsidRPr="002F5F3A" w:rsidRDefault="000C60DF" w:rsidP="007D0937">
            <w:pPr>
              <w:wordWrap/>
              <w:ind w:right="20"/>
            </w:pPr>
            <w:r w:rsidRPr="002F5F3A">
              <w:t>(0 : STP, 2 : RSTP, 3 : MSTP)</w:t>
            </w:r>
          </w:p>
        </w:tc>
      </w:tr>
      <w:tr w:rsidR="000C60DF" w:rsidRPr="00C235A5" w14:paraId="355E2DEE" w14:textId="77777777" w:rsidTr="000C60DF">
        <w:tc>
          <w:tcPr>
            <w:tcW w:w="788" w:type="dxa"/>
          </w:tcPr>
          <w:p w14:paraId="6430AD94" w14:textId="77777777" w:rsidR="000C60DF" w:rsidRPr="002F5F3A" w:rsidRDefault="000C60DF" w:rsidP="007D0937">
            <w:pPr>
              <w:wordWrap/>
              <w:ind w:right="20"/>
              <w:rPr>
                <w:b/>
                <w:bCs/>
              </w:rPr>
            </w:pPr>
            <w:r w:rsidRPr="002F5F3A">
              <w:rPr>
                <w:b/>
                <w:bCs/>
              </w:rPr>
              <w:t>Step3</w:t>
            </w:r>
          </w:p>
        </w:tc>
        <w:tc>
          <w:tcPr>
            <w:tcW w:w="2652" w:type="dxa"/>
          </w:tcPr>
          <w:p w14:paraId="3A7FF908" w14:textId="77777777" w:rsidR="000C60DF" w:rsidRPr="002F5F3A" w:rsidRDefault="000C60DF" w:rsidP="007D0937">
            <w:pPr>
              <w:wordWrap/>
              <w:ind w:right="20"/>
              <w:rPr>
                <w:b/>
                <w:bCs/>
              </w:rPr>
            </w:pPr>
            <w:r w:rsidRPr="002F5F3A">
              <w:rPr>
                <w:b/>
                <w:bCs/>
              </w:rPr>
              <w:t>exit</w:t>
            </w:r>
          </w:p>
        </w:tc>
        <w:tc>
          <w:tcPr>
            <w:tcW w:w="4660" w:type="dxa"/>
          </w:tcPr>
          <w:p w14:paraId="5A8181D2"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39C4799B" w14:textId="77777777" w:rsidTr="000C60DF">
        <w:tc>
          <w:tcPr>
            <w:tcW w:w="788" w:type="dxa"/>
          </w:tcPr>
          <w:p w14:paraId="7914D8BA" w14:textId="77777777" w:rsidR="000C60DF" w:rsidRPr="002F5F3A" w:rsidRDefault="000C60DF" w:rsidP="007D0937">
            <w:pPr>
              <w:wordWrap/>
              <w:ind w:right="20"/>
              <w:rPr>
                <w:b/>
                <w:bCs/>
              </w:rPr>
            </w:pPr>
            <w:r w:rsidRPr="002F5F3A">
              <w:rPr>
                <w:b/>
                <w:bCs/>
              </w:rPr>
              <w:t>Step4</w:t>
            </w:r>
          </w:p>
        </w:tc>
        <w:tc>
          <w:tcPr>
            <w:tcW w:w="2652" w:type="dxa"/>
          </w:tcPr>
          <w:p w14:paraId="2FCB4C89" w14:textId="77777777" w:rsidR="000C60DF" w:rsidRPr="002F5F3A" w:rsidRDefault="000C60DF" w:rsidP="007D0937">
            <w:pPr>
              <w:wordWrap/>
              <w:ind w:right="20"/>
              <w:rPr>
                <w:b/>
                <w:bCs/>
              </w:rPr>
            </w:pPr>
            <w:r w:rsidRPr="002F5F3A">
              <w:rPr>
                <w:b/>
                <w:bCs/>
              </w:rPr>
              <w:t>show running-config</w:t>
            </w:r>
          </w:p>
        </w:tc>
        <w:tc>
          <w:tcPr>
            <w:tcW w:w="4660" w:type="dxa"/>
          </w:tcPr>
          <w:p w14:paraId="2543EC14" w14:textId="77777777" w:rsidR="000C60DF" w:rsidRPr="002F5F3A" w:rsidRDefault="000C60DF" w:rsidP="007D0937">
            <w:pPr>
              <w:wordWrap/>
              <w:ind w:right="20"/>
            </w:pPr>
            <w:r w:rsidRPr="002F5F3A">
              <w:t>Shows current running configuration.</w:t>
            </w:r>
          </w:p>
        </w:tc>
      </w:tr>
      <w:tr w:rsidR="000C60DF" w:rsidRPr="00C235A5" w14:paraId="1A1B2653" w14:textId="77777777" w:rsidTr="000C60DF">
        <w:tc>
          <w:tcPr>
            <w:tcW w:w="788" w:type="dxa"/>
          </w:tcPr>
          <w:p w14:paraId="417A0DF1" w14:textId="77777777" w:rsidR="000C60DF" w:rsidRPr="002F5F3A" w:rsidRDefault="000C60DF" w:rsidP="007D0937">
            <w:pPr>
              <w:wordWrap/>
              <w:ind w:right="20"/>
              <w:rPr>
                <w:b/>
                <w:bCs/>
              </w:rPr>
            </w:pPr>
            <w:r w:rsidRPr="002F5F3A">
              <w:rPr>
                <w:b/>
                <w:bCs/>
              </w:rPr>
              <w:t>Step5</w:t>
            </w:r>
          </w:p>
        </w:tc>
        <w:tc>
          <w:tcPr>
            <w:tcW w:w="2652" w:type="dxa"/>
          </w:tcPr>
          <w:p w14:paraId="0275C034"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A5B42B5" w14:textId="77777777" w:rsidR="000C60DF" w:rsidRPr="002F5F3A" w:rsidRDefault="000C60DF" w:rsidP="007D0937">
            <w:pPr>
              <w:wordWrap/>
              <w:ind w:right="20"/>
              <w:jc w:val="left"/>
            </w:pPr>
            <w:r w:rsidRPr="002F5F3A">
              <w:t>Saves current running configuration to startup-configuration.</w:t>
            </w:r>
          </w:p>
        </w:tc>
      </w:tr>
    </w:tbl>
    <w:p w14:paraId="1E99FF6B" w14:textId="77777777" w:rsidR="00490D42" w:rsidRDefault="00490D42" w:rsidP="007D0937">
      <w:pPr>
        <w:ind w:right="20"/>
      </w:pPr>
    </w:p>
    <w:tbl>
      <w:tblPr>
        <w:tblStyle w:val="48"/>
        <w:tblW w:w="0" w:type="auto"/>
        <w:tblLook w:val="04A0" w:firstRow="1" w:lastRow="0" w:firstColumn="1" w:lastColumn="0" w:noHBand="0" w:noVBand="1"/>
      </w:tblPr>
      <w:tblGrid>
        <w:gridCol w:w="8261"/>
      </w:tblGrid>
      <w:tr w:rsidR="00490D42" w:rsidRPr="00566C25" w14:paraId="7E8451B2" w14:textId="77777777" w:rsidTr="00566C25">
        <w:tc>
          <w:tcPr>
            <w:tcW w:w="9156" w:type="dxa"/>
          </w:tcPr>
          <w:p w14:paraId="14E8675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Default: Bridge up - Spanning Tree Enabled  </w:t>
            </w:r>
          </w:p>
          <w:p w14:paraId="32D23D2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14:paraId="468161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6C75260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6540F9D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08BD8D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12:07:59 1970</w:t>
            </w:r>
          </w:p>
          <w:p w14:paraId="6AEBB8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Wed Jan 14 12:07:59 1970</w:t>
            </w:r>
          </w:p>
          <w:p w14:paraId="70069142" w14:textId="77777777" w:rsidR="00490D42" w:rsidRPr="00566C25" w:rsidRDefault="00490D42" w:rsidP="007D0937">
            <w:pPr>
              <w:ind w:right="20"/>
              <w:rPr>
                <w:rFonts w:ascii="Courier New" w:eastAsia="굴림" w:hAnsi="Courier New" w:cs="Courier New"/>
              </w:rPr>
            </w:pPr>
          </w:p>
          <w:p w14:paraId="46FF803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52E7C0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1FD7E49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38689D9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2071861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14:paraId="3E30EB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14:paraId="75B835B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36F25FB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14:paraId="0B4EB1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64EACA5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14:paraId="1E6223A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14:paraId="35FFB88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E5615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5 - Hello Timer 0 - topo change timer 0</w:t>
            </w:r>
          </w:p>
          <w:p w14:paraId="3773E03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736E1F3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w:t>
            </w:r>
            <w:r w:rsidRPr="00566C25">
              <w:rPr>
                <w:rFonts w:ascii="Courier New" w:eastAsia="굴림" w:hAnsi="Courier New" w:cs="Courier New"/>
                <w:b/>
              </w:rPr>
              <w:t>Received RSTP - Send RSTP</w:t>
            </w:r>
          </w:p>
          <w:p w14:paraId="62B0240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1A63BA8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7EF687A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52C00D7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2CD1F77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14:paraId="0E1014AF" w14:textId="77777777" w:rsidR="00490D42" w:rsidRPr="00566C25" w:rsidRDefault="00490D42" w:rsidP="007D0937">
            <w:pPr>
              <w:ind w:right="20"/>
              <w:rPr>
                <w:rFonts w:ascii="Courier New" w:eastAsia="굴림" w:hAnsi="Courier New" w:cs="Courier New"/>
              </w:rPr>
            </w:pPr>
          </w:p>
          <w:p w14:paraId="19F63FB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16F7F80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1F3BBA7" w14:textId="77777777"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Switch(config-if-Giga6/3)#</w:t>
            </w:r>
            <w:r w:rsidRPr="00566C25">
              <w:rPr>
                <w:rFonts w:ascii="Courier New" w:eastAsia="굴림" w:hAnsi="Courier New" w:cs="Courier New"/>
                <w:b/>
              </w:rPr>
              <w:t>spanning-tree force-version 0</w:t>
            </w:r>
          </w:p>
          <w:p w14:paraId="3E72C09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inter gi6/3</w:t>
            </w:r>
          </w:p>
          <w:p w14:paraId="535379A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xml:space="preserve"> Default: Bridge up - Spanning Tree Enabled  </w:t>
            </w:r>
          </w:p>
          <w:p w14:paraId="446E23B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139 -  Bridge Priority 32768</w:t>
            </w:r>
          </w:p>
          <w:p w14:paraId="505C80C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14:paraId="07C59B6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14:paraId="42E785F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14:paraId="470B8D3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12:09:00 1970</w:t>
            </w:r>
          </w:p>
          <w:p w14:paraId="2134E56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3 topology change(s)  - last topology change Wed Jan 14 12:09:00 1970</w:t>
            </w:r>
          </w:p>
          <w:p w14:paraId="0550536B" w14:textId="77777777" w:rsidR="00490D42" w:rsidRPr="00566C25" w:rsidRDefault="00490D42" w:rsidP="007D0937">
            <w:pPr>
              <w:ind w:right="20"/>
              <w:rPr>
                <w:rFonts w:ascii="Courier New" w:eastAsia="굴림" w:hAnsi="Courier New" w:cs="Courier New"/>
              </w:rPr>
            </w:pPr>
          </w:p>
          <w:p w14:paraId="759CE48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14:paraId="1EF89CF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14:paraId="42A9612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14:paraId="7700F75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14:paraId="7B1D030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Designated - State Discarding</w:t>
            </w:r>
          </w:p>
          <w:p w14:paraId="230A996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4</w:t>
            </w:r>
          </w:p>
          <w:p w14:paraId="68AB1D1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14:paraId="0787E90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808a - Priority 128  - </w:t>
            </w:r>
          </w:p>
          <w:p w14:paraId="04046E9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14:paraId="3912782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8000000770dead99</w:t>
            </w:r>
          </w:p>
          <w:p w14:paraId="14987B5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1 - Max Age 20</w:t>
            </w:r>
          </w:p>
          <w:p w14:paraId="38BF6B4E"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14:paraId="22844E8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14 - Msg Age Timer 0 - Hello Timer 0 - topo change timer 34</w:t>
            </w:r>
          </w:p>
          <w:p w14:paraId="48C4630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14:paraId="3119192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Spanning Tree Protocol  - </w:t>
            </w:r>
            <w:r w:rsidRPr="00566C25">
              <w:rPr>
                <w:rFonts w:ascii="Courier New" w:eastAsia="굴림" w:hAnsi="Courier New" w:cs="Courier New"/>
                <w:b/>
              </w:rPr>
              <w:t>Received None - Send STP</w:t>
            </w:r>
          </w:p>
          <w:p w14:paraId="2AE5E94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14:paraId="5133C81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14:paraId="4A8F54F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14:paraId="77BBA6A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14:paraId="74F5387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14:paraId="353F0E7A" w14:textId="77777777" w:rsidR="00490D42" w:rsidRDefault="00490D42" w:rsidP="007D0937">
      <w:pPr>
        <w:pStyle w:val="3"/>
        <w:ind w:left="0" w:right="20"/>
      </w:pPr>
      <w:bookmarkStart w:id="2946" w:name="_Toc363228612"/>
      <w:bookmarkStart w:id="2947" w:name="_Toc361679451"/>
      <w:bookmarkStart w:id="2948" w:name="_Toc444695167"/>
      <w:r>
        <w:rPr>
          <w:rFonts w:hint="eastAsia"/>
        </w:rPr>
        <w:lastRenderedPageBreak/>
        <w:t xml:space="preserve">Configuring </w:t>
      </w:r>
      <w:r w:rsidRPr="00566C25">
        <w:rPr>
          <w:rFonts w:hint="eastAsia"/>
        </w:rPr>
        <w:t>root</w:t>
      </w:r>
      <w:r>
        <w:rPr>
          <w:rFonts w:hint="eastAsia"/>
        </w:rPr>
        <w:t xml:space="preserve"> guard for port</w:t>
      </w:r>
      <w:bookmarkEnd w:id="2946"/>
      <w:bookmarkEnd w:id="2947"/>
      <w:bookmarkEnd w:id="2948"/>
    </w:p>
    <w:p w14:paraId="4F1B3F0D" w14:textId="77777777" w:rsidR="00490D42" w:rsidRPr="007B4EBC" w:rsidRDefault="007B4EBC" w:rsidP="007D0937">
      <w:pPr>
        <w:pStyle w:val="a3"/>
        <w:ind w:left="0" w:right="20"/>
      </w:pPr>
      <w:r>
        <w:t xml:space="preserve">This is used to prevent the switch that is connected to the port from being the root switch. In case Root guard is configured, even if superior BPDU is transferred, they are to be ignored. This feature is only for MSTP. </w:t>
      </w:r>
    </w:p>
    <w:p w14:paraId="634EC2AB" w14:textId="77777777" w:rsidR="00490D42" w:rsidRPr="002F5F3A" w:rsidRDefault="00490D42" w:rsidP="007D0937">
      <w:pPr>
        <w:pStyle w:val="a3"/>
        <w:ind w:left="0" w:right="20"/>
      </w:pPr>
      <w:r w:rsidRPr="002F5F3A">
        <w:t xml:space="preserve">To set root guard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8"/>
        <w:gridCol w:w="2652"/>
        <w:gridCol w:w="4660"/>
      </w:tblGrid>
      <w:tr w:rsidR="000C60DF" w:rsidRPr="00C235A5"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2F5F3A" w:rsidRDefault="000C60DF" w:rsidP="007D0937">
            <w:pPr>
              <w:pStyle w:val="ac"/>
            </w:pPr>
          </w:p>
        </w:tc>
        <w:tc>
          <w:tcPr>
            <w:tcW w:w="2652" w:type="dxa"/>
          </w:tcPr>
          <w:p w14:paraId="0ACD2F0F" w14:textId="4452985B" w:rsidR="000C60DF" w:rsidRPr="002F5F3A" w:rsidRDefault="000C60D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7C930D1D" w14:textId="703EECCC"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0ADA34D8" w14:textId="77777777" w:rsidTr="000C60DF">
        <w:tc>
          <w:tcPr>
            <w:tcW w:w="788" w:type="dxa"/>
          </w:tcPr>
          <w:p w14:paraId="17DEE29D" w14:textId="77777777" w:rsidR="000C60DF" w:rsidRPr="002F5F3A" w:rsidRDefault="000C60DF" w:rsidP="007D0937">
            <w:pPr>
              <w:wordWrap/>
              <w:ind w:right="20"/>
              <w:rPr>
                <w:b/>
                <w:bCs/>
              </w:rPr>
            </w:pPr>
            <w:r w:rsidRPr="002F5F3A">
              <w:rPr>
                <w:b/>
                <w:bCs/>
              </w:rPr>
              <w:t>Step1</w:t>
            </w:r>
          </w:p>
        </w:tc>
        <w:tc>
          <w:tcPr>
            <w:tcW w:w="2652" w:type="dxa"/>
          </w:tcPr>
          <w:p w14:paraId="5CA8546F" w14:textId="77777777" w:rsidR="000C60DF" w:rsidRPr="002F5F3A" w:rsidRDefault="000C60DF" w:rsidP="007D0937">
            <w:pPr>
              <w:wordWrap/>
              <w:ind w:right="20"/>
              <w:jc w:val="left"/>
            </w:pPr>
            <w:r w:rsidRPr="002F5F3A">
              <w:rPr>
                <w:b/>
                <w:bCs/>
              </w:rPr>
              <w:t>configure terminal</w:t>
            </w:r>
          </w:p>
        </w:tc>
        <w:tc>
          <w:tcPr>
            <w:tcW w:w="4660" w:type="dxa"/>
          </w:tcPr>
          <w:p w14:paraId="40BC1764" w14:textId="77777777" w:rsidR="000C60DF" w:rsidRPr="002F5F3A" w:rsidRDefault="000C60DF" w:rsidP="007D0937">
            <w:pPr>
              <w:wordWrap/>
              <w:ind w:right="20"/>
            </w:pPr>
            <w:r w:rsidRPr="002F5F3A">
              <w:t>Enters global configuration mode.</w:t>
            </w:r>
          </w:p>
        </w:tc>
      </w:tr>
      <w:tr w:rsidR="000C60DF" w:rsidRPr="00C235A5" w14:paraId="4DEDB8A0" w14:textId="77777777" w:rsidTr="000C60DF">
        <w:tc>
          <w:tcPr>
            <w:tcW w:w="788" w:type="dxa"/>
          </w:tcPr>
          <w:p w14:paraId="7029E9F4" w14:textId="77777777" w:rsidR="000C60DF" w:rsidRPr="002F5F3A" w:rsidRDefault="000C60DF" w:rsidP="007D0937">
            <w:pPr>
              <w:wordWrap/>
              <w:ind w:right="20"/>
              <w:rPr>
                <w:b/>
                <w:bCs/>
              </w:rPr>
            </w:pPr>
            <w:r w:rsidRPr="002F5F3A">
              <w:rPr>
                <w:b/>
                <w:bCs/>
              </w:rPr>
              <w:t>Step2</w:t>
            </w:r>
          </w:p>
        </w:tc>
        <w:tc>
          <w:tcPr>
            <w:tcW w:w="2652" w:type="dxa"/>
          </w:tcPr>
          <w:p w14:paraId="13012B48"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2EE62387" w14:textId="77777777" w:rsidR="000C60DF" w:rsidRPr="002F5F3A" w:rsidRDefault="000C60DF" w:rsidP="007D0937">
            <w:pPr>
              <w:wordWrap/>
              <w:ind w:right="20"/>
            </w:pPr>
            <w:r w:rsidRPr="002F5F3A">
              <w:t>Enters interface configuration mode.</w:t>
            </w:r>
          </w:p>
        </w:tc>
      </w:tr>
      <w:tr w:rsidR="000C60DF" w:rsidRPr="00C235A5" w14:paraId="62477A5F" w14:textId="77777777" w:rsidTr="000C60DF">
        <w:tc>
          <w:tcPr>
            <w:tcW w:w="788" w:type="dxa"/>
          </w:tcPr>
          <w:p w14:paraId="33D0B003" w14:textId="77777777" w:rsidR="000C60DF" w:rsidRPr="002F5F3A" w:rsidRDefault="000C60DF" w:rsidP="007D0937">
            <w:pPr>
              <w:wordWrap/>
              <w:ind w:right="20"/>
              <w:rPr>
                <w:b/>
                <w:bCs/>
              </w:rPr>
            </w:pPr>
            <w:r w:rsidRPr="002F5F3A">
              <w:rPr>
                <w:b/>
                <w:bCs/>
              </w:rPr>
              <w:t>Step2</w:t>
            </w:r>
          </w:p>
        </w:tc>
        <w:tc>
          <w:tcPr>
            <w:tcW w:w="2652" w:type="dxa"/>
          </w:tcPr>
          <w:p w14:paraId="67FD2D6B" w14:textId="77777777" w:rsidR="000C60DF" w:rsidRPr="002F5F3A" w:rsidRDefault="000C60DF" w:rsidP="007D0937">
            <w:pPr>
              <w:wordWrap/>
              <w:ind w:right="20"/>
              <w:jc w:val="left"/>
              <w:rPr>
                <w:b/>
                <w:bCs/>
              </w:rPr>
            </w:pPr>
            <w:r w:rsidRPr="002F5F3A">
              <w:rPr>
                <w:b/>
                <w:bCs/>
              </w:rPr>
              <w:t>spanning-tree guard root</w:t>
            </w:r>
          </w:p>
        </w:tc>
        <w:tc>
          <w:tcPr>
            <w:tcW w:w="4660" w:type="dxa"/>
          </w:tcPr>
          <w:p w14:paraId="76C442E6" w14:textId="77777777" w:rsidR="000C60DF" w:rsidRPr="002F5F3A" w:rsidRDefault="000C60DF" w:rsidP="007D0937">
            <w:pPr>
              <w:wordWrap/>
              <w:autoSpaceDE w:val="0"/>
              <w:autoSpaceDN w:val="0"/>
              <w:adjustRightInd w:val="0"/>
              <w:snapToGrid/>
              <w:spacing w:line="240" w:lineRule="auto"/>
              <w:ind w:right="20"/>
            </w:pPr>
            <w:r w:rsidRPr="002F5F3A">
              <w:t>Sets root guard on port.</w:t>
            </w:r>
          </w:p>
        </w:tc>
      </w:tr>
      <w:tr w:rsidR="000C60DF" w:rsidRPr="00C235A5" w14:paraId="658C5BBC" w14:textId="77777777" w:rsidTr="000C60DF">
        <w:tc>
          <w:tcPr>
            <w:tcW w:w="788" w:type="dxa"/>
          </w:tcPr>
          <w:p w14:paraId="6B2E826C" w14:textId="77777777" w:rsidR="000C60DF" w:rsidRPr="002F5F3A" w:rsidRDefault="000C60DF" w:rsidP="007D0937">
            <w:pPr>
              <w:wordWrap/>
              <w:ind w:right="20"/>
              <w:rPr>
                <w:b/>
                <w:bCs/>
              </w:rPr>
            </w:pPr>
            <w:r w:rsidRPr="002F5F3A">
              <w:rPr>
                <w:b/>
                <w:bCs/>
              </w:rPr>
              <w:t>Step3</w:t>
            </w:r>
          </w:p>
        </w:tc>
        <w:tc>
          <w:tcPr>
            <w:tcW w:w="2652" w:type="dxa"/>
          </w:tcPr>
          <w:p w14:paraId="724E695C" w14:textId="77777777" w:rsidR="000C60DF" w:rsidRPr="002F5F3A" w:rsidRDefault="000C60DF" w:rsidP="007D0937">
            <w:pPr>
              <w:wordWrap/>
              <w:ind w:right="20"/>
              <w:jc w:val="left"/>
              <w:rPr>
                <w:b/>
                <w:bCs/>
              </w:rPr>
            </w:pPr>
            <w:r w:rsidRPr="002F5F3A">
              <w:rPr>
                <w:b/>
                <w:bCs/>
              </w:rPr>
              <w:t>exit</w:t>
            </w:r>
          </w:p>
        </w:tc>
        <w:tc>
          <w:tcPr>
            <w:tcW w:w="4660" w:type="dxa"/>
          </w:tcPr>
          <w:p w14:paraId="452CDFA3"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2EAEF136" w14:textId="77777777" w:rsidTr="000C60DF">
        <w:tc>
          <w:tcPr>
            <w:tcW w:w="788" w:type="dxa"/>
          </w:tcPr>
          <w:p w14:paraId="54A82E3C" w14:textId="77777777" w:rsidR="000C60DF" w:rsidRPr="002F5F3A" w:rsidRDefault="000C60DF" w:rsidP="007D0937">
            <w:pPr>
              <w:wordWrap/>
              <w:ind w:right="20"/>
              <w:rPr>
                <w:b/>
                <w:bCs/>
              </w:rPr>
            </w:pPr>
            <w:r w:rsidRPr="002F5F3A">
              <w:rPr>
                <w:b/>
                <w:bCs/>
              </w:rPr>
              <w:t>Step4</w:t>
            </w:r>
          </w:p>
        </w:tc>
        <w:tc>
          <w:tcPr>
            <w:tcW w:w="2652" w:type="dxa"/>
          </w:tcPr>
          <w:p w14:paraId="5302A610" w14:textId="77777777" w:rsidR="000C60DF" w:rsidRPr="002F5F3A" w:rsidRDefault="000C60DF" w:rsidP="007D0937">
            <w:pPr>
              <w:wordWrap/>
              <w:ind w:right="20"/>
              <w:jc w:val="left"/>
              <w:rPr>
                <w:b/>
                <w:bCs/>
              </w:rPr>
            </w:pPr>
            <w:r w:rsidRPr="002F5F3A">
              <w:rPr>
                <w:b/>
                <w:bCs/>
              </w:rPr>
              <w:t>show running-config</w:t>
            </w:r>
          </w:p>
        </w:tc>
        <w:tc>
          <w:tcPr>
            <w:tcW w:w="4660" w:type="dxa"/>
          </w:tcPr>
          <w:p w14:paraId="27A98DBA" w14:textId="77777777" w:rsidR="000C60DF" w:rsidRPr="002F5F3A" w:rsidRDefault="000C60DF" w:rsidP="007D0937">
            <w:pPr>
              <w:wordWrap/>
              <w:ind w:right="20"/>
            </w:pPr>
            <w:r w:rsidRPr="002F5F3A">
              <w:t>Shows current running configuration.</w:t>
            </w:r>
          </w:p>
        </w:tc>
      </w:tr>
      <w:tr w:rsidR="000C60DF" w:rsidRPr="00C235A5" w14:paraId="1042FF85" w14:textId="77777777" w:rsidTr="000C60DF">
        <w:tc>
          <w:tcPr>
            <w:tcW w:w="788" w:type="dxa"/>
          </w:tcPr>
          <w:p w14:paraId="086879E4" w14:textId="77777777" w:rsidR="000C60DF" w:rsidRPr="002F5F3A" w:rsidRDefault="000C60DF" w:rsidP="007D0937">
            <w:pPr>
              <w:wordWrap/>
              <w:ind w:right="20"/>
              <w:rPr>
                <w:b/>
                <w:bCs/>
              </w:rPr>
            </w:pPr>
            <w:r w:rsidRPr="002F5F3A">
              <w:rPr>
                <w:b/>
                <w:bCs/>
              </w:rPr>
              <w:t>Step5</w:t>
            </w:r>
          </w:p>
        </w:tc>
        <w:tc>
          <w:tcPr>
            <w:tcW w:w="2652" w:type="dxa"/>
          </w:tcPr>
          <w:p w14:paraId="2B18C811"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70BFFC67" w14:textId="77777777" w:rsidR="000C60DF" w:rsidRPr="002F5F3A" w:rsidRDefault="000C60DF" w:rsidP="007D0937">
            <w:pPr>
              <w:wordWrap/>
              <w:ind w:right="20"/>
              <w:jc w:val="left"/>
            </w:pPr>
            <w:r w:rsidRPr="002F5F3A">
              <w:t>Saves current running configuration to startup-configuration.</w:t>
            </w:r>
          </w:p>
        </w:tc>
      </w:tr>
    </w:tbl>
    <w:p w14:paraId="75514DC8" w14:textId="77777777" w:rsidR="00490D42" w:rsidRDefault="00490D42" w:rsidP="007D0937">
      <w:pPr>
        <w:ind w:right="20"/>
      </w:pPr>
    </w:p>
    <w:tbl>
      <w:tblPr>
        <w:tblStyle w:val="48"/>
        <w:tblW w:w="0" w:type="auto"/>
        <w:tblLook w:val="04A0" w:firstRow="1" w:lastRow="0" w:firstColumn="1" w:lastColumn="0" w:noHBand="0" w:noVBand="1"/>
      </w:tblPr>
      <w:tblGrid>
        <w:gridCol w:w="8261"/>
      </w:tblGrid>
      <w:tr w:rsidR="00490D42" w:rsidRPr="00566C25" w14:paraId="5E92C27E" w14:textId="77777777" w:rsidTr="00566C25">
        <w:tc>
          <w:tcPr>
            <w:tcW w:w="9156" w:type="dxa"/>
          </w:tcPr>
          <w:p w14:paraId="4B21E1E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MST1isRootport Forwarding</w:t>
            </w:r>
          </w:p>
          <w:p w14:paraId="6DE4124A"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none        (default)</w:t>
            </w:r>
          </w:p>
          <w:p w14:paraId="619E83A3"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192CEDA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6BA575D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45A745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3D13AC2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lastRenderedPageBreak/>
              <w:t>-------- ---- --- --------- -------- -------------------------------</w:t>
            </w:r>
          </w:p>
          <w:p w14:paraId="36BF16C0"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Root  FWD 20000        128.138  </w:t>
            </w:r>
          </w:p>
          <w:p w14:paraId="5BD89665"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p w14:paraId="1F0E87F2"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14:paraId="0B820DEF"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 t</w:t>
            </w:r>
          </w:p>
          <w:p w14:paraId="175D3416"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Enter configuration commands, one per line.  End with CNTL/Z.</w:t>
            </w:r>
          </w:p>
          <w:p w14:paraId="6DA3F48D"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14:paraId="45E9A6C7"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w:t>
            </w:r>
            <w:r w:rsidRPr="00566C25">
              <w:rPr>
                <w:rFonts w:ascii="Courier New" w:eastAsia="굴림" w:hAnsi="Courier New" w:cs="Courier New"/>
                <w:b/>
              </w:rPr>
              <w:t>spanning-tree guard root</w:t>
            </w:r>
          </w:p>
          <w:p w14:paraId="2FB00D51"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mst inter gi6/3</w:t>
            </w:r>
          </w:p>
          <w:p w14:paraId="0FFB9AE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MST1isDesignated root-inconsistent</w:t>
            </w:r>
          </w:p>
          <w:p w14:paraId="4272EF9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root        (root)</w:t>
            </w:r>
          </w:p>
          <w:p w14:paraId="4E5DE22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14:paraId="02BA90E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14:paraId="4A566688"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14:paraId="6FA83D1B"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14:paraId="243D3384"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14:paraId="5AEE086C"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Desg RIT 20000     128.138  </w:t>
            </w:r>
          </w:p>
          <w:p w14:paraId="78C5FD49" w14:textId="77777777"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tc>
      </w:tr>
    </w:tbl>
    <w:p w14:paraId="3F3C480C" w14:textId="77777777" w:rsidR="00490D42" w:rsidRDefault="00490D42" w:rsidP="007D0937">
      <w:pPr>
        <w:pStyle w:val="3"/>
        <w:ind w:left="0" w:right="20"/>
      </w:pPr>
      <w:bookmarkStart w:id="2949" w:name="_Toc277779580"/>
      <w:bookmarkStart w:id="2950" w:name="_Toc363228613"/>
      <w:bookmarkStart w:id="2951" w:name="_Toc444695168"/>
      <w:r>
        <w:rPr>
          <w:rFonts w:hint="eastAsia"/>
        </w:rPr>
        <w:lastRenderedPageBreak/>
        <w:t>Configuring hello-time for port</w:t>
      </w:r>
      <w:bookmarkEnd w:id="2949"/>
      <w:bookmarkEnd w:id="2950"/>
      <w:bookmarkEnd w:id="2951"/>
    </w:p>
    <w:p w14:paraId="06A4B9E6" w14:textId="77777777" w:rsidR="00490D42" w:rsidRDefault="00490D42" w:rsidP="007D0937">
      <w:pPr>
        <w:pStyle w:val="a3"/>
        <w:ind w:left="0" w:right="20"/>
      </w:pPr>
      <w:r w:rsidRPr="002F5F3A">
        <w:t>You can set hello-time per port. This is the same as setting</w:t>
      </w:r>
      <w:r w:rsidR="0009369F">
        <w:t xml:space="preserve"> </w:t>
      </w:r>
      <w:r w:rsidRPr="002F5F3A">
        <w:t xml:space="preserve">of </w:t>
      </w:r>
      <w:r w:rsidR="0009369F">
        <w:t xml:space="preserve">a </w:t>
      </w:r>
      <w:r w:rsidRPr="002F5F3A">
        <w:t>switch except entering interface mode.</w:t>
      </w:r>
    </w:p>
    <w:p w14:paraId="787C4F3E" w14:textId="77777777" w:rsidR="00490D42" w:rsidRDefault="00490D42" w:rsidP="007D0937">
      <w:pPr>
        <w:pStyle w:val="3"/>
        <w:ind w:left="0" w:right="20"/>
      </w:pPr>
      <w:bookmarkStart w:id="2952" w:name="_Toc277779581"/>
      <w:bookmarkStart w:id="2953" w:name="_Toc337198638"/>
      <w:bookmarkStart w:id="2954" w:name="_Toc444695169"/>
      <w:r>
        <w:rPr>
          <w:rFonts w:hint="eastAsia"/>
        </w:rPr>
        <w:t xml:space="preserve">Configuring </w:t>
      </w:r>
      <w:r w:rsidRPr="00566C25">
        <w:rPr>
          <w:rFonts w:hint="eastAsia"/>
        </w:rPr>
        <w:t>portfast</w:t>
      </w:r>
      <w:r>
        <w:rPr>
          <w:rFonts w:hint="eastAsia"/>
        </w:rPr>
        <w:t xml:space="preserve"> for port</w:t>
      </w:r>
      <w:bookmarkEnd w:id="2952"/>
      <w:bookmarkEnd w:id="2953"/>
      <w:bookmarkEnd w:id="2954"/>
    </w:p>
    <w:p w14:paraId="53F9018C" w14:textId="77777777" w:rsidR="00490D42" w:rsidRPr="002F5F3A" w:rsidRDefault="00490D42" w:rsidP="007D0937">
      <w:pPr>
        <w:pStyle w:val="a3"/>
        <w:ind w:left="0" w:right="20"/>
      </w:pPr>
      <w:r w:rsidRPr="002F5F3A">
        <w:t xml:space="preserve">You can set portfasper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12BD33CD" w14:textId="77777777" w:rsidR="00490D42" w:rsidRDefault="00490D42" w:rsidP="007D0937">
      <w:pPr>
        <w:pStyle w:val="3"/>
        <w:ind w:left="0" w:right="20"/>
      </w:pPr>
      <w:bookmarkStart w:id="2955" w:name="_Toc444695170"/>
      <w:r>
        <w:rPr>
          <w:rFonts w:hint="eastAsia"/>
        </w:rPr>
        <w:t>Configuring transmit-holdcount for port</w:t>
      </w:r>
      <w:bookmarkEnd w:id="2955"/>
    </w:p>
    <w:p w14:paraId="7F78EE13" w14:textId="77777777" w:rsidR="00490D42" w:rsidRPr="002F5F3A" w:rsidRDefault="00490D42" w:rsidP="007D0937">
      <w:pPr>
        <w:pStyle w:val="a3"/>
        <w:ind w:left="0" w:right="20"/>
      </w:pPr>
      <w:r w:rsidRPr="002F5F3A">
        <w:t xml:space="preserve">You can set transmit-holdcount 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14:paraId="5D524E5B" w14:textId="77777777" w:rsidR="00490D42" w:rsidRDefault="00490D42" w:rsidP="007D0937">
      <w:pPr>
        <w:pStyle w:val="3"/>
        <w:ind w:left="0" w:right="20"/>
      </w:pPr>
      <w:bookmarkStart w:id="2956" w:name="_Toc444695171"/>
      <w:r>
        <w:rPr>
          <w:rFonts w:hint="eastAsia"/>
        </w:rPr>
        <w:t>Configuring restricted-role for port</w:t>
      </w:r>
      <w:bookmarkEnd w:id="2956"/>
    </w:p>
    <w:p w14:paraId="3994D1D9" w14:textId="77777777" w:rsidR="007B4EBC" w:rsidRPr="007B4EBC" w:rsidRDefault="007B4EBC" w:rsidP="007D0937">
      <w:pPr>
        <w:pStyle w:val="a3"/>
        <w:ind w:left="0" w:right="20"/>
      </w:pPr>
      <w:r>
        <w:t>This is used to prevent the specified port from being the root port in MSTP mode.</w:t>
      </w:r>
    </w:p>
    <w:p w14:paraId="1D43550A"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7"/>
        <w:gridCol w:w="2653"/>
        <w:gridCol w:w="4660"/>
      </w:tblGrid>
      <w:tr w:rsidR="000C60DF" w:rsidRPr="00C235A5"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2F5F3A" w:rsidRDefault="000C60DF" w:rsidP="007D0937">
            <w:pPr>
              <w:pStyle w:val="ac"/>
            </w:pPr>
          </w:p>
        </w:tc>
        <w:tc>
          <w:tcPr>
            <w:tcW w:w="2653" w:type="dxa"/>
          </w:tcPr>
          <w:p w14:paraId="283EA741" w14:textId="390F3B5B" w:rsidR="000C60DF" w:rsidRPr="002F5F3A" w:rsidRDefault="000C60DF" w:rsidP="007D0937">
            <w:pPr>
              <w:wordWrap/>
              <w:ind w:right="20" w:hanging="360"/>
              <w:rPr>
                <w:b/>
                <w:bCs/>
              </w:rPr>
            </w:pPr>
            <w:r w:rsidRPr="002F5F3A">
              <w:rPr>
                <w:b/>
                <w:bCs/>
              </w:rPr>
              <w:t>C</w:t>
            </w:r>
            <w:r w:rsidR="00D52C4A">
              <w:rPr>
                <w:b/>
                <w:bCs/>
              </w:rPr>
              <w:t xml:space="preserve">  C</w:t>
            </w:r>
            <w:r w:rsidRPr="002F5F3A">
              <w:rPr>
                <w:b/>
                <w:bCs/>
              </w:rPr>
              <w:t>ommand</w:t>
            </w:r>
          </w:p>
        </w:tc>
        <w:tc>
          <w:tcPr>
            <w:tcW w:w="4660" w:type="dxa"/>
          </w:tcPr>
          <w:p w14:paraId="06A33F4F" w14:textId="1864E59B" w:rsidR="000C60DF" w:rsidRPr="002F5F3A" w:rsidRDefault="000C60DF" w:rsidP="007D0937">
            <w:pPr>
              <w:wordWrap/>
              <w:ind w:right="20" w:hanging="360"/>
              <w:rPr>
                <w:b/>
                <w:bCs/>
              </w:rPr>
            </w:pPr>
            <w:r w:rsidRPr="002F5F3A">
              <w:rPr>
                <w:b/>
                <w:bCs/>
              </w:rPr>
              <w:t>Pu</w:t>
            </w:r>
            <w:r w:rsidR="00D52C4A">
              <w:rPr>
                <w:b/>
                <w:bCs/>
              </w:rPr>
              <w:t xml:space="preserve"> Pu</w:t>
            </w:r>
            <w:r w:rsidRPr="002F5F3A">
              <w:rPr>
                <w:b/>
                <w:bCs/>
              </w:rPr>
              <w:t>rpose</w:t>
            </w:r>
          </w:p>
        </w:tc>
      </w:tr>
      <w:tr w:rsidR="000C60DF" w:rsidRPr="00C235A5" w14:paraId="255EB054" w14:textId="77777777" w:rsidTr="000C60DF">
        <w:tc>
          <w:tcPr>
            <w:tcW w:w="787" w:type="dxa"/>
          </w:tcPr>
          <w:p w14:paraId="5511FE8B" w14:textId="77777777" w:rsidR="000C60DF" w:rsidRPr="007B4EBC" w:rsidRDefault="000C60DF" w:rsidP="007D0937">
            <w:pPr>
              <w:wordWrap/>
              <w:ind w:right="20"/>
              <w:rPr>
                <w:b/>
                <w:bCs/>
              </w:rPr>
            </w:pPr>
            <w:r w:rsidRPr="007B4EBC">
              <w:rPr>
                <w:b/>
                <w:bCs/>
              </w:rPr>
              <w:t>Step1</w:t>
            </w:r>
          </w:p>
        </w:tc>
        <w:tc>
          <w:tcPr>
            <w:tcW w:w="2653" w:type="dxa"/>
          </w:tcPr>
          <w:p w14:paraId="2E5EFF5A" w14:textId="77777777" w:rsidR="000C60DF" w:rsidRPr="002F5F3A" w:rsidRDefault="000C60DF" w:rsidP="007D0937">
            <w:pPr>
              <w:wordWrap/>
              <w:ind w:right="20"/>
              <w:jc w:val="left"/>
            </w:pPr>
            <w:r w:rsidRPr="002F5F3A">
              <w:rPr>
                <w:b/>
                <w:bCs/>
              </w:rPr>
              <w:t>configure terminal</w:t>
            </w:r>
          </w:p>
        </w:tc>
        <w:tc>
          <w:tcPr>
            <w:tcW w:w="4660" w:type="dxa"/>
          </w:tcPr>
          <w:p w14:paraId="0D76E5E8" w14:textId="77777777" w:rsidR="000C60DF" w:rsidRPr="002F5F3A" w:rsidRDefault="000C60DF" w:rsidP="007D0937">
            <w:pPr>
              <w:wordWrap/>
              <w:ind w:right="20"/>
            </w:pPr>
            <w:r w:rsidRPr="002F5F3A">
              <w:t>Enters global configuration mode.</w:t>
            </w:r>
          </w:p>
        </w:tc>
      </w:tr>
      <w:tr w:rsidR="000C60DF" w:rsidRPr="00C235A5" w14:paraId="7F371B58" w14:textId="77777777" w:rsidTr="000C60DF">
        <w:tc>
          <w:tcPr>
            <w:tcW w:w="787" w:type="dxa"/>
          </w:tcPr>
          <w:p w14:paraId="3C9F3F16" w14:textId="77777777" w:rsidR="000C60DF" w:rsidRPr="007B4EBC" w:rsidRDefault="000C60DF" w:rsidP="007D0937">
            <w:pPr>
              <w:wordWrap/>
              <w:ind w:right="20"/>
              <w:rPr>
                <w:b/>
                <w:bCs/>
              </w:rPr>
            </w:pPr>
            <w:r w:rsidRPr="007B4EBC">
              <w:rPr>
                <w:b/>
                <w:bCs/>
              </w:rPr>
              <w:t>Step2</w:t>
            </w:r>
          </w:p>
        </w:tc>
        <w:tc>
          <w:tcPr>
            <w:tcW w:w="2653" w:type="dxa"/>
          </w:tcPr>
          <w:p w14:paraId="44440E27" w14:textId="77777777"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14:paraId="01DFBBDF" w14:textId="77777777" w:rsidR="000C60DF" w:rsidRPr="002F5F3A" w:rsidRDefault="000C60DF" w:rsidP="007D0937">
            <w:pPr>
              <w:wordWrap/>
              <w:ind w:right="20"/>
            </w:pPr>
            <w:r w:rsidRPr="002F5F3A">
              <w:t>Enters interface configuration mode.</w:t>
            </w:r>
          </w:p>
        </w:tc>
      </w:tr>
      <w:tr w:rsidR="000C60DF" w:rsidRPr="00C235A5" w14:paraId="51804AD0" w14:textId="77777777" w:rsidTr="000C60DF">
        <w:tc>
          <w:tcPr>
            <w:tcW w:w="787" w:type="dxa"/>
          </w:tcPr>
          <w:p w14:paraId="00210E2A" w14:textId="77777777" w:rsidR="000C60DF" w:rsidRPr="007B4EBC" w:rsidRDefault="000C60DF" w:rsidP="007D0937">
            <w:pPr>
              <w:wordWrap/>
              <w:ind w:right="20"/>
              <w:rPr>
                <w:b/>
                <w:bCs/>
              </w:rPr>
            </w:pPr>
            <w:r w:rsidRPr="007B4EBC">
              <w:rPr>
                <w:b/>
                <w:bCs/>
              </w:rPr>
              <w:t>Step3</w:t>
            </w:r>
          </w:p>
        </w:tc>
        <w:tc>
          <w:tcPr>
            <w:tcW w:w="2653" w:type="dxa"/>
          </w:tcPr>
          <w:p w14:paraId="0F2909CC" w14:textId="77777777" w:rsidR="000C60DF" w:rsidRPr="002F5F3A" w:rsidRDefault="000C60DF" w:rsidP="007D0937">
            <w:pPr>
              <w:wordWrap/>
              <w:ind w:right="20"/>
              <w:jc w:val="left"/>
              <w:rPr>
                <w:b/>
                <w:bCs/>
              </w:rPr>
            </w:pPr>
            <w:r w:rsidRPr="002F5F3A">
              <w:rPr>
                <w:b/>
                <w:bCs/>
              </w:rPr>
              <w:t>spanning-tree restricted-role</w:t>
            </w:r>
          </w:p>
        </w:tc>
        <w:tc>
          <w:tcPr>
            <w:tcW w:w="4660" w:type="dxa"/>
          </w:tcPr>
          <w:p w14:paraId="346994DA" w14:textId="77777777" w:rsidR="000C60DF" w:rsidRPr="002F5F3A" w:rsidRDefault="000C60DF" w:rsidP="007D0937">
            <w:pPr>
              <w:wordWrap/>
              <w:autoSpaceDE w:val="0"/>
              <w:autoSpaceDN w:val="0"/>
              <w:adjustRightInd w:val="0"/>
              <w:snapToGrid/>
              <w:spacing w:line="240" w:lineRule="auto"/>
              <w:ind w:right="20"/>
            </w:pPr>
            <w:r w:rsidRPr="002F5F3A">
              <w:t>Sets restricted-role on port.</w:t>
            </w:r>
          </w:p>
        </w:tc>
      </w:tr>
      <w:tr w:rsidR="000C60DF" w:rsidRPr="00C235A5" w14:paraId="43519D2F" w14:textId="77777777" w:rsidTr="000C60DF">
        <w:tc>
          <w:tcPr>
            <w:tcW w:w="787" w:type="dxa"/>
          </w:tcPr>
          <w:p w14:paraId="41C2F4E4" w14:textId="77777777" w:rsidR="000C60DF" w:rsidRPr="007B4EBC" w:rsidRDefault="000C60DF" w:rsidP="007D0937">
            <w:pPr>
              <w:wordWrap/>
              <w:ind w:right="20"/>
              <w:rPr>
                <w:b/>
                <w:bCs/>
              </w:rPr>
            </w:pPr>
            <w:r w:rsidRPr="007B4EBC">
              <w:rPr>
                <w:b/>
                <w:bCs/>
              </w:rPr>
              <w:t>Step4</w:t>
            </w:r>
          </w:p>
        </w:tc>
        <w:tc>
          <w:tcPr>
            <w:tcW w:w="2653" w:type="dxa"/>
          </w:tcPr>
          <w:p w14:paraId="6F3994CF" w14:textId="77777777" w:rsidR="000C60DF" w:rsidRPr="002F5F3A" w:rsidRDefault="000C60DF" w:rsidP="007D0937">
            <w:pPr>
              <w:wordWrap/>
              <w:ind w:right="20"/>
              <w:jc w:val="left"/>
              <w:rPr>
                <w:b/>
                <w:bCs/>
              </w:rPr>
            </w:pPr>
            <w:r w:rsidRPr="002F5F3A">
              <w:rPr>
                <w:b/>
                <w:bCs/>
              </w:rPr>
              <w:t>exit</w:t>
            </w:r>
          </w:p>
        </w:tc>
        <w:tc>
          <w:tcPr>
            <w:tcW w:w="4660" w:type="dxa"/>
          </w:tcPr>
          <w:p w14:paraId="0F0EBC11" w14:textId="77777777"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14:paraId="647C5F61" w14:textId="77777777" w:rsidTr="000C60DF">
        <w:tc>
          <w:tcPr>
            <w:tcW w:w="787" w:type="dxa"/>
          </w:tcPr>
          <w:p w14:paraId="2D07F914" w14:textId="77777777" w:rsidR="000C60DF" w:rsidRPr="007B4EBC" w:rsidRDefault="000C60DF" w:rsidP="007D0937">
            <w:pPr>
              <w:wordWrap/>
              <w:ind w:right="20"/>
              <w:rPr>
                <w:b/>
                <w:bCs/>
              </w:rPr>
            </w:pPr>
            <w:r w:rsidRPr="007B4EBC">
              <w:rPr>
                <w:b/>
                <w:bCs/>
              </w:rPr>
              <w:t>Step5</w:t>
            </w:r>
          </w:p>
        </w:tc>
        <w:tc>
          <w:tcPr>
            <w:tcW w:w="2653" w:type="dxa"/>
          </w:tcPr>
          <w:p w14:paraId="25EB4869" w14:textId="77777777" w:rsidR="000C60DF" w:rsidRPr="002F5F3A" w:rsidRDefault="000C60DF" w:rsidP="007D0937">
            <w:pPr>
              <w:wordWrap/>
              <w:ind w:right="20"/>
              <w:jc w:val="left"/>
              <w:rPr>
                <w:b/>
                <w:bCs/>
              </w:rPr>
            </w:pPr>
            <w:r w:rsidRPr="002F5F3A">
              <w:rPr>
                <w:b/>
                <w:bCs/>
              </w:rPr>
              <w:t>show running-config</w:t>
            </w:r>
          </w:p>
        </w:tc>
        <w:tc>
          <w:tcPr>
            <w:tcW w:w="4660" w:type="dxa"/>
          </w:tcPr>
          <w:p w14:paraId="4E45BD4F" w14:textId="77777777" w:rsidR="000C60DF" w:rsidRPr="002F5F3A" w:rsidRDefault="000C60DF" w:rsidP="007D0937">
            <w:pPr>
              <w:wordWrap/>
              <w:ind w:right="20"/>
            </w:pPr>
            <w:r w:rsidRPr="002F5F3A">
              <w:t>Shows current running configuration.</w:t>
            </w:r>
          </w:p>
        </w:tc>
      </w:tr>
      <w:tr w:rsidR="000C60DF" w:rsidRPr="00C235A5" w14:paraId="1D218D25" w14:textId="77777777" w:rsidTr="000C60DF">
        <w:tc>
          <w:tcPr>
            <w:tcW w:w="787" w:type="dxa"/>
          </w:tcPr>
          <w:p w14:paraId="12640AB8" w14:textId="77777777" w:rsidR="000C60DF" w:rsidRPr="007B4EBC" w:rsidRDefault="000C60DF" w:rsidP="007D0937">
            <w:pPr>
              <w:wordWrap/>
              <w:ind w:right="20"/>
              <w:rPr>
                <w:b/>
                <w:bCs/>
              </w:rPr>
            </w:pPr>
            <w:r w:rsidRPr="007B4EBC">
              <w:rPr>
                <w:b/>
                <w:bCs/>
              </w:rPr>
              <w:t>Step6</w:t>
            </w:r>
          </w:p>
        </w:tc>
        <w:tc>
          <w:tcPr>
            <w:tcW w:w="2653" w:type="dxa"/>
          </w:tcPr>
          <w:p w14:paraId="22FBFFB3" w14:textId="77777777" w:rsidR="000C60DF" w:rsidRPr="002F5F3A" w:rsidRDefault="000C60DF" w:rsidP="007D0937">
            <w:pPr>
              <w:wordWrap/>
              <w:ind w:right="20"/>
              <w:jc w:val="left"/>
              <w:rPr>
                <w:b/>
                <w:bCs/>
              </w:rPr>
            </w:pPr>
            <w:r w:rsidRPr="002F5F3A">
              <w:rPr>
                <w:b/>
                <w:bCs/>
              </w:rPr>
              <w:t>copy running-config startup-config</w:t>
            </w:r>
          </w:p>
        </w:tc>
        <w:tc>
          <w:tcPr>
            <w:tcW w:w="4660" w:type="dxa"/>
          </w:tcPr>
          <w:p w14:paraId="388D3B1D" w14:textId="77777777" w:rsidR="000C60DF" w:rsidRPr="002F5F3A" w:rsidRDefault="000C60DF" w:rsidP="007D0937">
            <w:pPr>
              <w:wordWrap/>
              <w:ind w:right="20"/>
              <w:jc w:val="left"/>
            </w:pPr>
            <w:r w:rsidRPr="002F5F3A">
              <w:t>Saves current running configuration to startup-configuration.</w:t>
            </w:r>
          </w:p>
        </w:tc>
      </w:tr>
    </w:tbl>
    <w:p w14:paraId="2B309477" w14:textId="77777777" w:rsidR="00490D42" w:rsidRDefault="00490D42" w:rsidP="007D0937">
      <w:pPr>
        <w:ind w:right="20"/>
      </w:pPr>
    </w:p>
    <w:tbl>
      <w:tblPr>
        <w:tblStyle w:val="48"/>
        <w:tblW w:w="0" w:type="auto"/>
        <w:tblLook w:val="04A0" w:firstRow="1" w:lastRow="0" w:firstColumn="1" w:lastColumn="0" w:noHBand="0" w:noVBand="1"/>
      </w:tblPr>
      <w:tblGrid>
        <w:gridCol w:w="8261"/>
      </w:tblGrid>
      <w:tr w:rsidR="00490D42" w:rsidRPr="005A7B62" w14:paraId="1A9A10B7" w14:textId="77777777" w:rsidTr="00CD018B">
        <w:tc>
          <w:tcPr>
            <w:tcW w:w="9156" w:type="dxa"/>
          </w:tcPr>
          <w:p w14:paraId="01BC72C6" w14:textId="77777777" w:rsidR="00490D42" w:rsidRPr="005A7B62" w:rsidRDefault="00094318" w:rsidP="007D0937">
            <w:pPr>
              <w:ind w:right="20"/>
              <w:rPr>
                <w:rFonts w:eastAsia="굴림"/>
              </w:rPr>
            </w:pPr>
            <w:r>
              <w:rPr>
                <w:rFonts w:eastAsia="굴림"/>
              </w:rPr>
              <w:t>C9500</w:t>
            </w:r>
            <w:r w:rsidR="00490D42" w:rsidRPr="005A7B62">
              <w:rPr>
                <w:rFonts w:eastAsia="굴림"/>
              </w:rPr>
              <w:t>_112(config)#inter gi6/3</w:t>
            </w:r>
          </w:p>
          <w:p w14:paraId="358BCBBB"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spanning-tree restricted-role</w:t>
            </w:r>
            <w:r w:rsidR="00490D42" w:rsidRPr="005A7B62">
              <w:rPr>
                <w:rFonts w:eastAsia="굴림"/>
              </w:rPr>
              <w:t xml:space="preserve"> </w:t>
            </w:r>
          </w:p>
          <w:p w14:paraId="4F138872" w14:textId="77777777"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_112(config-if-Giga6/3)#do show spa</w:t>
            </w:r>
          </w:p>
          <w:p w14:paraId="3B666125" w14:textId="77777777" w:rsidR="00490D42" w:rsidRPr="005A7B62" w:rsidRDefault="00490D42" w:rsidP="007D0937">
            <w:pPr>
              <w:ind w:right="20"/>
              <w:rPr>
                <w:rFonts w:eastAsia="굴림"/>
              </w:rPr>
            </w:pPr>
          </w:p>
          <w:p w14:paraId="61A99936" w14:textId="77777777" w:rsidR="00490D42" w:rsidRPr="005A7B62" w:rsidRDefault="00490D42" w:rsidP="007D0937">
            <w:pPr>
              <w:ind w:right="20"/>
              <w:rPr>
                <w:rFonts w:eastAsia="굴림"/>
              </w:rPr>
            </w:pPr>
            <w:r w:rsidRPr="005A7B62">
              <w:rPr>
                <w:rFonts w:eastAsia="굴림"/>
              </w:rPr>
              <w:lastRenderedPageBreak/>
              <w:t>Default  Bridge up - Spanning Tree Enabled rstp-vlan-bridge</w:t>
            </w:r>
          </w:p>
          <w:p w14:paraId="4267A57A" w14:textId="77777777" w:rsidR="00490D42" w:rsidRPr="005A7B62" w:rsidRDefault="00490D42" w:rsidP="007D0937">
            <w:pPr>
              <w:ind w:right="20"/>
              <w:rPr>
                <w:rFonts w:eastAsia="굴림"/>
              </w:rPr>
            </w:pPr>
            <w:r w:rsidRPr="005A7B62">
              <w:rPr>
                <w:rFonts w:eastAsia="굴림"/>
              </w:rPr>
              <w:t xml:space="preserve">  Root ID    Priority    32768</w:t>
            </w:r>
          </w:p>
          <w:p w14:paraId="1D4412A3" w14:textId="77777777" w:rsidR="00490D42" w:rsidRPr="005A7B62" w:rsidRDefault="00490D42" w:rsidP="007D0937">
            <w:pPr>
              <w:ind w:right="20"/>
              <w:rPr>
                <w:rFonts w:eastAsia="굴림"/>
              </w:rPr>
            </w:pPr>
            <w:r w:rsidRPr="005A7B62">
              <w:rPr>
                <w:rFonts w:eastAsia="굴림"/>
              </w:rPr>
              <w:t xml:space="preserve">             Address     0007709e12fd</w:t>
            </w:r>
          </w:p>
          <w:p w14:paraId="578BBE78" w14:textId="77777777" w:rsidR="00490D42" w:rsidRPr="005A7B62" w:rsidRDefault="00490D42" w:rsidP="007D0937">
            <w:pPr>
              <w:ind w:right="20"/>
              <w:rPr>
                <w:rFonts w:eastAsia="굴림"/>
              </w:rPr>
            </w:pPr>
            <w:r w:rsidRPr="005A7B62">
              <w:rPr>
                <w:rFonts w:eastAsia="굴림"/>
              </w:rPr>
              <w:t xml:space="preserve">             Cost        4</w:t>
            </w:r>
          </w:p>
          <w:p w14:paraId="2716F7D5" w14:textId="77777777" w:rsidR="00490D42" w:rsidRPr="005A7B62" w:rsidRDefault="00490D42" w:rsidP="007D0937">
            <w:pPr>
              <w:ind w:right="20"/>
              <w:rPr>
                <w:rFonts w:eastAsia="굴림"/>
              </w:rPr>
            </w:pPr>
            <w:r w:rsidRPr="005A7B62">
              <w:rPr>
                <w:rFonts w:eastAsia="굴림"/>
              </w:rPr>
              <w:t xml:space="preserve">             Port        139 (Giga6/4)</w:t>
            </w:r>
          </w:p>
          <w:p w14:paraId="372E71FB"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0BD78E97" w14:textId="77777777" w:rsidR="00490D42" w:rsidRPr="005A7B62" w:rsidRDefault="00490D42" w:rsidP="007D0937">
            <w:pPr>
              <w:ind w:right="20"/>
              <w:rPr>
                <w:rFonts w:eastAsia="굴림"/>
              </w:rPr>
            </w:pPr>
          </w:p>
          <w:p w14:paraId="6785F99D" w14:textId="77777777" w:rsidR="00490D42" w:rsidRPr="005A7B62" w:rsidRDefault="00490D42" w:rsidP="007D0937">
            <w:pPr>
              <w:ind w:right="20"/>
              <w:rPr>
                <w:rFonts w:eastAsia="굴림"/>
              </w:rPr>
            </w:pPr>
            <w:r w:rsidRPr="005A7B62">
              <w:rPr>
                <w:rFonts w:eastAsia="굴림"/>
              </w:rPr>
              <w:t xml:space="preserve">  Bridge ID  Priority    32768</w:t>
            </w:r>
          </w:p>
          <w:p w14:paraId="19C5F62C" w14:textId="77777777" w:rsidR="00490D42" w:rsidRPr="005A7B62" w:rsidRDefault="00490D42" w:rsidP="007D0937">
            <w:pPr>
              <w:ind w:right="20"/>
              <w:rPr>
                <w:rFonts w:eastAsia="굴림"/>
              </w:rPr>
            </w:pPr>
            <w:r w:rsidRPr="005A7B62">
              <w:rPr>
                <w:rFonts w:eastAsia="굴림"/>
              </w:rPr>
              <w:t xml:space="preserve">             Address     000770dead99</w:t>
            </w:r>
          </w:p>
          <w:p w14:paraId="5A81AC4E"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3BBC20A0" w14:textId="77777777" w:rsidR="00490D42" w:rsidRPr="005A7B62" w:rsidRDefault="00490D42" w:rsidP="007D0937">
            <w:pPr>
              <w:ind w:right="20"/>
              <w:rPr>
                <w:rFonts w:eastAsia="굴림"/>
              </w:rPr>
            </w:pPr>
            <w:r w:rsidRPr="005A7B62">
              <w:rPr>
                <w:rFonts w:eastAsia="굴림"/>
              </w:rPr>
              <w:t xml:space="preserve">             Aging Time  300</w:t>
            </w:r>
          </w:p>
          <w:p w14:paraId="3B3C705E" w14:textId="77777777" w:rsidR="00490D42" w:rsidRPr="005A7B62" w:rsidRDefault="00490D42" w:rsidP="007D0937">
            <w:pPr>
              <w:ind w:right="20"/>
              <w:rPr>
                <w:rFonts w:eastAsia="굴림"/>
              </w:rPr>
            </w:pPr>
          </w:p>
          <w:p w14:paraId="18AFA29D" w14:textId="77777777" w:rsidR="00490D42" w:rsidRPr="005A7B62" w:rsidRDefault="00490D42" w:rsidP="007D0937">
            <w:pPr>
              <w:ind w:right="20"/>
              <w:rPr>
                <w:rFonts w:eastAsia="굴림"/>
              </w:rPr>
            </w:pPr>
            <w:r w:rsidRPr="005A7B62">
              <w:rPr>
                <w:rFonts w:eastAsia="굴림"/>
              </w:rPr>
              <w:t>Interface             Role  Sts  Cost            Prio.Nbr     Type</w:t>
            </w:r>
          </w:p>
          <w:p w14:paraId="24FE1A0F" w14:textId="77777777" w:rsidR="00490D42" w:rsidRPr="005A7B62" w:rsidRDefault="00490D42" w:rsidP="007D0937">
            <w:pPr>
              <w:ind w:right="20"/>
              <w:rPr>
                <w:rFonts w:eastAsia="굴림"/>
              </w:rPr>
            </w:pPr>
            <w:r w:rsidRPr="005A7B62">
              <w:rPr>
                <w:rFonts w:eastAsia="굴림"/>
              </w:rPr>
              <w:t>------------- ---- --- --------- -------- ----------------</w:t>
            </w:r>
          </w:p>
          <w:p w14:paraId="433A6DB1" w14:textId="77777777" w:rsidR="00490D42" w:rsidRPr="005A7B62" w:rsidRDefault="00490D42" w:rsidP="007D0937">
            <w:pPr>
              <w:ind w:right="20"/>
              <w:rPr>
                <w:rFonts w:eastAsia="굴림"/>
                <w:b/>
              </w:rPr>
            </w:pPr>
            <w:r w:rsidRPr="005A7B62">
              <w:rPr>
                <w:rFonts w:eastAsia="굴림"/>
                <w:b/>
              </w:rPr>
              <w:t xml:space="preserve">Giga6/3               Altn  BLK 4                 128.138      P2p    </w:t>
            </w:r>
          </w:p>
          <w:p w14:paraId="338EFAA4" w14:textId="77777777" w:rsidR="00490D42" w:rsidRPr="005A7B62" w:rsidRDefault="00490D42" w:rsidP="007D0937">
            <w:pPr>
              <w:ind w:right="20"/>
              <w:rPr>
                <w:rFonts w:eastAsia="굴림"/>
              </w:rPr>
            </w:pPr>
            <w:r w:rsidRPr="005A7B62">
              <w:rPr>
                <w:rFonts w:eastAsia="굴림"/>
              </w:rPr>
              <w:t xml:space="preserve">Giga6/4               Root FWD 4               128.139      P2p    </w:t>
            </w:r>
          </w:p>
          <w:p w14:paraId="0F32292B" w14:textId="77777777" w:rsidR="00490D42" w:rsidRPr="005A7B62" w:rsidRDefault="00490D42" w:rsidP="007D0937">
            <w:pPr>
              <w:ind w:right="20"/>
              <w:rPr>
                <w:rFonts w:eastAsia="굴림"/>
              </w:rPr>
            </w:pPr>
          </w:p>
          <w:p w14:paraId="126203F5" w14:textId="77777777" w:rsidR="00490D42" w:rsidRPr="005A7B62" w:rsidRDefault="00094318" w:rsidP="007D0937">
            <w:pPr>
              <w:ind w:right="20"/>
              <w:rPr>
                <w:rFonts w:eastAsia="굴림"/>
                <w:b/>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 xml:space="preserve">no spanning-tree restricted-role </w:t>
            </w:r>
          </w:p>
          <w:p w14:paraId="553E7D5C" w14:textId="77777777" w:rsidR="00490D42" w:rsidRPr="005A7B62" w:rsidRDefault="00094318" w:rsidP="007D0937">
            <w:pPr>
              <w:ind w:right="20"/>
              <w:rPr>
                <w:rFonts w:eastAsia="굴림"/>
              </w:rPr>
            </w:pPr>
            <w:r>
              <w:rPr>
                <w:rFonts w:eastAsia="굴림"/>
              </w:rPr>
              <w:t>C9500</w:t>
            </w:r>
            <w:r w:rsidR="00490D42" w:rsidRPr="005A7B62">
              <w:rPr>
                <w:rFonts w:eastAsia="굴림"/>
              </w:rPr>
              <w:t>_112(config-if-Giga6/3)#do show spa</w:t>
            </w:r>
          </w:p>
          <w:p w14:paraId="595C0478" w14:textId="77777777" w:rsidR="00490D42" w:rsidRPr="005A7B62" w:rsidRDefault="00490D42" w:rsidP="007D0937">
            <w:pPr>
              <w:ind w:right="20"/>
              <w:rPr>
                <w:rFonts w:eastAsia="굴림"/>
              </w:rPr>
            </w:pPr>
          </w:p>
          <w:p w14:paraId="3A244576" w14:textId="77777777" w:rsidR="00490D42" w:rsidRPr="005A7B62" w:rsidRDefault="00490D42" w:rsidP="007D0937">
            <w:pPr>
              <w:ind w:right="20"/>
              <w:rPr>
                <w:rFonts w:eastAsia="굴림"/>
              </w:rPr>
            </w:pPr>
            <w:r w:rsidRPr="005A7B62">
              <w:rPr>
                <w:rFonts w:eastAsia="굴림"/>
              </w:rPr>
              <w:t>Root ID    Priority    32768</w:t>
            </w:r>
          </w:p>
          <w:p w14:paraId="1C899FDA" w14:textId="77777777" w:rsidR="00490D42" w:rsidRPr="005A7B62" w:rsidRDefault="00490D42" w:rsidP="007D0937">
            <w:pPr>
              <w:ind w:right="20"/>
              <w:rPr>
                <w:rFonts w:eastAsia="굴림"/>
              </w:rPr>
            </w:pPr>
            <w:r w:rsidRPr="005A7B62">
              <w:rPr>
                <w:rFonts w:eastAsia="굴림"/>
              </w:rPr>
              <w:t xml:space="preserve">             Address     0007709e12fd</w:t>
            </w:r>
          </w:p>
          <w:p w14:paraId="66C63BD2" w14:textId="77777777" w:rsidR="00490D42" w:rsidRPr="005A7B62" w:rsidRDefault="00490D42" w:rsidP="007D0937">
            <w:pPr>
              <w:ind w:right="20"/>
              <w:rPr>
                <w:rFonts w:eastAsia="굴림"/>
              </w:rPr>
            </w:pPr>
            <w:r w:rsidRPr="005A7B62">
              <w:rPr>
                <w:rFonts w:eastAsia="굴림"/>
              </w:rPr>
              <w:t xml:space="preserve">             Cost        20000</w:t>
            </w:r>
          </w:p>
          <w:p w14:paraId="5DF1C805" w14:textId="77777777" w:rsidR="00490D42" w:rsidRPr="005A7B62" w:rsidRDefault="00490D42" w:rsidP="007D0937">
            <w:pPr>
              <w:ind w:right="20"/>
              <w:rPr>
                <w:rFonts w:eastAsia="굴림"/>
              </w:rPr>
            </w:pPr>
            <w:r w:rsidRPr="005A7B62">
              <w:rPr>
                <w:rFonts w:eastAsia="굴림"/>
              </w:rPr>
              <w:t xml:space="preserve">             Port        138 (Giga6/3)</w:t>
            </w:r>
          </w:p>
          <w:p w14:paraId="1F9354C4"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72279AB9" w14:textId="77777777" w:rsidR="00490D42" w:rsidRPr="005A7B62" w:rsidRDefault="00490D42" w:rsidP="007D0937">
            <w:pPr>
              <w:ind w:right="20"/>
              <w:rPr>
                <w:rFonts w:eastAsia="굴림"/>
              </w:rPr>
            </w:pPr>
          </w:p>
          <w:p w14:paraId="74679BE5" w14:textId="77777777" w:rsidR="00490D42" w:rsidRPr="005A7B62" w:rsidRDefault="00490D42" w:rsidP="007D0937">
            <w:pPr>
              <w:ind w:right="20"/>
              <w:rPr>
                <w:rFonts w:eastAsia="굴림"/>
              </w:rPr>
            </w:pPr>
            <w:r w:rsidRPr="005A7B62">
              <w:rPr>
                <w:rFonts w:eastAsia="굴림"/>
              </w:rPr>
              <w:t xml:space="preserve">  Bridge ID  Priority    32768</w:t>
            </w:r>
          </w:p>
          <w:p w14:paraId="45D4A796" w14:textId="77777777" w:rsidR="00490D42" w:rsidRPr="005A7B62" w:rsidRDefault="00490D42" w:rsidP="007D0937">
            <w:pPr>
              <w:ind w:right="20"/>
              <w:rPr>
                <w:rFonts w:eastAsia="굴림"/>
              </w:rPr>
            </w:pPr>
            <w:r w:rsidRPr="005A7B62">
              <w:rPr>
                <w:rFonts w:eastAsia="굴림"/>
              </w:rPr>
              <w:t xml:space="preserve">             Address     000770dead99</w:t>
            </w:r>
          </w:p>
          <w:p w14:paraId="0A2E0807" w14:textId="77777777" w:rsidR="00490D42" w:rsidRPr="005A7B62" w:rsidRDefault="00490D42" w:rsidP="007D0937">
            <w:pPr>
              <w:ind w:right="20"/>
              <w:rPr>
                <w:rFonts w:eastAsia="굴림"/>
              </w:rPr>
            </w:pPr>
            <w:r w:rsidRPr="005A7B62">
              <w:rPr>
                <w:rFonts w:eastAsia="굴림"/>
              </w:rPr>
              <w:t xml:space="preserve">             Hello Time  2  sec  Max Age 20 sec  Foward Delay  15 sec</w:t>
            </w:r>
          </w:p>
          <w:p w14:paraId="22F6A28D" w14:textId="77777777" w:rsidR="00490D42" w:rsidRPr="005A7B62" w:rsidRDefault="00490D42" w:rsidP="007D0937">
            <w:pPr>
              <w:ind w:right="20"/>
              <w:rPr>
                <w:rFonts w:eastAsia="굴림"/>
              </w:rPr>
            </w:pPr>
            <w:r w:rsidRPr="005A7B62">
              <w:rPr>
                <w:rFonts w:eastAsia="굴림"/>
              </w:rPr>
              <w:t xml:space="preserve">             Aging Time  300</w:t>
            </w:r>
          </w:p>
          <w:p w14:paraId="6AC6C2ED" w14:textId="77777777" w:rsidR="00490D42" w:rsidRPr="005A7B62" w:rsidRDefault="00490D42" w:rsidP="007D0937">
            <w:pPr>
              <w:ind w:right="20"/>
              <w:rPr>
                <w:rFonts w:eastAsia="굴림"/>
              </w:rPr>
            </w:pPr>
          </w:p>
          <w:p w14:paraId="6630F7C7" w14:textId="77777777" w:rsidR="00490D42" w:rsidRPr="005A7B62" w:rsidRDefault="00490D42" w:rsidP="007D0937">
            <w:pPr>
              <w:ind w:right="20"/>
              <w:rPr>
                <w:rFonts w:eastAsia="굴림"/>
              </w:rPr>
            </w:pPr>
            <w:r w:rsidRPr="005A7B62">
              <w:rPr>
                <w:rFonts w:eastAsia="굴림"/>
              </w:rPr>
              <w:t>Interface             Role  Sts  Cost            Prio.Nbr    Type</w:t>
            </w:r>
          </w:p>
          <w:p w14:paraId="7F9E8CE4" w14:textId="77777777" w:rsidR="00490D42" w:rsidRPr="005A7B62" w:rsidRDefault="00490D42" w:rsidP="007D0937">
            <w:pPr>
              <w:ind w:right="20"/>
              <w:rPr>
                <w:rFonts w:eastAsia="굴림"/>
              </w:rPr>
            </w:pPr>
            <w:r w:rsidRPr="005A7B62">
              <w:rPr>
                <w:rFonts w:eastAsia="굴림"/>
              </w:rPr>
              <w:t>------------- ---- --- --------- -------- ----------------</w:t>
            </w:r>
          </w:p>
          <w:p w14:paraId="009013D9" w14:textId="77777777" w:rsidR="00490D42" w:rsidRPr="005A7B62" w:rsidRDefault="00490D42" w:rsidP="007D0937">
            <w:pPr>
              <w:ind w:right="20"/>
              <w:rPr>
                <w:rFonts w:eastAsia="굴림"/>
                <w:b/>
              </w:rPr>
            </w:pPr>
            <w:r w:rsidRPr="005A7B62">
              <w:rPr>
                <w:rFonts w:eastAsia="굴림"/>
                <w:b/>
              </w:rPr>
              <w:t xml:space="preserve">Giga6/3              Root  FWD 4                 128.138    P2p    </w:t>
            </w:r>
          </w:p>
          <w:p w14:paraId="3256199D" w14:textId="77777777" w:rsidR="00490D42" w:rsidRPr="005A7B62" w:rsidRDefault="00490D42" w:rsidP="007D0937">
            <w:pPr>
              <w:ind w:right="20"/>
              <w:rPr>
                <w:rFonts w:eastAsia="굴림"/>
              </w:rPr>
            </w:pPr>
            <w:r w:rsidRPr="005A7B62">
              <w:rPr>
                <w:rFonts w:eastAsia="굴림"/>
              </w:rPr>
              <w:t xml:space="preserve">Giga6/4              Altn   BLK  4                 128.139   P2p    </w:t>
            </w:r>
          </w:p>
          <w:p w14:paraId="2C217534" w14:textId="77777777" w:rsidR="00490D42" w:rsidRPr="005A7B62" w:rsidRDefault="00490D42" w:rsidP="007D0937">
            <w:pPr>
              <w:ind w:right="20"/>
              <w:rPr>
                <w:rFonts w:eastAsia="굴림"/>
              </w:rPr>
            </w:pPr>
          </w:p>
        </w:tc>
      </w:tr>
    </w:tbl>
    <w:p w14:paraId="237FFCE2" w14:textId="77777777" w:rsidR="00490D42" w:rsidRDefault="00490D42" w:rsidP="007D0937">
      <w:pPr>
        <w:pStyle w:val="3"/>
        <w:ind w:left="0" w:right="20"/>
      </w:pPr>
      <w:bookmarkStart w:id="2957" w:name="_Toc444695172"/>
      <w:r>
        <w:rPr>
          <w:rFonts w:hint="eastAsia"/>
        </w:rPr>
        <w:lastRenderedPageBreak/>
        <w:t xml:space="preserve">Configuring restricted-tcn for </w:t>
      </w:r>
      <w:r w:rsidRPr="00CD018B">
        <w:rPr>
          <w:rFonts w:hint="eastAsia"/>
        </w:rPr>
        <w:t>port</w:t>
      </w:r>
      <w:bookmarkEnd w:id="2957"/>
    </w:p>
    <w:p w14:paraId="0015355F" w14:textId="77777777" w:rsidR="00490D42" w:rsidRPr="007B4EBC" w:rsidRDefault="007B4EBC" w:rsidP="007D0937">
      <w:pPr>
        <w:ind w:right="20" w:firstLine="799"/>
      </w:pPr>
      <w:r>
        <w:t xml:space="preserve">You can configure the specified port not to receive tcn BPDU. </w:t>
      </w:r>
    </w:p>
    <w:p w14:paraId="48AD2F60" w14:textId="77777777"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7"/>
        <w:gridCol w:w="2653"/>
        <w:gridCol w:w="4660"/>
      </w:tblGrid>
      <w:tr w:rsidR="004F573F" w:rsidRPr="00C235A5"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2F5F3A" w:rsidRDefault="004F573F" w:rsidP="007D0937">
            <w:pPr>
              <w:pStyle w:val="ac"/>
            </w:pPr>
          </w:p>
        </w:tc>
        <w:tc>
          <w:tcPr>
            <w:tcW w:w="2653" w:type="dxa"/>
          </w:tcPr>
          <w:p w14:paraId="7DD3F58A" w14:textId="4EB9D3A5" w:rsidR="004F573F" w:rsidRPr="002F5F3A" w:rsidRDefault="004F573F" w:rsidP="007D0937">
            <w:pPr>
              <w:wordWrap/>
              <w:ind w:right="20" w:hanging="360"/>
              <w:rPr>
                <w:b/>
                <w:bCs/>
              </w:rPr>
            </w:pPr>
            <w:r w:rsidRPr="002F5F3A">
              <w:rPr>
                <w:b/>
                <w:bCs/>
              </w:rPr>
              <w:t>Co</w:t>
            </w:r>
            <w:r w:rsidR="00D52C4A">
              <w:rPr>
                <w:b/>
                <w:bCs/>
              </w:rPr>
              <w:t xml:space="preserve"> Co</w:t>
            </w:r>
            <w:r w:rsidRPr="002F5F3A">
              <w:rPr>
                <w:b/>
                <w:bCs/>
              </w:rPr>
              <w:t>mmand</w:t>
            </w:r>
          </w:p>
        </w:tc>
        <w:tc>
          <w:tcPr>
            <w:tcW w:w="4660" w:type="dxa"/>
          </w:tcPr>
          <w:p w14:paraId="477FB494" w14:textId="789EA458" w:rsidR="004F573F" w:rsidRPr="002F5F3A" w:rsidRDefault="004F573F" w:rsidP="007D0937">
            <w:pPr>
              <w:wordWrap/>
              <w:ind w:right="20" w:hanging="360"/>
              <w:rPr>
                <w:b/>
                <w:bCs/>
              </w:rPr>
            </w:pPr>
            <w:r w:rsidRPr="002F5F3A">
              <w:rPr>
                <w:b/>
                <w:bCs/>
              </w:rPr>
              <w:t>Pu</w:t>
            </w:r>
            <w:r w:rsidR="00D52C4A">
              <w:rPr>
                <w:b/>
                <w:bCs/>
              </w:rPr>
              <w:t xml:space="preserve"> Pu</w:t>
            </w:r>
            <w:r w:rsidRPr="002F5F3A">
              <w:rPr>
                <w:b/>
                <w:bCs/>
              </w:rPr>
              <w:t>rpose</w:t>
            </w:r>
          </w:p>
        </w:tc>
      </w:tr>
      <w:tr w:rsidR="004F573F" w:rsidRPr="00C235A5" w14:paraId="285F9272" w14:textId="77777777" w:rsidTr="000C60DF">
        <w:tc>
          <w:tcPr>
            <w:tcW w:w="787" w:type="dxa"/>
          </w:tcPr>
          <w:p w14:paraId="63F5899D" w14:textId="77777777" w:rsidR="004F573F" w:rsidRPr="002F5F3A" w:rsidRDefault="004F573F" w:rsidP="007D0937">
            <w:pPr>
              <w:wordWrap/>
              <w:ind w:right="20"/>
              <w:rPr>
                <w:b/>
                <w:bCs/>
              </w:rPr>
            </w:pPr>
            <w:r w:rsidRPr="002F5F3A">
              <w:rPr>
                <w:b/>
                <w:bCs/>
              </w:rPr>
              <w:t>Step1</w:t>
            </w:r>
          </w:p>
        </w:tc>
        <w:tc>
          <w:tcPr>
            <w:tcW w:w="2653" w:type="dxa"/>
          </w:tcPr>
          <w:p w14:paraId="5DAD305D" w14:textId="77777777" w:rsidR="004F573F" w:rsidRPr="002F5F3A" w:rsidRDefault="004F573F" w:rsidP="007D0937">
            <w:pPr>
              <w:wordWrap/>
              <w:ind w:right="20"/>
              <w:jc w:val="left"/>
            </w:pPr>
            <w:r w:rsidRPr="002F5F3A">
              <w:rPr>
                <w:b/>
                <w:bCs/>
              </w:rPr>
              <w:t>configure terminal</w:t>
            </w:r>
          </w:p>
        </w:tc>
        <w:tc>
          <w:tcPr>
            <w:tcW w:w="4660" w:type="dxa"/>
          </w:tcPr>
          <w:p w14:paraId="582541F1" w14:textId="77777777" w:rsidR="004F573F" w:rsidRPr="002F5F3A" w:rsidRDefault="004F573F" w:rsidP="007D0937">
            <w:pPr>
              <w:wordWrap/>
              <w:ind w:right="20"/>
            </w:pPr>
            <w:r w:rsidRPr="002F5F3A">
              <w:t>Enters global configuration mode.</w:t>
            </w:r>
          </w:p>
        </w:tc>
      </w:tr>
      <w:tr w:rsidR="004F573F" w:rsidRPr="00C235A5" w14:paraId="7D3DB09D" w14:textId="77777777" w:rsidTr="000C60DF">
        <w:tc>
          <w:tcPr>
            <w:tcW w:w="787" w:type="dxa"/>
          </w:tcPr>
          <w:p w14:paraId="7581D55C" w14:textId="77777777" w:rsidR="004F573F" w:rsidRPr="007B4EBC" w:rsidRDefault="004F573F" w:rsidP="007D0937">
            <w:pPr>
              <w:wordWrap/>
              <w:ind w:right="20"/>
              <w:rPr>
                <w:b/>
                <w:bCs/>
              </w:rPr>
            </w:pPr>
            <w:r w:rsidRPr="007B4EBC">
              <w:rPr>
                <w:b/>
                <w:bCs/>
              </w:rPr>
              <w:t>Step2</w:t>
            </w:r>
          </w:p>
        </w:tc>
        <w:tc>
          <w:tcPr>
            <w:tcW w:w="2653" w:type="dxa"/>
          </w:tcPr>
          <w:p w14:paraId="10E3223C" w14:textId="77777777" w:rsidR="004F573F" w:rsidRPr="002F5F3A" w:rsidRDefault="004F573F" w:rsidP="007D0937">
            <w:pPr>
              <w:wordWrap/>
              <w:ind w:right="20"/>
              <w:jc w:val="left"/>
              <w:rPr>
                <w:b/>
                <w:bCs/>
              </w:rPr>
            </w:pPr>
            <w:r w:rsidRPr="002F5F3A">
              <w:rPr>
                <w:b/>
                <w:bCs/>
              </w:rPr>
              <w:t xml:space="preserve">Interface </w:t>
            </w:r>
            <w:r w:rsidRPr="002F5F3A">
              <w:rPr>
                <w:i/>
                <w:iCs/>
              </w:rPr>
              <w:t>interface-id</w:t>
            </w:r>
          </w:p>
        </w:tc>
        <w:tc>
          <w:tcPr>
            <w:tcW w:w="4660" w:type="dxa"/>
          </w:tcPr>
          <w:p w14:paraId="74A51C5A" w14:textId="77777777" w:rsidR="004F573F" w:rsidRPr="002F5F3A" w:rsidRDefault="004F573F" w:rsidP="007D0937">
            <w:pPr>
              <w:wordWrap/>
              <w:ind w:right="20"/>
            </w:pPr>
            <w:r w:rsidRPr="002F5F3A">
              <w:t>Enters interface configuration mode.</w:t>
            </w:r>
          </w:p>
        </w:tc>
      </w:tr>
      <w:tr w:rsidR="004F573F" w:rsidRPr="00C235A5" w14:paraId="6DF56DC6" w14:textId="77777777" w:rsidTr="000C60DF">
        <w:tc>
          <w:tcPr>
            <w:tcW w:w="787" w:type="dxa"/>
          </w:tcPr>
          <w:p w14:paraId="42AD640E" w14:textId="77777777" w:rsidR="004F573F" w:rsidRPr="007B4EBC" w:rsidRDefault="004F573F" w:rsidP="007D0937">
            <w:pPr>
              <w:wordWrap/>
              <w:ind w:right="20"/>
              <w:rPr>
                <w:b/>
                <w:bCs/>
              </w:rPr>
            </w:pPr>
            <w:r w:rsidRPr="007B4EBC">
              <w:rPr>
                <w:b/>
                <w:bCs/>
              </w:rPr>
              <w:t>Step3</w:t>
            </w:r>
          </w:p>
        </w:tc>
        <w:tc>
          <w:tcPr>
            <w:tcW w:w="2653" w:type="dxa"/>
          </w:tcPr>
          <w:p w14:paraId="10E45204" w14:textId="77777777" w:rsidR="004F573F" w:rsidRPr="002F5F3A" w:rsidRDefault="004F573F" w:rsidP="007D0937">
            <w:pPr>
              <w:wordWrap/>
              <w:ind w:right="20"/>
              <w:jc w:val="left"/>
              <w:rPr>
                <w:b/>
                <w:bCs/>
              </w:rPr>
            </w:pPr>
            <w:r w:rsidRPr="002F5F3A">
              <w:rPr>
                <w:b/>
                <w:bCs/>
              </w:rPr>
              <w:t>spanning-tree restricted-tcn</w:t>
            </w:r>
          </w:p>
        </w:tc>
        <w:tc>
          <w:tcPr>
            <w:tcW w:w="4660" w:type="dxa"/>
          </w:tcPr>
          <w:p w14:paraId="222B30A2" w14:textId="77777777" w:rsidR="004F573F" w:rsidRPr="002F5F3A" w:rsidRDefault="004F573F" w:rsidP="007D0937">
            <w:pPr>
              <w:wordWrap/>
              <w:autoSpaceDE w:val="0"/>
              <w:autoSpaceDN w:val="0"/>
              <w:adjustRightInd w:val="0"/>
              <w:snapToGrid/>
              <w:spacing w:line="240" w:lineRule="auto"/>
              <w:ind w:right="20"/>
            </w:pPr>
            <w:r w:rsidRPr="002F5F3A">
              <w:t>Sets restricted-tcn on port.</w:t>
            </w:r>
          </w:p>
        </w:tc>
      </w:tr>
      <w:tr w:rsidR="004F573F" w:rsidRPr="00C235A5" w14:paraId="28E17C1F" w14:textId="77777777" w:rsidTr="000C60DF">
        <w:tc>
          <w:tcPr>
            <w:tcW w:w="787" w:type="dxa"/>
          </w:tcPr>
          <w:p w14:paraId="7B81243C" w14:textId="77777777" w:rsidR="004F573F" w:rsidRPr="007B4EBC" w:rsidRDefault="004F573F" w:rsidP="007D0937">
            <w:pPr>
              <w:wordWrap/>
              <w:ind w:right="20"/>
              <w:rPr>
                <w:b/>
                <w:bCs/>
              </w:rPr>
            </w:pPr>
            <w:r w:rsidRPr="007B4EBC">
              <w:rPr>
                <w:b/>
                <w:bCs/>
              </w:rPr>
              <w:t>Step4</w:t>
            </w:r>
          </w:p>
        </w:tc>
        <w:tc>
          <w:tcPr>
            <w:tcW w:w="2653" w:type="dxa"/>
          </w:tcPr>
          <w:p w14:paraId="245813CD" w14:textId="77777777" w:rsidR="004F573F" w:rsidRPr="002F5F3A" w:rsidRDefault="004F573F" w:rsidP="007D0937">
            <w:pPr>
              <w:wordWrap/>
              <w:ind w:right="20"/>
              <w:jc w:val="left"/>
              <w:rPr>
                <w:b/>
                <w:bCs/>
              </w:rPr>
            </w:pPr>
            <w:r w:rsidRPr="002F5F3A">
              <w:rPr>
                <w:b/>
                <w:bCs/>
              </w:rPr>
              <w:t>exit</w:t>
            </w:r>
          </w:p>
        </w:tc>
        <w:tc>
          <w:tcPr>
            <w:tcW w:w="4660" w:type="dxa"/>
          </w:tcPr>
          <w:p w14:paraId="61FC58A4" w14:textId="77777777" w:rsidR="004F573F" w:rsidRPr="002F5F3A" w:rsidRDefault="004F573F" w:rsidP="007D0937">
            <w:pPr>
              <w:wordWrap/>
              <w:ind w:right="20"/>
            </w:pPr>
            <w:r w:rsidRPr="002F5F3A">
              <w:t xml:space="preserve">Back to </w:t>
            </w:r>
            <w:r w:rsidR="00221294">
              <w:t>Privileged</w:t>
            </w:r>
            <w:r w:rsidRPr="002F5F3A">
              <w:t xml:space="preserve"> mode.</w:t>
            </w:r>
          </w:p>
        </w:tc>
      </w:tr>
      <w:tr w:rsidR="004F573F" w:rsidRPr="00C235A5" w14:paraId="736510DB" w14:textId="77777777" w:rsidTr="000C60DF">
        <w:tc>
          <w:tcPr>
            <w:tcW w:w="787" w:type="dxa"/>
          </w:tcPr>
          <w:p w14:paraId="6D63845B" w14:textId="77777777" w:rsidR="004F573F" w:rsidRPr="007B4EBC" w:rsidRDefault="004F573F" w:rsidP="007D0937">
            <w:pPr>
              <w:wordWrap/>
              <w:ind w:right="20"/>
              <w:rPr>
                <w:b/>
                <w:bCs/>
              </w:rPr>
            </w:pPr>
            <w:r w:rsidRPr="007B4EBC">
              <w:rPr>
                <w:b/>
                <w:bCs/>
              </w:rPr>
              <w:t>Step5</w:t>
            </w:r>
          </w:p>
        </w:tc>
        <w:tc>
          <w:tcPr>
            <w:tcW w:w="2653" w:type="dxa"/>
          </w:tcPr>
          <w:p w14:paraId="1DD981C2" w14:textId="77777777" w:rsidR="004F573F" w:rsidRPr="002F5F3A" w:rsidRDefault="004F573F" w:rsidP="007D0937">
            <w:pPr>
              <w:wordWrap/>
              <w:ind w:right="20"/>
              <w:jc w:val="left"/>
              <w:rPr>
                <w:b/>
                <w:bCs/>
              </w:rPr>
            </w:pPr>
            <w:r w:rsidRPr="002F5F3A">
              <w:rPr>
                <w:b/>
                <w:bCs/>
              </w:rPr>
              <w:t>show running-config</w:t>
            </w:r>
          </w:p>
        </w:tc>
        <w:tc>
          <w:tcPr>
            <w:tcW w:w="4660" w:type="dxa"/>
          </w:tcPr>
          <w:p w14:paraId="3C53BC21" w14:textId="77777777" w:rsidR="004F573F" w:rsidRPr="002F5F3A" w:rsidRDefault="004F573F" w:rsidP="007D0937">
            <w:pPr>
              <w:wordWrap/>
              <w:ind w:right="20"/>
            </w:pPr>
            <w:r w:rsidRPr="002F5F3A">
              <w:t>Shows current running configuration.</w:t>
            </w:r>
          </w:p>
        </w:tc>
      </w:tr>
      <w:tr w:rsidR="004F573F" w:rsidRPr="00C235A5" w14:paraId="4CCB3B59" w14:textId="77777777" w:rsidTr="000C60DF">
        <w:tc>
          <w:tcPr>
            <w:tcW w:w="787" w:type="dxa"/>
          </w:tcPr>
          <w:p w14:paraId="07449DB8" w14:textId="77777777" w:rsidR="004F573F" w:rsidRPr="007B4EBC" w:rsidRDefault="004F573F" w:rsidP="007D0937">
            <w:pPr>
              <w:wordWrap/>
              <w:ind w:right="20"/>
              <w:rPr>
                <w:b/>
                <w:bCs/>
              </w:rPr>
            </w:pPr>
            <w:r w:rsidRPr="007B4EBC">
              <w:rPr>
                <w:b/>
                <w:bCs/>
              </w:rPr>
              <w:t>Step6</w:t>
            </w:r>
          </w:p>
        </w:tc>
        <w:tc>
          <w:tcPr>
            <w:tcW w:w="2653" w:type="dxa"/>
          </w:tcPr>
          <w:p w14:paraId="6E634E91" w14:textId="77777777" w:rsidR="004F573F" w:rsidRPr="002F5F3A" w:rsidRDefault="004F573F" w:rsidP="007D0937">
            <w:pPr>
              <w:wordWrap/>
              <w:ind w:right="20"/>
              <w:jc w:val="left"/>
              <w:rPr>
                <w:b/>
                <w:bCs/>
              </w:rPr>
            </w:pPr>
            <w:r w:rsidRPr="002F5F3A">
              <w:rPr>
                <w:b/>
                <w:bCs/>
              </w:rPr>
              <w:t>copy running-config startup-config</w:t>
            </w:r>
          </w:p>
        </w:tc>
        <w:tc>
          <w:tcPr>
            <w:tcW w:w="4660" w:type="dxa"/>
          </w:tcPr>
          <w:p w14:paraId="72CA0FC0" w14:textId="77777777" w:rsidR="004F573F" w:rsidRPr="002F5F3A" w:rsidRDefault="004F573F" w:rsidP="007D0937">
            <w:pPr>
              <w:wordWrap/>
              <w:ind w:right="20"/>
              <w:jc w:val="left"/>
            </w:pPr>
            <w:r w:rsidRPr="002F5F3A">
              <w:t>Saves current running configuration to startup-configuration.</w:t>
            </w:r>
          </w:p>
        </w:tc>
      </w:tr>
    </w:tbl>
    <w:p w14:paraId="2BB0B640" w14:textId="77777777" w:rsidR="00490D42" w:rsidRDefault="00490D42" w:rsidP="007D0937">
      <w:pPr>
        <w:ind w:right="20"/>
      </w:pPr>
    </w:p>
    <w:bookmarkEnd w:id="2923"/>
    <w:bookmarkEnd w:id="2924"/>
    <w:p w14:paraId="354C84D3" w14:textId="77777777" w:rsidR="00490D42" w:rsidRPr="00C235A5" w:rsidRDefault="00CD018B" w:rsidP="007D0937">
      <w:pPr>
        <w:pStyle w:val="ac"/>
      </w:pPr>
      <w:r>
        <w:rPr>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9B6D22" w:rsidRDefault="000B7D52" w:rsidP="007D0937">
      <w:pPr>
        <w:pStyle w:val="afffff3"/>
        <w:ind w:left="0" w:right="20"/>
      </w:pPr>
      <w:bookmarkStart w:id="2958" w:name="_Toc277779582"/>
      <w:bookmarkStart w:id="2959" w:name="_Toc391575488"/>
      <w:r>
        <w:t>Figure</w:t>
      </w:r>
      <w:r w:rsidR="00490D42" w:rsidRPr="009B6D22">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proofErr w:type="gramStart"/>
      <w:r w:rsidR="00D52C4A">
        <w:rPr>
          <w:noProof/>
        </w:rPr>
        <w:t>33</w:t>
      </w:r>
      <w:r w:rsidR="00D52C4A">
        <w:fldChar w:fldCharType="end"/>
      </w:r>
      <w:r w:rsidR="00D52C4A">
        <w:rPr>
          <w:rFonts w:hint="eastAsia"/>
        </w:rPr>
        <w:t xml:space="preserve"> </w:t>
      </w:r>
      <w:r w:rsidR="00490D42" w:rsidRPr="009B6D22">
        <w:rPr>
          <w:rFonts w:hint="eastAsia"/>
        </w:rPr>
        <w:t>restricted-tcn</w:t>
      </w:r>
      <w:bookmarkEnd w:id="2958"/>
      <w:bookmarkEnd w:id="2959"/>
      <w:proofErr w:type="gramEnd"/>
    </w:p>
    <w:p w14:paraId="660F35E9" w14:textId="77777777" w:rsidR="00490D42" w:rsidRPr="00C235A5" w:rsidRDefault="00490D42" w:rsidP="0021019A">
      <w:pPr>
        <w:pStyle w:val="2"/>
        <w:ind w:right="20"/>
      </w:pPr>
      <w:bookmarkStart w:id="2960" w:name="_Toc363228615"/>
      <w:bookmarkStart w:id="2961" w:name="_Toc277779583"/>
      <w:bookmarkStart w:id="2962" w:name="_Toc444695173"/>
      <w:r w:rsidRPr="00C235A5">
        <w:lastRenderedPageBreak/>
        <w:t xml:space="preserve">Configuring </w:t>
      </w:r>
      <w:r w:rsidRPr="00C235A5">
        <w:rPr>
          <w:rFonts w:hint="eastAsia"/>
        </w:rPr>
        <w:t>MSTP</w:t>
      </w:r>
      <w:r w:rsidRPr="00C235A5">
        <w:t xml:space="preserve"> </w:t>
      </w:r>
      <w:r w:rsidRPr="00CD018B">
        <w:t>Features</w:t>
      </w:r>
      <w:bookmarkEnd w:id="2960"/>
      <w:bookmarkEnd w:id="2961"/>
      <w:bookmarkEnd w:id="2962"/>
    </w:p>
    <w:p w14:paraId="70941345" w14:textId="77777777" w:rsidR="00490D42" w:rsidRPr="002F5F3A" w:rsidRDefault="00490D42" w:rsidP="0021019A">
      <w:pPr>
        <w:pStyle w:val="a3"/>
        <w:ind w:right="20"/>
      </w:pPr>
      <w:r w:rsidRPr="002F5F3A">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C235A5" w:rsidRDefault="00490D42" w:rsidP="0021019A">
      <w:pPr>
        <w:pStyle w:val="3"/>
        <w:ind w:right="20"/>
      </w:pPr>
      <w:bookmarkStart w:id="2963" w:name="_Toc363228616"/>
      <w:bookmarkStart w:id="2964" w:name="_Toc277779584"/>
      <w:bookmarkStart w:id="2965" w:name="_Toc444695174"/>
      <w:r w:rsidRPr="0049290B">
        <w:t>Instance</w:t>
      </w:r>
      <w:r w:rsidRPr="002F5F3A">
        <w:t xml:space="preserve"> Creation and VLAN</w:t>
      </w:r>
      <w:bookmarkEnd w:id="2963"/>
      <w:r w:rsidRPr="002F5F3A">
        <w:t xml:space="preserve"> Connection</w:t>
      </w:r>
      <w:bookmarkEnd w:id="2964"/>
      <w:bookmarkEnd w:id="2965"/>
    </w:p>
    <w:p w14:paraId="48398344" w14:textId="77777777" w:rsidR="00490D42" w:rsidRPr="002F5F3A" w:rsidRDefault="00490D42" w:rsidP="0021019A">
      <w:pPr>
        <w:pStyle w:val="a3"/>
        <w:ind w:right="20"/>
      </w:pPr>
      <w:r w:rsidRPr="002F5F3A">
        <w:t xml:space="preserve">To create instance and include VLAN in it,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3"/>
        <w:gridCol w:w="2624"/>
        <w:gridCol w:w="4683"/>
      </w:tblGrid>
      <w:tr w:rsidR="000C60DF" w:rsidRPr="00C235A5"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2F5F3A" w:rsidRDefault="000C60DF" w:rsidP="00E20826">
            <w:pPr>
              <w:pStyle w:val="ac"/>
            </w:pPr>
          </w:p>
        </w:tc>
        <w:tc>
          <w:tcPr>
            <w:tcW w:w="2624" w:type="dxa"/>
          </w:tcPr>
          <w:p w14:paraId="450C2C7B" w14:textId="77777777" w:rsidR="000C60DF" w:rsidRPr="002F5F3A" w:rsidRDefault="000C60DF" w:rsidP="0021019A">
            <w:pPr>
              <w:wordWrap/>
              <w:ind w:right="20"/>
              <w:jc w:val="left"/>
              <w:rPr>
                <w:b/>
                <w:bCs/>
              </w:rPr>
            </w:pPr>
            <w:r w:rsidRPr="002F5F3A">
              <w:rPr>
                <w:b/>
                <w:bCs/>
              </w:rPr>
              <w:t>Command</w:t>
            </w:r>
          </w:p>
        </w:tc>
        <w:tc>
          <w:tcPr>
            <w:tcW w:w="4683" w:type="dxa"/>
          </w:tcPr>
          <w:p w14:paraId="7F1339E1" w14:textId="77777777" w:rsidR="000C60DF" w:rsidRPr="002F5F3A" w:rsidRDefault="000C60DF" w:rsidP="0021019A">
            <w:pPr>
              <w:wordWrap/>
              <w:ind w:right="20"/>
              <w:jc w:val="left"/>
              <w:rPr>
                <w:b/>
                <w:bCs/>
              </w:rPr>
            </w:pPr>
            <w:r w:rsidRPr="002F5F3A">
              <w:rPr>
                <w:b/>
                <w:bCs/>
              </w:rPr>
              <w:t>Purpose</w:t>
            </w:r>
          </w:p>
        </w:tc>
      </w:tr>
      <w:tr w:rsidR="000C60DF" w:rsidRPr="00C235A5" w14:paraId="18DFB059" w14:textId="77777777" w:rsidTr="000C60DF">
        <w:tc>
          <w:tcPr>
            <w:tcW w:w="793" w:type="dxa"/>
          </w:tcPr>
          <w:p w14:paraId="68778B9C" w14:textId="77777777" w:rsidR="000C60DF" w:rsidRPr="002F5F3A" w:rsidRDefault="000C60DF" w:rsidP="0021019A">
            <w:pPr>
              <w:wordWrap/>
              <w:ind w:right="20"/>
              <w:jc w:val="left"/>
              <w:rPr>
                <w:b/>
                <w:bCs/>
              </w:rPr>
            </w:pPr>
            <w:r w:rsidRPr="002F5F3A">
              <w:rPr>
                <w:b/>
                <w:bCs/>
              </w:rPr>
              <w:t>Step1</w:t>
            </w:r>
          </w:p>
        </w:tc>
        <w:tc>
          <w:tcPr>
            <w:tcW w:w="2624" w:type="dxa"/>
          </w:tcPr>
          <w:p w14:paraId="4D33C56D" w14:textId="77777777" w:rsidR="000C60DF" w:rsidRPr="002F5F3A" w:rsidRDefault="000C60DF" w:rsidP="0021019A">
            <w:pPr>
              <w:wordWrap/>
              <w:ind w:right="20"/>
              <w:jc w:val="left"/>
              <w:rPr>
                <w:b/>
                <w:bCs/>
              </w:rPr>
            </w:pPr>
            <w:r w:rsidRPr="002F5F3A">
              <w:rPr>
                <w:b/>
                <w:bCs/>
              </w:rPr>
              <w:t>configure terminal</w:t>
            </w:r>
          </w:p>
        </w:tc>
        <w:tc>
          <w:tcPr>
            <w:tcW w:w="4683" w:type="dxa"/>
          </w:tcPr>
          <w:p w14:paraId="5629B3B3" w14:textId="77777777" w:rsidR="000C60DF" w:rsidRPr="002F5F3A" w:rsidRDefault="000C60DF" w:rsidP="0021019A">
            <w:pPr>
              <w:wordWrap/>
              <w:ind w:right="20"/>
              <w:jc w:val="left"/>
            </w:pPr>
            <w:r w:rsidRPr="002F5F3A">
              <w:t>Enters global configuration mode.</w:t>
            </w:r>
          </w:p>
        </w:tc>
      </w:tr>
      <w:tr w:rsidR="000C60DF" w:rsidRPr="00C235A5" w14:paraId="738CEE98" w14:textId="77777777" w:rsidTr="000C60DF">
        <w:tc>
          <w:tcPr>
            <w:tcW w:w="793" w:type="dxa"/>
          </w:tcPr>
          <w:p w14:paraId="587D0366" w14:textId="77777777" w:rsidR="000C60DF" w:rsidRPr="002F5F3A" w:rsidRDefault="000C60DF" w:rsidP="0021019A">
            <w:pPr>
              <w:wordWrap/>
              <w:ind w:right="20"/>
              <w:jc w:val="left"/>
              <w:rPr>
                <w:b/>
                <w:bCs/>
              </w:rPr>
            </w:pPr>
            <w:r w:rsidRPr="002F5F3A">
              <w:rPr>
                <w:b/>
                <w:bCs/>
              </w:rPr>
              <w:t>Stpe2</w:t>
            </w:r>
          </w:p>
        </w:tc>
        <w:tc>
          <w:tcPr>
            <w:tcW w:w="2624" w:type="dxa"/>
          </w:tcPr>
          <w:p w14:paraId="4EF83B51" w14:textId="77777777" w:rsidR="000C60DF" w:rsidRPr="002F5F3A" w:rsidRDefault="000C60DF" w:rsidP="0021019A">
            <w:pPr>
              <w:wordWrap/>
              <w:ind w:right="20"/>
              <w:jc w:val="left"/>
              <w:rPr>
                <w:b/>
                <w:bCs/>
              </w:rPr>
            </w:pPr>
            <w:r w:rsidRPr="002F5F3A">
              <w:rPr>
                <w:b/>
                <w:bCs/>
              </w:rPr>
              <w:t>Spanning-tree mst configuration</w:t>
            </w:r>
          </w:p>
        </w:tc>
        <w:tc>
          <w:tcPr>
            <w:tcW w:w="4683" w:type="dxa"/>
          </w:tcPr>
          <w:p w14:paraId="24087568" w14:textId="77777777" w:rsidR="000C60DF" w:rsidRPr="002F5F3A" w:rsidRDefault="000C60DF" w:rsidP="0021019A">
            <w:pPr>
              <w:wordWrap/>
              <w:ind w:right="20"/>
              <w:jc w:val="left"/>
            </w:pPr>
            <w:r w:rsidRPr="002F5F3A">
              <w:t>Enters mst configuration mode to connect created instance and VLAN.</w:t>
            </w:r>
          </w:p>
        </w:tc>
      </w:tr>
      <w:tr w:rsidR="000C60DF" w:rsidRPr="00C235A5" w14:paraId="31E477F0" w14:textId="77777777" w:rsidTr="000C60DF">
        <w:tc>
          <w:tcPr>
            <w:tcW w:w="793" w:type="dxa"/>
          </w:tcPr>
          <w:p w14:paraId="00AA38EE" w14:textId="77777777" w:rsidR="000C60DF" w:rsidRPr="002F5F3A" w:rsidRDefault="000C60DF" w:rsidP="0021019A">
            <w:pPr>
              <w:wordWrap/>
              <w:ind w:right="20"/>
              <w:jc w:val="left"/>
              <w:rPr>
                <w:b/>
                <w:bCs/>
              </w:rPr>
            </w:pPr>
            <w:r w:rsidRPr="002F5F3A">
              <w:rPr>
                <w:b/>
                <w:bCs/>
              </w:rPr>
              <w:t>Stpe3</w:t>
            </w:r>
          </w:p>
        </w:tc>
        <w:tc>
          <w:tcPr>
            <w:tcW w:w="2624" w:type="dxa"/>
          </w:tcPr>
          <w:p w14:paraId="1D56B1BE" w14:textId="77777777" w:rsidR="000C60DF" w:rsidRPr="002F5F3A" w:rsidRDefault="000C60DF" w:rsidP="0021019A">
            <w:pPr>
              <w:wordWrap/>
              <w:ind w:right="20"/>
              <w:jc w:val="left"/>
              <w:rPr>
                <w:b/>
                <w:bCs/>
              </w:rPr>
            </w:pPr>
            <w:r w:rsidRPr="002F5F3A">
              <w:rPr>
                <w:b/>
                <w:bCs/>
              </w:rPr>
              <w:t xml:space="preserve">instance </w:t>
            </w:r>
            <w:r w:rsidRPr="002F5F3A">
              <w:rPr>
                <w:i/>
                <w:iCs/>
                <w:kern w:val="0"/>
              </w:rPr>
              <w:t>instance-id</w:t>
            </w:r>
            <w:r w:rsidRPr="002F5F3A">
              <w:rPr>
                <w:b/>
                <w:bCs/>
              </w:rPr>
              <w:t xml:space="preserve"> VLAN </w:t>
            </w:r>
            <w:r w:rsidRPr="002F5F3A">
              <w:rPr>
                <w:i/>
                <w:iCs/>
                <w:kern w:val="0"/>
              </w:rPr>
              <w:t>VLAN-id</w:t>
            </w:r>
          </w:p>
        </w:tc>
        <w:tc>
          <w:tcPr>
            <w:tcW w:w="4683" w:type="dxa"/>
          </w:tcPr>
          <w:p w14:paraId="21ED911B" w14:textId="77777777" w:rsidR="000C60DF" w:rsidRPr="002F5F3A" w:rsidRDefault="000C60DF" w:rsidP="0021019A">
            <w:pPr>
              <w:wordWrap/>
              <w:ind w:right="20"/>
              <w:jc w:val="left"/>
            </w:pPr>
            <w:r w:rsidRPr="002F5F3A">
              <w:t>Creates Instance ID and includes VLAN in it.</w:t>
            </w:r>
          </w:p>
        </w:tc>
      </w:tr>
      <w:tr w:rsidR="000C60DF" w:rsidRPr="00C235A5" w14:paraId="4FB4E723" w14:textId="77777777" w:rsidTr="000C60DF">
        <w:trPr>
          <w:trHeight w:val="150"/>
        </w:trPr>
        <w:tc>
          <w:tcPr>
            <w:tcW w:w="793" w:type="dxa"/>
          </w:tcPr>
          <w:p w14:paraId="24D9FA15" w14:textId="77777777" w:rsidR="000C60DF" w:rsidRPr="002F5F3A" w:rsidRDefault="000C60DF" w:rsidP="0021019A">
            <w:pPr>
              <w:wordWrap/>
              <w:ind w:right="20"/>
              <w:jc w:val="left"/>
              <w:rPr>
                <w:b/>
                <w:bCs/>
              </w:rPr>
            </w:pPr>
            <w:r w:rsidRPr="002F5F3A">
              <w:rPr>
                <w:b/>
                <w:bCs/>
              </w:rPr>
              <w:t>Step4</w:t>
            </w:r>
          </w:p>
        </w:tc>
        <w:tc>
          <w:tcPr>
            <w:tcW w:w="2624" w:type="dxa"/>
          </w:tcPr>
          <w:p w14:paraId="595BC930" w14:textId="77777777" w:rsidR="000C60DF" w:rsidRPr="002F5F3A" w:rsidRDefault="000C60DF" w:rsidP="0021019A">
            <w:pPr>
              <w:wordWrap/>
              <w:ind w:right="20"/>
              <w:jc w:val="left"/>
              <w:rPr>
                <w:b/>
                <w:bCs/>
              </w:rPr>
            </w:pPr>
            <w:r w:rsidRPr="002F5F3A">
              <w:rPr>
                <w:b/>
                <w:bCs/>
              </w:rPr>
              <w:t>exit</w:t>
            </w:r>
          </w:p>
        </w:tc>
        <w:tc>
          <w:tcPr>
            <w:tcW w:w="4683" w:type="dxa"/>
          </w:tcPr>
          <w:p w14:paraId="3142188F" w14:textId="77777777" w:rsidR="000C60DF" w:rsidRPr="002F5F3A" w:rsidRDefault="000C60DF" w:rsidP="0021019A">
            <w:pPr>
              <w:wordWrap/>
              <w:ind w:right="20"/>
              <w:jc w:val="left"/>
            </w:pPr>
            <w:r w:rsidRPr="002F5F3A">
              <w:t>Enters global configuration mode.</w:t>
            </w:r>
          </w:p>
        </w:tc>
      </w:tr>
      <w:tr w:rsidR="000C60DF" w:rsidRPr="00C235A5" w14:paraId="4F8EA036" w14:textId="77777777" w:rsidTr="000C60DF">
        <w:trPr>
          <w:trHeight w:val="293"/>
        </w:trPr>
        <w:tc>
          <w:tcPr>
            <w:tcW w:w="793" w:type="dxa"/>
          </w:tcPr>
          <w:p w14:paraId="6A14049A" w14:textId="77777777" w:rsidR="000C60DF" w:rsidRPr="002F5F3A" w:rsidRDefault="000C60DF" w:rsidP="0021019A">
            <w:pPr>
              <w:wordWrap/>
              <w:ind w:right="20"/>
              <w:jc w:val="left"/>
              <w:rPr>
                <w:b/>
                <w:bCs/>
              </w:rPr>
            </w:pPr>
            <w:r w:rsidRPr="002F5F3A">
              <w:rPr>
                <w:b/>
                <w:bCs/>
              </w:rPr>
              <w:t>Step5</w:t>
            </w:r>
          </w:p>
        </w:tc>
        <w:tc>
          <w:tcPr>
            <w:tcW w:w="2624" w:type="dxa"/>
          </w:tcPr>
          <w:p w14:paraId="1D016E73"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683" w:type="dxa"/>
          </w:tcPr>
          <w:p w14:paraId="5AF6F7D5" w14:textId="77777777" w:rsidR="000C60DF" w:rsidRPr="002F5F3A" w:rsidRDefault="000C60DF" w:rsidP="0021019A">
            <w:pPr>
              <w:wordWrap/>
              <w:ind w:right="20"/>
              <w:jc w:val="left"/>
            </w:pPr>
            <w:r w:rsidRPr="002F5F3A">
              <w:t>Enters interface configuration mode.</w:t>
            </w:r>
          </w:p>
        </w:tc>
      </w:tr>
      <w:tr w:rsidR="000C60DF" w:rsidRPr="00C235A5" w14:paraId="5A88BEFA" w14:textId="77777777" w:rsidTr="000C60DF">
        <w:trPr>
          <w:trHeight w:val="292"/>
        </w:trPr>
        <w:tc>
          <w:tcPr>
            <w:tcW w:w="793" w:type="dxa"/>
          </w:tcPr>
          <w:p w14:paraId="2DA51ECB" w14:textId="77777777" w:rsidR="000C60DF" w:rsidRPr="002F5F3A" w:rsidRDefault="000C60DF" w:rsidP="0021019A">
            <w:pPr>
              <w:wordWrap/>
              <w:ind w:right="20"/>
              <w:jc w:val="left"/>
              <w:rPr>
                <w:b/>
                <w:bCs/>
              </w:rPr>
            </w:pPr>
            <w:r w:rsidRPr="002F5F3A">
              <w:rPr>
                <w:b/>
                <w:bCs/>
              </w:rPr>
              <w:t>Step6</w:t>
            </w:r>
          </w:p>
        </w:tc>
        <w:tc>
          <w:tcPr>
            <w:tcW w:w="2624" w:type="dxa"/>
          </w:tcPr>
          <w:p w14:paraId="329B3028"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instance-id</w:t>
            </w:r>
          </w:p>
        </w:tc>
        <w:tc>
          <w:tcPr>
            <w:tcW w:w="4683" w:type="dxa"/>
          </w:tcPr>
          <w:p w14:paraId="06934347" w14:textId="77777777" w:rsidR="000C60DF" w:rsidRPr="002F5F3A" w:rsidRDefault="000C60DF" w:rsidP="0021019A">
            <w:pPr>
              <w:wordWrap/>
              <w:ind w:right="20"/>
              <w:jc w:val="left"/>
            </w:pPr>
            <w:r w:rsidRPr="002F5F3A">
              <w:t>Set relevant port on Instance.</w:t>
            </w:r>
          </w:p>
        </w:tc>
      </w:tr>
      <w:tr w:rsidR="000C60DF" w:rsidRPr="00C235A5" w14:paraId="3143F351" w14:textId="77777777" w:rsidTr="000C60DF">
        <w:trPr>
          <w:trHeight w:val="150"/>
        </w:trPr>
        <w:tc>
          <w:tcPr>
            <w:tcW w:w="793" w:type="dxa"/>
          </w:tcPr>
          <w:p w14:paraId="4B1361E6" w14:textId="77777777" w:rsidR="000C60DF" w:rsidRPr="002F5F3A" w:rsidRDefault="000C60DF" w:rsidP="0021019A">
            <w:pPr>
              <w:wordWrap/>
              <w:ind w:right="20"/>
              <w:jc w:val="left"/>
              <w:rPr>
                <w:b/>
                <w:bCs/>
              </w:rPr>
            </w:pPr>
            <w:r w:rsidRPr="002F5F3A">
              <w:rPr>
                <w:b/>
                <w:bCs/>
              </w:rPr>
              <w:t>Step7</w:t>
            </w:r>
          </w:p>
        </w:tc>
        <w:tc>
          <w:tcPr>
            <w:tcW w:w="2624" w:type="dxa"/>
          </w:tcPr>
          <w:p w14:paraId="419F8FAB" w14:textId="77777777" w:rsidR="000C60DF" w:rsidRPr="002F5F3A" w:rsidRDefault="000C60DF" w:rsidP="0021019A">
            <w:pPr>
              <w:wordWrap/>
              <w:ind w:right="20"/>
              <w:jc w:val="left"/>
              <w:rPr>
                <w:b/>
                <w:bCs/>
              </w:rPr>
            </w:pPr>
            <w:r w:rsidRPr="002F5F3A">
              <w:rPr>
                <w:b/>
                <w:bCs/>
              </w:rPr>
              <w:t>exit</w:t>
            </w:r>
          </w:p>
        </w:tc>
        <w:tc>
          <w:tcPr>
            <w:tcW w:w="4683" w:type="dxa"/>
          </w:tcPr>
          <w:p w14:paraId="2157682B"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5AF3C2BC" w14:textId="77777777" w:rsidTr="000C60DF">
        <w:trPr>
          <w:trHeight w:val="150"/>
        </w:trPr>
        <w:tc>
          <w:tcPr>
            <w:tcW w:w="793" w:type="dxa"/>
          </w:tcPr>
          <w:p w14:paraId="16DA3F06" w14:textId="77777777" w:rsidR="000C60DF" w:rsidRPr="002F5F3A" w:rsidRDefault="000C60DF" w:rsidP="0021019A">
            <w:pPr>
              <w:wordWrap/>
              <w:ind w:right="20"/>
              <w:jc w:val="left"/>
              <w:rPr>
                <w:b/>
                <w:bCs/>
              </w:rPr>
            </w:pPr>
            <w:r w:rsidRPr="002F5F3A">
              <w:rPr>
                <w:b/>
                <w:bCs/>
              </w:rPr>
              <w:t>Step8</w:t>
            </w:r>
          </w:p>
        </w:tc>
        <w:tc>
          <w:tcPr>
            <w:tcW w:w="2624" w:type="dxa"/>
          </w:tcPr>
          <w:p w14:paraId="4DB07F6D" w14:textId="77777777" w:rsidR="000C60DF" w:rsidRPr="002F5F3A" w:rsidRDefault="000C60DF" w:rsidP="0021019A">
            <w:pPr>
              <w:wordWrap/>
              <w:ind w:right="20"/>
              <w:jc w:val="left"/>
              <w:rPr>
                <w:b/>
                <w:bCs/>
              </w:rPr>
            </w:pPr>
            <w:r w:rsidRPr="002F5F3A">
              <w:rPr>
                <w:b/>
                <w:bCs/>
              </w:rPr>
              <w:t>show running-config</w:t>
            </w:r>
          </w:p>
        </w:tc>
        <w:tc>
          <w:tcPr>
            <w:tcW w:w="4683" w:type="dxa"/>
          </w:tcPr>
          <w:p w14:paraId="071565EC" w14:textId="77777777" w:rsidR="000C60DF" w:rsidRPr="002F5F3A" w:rsidRDefault="000C60DF" w:rsidP="0021019A">
            <w:pPr>
              <w:wordWrap/>
              <w:ind w:right="20"/>
              <w:jc w:val="left"/>
            </w:pPr>
            <w:r w:rsidRPr="002F5F3A">
              <w:t>Shows current running configuration.</w:t>
            </w:r>
          </w:p>
        </w:tc>
      </w:tr>
      <w:tr w:rsidR="000C60DF" w:rsidRPr="00C235A5" w14:paraId="149F7A5F" w14:textId="77777777" w:rsidTr="000C60DF">
        <w:tc>
          <w:tcPr>
            <w:tcW w:w="793" w:type="dxa"/>
          </w:tcPr>
          <w:p w14:paraId="54828262" w14:textId="77777777" w:rsidR="000C60DF" w:rsidRPr="002F5F3A" w:rsidRDefault="000C60DF" w:rsidP="0021019A">
            <w:pPr>
              <w:wordWrap/>
              <w:ind w:right="20"/>
              <w:jc w:val="left"/>
              <w:rPr>
                <w:b/>
                <w:bCs/>
              </w:rPr>
            </w:pPr>
            <w:r w:rsidRPr="002F5F3A">
              <w:rPr>
                <w:b/>
                <w:bCs/>
              </w:rPr>
              <w:t>Step9</w:t>
            </w:r>
          </w:p>
        </w:tc>
        <w:tc>
          <w:tcPr>
            <w:tcW w:w="2624" w:type="dxa"/>
          </w:tcPr>
          <w:p w14:paraId="2DD0CC82" w14:textId="77777777" w:rsidR="000C60DF" w:rsidRPr="002F5F3A" w:rsidRDefault="000C60DF" w:rsidP="0021019A">
            <w:pPr>
              <w:wordWrap/>
              <w:ind w:right="20"/>
              <w:jc w:val="left"/>
              <w:rPr>
                <w:b/>
                <w:bCs/>
              </w:rPr>
            </w:pPr>
            <w:r w:rsidRPr="002F5F3A">
              <w:rPr>
                <w:b/>
                <w:bCs/>
              </w:rPr>
              <w:t>copy running-config startup-config</w:t>
            </w:r>
          </w:p>
        </w:tc>
        <w:tc>
          <w:tcPr>
            <w:tcW w:w="4683" w:type="dxa"/>
          </w:tcPr>
          <w:p w14:paraId="3E426813" w14:textId="77777777" w:rsidR="000C60DF" w:rsidRPr="002F5F3A" w:rsidRDefault="000C60DF" w:rsidP="0021019A">
            <w:pPr>
              <w:wordWrap/>
              <w:ind w:right="20"/>
              <w:jc w:val="left"/>
            </w:pPr>
            <w:r w:rsidRPr="002F5F3A">
              <w:t>Saves current running configuration to startup-configuration.</w:t>
            </w:r>
          </w:p>
        </w:tc>
      </w:tr>
    </w:tbl>
    <w:p w14:paraId="45263D58" w14:textId="77777777" w:rsidR="00490D42" w:rsidRPr="002F5F3A" w:rsidRDefault="00490D42" w:rsidP="0021019A">
      <w:pPr>
        <w:pStyle w:val="a3"/>
        <w:ind w:right="20"/>
      </w:pPr>
      <w:r w:rsidRPr="002F5F3A">
        <w:t xml:space="preserve">To delete instance, do </w:t>
      </w:r>
      <w:r w:rsidRPr="002F5F3A">
        <w:rPr>
          <w:b/>
          <w:bCs/>
        </w:rPr>
        <w:t>no instance</w:t>
      </w:r>
      <w:r w:rsidRPr="002F5F3A">
        <w:t xml:space="preserve"> </w:t>
      </w:r>
      <w:r w:rsidRPr="002F5F3A">
        <w:rPr>
          <w:i/>
          <w:iCs/>
        </w:rPr>
        <w:t>instance-id</w:t>
      </w:r>
      <w:r w:rsidRPr="002F5F3A">
        <w:t xml:space="preserve"> command.</w:t>
      </w:r>
    </w:p>
    <w:tbl>
      <w:tblPr>
        <w:tblStyle w:val="48"/>
        <w:tblW w:w="0" w:type="auto"/>
        <w:tblLook w:val="04A0" w:firstRow="1" w:lastRow="0" w:firstColumn="1" w:lastColumn="0" w:noHBand="0" w:noVBand="1"/>
      </w:tblPr>
      <w:tblGrid>
        <w:gridCol w:w="8261"/>
      </w:tblGrid>
      <w:tr w:rsidR="000C60DF" w:rsidRPr="005A7B62" w14:paraId="6555B88C" w14:textId="77777777" w:rsidTr="000C60DF">
        <w:tc>
          <w:tcPr>
            <w:tcW w:w="10118" w:type="dxa"/>
          </w:tcPr>
          <w:p w14:paraId="670C2099"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b/>
                <w:kern w:val="0"/>
              </w:rPr>
              <w:t>show spanning-tree mst configuration</w:t>
            </w:r>
            <w:r w:rsidRPr="005A7B62">
              <w:rPr>
                <w:rFonts w:eastAsia="굴림"/>
                <w:kern w:val="0"/>
              </w:rPr>
              <w:t xml:space="preserve"> </w:t>
            </w:r>
          </w:p>
          <w:p w14:paraId="574B804C" w14:textId="77777777" w:rsidR="000C60DF" w:rsidRPr="005A7B62" w:rsidRDefault="000C60DF" w:rsidP="0021019A">
            <w:pPr>
              <w:wordWrap/>
              <w:adjustRightInd w:val="0"/>
              <w:ind w:right="20"/>
              <w:rPr>
                <w:rFonts w:eastAsia="굴림"/>
                <w:kern w:val="0"/>
              </w:rPr>
            </w:pPr>
          </w:p>
          <w:p w14:paraId="0685C0F9"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448D05F"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086EA408" w14:textId="77777777" w:rsidR="000C60DF" w:rsidRPr="005A7B62" w:rsidRDefault="000C60DF" w:rsidP="0021019A">
            <w:pPr>
              <w:wordWrap/>
              <w:adjustRightInd w:val="0"/>
              <w:ind w:right="20"/>
              <w:rPr>
                <w:rFonts w:eastAsia="굴림"/>
                <w:kern w:val="0"/>
              </w:rPr>
            </w:pPr>
          </w:p>
          <w:p w14:paraId="17978061"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2A24C8EE" w14:textId="77777777" w:rsidR="000C60DF" w:rsidRPr="005A7B62" w:rsidRDefault="000C60DF" w:rsidP="0021019A">
            <w:pPr>
              <w:wordWrap/>
              <w:adjustRightInd w:val="0"/>
              <w:ind w:right="20"/>
              <w:rPr>
                <w:rFonts w:eastAsia="굴림"/>
                <w:kern w:val="0"/>
              </w:rPr>
            </w:pPr>
            <w:r w:rsidRPr="005A7B62">
              <w:rPr>
                <w:rFonts w:eastAsia="굴림"/>
                <w:kern w:val="0"/>
              </w:rPr>
              <w:t>%   0:              2-3, 100</w:t>
            </w:r>
          </w:p>
          <w:p w14:paraId="603D1512"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Switch#configure terminal </w:t>
            </w:r>
          </w:p>
          <w:p w14:paraId="225E3FBD" w14:textId="77777777" w:rsidR="000C60DF" w:rsidRPr="005A7B62" w:rsidRDefault="000C60DF" w:rsidP="0021019A">
            <w:pPr>
              <w:wordWrap/>
              <w:adjustRightInd w:val="0"/>
              <w:ind w:right="20"/>
              <w:rPr>
                <w:rFonts w:eastAsia="굴림"/>
                <w:kern w:val="0"/>
              </w:rPr>
            </w:pPr>
            <w:r w:rsidRPr="005A7B62">
              <w:rPr>
                <w:rFonts w:eastAsia="굴림"/>
                <w:kern w:val="0"/>
              </w:rPr>
              <w:t>Switch(config)#</w:t>
            </w:r>
            <w:r w:rsidRPr="005A7B62">
              <w:rPr>
                <w:rFonts w:eastAsia="굴림"/>
                <w:b/>
                <w:kern w:val="0"/>
              </w:rPr>
              <w:t>spanning-tree mst configuration</w:t>
            </w:r>
            <w:r w:rsidRPr="005A7B62">
              <w:rPr>
                <w:rFonts w:eastAsia="굴림"/>
                <w:kern w:val="0"/>
              </w:rPr>
              <w:t xml:space="preserve"> </w:t>
            </w:r>
          </w:p>
          <w:p w14:paraId="14BFF43A"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instance 1 vlan 2</w:t>
            </w:r>
          </w:p>
          <w:p w14:paraId="23092240"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3073A82C" w14:textId="77777777" w:rsidR="000C60DF" w:rsidRPr="005A7B62" w:rsidRDefault="000C60DF" w:rsidP="0021019A">
            <w:pPr>
              <w:wordWrap/>
              <w:adjustRightInd w:val="0"/>
              <w:ind w:right="20"/>
              <w:rPr>
                <w:rFonts w:eastAsia="굴림"/>
                <w:kern w:val="0"/>
              </w:rPr>
            </w:pPr>
            <w:r w:rsidRPr="005A7B62">
              <w:rPr>
                <w:rFonts w:eastAsia="굴림"/>
                <w:kern w:val="0"/>
              </w:rPr>
              <w:t>Switch(config)#interface GigabitEthernet 6/3</w:t>
            </w:r>
          </w:p>
          <w:p w14:paraId="60077F4B" w14:textId="77777777" w:rsidR="000C60DF" w:rsidRPr="005A7B62" w:rsidRDefault="000C60DF" w:rsidP="0021019A">
            <w:pPr>
              <w:wordWrap/>
              <w:adjustRightInd w:val="0"/>
              <w:ind w:right="20"/>
              <w:rPr>
                <w:rFonts w:eastAsia="굴림"/>
                <w:kern w:val="0"/>
              </w:rPr>
            </w:pPr>
            <w:r w:rsidRPr="005A7B62">
              <w:rPr>
                <w:rFonts w:eastAsia="굴림"/>
                <w:kern w:val="0"/>
              </w:rPr>
              <w:t>Switch(config-if-Giga6/3)#</w:t>
            </w:r>
            <w:r w:rsidRPr="005A7B62">
              <w:rPr>
                <w:rFonts w:eastAsia="굴림"/>
                <w:b/>
                <w:kern w:val="0"/>
              </w:rPr>
              <w:t>spanning-tree instance 1</w:t>
            </w:r>
          </w:p>
          <w:p w14:paraId="1AAB3BE3" w14:textId="77777777" w:rsidR="000C60DF" w:rsidRPr="005A7B62" w:rsidRDefault="000C60DF" w:rsidP="0021019A">
            <w:pPr>
              <w:wordWrap/>
              <w:adjustRightInd w:val="0"/>
              <w:ind w:right="20"/>
              <w:rPr>
                <w:rFonts w:eastAsia="굴림"/>
                <w:kern w:val="0"/>
              </w:rPr>
            </w:pPr>
            <w:r w:rsidRPr="005A7B62">
              <w:rPr>
                <w:rFonts w:eastAsia="굴림"/>
                <w:kern w:val="0"/>
              </w:rPr>
              <w:t>Switch(config-if-Giga6/3)#exit</w:t>
            </w:r>
          </w:p>
          <w:p w14:paraId="36252C90"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4B2B5386" w14:textId="77777777" w:rsidR="000C60DF" w:rsidRPr="005A7B62" w:rsidRDefault="000C60DF" w:rsidP="0021019A">
            <w:pPr>
              <w:wordWrap/>
              <w:adjustRightInd w:val="0"/>
              <w:ind w:right="20"/>
              <w:rPr>
                <w:rFonts w:eastAsia="굴림"/>
                <w:kern w:val="0"/>
              </w:rPr>
            </w:pPr>
          </w:p>
          <w:p w14:paraId="583012E5"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4751C584" w14:textId="77777777" w:rsidR="000C60DF" w:rsidRPr="005A7B62" w:rsidRDefault="000C60DF" w:rsidP="0021019A">
            <w:pPr>
              <w:wordWrap/>
              <w:adjustRightInd w:val="0"/>
              <w:ind w:right="20"/>
              <w:rPr>
                <w:rFonts w:eastAsia="굴림"/>
                <w:kern w:val="0"/>
              </w:rPr>
            </w:pPr>
            <w:r w:rsidRPr="005A7B62">
              <w:rPr>
                <w:rFonts w:eastAsia="굴림"/>
                <w:kern w:val="0"/>
              </w:rPr>
              <w:lastRenderedPageBreak/>
              <w:t>Revision  0     Instances configured 0</w:t>
            </w:r>
          </w:p>
          <w:p w14:paraId="27132921"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251D981A" w14:textId="77777777" w:rsidR="000C60DF" w:rsidRPr="005A7B62" w:rsidRDefault="000C60DF" w:rsidP="0021019A">
            <w:pPr>
              <w:wordWrap/>
              <w:adjustRightInd w:val="0"/>
              <w:ind w:right="20"/>
              <w:rPr>
                <w:rFonts w:eastAsia="굴림"/>
                <w:kern w:val="0"/>
              </w:rPr>
            </w:pPr>
            <w:r w:rsidRPr="005A7B62">
              <w:rPr>
                <w:rFonts w:eastAsia="굴림"/>
                <w:kern w:val="0"/>
              </w:rPr>
              <w:t>%   0:              3, 100</w:t>
            </w:r>
          </w:p>
          <w:p w14:paraId="7B60F15D" w14:textId="77777777" w:rsidR="000C60DF" w:rsidRPr="005A7B62" w:rsidRDefault="000C60DF" w:rsidP="0021019A">
            <w:pPr>
              <w:wordWrap/>
              <w:adjustRightInd w:val="0"/>
              <w:ind w:right="20"/>
              <w:rPr>
                <w:rFonts w:eastAsia="굴림"/>
                <w:b/>
                <w:kern w:val="0"/>
              </w:rPr>
            </w:pPr>
            <w:r w:rsidRPr="005A7B62">
              <w:rPr>
                <w:rFonts w:eastAsia="굴림"/>
                <w:kern w:val="0"/>
              </w:rPr>
              <w:t xml:space="preserve">%   </w:t>
            </w:r>
            <w:r w:rsidRPr="005A7B62">
              <w:rPr>
                <w:rFonts w:eastAsia="굴림"/>
                <w:b/>
                <w:kern w:val="0"/>
              </w:rPr>
              <w:t>1:              2</w:t>
            </w:r>
          </w:p>
          <w:p w14:paraId="51186768" w14:textId="77777777"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rPr>
              <w:t xml:space="preserve"> </w:t>
            </w:r>
            <w:r w:rsidRPr="005A7B62">
              <w:rPr>
                <w:rFonts w:eastAsia="굴림"/>
                <w:kern w:val="0"/>
              </w:rPr>
              <w:t>configure terminal</w:t>
            </w:r>
          </w:p>
          <w:p w14:paraId="3043ECE7"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Switch(config)#spanning-tree mst configuration </w:t>
            </w:r>
          </w:p>
          <w:p w14:paraId="38E437E1" w14:textId="77777777"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no instance 1 vlan 2</w:t>
            </w:r>
          </w:p>
          <w:p w14:paraId="2640840A" w14:textId="77777777" w:rsidR="000C60DF" w:rsidRPr="005A7B62" w:rsidRDefault="000C60DF" w:rsidP="0021019A">
            <w:pPr>
              <w:wordWrap/>
              <w:adjustRightInd w:val="0"/>
              <w:ind w:right="20"/>
              <w:rPr>
                <w:rFonts w:eastAsia="굴림"/>
                <w:kern w:val="0"/>
              </w:rPr>
            </w:pPr>
            <w:r w:rsidRPr="005A7B62">
              <w:rPr>
                <w:rFonts w:eastAsia="굴림"/>
                <w:kern w:val="0"/>
              </w:rPr>
              <w:t>Switch(config-mst)#exit</w:t>
            </w:r>
          </w:p>
          <w:p w14:paraId="14162A2F" w14:textId="77777777"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14:paraId="315D098B" w14:textId="77777777" w:rsidR="000C60DF" w:rsidRPr="005A7B62" w:rsidRDefault="000C60DF" w:rsidP="0021019A">
            <w:pPr>
              <w:wordWrap/>
              <w:adjustRightInd w:val="0"/>
              <w:ind w:right="20"/>
              <w:rPr>
                <w:rFonts w:eastAsia="굴림"/>
                <w:kern w:val="0"/>
              </w:rPr>
            </w:pPr>
            <w:r w:rsidRPr="005A7B62">
              <w:rPr>
                <w:rFonts w:eastAsia="굴림"/>
                <w:kern w:val="0"/>
              </w:rPr>
              <w:t>name      [Default]</w:t>
            </w:r>
          </w:p>
          <w:p w14:paraId="5943E360" w14:textId="77777777"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14:paraId="1C76B777" w14:textId="77777777" w:rsidR="000C60DF" w:rsidRPr="005A7B62" w:rsidRDefault="000C60DF" w:rsidP="0021019A">
            <w:pPr>
              <w:wordWrap/>
              <w:adjustRightInd w:val="0"/>
              <w:ind w:right="20"/>
              <w:rPr>
                <w:rFonts w:eastAsia="굴림"/>
                <w:kern w:val="0"/>
              </w:rPr>
            </w:pPr>
          </w:p>
          <w:p w14:paraId="1168FEB0" w14:textId="77777777" w:rsidR="000C60DF" w:rsidRPr="005A7B62" w:rsidRDefault="000C60DF" w:rsidP="0021019A">
            <w:pPr>
              <w:wordWrap/>
              <w:adjustRightInd w:val="0"/>
              <w:ind w:right="20"/>
              <w:rPr>
                <w:rFonts w:eastAsia="굴림"/>
                <w:kern w:val="0"/>
              </w:rPr>
            </w:pPr>
            <w:r w:rsidRPr="005A7B62">
              <w:rPr>
                <w:rFonts w:eastAsia="굴림"/>
                <w:kern w:val="0"/>
              </w:rPr>
              <w:t>%   Instance        VLAN</w:t>
            </w:r>
          </w:p>
          <w:p w14:paraId="03FF7118" w14:textId="77777777" w:rsidR="000C60DF" w:rsidRPr="005A7B62" w:rsidRDefault="000C60DF" w:rsidP="0021019A">
            <w:pPr>
              <w:wordWrap/>
              <w:adjustRightInd w:val="0"/>
              <w:ind w:right="20"/>
              <w:rPr>
                <w:rFonts w:eastAsia="굴림"/>
                <w:kern w:val="0"/>
              </w:rPr>
            </w:pPr>
            <w:r w:rsidRPr="005A7B62">
              <w:rPr>
                <w:rFonts w:eastAsia="굴림"/>
                <w:kern w:val="0"/>
              </w:rPr>
              <w:t xml:space="preserve">%   0:              </w:t>
            </w:r>
            <w:r w:rsidRPr="005A7B62">
              <w:rPr>
                <w:rFonts w:eastAsia="굴림"/>
                <w:b/>
                <w:kern w:val="0"/>
              </w:rPr>
              <w:t>2</w:t>
            </w:r>
            <w:r w:rsidRPr="005A7B62">
              <w:rPr>
                <w:rFonts w:eastAsia="굴림"/>
                <w:kern w:val="0"/>
              </w:rPr>
              <w:t>-3, 100</w:t>
            </w:r>
          </w:p>
          <w:p w14:paraId="79A2604F" w14:textId="77777777" w:rsidR="000C60DF" w:rsidRPr="005A7B62" w:rsidRDefault="000C60DF" w:rsidP="0021019A">
            <w:pPr>
              <w:wordWrap/>
              <w:adjustRightInd w:val="0"/>
              <w:ind w:right="20"/>
              <w:rPr>
                <w:rFonts w:eastAsia="굴림"/>
                <w:kern w:val="0"/>
              </w:rPr>
            </w:pPr>
            <w:r w:rsidRPr="005A7B62">
              <w:rPr>
                <w:rFonts w:eastAsia="굴림"/>
                <w:kern w:val="0"/>
              </w:rPr>
              <w:t>Switch#</w:t>
            </w:r>
          </w:p>
        </w:tc>
      </w:tr>
    </w:tbl>
    <w:p w14:paraId="2495CAD2" w14:textId="77777777" w:rsidR="00490D42" w:rsidRPr="00C235A5" w:rsidRDefault="00086FC3" w:rsidP="0021019A">
      <w:pPr>
        <w:pStyle w:val="3"/>
        <w:ind w:right="20"/>
      </w:pPr>
      <w:bookmarkStart w:id="2966" w:name="_Toc363228617"/>
      <w:bookmarkStart w:id="2967" w:name="_Toc73428006"/>
      <w:bookmarkStart w:id="2968" w:name="_Toc444695175"/>
      <w:r>
        <w:rPr>
          <w:rFonts w:hint="eastAsia"/>
        </w:rPr>
        <w:lastRenderedPageBreak/>
        <w:t>I</w:t>
      </w:r>
      <w:r w:rsidR="00490D42" w:rsidRPr="00C235A5">
        <w:t>nstance</w:t>
      </w:r>
      <w:r w:rsidR="00490D42" w:rsidRPr="00C235A5">
        <w:rPr>
          <w:rFonts w:hint="eastAsia"/>
        </w:rPr>
        <w:t xml:space="preserve"> and port </w:t>
      </w:r>
      <w:r w:rsidR="00490D42" w:rsidRPr="0049290B">
        <w:rPr>
          <w:rFonts w:hint="eastAsia"/>
        </w:rPr>
        <w:t>configuration</w:t>
      </w:r>
      <w:bookmarkEnd w:id="2966"/>
      <w:bookmarkEnd w:id="2967"/>
      <w:bookmarkEnd w:id="2968"/>
    </w:p>
    <w:p w14:paraId="2192ACB6" w14:textId="77777777" w:rsidR="00490D42" w:rsidRPr="002F5F3A" w:rsidRDefault="00490D42" w:rsidP="0021019A">
      <w:pPr>
        <w:pStyle w:val="a3"/>
        <w:ind w:right="20"/>
      </w:pPr>
      <w:r w:rsidRPr="002F5F3A">
        <w:t xml:space="preserve">At MSTP, the spanning-tree runs for each instance. The priority of each instance should therefore be configured. The commands used here include each </w:t>
      </w:r>
      <w:r w:rsidRPr="002F5F3A">
        <w:rPr>
          <w:rFonts w:eastAsia="Times New Roman"/>
        </w:rPr>
        <w:t>‘</w:t>
      </w:r>
      <w:r w:rsidRPr="002F5F3A">
        <w:t>instance</w:t>
      </w:r>
      <w:r w:rsidRPr="002F5F3A">
        <w:rPr>
          <w:rFonts w:eastAsia="Times New Roman"/>
        </w:rPr>
        <w:t>’</w:t>
      </w:r>
      <w:r w:rsidRPr="002F5F3A">
        <w:t xml:space="preserve"> in the commands used by </w:t>
      </w:r>
      <w:r w:rsidRPr="002F5F3A">
        <w:rPr>
          <w:rFonts w:eastAsia="Times New Roman"/>
        </w:rPr>
        <w:t>STP and RSTP.</w:t>
      </w:r>
    </w:p>
    <w:p w14:paraId="12F89477" w14:textId="77777777" w:rsidR="00490D42" w:rsidRPr="002F5F3A" w:rsidRDefault="00490D42" w:rsidP="0021019A">
      <w:pPr>
        <w:pStyle w:val="a3"/>
        <w:ind w:right="20"/>
      </w:pPr>
      <w:r w:rsidRPr="002F5F3A">
        <w:t xml:space="preserve">To set priority on interface, do the following steps on </w:t>
      </w:r>
      <w:r w:rsidR="00221294">
        <w:t>Privileged</w:t>
      </w:r>
      <w:r w:rsidRPr="002F5F3A">
        <w:t xml:space="preserve"> mode:</w:t>
      </w:r>
      <w:r>
        <w:t xml:space="preserve"> </w:t>
      </w:r>
    </w:p>
    <w:tbl>
      <w:tblPr>
        <w:tblStyle w:val="CLIWide"/>
        <w:tblW w:w="0" w:type="auto"/>
        <w:tblLook w:val="01E0" w:firstRow="1" w:lastRow="1" w:firstColumn="1" w:lastColumn="1" w:noHBand="0" w:noVBand="0"/>
      </w:tblPr>
      <w:tblGrid>
        <w:gridCol w:w="787"/>
        <w:gridCol w:w="2674"/>
        <w:gridCol w:w="4639"/>
      </w:tblGrid>
      <w:tr w:rsidR="00641E1D" w:rsidRPr="00F05326"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FE78E1" w:rsidRDefault="00641E1D" w:rsidP="00E20826">
            <w:pPr>
              <w:pStyle w:val="ac"/>
            </w:pPr>
          </w:p>
        </w:tc>
        <w:tc>
          <w:tcPr>
            <w:tcW w:w="2674" w:type="dxa"/>
          </w:tcPr>
          <w:p w14:paraId="5774842B" w14:textId="77777777" w:rsidR="00641E1D" w:rsidRPr="00FE78E1" w:rsidRDefault="00641E1D" w:rsidP="0021019A">
            <w:pPr>
              <w:wordWrap/>
              <w:ind w:left="1160" w:right="20" w:hanging="360"/>
              <w:rPr>
                <w:b/>
                <w:bCs/>
              </w:rPr>
            </w:pPr>
            <w:r w:rsidRPr="00FE78E1">
              <w:rPr>
                <w:b/>
                <w:bCs/>
              </w:rPr>
              <w:t>Command</w:t>
            </w:r>
          </w:p>
        </w:tc>
        <w:tc>
          <w:tcPr>
            <w:tcW w:w="4639" w:type="dxa"/>
          </w:tcPr>
          <w:p w14:paraId="2BFF5B1C" w14:textId="77777777" w:rsidR="00641E1D" w:rsidRPr="00FE78E1" w:rsidRDefault="00641E1D" w:rsidP="0021019A">
            <w:pPr>
              <w:wordWrap/>
              <w:ind w:left="1160" w:right="20" w:hanging="360"/>
              <w:rPr>
                <w:b/>
                <w:bCs/>
              </w:rPr>
            </w:pPr>
            <w:r w:rsidRPr="00FE78E1">
              <w:rPr>
                <w:b/>
                <w:bCs/>
              </w:rPr>
              <w:t>Purpose</w:t>
            </w:r>
          </w:p>
        </w:tc>
      </w:tr>
      <w:tr w:rsidR="00641E1D" w:rsidRPr="00F05326" w14:paraId="5B6E8160" w14:textId="77777777" w:rsidTr="00641E1D">
        <w:tc>
          <w:tcPr>
            <w:tcW w:w="787" w:type="dxa"/>
          </w:tcPr>
          <w:p w14:paraId="6DA0202D"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Step1</w:t>
            </w:r>
          </w:p>
        </w:tc>
        <w:tc>
          <w:tcPr>
            <w:tcW w:w="2674" w:type="dxa"/>
          </w:tcPr>
          <w:p w14:paraId="32FF43E0" w14:textId="77777777" w:rsidR="00641E1D" w:rsidRPr="00FE78E1" w:rsidRDefault="00641E1D" w:rsidP="0021019A">
            <w:pPr>
              <w:wordWrap/>
              <w:ind w:right="20"/>
              <w:rPr>
                <w:b/>
                <w:bCs/>
              </w:rPr>
            </w:pPr>
            <w:r w:rsidRPr="00FE78E1">
              <w:rPr>
                <w:b/>
                <w:bCs/>
              </w:rPr>
              <w:t>configure terminal</w:t>
            </w:r>
          </w:p>
        </w:tc>
        <w:tc>
          <w:tcPr>
            <w:tcW w:w="4639" w:type="dxa"/>
          </w:tcPr>
          <w:p w14:paraId="05DBC703" w14:textId="77777777" w:rsidR="00641E1D" w:rsidRPr="00FE78E1" w:rsidRDefault="00641E1D" w:rsidP="0021019A">
            <w:pPr>
              <w:wordWrap/>
              <w:ind w:right="20"/>
            </w:pPr>
            <w:r w:rsidRPr="00FE78E1">
              <w:t>Enters Global configuration mode.</w:t>
            </w:r>
          </w:p>
        </w:tc>
      </w:tr>
      <w:tr w:rsidR="00641E1D" w:rsidRPr="00F05326" w14:paraId="3E61DFEF" w14:textId="77777777" w:rsidTr="00641E1D">
        <w:tc>
          <w:tcPr>
            <w:tcW w:w="787" w:type="dxa"/>
          </w:tcPr>
          <w:p w14:paraId="39661E1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Stpe2</w:t>
            </w:r>
          </w:p>
        </w:tc>
        <w:tc>
          <w:tcPr>
            <w:tcW w:w="2674" w:type="dxa"/>
          </w:tcPr>
          <w:p w14:paraId="1D9C0BA7" w14:textId="77777777" w:rsidR="00641E1D" w:rsidRPr="00FE78E1" w:rsidRDefault="00641E1D" w:rsidP="0021019A">
            <w:pPr>
              <w:wordWrap/>
              <w:ind w:right="20"/>
              <w:rPr>
                <w:b/>
                <w:bCs/>
              </w:rPr>
            </w:pPr>
            <w:r w:rsidRPr="00FE78E1">
              <w:rPr>
                <w:b/>
                <w:bCs/>
              </w:rPr>
              <w:t xml:space="preserve">Spanning-tree instance </w:t>
            </w:r>
            <w:r w:rsidRPr="00FE78E1">
              <w:rPr>
                <w:i/>
                <w:iCs/>
                <w:kern w:val="0"/>
              </w:rPr>
              <w:t xml:space="preserve">instance-id </w:t>
            </w:r>
            <w:r w:rsidRPr="00FE78E1">
              <w:rPr>
                <w:b/>
                <w:bCs/>
              </w:rPr>
              <w:t xml:space="preserve"> priority </w:t>
            </w:r>
            <w:r w:rsidRPr="00FE78E1">
              <w:rPr>
                <w:i/>
                <w:iCs/>
                <w:kern w:val="0"/>
              </w:rPr>
              <w:t>priority</w:t>
            </w:r>
          </w:p>
        </w:tc>
        <w:tc>
          <w:tcPr>
            <w:tcW w:w="4639" w:type="dxa"/>
          </w:tcPr>
          <w:p w14:paraId="0677D638" w14:textId="77777777" w:rsidR="00641E1D" w:rsidRPr="00FE78E1" w:rsidRDefault="00641E1D" w:rsidP="0021019A">
            <w:pPr>
              <w:wordWrap/>
              <w:ind w:right="20"/>
            </w:pPr>
            <w:r w:rsidRPr="00FE78E1">
              <w:t>Sets priority on Instance.</w:t>
            </w:r>
          </w:p>
        </w:tc>
      </w:tr>
      <w:tr w:rsidR="00641E1D" w:rsidRPr="00F05326" w14:paraId="3D4CEFF5" w14:textId="77777777" w:rsidTr="00641E1D">
        <w:trPr>
          <w:trHeight w:val="150"/>
        </w:trPr>
        <w:tc>
          <w:tcPr>
            <w:tcW w:w="787" w:type="dxa"/>
          </w:tcPr>
          <w:p w14:paraId="4BD8B980"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3</w:t>
            </w:r>
          </w:p>
        </w:tc>
        <w:tc>
          <w:tcPr>
            <w:tcW w:w="2674" w:type="dxa"/>
          </w:tcPr>
          <w:p w14:paraId="54514FFF" w14:textId="77777777" w:rsidR="00641E1D" w:rsidRPr="00FE78E1" w:rsidRDefault="00641E1D" w:rsidP="0021019A">
            <w:pPr>
              <w:wordWrap/>
              <w:ind w:right="20"/>
              <w:rPr>
                <w:b/>
                <w:bCs/>
              </w:rPr>
            </w:pPr>
            <w:r w:rsidRPr="00FE78E1">
              <w:rPr>
                <w:b/>
                <w:bCs/>
              </w:rPr>
              <w:t>exit</w:t>
            </w:r>
          </w:p>
        </w:tc>
        <w:tc>
          <w:tcPr>
            <w:tcW w:w="4639" w:type="dxa"/>
          </w:tcPr>
          <w:p w14:paraId="4E76C413" w14:textId="77777777" w:rsidR="00641E1D" w:rsidRPr="00FE78E1" w:rsidRDefault="00641E1D" w:rsidP="0021019A">
            <w:pPr>
              <w:wordWrap/>
              <w:ind w:right="20"/>
            </w:pPr>
            <w:r w:rsidRPr="00FE78E1">
              <w:t xml:space="preserve">Back to </w:t>
            </w:r>
            <w:r w:rsidR="00221294" w:rsidRPr="00FE78E1">
              <w:t>Privileged</w:t>
            </w:r>
            <w:r w:rsidRPr="00FE78E1">
              <w:t xml:space="preserve"> mode.</w:t>
            </w:r>
          </w:p>
        </w:tc>
      </w:tr>
      <w:tr w:rsidR="00641E1D" w:rsidRPr="00F05326" w14:paraId="52FA9C33" w14:textId="77777777" w:rsidTr="00641E1D">
        <w:trPr>
          <w:trHeight w:val="150"/>
        </w:trPr>
        <w:tc>
          <w:tcPr>
            <w:tcW w:w="787" w:type="dxa"/>
          </w:tcPr>
          <w:p w14:paraId="4B9E68CA"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4</w:t>
            </w:r>
          </w:p>
        </w:tc>
        <w:tc>
          <w:tcPr>
            <w:tcW w:w="2674" w:type="dxa"/>
          </w:tcPr>
          <w:p w14:paraId="1726DE9C" w14:textId="77777777" w:rsidR="00641E1D" w:rsidRPr="00FE78E1" w:rsidRDefault="00641E1D" w:rsidP="0021019A">
            <w:pPr>
              <w:wordWrap/>
              <w:ind w:right="20"/>
              <w:rPr>
                <w:b/>
                <w:bCs/>
              </w:rPr>
            </w:pPr>
            <w:r w:rsidRPr="00FE78E1">
              <w:rPr>
                <w:b/>
                <w:bCs/>
              </w:rPr>
              <w:t>show running-config</w:t>
            </w:r>
          </w:p>
        </w:tc>
        <w:tc>
          <w:tcPr>
            <w:tcW w:w="4639" w:type="dxa"/>
          </w:tcPr>
          <w:p w14:paraId="4936B640" w14:textId="77777777" w:rsidR="00641E1D" w:rsidRPr="00FE78E1" w:rsidRDefault="00641E1D" w:rsidP="0021019A">
            <w:pPr>
              <w:wordWrap/>
              <w:ind w:right="20"/>
            </w:pPr>
            <w:r w:rsidRPr="00FE78E1">
              <w:t>Shows current running configuration.</w:t>
            </w:r>
          </w:p>
        </w:tc>
      </w:tr>
      <w:tr w:rsidR="00641E1D" w:rsidRPr="00F05326" w14:paraId="4CC89B0D" w14:textId="77777777" w:rsidTr="00641E1D">
        <w:tc>
          <w:tcPr>
            <w:tcW w:w="787" w:type="dxa"/>
          </w:tcPr>
          <w:p w14:paraId="73474064" w14:textId="77777777"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5</w:t>
            </w:r>
          </w:p>
        </w:tc>
        <w:tc>
          <w:tcPr>
            <w:tcW w:w="2674" w:type="dxa"/>
          </w:tcPr>
          <w:p w14:paraId="0F7E43CD" w14:textId="77777777" w:rsidR="00641E1D" w:rsidRPr="00FE78E1" w:rsidRDefault="00641E1D" w:rsidP="0021019A">
            <w:pPr>
              <w:wordWrap/>
              <w:ind w:right="20"/>
              <w:jc w:val="left"/>
              <w:rPr>
                <w:b/>
                <w:bCs/>
              </w:rPr>
            </w:pPr>
            <w:r w:rsidRPr="00FE78E1">
              <w:rPr>
                <w:b/>
                <w:bCs/>
              </w:rPr>
              <w:t>copy running-config startup-config</w:t>
            </w:r>
          </w:p>
        </w:tc>
        <w:tc>
          <w:tcPr>
            <w:tcW w:w="4639" w:type="dxa"/>
          </w:tcPr>
          <w:p w14:paraId="79FBD288" w14:textId="77777777" w:rsidR="00641E1D" w:rsidRPr="00FE78E1" w:rsidRDefault="00D42D28" w:rsidP="0021019A">
            <w:pPr>
              <w:wordWrap/>
              <w:ind w:right="20"/>
            </w:pPr>
            <w:r w:rsidRPr="00FE78E1">
              <w:t>(</w:t>
            </w:r>
            <w:r w:rsidRPr="00FE78E1">
              <w:rPr>
                <w:rFonts w:hint="eastAsia"/>
              </w:rPr>
              <w:t>Optional)</w:t>
            </w:r>
            <w:r w:rsidR="00641E1D" w:rsidRPr="00FE78E1">
              <w:t>Saves current running configuration to startup-configuration.</w:t>
            </w:r>
          </w:p>
        </w:tc>
      </w:tr>
    </w:tbl>
    <w:p w14:paraId="46F10E13" w14:textId="77777777" w:rsidR="00490D42" w:rsidRPr="007B4EBC" w:rsidRDefault="007B4EBC" w:rsidP="0021019A">
      <w:pPr>
        <w:pStyle w:val="a3"/>
        <w:ind w:right="20"/>
      </w:pPr>
      <w:r>
        <w:t xml:space="preserve">To return to </w:t>
      </w:r>
      <w:r w:rsidR="00490D42" w:rsidRPr="007B4EBC">
        <w:t>default</w:t>
      </w:r>
      <w:r>
        <w:t xml:space="preserve"> value, use</w:t>
      </w:r>
      <w:r w:rsidR="00490D42" w:rsidRPr="007B4EBC">
        <w:t xml:space="preserve"> </w:t>
      </w:r>
      <w:r w:rsidR="00490D42" w:rsidRPr="007B4EBC">
        <w:rPr>
          <w:b/>
          <w:bCs/>
        </w:rPr>
        <w:t>no spanning-tree instance</w:t>
      </w:r>
      <w:r w:rsidR="00490D42" w:rsidRPr="007B4EBC">
        <w:rPr>
          <w:rFonts w:hint="eastAsia"/>
          <w:b/>
          <w:bCs/>
        </w:rPr>
        <w:t xml:space="preserve"> </w:t>
      </w:r>
      <w:r w:rsidR="00490D42" w:rsidRPr="007B4EBC">
        <w:rPr>
          <w:rFonts w:hint="eastAsia"/>
          <w:i/>
          <w:iCs/>
          <w:kern w:val="0"/>
        </w:rPr>
        <w:t>instance-id</w:t>
      </w:r>
      <w:r w:rsidR="00490D42" w:rsidRPr="007B4EBC">
        <w:rPr>
          <w:b/>
          <w:bCs/>
        </w:rPr>
        <w:t xml:space="preserve"> </w:t>
      </w:r>
      <w:r w:rsidR="00490D42" w:rsidRPr="007B4EBC">
        <w:rPr>
          <w:rFonts w:hint="eastAsia"/>
          <w:b/>
          <w:bCs/>
        </w:rPr>
        <w:t xml:space="preserve"> </w:t>
      </w:r>
      <w:r w:rsidR="00490D42" w:rsidRPr="007B4EBC">
        <w:rPr>
          <w:b/>
          <w:bCs/>
        </w:rPr>
        <w:t>priority</w:t>
      </w:r>
      <w:r w:rsidR="00490D42" w:rsidRPr="007B4EBC">
        <w:t xml:space="preserve"> </w:t>
      </w:r>
      <w:r>
        <w:rPr>
          <w:rFonts w:hint="eastAsia"/>
        </w:rPr>
        <w:t>c</w:t>
      </w:r>
      <w:r>
        <w:t>ommand</w:t>
      </w:r>
      <w:r w:rsidR="00490D42" w:rsidRPr="007B4EBC">
        <w:t>.</w:t>
      </w:r>
      <w:r>
        <w:t xml:space="preserve"> </w:t>
      </w:r>
    </w:p>
    <w:tbl>
      <w:tblPr>
        <w:tblStyle w:val="48"/>
        <w:tblW w:w="0" w:type="auto"/>
        <w:tblLook w:val="04A0" w:firstRow="1" w:lastRow="0" w:firstColumn="1" w:lastColumn="0" w:noHBand="0" w:noVBand="1"/>
      </w:tblPr>
      <w:tblGrid>
        <w:gridCol w:w="8261"/>
      </w:tblGrid>
      <w:tr w:rsidR="0049290B" w:rsidRPr="00086FC3" w14:paraId="668F5D50" w14:textId="77777777" w:rsidTr="0049290B">
        <w:tc>
          <w:tcPr>
            <w:tcW w:w="10118" w:type="dxa"/>
          </w:tcPr>
          <w:p w14:paraId="28B5CC44"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mst</w:t>
            </w:r>
            <w:r w:rsidRPr="00086FC3">
              <w:rPr>
                <w:rFonts w:eastAsia="굴림"/>
                <w:kern w:val="0"/>
              </w:rPr>
              <w:t xml:space="preserve"> </w:t>
            </w:r>
          </w:p>
          <w:p w14:paraId="616A0C9E"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72E0E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1E2B50D8"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EC92E27"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6FC9D82"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4334A23"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EAFE63F"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Interface           Role    Sts Cost      Prio.Nbr Type</w:t>
            </w:r>
          </w:p>
          <w:p w14:paraId="1D20EE4F"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3630400"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589D296C" w14:textId="77777777" w:rsidR="0049290B" w:rsidRPr="00086FC3" w:rsidRDefault="0049290B" w:rsidP="0021019A">
            <w:pPr>
              <w:wordWrap/>
              <w:adjustRightInd w:val="0"/>
              <w:ind w:right="20"/>
              <w:rPr>
                <w:rFonts w:eastAsia="굴림"/>
                <w:kern w:val="0"/>
              </w:rPr>
            </w:pPr>
          </w:p>
          <w:p w14:paraId="204B01A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88A5ED1" w14:textId="77777777" w:rsidR="0049290B" w:rsidRPr="00086FC3" w:rsidRDefault="0049290B" w:rsidP="0021019A">
            <w:pPr>
              <w:wordWrap/>
              <w:adjustRightInd w:val="0"/>
              <w:ind w:right="20"/>
              <w:rPr>
                <w:rFonts w:eastAsia="굴림"/>
                <w:kern w:val="0"/>
              </w:rPr>
            </w:pPr>
            <w:r w:rsidRPr="00086FC3">
              <w:rPr>
                <w:rFonts w:eastAsia="굴림"/>
                <w:kern w:val="0"/>
              </w:rPr>
              <w:t>Switch(config)#</w:t>
            </w:r>
            <w:r w:rsidRPr="00086FC3">
              <w:rPr>
                <w:rFonts w:eastAsia="굴림"/>
                <w:b/>
                <w:kern w:val="0"/>
              </w:rPr>
              <w:t>spanning-tree instance 1 priority 4096</w:t>
            </w:r>
          </w:p>
          <w:p w14:paraId="6F647641" w14:textId="77777777" w:rsidR="0049290B" w:rsidRPr="00086FC3" w:rsidRDefault="0049290B" w:rsidP="0021019A">
            <w:pPr>
              <w:wordWrap/>
              <w:adjustRightInd w:val="0"/>
              <w:ind w:right="20"/>
              <w:rPr>
                <w:rFonts w:eastAsia="굴림"/>
                <w:kern w:val="0"/>
              </w:rPr>
            </w:pPr>
            <w:r w:rsidRPr="00086FC3">
              <w:rPr>
                <w:rFonts w:eastAsia="굴림"/>
                <w:kern w:val="0"/>
              </w:rPr>
              <w:t>Switch(config)#exit</w:t>
            </w:r>
          </w:p>
          <w:p w14:paraId="7C197F0A"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92BA455"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1A4C3AE8" w14:textId="77777777" w:rsidR="0049290B" w:rsidRPr="00086FC3" w:rsidRDefault="0049290B" w:rsidP="0021019A">
            <w:pPr>
              <w:wordWrap/>
              <w:adjustRightInd w:val="0"/>
              <w:ind w:right="20"/>
              <w:rPr>
                <w:rFonts w:eastAsia="굴림"/>
                <w:kern w:val="0"/>
              </w:rPr>
            </w:pPr>
            <w:r w:rsidRPr="00086FC3">
              <w:rPr>
                <w:rFonts w:eastAsia="굴림"/>
                <w:kern w:val="0"/>
              </w:rPr>
              <w:t xml:space="preserve">Bridge      address 0007.7074.ff01  priority      </w:t>
            </w:r>
            <w:r w:rsidRPr="00086FC3">
              <w:rPr>
                <w:rFonts w:eastAsia="굴림"/>
                <w:b/>
                <w:kern w:val="0"/>
              </w:rPr>
              <w:t>4096</w:t>
            </w:r>
            <w:r w:rsidRPr="00086FC3">
              <w:rPr>
                <w:rFonts w:eastAsia="굴림"/>
                <w:kern w:val="0"/>
              </w:rPr>
              <w:t xml:space="preserve">   (4096   sysid 0)</w:t>
            </w:r>
          </w:p>
          <w:p w14:paraId="797C8AA7"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9E02799"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75BE708"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BBAFE90"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5FC4C04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1A11B8E4"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34EECCC9"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832F936" w14:textId="77777777" w:rsidR="0049290B" w:rsidRPr="00086FC3" w:rsidRDefault="0049290B" w:rsidP="0021019A">
            <w:pPr>
              <w:ind w:right="20"/>
              <w:rPr>
                <w:rFonts w:eastAsia="굴림"/>
              </w:rPr>
            </w:pPr>
            <w:r w:rsidRPr="00086FC3">
              <w:rPr>
                <w:rFonts w:eastAsia="굴림"/>
                <w:kern w:val="0"/>
              </w:rPr>
              <w:t>Switch#</w:t>
            </w:r>
          </w:p>
        </w:tc>
      </w:tr>
    </w:tbl>
    <w:p w14:paraId="24FBB7F5" w14:textId="77777777" w:rsidR="00490D42" w:rsidRPr="00C235A5" w:rsidRDefault="00253B3F" w:rsidP="0021019A">
      <w:pPr>
        <w:pStyle w:val="a3"/>
        <w:ind w:right="20"/>
      </w:pPr>
      <w:r>
        <w:lastRenderedPageBreak/>
        <w:t xml:space="preserve">To set the </w:t>
      </w:r>
      <w:r w:rsidR="00490D42" w:rsidRPr="00C235A5">
        <w:rPr>
          <w:rFonts w:hint="eastAsia"/>
        </w:rPr>
        <w:t>priority</w:t>
      </w:r>
      <w:r w:rsidRPr="00253B3F">
        <w:t xml:space="preserve"> </w:t>
      </w:r>
      <w:r>
        <w:t xml:space="preserve">to a </w:t>
      </w:r>
      <w:r w:rsidRPr="00C235A5">
        <w:t>port</w:t>
      </w:r>
      <w:r>
        <w:rPr>
          <w:rFonts w:hint="eastAsia"/>
        </w:rPr>
        <w:t>,</w:t>
      </w:r>
      <w:r>
        <w:t xml:space="preserve"> follow the steps below in</w:t>
      </w:r>
      <w:r w:rsidR="00490D42" w:rsidRPr="00C235A5">
        <w:rPr>
          <w:rFonts w:hint="eastAsia"/>
        </w:rPr>
        <w:t xml:space="preserve"> </w:t>
      </w:r>
      <w:r w:rsidR="00221294">
        <w:t>Privileged</w:t>
      </w:r>
      <w:r w:rsidR="00490D42" w:rsidRPr="00C235A5">
        <w:t xml:space="preserve"> </w:t>
      </w:r>
      <w:r>
        <w:rPr>
          <w:rFonts w:hint="eastAsia"/>
        </w:rPr>
        <w:t>m</w:t>
      </w:r>
      <w:r>
        <w:t>ode</w:t>
      </w:r>
      <w:r w:rsidR="00490D42" w:rsidRPr="00C235A5">
        <w:rPr>
          <w:rFonts w:hint="eastAsia"/>
        </w:rPr>
        <w:t>.</w:t>
      </w:r>
    </w:p>
    <w:tbl>
      <w:tblPr>
        <w:tblStyle w:val="CLIWide"/>
        <w:tblW w:w="0" w:type="auto"/>
        <w:tblLook w:val="01E0" w:firstRow="1" w:lastRow="1" w:firstColumn="1" w:lastColumn="1" w:noHBand="0" w:noVBand="0"/>
      </w:tblPr>
      <w:tblGrid>
        <w:gridCol w:w="791"/>
        <w:gridCol w:w="2596"/>
        <w:gridCol w:w="4713"/>
      </w:tblGrid>
      <w:tr w:rsidR="000C60DF" w:rsidRPr="004F573F"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4F573F" w:rsidRDefault="000C60DF" w:rsidP="00E20826">
            <w:pPr>
              <w:pStyle w:val="ac"/>
            </w:pPr>
          </w:p>
        </w:tc>
        <w:tc>
          <w:tcPr>
            <w:tcW w:w="2596" w:type="dxa"/>
          </w:tcPr>
          <w:p w14:paraId="3B166B26" w14:textId="77777777" w:rsidR="000C60DF" w:rsidRPr="004F573F" w:rsidRDefault="000C60DF" w:rsidP="0021019A">
            <w:pPr>
              <w:ind w:right="20"/>
              <w:rPr>
                <w:rFonts w:eastAsia="굴림"/>
                <w:b/>
                <w:bCs/>
              </w:rPr>
            </w:pPr>
            <w:r w:rsidRPr="004F573F">
              <w:rPr>
                <w:rFonts w:eastAsia="굴림"/>
                <w:b/>
                <w:bCs/>
              </w:rPr>
              <w:t>Command</w:t>
            </w:r>
          </w:p>
        </w:tc>
        <w:tc>
          <w:tcPr>
            <w:tcW w:w="4713" w:type="dxa"/>
          </w:tcPr>
          <w:p w14:paraId="66196433" w14:textId="77777777" w:rsidR="000C60DF" w:rsidRPr="004F573F" w:rsidRDefault="000C60DF" w:rsidP="0021019A">
            <w:pPr>
              <w:ind w:right="20"/>
              <w:rPr>
                <w:rFonts w:eastAsia="굴림"/>
                <w:b/>
                <w:bCs/>
              </w:rPr>
            </w:pPr>
            <w:r w:rsidRPr="004F573F">
              <w:rPr>
                <w:rFonts w:eastAsia="굴림"/>
                <w:b/>
                <w:bCs/>
              </w:rPr>
              <w:t>Purpose</w:t>
            </w:r>
          </w:p>
        </w:tc>
      </w:tr>
      <w:tr w:rsidR="000C60DF" w:rsidRPr="004F573F" w14:paraId="0A46E2B4" w14:textId="77777777" w:rsidTr="000C60DF">
        <w:trPr>
          <w:trHeight w:val="150"/>
        </w:trPr>
        <w:tc>
          <w:tcPr>
            <w:tcW w:w="791" w:type="dxa"/>
          </w:tcPr>
          <w:p w14:paraId="01F886D5" w14:textId="77777777" w:rsidR="000C60DF" w:rsidRPr="004F573F" w:rsidRDefault="000C60DF" w:rsidP="0021019A">
            <w:pPr>
              <w:ind w:right="20"/>
              <w:rPr>
                <w:rFonts w:eastAsia="굴림"/>
                <w:b/>
                <w:bCs/>
              </w:rPr>
            </w:pPr>
            <w:r w:rsidRPr="004F573F">
              <w:rPr>
                <w:rFonts w:eastAsia="굴림"/>
                <w:b/>
                <w:bCs/>
              </w:rPr>
              <w:t>Step1</w:t>
            </w:r>
          </w:p>
        </w:tc>
        <w:tc>
          <w:tcPr>
            <w:tcW w:w="2596" w:type="dxa"/>
          </w:tcPr>
          <w:p w14:paraId="36594776" w14:textId="77777777" w:rsidR="000C60DF" w:rsidRPr="004F573F" w:rsidRDefault="000C60DF" w:rsidP="0021019A">
            <w:pPr>
              <w:ind w:right="20"/>
              <w:jc w:val="left"/>
              <w:rPr>
                <w:rFonts w:eastAsia="굴림"/>
                <w:b/>
                <w:bCs/>
              </w:rPr>
            </w:pPr>
            <w:r w:rsidRPr="004F573F">
              <w:rPr>
                <w:rFonts w:eastAsia="굴림"/>
                <w:b/>
                <w:bCs/>
              </w:rPr>
              <w:t>configure terminal</w:t>
            </w:r>
          </w:p>
        </w:tc>
        <w:tc>
          <w:tcPr>
            <w:tcW w:w="4713" w:type="dxa"/>
          </w:tcPr>
          <w:p w14:paraId="1A17488C" w14:textId="77777777" w:rsidR="000C60DF" w:rsidRPr="004F573F" w:rsidRDefault="00253B3F" w:rsidP="0021019A">
            <w:pPr>
              <w:ind w:right="20"/>
              <w:rPr>
                <w:rFonts w:eastAsia="굴림"/>
              </w:rPr>
            </w:pPr>
            <w:r>
              <w:rPr>
                <w:rFonts w:eastAsia="굴림"/>
              </w:rPr>
              <w:t>Enter Global configuration mode.</w:t>
            </w:r>
          </w:p>
        </w:tc>
      </w:tr>
      <w:tr w:rsidR="000C60DF" w:rsidRPr="004F573F" w14:paraId="4FD0B4CB" w14:textId="77777777" w:rsidTr="000C60DF">
        <w:trPr>
          <w:trHeight w:val="150"/>
        </w:trPr>
        <w:tc>
          <w:tcPr>
            <w:tcW w:w="791" w:type="dxa"/>
          </w:tcPr>
          <w:p w14:paraId="5C73BD93" w14:textId="77777777" w:rsidR="000C60DF" w:rsidRPr="004F573F" w:rsidRDefault="000C60DF" w:rsidP="0021019A">
            <w:pPr>
              <w:ind w:right="20"/>
              <w:rPr>
                <w:rFonts w:eastAsia="굴림"/>
                <w:b/>
                <w:bCs/>
              </w:rPr>
            </w:pPr>
            <w:r w:rsidRPr="004F573F">
              <w:rPr>
                <w:rFonts w:eastAsia="굴림"/>
                <w:b/>
                <w:bCs/>
              </w:rPr>
              <w:t>Stpe2</w:t>
            </w:r>
          </w:p>
        </w:tc>
        <w:tc>
          <w:tcPr>
            <w:tcW w:w="2596" w:type="dxa"/>
          </w:tcPr>
          <w:p w14:paraId="5F3C945B" w14:textId="77777777" w:rsidR="000C60DF" w:rsidRPr="004F573F" w:rsidRDefault="000C60DF" w:rsidP="0021019A">
            <w:pPr>
              <w:ind w:right="20"/>
              <w:jc w:val="left"/>
              <w:rPr>
                <w:rFonts w:eastAsia="굴림"/>
                <w:b/>
                <w:bCs/>
              </w:rPr>
            </w:pPr>
            <w:r w:rsidRPr="004F573F">
              <w:rPr>
                <w:rFonts w:eastAsia="굴림"/>
                <w:b/>
                <w:bCs/>
              </w:rPr>
              <w:t xml:space="preserve">interface </w:t>
            </w:r>
            <w:r w:rsidRPr="004F573F">
              <w:rPr>
                <w:rFonts w:eastAsia="굴림"/>
                <w:i/>
                <w:iCs/>
              </w:rPr>
              <w:t>interface-id</w:t>
            </w:r>
          </w:p>
        </w:tc>
        <w:tc>
          <w:tcPr>
            <w:tcW w:w="4713" w:type="dxa"/>
          </w:tcPr>
          <w:p w14:paraId="32144CBD" w14:textId="77777777" w:rsidR="000C60DF" w:rsidRPr="004F573F" w:rsidRDefault="00253B3F" w:rsidP="0021019A">
            <w:pPr>
              <w:ind w:right="20"/>
              <w:rPr>
                <w:rFonts w:eastAsia="굴림"/>
              </w:rPr>
            </w:pPr>
            <w:r>
              <w:rPr>
                <w:rFonts w:eastAsia="굴림"/>
              </w:rPr>
              <w:t>Enter</w:t>
            </w:r>
            <w:r w:rsidR="000C60DF" w:rsidRPr="004F573F">
              <w:rPr>
                <w:rFonts w:eastAsia="굴림"/>
              </w:rPr>
              <w:t xml:space="preserve"> interface configuration </w:t>
            </w:r>
            <w:r>
              <w:rPr>
                <w:rFonts w:eastAsia="굴림" w:hint="eastAsia"/>
              </w:rPr>
              <w:t>m</w:t>
            </w:r>
            <w:r>
              <w:rPr>
                <w:rFonts w:eastAsia="굴림"/>
              </w:rPr>
              <w:t>ode by s</w:t>
            </w:r>
            <w:r>
              <w:rPr>
                <w:rFonts w:eastAsia="굴림" w:hint="eastAsia"/>
              </w:rPr>
              <w:t xml:space="preserve">pecifying the </w:t>
            </w:r>
            <w:r>
              <w:rPr>
                <w:rFonts w:eastAsia="굴림"/>
              </w:rPr>
              <w:t>intended</w:t>
            </w:r>
            <w:r>
              <w:rPr>
                <w:rFonts w:eastAsia="굴림" w:hint="eastAsia"/>
              </w:rPr>
              <w:t xml:space="preserve"> interface</w:t>
            </w:r>
            <w:r>
              <w:rPr>
                <w:rFonts w:eastAsia="굴림"/>
              </w:rPr>
              <w:t>.</w:t>
            </w:r>
          </w:p>
        </w:tc>
      </w:tr>
      <w:tr w:rsidR="000C60DF" w:rsidRPr="004F573F" w14:paraId="4B363D3A" w14:textId="77777777" w:rsidTr="000C60DF">
        <w:tc>
          <w:tcPr>
            <w:tcW w:w="791" w:type="dxa"/>
          </w:tcPr>
          <w:p w14:paraId="14B4AA30" w14:textId="77777777" w:rsidR="000C60DF" w:rsidRPr="004F573F" w:rsidRDefault="000C60DF" w:rsidP="0021019A">
            <w:pPr>
              <w:ind w:right="20"/>
              <w:rPr>
                <w:rFonts w:eastAsia="굴림"/>
                <w:b/>
                <w:bCs/>
              </w:rPr>
            </w:pPr>
            <w:r w:rsidRPr="004F573F">
              <w:rPr>
                <w:rFonts w:eastAsia="굴림"/>
                <w:b/>
                <w:bCs/>
              </w:rPr>
              <w:t>Step3</w:t>
            </w:r>
          </w:p>
        </w:tc>
        <w:tc>
          <w:tcPr>
            <w:tcW w:w="2596" w:type="dxa"/>
          </w:tcPr>
          <w:p w14:paraId="71F1B020" w14:textId="77777777" w:rsidR="000C60DF" w:rsidRPr="004F573F" w:rsidRDefault="000C60DF" w:rsidP="0021019A">
            <w:pPr>
              <w:ind w:right="20"/>
              <w:jc w:val="left"/>
              <w:rPr>
                <w:rFonts w:eastAsia="굴림"/>
                <w:b/>
                <w:bCs/>
              </w:rPr>
            </w:pPr>
            <w:r w:rsidRPr="004F573F">
              <w:rPr>
                <w:rFonts w:eastAsia="굴림"/>
                <w:b/>
                <w:bCs/>
              </w:rPr>
              <w:t xml:space="preserve">Spanning-tree instance </w:t>
            </w:r>
            <w:r w:rsidRPr="004F573F">
              <w:rPr>
                <w:rFonts w:eastAsia="굴림"/>
                <w:i/>
                <w:iCs/>
                <w:kern w:val="0"/>
              </w:rPr>
              <w:t xml:space="preserve">instance-id </w:t>
            </w:r>
            <w:r w:rsidRPr="004F573F">
              <w:rPr>
                <w:rFonts w:eastAsia="굴림"/>
                <w:b/>
                <w:bCs/>
              </w:rPr>
              <w:t xml:space="preserve"> priority </w:t>
            </w:r>
            <w:r w:rsidRPr="004F573F">
              <w:rPr>
                <w:rFonts w:eastAsia="굴림"/>
                <w:i/>
                <w:iCs/>
                <w:kern w:val="0"/>
              </w:rPr>
              <w:t>priority</w:t>
            </w:r>
          </w:p>
        </w:tc>
        <w:tc>
          <w:tcPr>
            <w:tcW w:w="4713" w:type="dxa"/>
          </w:tcPr>
          <w:p w14:paraId="5FFEC0C5" w14:textId="77777777" w:rsidR="000C60DF" w:rsidRPr="004F573F" w:rsidRDefault="00253B3F" w:rsidP="0021019A">
            <w:pPr>
              <w:ind w:right="20"/>
              <w:rPr>
                <w:rFonts w:eastAsia="굴림"/>
              </w:rPr>
            </w:pPr>
            <w:r>
              <w:rPr>
                <w:rFonts w:eastAsia="굴림"/>
              </w:rPr>
              <w:t xml:space="preserve">Assign </w:t>
            </w:r>
            <w:r w:rsidR="000C60DF" w:rsidRPr="004F573F">
              <w:rPr>
                <w:rFonts w:eastAsia="굴림"/>
              </w:rPr>
              <w:t>priority</w:t>
            </w:r>
            <w:r w:rsidRPr="004F573F">
              <w:rPr>
                <w:rFonts w:eastAsia="굴림"/>
              </w:rPr>
              <w:t xml:space="preserve"> </w:t>
            </w:r>
            <w:r>
              <w:rPr>
                <w:rFonts w:eastAsia="굴림"/>
              </w:rPr>
              <w:t>to the port.</w:t>
            </w:r>
          </w:p>
        </w:tc>
      </w:tr>
      <w:tr w:rsidR="000C60DF" w:rsidRPr="004F573F" w14:paraId="7D387F55" w14:textId="77777777" w:rsidTr="000C60DF">
        <w:trPr>
          <w:trHeight w:val="150"/>
        </w:trPr>
        <w:tc>
          <w:tcPr>
            <w:tcW w:w="791" w:type="dxa"/>
          </w:tcPr>
          <w:p w14:paraId="7AD7B6FA" w14:textId="77777777" w:rsidR="000C60DF" w:rsidRPr="004F573F" w:rsidRDefault="000C60DF" w:rsidP="0021019A">
            <w:pPr>
              <w:ind w:right="20"/>
              <w:rPr>
                <w:rFonts w:eastAsia="굴림"/>
                <w:b/>
                <w:bCs/>
              </w:rPr>
            </w:pPr>
            <w:r w:rsidRPr="004F573F">
              <w:rPr>
                <w:rFonts w:eastAsia="굴림"/>
                <w:b/>
                <w:bCs/>
              </w:rPr>
              <w:t>Step4</w:t>
            </w:r>
          </w:p>
        </w:tc>
        <w:tc>
          <w:tcPr>
            <w:tcW w:w="2596" w:type="dxa"/>
          </w:tcPr>
          <w:p w14:paraId="40939E04" w14:textId="77777777" w:rsidR="000C60DF" w:rsidRPr="004F573F" w:rsidRDefault="000C60DF" w:rsidP="0021019A">
            <w:pPr>
              <w:ind w:right="20"/>
              <w:jc w:val="left"/>
              <w:rPr>
                <w:rFonts w:eastAsia="굴림"/>
                <w:b/>
                <w:bCs/>
              </w:rPr>
            </w:pPr>
            <w:r w:rsidRPr="004F573F">
              <w:rPr>
                <w:rFonts w:eastAsia="굴림"/>
                <w:b/>
                <w:bCs/>
              </w:rPr>
              <w:t>exit</w:t>
            </w:r>
          </w:p>
        </w:tc>
        <w:tc>
          <w:tcPr>
            <w:tcW w:w="4713" w:type="dxa"/>
          </w:tcPr>
          <w:p w14:paraId="7A21C967" w14:textId="77777777" w:rsidR="000C60DF" w:rsidRPr="004F573F" w:rsidRDefault="00253B3F" w:rsidP="0021019A">
            <w:pPr>
              <w:ind w:right="20"/>
              <w:rPr>
                <w:rFonts w:eastAsia="굴림"/>
              </w:rPr>
            </w:pPr>
            <w:r>
              <w:rPr>
                <w:rFonts w:eastAsia="굴림"/>
              </w:rPr>
              <w:t xml:space="preserve">Get back to </w:t>
            </w:r>
            <w:r w:rsidR="00221294">
              <w:rPr>
                <w:rFonts w:eastAsia="굴림"/>
              </w:rPr>
              <w:t>Privileged</w:t>
            </w:r>
            <w:r>
              <w:rPr>
                <w:rFonts w:eastAsia="굴림"/>
              </w:rPr>
              <w:t xml:space="preserve"> mode.</w:t>
            </w:r>
          </w:p>
        </w:tc>
      </w:tr>
      <w:tr w:rsidR="000C60DF" w:rsidRPr="004F573F" w14:paraId="0671B572" w14:textId="77777777" w:rsidTr="000C60DF">
        <w:trPr>
          <w:trHeight w:val="150"/>
        </w:trPr>
        <w:tc>
          <w:tcPr>
            <w:tcW w:w="791" w:type="dxa"/>
          </w:tcPr>
          <w:p w14:paraId="7B79D716" w14:textId="77777777" w:rsidR="000C60DF" w:rsidRPr="004F573F" w:rsidRDefault="000C60DF" w:rsidP="0021019A">
            <w:pPr>
              <w:ind w:right="20"/>
              <w:rPr>
                <w:rFonts w:eastAsia="굴림"/>
                <w:b/>
                <w:bCs/>
              </w:rPr>
            </w:pPr>
            <w:r w:rsidRPr="004F573F">
              <w:rPr>
                <w:rFonts w:eastAsia="굴림"/>
                <w:b/>
                <w:bCs/>
              </w:rPr>
              <w:t>Step5</w:t>
            </w:r>
          </w:p>
        </w:tc>
        <w:tc>
          <w:tcPr>
            <w:tcW w:w="2596" w:type="dxa"/>
          </w:tcPr>
          <w:p w14:paraId="0C3D66E6" w14:textId="77777777" w:rsidR="000C60DF" w:rsidRPr="004F573F" w:rsidRDefault="000C60DF" w:rsidP="0021019A">
            <w:pPr>
              <w:ind w:right="20"/>
              <w:jc w:val="left"/>
              <w:rPr>
                <w:rFonts w:eastAsia="굴림"/>
                <w:b/>
                <w:bCs/>
              </w:rPr>
            </w:pPr>
            <w:r w:rsidRPr="004F573F">
              <w:rPr>
                <w:rFonts w:eastAsia="굴림"/>
                <w:b/>
                <w:bCs/>
              </w:rPr>
              <w:t>show running-config</w:t>
            </w:r>
          </w:p>
        </w:tc>
        <w:tc>
          <w:tcPr>
            <w:tcW w:w="4713" w:type="dxa"/>
          </w:tcPr>
          <w:p w14:paraId="2AA13B6E" w14:textId="77777777" w:rsidR="000C60DF" w:rsidRPr="004F573F" w:rsidRDefault="00253B3F" w:rsidP="0021019A">
            <w:pPr>
              <w:ind w:right="20"/>
              <w:rPr>
                <w:rFonts w:eastAsia="굴림"/>
              </w:rPr>
            </w:pPr>
            <w:r>
              <w:rPr>
                <w:rFonts w:eastAsia="굴림" w:hint="eastAsia"/>
              </w:rPr>
              <w:t>Check out the configuration is made.</w:t>
            </w:r>
          </w:p>
        </w:tc>
      </w:tr>
      <w:tr w:rsidR="000C60DF" w:rsidRPr="004F573F" w14:paraId="12B7FE7F" w14:textId="77777777" w:rsidTr="000C60DF">
        <w:tc>
          <w:tcPr>
            <w:tcW w:w="791" w:type="dxa"/>
          </w:tcPr>
          <w:p w14:paraId="534A78A8" w14:textId="77777777" w:rsidR="000C60DF" w:rsidRPr="004F573F" w:rsidRDefault="000C60DF" w:rsidP="0021019A">
            <w:pPr>
              <w:ind w:right="20"/>
              <w:rPr>
                <w:rFonts w:eastAsia="굴림"/>
                <w:b/>
                <w:bCs/>
              </w:rPr>
            </w:pPr>
            <w:r w:rsidRPr="004F573F">
              <w:rPr>
                <w:rFonts w:eastAsia="굴림"/>
                <w:b/>
                <w:bCs/>
              </w:rPr>
              <w:t>Step6</w:t>
            </w:r>
          </w:p>
        </w:tc>
        <w:tc>
          <w:tcPr>
            <w:tcW w:w="2596" w:type="dxa"/>
          </w:tcPr>
          <w:p w14:paraId="6B039F3E" w14:textId="77777777" w:rsidR="000C60DF" w:rsidRPr="004F573F" w:rsidRDefault="000C60DF" w:rsidP="0021019A">
            <w:pPr>
              <w:ind w:right="20"/>
              <w:jc w:val="left"/>
              <w:rPr>
                <w:rFonts w:eastAsia="굴림"/>
                <w:b/>
                <w:bCs/>
              </w:rPr>
            </w:pPr>
            <w:r w:rsidRPr="004F573F">
              <w:rPr>
                <w:rFonts w:eastAsia="굴림"/>
                <w:b/>
                <w:bCs/>
              </w:rPr>
              <w:t>copy running-config startup-config</w:t>
            </w:r>
          </w:p>
        </w:tc>
        <w:tc>
          <w:tcPr>
            <w:tcW w:w="4713" w:type="dxa"/>
          </w:tcPr>
          <w:p w14:paraId="0501020A" w14:textId="77777777" w:rsidR="000C60DF" w:rsidRPr="004F573F" w:rsidRDefault="000C60DF" w:rsidP="0021019A">
            <w:pPr>
              <w:ind w:right="20"/>
              <w:rPr>
                <w:rFonts w:eastAsia="굴림"/>
              </w:rPr>
            </w:pPr>
            <w:r w:rsidRPr="004F573F">
              <w:rPr>
                <w:rFonts w:eastAsia="굴림"/>
              </w:rPr>
              <w:t>(</w:t>
            </w:r>
            <w:r w:rsidR="00253B3F">
              <w:rPr>
                <w:rFonts w:eastAsia="굴림" w:hint="eastAsia"/>
              </w:rPr>
              <w:t>Optional</w:t>
            </w:r>
            <w:r w:rsidRPr="004F573F">
              <w:rPr>
                <w:rFonts w:eastAsia="굴림"/>
              </w:rPr>
              <w:t xml:space="preserve">) </w:t>
            </w:r>
            <w:r w:rsidR="00253B3F">
              <w:rPr>
                <w:rFonts w:eastAsia="굴림" w:hint="eastAsia"/>
              </w:rPr>
              <w:t>Modified</w:t>
            </w:r>
            <w:r w:rsidRPr="004F573F">
              <w:rPr>
                <w:rFonts w:eastAsia="굴림"/>
              </w:rPr>
              <w:t xml:space="preserve"> configuration </w:t>
            </w:r>
            <w:r w:rsidR="00253B3F">
              <w:rPr>
                <w:rFonts w:eastAsia="굴림" w:hint="eastAsia"/>
              </w:rPr>
              <w:t>i</w:t>
            </w:r>
            <w:r w:rsidR="00253B3F">
              <w:rPr>
                <w:rFonts w:eastAsia="굴림"/>
              </w:rPr>
              <w:t xml:space="preserve">s to be </w:t>
            </w:r>
            <w:proofErr w:type="gramStart"/>
            <w:r w:rsidR="00253B3F">
              <w:rPr>
                <w:rFonts w:eastAsia="굴림"/>
              </w:rPr>
              <w:t>save</w:t>
            </w:r>
            <w:proofErr w:type="gramEnd"/>
            <w:r w:rsidR="00253B3F">
              <w:rPr>
                <w:rFonts w:eastAsia="굴림"/>
              </w:rPr>
              <w:t xml:space="preserve"> as a file</w:t>
            </w:r>
            <w:r w:rsidRPr="004F573F">
              <w:rPr>
                <w:rFonts w:eastAsia="굴림"/>
              </w:rPr>
              <w:t>.</w:t>
            </w:r>
          </w:p>
        </w:tc>
      </w:tr>
    </w:tbl>
    <w:p w14:paraId="37AAFED7" w14:textId="77777777" w:rsidR="00490D42" w:rsidRPr="00C235A5" w:rsidRDefault="00253B3F" w:rsidP="0021019A">
      <w:pPr>
        <w:pStyle w:val="a3"/>
        <w:ind w:right="20"/>
      </w:pPr>
      <w:r>
        <w:t xml:space="preserve">To return to </w:t>
      </w:r>
      <w:r w:rsidR="00490D42" w:rsidRPr="00C235A5">
        <w:t xml:space="preserve">default </w:t>
      </w:r>
      <w:r>
        <w:rPr>
          <w:rFonts w:hint="eastAsia"/>
        </w:rPr>
        <w:t>v</w:t>
      </w:r>
      <w:r>
        <w:t>alue, use</w:t>
      </w:r>
      <w:r w:rsidR="00490D42" w:rsidRPr="00C235A5">
        <w:t xml:space="preserve"> </w:t>
      </w:r>
      <w:r w:rsidR="00490D42" w:rsidRPr="00C235A5">
        <w:rPr>
          <w:b/>
          <w:bCs/>
        </w:rPr>
        <w:t>no spanning-tree instance</w:t>
      </w:r>
      <w:r w:rsidR="00490D42" w:rsidRPr="00C235A5">
        <w:rPr>
          <w:rFonts w:hint="eastAsia"/>
          <w:b/>
          <w:bCs/>
        </w:rPr>
        <w:t xml:space="preserve"> </w:t>
      </w:r>
      <w:r w:rsidR="00490D42" w:rsidRPr="00C235A5">
        <w:rPr>
          <w:rFonts w:hint="eastAsia"/>
          <w:i/>
          <w:iCs/>
          <w:kern w:val="0"/>
        </w:rPr>
        <w:t>instance-id</w:t>
      </w:r>
      <w:r w:rsidR="00490D42" w:rsidRPr="00C235A5">
        <w:rPr>
          <w:b/>
          <w:bCs/>
        </w:rPr>
        <w:t xml:space="preserve"> </w:t>
      </w:r>
      <w:r w:rsidR="00490D42" w:rsidRPr="00C235A5">
        <w:rPr>
          <w:rFonts w:hint="eastAsia"/>
          <w:b/>
          <w:bCs/>
        </w:rPr>
        <w:t xml:space="preserve"> </w:t>
      </w:r>
      <w:r w:rsidR="00490D42" w:rsidRPr="00C235A5">
        <w:rPr>
          <w:b/>
          <w:bCs/>
        </w:rPr>
        <w:t>priority</w:t>
      </w:r>
      <w:r w:rsidR="00490D42" w:rsidRPr="00C235A5">
        <w:t xml:space="preserve"> </w:t>
      </w:r>
      <w:r>
        <w:rPr>
          <w:rFonts w:hint="eastAsia"/>
        </w:rPr>
        <w:t>c</w:t>
      </w:r>
      <w:r>
        <w:t>ommand</w:t>
      </w:r>
      <w:r w:rsidR="00490D42" w:rsidRPr="00C235A5">
        <w:t>.</w:t>
      </w:r>
    </w:p>
    <w:tbl>
      <w:tblPr>
        <w:tblStyle w:val="48"/>
        <w:tblW w:w="0" w:type="auto"/>
        <w:tblLook w:val="04A0" w:firstRow="1" w:lastRow="0" w:firstColumn="1" w:lastColumn="0" w:noHBand="0" w:noVBand="1"/>
      </w:tblPr>
      <w:tblGrid>
        <w:gridCol w:w="8261"/>
      </w:tblGrid>
      <w:tr w:rsidR="0049290B" w:rsidRPr="00086FC3" w14:paraId="0FB785B2" w14:textId="77777777" w:rsidTr="0049290B">
        <w:tc>
          <w:tcPr>
            <w:tcW w:w="10118" w:type="dxa"/>
          </w:tcPr>
          <w:p w14:paraId="35FF5A7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203F6C3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3C26542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2577AA3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7ACA13D0"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3566FADD"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AB2C421"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1B09A5"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Interface           Role    Sts Cost      Prio.Nbr Type</w:t>
            </w:r>
          </w:p>
          <w:p w14:paraId="734DC8BE"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0A1B1E02"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4D5AE54D" w14:textId="77777777" w:rsidR="0049290B" w:rsidRPr="00086FC3" w:rsidRDefault="0049290B" w:rsidP="0021019A">
            <w:pPr>
              <w:wordWrap/>
              <w:adjustRightInd w:val="0"/>
              <w:ind w:right="20"/>
              <w:rPr>
                <w:rFonts w:eastAsia="굴림"/>
                <w:kern w:val="0"/>
              </w:rPr>
            </w:pPr>
          </w:p>
          <w:p w14:paraId="331BAC1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47A6B90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214982E"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priority 0</w:t>
            </w:r>
          </w:p>
          <w:p w14:paraId="4B1F12B9"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021E2046"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58C8C178"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8B30099"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62ABC8E"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0907EA8"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2257E29A"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209CF32E"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029FF4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6324EC3"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30442C3"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 xml:space="preserve"> 0</w:t>
            </w:r>
            <w:r w:rsidRPr="00086FC3">
              <w:rPr>
                <w:rFonts w:eastAsia="굴림"/>
                <w:kern w:val="0"/>
              </w:rPr>
              <w:t>.138  P2p</w:t>
            </w:r>
          </w:p>
          <w:p w14:paraId="05822E53" w14:textId="77777777" w:rsidR="0049290B" w:rsidRPr="00086FC3" w:rsidRDefault="0049290B" w:rsidP="0021019A">
            <w:pPr>
              <w:wordWrap/>
              <w:adjustRightInd w:val="0"/>
              <w:ind w:right="20"/>
              <w:rPr>
                <w:rFonts w:eastAsia="굴림"/>
                <w:kern w:val="0"/>
              </w:rPr>
            </w:pPr>
          </w:p>
          <w:p w14:paraId="6E37E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9EB065"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6FE2163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priority</w:t>
            </w:r>
          </w:p>
          <w:p w14:paraId="4F7A273F"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C4086D0"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728094C1"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9D79CFC"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6FAE4689"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0BD4F18E"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3438AC3"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512F1AD4"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17251581"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04B6C238"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7245955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128</w:t>
            </w:r>
            <w:r w:rsidRPr="00086FC3">
              <w:rPr>
                <w:rFonts w:eastAsia="굴림"/>
                <w:kern w:val="0"/>
              </w:rPr>
              <w:t>.138  P2p</w:t>
            </w:r>
          </w:p>
          <w:p w14:paraId="727F10E1" w14:textId="77777777" w:rsidR="0049290B" w:rsidRPr="00086FC3" w:rsidRDefault="0049290B" w:rsidP="0021019A">
            <w:pPr>
              <w:ind w:right="20"/>
              <w:rPr>
                <w:rFonts w:eastAsia="굴림"/>
              </w:rPr>
            </w:pPr>
            <w:r w:rsidRPr="00086FC3">
              <w:rPr>
                <w:rFonts w:eastAsia="굴림"/>
                <w:kern w:val="0"/>
              </w:rPr>
              <w:t>Switch#</w:t>
            </w:r>
          </w:p>
        </w:tc>
      </w:tr>
    </w:tbl>
    <w:p w14:paraId="0E90BE2E" w14:textId="77777777" w:rsidR="0009369F" w:rsidRDefault="0009369F" w:rsidP="0021019A">
      <w:pPr>
        <w:pStyle w:val="a3"/>
        <w:ind w:right="20"/>
      </w:pPr>
    </w:p>
    <w:p w14:paraId="61DCAD3F" w14:textId="77777777" w:rsidR="00490D42" w:rsidRPr="002F5F3A" w:rsidRDefault="00490D42" w:rsidP="0021019A">
      <w:pPr>
        <w:pStyle w:val="a3"/>
        <w:ind w:right="20"/>
      </w:pPr>
      <w:r w:rsidRPr="002F5F3A">
        <w:lastRenderedPageBreak/>
        <w:t xml:space="preserve">To set the path cost value of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3"/>
        <w:gridCol w:w="2596"/>
        <w:gridCol w:w="4711"/>
      </w:tblGrid>
      <w:tr w:rsidR="000C60DF" w:rsidRPr="00C235A5"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2F5F3A" w:rsidRDefault="000C60DF" w:rsidP="00E20826">
            <w:pPr>
              <w:pStyle w:val="ac"/>
            </w:pPr>
          </w:p>
        </w:tc>
        <w:tc>
          <w:tcPr>
            <w:tcW w:w="2596" w:type="dxa"/>
          </w:tcPr>
          <w:p w14:paraId="17EF5496" w14:textId="77777777" w:rsidR="000C60DF" w:rsidRPr="002F5F3A" w:rsidRDefault="000C60DF" w:rsidP="0021019A">
            <w:pPr>
              <w:wordWrap/>
              <w:ind w:left="357" w:right="20" w:hanging="357"/>
              <w:rPr>
                <w:b/>
                <w:bCs/>
              </w:rPr>
            </w:pPr>
            <w:r w:rsidRPr="002F5F3A">
              <w:rPr>
                <w:b/>
                <w:bCs/>
              </w:rPr>
              <w:t>Command</w:t>
            </w:r>
          </w:p>
        </w:tc>
        <w:tc>
          <w:tcPr>
            <w:tcW w:w="4711" w:type="dxa"/>
          </w:tcPr>
          <w:p w14:paraId="538CCB4B" w14:textId="77777777" w:rsidR="000C60DF" w:rsidRPr="002F5F3A" w:rsidRDefault="000C60DF" w:rsidP="0021019A">
            <w:pPr>
              <w:wordWrap/>
              <w:ind w:left="357" w:right="20" w:hanging="357"/>
              <w:rPr>
                <w:b/>
                <w:bCs/>
              </w:rPr>
            </w:pPr>
            <w:r w:rsidRPr="002F5F3A">
              <w:rPr>
                <w:b/>
                <w:bCs/>
              </w:rPr>
              <w:t>Purpose</w:t>
            </w:r>
          </w:p>
        </w:tc>
      </w:tr>
      <w:tr w:rsidR="000C60DF" w:rsidRPr="00C235A5" w14:paraId="0EE32DFB" w14:textId="77777777" w:rsidTr="000C60DF">
        <w:trPr>
          <w:trHeight w:val="150"/>
        </w:trPr>
        <w:tc>
          <w:tcPr>
            <w:tcW w:w="793" w:type="dxa"/>
          </w:tcPr>
          <w:p w14:paraId="07B02FA4" w14:textId="77777777" w:rsidR="000C60DF" w:rsidRPr="002F5F3A" w:rsidRDefault="000C60DF" w:rsidP="0021019A">
            <w:pPr>
              <w:wordWrap/>
              <w:ind w:left="357" w:right="20" w:hanging="357"/>
              <w:rPr>
                <w:b/>
                <w:bCs/>
              </w:rPr>
            </w:pPr>
            <w:r w:rsidRPr="002F5F3A">
              <w:rPr>
                <w:b/>
                <w:bCs/>
              </w:rPr>
              <w:t>Step1</w:t>
            </w:r>
          </w:p>
        </w:tc>
        <w:tc>
          <w:tcPr>
            <w:tcW w:w="2596" w:type="dxa"/>
          </w:tcPr>
          <w:p w14:paraId="0D2059FB" w14:textId="77777777" w:rsidR="000C60DF" w:rsidRPr="002F5F3A" w:rsidRDefault="000C60DF" w:rsidP="0021019A">
            <w:pPr>
              <w:wordWrap/>
              <w:ind w:right="20"/>
              <w:jc w:val="left"/>
              <w:rPr>
                <w:b/>
                <w:bCs/>
              </w:rPr>
            </w:pPr>
            <w:r w:rsidRPr="002F5F3A">
              <w:rPr>
                <w:b/>
                <w:bCs/>
              </w:rPr>
              <w:t>configure terminal</w:t>
            </w:r>
          </w:p>
        </w:tc>
        <w:tc>
          <w:tcPr>
            <w:tcW w:w="4711" w:type="dxa"/>
          </w:tcPr>
          <w:p w14:paraId="2D28BCE3" w14:textId="77777777" w:rsidR="000C60DF" w:rsidRPr="002F5F3A" w:rsidRDefault="000C60DF" w:rsidP="0021019A">
            <w:pPr>
              <w:wordWrap/>
              <w:ind w:right="20"/>
              <w:jc w:val="left"/>
            </w:pPr>
            <w:r w:rsidRPr="002F5F3A">
              <w:t>Enters global configuration mode.</w:t>
            </w:r>
          </w:p>
        </w:tc>
      </w:tr>
      <w:tr w:rsidR="000C60DF" w:rsidRPr="00C235A5" w14:paraId="33587389" w14:textId="77777777" w:rsidTr="000C60DF">
        <w:trPr>
          <w:trHeight w:val="150"/>
        </w:trPr>
        <w:tc>
          <w:tcPr>
            <w:tcW w:w="793" w:type="dxa"/>
          </w:tcPr>
          <w:p w14:paraId="3C679DAC" w14:textId="77777777" w:rsidR="000C60DF" w:rsidRPr="002F5F3A" w:rsidRDefault="000C60DF" w:rsidP="0021019A">
            <w:pPr>
              <w:wordWrap/>
              <w:ind w:left="357" w:right="20" w:hanging="357"/>
              <w:rPr>
                <w:b/>
                <w:bCs/>
              </w:rPr>
            </w:pPr>
            <w:r w:rsidRPr="002F5F3A">
              <w:rPr>
                <w:b/>
                <w:bCs/>
              </w:rPr>
              <w:t>Stpe2</w:t>
            </w:r>
          </w:p>
        </w:tc>
        <w:tc>
          <w:tcPr>
            <w:tcW w:w="2596" w:type="dxa"/>
          </w:tcPr>
          <w:p w14:paraId="6E189EC2" w14:textId="77777777"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711" w:type="dxa"/>
          </w:tcPr>
          <w:p w14:paraId="418F590F" w14:textId="77777777" w:rsidR="000C60DF" w:rsidRPr="002F5F3A" w:rsidRDefault="000C60DF" w:rsidP="0021019A">
            <w:pPr>
              <w:wordWrap/>
              <w:ind w:right="20"/>
              <w:jc w:val="left"/>
            </w:pPr>
            <w:r w:rsidRPr="002F5F3A">
              <w:t>Enters to interface configuration mode.</w:t>
            </w:r>
          </w:p>
        </w:tc>
      </w:tr>
      <w:tr w:rsidR="000C60DF" w:rsidRPr="00C235A5" w14:paraId="4E2102F1" w14:textId="77777777" w:rsidTr="000C60DF">
        <w:tc>
          <w:tcPr>
            <w:tcW w:w="793" w:type="dxa"/>
          </w:tcPr>
          <w:p w14:paraId="63551580" w14:textId="77777777" w:rsidR="000C60DF" w:rsidRPr="002F5F3A" w:rsidRDefault="000C60DF" w:rsidP="0021019A">
            <w:pPr>
              <w:wordWrap/>
              <w:ind w:left="357" w:right="20" w:hanging="357"/>
              <w:rPr>
                <w:b/>
                <w:bCs/>
              </w:rPr>
            </w:pPr>
            <w:r w:rsidRPr="002F5F3A">
              <w:rPr>
                <w:b/>
                <w:bCs/>
              </w:rPr>
              <w:t>Step3</w:t>
            </w:r>
          </w:p>
        </w:tc>
        <w:tc>
          <w:tcPr>
            <w:tcW w:w="2596" w:type="dxa"/>
          </w:tcPr>
          <w:p w14:paraId="5226BB52" w14:textId="77777777" w:rsidR="000C60DF" w:rsidRPr="002F5F3A" w:rsidRDefault="000C60DF" w:rsidP="0021019A">
            <w:pPr>
              <w:wordWrap/>
              <w:ind w:right="20"/>
              <w:jc w:val="left"/>
              <w:rPr>
                <w:b/>
                <w:bCs/>
              </w:rPr>
            </w:pPr>
            <w:r w:rsidRPr="002F5F3A">
              <w:rPr>
                <w:b/>
                <w:bCs/>
              </w:rPr>
              <w:t xml:space="preserve">Spanning-tree instance </w:t>
            </w:r>
            <w:r w:rsidRPr="002F5F3A">
              <w:rPr>
                <w:i/>
                <w:iCs/>
                <w:kern w:val="0"/>
              </w:rPr>
              <w:t xml:space="preserve">instance-id </w:t>
            </w:r>
            <w:r w:rsidRPr="002F5F3A">
              <w:rPr>
                <w:b/>
                <w:bCs/>
              </w:rPr>
              <w:t xml:space="preserve"> path-cost </w:t>
            </w:r>
            <w:r w:rsidRPr="002F5F3A">
              <w:rPr>
                <w:i/>
                <w:iCs/>
                <w:kern w:val="0"/>
              </w:rPr>
              <w:t>path-cost</w:t>
            </w:r>
          </w:p>
        </w:tc>
        <w:tc>
          <w:tcPr>
            <w:tcW w:w="4711" w:type="dxa"/>
          </w:tcPr>
          <w:p w14:paraId="32ED213D" w14:textId="77777777" w:rsidR="000C60DF" w:rsidRPr="002F5F3A" w:rsidRDefault="000C60DF" w:rsidP="0021019A">
            <w:pPr>
              <w:wordWrap/>
              <w:ind w:right="20"/>
              <w:jc w:val="left"/>
            </w:pPr>
            <w:r w:rsidRPr="002F5F3A">
              <w:t>Sets path cost on port.</w:t>
            </w:r>
          </w:p>
        </w:tc>
      </w:tr>
      <w:tr w:rsidR="000C60DF" w:rsidRPr="00C235A5" w14:paraId="4CD766F6" w14:textId="77777777" w:rsidTr="000C60DF">
        <w:trPr>
          <w:trHeight w:val="150"/>
        </w:trPr>
        <w:tc>
          <w:tcPr>
            <w:tcW w:w="793" w:type="dxa"/>
          </w:tcPr>
          <w:p w14:paraId="637AB2F6" w14:textId="77777777" w:rsidR="000C60DF" w:rsidRPr="002F5F3A" w:rsidRDefault="000C60DF" w:rsidP="0021019A">
            <w:pPr>
              <w:wordWrap/>
              <w:ind w:left="357" w:right="20" w:hanging="357"/>
              <w:rPr>
                <w:b/>
                <w:bCs/>
              </w:rPr>
            </w:pPr>
            <w:r w:rsidRPr="002F5F3A">
              <w:rPr>
                <w:b/>
                <w:bCs/>
              </w:rPr>
              <w:t>Step4</w:t>
            </w:r>
          </w:p>
        </w:tc>
        <w:tc>
          <w:tcPr>
            <w:tcW w:w="2596" w:type="dxa"/>
          </w:tcPr>
          <w:p w14:paraId="75307848" w14:textId="77777777" w:rsidR="000C60DF" w:rsidRPr="002F5F3A" w:rsidRDefault="000C60DF" w:rsidP="0021019A">
            <w:pPr>
              <w:wordWrap/>
              <w:ind w:right="20"/>
              <w:jc w:val="left"/>
              <w:rPr>
                <w:b/>
                <w:bCs/>
              </w:rPr>
            </w:pPr>
            <w:r w:rsidRPr="002F5F3A">
              <w:rPr>
                <w:b/>
                <w:bCs/>
              </w:rPr>
              <w:t>exit</w:t>
            </w:r>
          </w:p>
        </w:tc>
        <w:tc>
          <w:tcPr>
            <w:tcW w:w="4711" w:type="dxa"/>
          </w:tcPr>
          <w:p w14:paraId="5F835817"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4B4C549A" w14:textId="77777777" w:rsidTr="000C60DF">
        <w:trPr>
          <w:trHeight w:val="150"/>
        </w:trPr>
        <w:tc>
          <w:tcPr>
            <w:tcW w:w="793" w:type="dxa"/>
          </w:tcPr>
          <w:p w14:paraId="7E95C7D3" w14:textId="77777777" w:rsidR="000C60DF" w:rsidRPr="002F5F3A" w:rsidRDefault="000C60DF" w:rsidP="0021019A">
            <w:pPr>
              <w:wordWrap/>
              <w:ind w:left="357" w:right="20" w:hanging="357"/>
              <w:rPr>
                <w:b/>
                <w:bCs/>
              </w:rPr>
            </w:pPr>
            <w:r w:rsidRPr="002F5F3A">
              <w:rPr>
                <w:b/>
                <w:bCs/>
              </w:rPr>
              <w:t>Step5</w:t>
            </w:r>
          </w:p>
        </w:tc>
        <w:tc>
          <w:tcPr>
            <w:tcW w:w="2596" w:type="dxa"/>
          </w:tcPr>
          <w:p w14:paraId="531FEF66" w14:textId="77777777" w:rsidR="000C60DF" w:rsidRPr="002F5F3A" w:rsidRDefault="000C60DF" w:rsidP="0021019A">
            <w:pPr>
              <w:wordWrap/>
              <w:ind w:right="20"/>
              <w:jc w:val="left"/>
              <w:rPr>
                <w:b/>
                <w:bCs/>
              </w:rPr>
            </w:pPr>
            <w:r w:rsidRPr="002F5F3A">
              <w:rPr>
                <w:b/>
                <w:bCs/>
              </w:rPr>
              <w:t>show running-config</w:t>
            </w:r>
          </w:p>
        </w:tc>
        <w:tc>
          <w:tcPr>
            <w:tcW w:w="4711" w:type="dxa"/>
          </w:tcPr>
          <w:p w14:paraId="0B2FFEBD" w14:textId="77777777" w:rsidR="000C60DF" w:rsidRPr="002F5F3A" w:rsidRDefault="000C60DF" w:rsidP="0021019A">
            <w:pPr>
              <w:wordWrap/>
              <w:ind w:right="20"/>
              <w:jc w:val="left"/>
            </w:pPr>
            <w:r w:rsidRPr="002F5F3A">
              <w:t>Shows current running configuration.</w:t>
            </w:r>
          </w:p>
        </w:tc>
      </w:tr>
      <w:tr w:rsidR="000C60DF" w:rsidRPr="00C235A5" w14:paraId="171F9D0C" w14:textId="77777777" w:rsidTr="000C60DF">
        <w:tc>
          <w:tcPr>
            <w:tcW w:w="793" w:type="dxa"/>
          </w:tcPr>
          <w:p w14:paraId="4A567DC6" w14:textId="77777777" w:rsidR="000C60DF" w:rsidRPr="002F5F3A" w:rsidRDefault="000C60DF" w:rsidP="0021019A">
            <w:pPr>
              <w:wordWrap/>
              <w:ind w:left="357" w:right="20" w:hanging="357"/>
              <w:rPr>
                <w:b/>
                <w:bCs/>
              </w:rPr>
            </w:pPr>
            <w:r w:rsidRPr="002F5F3A">
              <w:rPr>
                <w:b/>
                <w:bCs/>
              </w:rPr>
              <w:t>Step6</w:t>
            </w:r>
          </w:p>
        </w:tc>
        <w:tc>
          <w:tcPr>
            <w:tcW w:w="2596" w:type="dxa"/>
          </w:tcPr>
          <w:p w14:paraId="7323E8FF" w14:textId="77777777" w:rsidR="000C60DF" w:rsidRPr="002F5F3A" w:rsidRDefault="000C60DF" w:rsidP="0021019A">
            <w:pPr>
              <w:wordWrap/>
              <w:ind w:right="20"/>
              <w:jc w:val="left"/>
              <w:rPr>
                <w:b/>
                <w:bCs/>
              </w:rPr>
            </w:pPr>
            <w:r w:rsidRPr="002F5F3A">
              <w:rPr>
                <w:b/>
                <w:bCs/>
              </w:rPr>
              <w:t>copy running-config startup-config</w:t>
            </w:r>
          </w:p>
        </w:tc>
        <w:tc>
          <w:tcPr>
            <w:tcW w:w="4711" w:type="dxa"/>
          </w:tcPr>
          <w:p w14:paraId="43AE7732" w14:textId="77777777" w:rsidR="000C60DF" w:rsidRPr="002F5F3A" w:rsidRDefault="000C60DF" w:rsidP="0021019A">
            <w:pPr>
              <w:wordWrap/>
              <w:ind w:right="20"/>
              <w:jc w:val="left"/>
            </w:pPr>
            <w:r w:rsidRPr="002F5F3A">
              <w:t>Saves current running configuration to startup-configuration.</w:t>
            </w:r>
          </w:p>
        </w:tc>
      </w:tr>
    </w:tbl>
    <w:p w14:paraId="32D88DB5" w14:textId="77777777" w:rsidR="00490D42" w:rsidRPr="00F05326" w:rsidRDefault="00490D42" w:rsidP="0021019A">
      <w:pPr>
        <w:pStyle w:val="a3"/>
        <w:ind w:right="20"/>
      </w:pPr>
      <w:r w:rsidRPr="00F05326">
        <w:t>To restore as default value, do no spanning-tree instance instance-id  path-cost command.</w:t>
      </w:r>
    </w:p>
    <w:tbl>
      <w:tblPr>
        <w:tblStyle w:val="48"/>
        <w:tblW w:w="0" w:type="auto"/>
        <w:tblLook w:val="04A0" w:firstRow="1" w:lastRow="0" w:firstColumn="1" w:lastColumn="0" w:noHBand="0" w:noVBand="1"/>
      </w:tblPr>
      <w:tblGrid>
        <w:gridCol w:w="8261"/>
      </w:tblGrid>
      <w:tr w:rsidR="0049290B" w:rsidRPr="00086FC3" w14:paraId="7F07F932" w14:textId="77777777" w:rsidTr="0049290B">
        <w:tc>
          <w:tcPr>
            <w:tcW w:w="10118" w:type="dxa"/>
          </w:tcPr>
          <w:p w14:paraId="38C1230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468DDCA"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261174F6"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06C0CE6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2DBAC80B"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71990F2E"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17E858F7"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47A9BBF2"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59BFFF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5CB68FE6" w14:textId="77777777"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14:paraId="62BB521B" w14:textId="77777777" w:rsidR="0049290B" w:rsidRPr="00086FC3" w:rsidRDefault="0049290B" w:rsidP="0021019A">
            <w:pPr>
              <w:wordWrap/>
              <w:adjustRightInd w:val="0"/>
              <w:ind w:right="20"/>
              <w:rPr>
                <w:rFonts w:eastAsia="굴림"/>
                <w:kern w:val="0"/>
              </w:rPr>
            </w:pPr>
          </w:p>
          <w:p w14:paraId="4749B0B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710C832A"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0810CEAF"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path-cost 1</w:t>
            </w:r>
          </w:p>
          <w:p w14:paraId="07D5BCC2"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2DB72642"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66438C43"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4868E1D2"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7AAC1C50"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37C71FE6"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6D1F97B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700B32AC"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78A3D48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401C9250"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2325D01F"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1</w:t>
            </w:r>
            <w:r w:rsidRPr="00086FC3">
              <w:rPr>
                <w:rFonts w:eastAsia="굴림"/>
                <w:kern w:val="0"/>
              </w:rPr>
              <w:t xml:space="preserve">      </w:t>
            </w:r>
            <w:r w:rsidRPr="00086FC3">
              <w:rPr>
                <w:rFonts w:eastAsia="굴림"/>
                <w:b/>
                <w:kern w:val="0"/>
              </w:rPr>
              <w:t xml:space="preserve"> </w:t>
            </w:r>
            <w:r w:rsidRPr="00086FC3">
              <w:rPr>
                <w:rFonts w:eastAsia="굴림"/>
                <w:kern w:val="0"/>
              </w:rPr>
              <w:t>128.138  P2p</w:t>
            </w:r>
          </w:p>
          <w:p w14:paraId="7CADEC8E" w14:textId="77777777" w:rsidR="0049290B" w:rsidRPr="00086FC3" w:rsidRDefault="0049290B" w:rsidP="0021019A">
            <w:pPr>
              <w:wordWrap/>
              <w:adjustRightInd w:val="0"/>
              <w:ind w:right="20"/>
              <w:rPr>
                <w:rFonts w:eastAsia="굴림"/>
                <w:kern w:val="0"/>
              </w:rPr>
            </w:pPr>
          </w:p>
          <w:p w14:paraId="375905BD"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14:paraId="6D3DEAC4" w14:textId="77777777"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14:paraId="7B644980" w14:textId="77777777"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path-cost</w:t>
            </w:r>
          </w:p>
          <w:p w14:paraId="5164ADB5" w14:textId="77777777" w:rsidR="0049290B" w:rsidRPr="00086FC3" w:rsidRDefault="0049290B" w:rsidP="0021019A">
            <w:pPr>
              <w:wordWrap/>
              <w:adjustRightInd w:val="0"/>
              <w:ind w:right="20"/>
              <w:rPr>
                <w:rFonts w:eastAsia="굴림"/>
                <w:kern w:val="0"/>
              </w:rPr>
            </w:pPr>
            <w:r w:rsidRPr="00086FC3">
              <w:rPr>
                <w:rFonts w:eastAsia="굴림"/>
                <w:kern w:val="0"/>
              </w:rPr>
              <w:t>Switch(config-if-Giga6/3)#exit</w:t>
            </w:r>
          </w:p>
          <w:p w14:paraId="1E68DC7C"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14:paraId="37DF51D2" w14:textId="77777777" w:rsidR="0049290B" w:rsidRPr="00086FC3" w:rsidRDefault="0049290B" w:rsidP="0021019A">
            <w:pPr>
              <w:wordWrap/>
              <w:adjustRightInd w:val="0"/>
              <w:ind w:right="20"/>
              <w:rPr>
                <w:rFonts w:eastAsia="굴림"/>
                <w:kern w:val="0"/>
              </w:rPr>
            </w:pPr>
            <w:r w:rsidRPr="00086FC3">
              <w:rPr>
                <w:rFonts w:eastAsia="굴림"/>
                <w:kern w:val="0"/>
              </w:rPr>
              <w:t>#### MST1    vlans mapped:2</w:t>
            </w:r>
          </w:p>
          <w:p w14:paraId="0D52B7CA" w14:textId="77777777"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14:paraId="39617356" w14:textId="77777777"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14:paraId="6A92717F" w14:textId="77777777" w:rsidR="0049290B" w:rsidRPr="00086FC3" w:rsidRDefault="0049290B" w:rsidP="0021019A">
            <w:pPr>
              <w:wordWrap/>
              <w:adjustRightInd w:val="0"/>
              <w:ind w:right="20"/>
              <w:rPr>
                <w:rFonts w:eastAsia="굴림"/>
                <w:kern w:val="0"/>
              </w:rPr>
            </w:pPr>
            <w:r w:rsidRPr="00086FC3">
              <w:rPr>
                <w:rFonts w:eastAsia="굴림"/>
                <w:kern w:val="0"/>
              </w:rPr>
              <w:t>Regional Root this switch</w:t>
            </w:r>
          </w:p>
          <w:p w14:paraId="0F190B60" w14:textId="77777777"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14:paraId="4ED62D7A" w14:textId="77777777"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14:paraId="099B85BA"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2E65F355"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834D7A7"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20000</w:t>
            </w:r>
            <w:r w:rsidRPr="00086FC3">
              <w:rPr>
                <w:rFonts w:eastAsia="굴림"/>
                <w:kern w:val="0"/>
              </w:rPr>
              <w:t xml:space="preserve">     128.138  P2p</w:t>
            </w:r>
          </w:p>
          <w:p w14:paraId="3E41D7FE" w14:textId="77777777" w:rsidR="0049290B" w:rsidRPr="00086FC3" w:rsidRDefault="0049290B" w:rsidP="0021019A">
            <w:pPr>
              <w:ind w:right="20"/>
              <w:rPr>
                <w:rFonts w:eastAsia="굴림"/>
              </w:rPr>
            </w:pPr>
            <w:r w:rsidRPr="00086FC3">
              <w:rPr>
                <w:rFonts w:eastAsia="굴림"/>
                <w:kern w:val="0"/>
              </w:rPr>
              <w:t>Switch#</w:t>
            </w:r>
          </w:p>
        </w:tc>
      </w:tr>
    </w:tbl>
    <w:p w14:paraId="6FEFEFC4" w14:textId="77777777" w:rsidR="00490D42" w:rsidRPr="00C235A5" w:rsidRDefault="00490D42" w:rsidP="0021019A">
      <w:pPr>
        <w:ind w:right="20"/>
        <w:rPr>
          <w:rFonts w:ascii="굴림" w:eastAsia="굴림" w:hAnsi="굴림"/>
        </w:rPr>
      </w:pPr>
    </w:p>
    <w:tbl>
      <w:tblPr>
        <w:tblStyle w:val="NOTICE"/>
        <w:tblW w:w="0" w:type="auto"/>
        <w:tblLook w:val="0000" w:firstRow="0" w:lastRow="0" w:firstColumn="0" w:lastColumn="0" w:noHBand="0" w:noVBand="0"/>
      </w:tblPr>
      <w:tblGrid>
        <w:gridCol w:w="930"/>
        <w:gridCol w:w="1064"/>
        <w:gridCol w:w="6154"/>
      </w:tblGrid>
      <w:tr w:rsidR="00490D42" w:rsidRPr="00C235A5" w14:paraId="2C4F28D3" w14:textId="77777777" w:rsidTr="0049290B">
        <w:tc>
          <w:tcPr>
            <w:tcW w:w="960" w:type="dxa"/>
            <w:vAlign w:val="center"/>
          </w:tcPr>
          <w:p w14:paraId="62CE351A"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4A72AC77" w14:textId="77777777" w:rsidR="00490D42" w:rsidRPr="00C235A5" w:rsidRDefault="00490D42" w:rsidP="0021019A">
            <w:pPr>
              <w:wordWrap/>
              <w:adjustRightInd w:val="0"/>
              <w:ind w:right="20"/>
              <w:rPr>
                <w:rFonts w:ascii="굴림" w:eastAsia="굴림" w:hAnsi="굴림" w:cs="Times New Roman"/>
              </w:rPr>
            </w:pPr>
            <w:r w:rsidRPr="002F5F3A">
              <w:rPr>
                <w:kern w:val="0"/>
              </w:rPr>
              <w:t xml:space="preserve">To set MSTP on the port, you must create instance </w:t>
            </w:r>
            <w:r>
              <w:rPr>
                <w:rFonts w:hint="eastAsia"/>
                <w:kern w:val="0"/>
              </w:rPr>
              <w:t>first</w:t>
            </w:r>
            <w:r w:rsidRPr="002F5F3A">
              <w:rPr>
                <w:kern w:val="0"/>
              </w:rPr>
              <w:t>.</w:t>
            </w:r>
          </w:p>
        </w:tc>
      </w:tr>
    </w:tbl>
    <w:p w14:paraId="73DDE716" w14:textId="77777777" w:rsidR="00490D42" w:rsidRPr="00C235A5" w:rsidRDefault="00490D42" w:rsidP="0021019A">
      <w:pPr>
        <w:pStyle w:val="3"/>
        <w:ind w:right="20"/>
      </w:pPr>
      <w:bookmarkStart w:id="2969" w:name="_Toc74378707"/>
      <w:bookmarkStart w:id="2970" w:name="_Toc252889029"/>
      <w:bookmarkStart w:id="2971" w:name="_Toc277779585"/>
      <w:bookmarkStart w:id="2972" w:name="_Toc444695176"/>
      <w:r w:rsidRPr="00C235A5">
        <w:rPr>
          <w:rFonts w:hint="eastAsia"/>
        </w:rPr>
        <w:t xml:space="preserve">Setting region and </w:t>
      </w:r>
      <w:r w:rsidRPr="0049290B">
        <w:rPr>
          <w:rFonts w:hint="eastAsia"/>
        </w:rPr>
        <w:t>revision</w:t>
      </w:r>
      <w:r w:rsidRPr="00C235A5">
        <w:rPr>
          <w:rFonts w:hint="eastAsia"/>
        </w:rPr>
        <w:t xml:space="preserve"> number for MST</w:t>
      </w:r>
      <w:bookmarkEnd w:id="2969"/>
      <w:bookmarkEnd w:id="2970"/>
      <w:bookmarkEnd w:id="2971"/>
      <w:bookmarkEnd w:id="2972"/>
    </w:p>
    <w:p w14:paraId="22F73F4A" w14:textId="77777777" w:rsidR="00490D42" w:rsidRPr="00C235A5" w:rsidRDefault="00253B3F" w:rsidP="0021019A">
      <w:pPr>
        <w:pStyle w:val="a3"/>
        <w:ind w:right="20"/>
      </w:pPr>
      <w:r>
        <w:t xml:space="preserve">Any switch that belongs to a same MST should keep same </w:t>
      </w:r>
      <w:r w:rsidRPr="00C235A5">
        <w:rPr>
          <w:rFonts w:hint="eastAsia"/>
        </w:rPr>
        <w:t>MST configuration</w:t>
      </w:r>
      <w:r>
        <w:t xml:space="preserve">. </w:t>
      </w:r>
      <w:r>
        <w:t>‘</w:t>
      </w:r>
      <w:r w:rsidRPr="00C235A5">
        <w:t>R</w:t>
      </w:r>
      <w:r w:rsidRPr="00C235A5">
        <w:rPr>
          <w:rFonts w:hint="eastAsia"/>
        </w:rPr>
        <w:t>egion</w:t>
      </w:r>
      <w:r>
        <w:t>’</w:t>
      </w:r>
      <w:r>
        <w:rPr>
          <w:rFonts w:hint="eastAsia"/>
        </w:rPr>
        <w:t xml:space="preserve"> and</w:t>
      </w:r>
      <w:r w:rsidRPr="00C235A5">
        <w:rPr>
          <w:rFonts w:hint="eastAsia"/>
        </w:rPr>
        <w:t xml:space="preserve"> </w:t>
      </w:r>
      <w:r>
        <w:t>‘</w:t>
      </w:r>
      <w:r w:rsidRPr="00C235A5">
        <w:rPr>
          <w:rFonts w:hint="eastAsia"/>
        </w:rPr>
        <w:t>revision number</w:t>
      </w:r>
      <w:r>
        <w:t>’</w:t>
      </w:r>
      <w:r>
        <w:t xml:space="preserve"> are the items included in </w:t>
      </w:r>
      <w:r w:rsidRPr="00C235A5">
        <w:rPr>
          <w:rFonts w:hint="eastAsia"/>
        </w:rPr>
        <w:t>MST configuration</w:t>
      </w:r>
      <w:r>
        <w:t xml:space="preserve">. </w:t>
      </w:r>
    </w:p>
    <w:p w14:paraId="0243BCF3" w14:textId="77777777" w:rsidR="00490D42" w:rsidRPr="00C235A5" w:rsidRDefault="00490D42" w:rsidP="0021019A">
      <w:pPr>
        <w:pStyle w:val="a3"/>
        <w:ind w:right="20"/>
        <w:rPr>
          <w:rFonts w:ascii="굴림" w:eastAsia="굴림" w:hAnsi="굴림"/>
        </w:rPr>
      </w:pPr>
      <w:r w:rsidRPr="002F5F3A">
        <w:t xml:space="preserve">To set revision number and Region,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9"/>
        <w:gridCol w:w="2674"/>
        <w:gridCol w:w="4637"/>
      </w:tblGrid>
      <w:tr w:rsidR="000C60DF" w:rsidRPr="00C235A5"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2F5F3A" w:rsidRDefault="000C60DF" w:rsidP="00E20826">
            <w:pPr>
              <w:pStyle w:val="ac"/>
            </w:pPr>
          </w:p>
        </w:tc>
        <w:tc>
          <w:tcPr>
            <w:tcW w:w="2674" w:type="dxa"/>
          </w:tcPr>
          <w:p w14:paraId="50CE9F5E" w14:textId="77777777" w:rsidR="000C60DF" w:rsidRPr="002F5F3A" w:rsidRDefault="000C60DF" w:rsidP="0021019A">
            <w:pPr>
              <w:wordWrap/>
              <w:ind w:left="1160" w:right="20" w:hanging="360"/>
              <w:rPr>
                <w:b/>
                <w:bCs/>
              </w:rPr>
            </w:pPr>
            <w:r w:rsidRPr="002F5F3A">
              <w:rPr>
                <w:b/>
                <w:bCs/>
              </w:rPr>
              <w:t>Command</w:t>
            </w:r>
          </w:p>
        </w:tc>
        <w:tc>
          <w:tcPr>
            <w:tcW w:w="4637" w:type="dxa"/>
          </w:tcPr>
          <w:p w14:paraId="21C4BF94" w14:textId="77777777" w:rsidR="000C60DF" w:rsidRPr="002F5F3A" w:rsidRDefault="000C60DF" w:rsidP="0021019A">
            <w:pPr>
              <w:wordWrap/>
              <w:ind w:left="1160" w:right="20" w:hanging="360"/>
              <w:rPr>
                <w:b/>
                <w:bCs/>
              </w:rPr>
            </w:pPr>
            <w:r w:rsidRPr="002F5F3A">
              <w:rPr>
                <w:b/>
                <w:bCs/>
              </w:rPr>
              <w:t>Purpose</w:t>
            </w:r>
          </w:p>
        </w:tc>
      </w:tr>
      <w:tr w:rsidR="000C60DF" w:rsidRPr="00C235A5" w14:paraId="7BF95D82" w14:textId="77777777" w:rsidTr="000C60DF">
        <w:trPr>
          <w:trHeight w:val="150"/>
        </w:trPr>
        <w:tc>
          <w:tcPr>
            <w:tcW w:w="789" w:type="dxa"/>
          </w:tcPr>
          <w:p w14:paraId="6B625C26" w14:textId="77777777" w:rsidR="000C60DF" w:rsidRPr="002F5F3A" w:rsidRDefault="000C60DF" w:rsidP="0021019A">
            <w:pPr>
              <w:wordWrap/>
              <w:ind w:right="20"/>
              <w:jc w:val="left"/>
              <w:rPr>
                <w:b/>
                <w:bCs/>
              </w:rPr>
            </w:pPr>
            <w:r w:rsidRPr="002F5F3A">
              <w:rPr>
                <w:b/>
                <w:bCs/>
              </w:rPr>
              <w:t>Step1</w:t>
            </w:r>
          </w:p>
        </w:tc>
        <w:tc>
          <w:tcPr>
            <w:tcW w:w="2674" w:type="dxa"/>
          </w:tcPr>
          <w:p w14:paraId="3776049B" w14:textId="77777777" w:rsidR="000C60DF" w:rsidRPr="002F5F3A" w:rsidRDefault="000C60DF" w:rsidP="0021019A">
            <w:pPr>
              <w:wordWrap/>
              <w:ind w:right="20"/>
              <w:jc w:val="left"/>
              <w:rPr>
                <w:b/>
                <w:bCs/>
              </w:rPr>
            </w:pPr>
            <w:r w:rsidRPr="002F5F3A">
              <w:rPr>
                <w:b/>
                <w:bCs/>
              </w:rPr>
              <w:t>configure terminal</w:t>
            </w:r>
          </w:p>
        </w:tc>
        <w:tc>
          <w:tcPr>
            <w:tcW w:w="4637" w:type="dxa"/>
          </w:tcPr>
          <w:p w14:paraId="459B903D" w14:textId="77777777" w:rsidR="000C60DF" w:rsidRPr="002F5F3A" w:rsidRDefault="000C60DF" w:rsidP="0021019A">
            <w:pPr>
              <w:wordWrap/>
              <w:ind w:right="20"/>
              <w:jc w:val="left"/>
            </w:pPr>
            <w:r w:rsidRPr="002F5F3A">
              <w:t>Enters global configuration mode.</w:t>
            </w:r>
          </w:p>
        </w:tc>
      </w:tr>
      <w:tr w:rsidR="000C60DF" w:rsidRPr="00C235A5" w14:paraId="68F6BD75" w14:textId="77777777" w:rsidTr="000C60DF">
        <w:trPr>
          <w:trHeight w:val="150"/>
        </w:trPr>
        <w:tc>
          <w:tcPr>
            <w:tcW w:w="789" w:type="dxa"/>
          </w:tcPr>
          <w:p w14:paraId="28852CE7" w14:textId="77777777" w:rsidR="000C60DF" w:rsidRPr="002F5F3A" w:rsidRDefault="000C60DF" w:rsidP="0021019A">
            <w:pPr>
              <w:wordWrap/>
              <w:ind w:right="20"/>
              <w:jc w:val="left"/>
              <w:rPr>
                <w:b/>
                <w:bCs/>
              </w:rPr>
            </w:pPr>
            <w:r w:rsidRPr="002F5F3A">
              <w:rPr>
                <w:b/>
                <w:bCs/>
              </w:rPr>
              <w:t>Stpe2</w:t>
            </w:r>
          </w:p>
        </w:tc>
        <w:tc>
          <w:tcPr>
            <w:tcW w:w="2674" w:type="dxa"/>
          </w:tcPr>
          <w:p w14:paraId="18186A52" w14:textId="77777777" w:rsidR="000C60DF" w:rsidRPr="002F5F3A" w:rsidRDefault="000C60DF" w:rsidP="0021019A">
            <w:pPr>
              <w:wordWrap/>
              <w:ind w:right="20"/>
              <w:jc w:val="left"/>
              <w:rPr>
                <w:b/>
                <w:bCs/>
              </w:rPr>
            </w:pPr>
            <w:r w:rsidRPr="002F5F3A">
              <w:rPr>
                <w:b/>
                <w:bCs/>
              </w:rPr>
              <w:t>spanning-tree mst configuration</w:t>
            </w:r>
          </w:p>
        </w:tc>
        <w:tc>
          <w:tcPr>
            <w:tcW w:w="4637" w:type="dxa"/>
          </w:tcPr>
          <w:p w14:paraId="7BB37B71" w14:textId="77777777" w:rsidR="000C60DF" w:rsidRPr="002F5F3A" w:rsidRDefault="000C60DF" w:rsidP="0021019A">
            <w:pPr>
              <w:wordWrap/>
              <w:ind w:right="20"/>
              <w:jc w:val="left"/>
            </w:pPr>
          </w:p>
          <w:p w14:paraId="2F938BF9" w14:textId="77777777" w:rsidR="000C60DF" w:rsidRPr="002F5F3A" w:rsidRDefault="000C60DF" w:rsidP="0021019A">
            <w:pPr>
              <w:wordWrap/>
              <w:ind w:right="20"/>
              <w:jc w:val="left"/>
            </w:pPr>
            <w:r w:rsidRPr="002F5F3A">
              <w:t>Enters mst configuration mode.</w:t>
            </w:r>
          </w:p>
          <w:p w14:paraId="4A6D94EA" w14:textId="77777777" w:rsidR="000C60DF" w:rsidRPr="002F5F3A" w:rsidRDefault="000C60DF" w:rsidP="0021019A">
            <w:pPr>
              <w:wordWrap/>
              <w:ind w:right="20"/>
              <w:jc w:val="left"/>
            </w:pPr>
          </w:p>
        </w:tc>
      </w:tr>
      <w:tr w:rsidR="000C60DF" w:rsidRPr="00C235A5" w14:paraId="3E3669D0" w14:textId="77777777" w:rsidTr="000C60DF">
        <w:tc>
          <w:tcPr>
            <w:tcW w:w="789" w:type="dxa"/>
          </w:tcPr>
          <w:p w14:paraId="5CCF1349" w14:textId="77777777" w:rsidR="000C60DF" w:rsidRPr="002F5F3A" w:rsidRDefault="000C60DF" w:rsidP="0021019A">
            <w:pPr>
              <w:wordWrap/>
              <w:ind w:right="20"/>
              <w:jc w:val="left"/>
              <w:rPr>
                <w:b/>
                <w:bCs/>
              </w:rPr>
            </w:pPr>
            <w:r w:rsidRPr="002F5F3A">
              <w:rPr>
                <w:b/>
                <w:bCs/>
              </w:rPr>
              <w:t>Step3</w:t>
            </w:r>
          </w:p>
        </w:tc>
        <w:tc>
          <w:tcPr>
            <w:tcW w:w="2674" w:type="dxa"/>
          </w:tcPr>
          <w:p w14:paraId="0F23B2EF" w14:textId="77777777" w:rsidR="000C60DF" w:rsidRPr="002F5F3A" w:rsidRDefault="000C60DF" w:rsidP="0021019A">
            <w:pPr>
              <w:wordWrap/>
              <w:ind w:right="20"/>
              <w:jc w:val="left"/>
              <w:rPr>
                <w:b/>
                <w:bCs/>
              </w:rPr>
            </w:pPr>
            <w:r w:rsidRPr="002F5F3A">
              <w:rPr>
                <w:b/>
                <w:bCs/>
              </w:rPr>
              <w:t xml:space="preserve">Region </w:t>
            </w:r>
            <w:r w:rsidRPr="002F5F3A">
              <w:rPr>
                <w:bCs/>
                <w:i/>
              </w:rPr>
              <w:t>NAME</w:t>
            </w:r>
          </w:p>
        </w:tc>
        <w:tc>
          <w:tcPr>
            <w:tcW w:w="4637" w:type="dxa"/>
          </w:tcPr>
          <w:p w14:paraId="67944560" w14:textId="77777777" w:rsidR="000C60DF" w:rsidRPr="002F5F3A" w:rsidRDefault="000C60DF" w:rsidP="0021019A">
            <w:pPr>
              <w:wordWrap/>
              <w:ind w:right="20"/>
              <w:jc w:val="left"/>
            </w:pPr>
            <w:r w:rsidRPr="002F5F3A">
              <w:t>Sets region name.</w:t>
            </w:r>
          </w:p>
        </w:tc>
      </w:tr>
      <w:tr w:rsidR="000C60DF" w:rsidRPr="00C235A5" w14:paraId="33E9DD7A" w14:textId="77777777" w:rsidTr="000C60DF">
        <w:tc>
          <w:tcPr>
            <w:tcW w:w="789" w:type="dxa"/>
          </w:tcPr>
          <w:p w14:paraId="488626A8" w14:textId="77777777" w:rsidR="000C60DF" w:rsidRPr="002F5F3A" w:rsidRDefault="000C60DF" w:rsidP="0021019A">
            <w:pPr>
              <w:wordWrap/>
              <w:ind w:right="20"/>
              <w:jc w:val="left"/>
              <w:rPr>
                <w:b/>
                <w:bCs/>
              </w:rPr>
            </w:pPr>
            <w:r w:rsidRPr="002F5F3A">
              <w:rPr>
                <w:b/>
                <w:bCs/>
              </w:rPr>
              <w:t xml:space="preserve">Step4 </w:t>
            </w:r>
          </w:p>
        </w:tc>
        <w:tc>
          <w:tcPr>
            <w:tcW w:w="2674" w:type="dxa"/>
          </w:tcPr>
          <w:p w14:paraId="5D85C98E" w14:textId="77777777" w:rsidR="000C60DF" w:rsidRPr="002F5F3A" w:rsidRDefault="000C60DF" w:rsidP="0021019A">
            <w:pPr>
              <w:wordWrap/>
              <w:ind w:right="20"/>
              <w:jc w:val="left"/>
              <w:rPr>
                <w:b/>
                <w:bCs/>
              </w:rPr>
            </w:pPr>
            <w:r w:rsidRPr="002F5F3A">
              <w:rPr>
                <w:b/>
                <w:bCs/>
              </w:rPr>
              <w:t xml:space="preserve">Revision </w:t>
            </w:r>
            <w:r w:rsidRPr="002F5F3A">
              <w:rPr>
                <w:bCs/>
                <w:i/>
              </w:rPr>
              <w:t>number</w:t>
            </w:r>
          </w:p>
        </w:tc>
        <w:tc>
          <w:tcPr>
            <w:tcW w:w="4637" w:type="dxa"/>
          </w:tcPr>
          <w:p w14:paraId="70923436" w14:textId="77777777" w:rsidR="000C60DF" w:rsidRPr="002F5F3A" w:rsidRDefault="000C60DF" w:rsidP="0021019A">
            <w:pPr>
              <w:wordWrap/>
              <w:ind w:right="20"/>
              <w:jc w:val="left"/>
            </w:pPr>
            <w:r w:rsidRPr="002F5F3A">
              <w:t>Sets revision number.</w:t>
            </w:r>
          </w:p>
        </w:tc>
      </w:tr>
      <w:tr w:rsidR="000C60DF" w:rsidRPr="00C235A5" w14:paraId="44104B1B" w14:textId="77777777" w:rsidTr="000C60DF">
        <w:trPr>
          <w:trHeight w:val="150"/>
        </w:trPr>
        <w:tc>
          <w:tcPr>
            <w:tcW w:w="789" w:type="dxa"/>
          </w:tcPr>
          <w:p w14:paraId="2DE24D7D" w14:textId="77777777" w:rsidR="000C60DF" w:rsidRPr="002F5F3A" w:rsidRDefault="000C60DF" w:rsidP="0021019A">
            <w:pPr>
              <w:wordWrap/>
              <w:ind w:right="20"/>
              <w:jc w:val="left"/>
              <w:rPr>
                <w:b/>
                <w:bCs/>
              </w:rPr>
            </w:pPr>
            <w:r w:rsidRPr="002F5F3A">
              <w:rPr>
                <w:b/>
                <w:bCs/>
              </w:rPr>
              <w:t>Step5</w:t>
            </w:r>
          </w:p>
        </w:tc>
        <w:tc>
          <w:tcPr>
            <w:tcW w:w="2674" w:type="dxa"/>
          </w:tcPr>
          <w:p w14:paraId="5DC388C7" w14:textId="77777777" w:rsidR="000C60DF" w:rsidRPr="002F5F3A" w:rsidRDefault="000C60DF" w:rsidP="0021019A">
            <w:pPr>
              <w:wordWrap/>
              <w:ind w:right="20"/>
              <w:jc w:val="left"/>
              <w:rPr>
                <w:b/>
                <w:bCs/>
              </w:rPr>
            </w:pPr>
            <w:r w:rsidRPr="002F5F3A">
              <w:rPr>
                <w:b/>
                <w:bCs/>
              </w:rPr>
              <w:t>exit</w:t>
            </w:r>
          </w:p>
        </w:tc>
        <w:tc>
          <w:tcPr>
            <w:tcW w:w="4637" w:type="dxa"/>
          </w:tcPr>
          <w:p w14:paraId="3163285D" w14:textId="77777777"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14:paraId="05D52139" w14:textId="77777777" w:rsidTr="000C60DF">
        <w:trPr>
          <w:trHeight w:val="150"/>
        </w:trPr>
        <w:tc>
          <w:tcPr>
            <w:tcW w:w="789" w:type="dxa"/>
          </w:tcPr>
          <w:p w14:paraId="401E240C" w14:textId="77777777" w:rsidR="000C60DF" w:rsidRPr="002F5F3A" w:rsidRDefault="000C60DF" w:rsidP="0021019A">
            <w:pPr>
              <w:wordWrap/>
              <w:ind w:right="20"/>
              <w:jc w:val="left"/>
              <w:rPr>
                <w:b/>
                <w:bCs/>
              </w:rPr>
            </w:pPr>
            <w:r w:rsidRPr="002F5F3A">
              <w:rPr>
                <w:b/>
                <w:bCs/>
              </w:rPr>
              <w:t>Step6</w:t>
            </w:r>
          </w:p>
        </w:tc>
        <w:tc>
          <w:tcPr>
            <w:tcW w:w="2674" w:type="dxa"/>
          </w:tcPr>
          <w:p w14:paraId="5F59C702" w14:textId="77777777" w:rsidR="000C60DF" w:rsidRPr="002F5F3A" w:rsidRDefault="000C60DF" w:rsidP="0021019A">
            <w:pPr>
              <w:wordWrap/>
              <w:ind w:right="20"/>
              <w:jc w:val="left"/>
              <w:rPr>
                <w:b/>
                <w:bCs/>
              </w:rPr>
            </w:pPr>
            <w:r w:rsidRPr="002F5F3A">
              <w:rPr>
                <w:b/>
                <w:bCs/>
              </w:rPr>
              <w:t>show running-config</w:t>
            </w:r>
          </w:p>
        </w:tc>
        <w:tc>
          <w:tcPr>
            <w:tcW w:w="4637" w:type="dxa"/>
          </w:tcPr>
          <w:p w14:paraId="12349216" w14:textId="77777777" w:rsidR="000C60DF" w:rsidRPr="002F5F3A" w:rsidRDefault="000C60DF" w:rsidP="0021019A">
            <w:pPr>
              <w:wordWrap/>
              <w:ind w:right="20"/>
              <w:jc w:val="left"/>
            </w:pPr>
            <w:r w:rsidRPr="002F5F3A">
              <w:t>Shows current running configuration.</w:t>
            </w:r>
          </w:p>
        </w:tc>
      </w:tr>
      <w:tr w:rsidR="000C60DF" w:rsidRPr="00C235A5" w14:paraId="7A3B01A3" w14:textId="77777777" w:rsidTr="000C60DF">
        <w:tc>
          <w:tcPr>
            <w:tcW w:w="789" w:type="dxa"/>
          </w:tcPr>
          <w:p w14:paraId="5C684945" w14:textId="77777777" w:rsidR="000C60DF" w:rsidRPr="002F5F3A" w:rsidRDefault="000C60DF" w:rsidP="0021019A">
            <w:pPr>
              <w:wordWrap/>
              <w:ind w:right="20"/>
              <w:jc w:val="left"/>
              <w:rPr>
                <w:b/>
                <w:bCs/>
              </w:rPr>
            </w:pPr>
            <w:r w:rsidRPr="002F5F3A">
              <w:rPr>
                <w:b/>
                <w:bCs/>
              </w:rPr>
              <w:t>Step7</w:t>
            </w:r>
          </w:p>
        </w:tc>
        <w:tc>
          <w:tcPr>
            <w:tcW w:w="2674" w:type="dxa"/>
          </w:tcPr>
          <w:p w14:paraId="27CFB36F" w14:textId="77777777" w:rsidR="000C60DF" w:rsidRPr="002F5F3A" w:rsidRDefault="000C60DF" w:rsidP="0021019A">
            <w:pPr>
              <w:wordWrap/>
              <w:ind w:right="20"/>
              <w:jc w:val="left"/>
              <w:rPr>
                <w:b/>
                <w:bCs/>
              </w:rPr>
            </w:pPr>
            <w:r w:rsidRPr="002F5F3A">
              <w:rPr>
                <w:b/>
                <w:bCs/>
              </w:rPr>
              <w:t>copy running-config startup-config</w:t>
            </w:r>
          </w:p>
        </w:tc>
        <w:tc>
          <w:tcPr>
            <w:tcW w:w="4637" w:type="dxa"/>
          </w:tcPr>
          <w:p w14:paraId="66237B38" w14:textId="77777777" w:rsidR="000C60DF" w:rsidRPr="002F5F3A" w:rsidRDefault="000C60DF" w:rsidP="0021019A">
            <w:pPr>
              <w:wordWrap/>
              <w:ind w:right="20"/>
              <w:jc w:val="left"/>
            </w:pPr>
            <w:r w:rsidRPr="002F5F3A">
              <w:t>Saves current running configuration to startup-configuration.</w:t>
            </w:r>
          </w:p>
        </w:tc>
      </w:tr>
    </w:tbl>
    <w:p w14:paraId="44BAB271" w14:textId="77777777" w:rsidR="00490D42" w:rsidRPr="00C235A5" w:rsidRDefault="00490D42" w:rsidP="0021019A">
      <w:pPr>
        <w:ind w:right="20"/>
        <w:rPr>
          <w:rFonts w:ascii="굴림" w:eastAsia="굴림" w:hAnsi="굴림"/>
        </w:rPr>
      </w:pPr>
    </w:p>
    <w:tbl>
      <w:tblPr>
        <w:tblStyle w:val="48"/>
        <w:tblW w:w="0" w:type="auto"/>
        <w:tblLook w:val="04A0" w:firstRow="1" w:lastRow="0" w:firstColumn="1" w:lastColumn="0" w:noHBand="0" w:noVBand="1"/>
      </w:tblPr>
      <w:tblGrid>
        <w:gridCol w:w="8261"/>
      </w:tblGrid>
      <w:tr w:rsidR="00490D42" w:rsidRPr="00086FC3" w14:paraId="10697415" w14:textId="77777777" w:rsidTr="00641E1D">
        <w:tc>
          <w:tcPr>
            <w:tcW w:w="9156" w:type="dxa"/>
          </w:tcPr>
          <w:p w14:paraId="495C6600" w14:textId="77777777" w:rsidR="00490D42" w:rsidRPr="00086FC3" w:rsidRDefault="00490D42" w:rsidP="0021019A">
            <w:pPr>
              <w:ind w:right="20"/>
              <w:rPr>
                <w:rFonts w:eastAsia="굴림"/>
              </w:rPr>
            </w:pPr>
            <w:r w:rsidRPr="00086FC3">
              <w:rPr>
                <w:rFonts w:eastAsia="굴림"/>
              </w:rPr>
              <w:t>name      [Default]</w:t>
            </w:r>
          </w:p>
          <w:p w14:paraId="78C1FCBE" w14:textId="77777777" w:rsidR="00490D42" w:rsidRPr="00086FC3" w:rsidRDefault="00490D42" w:rsidP="0021019A">
            <w:pPr>
              <w:ind w:right="20"/>
              <w:rPr>
                <w:rFonts w:eastAsia="굴림"/>
              </w:rPr>
            </w:pPr>
            <w:r w:rsidRPr="00086FC3">
              <w:rPr>
                <w:rFonts w:eastAsia="굴림"/>
              </w:rPr>
              <w:t>Revision  0     Instances configured 2</w:t>
            </w:r>
          </w:p>
          <w:p w14:paraId="4509F0B2" w14:textId="77777777" w:rsidR="00490D42" w:rsidRPr="00086FC3" w:rsidRDefault="00490D42" w:rsidP="0021019A">
            <w:pPr>
              <w:ind w:right="20"/>
              <w:rPr>
                <w:rFonts w:eastAsia="굴림"/>
              </w:rPr>
            </w:pPr>
          </w:p>
          <w:p w14:paraId="2963B741" w14:textId="77777777" w:rsidR="00490D42" w:rsidRPr="00086FC3" w:rsidRDefault="00490D42" w:rsidP="0021019A">
            <w:pPr>
              <w:ind w:right="20"/>
              <w:rPr>
                <w:rFonts w:eastAsia="굴림"/>
              </w:rPr>
            </w:pPr>
            <w:r w:rsidRPr="00086FC3">
              <w:rPr>
                <w:rFonts w:eastAsia="굴림"/>
              </w:rPr>
              <w:lastRenderedPageBreak/>
              <w:t>Instance  VLAN</w:t>
            </w:r>
          </w:p>
          <w:p w14:paraId="717A033D" w14:textId="77777777" w:rsidR="00490D42" w:rsidRPr="00086FC3" w:rsidRDefault="00490D42" w:rsidP="0021019A">
            <w:pPr>
              <w:ind w:right="20"/>
              <w:rPr>
                <w:rFonts w:eastAsia="굴림"/>
              </w:rPr>
            </w:pPr>
            <w:r w:rsidRPr="00086FC3">
              <w:rPr>
                <w:rFonts w:eastAsia="굴림"/>
              </w:rPr>
              <w:t>--------  ---------------------------------------------------------------------</w:t>
            </w:r>
          </w:p>
          <w:p w14:paraId="70DB3810" w14:textId="77777777" w:rsidR="00490D42" w:rsidRPr="00086FC3" w:rsidRDefault="00490D42" w:rsidP="0021019A">
            <w:pPr>
              <w:ind w:right="20"/>
              <w:rPr>
                <w:rFonts w:eastAsia="굴림"/>
              </w:rPr>
            </w:pPr>
            <w:r w:rsidRPr="00086FC3">
              <w:rPr>
                <w:rFonts w:eastAsia="굴림"/>
              </w:rPr>
              <w:t>0          1-69, 71-4000</w:t>
            </w:r>
          </w:p>
          <w:p w14:paraId="2502B639" w14:textId="77777777" w:rsidR="00490D42" w:rsidRPr="00086FC3" w:rsidRDefault="00490D42" w:rsidP="0021019A">
            <w:pPr>
              <w:ind w:right="20"/>
              <w:rPr>
                <w:rFonts w:eastAsia="굴림"/>
              </w:rPr>
            </w:pPr>
            <w:r w:rsidRPr="00086FC3">
              <w:rPr>
                <w:rFonts w:eastAsia="굴림"/>
              </w:rPr>
              <w:t>1          70</w:t>
            </w:r>
          </w:p>
          <w:p w14:paraId="74157EA6" w14:textId="77777777" w:rsidR="00490D42" w:rsidRPr="00086FC3" w:rsidRDefault="00490D42" w:rsidP="0021019A">
            <w:pPr>
              <w:ind w:right="20"/>
              <w:rPr>
                <w:rFonts w:eastAsia="굴림"/>
              </w:rPr>
            </w:pPr>
            <w:r w:rsidRPr="00086FC3">
              <w:rPr>
                <w:rFonts w:eastAsia="굴림"/>
              </w:rPr>
              <w:t>-------------------------------------------------------------------------------</w:t>
            </w:r>
          </w:p>
          <w:p w14:paraId="77A88D41" w14:textId="77777777" w:rsidR="00490D42" w:rsidRPr="00086FC3" w:rsidRDefault="00490D42" w:rsidP="0021019A">
            <w:pPr>
              <w:ind w:right="20"/>
              <w:rPr>
                <w:rFonts w:eastAsia="굴림"/>
              </w:rPr>
            </w:pPr>
            <w:r w:rsidRPr="00086FC3">
              <w:rPr>
                <w:rFonts w:eastAsia="굴림"/>
              </w:rPr>
              <w:t>SWITCH(config-mst)#</w:t>
            </w:r>
            <w:r w:rsidRPr="00086FC3">
              <w:rPr>
                <w:rFonts w:eastAsia="굴림"/>
                <w:b/>
              </w:rPr>
              <w:t>region TEST</w:t>
            </w:r>
          </w:p>
          <w:p w14:paraId="183FE6A2" w14:textId="77777777" w:rsidR="00490D42" w:rsidRPr="00086FC3" w:rsidRDefault="00490D42" w:rsidP="0021019A">
            <w:pPr>
              <w:ind w:right="20"/>
              <w:rPr>
                <w:rFonts w:eastAsia="굴림"/>
                <w:b/>
              </w:rPr>
            </w:pPr>
            <w:r w:rsidRPr="00086FC3">
              <w:rPr>
                <w:rFonts w:eastAsia="굴림"/>
              </w:rPr>
              <w:t>SWITCH(config-mst)#</w:t>
            </w:r>
            <w:r w:rsidRPr="00086FC3">
              <w:rPr>
                <w:rFonts w:eastAsia="굴림"/>
                <w:b/>
              </w:rPr>
              <w:t>revision 100</w:t>
            </w:r>
          </w:p>
          <w:p w14:paraId="667F9D9B" w14:textId="77777777" w:rsidR="00490D42" w:rsidRPr="00086FC3" w:rsidRDefault="00490D42" w:rsidP="0021019A">
            <w:pPr>
              <w:ind w:right="20"/>
              <w:rPr>
                <w:rFonts w:eastAsia="굴림"/>
              </w:rPr>
            </w:pPr>
            <w:r w:rsidRPr="00086FC3">
              <w:rPr>
                <w:rFonts w:eastAsia="굴림"/>
              </w:rPr>
              <w:t>SWITCH(config-mst)#do show spa mst conf</w:t>
            </w:r>
          </w:p>
          <w:p w14:paraId="48CE2B75" w14:textId="77777777" w:rsidR="00490D42" w:rsidRPr="00086FC3" w:rsidRDefault="00490D42" w:rsidP="0021019A">
            <w:pPr>
              <w:ind w:right="20"/>
              <w:rPr>
                <w:rFonts w:eastAsia="굴림"/>
              </w:rPr>
            </w:pPr>
            <w:r w:rsidRPr="00086FC3">
              <w:rPr>
                <w:rFonts w:eastAsia="굴림"/>
              </w:rPr>
              <w:t>name      [</w:t>
            </w:r>
            <w:r w:rsidRPr="00086FC3">
              <w:rPr>
                <w:rFonts w:eastAsia="굴림"/>
                <w:b/>
              </w:rPr>
              <w:t>TEST</w:t>
            </w:r>
            <w:r w:rsidRPr="00086FC3">
              <w:rPr>
                <w:rFonts w:eastAsia="굴림"/>
              </w:rPr>
              <w:t>]</w:t>
            </w:r>
          </w:p>
          <w:p w14:paraId="286613C7" w14:textId="77777777" w:rsidR="00490D42" w:rsidRPr="00086FC3" w:rsidRDefault="00490D42" w:rsidP="0021019A">
            <w:pPr>
              <w:ind w:right="20"/>
              <w:rPr>
                <w:rFonts w:eastAsia="굴림"/>
              </w:rPr>
            </w:pPr>
            <w:r w:rsidRPr="00086FC3">
              <w:rPr>
                <w:rFonts w:eastAsia="굴림"/>
              </w:rPr>
              <w:t xml:space="preserve">Revision  </w:t>
            </w:r>
            <w:r w:rsidRPr="00086FC3">
              <w:rPr>
                <w:rFonts w:eastAsia="굴림"/>
                <w:b/>
              </w:rPr>
              <w:t>100</w:t>
            </w:r>
            <w:r w:rsidRPr="00086FC3">
              <w:rPr>
                <w:rFonts w:eastAsia="굴림"/>
              </w:rPr>
              <w:t xml:space="preserve">   Instances configured 2</w:t>
            </w:r>
          </w:p>
          <w:p w14:paraId="6F117ED3" w14:textId="77777777" w:rsidR="00490D42" w:rsidRPr="00086FC3" w:rsidRDefault="00490D42" w:rsidP="0021019A">
            <w:pPr>
              <w:ind w:right="20"/>
              <w:rPr>
                <w:rFonts w:eastAsia="굴림"/>
              </w:rPr>
            </w:pPr>
          </w:p>
          <w:p w14:paraId="0D3B5413" w14:textId="77777777" w:rsidR="00490D42" w:rsidRPr="00086FC3" w:rsidRDefault="00490D42" w:rsidP="0021019A">
            <w:pPr>
              <w:ind w:right="20"/>
              <w:rPr>
                <w:rFonts w:eastAsia="굴림"/>
              </w:rPr>
            </w:pPr>
            <w:r w:rsidRPr="00086FC3">
              <w:rPr>
                <w:rFonts w:eastAsia="굴림"/>
              </w:rPr>
              <w:t>Instance  VLAN</w:t>
            </w:r>
          </w:p>
          <w:p w14:paraId="38151446" w14:textId="77777777" w:rsidR="00490D42" w:rsidRPr="00086FC3" w:rsidRDefault="00490D42" w:rsidP="0021019A">
            <w:pPr>
              <w:ind w:right="20"/>
              <w:rPr>
                <w:rFonts w:eastAsia="굴림"/>
              </w:rPr>
            </w:pPr>
            <w:r w:rsidRPr="00086FC3">
              <w:rPr>
                <w:rFonts w:eastAsia="굴림"/>
              </w:rPr>
              <w:t>--------  ---------------------------------------------------------------------</w:t>
            </w:r>
          </w:p>
          <w:p w14:paraId="1BB7A430" w14:textId="77777777" w:rsidR="00490D42" w:rsidRPr="00086FC3" w:rsidRDefault="00490D42" w:rsidP="0021019A">
            <w:pPr>
              <w:ind w:right="20"/>
              <w:rPr>
                <w:rFonts w:eastAsia="굴림"/>
              </w:rPr>
            </w:pPr>
            <w:r w:rsidRPr="00086FC3">
              <w:rPr>
                <w:rFonts w:eastAsia="굴림"/>
              </w:rPr>
              <w:t>0          1-69, 71-4000</w:t>
            </w:r>
          </w:p>
          <w:p w14:paraId="6F228859" w14:textId="77777777" w:rsidR="00490D42" w:rsidRPr="00086FC3" w:rsidRDefault="00490D42" w:rsidP="0021019A">
            <w:pPr>
              <w:ind w:right="20"/>
              <w:rPr>
                <w:rFonts w:eastAsia="굴림"/>
              </w:rPr>
            </w:pPr>
            <w:r w:rsidRPr="00086FC3">
              <w:rPr>
                <w:rFonts w:eastAsia="굴림"/>
              </w:rPr>
              <w:t>1          70</w:t>
            </w:r>
          </w:p>
          <w:p w14:paraId="1AD5A00B" w14:textId="77777777" w:rsidR="00490D42" w:rsidRPr="00086FC3" w:rsidRDefault="00490D42" w:rsidP="0021019A">
            <w:pPr>
              <w:ind w:right="20"/>
              <w:rPr>
                <w:rFonts w:eastAsia="굴림"/>
              </w:rPr>
            </w:pPr>
            <w:r w:rsidRPr="00086FC3">
              <w:rPr>
                <w:rFonts w:eastAsia="굴림"/>
              </w:rPr>
              <w:t>-------------------------------------------------------------------------------</w:t>
            </w:r>
          </w:p>
        </w:tc>
      </w:tr>
    </w:tbl>
    <w:p w14:paraId="3896F1F1" w14:textId="77777777" w:rsidR="00490D42" w:rsidRPr="00C235A5" w:rsidRDefault="00490D42" w:rsidP="0021019A">
      <w:pPr>
        <w:pStyle w:val="3"/>
        <w:ind w:right="20"/>
      </w:pPr>
      <w:bookmarkStart w:id="2973" w:name="_Toc363228618"/>
      <w:bookmarkStart w:id="2974" w:name="_Toc254279620"/>
      <w:bookmarkStart w:id="2975" w:name="_Toc444695177"/>
      <w:r w:rsidRPr="00C235A5">
        <w:rPr>
          <w:rFonts w:hint="eastAsia"/>
        </w:rPr>
        <w:lastRenderedPageBreak/>
        <w:t>Pathcost for MSTP</w:t>
      </w:r>
      <w:bookmarkEnd w:id="2973"/>
      <w:bookmarkEnd w:id="2974"/>
      <w:bookmarkEnd w:id="2975"/>
    </w:p>
    <w:p w14:paraId="11CC79C1" w14:textId="77777777" w:rsidR="00490D42" w:rsidRPr="002F5F3A" w:rsidRDefault="00490D42" w:rsidP="0021019A">
      <w:pPr>
        <w:pStyle w:val="a3"/>
        <w:ind w:right="20"/>
      </w:pPr>
      <w:r w:rsidRPr="002F5F3A">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56"/>
        <w:gridCol w:w="4092"/>
      </w:tblGrid>
      <w:tr w:rsidR="0049290B" w:rsidRPr="002F5F3A" w14:paraId="70B174D5" w14:textId="77777777" w:rsidTr="00F5522C">
        <w:tc>
          <w:tcPr>
            <w:tcW w:w="4578" w:type="dxa"/>
            <w:shd w:val="clear" w:color="auto" w:fill="E6E6E6"/>
            <w:vAlign w:val="center"/>
          </w:tcPr>
          <w:p w14:paraId="6C67945D" w14:textId="77777777" w:rsidR="0049290B" w:rsidRPr="002F5F3A" w:rsidRDefault="0049290B" w:rsidP="0021019A">
            <w:pPr>
              <w:wordWrap/>
              <w:ind w:left="1160" w:right="20" w:hanging="360"/>
              <w:rPr>
                <w:b/>
              </w:rPr>
            </w:pPr>
            <w:r w:rsidRPr="002F5F3A">
              <w:rPr>
                <w:b/>
              </w:rPr>
              <w:t>speed</w:t>
            </w:r>
          </w:p>
        </w:tc>
        <w:tc>
          <w:tcPr>
            <w:tcW w:w="4578" w:type="dxa"/>
            <w:shd w:val="clear" w:color="auto" w:fill="E6E6E6"/>
            <w:vAlign w:val="center"/>
          </w:tcPr>
          <w:p w14:paraId="5CB396EA" w14:textId="77777777" w:rsidR="0049290B" w:rsidRPr="002F5F3A" w:rsidRDefault="0049290B" w:rsidP="0021019A">
            <w:pPr>
              <w:wordWrap/>
              <w:ind w:left="1160" w:right="20" w:hanging="360"/>
              <w:rPr>
                <w:b/>
              </w:rPr>
            </w:pPr>
            <w:r w:rsidRPr="002F5F3A">
              <w:rPr>
                <w:b/>
              </w:rPr>
              <w:t>Path cost</w:t>
            </w:r>
          </w:p>
        </w:tc>
      </w:tr>
      <w:tr w:rsidR="0049290B" w:rsidRPr="002F5F3A" w14:paraId="4A20B006" w14:textId="77777777" w:rsidTr="00F5522C">
        <w:tc>
          <w:tcPr>
            <w:tcW w:w="4578" w:type="dxa"/>
            <w:shd w:val="clear" w:color="auto" w:fill="auto"/>
            <w:vAlign w:val="center"/>
          </w:tcPr>
          <w:p w14:paraId="62DC09CF" w14:textId="77777777" w:rsidR="0049290B" w:rsidRPr="002F5F3A" w:rsidRDefault="0049290B" w:rsidP="0021019A">
            <w:pPr>
              <w:wordWrap/>
              <w:ind w:left="1160" w:right="20" w:hanging="360"/>
            </w:pPr>
            <w:r w:rsidRPr="002F5F3A">
              <w:t>10M</w:t>
            </w:r>
          </w:p>
        </w:tc>
        <w:tc>
          <w:tcPr>
            <w:tcW w:w="4578" w:type="dxa"/>
            <w:shd w:val="clear" w:color="auto" w:fill="auto"/>
            <w:vAlign w:val="center"/>
          </w:tcPr>
          <w:p w14:paraId="2E7142E9" w14:textId="77777777" w:rsidR="0049290B" w:rsidRPr="002F5F3A" w:rsidRDefault="0049290B" w:rsidP="0021019A">
            <w:pPr>
              <w:wordWrap/>
              <w:ind w:left="1160" w:right="20" w:hanging="360"/>
            </w:pPr>
            <w:r w:rsidRPr="002F5F3A">
              <w:t>2000000</w:t>
            </w:r>
          </w:p>
        </w:tc>
      </w:tr>
      <w:tr w:rsidR="0049290B" w:rsidRPr="002F5F3A" w14:paraId="314D5CE4" w14:textId="77777777" w:rsidTr="00F5522C">
        <w:tc>
          <w:tcPr>
            <w:tcW w:w="4578" w:type="dxa"/>
            <w:shd w:val="clear" w:color="auto" w:fill="auto"/>
            <w:vAlign w:val="center"/>
          </w:tcPr>
          <w:p w14:paraId="630DA5AD" w14:textId="77777777" w:rsidR="0049290B" w:rsidRPr="002F5F3A" w:rsidRDefault="0049290B" w:rsidP="0021019A">
            <w:pPr>
              <w:wordWrap/>
              <w:ind w:left="1160" w:right="20" w:hanging="360"/>
            </w:pPr>
            <w:r w:rsidRPr="002F5F3A">
              <w:t>100M</w:t>
            </w:r>
          </w:p>
        </w:tc>
        <w:tc>
          <w:tcPr>
            <w:tcW w:w="4578" w:type="dxa"/>
            <w:shd w:val="clear" w:color="auto" w:fill="auto"/>
            <w:vAlign w:val="center"/>
          </w:tcPr>
          <w:p w14:paraId="1D99D356" w14:textId="77777777" w:rsidR="0049290B" w:rsidRPr="002F5F3A" w:rsidRDefault="0049290B" w:rsidP="0021019A">
            <w:pPr>
              <w:wordWrap/>
              <w:ind w:left="1160" w:right="20" w:hanging="360"/>
            </w:pPr>
            <w:r w:rsidRPr="002F5F3A">
              <w:t>200000</w:t>
            </w:r>
          </w:p>
        </w:tc>
      </w:tr>
      <w:tr w:rsidR="0049290B" w:rsidRPr="002F5F3A" w14:paraId="7F91849E" w14:textId="77777777" w:rsidTr="00F5522C">
        <w:tc>
          <w:tcPr>
            <w:tcW w:w="4578" w:type="dxa"/>
            <w:shd w:val="clear" w:color="auto" w:fill="auto"/>
            <w:vAlign w:val="center"/>
          </w:tcPr>
          <w:p w14:paraId="7FF157B6" w14:textId="77777777" w:rsidR="0049290B" w:rsidRPr="002F5F3A" w:rsidRDefault="0049290B" w:rsidP="0021019A">
            <w:pPr>
              <w:wordWrap/>
              <w:ind w:left="1160" w:right="20" w:hanging="360"/>
            </w:pPr>
            <w:r w:rsidRPr="002F5F3A">
              <w:t>1G</w:t>
            </w:r>
          </w:p>
        </w:tc>
        <w:tc>
          <w:tcPr>
            <w:tcW w:w="4578" w:type="dxa"/>
            <w:shd w:val="clear" w:color="auto" w:fill="auto"/>
            <w:vAlign w:val="center"/>
          </w:tcPr>
          <w:p w14:paraId="68BEECDB" w14:textId="77777777" w:rsidR="0049290B" w:rsidRPr="002F5F3A" w:rsidRDefault="0049290B" w:rsidP="0021019A">
            <w:pPr>
              <w:wordWrap/>
              <w:ind w:left="1160" w:right="20" w:hanging="360"/>
            </w:pPr>
            <w:r w:rsidRPr="002F5F3A">
              <w:t>20000</w:t>
            </w:r>
          </w:p>
        </w:tc>
      </w:tr>
      <w:tr w:rsidR="0049290B" w:rsidRPr="002F5F3A" w14:paraId="74201FAB" w14:textId="77777777" w:rsidTr="00F5522C">
        <w:tc>
          <w:tcPr>
            <w:tcW w:w="4578" w:type="dxa"/>
            <w:shd w:val="clear" w:color="auto" w:fill="auto"/>
            <w:vAlign w:val="center"/>
          </w:tcPr>
          <w:p w14:paraId="0C99934B" w14:textId="77777777" w:rsidR="0049290B" w:rsidRPr="002F5F3A" w:rsidRDefault="0049290B" w:rsidP="0021019A">
            <w:pPr>
              <w:wordWrap/>
              <w:ind w:left="1160" w:right="20" w:hanging="360"/>
            </w:pPr>
            <w:r w:rsidRPr="002F5F3A">
              <w:t>10G</w:t>
            </w:r>
          </w:p>
        </w:tc>
        <w:tc>
          <w:tcPr>
            <w:tcW w:w="4578" w:type="dxa"/>
            <w:shd w:val="clear" w:color="auto" w:fill="auto"/>
            <w:vAlign w:val="center"/>
          </w:tcPr>
          <w:p w14:paraId="7AB45B51" w14:textId="77777777" w:rsidR="0049290B" w:rsidRPr="002F5F3A" w:rsidRDefault="0049290B" w:rsidP="0021019A">
            <w:pPr>
              <w:wordWrap/>
              <w:ind w:left="1160" w:right="20" w:hanging="360"/>
            </w:pPr>
            <w:r w:rsidRPr="002F5F3A">
              <w:t>2000</w:t>
            </w:r>
          </w:p>
        </w:tc>
      </w:tr>
    </w:tbl>
    <w:p w14:paraId="0F6BDD08" w14:textId="77777777" w:rsidR="00490D42" w:rsidRPr="00C235A5" w:rsidRDefault="00490D42" w:rsidP="0021019A">
      <w:pPr>
        <w:wordWrap/>
        <w:adjustRightInd w:val="0"/>
        <w:ind w:right="20"/>
        <w:rPr>
          <w:rFonts w:ascii="굴림" w:eastAsia="굴림" w:hAnsi="굴림"/>
          <w:color w:val="000000"/>
          <w:kern w:val="0"/>
        </w:rPr>
      </w:pPr>
    </w:p>
    <w:p w14:paraId="380B43C3" w14:textId="77777777" w:rsidR="00490D42" w:rsidRPr="00C235A5" w:rsidRDefault="00490D42" w:rsidP="0021019A">
      <w:pPr>
        <w:ind w:right="20"/>
        <w:rPr>
          <w:rFonts w:ascii="굴림" w:eastAsia="굴림" w:hAnsi="굴림"/>
        </w:rPr>
      </w:pPr>
    </w:p>
    <w:p w14:paraId="23337119" w14:textId="77777777" w:rsidR="00490D42" w:rsidRPr="00C235A5" w:rsidRDefault="00490D42" w:rsidP="0021019A">
      <w:pPr>
        <w:pStyle w:val="2"/>
        <w:ind w:right="20"/>
      </w:pPr>
      <w:bookmarkStart w:id="2976" w:name="_Toc277779586"/>
      <w:bookmarkStart w:id="2977" w:name="_Toc363228619"/>
      <w:bookmarkStart w:id="2978" w:name="_Toc124060360"/>
      <w:bookmarkStart w:id="2979" w:name="_Toc198008621"/>
      <w:bookmarkStart w:id="2980" w:name="_Toc198545022"/>
      <w:bookmarkStart w:id="2981" w:name="_Toc444695178"/>
      <w:r w:rsidRPr="0049290B">
        <w:lastRenderedPageBreak/>
        <w:t>Displaying</w:t>
      </w:r>
      <w:r w:rsidRPr="00C235A5">
        <w:t xml:space="preserve"> the Spanning-Tree Status</w:t>
      </w:r>
      <w:bookmarkEnd w:id="2976"/>
      <w:bookmarkEnd w:id="2977"/>
      <w:bookmarkEnd w:id="2978"/>
      <w:bookmarkEnd w:id="2979"/>
      <w:bookmarkEnd w:id="2980"/>
      <w:bookmarkEnd w:id="2981"/>
    </w:p>
    <w:p w14:paraId="07869D15" w14:textId="77777777" w:rsidR="00490D42" w:rsidRPr="002F5F3A" w:rsidRDefault="00490D42" w:rsidP="0021019A">
      <w:pPr>
        <w:pStyle w:val="a3"/>
        <w:ind w:right="20"/>
      </w:pPr>
      <w:r w:rsidRPr="002F5F3A">
        <w:t xml:space="preserve">To show spanning-tree status, do the following commands on </w:t>
      </w:r>
      <w:r w:rsidR="00221294">
        <w:t>Privileged</w:t>
      </w:r>
      <w:r w:rsidRPr="002F5F3A">
        <w:t xml:space="preserve"> mode.</w:t>
      </w:r>
    </w:p>
    <w:tbl>
      <w:tblPr>
        <w:tblStyle w:val="CLIWide"/>
        <w:tblW w:w="0" w:type="auto"/>
        <w:tblLook w:val="01E0" w:firstRow="1" w:lastRow="1" w:firstColumn="1" w:lastColumn="1" w:noHBand="0" w:noVBand="0"/>
      </w:tblPr>
      <w:tblGrid>
        <w:gridCol w:w="3451"/>
        <w:gridCol w:w="4697"/>
      </w:tblGrid>
      <w:tr w:rsidR="00490D42" w:rsidRPr="00C235A5"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2F5F3A" w:rsidRDefault="00490D42" w:rsidP="0021019A">
            <w:pPr>
              <w:wordWrap/>
              <w:adjustRightInd w:val="0"/>
              <w:ind w:left="1160" w:right="20" w:hanging="360"/>
              <w:rPr>
                <w:b/>
                <w:bCs/>
                <w:kern w:val="0"/>
              </w:rPr>
            </w:pPr>
            <w:r w:rsidRPr="002F5F3A">
              <w:rPr>
                <w:b/>
                <w:bCs/>
                <w:kern w:val="0"/>
              </w:rPr>
              <w:t>Command</w:t>
            </w:r>
          </w:p>
        </w:tc>
        <w:tc>
          <w:tcPr>
            <w:tcW w:w="5368" w:type="dxa"/>
          </w:tcPr>
          <w:p w14:paraId="39AB4013" w14:textId="77777777" w:rsidR="00490D42" w:rsidRPr="002F5F3A" w:rsidRDefault="00490D42" w:rsidP="0021019A">
            <w:pPr>
              <w:wordWrap/>
              <w:ind w:left="1160" w:right="20" w:hanging="360"/>
              <w:rPr>
                <w:b/>
                <w:kern w:val="0"/>
              </w:rPr>
            </w:pPr>
            <w:r w:rsidRPr="002F5F3A">
              <w:rPr>
                <w:b/>
                <w:bCs/>
              </w:rPr>
              <w:t>Purpose</w:t>
            </w:r>
          </w:p>
        </w:tc>
      </w:tr>
      <w:tr w:rsidR="00490D42" w:rsidRPr="00C235A5" w14:paraId="56D749F0" w14:textId="77777777" w:rsidTr="000C60DF">
        <w:tc>
          <w:tcPr>
            <w:tcW w:w="3788" w:type="dxa"/>
          </w:tcPr>
          <w:p w14:paraId="376072D4" w14:textId="77777777" w:rsidR="00490D42" w:rsidRPr="002F5F3A" w:rsidRDefault="00490D42" w:rsidP="0021019A">
            <w:pPr>
              <w:wordWrap/>
              <w:adjustRightInd w:val="0"/>
              <w:ind w:right="20"/>
              <w:jc w:val="left"/>
              <w:rPr>
                <w:b/>
                <w:bCs/>
                <w:kern w:val="0"/>
              </w:rPr>
            </w:pPr>
            <w:r w:rsidRPr="002F5F3A">
              <w:rPr>
                <w:b/>
                <w:bCs/>
                <w:kern w:val="0"/>
              </w:rPr>
              <w:t>show spanning-tree</w:t>
            </w:r>
          </w:p>
        </w:tc>
        <w:tc>
          <w:tcPr>
            <w:tcW w:w="5368" w:type="dxa"/>
          </w:tcPr>
          <w:p w14:paraId="0A22099C" w14:textId="77777777" w:rsidR="00490D42" w:rsidRPr="002F5F3A" w:rsidRDefault="00490D42" w:rsidP="0021019A">
            <w:pPr>
              <w:wordWrap/>
              <w:adjustRightInd w:val="0"/>
              <w:ind w:right="20"/>
              <w:rPr>
                <w:kern w:val="0"/>
              </w:rPr>
            </w:pPr>
            <w:r w:rsidRPr="002F5F3A">
              <w:rPr>
                <w:kern w:val="0"/>
              </w:rPr>
              <w:t>Show spanning-tree information about total interface.</w:t>
            </w:r>
          </w:p>
        </w:tc>
      </w:tr>
      <w:tr w:rsidR="00490D42" w:rsidRPr="00C235A5" w14:paraId="6AD6102E" w14:textId="77777777" w:rsidTr="000C60DF">
        <w:tc>
          <w:tcPr>
            <w:tcW w:w="3788" w:type="dxa"/>
          </w:tcPr>
          <w:p w14:paraId="1C3C52BB" w14:textId="77777777" w:rsidR="00490D42" w:rsidRPr="002F5F3A" w:rsidRDefault="00490D42" w:rsidP="0021019A">
            <w:pPr>
              <w:wordWrap/>
              <w:adjustRightInd w:val="0"/>
              <w:ind w:right="20"/>
              <w:jc w:val="left"/>
              <w:rPr>
                <w:kern w:val="0"/>
              </w:rPr>
            </w:pPr>
            <w:r w:rsidRPr="002F5F3A">
              <w:rPr>
                <w:b/>
                <w:bCs/>
                <w:kern w:val="0"/>
              </w:rPr>
              <w:t>show spanning-tree interface</w:t>
            </w:r>
            <w:r w:rsidRPr="002F5F3A">
              <w:rPr>
                <w:kern w:val="0"/>
              </w:rPr>
              <w:t xml:space="preserve"> </w:t>
            </w:r>
            <w:r w:rsidRPr="002F5F3A">
              <w:rPr>
                <w:i/>
                <w:iCs/>
                <w:kern w:val="0"/>
              </w:rPr>
              <w:t>interface-id</w:t>
            </w:r>
          </w:p>
        </w:tc>
        <w:tc>
          <w:tcPr>
            <w:tcW w:w="5368" w:type="dxa"/>
          </w:tcPr>
          <w:p w14:paraId="513EA1E8" w14:textId="77777777" w:rsidR="00490D42" w:rsidRPr="002F5F3A" w:rsidRDefault="00490D42" w:rsidP="0021019A">
            <w:pPr>
              <w:wordWrap/>
              <w:adjustRightInd w:val="0"/>
              <w:ind w:right="20"/>
              <w:rPr>
                <w:kern w:val="0"/>
              </w:rPr>
            </w:pPr>
            <w:r w:rsidRPr="002F5F3A">
              <w:rPr>
                <w:kern w:val="0"/>
              </w:rPr>
              <w:t xml:space="preserve">Shows spanning-tree information about specific interface. </w:t>
            </w:r>
          </w:p>
        </w:tc>
      </w:tr>
      <w:tr w:rsidR="00490D42" w:rsidRPr="00C235A5" w14:paraId="1E933D9B" w14:textId="77777777" w:rsidTr="000C60DF">
        <w:tc>
          <w:tcPr>
            <w:tcW w:w="3788" w:type="dxa"/>
          </w:tcPr>
          <w:p w14:paraId="313798D1" w14:textId="77777777" w:rsidR="00490D42" w:rsidRPr="002F5F3A" w:rsidRDefault="00490D42" w:rsidP="0021019A">
            <w:pPr>
              <w:wordWrap/>
              <w:adjustRightInd w:val="0"/>
              <w:ind w:right="20"/>
              <w:jc w:val="left"/>
              <w:rPr>
                <w:b/>
                <w:bCs/>
                <w:kern w:val="0"/>
              </w:rPr>
            </w:pPr>
            <w:r w:rsidRPr="002F5F3A">
              <w:rPr>
                <w:b/>
                <w:bCs/>
                <w:kern w:val="0"/>
              </w:rPr>
              <w:t>show spanning-tree detail</w:t>
            </w:r>
          </w:p>
        </w:tc>
        <w:tc>
          <w:tcPr>
            <w:tcW w:w="5368" w:type="dxa"/>
          </w:tcPr>
          <w:p w14:paraId="3CEE572D" w14:textId="77777777" w:rsidR="00490D42" w:rsidRPr="002F5F3A" w:rsidRDefault="00490D42" w:rsidP="0021019A">
            <w:pPr>
              <w:wordWrap/>
              <w:adjustRightInd w:val="0"/>
              <w:ind w:right="20"/>
              <w:rPr>
                <w:kern w:val="0"/>
              </w:rPr>
            </w:pPr>
            <w:r w:rsidRPr="002F5F3A">
              <w:rPr>
                <w:kern w:val="0"/>
              </w:rPr>
              <w:t xml:space="preserve">Shows detailed spannin-tree information. </w:t>
            </w:r>
          </w:p>
        </w:tc>
      </w:tr>
    </w:tbl>
    <w:p w14:paraId="11AF1823" w14:textId="77777777" w:rsidR="00490D42" w:rsidRDefault="00490D42" w:rsidP="0021019A">
      <w:pPr>
        <w:pStyle w:val="a3"/>
        <w:ind w:right="20"/>
      </w:pPr>
      <w:r w:rsidRPr="002F5F3A">
        <w:t>The following example shows how to show the spanning-tree information:</w:t>
      </w:r>
    </w:p>
    <w:tbl>
      <w:tblPr>
        <w:tblStyle w:val="48"/>
        <w:tblW w:w="0" w:type="auto"/>
        <w:tblLook w:val="04A0" w:firstRow="1" w:lastRow="0" w:firstColumn="1" w:lastColumn="0" w:noHBand="0" w:noVBand="1"/>
      </w:tblPr>
      <w:tblGrid>
        <w:gridCol w:w="8261"/>
      </w:tblGrid>
      <w:tr w:rsidR="0049290B" w:rsidRPr="00086FC3" w14:paraId="03FAA7AA" w14:textId="77777777" w:rsidTr="0049290B">
        <w:tc>
          <w:tcPr>
            <w:tcW w:w="10118" w:type="dxa"/>
          </w:tcPr>
          <w:p w14:paraId="053DAC5E" w14:textId="77777777" w:rsidR="0049290B" w:rsidRPr="00086FC3" w:rsidRDefault="0049290B" w:rsidP="0021019A">
            <w:pPr>
              <w:wordWrap/>
              <w:adjustRightInd w:val="0"/>
              <w:ind w:right="20"/>
              <w:rPr>
                <w:rFonts w:eastAsia="굴림"/>
                <w:kern w:val="0"/>
              </w:rPr>
            </w:pPr>
            <w:r w:rsidRPr="00086FC3">
              <w:rPr>
                <w:rFonts w:eastAsia="굴림"/>
                <w:kern w:val="0"/>
              </w:rPr>
              <w:t xml:space="preserve">Switch#show </w:t>
            </w:r>
            <w:r w:rsidRPr="00086FC3">
              <w:rPr>
                <w:rFonts w:eastAsia="굴림"/>
                <w:b/>
                <w:kern w:val="0"/>
              </w:rPr>
              <w:t>spanning-tree</w:t>
            </w:r>
            <w:r w:rsidRPr="00086FC3">
              <w:rPr>
                <w:rFonts w:eastAsia="굴림"/>
                <w:kern w:val="0"/>
              </w:rPr>
              <w:t xml:space="preserve"> </w:t>
            </w:r>
          </w:p>
          <w:p w14:paraId="2A0A47B9" w14:textId="77777777" w:rsidR="0049290B" w:rsidRPr="00086FC3" w:rsidRDefault="0049290B" w:rsidP="0021019A">
            <w:pPr>
              <w:wordWrap/>
              <w:adjustRightInd w:val="0"/>
              <w:ind w:right="20"/>
              <w:rPr>
                <w:rFonts w:eastAsia="굴림"/>
                <w:kern w:val="0"/>
              </w:rPr>
            </w:pPr>
          </w:p>
          <w:p w14:paraId="676E592C" w14:textId="77777777" w:rsidR="0049290B" w:rsidRPr="00086FC3" w:rsidRDefault="0049290B" w:rsidP="0021019A">
            <w:pPr>
              <w:wordWrap/>
              <w:adjustRightInd w:val="0"/>
              <w:ind w:right="20"/>
              <w:rPr>
                <w:rFonts w:eastAsia="굴림"/>
                <w:kern w:val="0"/>
              </w:rPr>
            </w:pPr>
            <w:r w:rsidRPr="00086FC3">
              <w:rPr>
                <w:rFonts w:eastAsia="굴림"/>
                <w:kern w:val="0"/>
              </w:rPr>
              <w:t>Default  Bridge up - Spanning Tree Enabled rstp-vlan-bridge</w:t>
            </w:r>
          </w:p>
          <w:p w14:paraId="0F5FEC71" w14:textId="77777777" w:rsidR="0049290B" w:rsidRPr="00086FC3" w:rsidRDefault="0049290B" w:rsidP="0021019A">
            <w:pPr>
              <w:wordWrap/>
              <w:adjustRightInd w:val="0"/>
              <w:ind w:right="20"/>
              <w:rPr>
                <w:rFonts w:eastAsia="굴림"/>
                <w:kern w:val="0"/>
              </w:rPr>
            </w:pPr>
            <w:r w:rsidRPr="00086FC3">
              <w:rPr>
                <w:rFonts w:eastAsia="굴림"/>
                <w:kern w:val="0"/>
              </w:rPr>
              <w:t xml:space="preserve">  Root ID    Priority    32768</w:t>
            </w:r>
          </w:p>
          <w:p w14:paraId="6DFE5D66"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525214A7" w14:textId="77777777" w:rsidR="0049290B" w:rsidRPr="00086FC3" w:rsidRDefault="0049290B" w:rsidP="0021019A">
            <w:pPr>
              <w:wordWrap/>
              <w:adjustRightInd w:val="0"/>
              <w:ind w:right="20"/>
              <w:rPr>
                <w:rFonts w:eastAsia="굴림"/>
                <w:kern w:val="0"/>
              </w:rPr>
            </w:pPr>
            <w:r w:rsidRPr="00086FC3">
              <w:rPr>
                <w:rFonts w:eastAsia="굴림"/>
                <w:kern w:val="0"/>
              </w:rPr>
              <w:t xml:space="preserve">             This bridge is the root</w:t>
            </w:r>
          </w:p>
          <w:p w14:paraId="31EF3B96"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41CDB911" w14:textId="77777777" w:rsidR="0049290B" w:rsidRPr="00086FC3" w:rsidRDefault="0049290B" w:rsidP="0021019A">
            <w:pPr>
              <w:wordWrap/>
              <w:adjustRightInd w:val="0"/>
              <w:ind w:right="20"/>
              <w:rPr>
                <w:rFonts w:eastAsia="굴림"/>
                <w:kern w:val="0"/>
              </w:rPr>
            </w:pPr>
          </w:p>
          <w:p w14:paraId="0C419746"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  Priority    32768</w:t>
            </w:r>
          </w:p>
          <w:p w14:paraId="4B550097" w14:textId="77777777"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14:paraId="1704887C"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14:paraId="23F4B88B" w14:textId="77777777" w:rsidR="0049290B" w:rsidRPr="00086FC3" w:rsidRDefault="0049290B" w:rsidP="0021019A">
            <w:pPr>
              <w:wordWrap/>
              <w:adjustRightInd w:val="0"/>
              <w:ind w:right="20"/>
              <w:rPr>
                <w:rFonts w:eastAsia="굴림"/>
                <w:kern w:val="0"/>
              </w:rPr>
            </w:pPr>
            <w:r w:rsidRPr="00086FC3">
              <w:rPr>
                <w:rFonts w:eastAsia="굴림"/>
                <w:kern w:val="0"/>
              </w:rPr>
              <w:t xml:space="preserve">             Aging Time  300</w:t>
            </w:r>
          </w:p>
          <w:p w14:paraId="7E586883" w14:textId="77777777" w:rsidR="0049290B" w:rsidRPr="00086FC3" w:rsidRDefault="0049290B" w:rsidP="0021019A">
            <w:pPr>
              <w:wordWrap/>
              <w:adjustRightInd w:val="0"/>
              <w:ind w:right="20"/>
              <w:rPr>
                <w:rFonts w:eastAsia="굴림"/>
                <w:kern w:val="0"/>
              </w:rPr>
            </w:pPr>
          </w:p>
          <w:p w14:paraId="20AE5663" w14:textId="77777777"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14:paraId="5B34E3E9" w14:textId="77777777" w:rsidR="0049290B" w:rsidRPr="00086FC3" w:rsidRDefault="0049290B" w:rsidP="0021019A">
            <w:pPr>
              <w:wordWrap/>
              <w:adjustRightInd w:val="0"/>
              <w:ind w:right="20"/>
              <w:rPr>
                <w:rFonts w:eastAsia="굴림"/>
                <w:kern w:val="0"/>
              </w:rPr>
            </w:pPr>
            <w:r w:rsidRPr="00086FC3">
              <w:rPr>
                <w:rFonts w:eastAsia="굴림"/>
                <w:kern w:val="0"/>
              </w:rPr>
              <w:t>------------- ---- --- --------- -------- ----------------</w:t>
            </w:r>
          </w:p>
          <w:p w14:paraId="17185A95" w14:textId="77777777" w:rsidR="0049290B" w:rsidRPr="00086FC3" w:rsidRDefault="0049290B" w:rsidP="0021019A">
            <w:pPr>
              <w:wordWrap/>
              <w:adjustRightInd w:val="0"/>
              <w:ind w:right="20"/>
              <w:rPr>
                <w:rFonts w:eastAsia="굴림"/>
                <w:kern w:val="0"/>
              </w:rPr>
            </w:pPr>
            <w:r w:rsidRPr="00086FC3">
              <w:rPr>
                <w:rFonts w:eastAsia="굴림"/>
                <w:kern w:val="0"/>
              </w:rPr>
              <w:t xml:space="preserve">Giga6/3     Disb BLK 4         128.138  P2p </w:t>
            </w:r>
          </w:p>
          <w:p w14:paraId="1C57C00D" w14:textId="77777777" w:rsidR="0049290B" w:rsidRPr="00086FC3" w:rsidRDefault="0049290B" w:rsidP="0021019A">
            <w:pPr>
              <w:wordWrap/>
              <w:adjustRightInd w:val="0"/>
              <w:ind w:right="20"/>
              <w:rPr>
                <w:rFonts w:eastAsia="굴림"/>
                <w:kern w:val="0"/>
              </w:rPr>
            </w:pPr>
          </w:p>
          <w:p w14:paraId="6D6F75DB"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interface gi6/3</w:t>
            </w:r>
          </w:p>
          <w:p w14:paraId="6809492B" w14:textId="77777777" w:rsidR="0049290B" w:rsidRPr="00086FC3" w:rsidRDefault="0049290B" w:rsidP="0021019A">
            <w:pPr>
              <w:wordWrap/>
              <w:adjustRightInd w:val="0"/>
              <w:ind w:right="20"/>
              <w:rPr>
                <w:rFonts w:eastAsia="굴림"/>
                <w:kern w:val="0"/>
              </w:rPr>
            </w:pPr>
            <w:r w:rsidRPr="00086FC3">
              <w:rPr>
                <w:rFonts w:eastAsia="굴림"/>
                <w:kern w:val="0"/>
              </w:rPr>
              <w:t xml:space="preserve">% Default: Bridge up - Spanning Tree Enabled  </w:t>
            </w:r>
          </w:p>
          <w:p w14:paraId="4748E524" w14:textId="77777777" w:rsidR="0049290B" w:rsidRPr="00086FC3" w:rsidRDefault="0049290B" w:rsidP="0021019A">
            <w:pPr>
              <w:wordWrap/>
              <w:adjustRightInd w:val="0"/>
              <w:ind w:right="20"/>
              <w:rPr>
                <w:rFonts w:eastAsia="굴림"/>
                <w:kern w:val="0"/>
              </w:rPr>
            </w:pPr>
            <w:r w:rsidRPr="00086FC3">
              <w:rPr>
                <w:rFonts w:eastAsia="굴림"/>
                <w:kern w:val="0"/>
              </w:rPr>
              <w:t>% Default: Root Path Cost 0 - Root Port 0 -  Bridge Priority 32768</w:t>
            </w:r>
          </w:p>
          <w:p w14:paraId="528B6CD8" w14:textId="77777777" w:rsidR="0049290B" w:rsidRPr="00086FC3" w:rsidRDefault="0049290B" w:rsidP="0021019A">
            <w:pPr>
              <w:wordWrap/>
              <w:adjustRightInd w:val="0"/>
              <w:ind w:right="20"/>
              <w:rPr>
                <w:rFonts w:eastAsia="굴림"/>
                <w:kern w:val="0"/>
              </w:rPr>
            </w:pPr>
            <w:r w:rsidRPr="00086FC3">
              <w:rPr>
                <w:rFonts w:eastAsia="굴림"/>
                <w:kern w:val="0"/>
              </w:rPr>
              <w:t>% Default: Forward Delay 15 - Hello Time 2 - Max Age 20</w:t>
            </w:r>
          </w:p>
          <w:p w14:paraId="49DB8158" w14:textId="77777777" w:rsidR="0049290B" w:rsidRPr="00086FC3" w:rsidRDefault="0049290B" w:rsidP="0021019A">
            <w:pPr>
              <w:wordWrap/>
              <w:adjustRightInd w:val="0"/>
              <w:ind w:right="20"/>
              <w:rPr>
                <w:rFonts w:eastAsia="굴림"/>
                <w:kern w:val="0"/>
              </w:rPr>
            </w:pPr>
            <w:r w:rsidRPr="00086FC3">
              <w:rPr>
                <w:rFonts w:eastAsia="굴림"/>
                <w:kern w:val="0"/>
              </w:rPr>
              <w:t>% Default: Root Id 800000077074ff01</w:t>
            </w:r>
          </w:p>
          <w:p w14:paraId="04FDF5DF" w14:textId="77777777" w:rsidR="0049290B" w:rsidRPr="00086FC3" w:rsidRDefault="0049290B" w:rsidP="0021019A">
            <w:pPr>
              <w:wordWrap/>
              <w:adjustRightInd w:val="0"/>
              <w:ind w:right="20"/>
              <w:rPr>
                <w:rFonts w:eastAsia="굴림"/>
                <w:kern w:val="0"/>
              </w:rPr>
            </w:pPr>
            <w:r w:rsidRPr="00086FC3">
              <w:rPr>
                <w:rFonts w:eastAsia="굴림"/>
                <w:kern w:val="0"/>
              </w:rPr>
              <w:t>% Default: Bridge Id 800000077074ff01</w:t>
            </w:r>
          </w:p>
          <w:p w14:paraId="1DCE2AE1" w14:textId="77777777" w:rsidR="0049290B" w:rsidRPr="00086FC3" w:rsidRDefault="0049290B" w:rsidP="0021019A">
            <w:pPr>
              <w:wordWrap/>
              <w:adjustRightInd w:val="0"/>
              <w:ind w:right="20"/>
              <w:rPr>
                <w:rFonts w:eastAsia="굴림"/>
                <w:kern w:val="0"/>
              </w:rPr>
            </w:pPr>
            <w:r w:rsidRPr="00086FC3">
              <w:rPr>
                <w:rFonts w:eastAsia="굴림"/>
                <w:kern w:val="0"/>
              </w:rPr>
              <w:t>% Default: last topology change Thu Jan  1 00:00:00 1970</w:t>
            </w:r>
          </w:p>
          <w:p w14:paraId="094FBC6E" w14:textId="77777777" w:rsidR="0049290B" w:rsidRPr="00086FC3" w:rsidRDefault="0049290B" w:rsidP="0021019A">
            <w:pPr>
              <w:wordWrap/>
              <w:adjustRightInd w:val="0"/>
              <w:ind w:right="20"/>
              <w:rPr>
                <w:rFonts w:eastAsia="굴림"/>
                <w:kern w:val="0"/>
              </w:rPr>
            </w:pPr>
            <w:r w:rsidRPr="00086FC3">
              <w:rPr>
                <w:rFonts w:eastAsia="굴림"/>
                <w:kern w:val="0"/>
              </w:rPr>
              <w:t>% 0: 0 topology change(s)  - last topology change Thu Jan  1 00:00:00 1970</w:t>
            </w:r>
          </w:p>
          <w:p w14:paraId="52FC6E66" w14:textId="77777777" w:rsidR="0049290B" w:rsidRPr="00086FC3" w:rsidRDefault="0049290B" w:rsidP="0021019A">
            <w:pPr>
              <w:wordWrap/>
              <w:adjustRightInd w:val="0"/>
              <w:ind w:right="20"/>
              <w:rPr>
                <w:rFonts w:eastAsia="굴림"/>
                <w:kern w:val="0"/>
              </w:rPr>
            </w:pPr>
          </w:p>
          <w:p w14:paraId="39241FDD"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Default: portfast bpdu-filter disabled</w:t>
            </w:r>
          </w:p>
          <w:p w14:paraId="39E72ED6" w14:textId="77777777" w:rsidR="0049290B" w:rsidRPr="00086FC3" w:rsidRDefault="0049290B" w:rsidP="0021019A">
            <w:pPr>
              <w:wordWrap/>
              <w:adjustRightInd w:val="0"/>
              <w:ind w:right="20"/>
              <w:rPr>
                <w:rFonts w:eastAsia="굴림"/>
                <w:kern w:val="0"/>
              </w:rPr>
            </w:pPr>
            <w:r w:rsidRPr="00086FC3">
              <w:rPr>
                <w:rFonts w:eastAsia="굴림"/>
                <w:kern w:val="0"/>
              </w:rPr>
              <w:t>% Default: portfast bpdu-guard disabled</w:t>
            </w:r>
          </w:p>
          <w:p w14:paraId="74FCA181"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disabled</w:t>
            </w:r>
          </w:p>
          <w:p w14:paraId="1ACCC2EF" w14:textId="77777777" w:rsidR="0049290B" w:rsidRPr="00086FC3" w:rsidRDefault="0049290B" w:rsidP="0021019A">
            <w:pPr>
              <w:wordWrap/>
              <w:adjustRightInd w:val="0"/>
              <w:ind w:right="20"/>
              <w:rPr>
                <w:rFonts w:eastAsia="굴림"/>
                <w:kern w:val="0"/>
              </w:rPr>
            </w:pPr>
            <w:r w:rsidRPr="00086FC3">
              <w:rPr>
                <w:rFonts w:eastAsia="굴림"/>
                <w:kern w:val="0"/>
              </w:rPr>
              <w:t>% Default: portfast errdisable timeout interval 300 sec</w:t>
            </w:r>
          </w:p>
          <w:p w14:paraId="3C5F020C" w14:textId="77777777" w:rsidR="0049290B" w:rsidRPr="00086FC3" w:rsidRDefault="0049290B" w:rsidP="0021019A">
            <w:pPr>
              <w:wordWrap/>
              <w:adjustRightInd w:val="0"/>
              <w:ind w:right="20"/>
              <w:rPr>
                <w:rFonts w:eastAsia="굴림"/>
                <w:kern w:val="0"/>
              </w:rPr>
            </w:pPr>
            <w:r w:rsidRPr="00086FC3">
              <w:rPr>
                <w:rFonts w:eastAsia="굴림"/>
                <w:kern w:val="0"/>
              </w:rPr>
              <w:t>%   Giga6/3: Port 138 - Id 8263 - Role Disabled - State Discarding</w:t>
            </w:r>
          </w:p>
          <w:p w14:paraId="23DE5B2E" w14:textId="77777777" w:rsidR="0049290B" w:rsidRPr="00086FC3" w:rsidRDefault="0049290B" w:rsidP="0021019A">
            <w:pPr>
              <w:wordWrap/>
              <w:adjustRightInd w:val="0"/>
              <w:ind w:right="20"/>
              <w:rPr>
                <w:rFonts w:eastAsia="굴림"/>
                <w:kern w:val="0"/>
              </w:rPr>
            </w:pPr>
            <w:r w:rsidRPr="00086FC3">
              <w:rPr>
                <w:rFonts w:eastAsia="굴림"/>
                <w:kern w:val="0"/>
              </w:rPr>
              <w:t>%   Giga6/3: Designated Path Cost 0</w:t>
            </w:r>
          </w:p>
          <w:p w14:paraId="245CBEDE" w14:textId="77777777" w:rsidR="0049290B" w:rsidRPr="00086FC3" w:rsidRDefault="0049290B" w:rsidP="0021019A">
            <w:pPr>
              <w:wordWrap/>
              <w:adjustRightInd w:val="0"/>
              <w:ind w:right="20"/>
              <w:rPr>
                <w:rFonts w:eastAsia="굴림"/>
                <w:kern w:val="0"/>
              </w:rPr>
            </w:pPr>
            <w:r w:rsidRPr="00086FC3">
              <w:rPr>
                <w:rFonts w:eastAsia="굴림"/>
                <w:kern w:val="0"/>
              </w:rPr>
              <w:t>%   Giga6/3: Configured Path Cost 4  - Add type Explicit ref count 1</w:t>
            </w:r>
          </w:p>
          <w:p w14:paraId="1513053F" w14:textId="77777777" w:rsidR="0049290B" w:rsidRPr="00086FC3" w:rsidRDefault="0049290B" w:rsidP="0021019A">
            <w:pPr>
              <w:wordWrap/>
              <w:adjustRightInd w:val="0"/>
              <w:ind w:right="20"/>
              <w:rPr>
                <w:rFonts w:eastAsia="굴림"/>
                <w:kern w:val="0"/>
              </w:rPr>
            </w:pPr>
            <w:r w:rsidRPr="00086FC3">
              <w:rPr>
                <w:rFonts w:eastAsia="굴림"/>
                <w:kern w:val="0"/>
              </w:rPr>
              <w:t xml:space="preserve">%   Giga6/3: Designated Port Id 0 - Priority 128  - </w:t>
            </w:r>
          </w:p>
          <w:p w14:paraId="15BCF704" w14:textId="77777777" w:rsidR="0049290B" w:rsidRPr="00086FC3" w:rsidRDefault="0049290B" w:rsidP="0021019A">
            <w:pPr>
              <w:wordWrap/>
              <w:adjustRightInd w:val="0"/>
              <w:ind w:right="20"/>
              <w:rPr>
                <w:rFonts w:eastAsia="굴림"/>
                <w:kern w:val="0"/>
              </w:rPr>
            </w:pPr>
            <w:r w:rsidRPr="00086FC3">
              <w:rPr>
                <w:rFonts w:eastAsia="굴림"/>
                <w:kern w:val="0"/>
              </w:rPr>
              <w:t>%   Giga6/3: Root 000000077074ff01</w:t>
            </w:r>
          </w:p>
          <w:p w14:paraId="0D5CFF9E" w14:textId="77777777" w:rsidR="0049290B" w:rsidRPr="00086FC3" w:rsidRDefault="0049290B" w:rsidP="0021019A">
            <w:pPr>
              <w:wordWrap/>
              <w:adjustRightInd w:val="0"/>
              <w:ind w:right="20"/>
              <w:rPr>
                <w:rFonts w:eastAsia="굴림"/>
                <w:kern w:val="0"/>
              </w:rPr>
            </w:pPr>
            <w:r w:rsidRPr="00086FC3">
              <w:rPr>
                <w:rFonts w:eastAsia="굴림"/>
                <w:kern w:val="0"/>
              </w:rPr>
              <w:t>%   Giga6/3: Designated Bridge 000000077074ff01</w:t>
            </w:r>
          </w:p>
          <w:p w14:paraId="43C6F57D" w14:textId="77777777" w:rsidR="0049290B" w:rsidRPr="00086FC3" w:rsidRDefault="0049290B" w:rsidP="0021019A">
            <w:pPr>
              <w:wordWrap/>
              <w:adjustRightInd w:val="0"/>
              <w:ind w:right="20"/>
              <w:rPr>
                <w:rFonts w:eastAsia="굴림"/>
                <w:kern w:val="0"/>
              </w:rPr>
            </w:pPr>
            <w:r w:rsidRPr="00086FC3">
              <w:rPr>
                <w:rFonts w:eastAsia="굴림"/>
                <w:kern w:val="0"/>
              </w:rPr>
              <w:t>%   Giga6/3: Message Age 0 - Max Age 0</w:t>
            </w:r>
          </w:p>
          <w:p w14:paraId="42C492E1" w14:textId="77777777" w:rsidR="0049290B" w:rsidRPr="00086FC3" w:rsidRDefault="0049290B" w:rsidP="0021019A">
            <w:pPr>
              <w:wordWrap/>
              <w:adjustRightInd w:val="0"/>
              <w:ind w:right="20"/>
              <w:rPr>
                <w:rFonts w:eastAsia="굴림"/>
                <w:kern w:val="0"/>
              </w:rPr>
            </w:pPr>
            <w:r w:rsidRPr="00086FC3">
              <w:rPr>
                <w:rFonts w:eastAsia="굴림"/>
                <w:kern w:val="0"/>
              </w:rPr>
              <w:t>%   Giga6/3: Hello Time 0 - Forward Delay 0</w:t>
            </w:r>
          </w:p>
          <w:p w14:paraId="0A438CBF" w14:textId="77777777" w:rsidR="0049290B" w:rsidRPr="00086FC3" w:rsidRDefault="0049290B" w:rsidP="0021019A">
            <w:pPr>
              <w:wordWrap/>
              <w:adjustRightInd w:val="0"/>
              <w:ind w:right="20"/>
              <w:rPr>
                <w:rFonts w:eastAsia="굴림"/>
                <w:kern w:val="0"/>
              </w:rPr>
            </w:pPr>
            <w:r w:rsidRPr="00086FC3">
              <w:rPr>
                <w:rFonts w:eastAsia="굴림"/>
                <w:kern w:val="0"/>
              </w:rPr>
              <w:t>%   Giga6/3: Forward Timer 0 - Msg Age Timer 0 - Hello Timer 0 - topo change timer 0</w:t>
            </w:r>
          </w:p>
          <w:p w14:paraId="5C7B280B" w14:textId="77777777" w:rsidR="0049290B" w:rsidRPr="00086FC3" w:rsidRDefault="0049290B" w:rsidP="0021019A">
            <w:pPr>
              <w:wordWrap/>
              <w:adjustRightInd w:val="0"/>
              <w:ind w:right="20"/>
              <w:rPr>
                <w:rFonts w:eastAsia="굴림"/>
                <w:kern w:val="0"/>
              </w:rPr>
            </w:pPr>
            <w:r w:rsidRPr="00086FC3">
              <w:rPr>
                <w:rFonts w:eastAsia="굴림"/>
                <w:kern w:val="0"/>
              </w:rPr>
              <w:t>%   Giga6/3: forward-transitions 0</w:t>
            </w:r>
          </w:p>
          <w:p w14:paraId="7BBC11B9" w14:textId="77777777" w:rsidR="0049290B" w:rsidRPr="00086FC3" w:rsidRDefault="0049290B" w:rsidP="0021019A">
            <w:pPr>
              <w:wordWrap/>
              <w:adjustRightInd w:val="0"/>
              <w:ind w:right="20"/>
              <w:rPr>
                <w:rFonts w:eastAsia="굴림"/>
                <w:kern w:val="0"/>
              </w:rPr>
            </w:pPr>
            <w:r w:rsidRPr="00086FC3">
              <w:rPr>
                <w:rFonts w:eastAsia="굴림"/>
                <w:kern w:val="0"/>
              </w:rPr>
              <w:t>%   Giga6/3: Version Rapid Spanning Tree Protocol - Received None - Sexit STP</w:t>
            </w:r>
          </w:p>
          <w:p w14:paraId="7900DD57" w14:textId="77777777" w:rsidR="0049290B" w:rsidRPr="00086FC3" w:rsidRDefault="0049290B" w:rsidP="0021019A">
            <w:pPr>
              <w:wordWrap/>
              <w:adjustRightInd w:val="0"/>
              <w:ind w:right="20"/>
              <w:rPr>
                <w:rFonts w:eastAsia="굴림"/>
                <w:kern w:val="0"/>
              </w:rPr>
            </w:pPr>
            <w:r w:rsidRPr="00086FC3">
              <w:rPr>
                <w:rFonts w:eastAsia="굴림"/>
                <w:kern w:val="0"/>
              </w:rPr>
              <w:t>%   Giga6/3: No portfast configured - Current  portfast off</w:t>
            </w:r>
          </w:p>
          <w:p w14:paraId="31384B9E" w14:textId="77777777" w:rsidR="0049290B" w:rsidRPr="00086FC3" w:rsidRDefault="0049290B" w:rsidP="0021019A">
            <w:pPr>
              <w:wordWrap/>
              <w:adjustRightInd w:val="0"/>
              <w:ind w:right="20"/>
              <w:rPr>
                <w:rFonts w:eastAsia="굴림"/>
                <w:kern w:val="0"/>
              </w:rPr>
            </w:pPr>
            <w:r w:rsidRPr="00086FC3">
              <w:rPr>
                <w:rFonts w:eastAsia="굴림"/>
                <w:kern w:val="0"/>
              </w:rPr>
              <w:t>%   Giga6/3: portfast bpdu-guard  default  - Current portfast bpdu-guard off</w:t>
            </w:r>
          </w:p>
          <w:p w14:paraId="57B9AD5C" w14:textId="77777777" w:rsidR="0049290B" w:rsidRPr="00086FC3" w:rsidRDefault="0049290B" w:rsidP="0021019A">
            <w:pPr>
              <w:wordWrap/>
              <w:adjustRightInd w:val="0"/>
              <w:ind w:right="20"/>
              <w:rPr>
                <w:rFonts w:eastAsia="굴림"/>
                <w:kern w:val="0"/>
              </w:rPr>
            </w:pPr>
            <w:r w:rsidRPr="00086FC3">
              <w:rPr>
                <w:rFonts w:eastAsia="굴림"/>
                <w:kern w:val="0"/>
              </w:rPr>
              <w:t>%   Giga6/3: portfast bpdu-filter default  - Current portfast bpdu-filter off</w:t>
            </w:r>
          </w:p>
          <w:p w14:paraId="093C8EC6" w14:textId="77777777" w:rsidR="0049290B" w:rsidRPr="00086FC3" w:rsidRDefault="0049290B" w:rsidP="0021019A">
            <w:pPr>
              <w:wordWrap/>
              <w:adjustRightInd w:val="0"/>
              <w:ind w:right="20"/>
              <w:rPr>
                <w:rFonts w:eastAsia="굴림"/>
                <w:kern w:val="0"/>
              </w:rPr>
            </w:pPr>
            <w:r w:rsidRPr="00086FC3">
              <w:rPr>
                <w:rFonts w:eastAsia="굴림"/>
                <w:kern w:val="0"/>
              </w:rPr>
              <w:t>%   Giga6/3: no root guard configured     - Current root guard off</w:t>
            </w:r>
          </w:p>
          <w:p w14:paraId="733DE811" w14:textId="77777777" w:rsidR="0049290B" w:rsidRPr="00086FC3" w:rsidRDefault="0049290B" w:rsidP="0021019A">
            <w:pPr>
              <w:wordWrap/>
              <w:adjustRightInd w:val="0"/>
              <w:ind w:right="20"/>
              <w:rPr>
                <w:rFonts w:eastAsia="굴림"/>
                <w:kern w:val="0"/>
              </w:rPr>
            </w:pPr>
            <w:r w:rsidRPr="00086FC3">
              <w:rPr>
                <w:rFonts w:eastAsia="굴림"/>
                <w:kern w:val="0"/>
              </w:rPr>
              <w:t>%   Giga6/3: Configured Link Type point-to-point - Current  P2p</w:t>
            </w:r>
          </w:p>
          <w:p w14:paraId="28FCBF7A"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034A62FF" w14:textId="77777777" w:rsidR="0049290B" w:rsidRPr="00086FC3" w:rsidRDefault="0049290B" w:rsidP="0021019A">
            <w:pPr>
              <w:wordWrap/>
              <w:adjustRightInd w:val="0"/>
              <w:ind w:right="20"/>
              <w:rPr>
                <w:rFonts w:eastAsia="굴림"/>
                <w:kern w:val="0"/>
              </w:rPr>
            </w:pPr>
            <w:r w:rsidRPr="00086FC3">
              <w:rPr>
                <w:rFonts w:eastAsia="굴림"/>
                <w:kern w:val="0"/>
              </w:rPr>
              <w:t xml:space="preserve">% </w:t>
            </w:r>
          </w:p>
          <w:p w14:paraId="57C4828A" w14:textId="77777777"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detail</w:t>
            </w:r>
            <w:r w:rsidRPr="00086FC3">
              <w:rPr>
                <w:rFonts w:eastAsia="굴림"/>
                <w:kern w:val="0"/>
              </w:rPr>
              <w:t xml:space="preserve"> </w:t>
            </w:r>
          </w:p>
          <w:p w14:paraId="28D0C0ED" w14:textId="77777777" w:rsidR="0049290B" w:rsidRPr="00086FC3" w:rsidRDefault="0049290B" w:rsidP="0021019A">
            <w:pPr>
              <w:wordWrap/>
              <w:adjustRightInd w:val="0"/>
              <w:ind w:right="20"/>
              <w:rPr>
                <w:rFonts w:eastAsia="굴림"/>
                <w:kern w:val="0"/>
              </w:rPr>
            </w:pPr>
          </w:p>
          <w:p w14:paraId="6B8617F1" w14:textId="77777777" w:rsidR="0049290B" w:rsidRPr="00086FC3" w:rsidRDefault="0049290B" w:rsidP="0021019A">
            <w:pPr>
              <w:wordWrap/>
              <w:adjustRightInd w:val="0"/>
              <w:ind w:right="20"/>
              <w:rPr>
                <w:rFonts w:eastAsia="굴림"/>
                <w:kern w:val="0"/>
              </w:rPr>
            </w:pPr>
            <w:r w:rsidRPr="00086FC3">
              <w:rPr>
                <w:rFonts w:eastAsia="굴림"/>
                <w:kern w:val="0"/>
              </w:rPr>
              <w:t>Defaultis executing the  rstp-vlan-bridgecompatible Spanning Tree protocol</w:t>
            </w:r>
          </w:p>
          <w:p w14:paraId="12515C35" w14:textId="77777777" w:rsidR="0049290B" w:rsidRPr="00086FC3" w:rsidRDefault="0049290B" w:rsidP="0021019A">
            <w:pPr>
              <w:wordWrap/>
              <w:adjustRightInd w:val="0"/>
              <w:ind w:right="20"/>
              <w:rPr>
                <w:rFonts w:eastAsia="굴림"/>
                <w:kern w:val="0"/>
              </w:rPr>
            </w:pPr>
            <w:r w:rsidRPr="00086FC3">
              <w:rPr>
                <w:rFonts w:eastAsia="굴림"/>
                <w:kern w:val="0"/>
              </w:rPr>
              <w:t xml:space="preserve">  Bridge Identifier has priority 8000 address 00077074ff01</w:t>
            </w:r>
          </w:p>
          <w:p w14:paraId="564B2735" w14:textId="77777777" w:rsidR="0049290B" w:rsidRPr="00086FC3" w:rsidRDefault="0049290B" w:rsidP="0021019A">
            <w:pPr>
              <w:wordWrap/>
              <w:adjustRightInd w:val="0"/>
              <w:ind w:right="20"/>
              <w:rPr>
                <w:rFonts w:eastAsia="굴림"/>
                <w:kern w:val="0"/>
              </w:rPr>
            </w:pPr>
            <w:r w:rsidRPr="00086FC3">
              <w:rPr>
                <w:rFonts w:eastAsia="굴림"/>
                <w:kern w:val="0"/>
              </w:rPr>
              <w:t xml:space="preserve">  Configured hello time 2, max age 20, forward delay 15</w:t>
            </w:r>
          </w:p>
          <w:p w14:paraId="1C2C00CF" w14:textId="77777777" w:rsidR="0049290B" w:rsidRPr="00086FC3" w:rsidRDefault="0049290B" w:rsidP="0021019A">
            <w:pPr>
              <w:wordWrap/>
              <w:adjustRightInd w:val="0"/>
              <w:ind w:right="20"/>
              <w:rPr>
                <w:rFonts w:eastAsia="굴림"/>
                <w:kern w:val="0"/>
              </w:rPr>
            </w:pPr>
            <w:r w:rsidRPr="00086FC3">
              <w:rPr>
                <w:rFonts w:eastAsia="굴림"/>
                <w:kern w:val="0"/>
              </w:rPr>
              <w:t xml:space="preserve">  We are the root of the spanning tree</w:t>
            </w:r>
          </w:p>
          <w:p w14:paraId="5F27D5E5" w14:textId="77777777" w:rsidR="0049290B" w:rsidRPr="00086FC3" w:rsidRDefault="0049290B" w:rsidP="0021019A">
            <w:pPr>
              <w:wordWrap/>
              <w:adjustRightInd w:val="0"/>
              <w:ind w:right="20"/>
              <w:rPr>
                <w:rFonts w:eastAsia="굴림"/>
                <w:kern w:val="0"/>
              </w:rPr>
            </w:pPr>
            <w:r w:rsidRPr="00086FC3">
              <w:rPr>
                <w:rFonts w:eastAsia="굴림"/>
                <w:kern w:val="0"/>
              </w:rPr>
              <w:t xml:space="preserve">  Topology change flag not set, detected flagnot set</w:t>
            </w:r>
          </w:p>
          <w:p w14:paraId="1645A416"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topology changes 0 last change occurred Thu Jan  1 00:00:00 1970</w:t>
            </w:r>
          </w:p>
          <w:p w14:paraId="08B49711"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Times:  hold 6, topology change 0, notification 5</w:t>
            </w:r>
          </w:p>
          <w:p w14:paraId="13142E10" w14:textId="77777777" w:rsidR="0049290B" w:rsidRPr="00086FC3" w:rsidRDefault="0049290B" w:rsidP="0021019A">
            <w:pPr>
              <w:wordWrap/>
              <w:adjustRightInd w:val="0"/>
              <w:ind w:right="20"/>
              <w:rPr>
                <w:rFonts w:eastAsia="굴림"/>
                <w:kern w:val="0"/>
              </w:rPr>
            </w:pPr>
            <w:r w:rsidRPr="00086FC3">
              <w:rPr>
                <w:rFonts w:eastAsia="굴림"/>
                <w:kern w:val="0"/>
              </w:rPr>
              <w:t xml:space="preserve">          hello 2, max age 20, forward delay 15</w:t>
            </w:r>
          </w:p>
          <w:p w14:paraId="0837C8D9" w14:textId="77777777" w:rsidR="0049290B" w:rsidRPr="00086FC3" w:rsidRDefault="0049290B" w:rsidP="0021019A">
            <w:pPr>
              <w:wordWrap/>
              <w:adjustRightInd w:val="0"/>
              <w:ind w:right="20"/>
              <w:rPr>
                <w:rFonts w:eastAsia="굴림"/>
                <w:kern w:val="0"/>
              </w:rPr>
            </w:pPr>
            <w:r w:rsidRPr="00086FC3">
              <w:rPr>
                <w:rFonts w:eastAsia="굴림"/>
                <w:kern w:val="0"/>
              </w:rPr>
              <w:t xml:space="preserve">  Timers: hello 0, topology change25, notification 0, aging 300</w:t>
            </w:r>
          </w:p>
          <w:p w14:paraId="5F20E6AD"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138 (Giga6/3)of Default is Discarding</w:t>
            </w:r>
          </w:p>
          <w:p w14:paraId="0C3E5D62" w14:textId="77777777" w:rsidR="0049290B" w:rsidRPr="00086FC3" w:rsidRDefault="0049290B" w:rsidP="0021019A">
            <w:pPr>
              <w:wordWrap/>
              <w:adjustRightInd w:val="0"/>
              <w:ind w:right="20"/>
              <w:rPr>
                <w:rFonts w:eastAsia="굴림"/>
                <w:kern w:val="0"/>
              </w:rPr>
            </w:pPr>
            <w:r w:rsidRPr="00086FC3">
              <w:rPr>
                <w:rFonts w:eastAsia="굴림"/>
                <w:kern w:val="0"/>
              </w:rPr>
              <w:t xml:space="preserve">   Port path cost 0 Port priority </w:t>
            </w:r>
            <w:proofErr w:type="gramStart"/>
            <w:r w:rsidRPr="00086FC3">
              <w:rPr>
                <w:rFonts w:eastAsia="굴림"/>
                <w:kern w:val="0"/>
              </w:rPr>
              <w:t>128 ,128.138</w:t>
            </w:r>
            <w:proofErr w:type="gramEnd"/>
            <w:r w:rsidRPr="00086FC3">
              <w:rPr>
                <w:rFonts w:eastAsia="굴림"/>
                <w:kern w:val="0"/>
              </w:rPr>
              <w:t>.</w:t>
            </w:r>
          </w:p>
          <w:p w14:paraId="4F91269B" w14:textId="77777777" w:rsidR="0049290B" w:rsidRPr="00086FC3" w:rsidRDefault="0049290B" w:rsidP="0021019A">
            <w:pPr>
              <w:wordWrap/>
              <w:adjustRightInd w:val="0"/>
              <w:ind w:right="20"/>
              <w:rPr>
                <w:rFonts w:eastAsia="굴림"/>
                <w:kern w:val="0"/>
              </w:rPr>
            </w:pPr>
            <w:r w:rsidRPr="00086FC3">
              <w:rPr>
                <w:rFonts w:eastAsia="굴림"/>
                <w:kern w:val="0"/>
              </w:rPr>
              <w:lastRenderedPageBreak/>
              <w:t xml:space="preserve">   Designated root has priority 1280, address 0007.7074.ff01</w:t>
            </w:r>
          </w:p>
          <w:p w14:paraId="0E82F662"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bridge has priority 8000, address 0007.7074.ff01</w:t>
            </w:r>
          </w:p>
          <w:p w14:paraId="5132BA8F" w14:textId="77777777" w:rsidR="0049290B" w:rsidRPr="00086FC3" w:rsidRDefault="0049290B" w:rsidP="0021019A">
            <w:pPr>
              <w:wordWrap/>
              <w:adjustRightInd w:val="0"/>
              <w:ind w:right="20"/>
              <w:rPr>
                <w:rFonts w:eastAsia="굴림"/>
                <w:kern w:val="0"/>
              </w:rPr>
            </w:pPr>
            <w:r w:rsidRPr="00086FC3">
              <w:rPr>
                <w:rFonts w:eastAsia="굴림"/>
                <w:kern w:val="0"/>
              </w:rPr>
              <w:t xml:space="preserve">   Designated port id is 0, designated path cost 4 Hello is not pending</w:t>
            </w:r>
          </w:p>
          <w:p w14:paraId="222BD931" w14:textId="77777777" w:rsidR="0049290B" w:rsidRPr="00086FC3" w:rsidRDefault="0049290B" w:rsidP="0021019A">
            <w:pPr>
              <w:wordWrap/>
              <w:adjustRightInd w:val="0"/>
              <w:ind w:right="20"/>
              <w:rPr>
                <w:rFonts w:eastAsia="굴림"/>
                <w:kern w:val="0"/>
              </w:rPr>
            </w:pPr>
            <w:r w:rsidRPr="00086FC3">
              <w:rPr>
                <w:rFonts w:eastAsia="굴림"/>
                <w:kern w:val="0"/>
              </w:rPr>
              <w:t xml:space="preserve">   Number of transitions to forwarding state: 0</w:t>
            </w:r>
          </w:p>
          <w:p w14:paraId="0737ED18" w14:textId="77777777" w:rsidR="0049290B" w:rsidRPr="00086FC3" w:rsidRDefault="0049290B" w:rsidP="0021019A">
            <w:pPr>
              <w:wordWrap/>
              <w:adjustRightInd w:val="0"/>
              <w:ind w:right="20"/>
              <w:rPr>
                <w:rFonts w:eastAsia="굴림"/>
                <w:kern w:val="0"/>
              </w:rPr>
            </w:pPr>
            <w:r w:rsidRPr="00086FC3">
              <w:rPr>
                <w:rFonts w:eastAsia="굴림"/>
                <w:kern w:val="0"/>
              </w:rPr>
              <w:t xml:space="preserve">   Link type is P2p</w:t>
            </w:r>
          </w:p>
          <w:p w14:paraId="078F5F5B" w14:textId="77777777" w:rsidR="0049290B" w:rsidRPr="00086FC3" w:rsidRDefault="0049290B" w:rsidP="0021019A">
            <w:pPr>
              <w:wordWrap/>
              <w:adjustRightInd w:val="0"/>
              <w:ind w:right="20"/>
              <w:rPr>
                <w:rFonts w:eastAsia="굴림"/>
                <w:kern w:val="0"/>
              </w:rPr>
            </w:pPr>
            <w:r w:rsidRPr="00086FC3">
              <w:rPr>
                <w:rFonts w:eastAsia="굴림"/>
                <w:kern w:val="0"/>
              </w:rPr>
              <w:t xml:space="preserve">   BPDU: sent 0</w:t>
            </w:r>
          </w:p>
          <w:p w14:paraId="2249CAED" w14:textId="77777777" w:rsidR="0049290B" w:rsidRPr="00086FC3" w:rsidRDefault="0049290B" w:rsidP="0021019A">
            <w:pPr>
              <w:wordWrap/>
              <w:adjustRightInd w:val="0"/>
              <w:ind w:right="20"/>
              <w:rPr>
                <w:rFonts w:eastAsia="굴림"/>
                <w:kern w:val="0"/>
              </w:rPr>
            </w:pPr>
            <w:r w:rsidRPr="00086FC3">
              <w:rPr>
                <w:rFonts w:eastAsia="굴림"/>
                <w:kern w:val="0"/>
              </w:rPr>
              <w:t>Switch#</w:t>
            </w:r>
          </w:p>
        </w:tc>
      </w:tr>
    </w:tbl>
    <w:p w14:paraId="41FED5C3" w14:textId="77777777" w:rsidR="00490D42" w:rsidRPr="00C235A5" w:rsidRDefault="00490D42" w:rsidP="0021019A">
      <w:pPr>
        <w:wordWrap/>
        <w:adjustRightInd w:val="0"/>
        <w:ind w:right="20"/>
        <w:rPr>
          <w:rFonts w:ascii="굴림" w:eastAsia="굴림" w:hAnsi="굴림"/>
          <w:kern w:val="0"/>
        </w:rPr>
      </w:pPr>
    </w:p>
    <w:tbl>
      <w:tblPr>
        <w:tblStyle w:val="NOTICE"/>
        <w:tblW w:w="8860" w:type="dxa"/>
        <w:tblLook w:val="0000" w:firstRow="0" w:lastRow="0" w:firstColumn="0" w:lastColumn="0" w:noHBand="0" w:noVBand="0"/>
      </w:tblPr>
      <w:tblGrid>
        <w:gridCol w:w="960"/>
        <w:gridCol w:w="1100"/>
        <w:gridCol w:w="6800"/>
      </w:tblGrid>
      <w:tr w:rsidR="00490D42" w:rsidRPr="00C235A5" w14:paraId="75273881" w14:textId="77777777" w:rsidTr="0049290B">
        <w:tc>
          <w:tcPr>
            <w:tcW w:w="960" w:type="dxa"/>
            <w:vAlign w:val="center"/>
          </w:tcPr>
          <w:p w14:paraId="685B6BBC" w14:textId="77777777"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14:paraId="55B3FE14" w14:textId="77777777" w:rsidR="00490D42" w:rsidRPr="002F5F3A" w:rsidRDefault="00490D42" w:rsidP="0021019A">
            <w:pPr>
              <w:wordWrap/>
              <w:ind w:right="20"/>
              <w:rPr>
                <w:kern w:val="0"/>
              </w:rPr>
            </w:pPr>
            <w:r w:rsidRPr="002F5F3A">
              <w:rPr>
                <w:kern w:val="0"/>
              </w:rPr>
              <w:t>“</w:t>
            </w:r>
            <w:proofErr w:type="gramStart"/>
            <w:r w:rsidRPr="002F5F3A">
              <w:rPr>
                <w:kern w:val="0"/>
              </w:rPr>
              <w:t>show</w:t>
            </w:r>
            <w:proofErr w:type="gramEnd"/>
            <w:r w:rsidRPr="002F5F3A">
              <w:rPr>
                <w:kern w:val="0"/>
              </w:rPr>
              <w:t xml:space="preserve"> spanning-tree interface IFNAME</w:t>
            </w:r>
            <w:r w:rsidRPr="002F5F3A">
              <w:rPr>
                <w:kern w:val="0"/>
              </w:rPr>
              <w:t>”</w:t>
            </w:r>
            <w:r w:rsidRPr="002F5F3A">
              <w:rPr>
                <w:kern w:val="0"/>
              </w:rPr>
              <w:t xml:space="preserve"> command does not run in MSTP.</w:t>
            </w:r>
          </w:p>
        </w:tc>
      </w:tr>
    </w:tbl>
    <w:p w14:paraId="7CAF94A3" w14:textId="77777777" w:rsidR="00490D42" w:rsidRPr="00C235A5" w:rsidRDefault="00490D42" w:rsidP="003F797B">
      <w:pPr>
        <w:spacing w:afterLines="50" w:after="120"/>
        <w:ind w:right="20"/>
        <w:rPr>
          <w:rFonts w:ascii="굴림" w:eastAsia="굴림" w:hAnsi="굴림" w:cs="Times New Roman"/>
          <w:kern w:val="0"/>
        </w:rPr>
      </w:pPr>
    </w:p>
    <w:p w14:paraId="76E62114" w14:textId="77777777" w:rsidR="00490D42" w:rsidRPr="00C235A5" w:rsidRDefault="00490D42" w:rsidP="0021019A">
      <w:pPr>
        <w:pStyle w:val="2"/>
        <w:ind w:right="20"/>
      </w:pPr>
      <w:bookmarkStart w:id="2982" w:name="_Toc277779587"/>
      <w:bookmarkStart w:id="2983" w:name="_Toc363228620"/>
      <w:bookmarkStart w:id="2984" w:name="_Toc124060361"/>
      <w:bookmarkStart w:id="2985" w:name="_Toc444695179"/>
      <w:r w:rsidRPr="0049290B">
        <w:rPr>
          <w:rFonts w:hint="eastAsia"/>
        </w:rPr>
        <w:lastRenderedPageBreak/>
        <w:t>Configuring</w:t>
      </w:r>
      <w:r w:rsidRPr="00C235A5">
        <w:rPr>
          <w:rFonts w:hint="eastAsia"/>
        </w:rPr>
        <w:t xml:space="preserve"> Bridge MAC Forwarding</w:t>
      </w:r>
      <w:bookmarkEnd w:id="2982"/>
      <w:bookmarkEnd w:id="2983"/>
      <w:bookmarkEnd w:id="2984"/>
      <w:bookmarkEnd w:id="2985"/>
    </w:p>
    <w:p w14:paraId="759003CF" w14:textId="77777777" w:rsidR="00CF4538" w:rsidRPr="00CF4538" w:rsidRDefault="00436F4B" w:rsidP="00233F7B">
      <w:pPr>
        <w:pStyle w:val="a3"/>
        <w:ind w:left="0" w:right="20"/>
      </w:pPr>
      <w:r>
        <w:rPr>
          <w:rFonts w:hint="eastAsia"/>
        </w:rPr>
        <w:t xml:space="preserve">To make a Layer 2 Ethernet network operate, </w:t>
      </w:r>
      <w:r>
        <w:t>L2</w:t>
      </w:r>
      <w:r>
        <w:rPr>
          <w:rFonts w:hint="eastAsia"/>
        </w:rPr>
        <w:t xml:space="preserve"> frames </w:t>
      </w:r>
      <w:r>
        <w:t xml:space="preserve">can be sent to the intended destination interface, which requires comparing the MAC address of the frame with the </w:t>
      </w:r>
      <w:r w:rsidRPr="00CF4538">
        <w:rPr>
          <w:rFonts w:hint="eastAsia"/>
        </w:rPr>
        <w:t>MAC address table</w:t>
      </w:r>
      <w:r>
        <w:t xml:space="preserve">. For this, the </w:t>
      </w:r>
      <w:r w:rsidRPr="00CF4538">
        <w:rPr>
          <w:rFonts w:hint="eastAsia"/>
        </w:rPr>
        <w:t>MAC address table</w:t>
      </w:r>
      <w:r>
        <w:t xml:space="preserve"> should be built up in advance. The process that collects all the MAC address and assigns them into the </w:t>
      </w:r>
      <w:r w:rsidRPr="00CF4538">
        <w:rPr>
          <w:rFonts w:hint="eastAsia"/>
        </w:rPr>
        <w:t>MAC address table</w:t>
      </w:r>
      <w:r>
        <w:t xml:space="preserve"> is called MAC learning. </w:t>
      </w:r>
      <w:r w:rsidR="000C1CC1">
        <w:t xml:space="preserve">There are two ways to achieve MAC learning </w:t>
      </w:r>
      <w:r w:rsidR="000C1CC1">
        <w:t>–</w:t>
      </w:r>
      <w:r w:rsidR="000C1CC1">
        <w:t xml:space="preserve"> Dynamic MAC learning and Static MAC learning. </w:t>
      </w:r>
    </w:p>
    <w:p w14:paraId="30EF0CAB" w14:textId="77777777" w:rsidR="00490D42" w:rsidRPr="002F5F3A" w:rsidRDefault="00490D42" w:rsidP="00233F7B">
      <w:pPr>
        <w:pStyle w:val="a3"/>
        <w:ind w:left="0" w:right="20"/>
      </w:pPr>
      <w:r w:rsidRPr="002F5F3A">
        <w:t>To do MAC learning, do the following commands on config mode:</w:t>
      </w:r>
    </w:p>
    <w:tbl>
      <w:tblPr>
        <w:tblStyle w:val="CLIWide"/>
        <w:tblW w:w="0" w:type="auto"/>
        <w:tblLook w:val="01E0" w:firstRow="1" w:lastRow="1" w:firstColumn="1" w:lastColumn="1" w:noHBand="0" w:noVBand="0"/>
      </w:tblPr>
      <w:tblGrid>
        <w:gridCol w:w="3483"/>
        <w:gridCol w:w="4665"/>
      </w:tblGrid>
      <w:tr w:rsidR="00490D42" w:rsidRPr="00C235A5"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2F5F3A" w:rsidRDefault="00490D42" w:rsidP="00233F7B">
            <w:pPr>
              <w:wordWrap/>
              <w:adjustRightInd w:val="0"/>
              <w:ind w:right="20" w:hanging="360"/>
              <w:jc w:val="left"/>
              <w:rPr>
                <w:b/>
                <w:bCs/>
                <w:kern w:val="0"/>
              </w:rPr>
            </w:pPr>
            <w:r w:rsidRPr="002F5F3A">
              <w:rPr>
                <w:b/>
                <w:bCs/>
                <w:kern w:val="0"/>
              </w:rPr>
              <w:t>Command</w:t>
            </w:r>
          </w:p>
        </w:tc>
        <w:tc>
          <w:tcPr>
            <w:tcW w:w="5330" w:type="dxa"/>
          </w:tcPr>
          <w:p w14:paraId="07A2E795" w14:textId="77777777" w:rsidR="00490D42" w:rsidRPr="002F5F3A" w:rsidRDefault="00490D42" w:rsidP="00233F7B">
            <w:pPr>
              <w:wordWrap/>
              <w:ind w:right="20" w:hanging="360"/>
              <w:jc w:val="left"/>
              <w:rPr>
                <w:b/>
                <w:kern w:val="0"/>
              </w:rPr>
            </w:pPr>
            <w:r w:rsidRPr="002F5F3A">
              <w:rPr>
                <w:b/>
                <w:bCs/>
              </w:rPr>
              <w:t>Purpose</w:t>
            </w:r>
          </w:p>
        </w:tc>
      </w:tr>
      <w:tr w:rsidR="00490D42" w:rsidRPr="00C235A5" w14:paraId="612420C6" w14:textId="77777777" w:rsidTr="00086FC3">
        <w:tc>
          <w:tcPr>
            <w:tcW w:w="3826" w:type="dxa"/>
          </w:tcPr>
          <w:p w14:paraId="43B39480" w14:textId="77777777" w:rsidR="00490D42" w:rsidRPr="002F5F3A" w:rsidRDefault="00490D42" w:rsidP="00233F7B">
            <w:pPr>
              <w:wordWrap/>
              <w:adjustRightInd w:val="0"/>
              <w:ind w:right="20"/>
              <w:rPr>
                <w:b/>
                <w:bCs/>
                <w:kern w:val="0"/>
              </w:rPr>
            </w:pPr>
            <w:r w:rsidRPr="002F5F3A">
              <w:rPr>
                <w:b/>
                <w:bCs/>
                <w:kern w:val="0"/>
              </w:rPr>
              <w:t>spanning-tree acquire</w:t>
            </w:r>
          </w:p>
        </w:tc>
        <w:tc>
          <w:tcPr>
            <w:tcW w:w="5330" w:type="dxa"/>
          </w:tcPr>
          <w:p w14:paraId="5B54D960" w14:textId="77777777" w:rsidR="00490D42" w:rsidRPr="002F5F3A" w:rsidRDefault="00490D42" w:rsidP="00233F7B">
            <w:pPr>
              <w:wordWrap/>
              <w:adjustRightInd w:val="0"/>
              <w:ind w:right="20"/>
              <w:rPr>
                <w:kern w:val="0"/>
              </w:rPr>
            </w:pPr>
            <w:r w:rsidRPr="002F5F3A">
              <w:rPr>
                <w:kern w:val="0"/>
              </w:rPr>
              <w:t>Sets MAC learning of Default Bridge dynamically. (It is enabled by default.)</w:t>
            </w:r>
          </w:p>
        </w:tc>
      </w:tr>
      <w:tr w:rsidR="00490D42" w:rsidRPr="00C235A5" w14:paraId="2E7884EF" w14:textId="77777777" w:rsidTr="00086FC3">
        <w:tc>
          <w:tcPr>
            <w:tcW w:w="3826" w:type="dxa"/>
          </w:tcPr>
          <w:p w14:paraId="420A3128" w14:textId="77777777" w:rsidR="00490D42" w:rsidRPr="002F5F3A" w:rsidRDefault="00490D42" w:rsidP="00233F7B">
            <w:pPr>
              <w:wordWrap/>
              <w:adjustRightInd w:val="0"/>
              <w:ind w:right="20"/>
              <w:rPr>
                <w:b/>
                <w:bCs/>
                <w:kern w:val="0"/>
              </w:rPr>
            </w:pPr>
            <w:r w:rsidRPr="002F5F3A">
              <w:rPr>
                <w:b/>
                <w:bCs/>
                <w:kern w:val="0"/>
              </w:rPr>
              <w:t>no spanning-tree acquire</w:t>
            </w:r>
          </w:p>
        </w:tc>
        <w:tc>
          <w:tcPr>
            <w:tcW w:w="5330" w:type="dxa"/>
          </w:tcPr>
          <w:p w14:paraId="1C0CB495"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221B522A" w14:textId="77777777" w:rsidTr="00086FC3">
        <w:tc>
          <w:tcPr>
            <w:tcW w:w="3826" w:type="dxa"/>
          </w:tcPr>
          <w:p w14:paraId="60907F44" w14:textId="77777777" w:rsidR="00490D42" w:rsidRPr="002F5F3A" w:rsidRDefault="00490D42" w:rsidP="00233F7B">
            <w:pPr>
              <w:wordWrap/>
              <w:adjustRightInd w:val="0"/>
              <w:ind w:right="20"/>
              <w:rPr>
                <w:b/>
                <w:bCs/>
                <w:kern w:val="0"/>
              </w:rPr>
            </w:pPr>
            <w:r w:rsidRPr="002F5F3A">
              <w:rPr>
                <w:b/>
                <w:bCs/>
                <w:kern w:val="0"/>
              </w:rPr>
              <w:t>bridge &lt;1-255&gt; acquire</w:t>
            </w:r>
          </w:p>
        </w:tc>
        <w:tc>
          <w:tcPr>
            <w:tcW w:w="5330" w:type="dxa"/>
          </w:tcPr>
          <w:p w14:paraId="226F479F" w14:textId="77777777" w:rsidR="00490D42" w:rsidRPr="002F5F3A" w:rsidRDefault="00490D42" w:rsidP="00233F7B">
            <w:pPr>
              <w:wordWrap/>
              <w:adjustRightInd w:val="0"/>
              <w:ind w:right="20"/>
              <w:rPr>
                <w:kern w:val="0"/>
              </w:rPr>
            </w:pPr>
            <w:r w:rsidRPr="002F5F3A">
              <w:rPr>
                <w:kern w:val="0"/>
              </w:rPr>
              <w:t>Sets MAC learning of Bridge except default Bridge dynamically. (It is enabled by default.)</w:t>
            </w:r>
          </w:p>
        </w:tc>
      </w:tr>
      <w:tr w:rsidR="00490D42" w:rsidRPr="00C235A5" w14:paraId="79F02E96" w14:textId="77777777" w:rsidTr="00086FC3">
        <w:tc>
          <w:tcPr>
            <w:tcW w:w="3826" w:type="dxa"/>
          </w:tcPr>
          <w:p w14:paraId="0D2BDFF7" w14:textId="77777777" w:rsidR="00490D42" w:rsidRPr="002F5F3A" w:rsidRDefault="00490D42" w:rsidP="00233F7B">
            <w:pPr>
              <w:wordWrap/>
              <w:adjustRightInd w:val="0"/>
              <w:ind w:right="20"/>
              <w:rPr>
                <w:b/>
                <w:bCs/>
                <w:kern w:val="0"/>
              </w:rPr>
            </w:pPr>
            <w:r w:rsidRPr="002F5F3A">
              <w:rPr>
                <w:b/>
                <w:bCs/>
                <w:kern w:val="0"/>
              </w:rPr>
              <w:t>no bridge &lt;1-255&gt; acquire</w:t>
            </w:r>
          </w:p>
        </w:tc>
        <w:tc>
          <w:tcPr>
            <w:tcW w:w="5330" w:type="dxa"/>
          </w:tcPr>
          <w:p w14:paraId="673BBDE0" w14:textId="77777777" w:rsidR="00490D42" w:rsidRPr="002F5F3A" w:rsidRDefault="00490D42" w:rsidP="00233F7B">
            <w:pPr>
              <w:wordWrap/>
              <w:adjustRightInd w:val="0"/>
              <w:ind w:right="20"/>
              <w:rPr>
                <w:kern w:val="0"/>
              </w:rPr>
            </w:pPr>
            <w:r w:rsidRPr="002F5F3A">
              <w:rPr>
                <w:kern w:val="0"/>
              </w:rPr>
              <w:t>Disables it.</w:t>
            </w:r>
          </w:p>
        </w:tc>
      </w:tr>
      <w:tr w:rsidR="00490D42" w:rsidRPr="00C235A5" w14:paraId="098BE646" w14:textId="77777777" w:rsidTr="00086FC3">
        <w:tc>
          <w:tcPr>
            <w:tcW w:w="3826" w:type="dxa"/>
          </w:tcPr>
          <w:p w14:paraId="0E382622" w14:textId="77777777" w:rsidR="00490D42" w:rsidRPr="002F5F3A" w:rsidRDefault="00490D42" w:rsidP="00233F7B">
            <w:pPr>
              <w:wordWrap/>
              <w:adjustRightInd w:val="0"/>
              <w:ind w:right="20"/>
              <w:rPr>
                <w:b/>
                <w:bCs/>
                <w:kern w:val="0"/>
              </w:rPr>
            </w:pPr>
            <w:r w:rsidRPr="002F5F3A">
              <w:rPr>
                <w:b/>
                <w:bCs/>
                <w:kern w:val="0"/>
              </w:rPr>
              <w:t>mac-address-table static MAC</w:t>
            </w:r>
          </w:p>
          <w:p w14:paraId="1B1BA0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0DF19FCB" w14:textId="77777777" w:rsidR="00490D42" w:rsidRPr="002F5F3A" w:rsidRDefault="00490D42" w:rsidP="00233F7B">
            <w:pPr>
              <w:wordWrap/>
              <w:adjustRightInd w:val="0"/>
              <w:ind w:right="20"/>
              <w:rPr>
                <w:kern w:val="0"/>
              </w:rPr>
            </w:pPr>
            <w:r w:rsidRPr="002F5F3A">
              <w:rPr>
                <w:kern w:val="0"/>
              </w:rPr>
              <w:t>Forwards MAC address of relevant Bridge to interface or discards.</w:t>
            </w:r>
          </w:p>
        </w:tc>
      </w:tr>
      <w:tr w:rsidR="00490D42" w:rsidRPr="00C235A5" w14:paraId="551A5C28" w14:textId="77777777" w:rsidTr="00086FC3">
        <w:tc>
          <w:tcPr>
            <w:tcW w:w="3826" w:type="dxa"/>
          </w:tcPr>
          <w:p w14:paraId="570DAF65" w14:textId="77777777" w:rsidR="00490D42" w:rsidRPr="002F5F3A" w:rsidRDefault="00490D42" w:rsidP="00233F7B">
            <w:pPr>
              <w:wordWrap/>
              <w:adjustRightInd w:val="0"/>
              <w:ind w:right="20"/>
              <w:rPr>
                <w:b/>
                <w:bCs/>
                <w:kern w:val="0"/>
              </w:rPr>
            </w:pPr>
            <w:r w:rsidRPr="002F5F3A">
              <w:rPr>
                <w:b/>
                <w:bCs/>
                <w:kern w:val="0"/>
              </w:rPr>
              <w:t>no mac-address-table static MAC</w:t>
            </w:r>
          </w:p>
          <w:p w14:paraId="430E96B9" w14:textId="77777777"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14:paraId="21B919AA" w14:textId="77777777" w:rsidR="00490D42" w:rsidRPr="002F5F3A" w:rsidRDefault="00490D42" w:rsidP="00233F7B">
            <w:pPr>
              <w:wordWrap/>
              <w:adjustRightInd w:val="0"/>
              <w:ind w:right="20"/>
              <w:rPr>
                <w:kern w:val="0"/>
              </w:rPr>
            </w:pPr>
            <w:r w:rsidRPr="002F5F3A">
              <w:rPr>
                <w:kern w:val="0"/>
              </w:rPr>
              <w:t xml:space="preserve">Deletes the relevant forwarding entry of MAC address. </w:t>
            </w:r>
          </w:p>
        </w:tc>
      </w:tr>
    </w:tbl>
    <w:p w14:paraId="6F4E5CB8" w14:textId="77777777" w:rsidR="00490D42" w:rsidRPr="00CF4538" w:rsidRDefault="000C1CC1" w:rsidP="00233F7B">
      <w:pPr>
        <w:pStyle w:val="a3"/>
        <w:ind w:left="0" w:right="20"/>
      </w:pPr>
      <w:r>
        <w:rPr>
          <w:rFonts w:hint="eastAsia"/>
        </w:rPr>
        <w:t>Use</w:t>
      </w:r>
      <w:r w:rsidR="00490D42" w:rsidRPr="00CF4538">
        <w:rPr>
          <w:rFonts w:hint="eastAsia"/>
        </w:rPr>
        <w:t xml:space="preserve"> bridge &lt;1-256&gt; </w:t>
      </w:r>
      <w:r w:rsidR="00490D42" w:rsidRPr="00CF4538">
        <w:t>mac-address-table static MAC</w:t>
      </w:r>
      <w:r>
        <w:t xml:space="preserve"> </w:t>
      </w:r>
      <w:r w:rsidR="00490D42" w:rsidRPr="00CF4538">
        <w:t>(forward|discard) IFNAME</w:t>
      </w:r>
      <w:r w:rsidR="00490D42" w:rsidRPr="00CF4538">
        <w:rPr>
          <w:rFonts w:hint="eastAsia"/>
        </w:rPr>
        <w:t xml:space="preserve"> </w:t>
      </w:r>
      <w:r>
        <w:rPr>
          <w:rFonts w:hint="eastAsia"/>
        </w:rPr>
        <w:t>c</w:t>
      </w:r>
      <w:r>
        <w:t xml:space="preserve">ommand except for </w:t>
      </w:r>
      <w:r w:rsidRPr="00CF4538">
        <w:t>D</w:t>
      </w:r>
      <w:r w:rsidRPr="00CF4538">
        <w:rPr>
          <w:rFonts w:hint="eastAsia"/>
        </w:rPr>
        <w:t>efault Bridge</w:t>
      </w:r>
      <w:r>
        <w:t xml:space="preserve">. </w:t>
      </w:r>
    </w:p>
    <w:p w14:paraId="2C47F827" w14:textId="77777777" w:rsidR="00490D42" w:rsidRPr="002F5F3A" w:rsidRDefault="00490D42" w:rsidP="00233F7B">
      <w:pPr>
        <w:pStyle w:val="a3"/>
        <w:ind w:left="0" w:right="20"/>
      </w:pPr>
      <w:r w:rsidRPr="002F5F3A">
        <w:t>The following example shows how to set MAC learning statically:</w:t>
      </w:r>
    </w:p>
    <w:tbl>
      <w:tblPr>
        <w:tblStyle w:val="48"/>
        <w:tblW w:w="0" w:type="auto"/>
        <w:tblLook w:val="04A0" w:firstRow="1" w:lastRow="0" w:firstColumn="1" w:lastColumn="0" w:noHBand="0" w:noVBand="1"/>
      </w:tblPr>
      <w:tblGrid>
        <w:gridCol w:w="8261"/>
      </w:tblGrid>
      <w:tr w:rsidR="0049290B" w:rsidRPr="00086FC3" w14:paraId="5DAD9B32" w14:textId="77777777" w:rsidTr="0049290B">
        <w:tc>
          <w:tcPr>
            <w:tcW w:w="10118" w:type="dxa"/>
          </w:tcPr>
          <w:p w14:paraId="6007CD01" w14:textId="77777777" w:rsidR="0049290B" w:rsidRPr="00086FC3" w:rsidRDefault="0049290B" w:rsidP="00233F7B">
            <w:pPr>
              <w:wordWrap/>
              <w:adjustRightInd w:val="0"/>
              <w:ind w:right="20"/>
              <w:rPr>
                <w:rFonts w:eastAsia="굴림"/>
                <w:kern w:val="0"/>
              </w:rPr>
            </w:pPr>
            <w:r w:rsidRPr="00086FC3">
              <w:rPr>
                <w:rFonts w:eastAsia="굴림"/>
                <w:kern w:val="0"/>
              </w:rPr>
              <w:t>Switch#configure terminal</w:t>
            </w:r>
          </w:p>
          <w:p w14:paraId="26507B3A" w14:textId="77777777" w:rsidR="0049290B" w:rsidRPr="00086FC3" w:rsidRDefault="0049290B" w:rsidP="00233F7B">
            <w:pPr>
              <w:wordWrap/>
              <w:adjustRightInd w:val="0"/>
              <w:ind w:right="20"/>
              <w:rPr>
                <w:rFonts w:eastAsia="굴림"/>
                <w:b/>
                <w:kern w:val="0"/>
              </w:rPr>
            </w:pPr>
            <w:r w:rsidRPr="00086FC3">
              <w:rPr>
                <w:rFonts w:eastAsia="굴림"/>
                <w:kern w:val="0"/>
              </w:rPr>
              <w:t>Switch(config)#</w:t>
            </w:r>
            <w:r w:rsidRPr="00086FC3">
              <w:rPr>
                <w:rFonts w:eastAsia="굴림"/>
                <w:b/>
                <w:kern w:val="0"/>
              </w:rPr>
              <w:t>mac-address-table static 1111.1111.1111 forward gi6/3</w:t>
            </w:r>
          </w:p>
          <w:p w14:paraId="78942E11"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67B845B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show mac-address-table</w:t>
            </w:r>
            <w:r w:rsidRPr="00086FC3">
              <w:rPr>
                <w:rFonts w:eastAsia="굴림"/>
                <w:kern w:val="0"/>
              </w:rPr>
              <w:t xml:space="preserve"> </w:t>
            </w:r>
          </w:p>
          <w:p w14:paraId="2358AF18" w14:textId="77777777" w:rsidR="0049290B" w:rsidRPr="00086FC3" w:rsidRDefault="0049290B" w:rsidP="00233F7B">
            <w:pPr>
              <w:wordWrap/>
              <w:adjustRightInd w:val="0"/>
              <w:ind w:right="20"/>
              <w:rPr>
                <w:rFonts w:eastAsia="굴림"/>
                <w:kern w:val="0"/>
              </w:rPr>
            </w:pPr>
          </w:p>
          <w:p w14:paraId="1C41E51E"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26FF689F"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F5D627F" w14:textId="77777777" w:rsidR="0049290B" w:rsidRPr="00086FC3" w:rsidRDefault="0049290B" w:rsidP="00233F7B">
            <w:pPr>
              <w:wordWrap/>
              <w:adjustRightInd w:val="0"/>
              <w:ind w:right="20"/>
              <w:rPr>
                <w:rFonts w:eastAsia="굴림"/>
                <w:kern w:val="0"/>
              </w:rPr>
            </w:pPr>
            <w:r w:rsidRPr="00086FC3">
              <w:rPr>
                <w:rFonts w:eastAsia="굴림"/>
                <w:kern w:val="0"/>
              </w:rPr>
              <w:t xml:space="preserve">     </w:t>
            </w:r>
            <w:r w:rsidRPr="00086FC3">
              <w:rPr>
                <w:rFonts w:eastAsia="굴림"/>
                <w:b/>
                <w:kern w:val="0"/>
              </w:rPr>
              <w:t>1  1111.1111.1111    static     1 Gi6/3</w:t>
            </w:r>
          </w:p>
          <w:p w14:paraId="2C986799" w14:textId="77777777" w:rsidR="0049290B" w:rsidRPr="00086FC3" w:rsidRDefault="0049290B" w:rsidP="00233F7B">
            <w:pPr>
              <w:wordWrap/>
              <w:adjustRightInd w:val="0"/>
              <w:ind w:right="20"/>
              <w:rPr>
                <w:rFonts w:eastAsia="굴림"/>
                <w:kern w:val="0"/>
              </w:rPr>
            </w:pPr>
            <w:r w:rsidRPr="00086FC3">
              <w:rPr>
                <w:rFonts w:eastAsia="굴림"/>
                <w:kern w:val="0"/>
              </w:rPr>
              <w:t>Switch(config)#</w:t>
            </w:r>
            <w:r w:rsidRPr="00086FC3">
              <w:rPr>
                <w:rFonts w:eastAsia="굴림"/>
                <w:b/>
                <w:kern w:val="0"/>
              </w:rPr>
              <w:t>no mac-address-table static 1111.1111.1111 forward gi6/3</w:t>
            </w:r>
            <w:r w:rsidRPr="00086FC3">
              <w:rPr>
                <w:rFonts w:eastAsia="굴림"/>
                <w:kern w:val="0"/>
              </w:rPr>
              <w:t xml:space="preserve"> </w:t>
            </w:r>
          </w:p>
          <w:p w14:paraId="6DCB1AAB" w14:textId="77777777" w:rsidR="0049290B" w:rsidRPr="00086FC3" w:rsidRDefault="0049290B" w:rsidP="00233F7B">
            <w:pPr>
              <w:wordWrap/>
              <w:adjustRightInd w:val="0"/>
              <w:ind w:right="20"/>
              <w:rPr>
                <w:rFonts w:eastAsia="굴림"/>
                <w:kern w:val="0"/>
              </w:rPr>
            </w:pPr>
            <w:r w:rsidRPr="00086FC3">
              <w:rPr>
                <w:rFonts w:eastAsia="굴림"/>
                <w:kern w:val="0"/>
              </w:rPr>
              <w:t>Switch(config)#exit</w:t>
            </w:r>
          </w:p>
          <w:p w14:paraId="23CAF3E8"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3BFBC068"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4411274E" w14:textId="77777777" w:rsidR="0049290B" w:rsidRPr="00086FC3" w:rsidRDefault="0049290B" w:rsidP="00233F7B">
            <w:pPr>
              <w:wordWrap/>
              <w:adjustRightInd w:val="0"/>
              <w:ind w:right="20"/>
              <w:rPr>
                <w:rFonts w:eastAsia="굴림"/>
                <w:kern w:val="0"/>
              </w:rPr>
            </w:pPr>
            <w:r w:rsidRPr="00086FC3">
              <w:rPr>
                <w:rFonts w:eastAsia="굴림"/>
                <w:kern w:val="0"/>
              </w:rPr>
              <w:t>------+----------------+--------+-----+--------------------------</w:t>
            </w:r>
          </w:p>
          <w:p w14:paraId="611DA6C9" w14:textId="77777777" w:rsidR="0049290B" w:rsidRPr="00086FC3" w:rsidRDefault="0049290B" w:rsidP="00233F7B">
            <w:pPr>
              <w:wordWrap/>
              <w:adjustRightInd w:val="0"/>
              <w:ind w:right="20"/>
              <w:rPr>
                <w:rFonts w:eastAsia="굴림"/>
                <w:kern w:val="0"/>
              </w:rPr>
            </w:pPr>
            <w:r w:rsidRPr="00086FC3">
              <w:rPr>
                <w:rFonts w:eastAsia="굴림"/>
                <w:kern w:val="0"/>
              </w:rPr>
              <w:t>No entries present.</w:t>
            </w:r>
          </w:p>
          <w:p w14:paraId="499469DA" w14:textId="77777777" w:rsidR="0049290B" w:rsidRPr="00086FC3" w:rsidRDefault="0049290B" w:rsidP="003F797B">
            <w:pPr>
              <w:spacing w:afterLines="50" w:after="120"/>
              <w:ind w:right="20"/>
              <w:rPr>
                <w:rFonts w:eastAsia="굴림"/>
                <w:kern w:val="0"/>
              </w:rPr>
            </w:pPr>
            <w:r w:rsidRPr="00086FC3">
              <w:rPr>
                <w:rFonts w:eastAsia="굴림"/>
                <w:kern w:val="0"/>
              </w:rPr>
              <w:t>Switch#</w:t>
            </w:r>
          </w:p>
        </w:tc>
      </w:tr>
    </w:tbl>
    <w:p w14:paraId="6827C68C" w14:textId="77777777" w:rsidR="00490D42" w:rsidRDefault="00490D42" w:rsidP="00233F7B">
      <w:pPr>
        <w:pStyle w:val="a3"/>
        <w:ind w:left="0" w:right="20"/>
      </w:pPr>
      <w:r w:rsidRPr="002F5F3A">
        <w:t>To delete dynamic entry and static entry from MAC address table, do the following command:</w:t>
      </w:r>
    </w:p>
    <w:tbl>
      <w:tblPr>
        <w:tblStyle w:val="CLIWide"/>
        <w:tblW w:w="0" w:type="auto"/>
        <w:tblLook w:val="01E0" w:firstRow="1" w:lastRow="1" w:firstColumn="1" w:lastColumn="1" w:noHBand="0" w:noVBand="0"/>
      </w:tblPr>
      <w:tblGrid>
        <w:gridCol w:w="3592"/>
        <w:gridCol w:w="4556"/>
      </w:tblGrid>
      <w:tr w:rsidR="00490D42" w:rsidRPr="00C235A5"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2F5F3A" w:rsidRDefault="00490D42" w:rsidP="00233F7B">
            <w:pPr>
              <w:wordWrap/>
              <w:adjustRightInd w:val="0"/>
              <w:ind w:right="20" w:hanging="360"/>
              <w:rPr>
                <w:b/>
                <w:bCs/>
                <w:kern w:val="0"/>
              </w:rPr>
            </w:pPr>
            <w:r w:rsidRPr="002F5F3A">
              <w:rPr>
                <w:b/>
                <w:bCs/>
                <w:kern w:val="0"/>
              </w:rPr>
              <w:t>Command</w:t>
            </w:r>
          </w:p>
        </w:tc>
        <w:tc>
          <w:tcPr>
            <w:tcW w:w="4688" w:type="dxa"/>
          </w:tcPr>
          <w:p w14:paraId="5BCD8DA0" w14:textId="77777777" w:rsidR="00490D42" w:rsidRPr="002F5F3A" w:rsidRDefault="00490D42" w:rsidP="00233F7B">
            <w:pPr>
              <w:wordWrap/>
              <w:ind w:right="20" w:hanging="360"/>
              <w:rPr>
                <w:b/>
                <w:kern w:val="0"/>
              </w:rPr>
            </w:pPr>
            <w:r w:rsidRPr="002F5F3A">
              <w:rPr>
                <w:b/>
                <w:bCs/>
              </w:rPr>
              <w:t>Purpose</w:t>
            </w:r>
          </w:p>
        </w:tc>
      </w:tr>
      <w:tr w:rsidR="00490D42" w:rsidRPr="00C235A5" w14:paraId="3C046FFC" w14:textId="77777777" w:rsidTr="00086FC3">
        <w:tc>
          <w:tcPr>
            <w:tcW w:w="3634" w:type="dxa"/>
          </w:tcPr>
          <w:p w14:paraId="7C073BDC" w14:textId="77777777" w:rsidR="00490D42" w:rsidRPr="002F5F3A" w:rsidRDefault="00490D42" w:rsidP="00233F7B">
            <w:pPr>
              <w:wordWrap/>
              <w:adjustRightInd w:val="0"/>
              <w:ind w:right="20"/>
              <w:rPr>
                <w:b/>
                <w:bCs/>
                <w:kern w:val="0"/>
              </w:rPr>
            </w:pPr>
            <w:r w:rsidRPr="002F5F3A">
              <w:rPr>
                <w:b/>
                <w:bCs/>
                <w:kern w:val="0"/>
              </w:rPr>
              <w:t>clear mac-address-table</w:t>
            </w:r>
          </w:p>
          <w:p w14:paraId="3C90548B" w14:textId="77777777" w:rsidR="00490D42" w:rsidRPr="002F5F3A" w:rsidRDefault="00490D42" w:rsidP="00233F7B">
            <w:pPr>
              <w:wordWrap/>
              <w:adjustRightInd w:val="0"/>
              <w:ind w:right="20"/>
              <w:rPr>
                <w:b/>
                <w:bCs/>
                <w:kern w:val="0"/>
              </w:rPr>
            </w:pPr>
            <w:r w:rsidRPr="002F5F3A">
              <w:rPr>
                <w:b/>
                <w:bCs/>
                <w:kern w:val="0"/>
              </w:rPr>
              <w:t>(dynamic|multicast|static)</w:t>
            </w:r>
          </w:p>
        </w:tc>
        <w:tc>
          <w:tcPr>
            <w:tcW w:w="4688" w:type="dxa"/>
          </w:tcPr>
          <w:p w14:paraId="08082873" w14:textId="77777777" w:rsidR="00490D42" w:rsidRPr="002F5F3A" w:rsidRDefault="00490D42" w:rsidP="00233F7B">
            <w:pPr>
              <w:wordWrap/>
              <w:adjustRightInd w:val="0"/>
              <w:ind w:right="20"/>
              <w:rPr>
                <w:kern w:val="0"/>
              </w:rPr>
            </w:pPr>
            <w:r w:rsidRPr="002F5F3A">
              <w:rPr>
                <w:kern w:val="0"/>
              </w:rPr>
              <w:t>Clears multicast MAC address entry in the relevant Bridge.</w:t>
            </w:r>
          </w:p>
        </w:tc>
      </w:tr>
      <w:tr w:rsidR="00490D42" w:rsidRPr="00C235A5" w14:paraId="5580BE41" w14:textId="77777777" w:rsidTr="00086FC3">
        <w:trPr>
          <w:trHeight w:val="880"/>
        </w:trPr>
        <w:tc>
          <w:tcPr>
            <w:tcW w:w="3634" w:type="dxa"/>
          </w:tcPr>
          <w:p w14:paraId="1148F6D5" w14:textId="77777777" w:rsidR="00490D42" w:rsidRPr="002F5F3A" w:rsidRDefault="00490D42" w:rsidP="00233F7B">
            <w:pPr>
              <w:wordWrap/>
              <w:adjustRightInd w:val="0"/>
              <w:ind w:right="20"/>
              <w:rPr>
                <w:b/>
                <w:bCs/>
                <w:kern w:val="0"/>
              </w:rPr>
            </w:pPr>
            <w:r w:rsidRPr="002F5F3A">
              <w:rPr>
                <w:b/>
                <w:bCs/>
                <w:kern w:val="0"/>
              </w:rPr>
              <w:lastRenderedPageBreak/>
              <w:t>clear mac-address-table</w:t>
            </w:r>
          </w:p>
          <w:p w14:paraId="37320C84" w14:textId="77777777" w:rsidR="00490D42" w:rsidRPr="002F5F3A" w:rsidRDefault="00490D42" w:rsidP="00233F7B">
            <w:pPr>
              <w:wordWrap/>
              <w:adjustRightInd w:val="0"/>
              <w:ind w:right="20"/>
              <w:rPr>
                <w:b/>
                <w:bCs/>
                <w:kern w:val="0"/>
              </w:rPr>
            </w:pPr>
            <w:r w:rsidRPr="002F5F3A">
              <w:rPr>
                <w:b/>
                <w:bCs/>
                <w:kern w:val="0"/>
              </w:rPr>
              <w:t xml:space="preserve">(static|multicast|dynamic) </w:t>
            </w:r>
          </w:p>
          <w:p w14:paraId="1616F434" w14:textId="77777777" w:rsidR="00490D42" w:rsidRPr="002F5F3A" w:rsidRDefault="00490D42" w:rsidP="00233F7B">
            <w:pPr>
              <w:wordWrap/>
              <w:adjustRightInd w:val="0"/>
              <w:ind w:right="20"/>
              <w:rPr>
                <w:b/>
                <w:bCs/>
                <w:kern w:val="0"/>
              </w:rPr>
            </w:pPr>
            <w:r w:rsidRPr="002F5F3A">
              <w:rPr>
                <w:b/>
                <w:bCs/>
                <w:kern w:val="0"/>
              </w:rPr>
              <w:t>(address MACADDR | interface IFNAME | VLAN VID)</w:t>
            </w:r>
          </w:p>
        </w:tc>
        <w:tc>
          <w:tcPr>
            <w:tcW w:w="4688" w:type="dxa"/>
          </w:tcPr>
          <w:p w14:paraId="09A336FA" w14:textId="77777777" w:rsidR="00490D42" w:rsidRPr="002F5F3A" w:rsidRDefault="00490D42" w:rsidP="00233F7B">
            <w:pPr>
              <w:wordWrap/>
              <w:adjustRightInd w:val="0"/>
              <w:ind w:right="20"/>
              <w:rPr>
                <w:kern w:val="0"/>
              </w:rPr>
            </w:pPr>
            <w:r w:rsidRPr="002F5F3A">
              <w:rPr>
                <w:kern w:val="0"/>
              </w:rPr>
              <w:t>Clears VLAN or the physical port of muticast MAC address entry in the relevant Bridge.</w:t>
            </w:r>
          </w:p>
        </w:tc>
      </w:tr>
    </w:tbl>
    <w:p w14:paraId="470FAE9C" w14:textId="77777777" w:rsidR="000C1CC1" w:rsidRPr="008B2EDF" w:rsidRDefault="000C1CC1" w:rsidP="00233F7B">
      <w:pPr>
        <w:pStyle w:val="a3"/>
        <w:ind w:left="0" w:right="20"/>
        <w:rPr>
          <w:color w:val="ED7D31"/>
        </w:rPr>
      </w:pPr>
      <w:r>
        <w:t>Use</w:t>
      </w:r>
      <w:r w:rsidR="00490D42" w:rsidRPr="000C1CC1">
        <w:rPr>
          <w:rFonts w:hint="eastAsia"/>
        </w:rPr>
        <w:t xml:space="preserve"> </w:t>
      </w:r>
      <w:r w:rsidR="00490D42" w:rsidRPr="000C1CC1">
        <w:t xml:space="preserve">clear </w:t>
      </w:r>
      <w:r w:rsidR="00490D42" w:rsidRPr="000C1CC1">
        <w:rPr>
          <w:rFonts w:hint="eastAsia"/>
        </w:rPr>
        <w:t>mac-address-table</w:t>
      </w:r>
      <w:r w:rsidR="00490D42" w:rsidRPr="000C1CC1">
        <w:t xml:space="preserve"> </w:t>
      </w:r>
      <w:r w:rsidR="00490D42" w:rsidRPr="000C1CC1">
        <w:rPr>
          <w:rFonts w:hint="eastAsia"/>
        </w:rPr>
        <w:t>(</w:t>
      </w:r>
      <w:r w:rsidR="00490D42" w:rsidRPr="000C1CC1">
        <w:t>dynamic</w:t>
      </w:r>
      <w:r w:rsidR="00490D42" w:rsidRPr="000C1CC1">
        <w:rPr>
          <w:rFonts w:hint="eastAsia"/>
        </w:rPr>
        <w:t>|multicast|static)</w:t>
      </w:r>
      <w:r w:rsidR="00490D42" w:rsidRPr="000C1CC1">
        <w:t xml:space="preserve"> (address MACADDR | interface IFNAME | vlan VID) bridge &lt;1-256&gt;</w:t>
      </w:r>
      <w:r w:rsidR="00490D42" w:rsidRPr="000C1CC1">
        <w:rPr>
          <w:rFonts w:hint="eastAsia"/>
          <w:bCs/>
        </w:rPr>
        <w:t xml:space="preserve"> </w:t>
      </w:r>
      <w:r>
        <w:rPr>
          <w:rFonts w:hint="eastAsia"/>
        </w:rPr>
        <w:t>c</w:t>
      </w:r>
      <w:r>
        <w:t xml:space="preserve">ommand except for </w:t>
      </w:r>
      <w:r w:rsidRPr="00CF4538">
        <w:t>D</w:t>
      </w:r>
      <w:r w:rsidRPr="00CF4538">
        <w:rPr>
          <w:rFonts w:hint="eastAsia"/>
        </w:rPr>
        <w:t>efault Bridge</w:t>
      </w:r>
      <w:r>
        <w:t>.</w:t>
      </w:r>
    </w:p>
    <w:p w14:paraId="3FAA7F32" w14:textId="77777777" w:rsidR="00490D42" w:rsidRDefault="00490D42" w:rsidP="00233F7B">
      <w:pPr>
        <w:pStyle w:val="a3"/>
        <w:ind w:left="0" w:right="20"/>
      </w:pPr>
      <w:r w:rsidRPr="002F5F3A">
        <w:t>The following example shows how to delete static MAC address entry:</w:t>
      </w:r>
    </w:p>
    <w:tbl>
      <w:tblPr>
        <w:tblStyle w:val="48"/>
        <w:tblW w:w="0" w:type="auto"/>
        <w:tblLook w:val="04A0" w:firstRow="1" w:lastRow="0" w:firstColumn="1" w:lastColumn="0" w:noHBand="0" w:noVBand="1"/>
      </w:tblPr>
      <w:tblGrid>
        <w:gridCol w:w="8261"/>
      </w:tblGrid>
      <w:tr w:rsidR="0049290B" w:rsidRPr="00086FC3" w14:paraId="39897BED" w14:textId="77777777" w:rsidTr="00086FC3">
        <w:tc>
          <w:tcPr>
            <w:tcW w:w="10118" w:type="dxa"/>
          </w:tcPr>
          <w:p w14:paraId="0ADE89EB"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165DAD4D" w14:textId="77777777" w:rsidR="0049290B" w:rsidRPr="00086FC3" w:rsidRDefault="0049290B" w:rsidP="00233F7B">
            <w:pPr>
              <w:wordWrap/>
              <w:adjustRightInd w:val="0"/>
              <w:ind w:right="20"/>
              <w:rPr>
                <w:rFonts w:eastAsia="굴림"/>
                <w:kern w:val="0"/>
              </w:rPr>
            </w:pPr>
          </w:p>
          <w:p w14:paraId="22CE2DE7"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5AC3C2F8" w14:textId="77777777" w:rsidR="0049290B" w:rsidRPr="00086FC3" w:rsidRDefault="0049290B" w:rsidP="00233F7B">
            <w:pPr>
              <w:wordWrap/>
              <w:adjustRightInd w:val="0"/>
              <w:ind w:right="20"/>
              <w:rPr>
                <w:rFonts w:eastAsia="굴림"/>
                <w:kern w:val="0"/>
              </w:rPr>
            </w:pPr>
            <w:r w:rsidRPr="00086FC3">
              <w:rPr>
                <w:rFonts w:eastAsia="굴림"/>
                <w:kern w:val="0"/>
              </w:rPr>
              <w:t>------+----------------+--------+-----+--------------------------</w:t>
            </w:r>
          </w:p>
          <w:p w14:paraId="231B8BF2" w14:textId="77777777" w:rsidR="0049290B" w:rsidRPr="00086FC3" w:rsidRDefault="0049290B" w:rsidP="00233F7B">
            <w:pPr>
              <w:wordWrap/>
              <w:adjustRightInd w:val="0"/>
              <w:ind w:right="20"/>
              <w:rPr>
                <w:rFonts w:eastAsia="굴림"/>
                <w:kern w:val="0"/>
              </w:rPr>
            </w:pPr>
            <w:r w:rsidRPr="00086FC3">
              <w:rPr>
                <w:rFonts w:eastAsia="굴림"/>
                <w:kern w:val="0"/>
              </w:rPr>
              <w:t xml:space="preserve">     1  1111.1111.1111    static     1 Gi6/3</w:t>
            </w:r>
          </w:p>
          <w:p w14:paraId="72D4934F" w14:textId="77777777"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clear mac-address-table static</w:t>
            </w:r>
            <w:r w:rsidRPr="00086FC3">
              <w:rPr>
                <w:rFonts w:eastAsia="굴림"/>
                <w:kern w:val="0"/>
              </w:rPr>
              <w:t xml:space="preserve"> </w:t>
            </w:r>
          </w:p>
          <w:p w14:paraId="60243A14" w14:textId="77777777"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14:paraId="68D4FF2F" w14:textId="77777777" w:rsidR="0049290B" w:rsidRPr="00086FC3" w:rsidRDefault="0049290B" w:rsidP="00233F7B">
            <w:pPr>
              <w:wordWrap/>
              <w:adjustRightInd w:val="0"/>
              <w:ind w:right="20"/>
              <w:rPr>
                <w:rFonts w:eastAsia="굴림"/>
                <w:kern w:val="0"/>
              </w:rPr>
            </w:pPr>
          </w:p>
          <w:p w14:paraId="4E4E99D2" w14:textId="77777777"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14:paraId="386FEEC6" w14:textId="77777777" w:rsidR="0049290B" w:rsidRPr="00086FC3" w:rsidRDefault="0049290B" w:rsidP="00233F7B">
            <w:pPr>
              <w:wordWrap/>
              <w:adjustRightInd w:val="0"/>
              <w:ind w:right="20"/>
              <w:rPr>
                <w:rFonts w:eastAsia="굴림"/>
                <w:kern w:val="0"/>
              </w:rPr>
            </w:pPr>
            <w:r w:rsidRPr="00086FC3">
              <w:rPr>
                <w:rFonts w:eastAsia="굴림"/>
                <w:kern w:val="0"/>
              </w:rPr>
              <w:t>------+----------------+--------+-----+--------------------------</w:t>
            </w:r>
          </w:p>
          <w:p w14:paraId="3927E178" w14:textId="77777777" w:rsidR="0049290B" w:rsidRPr="00086FC3" w:rsidRDefault="0049290B" w:rsidP="00233F7B">
            <w:pPr>
              <w:wordWrap/>
              <w:adjustRightInd w:val="0"/>
              <w:ind w:right="20"/>
              <w:rPr>
                <w:rFonts w:eastAsia="굴림"/>
                <w:b/>
                <w:kern w:val="0"/>
              </w:rPr>
            </w:pPr>
            <w:r w:rsidRPr="00086FC3">
              <w:rPr>
                <w:rFonts w:eastAsia="굴림"/>
                <w:b/>
                <w:kern w:val="0"/>
              </w:rPr>
              <w:t>No entries present.</w:t>
            </w:r>
          </w:p>
          <w:p w14:paraId="4A0193A2" w14:textId="77777777" w:rsidR="0049290B" w:rsidRPr="00086FC3" w:rsidRDefault="0049290B" w:rsidP="00233F7B">
            <w:pPr>
              <w:wordWrap/>
              <w:adjustRightInd w:val="0"/>
              <w:ind w:right="20"/>
              <w:rPr>
                <w:rFonts w:eastAsia="굴림"/>
                <w:kern w:val="0"/>
              </w:rPr>
            </w:pPr>
            <w:r w:rsidRPr="00086FC3">
              <w:rPr>
                <w:rFonts w:eastAsia="굴림"/>
                <w:kern w:val="0"/>
              </w:rPr>
              <w:t>Switch#</w:t>
            </w:r>
          </w:p>
        </w:tc>
      </w:tr>
    </w:tbl>
    <w:p w14:paraId="6A641746" w14:textId="77777777" w:rsidR="00490D42" w:rsidRPr="002F5F3A" w:rsidRDefault="00490D42" w:rsidP="00233F7B">
      <w:pPr>
        <w:pStyle w:val="a3"/>
        <w:ind w:left="0" w:right="20"/>
      </w:pPr>
      <w:r w:rsidRPr="002F5F3A">
        <w:t>To show MAC address entry, do the following command on EXEC mode:</w:t>
      </w:r>
    </w:p>
    <w:tbl>
      <w:tblPr>
        <w:tblStyle w:val="CLIWide"/>
        <w:tblW w:w="0" w:type="auto"/>
        <w:tblLook w:val="01E0" w:firstRow="1" w:lastRow="1" w:firstColumn="1" w:lastColumn="1" w:noHBand="0" w:noVBand="0"/>
      </w:tblPr>
      <w:tblGrid>
        <w:gridCol w:w="3582"/>
        <w:gridCol w:w="4566"/>
      </w:tblGrid>
      <w:tr w:rsidR="00490D42" w:rsidRPr="00C235A5"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2F5F3A" w:rsidRDefault="00490D42" w:rsidP="00233F7B">
            <w:pPr>
              <w:wordWrap/>
              <w:adjustRightInd w:val="0"/>
              <w:ind w:right="20" w:hanging="360"/>
              <w:rPr>
                <w:b/>
                <w:bCs/>
                <w:kern w:val="0"/>
              </w:rPr>
            </w:pPr>
            <w:r w:rsidRPr="002F5F3A">
              <w:rPr>
                <w:b/>
                <w:bCs/>
                <w:kern w:val="0"/>
              </w:rPr>
              <w:t>Command</w:t>
            </w:r>
          </w:p>
        </w:tc>
        <w:tc>
          <w:tcPr>
            <w:tcW w:w="5330" w:type="dxa"/>
          </w:tcPr>
          <w:p w14:paraId="04F4FA3A" w14:textId="77777777" w:rsidR="00490D42" w:rsidRPr="002F5F3A" w:rsidRDefault="00490D42" w:rsidP="00233F7B">
            <w:pPr>
              <w:wordWrap/>
              <w:ind w:right="20" w:hanging="360"/>
              <w:rPr>
                <w:b/>
                <w:kern w:val="0"/>
              </w:rPr>
            </w:pPr>
            <w:r w:rsidRPr="002F5F3A">
              <w:rPr>
                <w:b/>
                <w:bCs/>
              </w:rPr>
              <w:t>Purpose</w:t>
            </w:r>
          </w:p>
        </w:tc>
      </w:tr>
      <w:tr w:rsidR="00490D42" w:rsidRPr="00C235A5" w14:paraId="2BFAE100" w14:textId="77777777" w:rsidTr="000C60DF">
        <w:tc>
          <w:tcPr>
            <w:tcW w:w="3826" w:type="dxa"/>
          </w:tcPr>
          <w:p w14:paraId="65EB878E" w14:textId="77777777" w:rsidR="00490D42" w:rsidRPr="002F5F3A" w:rsidRDefault="00490D42" w:rsidP="00233F7B">
            <w:pPr>
              <w:wordWrap/>
              <w:adjustRightInd w:val="0"/>
              <w:ind w:right="20"/>
              <w:jc w:val="left"/>
              <w:rPr>
                <w:b/>
                <w:bCs/>
                <w:kern w:val="0"/>
              </w:rPr>
            </w:pPr>
            <w:r w:rsidRPr="002F5F3A">
              <w:rPr>
                <w:b/>
                <w:bCs/>
                <w:kern w:val="0"/>
              </w:rPr>
              <w:t>show mac-address-table</w:t>
            </w:r>
          </w:p>
        </w:tc>
        <w:tc>
          <w:tcPr>
            <w:tcW w:w="5330" w:type="dxa"/>
          </w:tcPr>
          <w:p w14:paraId="17BC4049" w14:textId="77777777" w:rsidR="00490D42" w:rsidRPr="002F5F3A" w:rsidRDefault="00490D42" w:rsidP="00233F7B">
            <w:pPr>
              <w:wordWrap/>
              <w:adjustRightInd w:val="0"/>
              <w:ind w:right="20"/>
              <w:rPr>
                <w:kern w:val="0"/>
              </w:rPr>
            </w:pPr>
            <w:r w:rsidRPr="002F5F3A">
              <w:rPr>
                <w:kern w:val="0"/>
              </w:rPr>
              <w:t>Shows MAC address table information.</w:t>
            </w:r>
          </w:p>
        </w:tc>
      </w:tr>
      <w:tr w:rsidR="00490D42" w:rsidRPr="00C235A5" w14:paraId="5822641F" w14:textId="77777777" w:rsidTr="000C60DF">
        <w:tc>
          <w:tcPr>
            <w:tcW w:w="3826" w:type="dxa"/>
          </w:tcPr>
          <w:p w14:paraId="5296847B" w14:textId="77777777" w:rsidR="00490D42" w:rsidRPr="002F5F3A" w:rsidRDefault="00490D42" w:rsidP="00233F7B">
            <w:pPr>
              <w:wordWrap/>
              <w:adjustRightInd w:val="0"/>
              <w:ind w:right="20"/>
              <w:jc w:val="left"/>
              <w:rPr>
                <w:b/>
                <w:bCs/>
                <w:kern w:val="0"/>
              </w:rPr>
            </w:pPr>
            <w:r w:rsidRPr="002F5F3A">
              <w:rPr>
                <w:b/>
                <w:bCs/>
                <w:kern w:val="0"/>
              </w:rPr>
              <w:t>show mac-address-table</w:t>
            </w:r>
          </w:p>
          <w:p w14:paraId="73654776" w14:textId="77777777" w:rsidR="00490D42" w:rsidRPr="002F5F3A" w:rsidRDefault="00490D42" w:rsidP="00233F7B">
            <w:pPr>
              <w:wordWrap/>
              <w:adjustRightInd w:val="0"/>
              <w:ind w:right="20"/>
              <w:jc w:val="left"/>
              <w:rPr>
                <w:b/>
                <w:bCs/>
                <w:kern w:val="0"/>
              </w:rPr>
            </w:pPr>
            <w:r w:rsidRPr="002F5F3A">
              <w:rPr>
                <w:b/>
                <w:bCs/>
                <w:kern w:val="0"/>
              </w:rPr>
              <w:t>(static|dynamic|multicast|) VLAN &lt;1-4094&gt;</w:t>
            </w:r>
          </w:p>
        </w:tc>
        <w:tc>
          <w:tcPr>
            <w:tcW w:w="5330" w:type="dxa"/>
          </w:tcPr>
          <w:p w14:paraId="0F735F79" w14:textId="77777777" w:rsidR="00490D42" w:rsidRPr="002F5F3A" w:rsidRDefault="00490D42" w:rsidP="00233F7B">
            <w:pPr>
              <w:wordWrap/>
              <w:adjustRightInd w:val="0"/>
              <w:ind w:right="20"/>
              <w:rPr>
                <w:kern w:val="0"/>
              </w:rPr>
            </w:pPr>
            <w:r w:rsidRPr="002F5F3A">
              <w:rPr>
                <w:kern w:val="0"/>
              </w:rPr>
              <w:t>Shows MAC address table information as option.</w:t>
            </w:r>
          </w:p>
        </w:tc>
      </w:tr>
      <w:tr w:rsidR="00490D42" w:rsidRPr="00C235A5" w14:paraId="7DED8D65" w14:textId="77777777" w:rsidTr="000C60DF">
        <w:tc>
          <w:tcPr>
            <w:tcW w:w="3826" w:type="dxa"/>
          </w:tcPr>
          <w:p w14:paraId="3A67D7D2" w14:textId="77777777" w:rsidR="00490D42" w:rsidRPr="002F5F3A" w:rsidRDefault="00490D42" w:rsidP="00233F7B">
            <w:pPr>
              <w:wordWrap/>
              <w:adjustRightInd w:val="0"/>
              <w:ind w:right="20"/>
              <w:jc w:val="left"/>
              <w:rPr>
                <w:b/>
                <w:bCs/>
                <w:kern w:val="0"/>
              </w:rPr>
            </w:pPr>
            <w:r w:rsidRPr="002F5F3A">
              <w:rPr>
                <w:b/>
                <w:bCs/>
                <w:kern w:val="0"/>
              </w:rPr>
              <w:t>show mac-address-table count (module &lt;1-6&gt; | VLAN &lt;1-4094&gt; |)</w:t>
            </w:r>
          </w:p>
        </w:tc>
        <w:tc>
          <w:tcPr>
            <w:tcW w:w="5330" w:type="dxa"/>
          </w:tcPr>
          <w:p w14:paraId="3CCF75F8" w14:textId="77777777" w:rsidR="00490D42" w:rsidRPr="002F5F3A" w:rsidRDefault="00490D42" w:rsidP="00233F7B">
            <w:pPr>
              <w:wordWrap/>
              <w:adjustRightInd w:val="0"/>
              <w:ind w:right="20"/>
              <w:rPr>
                <w:kern w:val="0"/>
              </w:rPr>
            </w:pPr>
            <w:r w:rsidRPr="002F5F3A">
              <w:rPr>
                <w:kern w:val="0"/>
              </w:rPr>
              <w:t>Shows static and dynamic multicast address number in MAC address table.</w:t>
            </w:r>
          </w:p>
        </w:tc>
      </w:tr>
    </w:tbl>
    <w:p w14:paraId="1D5667E2" w14:textId="77777777" w:rsidR="00490D42" w:rsidRDefault="00490D42" w:rsidP="00233F7B">
      <w:pPr>
        <w:ind w:right="20"/>
        <w:rPr>
          <w:rFonts w:ascii="굴림" w:eastAsia="굴림" w:hAnsi="굴림"/>
        </w:rPr>
      </w:pPr>
      <w:bookmarkStart w:id="2986" w:name="_Toc198008622"/>
      <w:bookmarkStart w:id="2987" w:name="_Toc198545023"/>
      <w:bookmarkStart w:id="2988" w:name="_Toc277779588"/>
    </w:p>
    <w:p w14:paraId="16DC1D40" w14:textId="77777777" w:rsidR="00490D42" w:rsidRPr="00C235A5" w:rsidRDefault="00490D42" w:rsidP="0021019A">
      <w:pPr>
        <w:ind w:right="20"/>
        <w:rPr>
          <w:rFonts w:ascii="굴림" w:eastAsia="굴림" w:hAnsi="굴림"/>
        </w:rPr>
      </w:pPr>
    </w:p>
    <w:p w14:paraId="155AD30E" w14:textId="77777777" w:rsidR="00490D42" w:rsidRPr="00C235A5" w:rsidRDefault="00490D42" w:rsidP="0021019A">
      <w:pPr>
        <w:pStyle w:val="2"/>
        <w:ind w:right="20"/>
      </w:pPr>
      <w:bookmarkStart w:id="2989" w:name="_Toc363228621"/>
      <w:bookmarkStart w:id="2990" w:name="_Toc198008633"/>
      <w:bookmarkStart w:id="2991" w:name="_Toc444695180"/>
      <w:r w:rsidRPr="00C235A5">
        <w:lastRenderedPageBreak/>
        <w:t>Self-loop Detection</w:t>
      </w:r>
      <w:bookmarkEnd w:id="2986"/>
      <w:bookmarkEnd w:id="2987"/>
      <w:bookmarkEnd w:id="2988"/>
      <w:bookmarkEnd w:id="2989"/>
      <w:bookmarkEnd w:id="2990"/>
      <w:bookmarkEnd w:id="2991"/>
    </w:p>
    <w:p w14:paraId="585F7968" w14:textId="77777777" w:rsidR="00490D42" w:rsidRPr="002F5F3A" w:rsidRDefault="00490D42" w:rsidP="00233F7B">
      <w:pPr>
        <w:pStyle w:val="a3"/>
        <w:ind w:left="0" w:right="20"/>
        <w:rPr>
          <w:kern w:val="0"/>
        </w:rPr>
      </w:pPr>
      <w:r w:rsidRPr="002F5F3A">
        <w:t>This section describes how to set self-loop detection to detect the returned packets which have been transmitted by the switch itself.</w:t>
      </w:r>
    </w:p>
    <w:p w14:paraId="61C162E5" w14:textId="77777777" w:rsidR="00490D42" w:rsidRPr="00C235A5" w:rsidRDefault="00490D42" w:rsidP="00233F7B">
      <w:pPr>
        <w:pStyle w:val="3"/>
        <w:ind w:left="0" w:right="20"/>
      </w:pPr>
      <w:bookmarkStart w:id="2992" w:name="_Toc334459750"/>
      <w:bookmarkStart w:id="2993" w:name="_Toc363228622"/>
      <w:bookmarkStart w:id="2994" w:name="_Toc333565878"/>
      <w:bookmarkStart w:id="2995" w:name="_Toc298856761"/>
      <w:bookmarkStart w:id="2996" w:name="_Toc444695181"/>
      <w:r w:rsidRPr="0049290B">
        <w:t>Understanding</w:t>
      </w:r>
      <w:r w:rsidRPr="00C235A5">
        <w:t xml:space="preserve"> Self-loop Detection</w:t>
      </w:r>
      <w:bookmarkEnd w:id="2992"/>
      <w:bookmarkEnd w:id="2993"/>
      <w:bookmarkEnd w:id="2994"/>
      <w:bookmarkEnd w:id="2995"/>
      <w:bookmarkEnd w:id="2996"/>
    </w:p>
    <w:p w14:paraId="52FBDC68" w14:textId="77777777" w:rsidR="00490D42" w:rsidRPr="002F5F3A" w:rsidRDefault="00490D42" w:rsidP="00233F7B">
      <w:pPr>
        <w:pStyle w:val="a3"/>
        <w:ind w:left="0" w:right="20"/>
      </w:pPr>
      <w:bookmarkStart w:id="2997" w:name="_Toc361679400"/>
      <w:r w:rsidRPr="002F5F3A">
        <w:t>Although there are no dual paths in the user switch, a loop may be formed depending on a network configuration or on the status of cables connected to the switch.</w:t>
      </w:r>
    </w:p>
    <w:p w14:paraId="23436D3B" w14:textId="77777777" w:rsidR="00490D42" w:rsidRPr="002F5F3A" w:rsidRDefault="00490D42" w:rsidP="00233F7B">
      <w:pPr>
        <w:pStyle w:val="a3"/>
        <w:ind w:left="0" w:right="20"/>
      </w:pPr>
      <w:r w:rsidRPr="002F5F3A">
        <w:t>A self-loop is formed when the packet transmitted through a port of the switch is returned through the same port. The figure below illustrates an environment where a self-loop is formed.</w:t>
      </w:r>
    </w:p>
    <w:p w14:paraId="6CC2360A" w14:textId="77777777" w:rsidR="00490D42" w:rsidRDefault="0049290B" w:rsidP="003F797B">
      <w:pPr>
        <w:wordWrap/>
        <w:adjustRightInd w:val="0"/>
        <w:spacing w:afterLines="50" w:after="120"/>
        <w:ind w:leftChars="945" w:left="1701" w:right="20"/>
        <w:rPr>
          <w:rFonts w:ascii="굴림" w:eastAsia="굴림" w:hAnsi="굴림"/>
        </w:rPr>
      </w:pPr>
      <w:r>
        <w:rPr>
          <w:rFonts w:ascii="굴림" w:eastAsia="굴림" w:hAnsi="굴림"/>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9B6D22" w:rsidRDefault="00086FC3" w:rsidP="00233F7B">
      <w:pPr>
        <w:pStyle w:val="afffff3"/>
        <w:ind w:left="0" w:right="20"/>
      </w:pPr>
      <w:bookmarkStart w:id="2998" w:name="_Toc391575489"/>
      <w:bookmarkEnd w:id="2997"/>
      <w:r>
        <w:t xml:space="preserve">Figure </w:t>
      </w:r>
      <w:fldSimple w:instr=" SEQ Figure \* ARABIC ">
        <w:r w:rsidR="00D52C4A">
          <w:rPr>
            <w:noProof/>
          </w:rPr>
          <w:t>34</w:t>
        </w:r>
      </w:fldSimple>
      <w:r w:rsidR="00D52C4A">
        <w:rPr>
          <w:rFonts w:hint="eastAsia"/>
        </w:rPr>
        <w:t xml:space="preserve"> </w:t>
      </w:r>
      <w:r w:rsidR="00490D42" w:rsidRPr="002F5F3A">
        <w:rPr>
          <w:noProof/>
        </w:rPr>
        <w:t>Environment Where a Self-loop is Formed</w:t>
      </w:r>
      <w:bookmarkEnd w:id="2998"/>
    </w:p>
    <w:p w14:paraId="252CDD5C" w14:textId="77777777" w:rsidR="00490D42" w:rsidRPr="002F5F3A" w:rsidRDefault="00490D42" w:rsidP="00233F7B">
      <w:pPr>
        <w:pStyle w:val="a3"/>
        <w:ind w:left="0" w:right="20"/>
      </w:pPr>
      <w:r w:rsidRPr="002F5F3A">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Default="00490D42" w:rsidP="00233F7B">
      <w:pPr>
        <w:pStyle w:val="3"/>
        <w:ind w:left="0" w:right="20"/>
      </w:pPr>
      <w:bookmarkStart w:id="2999" w:name="_Toc124060362"/>
      <w:bookmarkStart w:id="3000" w:name="_Toc334459751"/>
      <w:bookmarkStart w:id="3001" w:name="_Toc363228623"/>
      <w:bookmarkStart w:id="3002" w:name="_Toc444695182"/>
      <w:r>
        <w:t>Default SLD Configuration</w:t>
      </w:r>
      <w:bookmarkEnd w:id="2999"/>
      <w:bookmarkEnd w:id="3000"/>
      <w:bookmarkEnd w:id="3001"/>
      <w:bookmarkEnd w:id="3002"/>
    </w:p>
    <w:p w14:paraId="14F4D617" w14:textId="77777777" w:rsidR="00490D42" w:rsidRDefault="00490D42" w:rsidP="00233F7B">
      <w:pPr>
        <w:pStyle w:val="a3"/>
        <w:ind w:left="0" w:right="20"/>
      </w:pPr>
      <w:r>
        <w:rPr>
          <w:rFonts w:hint="eastAsia"/>
        </w:rPr>
        <w:t>T</w:t>
      </w:r>
      <w:r>
        <w:t>he table below shows the</w:t>
      </w:r>
      <w:r>
        <w:rPr>
          <w:rFonts w:hint="eastAsia"/>
        </w:rPr>
        <w:t xml:space="preserve"> default </w:t>
      </w:r>
      <w:r>
        <w:t xml:space="preserve">setting of </w:t>
      </w:r>
      <w:r>
        <w:rPr>
          <w:rFonts w:hint="eastAsia"/>
        </w:rPr>
        <w:t xml:space="preserve">SLD. </w:t>
      </w:r>
    </w:p>
    <w:p w14:paraId="0FC5F8F7" w14:textId="77777777" w:rsidR="00490D42" w:rsidRDefault="006A4BB0" w:rsidP="00233F7B">
      <w:pPr>
        <w:pStyle w:val="afffff3"/>
        <w:ind w:left="0" w:right="20"/>
      </w:pPr>
      <w:bookmarkStart w:id="3003" w:name="_Toc363228624"/>
      <w:bookmarkStart w:id="3004" w:name="_Toc124060363"/>
      <w:bookmarkStart w:id="3005" w:name="_Toc363228625"/>
      <w:bookmarkStart w:id="3006" w:name="_Toc391575324"/>
      <w:r>
        <w:t>Table</w:t>
      </w:r>
      <w:r w:rsidR="00490D42">
        <w:t xml:space="preserve"> </w:t>
      </w:r>
      <w:r w:rsidR="005832B8">
        <w:fldChar w:fldCharType="begin"/>
      </w:r>
      <w:r w:rsidR="00092D8C">
        <w:instrText xml:space="preserve"> SEQ Table \* ARABIC </w:instrText>
      </w:r>
      <w:r w:rsidR="005832B8">
        <w:fldChar w:fldCharType="separate"/>
      </w:r>
      <w:r w:rsidR="00001ED6">
        <w:rPr>
          <w:noProof/>
        </w:rPr>
        <w:t>182</w:t>
      </w:r>
      <w:r w:rsidR="005832B8">
        <w:rPr>
          <w:noProof/>
        </w:rPr>
        <w:fldChar w:fldCharType="end"/>
      </w:r>
      <w:r w:rsidR="00490D42">
        <w:t xml:space="preserve"> Default SLD Configuration</w:t>
      </w:r>
      <w:bookmarkEnd w:id="3003"/>
      <w:bookmarkEnd w:id="3004"/>
      <w:bookmarkEnd w:id="3005"/>
      <w:bookmarkEnd w:id="3006"/>
    </w:p>
    <w:tbl>
      <w:tblPr>
        <w:tblStyle w:val="CLIWide"/>
        <w:tblW w:w="0" w:type="auto"/>
        <w:tblLook w:val="04A0" w:firstRow="1" w:lastRow="0" w:firstColumn="1" w:lastColumn="0" w:noHBand="0" w:noVBand="1"/>
      </w:tblPr>
      <w:tblGrid>
        <w:gridCol w:w="3702"/>
        <w:gridCol w:w="4446"/>
      </w:tblGrid>
      <w:tr w:rsidR="00490D42" w:rsidRPr="000C60DF"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0C60DF" w:rsidRDefault="00490D42" w:rsidP="00233F7B">
            <w:pPr>
              <w:wordWrap/>
              <w:adjustRightInd w:val="0"/>
              <w:ind w:right="20"/>
              <w:rPr>
                <w:b/>
                <w:bCs/>
                <w:color w:val="000000"/>
                <w:kern w:val="0"/>
              </w:rPr>
            </w:pPr>
            <w:r w:rsidRPr="000C60DF">
              <w:rPr>
                <w:b/>
                <w:bCs/>
                <w:color w:val="000000"/>
                <w:kern w:val="0"/>
              </w:rPr>
              <w:t>Feature</w:t>
            </w:r>
          </w:p>
        </w:tc>
        <w:tc>
          <w:tcPr>
            <w:tcW w:w="5008" w:type="dxa"/>
          </w:tcPr>
          <w:p w14:paraId="6FE45547" w14:textId="77777777" w:rsidR="00490D42" w:rsidRPr="000C60DF" w:rsidRDefault="00490D42" w:rsidP="00233F7B">
            <w:pPr>
              <w:wordWrap/>
              <w:adjustRightInd w:val="0"/>
              <w:ind w:right="20"/>
              <w:rPr>
                <w:b/>
                <w:bCs/>
                <w:color w:val="000000"/>
                <w:kern w:val="0"/>
              </w:rPr>
            </w:pPr>
            <w:r w:rsidRPr="000C60DF">
              <w:rPr>
                <w:b/>
                <w:bCs/>
                <w:color w:val="000000"/>
                <w:kern w:val="0"/>
              </w:rPr>
              <w:t>Default Setting</w:t>
            </w:r>
          </w:p>
        </w:tc>
      </w:tr>
      <w:tr w:rsidR="00490D42" w:rsidRPr="000C60DF" w14:paraId="0A54D763" w14:textId="77777777" w:rsidTr="000C60DF">
        <w:tc>
          <w:tcPr>
            <w:tcW w:w="4148" w:type="dxa"/>
          </w:tcPr>
          <w:p w14:paraId="49DB40CC" w14:textId="77777777" w:rsidR="00490D42" w:rsidRPr="000C60DF" w:rsidRDefault="00490D42" w:rsidP="00233F7B">
            <w:pPr>
              <w:wordWrap/>
              <w:adjustRightInd w:val="0"/>
              <w:ind w:right="20"/>
              <w:rPr>
                <w:color w:val="000000"/>
                <w:kern w:val="0"/>
              </w:rPr>
            </w:pPr>
            <w:r w:rsidRPr="000C60DF">
              <w:rPr>
                <w:color w:val="000000"/>
                <w:kern w:val="0"/>
              </w:rPr>
              <w:t>System SLD enable</w:t>
            </w:r>
          </w:p>
        </w:tc>
        <w:tc>
          <w:tcPr>
            <w:tcW w:w="5008" w:type="dxa"/>
          </w:tcPr>
          <w:p w14:paraId="7B51C08D"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71E3972" w14:textId="77777777" w:rsidTr="000C60DF">
        <w:tc>
          <w:tcPr>
            <w:tcW w:w="4148" w:type="dxa"/>
          </w:tcPr>
          <w:p w14:paraId="73D7B5AC" w14:textId="77777777" w:rsidR="00490D42" w:rsidRPr="000C60DF" w:rsidRDefault="00490D42" w:rsidP="00233F7B">
            <w:pPr>
              <w:wordWrap/>
              <w:adjustRightInd w:val="0"/>
              <w:ind w:right="20"/>
              <w:rPr>
                <w:color w:val="000000"/>
                <w:kern w:val="0"/>
              </w:rPr>
            </w:pPr>
            <w:r w:rsidRPr="000C60DF">
              <w:rPr>
                <w:color w:val="000000"/>
                <w:kern w:val="0"/>
              </w:rPr>
              <w:t>Interface SLD enable</w:t>
            </w:r>
          </w:p>
        </w:tc>
        <w:tc>
          <w:tcPr>
            <w:tcW w:w="5008" w:type="dxa"/>
          </w:tcPr>
          <w:p w14:paraId="356176FB"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7A7609D6" w14:textId="77777777" w:rsidTr="000C60DF">
        <w:tc>
          <w:tcPr>
            <w:tcW w:w="4148" w:type="dxa"/>
          </w:tcPr>
          <w:p w14:paraId="5D8EC871" w14:textId="77777777" w:rsidR="00490D42" w:rsidRPr="000C60DF" w:rsidRDefault="00490D42" w:rsidP="00233F7B">
            <w:pPr>
              <w:wordWrap/>
              <w:adjustRightInd w:val="0"/>
              <w:ind w:right="20"/>
              <w:rPr>
                <w:color w:val="000000"/>
                <w:kern w:val="0"/>
              </w:rPr>
            </w:pPr>
            <w:r w:rsidRPr="000C60DF">
              <w:rPr>
                <w:color w:val="000000"/>
                <w:kern w:val="0"/>
              </w:rPr>
              <w:t>Loop detection action</w:t>
            </w:r>
          </w:p>
        </w:tc>
        <w:tc>
          <w:tcPr>
            <w:tcW w:w="5008" w:type="dxa"/>
          </w:tcPr>
          <w:p w14:paraId="49AC84F8" w14:textId="77777777" w:rsidR="00490D42" w:rsidRPr="000C60DF" w:rsidRDefault="00490D42" w:rsidP="00233F7B">
            <w:pPr>
              <w:wordWrap/>
              <w:adjustRightInd w:val="0"/>
              <w:ind w:right="20"/>
              <w:rPr>
                <w:color w:val="000000"/>
                <w:kern w:val="0"/>
              </w:rPr>
            </w:pPr>
            <w:r w:rsidRPr="000C60DF">
              <w:rPr>
                <w:color w:val="000000"/>
                <w:kern w:val="0"/>
              </w:rPr>
              <w:t>Port shutdown</w:t>
            </w:r>
          </w:p>
        </w:tc>
      </w:tr>
      <w:tr w:rsidR="00490D42" w:rsidRPr="000C60DF" w14:paraId="066C8B9B" w14:textId="77777777" w:rsidTr="000C60DF">
        <w:tc>
          <w:tcPr>
            <w:tcW w:w="4148" w:type="dxa"/>
          </w:tcPr>
          <w:p w14:paraId="1D645E97" w14:textId="77777777" w:rsidR="00490D42" w:rsidRPr="000C60DF" w:rsidRDefault="00490D42" w:rsidP="00233F7B">
            <w:pPr>
              <w:wordWrap/>
              <w:adjustRightInd w:val="0"/>
              <w:ind w:right="20"/>
              <w:rPr>
                <w:color w:val="000000"/>
                <w:kern w:val="0"/>
              </w:rPr>
            </w:pPr>
            <w:r w:rsidRPr="000C60DF">
              <w:rPr>
                <w:color w:val="000000"/>
                <w:kern w:val="0"/>
              </w:rPr>
              <w:t>Port check</w:t>
            </w:r>
          </w:p>
        </w:tc>
        <w:tc>
          <w:tcPr>
            <w:tcW w:w="5008" w:type="dxa"/>
          </w:tcPr>
          <w:p w14:paraId="2E8D8679" w14:textId="77777777"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14:paraId="2CF5AADF" w14:textId="77777777" w:rsidTr="000C60DF">
        <w:tc>
          <w:tcPr>
            <w:tcW w:w="4148" w:type="dxa"/>
          </w:tcPr>
          <w:p w14:paraId="0D345CE7" w14:textId="77777777" w:rsidR="00490D42" w:rsidRPr="000C60DF" w:rsidRDefault="00490D42" w:rsidP="00233F7B">
            <w:pPr>
              <w:wordWrap/>
              <w:adjustRightInd w:val="0"/>
              <w:ind w:right="20"/>
              <w:rPr>
                <w:color w:val="000000"/>
                <w:kern w:val="0"/>
              </w:rPr>
            </w:pPr>
            <w:r w:rsidRPr="000C60DF">
              <w:rPr>
                <w:color w:val="000000"/>
                <w:kern w:val="0"/>
              </w:rPr>
              <w:t>Hello time</w:t>
            </w:r>
          </w:p>
        </w:tc>
        <w:tc>
          <w:tcPr>
            <w:tcW w:w="5008" w:type="dxa"/>
          </w:tcPr>
          <w:p w14:paraId="2CDCC81C" w14:textId="77777777" w:rsidR="00490D42" w:rsidRPr="000C60DF" w:rsidRDefault="00490D42" w:rsidP="00233F7B">
            <w:pPr>
              <w:wordWrap/>
              <w:adjustRightInd w:val="0"/>
              <w:ind w:right="20"/>
              <w:rPr>
                <w:color w:val="000000"/>
                <w:kern w:val="0"/>
              </w:rPr>
            </w:pPr>
            <w:r w:rsidRPr="000C60DF">
              <w:rPr>
                <w:color w:val="000000"/>
                <w:kern w:val="0"/>
              </w:rPr>
              <w:t>2 seconds</w:t>
            </w:r>
          </w:p>
        </w:tc>
      </w:tr>
    </w:tbl>
    <w:p w14:paraId="67A8F88A" w14:textId="77777777" w:rsidR="00233F7B" w:rsidRDefault="00233F7B" w:rsidP="00233F7B">
      <w:pPr>
        <w:pStyle w:val="3"/>
        <w:ind w:left="0" w:right="20"/>
      </w:pPr>
      <w:bookmarkStart w:id="3007" w:name="_Toc124060364"/>
      <w:bookmarkStart w:id="3008" w:name="_Toc124060365"/>
      <w:bookmarkStart w:id="3009" w:name="_Toc363228626"/>
      <w:bookmarkStart w:id="3010" w:name="_Toc363228627"/>
    </w:p>
    <w:p w14:paraId="5853A391" w14:textId="77777777" w:rsidR="00490D42" w:rsidRDefault="00490D42" w:rsidP="00233F7B">
      <w:pPr>
        <w:pStyle w:val="3"/>
        <w:ind w:left="0" w:right="20"/>
      </w:pPr>
      <w:bookmarkStart w:id="3011" w:name="_Toc444695183"/>
      <w:r>
        <w:lastRenderedPageBreak/>
        <w:t>Configuring Self-loop Detection</w:t>
      </w:r>
      <w:bookmarkEnd w:id="3007"/>
      <w:bookmarkEnd w:id="3008"/>
      <w:bookmarkEnd w:id="3009"/>
      <w:bookmarkEnd w:id="3010"/>
      <w:bookmarkEnd w:id="3011"/>
    </w:p>
    <w:p w14:paraId="1BB6DEEC" w14:textId="77777777" w:rsidR="00490D42" w:rsidRPr="002F5F3A" w:rsidRDefault="00490D42" w:rsidP="00233F7B">
      <w:pPr>
        <w:pStyle w:val="a3"/>
        <w:ind w:left="0" w:right="20"/>
      </w:pPr>
      <w:r w:rsidRPr="002F5F3A">
        <w:t>This section describes how to set self-loop detection in a switch:</w:t>
      </w:r>
    </w:p>
    <w:p w14:paraId="5192D72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Configuring SLD PDU Policy-MAP</w:t>
      </w:r>
    </w:p>
    <w:p w14:paraId="0953ED33"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System</w:t>
      </w:r>
    </w:p>
    <w:p w14:paraId="73BF79B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Interface</w:t>
      </w:r>
    </w:p>
    <w:p w14:paraId="13AC760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The Service Status of Port</w:t>
      </w:r>
    </w:p>
    <w:p w14:paraId="5A38FF20"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Self-loop Detection</w:t>
      </w:r>
    </w:p>
    <w:p w14:paraId="57A04FE1"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SLD Port Check (option)</w:t>
      </w:r>
    </w:p>
    <w:p w14:paraId="3C256219"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Interval (option)</w:t>
      </w:r>
    </w:p>
    <w:p w14:paraId="0131407D" w14:textId="77777777"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Action (option)</w:t>
      </w:r>
    </w:p>
    <w:p w14:paraId="5983A1FF" w14:textId="77777777" w:rsidR="00490D42" w:rsidRDefault="00490D42" w:rsidP="00233F7B">
      <w:pPr>
        <w:pStyle w:val="4"/>
        <w:ind w:left="0" w:right="20"/>
      </w:pPr>
      <w:bookmarkStart w:id="3012" w:name="_Toc363228628"/>
      <w:bookmarkStart w:id="3013" w:name="_Toc363228629"/>
      <w:r w:rsidRPr="0049290B">
        <w:t>Enabling</w:t>
      </w:r>
      <w:r>
        <w:t xml:space="preserve"> Self-</w:t>
      </w:r>
      <w:r w:rsidRPr="00086FC3">
        <w:t>loop</w:t>
      </w:r>
      <w:r>
        <w:t xml:space="preserve"> Detection on System</w:t>
      </w:r>
      <w:bookmarkEnd w:id="3012"/>
    </w:p>
    <w:p w14:paraId="29EAA262" w14:textId="77777777" w:rsidR="000C1CC1" w:rsidRDefault="000C1CC1" w:rsidP="00233F7B">
      <w:pPr>
        <w:pStyle w:val="a3"/>
        <w:ind w:left="0" w:right="20"/>
      </w:pPr>
      <w:r>
        <w:t xml:space="preserve">To activate the SLD function of the switch, follow the steps below in </w:t>
      </w:r>
      <w:r w:rsidR="00221294">
        <w:t>Privileged</w:t>
      </w:r>
      <w:r>
        <w:t xml:space="preserve"> mode. </w:t>
      </w:r>
    </w:p>
    <w:tbl>
      <w:tblPr>
        <w:tblStyle w:val="CLIWide"/>
        <w:tblW w:w="0" w:type="auto"/>
        <w:tblLook w:val="04A0" w:firstRow="1" w:lastRow="0" w:firstColumn="1" w:lastColumn="0" w:noHBand="0" w:noVBand="1"/>
      </w:tblPr>
      <w:tblGrid>
        <w:gridCol w:w="822"/>
        <w:gridCol w:w="2572"/>
        <w:gridCol w:w="4706"/>
      </w:tblGrid>
      <w:tr w:rsidR="000C60DF"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Default="000C60DF" w:rsidP="00233F7B">
            <w:pPr>
              <w:pStyle w:val="ac"/>
            </w:pPr>
          </w:p>
        </w:tc>
        <w:tc>
          <w:tcPr>
            <w:tcW w:w="2572" w:type="dxa"/>
          </w:tcPr>
          <w:p w14:paraId="09EBE760"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A1800D4"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10F658EE" w14:textId="77777777" w:rsidTr="000C60DF">
        <w:tc>
          <w:tcPr>
            <w:tcW w:w="822" w:type="dxa"/>
          </w:tcPr>
          <w:p w14:paraId="6BE6294D"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77CB60EF" w14:textId="77777777" w:rsidR="000C60DF" w:rsidRDefault="000C60DF" w:rsidP="00233F7B">
            <w:pPr>
              <w:pStyle w:val="8"/>
              <w:ind w:right="20"/>
              <w:jc w:val="left"/>
              <w:outlineLvl w:val="7"/>
            </w:pPr>
            <w:r>
              <w:t>Configure terminal</w:t>
            </w:r>
          </w:p>
        </w:tc>
        <w:tc>
          <w:tcPr>
            <w:tcW w:w="4706" w:type="dxa"/>
          </w:tcPr>
          <w:p w14:paraId="5052BBAA"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Global configuration </w:t>
            </w:r>
            <w:r>
              <w:rPr>
                <w:rFonts w:ascii="Tahoma" w:eastAsia="굴림" w:hAnsi="Tahoma" w:cs="Tahoma" w:hint="eastAsia"/>
              </w:rPr>
              <w:t>mode.</w:t>
            </w:r>
          </w:p>
        </w:tc>
      </w:tr>
      <w:tr w:rsidR="000C60DF" w14:paraId="3D06F092" w14:textId="77777777" w:rsidTr="000C60DF">
        <w:trPr>
          <w:trHeight w:val="60"/>
        </w:trPr>
        <w:tc>
          <w:tcPr>
            <w:tcW w:w="822" w:type="dxa"/>
          </w:tcPr>
          <w:p w14:paraId="55BE52B7"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01780F6D"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75F46D03"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w:t>
            </w:r>
            <w:r w:rsidR="000C60DF">
              <w:rPr>
                <w:rFonts w:ascii="Tahoma" w:eastAsia="굴림" w:hAnsi="Tahoma" w:cs="Tahoma"/>
              </w:rPr>
              <w:t>SLD</w:t>
            </w:r>
            <w:r>
              <w:rPr>
                <w:rFonts w:ascii="Tahoma" w:eastAsia="굴림" w:hAnsi="Tahoma" w:cs="Tahoma"/>
              </w:rPr>
              <w:t xml:space="preserve"> function of the system. </w:t>
            </w:r>
          </w:p>
        </w:tc>
      </w:tr>
      <w:tr w:rsidR="000C60DF" w14:paraId="6AA4CDD4" w14:textId="77777777" w:rsidTr="000C60DF">
        <w:tc>
          <w:tcPr>
            <w:tcW w:w="822" w:type="dxa"/>
          </w:tcPr>
          <w:p w14:paraId="4E47E66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375E132C"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2F124318" w14:textId="77777777" w:rsidR="000C60DF" w:rsidRDefault="000C1CC1" w:rsidP="00233F7B">
            <w:pPr>
              <w:ind w:right="20"/>
              <w:rPr>
                <w:rFonts w:ascii="Tahoma" w:eastAsia="굴림" w:hAnsi="Tahoma" w:cs="Tahoma"/>
              </w:rPr>
            </w:pPr>
            <w:r>
              <w:rPr>
                <w:rFonts w:ascii="Tahoma" w:eastAsia="굴림" w:hAnsi="Tahoma" w:cs="Tahoma"/>
              </w:rPr>
              <w:t xml:space="preserve">Return to </w:t>
            </w:r>
            <w:r w:rsidR="00221294">
              <w:rPr>
                <w:rFonts w:ascii="Tahoma" w:eastAsia="굴림" w:hAnsi="Tahoma" w:cs="Tahoma"/>
              </w:rPr>
              <w:t>Privileged</w:t>
            </w:r>
            <w:r w:rsidR="000C60DF">
              <w:rPr>
                <w:rFonts w:ascii="Tahoma" w:eastAsia="굴림" w:hAnsi="Tahoma" w:cs="Tahoma"/>
              </w:rPr>
              <w:t xml:space="preserve"> </w:t>
            </w:r>
            <w:r>
              <w:rPr>
                <w:rFonts w:ascii="Tahoma" w:eastAsia="굴림" w:hAnsi="Tahoma" w:cs="Tahoma" w:hint="eastAsia"/>
              </w:rPr>
              <w:t>mode.</w:t>
            </w:r>
          </w:p>
        </w:tc>
      </w:tr>
      <w:tr w:rsidR="000C60DF" w14:paraId="5925598D" w14:textId="77777777" w:rsidTr="000C60DF">
        <w:tc>
          <w:tcPr>
            <w:tcW w:w="822" w:type="dxa"/>
          </w:tcPr>
          <w:p w14:paraId="4F791D40"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463F4EB"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9B7BEF4"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 xml:space="preserve">out the configuration is made. </w:t>
            </w:r>
          </w:p>
        </w:tc>
      </w:tr>
      <w:tr w:rsidR="000C60DF" w14:paraId="60C5315A" w14:textId="77777777" w:rsidTr="000C60DF">
        <w:tc>
          <w:tcPr>
            <w:tcW w:w="822" w:type="dxa"/>
          </w:tcPr>
          <w:p w14:paraId="08E957EF"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7ADF19E7" w14:textId="77777777" w:rsidR="000C60DF" w:rsidRDefault="000C60DF"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5BF1A7F4" w14:textId="77777777" w:rsidR="000C60DF" w:rsidRDefault="000C60DF" w:rsidP="00233F7B">
            <w:pPr>
              <w:ind w:right="20"/>
              <w:rPr>
                <w:rFonts w:ascii="Tahoma" w:eastAsia="굴림" w:hAnsi="Tahoma" w:cs="Tahoma"/>
              </w:rPr>
            </w:pPr>
            <w:r>
              <w:rPr>
                <w:rFonts w:ascii="Tahoma" w:eastAsia="굴림" w:hAnsi="Tahoma" w:cs="Tahoma"/>
              </w:rPr>
              <w:t>(</w:t>
            </w:r>
            <w:r w:rsidR="000C1CC1">
              <w:rPr>
                <w:rFonts w:ascii="Tahoma" w:eastAsia="굴림" w:hAnsi="Tahoma" w:cs="Tahoma" w:hint="eastAsia"/>
              </w:rPr>
              <w:t>O</w:t>
            </w:r>
            <w:r w:rsidR="000C1CC1">
              <w:rPr>
                <w:rFonts w:ascii="Tahoma" w:eastAsia="굴림" w:hAnsi="Tahoma" w:cs="Tahoma"/>
              </w:rPr>
              <w:t>ptional</w:t>
            </w:r>
            <w:r>
              <w:rPr>
                <w:rFonts w:ascii="Tahoma" w:eastAsia="굴림" w:hAnsi="Tahoma" w:cs="Tahoma"/>
              </w:rPr>
              <w:t xml:space="preserve">) </w:t>
            </w:r>
            <w:r w:rsidR="000C1CC1">
              <w:rPr>
                <w:rFonts w:ascii="Tahoma" w:eastAsia="굴림" w:hAnsi="Tahoma" w:cs="Tahoma" w:hint="eastAsia"/>
              </w:rPr>
              <w:t>S</w:t>
            </w:r>
            <w:r w:rsidR="000C1CC1">
              <w:rPr>
                <w:rFonts w:ascii="Tahoma" w:eastAsia="굴림" w:hAnsi="Tahoma" w:cs="Tahoma"/>
              </w:rPr>
              <w:t>ave the modified</w:t>
            </w:r>
            <w:r>
              <w:rPr>
                <w:rFonts w:ascii="Tahoma" w:eastAsia="굴림" w:hAnsi="Tahoma" w:cs="Tahoma"/>
              </w:rPr>
              <w:t xml:space="preserve"> configuration </w:t>
            </w:r>
            <w:r w:rsidR="000C1CC1">
              <w:rPr>
                <w:rFonts w:ascii="Tahoma" w:eastAsia="굴림" w:hAnsi="Tahoma" w:cs="Tahoma" w:hint="eastAsia"/>
              </w:rPr>
              <w:t>t</w:t>
            </w:r>
            <w:r w:rsidR="000C1CC1">
              <w:rPr>
                <w:rFonts w:ascii="Tahoma" w:eastAsia="굴림" w:hAnsi="Tahoma" w:cs="Tahoma"/>
              </w:rPr>
              <w:t>o a file.</w:t>
            </w:r>
          </w:p>
        </w:tc>
      </w:tr>
    </w:tbl>
    <w:p w14:paraId="08033140" w14:textId="77777777" w:rsidR="00490D42" w:rsidRDefault="00490D42" w:rsidP="00233F7B">
      <w:pPr>
        <w:pStyle w:val="4"/>
        <w:ind w:left="0" w:right="20"/>
      </w:pPr>
      <w:bookmarkStart w:id="3014" w:name="_Toc363228630"/>
      <w:r>
        <w:t>Enabling Self-loop Detection</w:t>
      </w:r>
      <w:bookmarkEnd w:id="3013"/>
      <w:r>
        <w:t xml:space="preserve"> on Interface</w:t>
      </w:r>
      <w:bookmarkEnd w:id="3014"/>
    </w:p>
    <w:p w14:paraId="7D8518C5" w14:textId="77777777" w:rsidR="00490D42" w:rsidRDefault="004F676E" w:rsidP="00233F7B">
      <w:pPr>
        <w:pStyle w:val="a3"/>
        <w:ind w:left="0" w:right="20"/>
      </w:pPr>
      <w:r>
        <w:t xml:space="preserve">You can active the </w:t>
      </w:r>
      <w:r w:rsidR="00490D42">
        <w:rPr>
          <w:rFonts w:hint="eastAsia"/>
        </w:rPr>
        <w:t>SLD</w:t>
      </w:r>
      <w:r>
        <w:t xml:space="preserve"> function per each port. The </w:t>
      </w:r>
      <w:r w:rsidR="00490D42">
        <w:rPr>
          <w:rFonts w:hint="eastAsia"/>
        </w:rPr>
        <w:t>default</w:t>
      </w:r>
      <w:r>
        <w:t xml:space="preserve"> option</w:t>
      </w:r>
      <w:r>
        <w:rPr>
          <w:rFonts w:hint="eastAsia"/>
        </w:rPr>
        <w:t xml:space="preserve"> for</w:t>
      </w:r>
      <w:r w:rsidR="00490D42">
        <w:rPr>
          <w:rFonts w:hint="eastAsia"/>
        </w:rPr>
        <w:t xml:space="preserve"> SLD </w:t>
      </w:r>
      <w:r>
        <w:rPr>
          <w:rFonts w:hint="eastAsia"/>
        </w:rPr>
        <w:t>f</w:t>
      </w:r>
      <w:r>
        <w:t xml:space="preserve">unction is </w:t>
      </w:r>
      <w:r>
        <w:t>‘</w:t>
      </w:r>
      <w:r>
        <w:t>Not active</w:t>
      </w:r>
      <w:r>
        <w:t>’</w:t>
      </w:r>
      <w:r>
        <w:t xml:space="preserve">. To activate the SLD function per port of the switch, follow the steps below in </w:t>
      </w:r>
      <w:r w:rsidR="00221294">
        <w:t>Privileged</w:t>
      </w:r>
      <w:r>
        <w:t xml:space="preserve"> mode.</w:t>
      </w:r>
    </w:p>
    <w:tbl>
      <w:tblPr>
        <w:tblStyle w:val="CLIWide"/>
        <w:tblW w:w="0" w:type="auto"/>
        <w:tblLook w:val="04A0" w:firstRow="1" w:lastRow="0" w:firstColumn="1" w:lastColumn="0" w:noHBand="0" w:noVBand="1"/>
      </w:tblPr>
      <w:tblGrid>
        <w:gridCol w:w="822"/>
        <w:gridCol w:w="2572"/>
        <w:gridCol w:w="4706"/>
      </w:tblGrid>
      <w:tr w:rsidR="000C60DF"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Default="000C60DF" w:rsidP="00233F7B">
            <w:pPr>
              <w:pStyle w:val="ac"/>
            </w:pPr>
          </w:p>
        </w:tc>
        <w:tc>
          <w:tcPr>
            <w:tcW w:w="2572" w:type="dxa"/>
          </w:tcPr>
          <w:p w14:paraId="03784A63"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38CA6526"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0DE8747B" w14:textId="77777777" w:rsidTr="000C60DF">
        <w:tc>
          <w:tcPr>
            <w:tcW w:w="822" w:type="dxa"/>
          </w:tcPr>
          <w:p w14:paraId="0D4996C9"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14:paraId="5B2A4BC6" w14:textId="77777777" w:rsidR="000C60DF" w:rsidRDefault="000C60DF" w:rsidP="00233F7B">
            <w:pPr>
              <w:pStyle w:val="8"/>
              <w:ind w:right="20"/>
              <w:jc w:val="left"/>
              <w:outlineLvl w:val="7"/>
            </w:pPr>
            <w:bookmarkStart w:id="3015" w:name="_Toc334459752"/>
            <w:r>
              <w:t>Configure terminal</w:t>
            </w:r>
            <w:bookmarkEnd w:id="3015"/>
          </w:p>
        </w:tc>
        <w:tc>
          <w:tcPr>
            <w:tcW w:w="4706" w:type="dxa"/>
          </w:tcPr>
          <w:p w14:paraId="00A9D1F6" w14:textId="77777777" w:rsidR="000C60DF" w:rsidRDefault="000C1CC1"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C60DF" w14:paraId="4F744922" w14:textId="77777777" w:rsidTr="000C60DF">
        <w:tc>
          <w:tcPr>
            <w:tcW w:w="822" w:type="dxa"/>
          </w:tcPr>
          <w:p w14:paraId="29C9494F"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14:paraId="2A0E2AA3" w14:textId="77777777" w:rsidR="000C60DF" w:rsidRDefault="000C60DF"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7C86839E" w14:textId="77777777"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Interface configuration </w:t>
            </w:r>
            <w:r>
              <w:rPr>
                <w:rFonts w:ascii="Tahoma" w:eastAsia="굴림" w:hAnsi="Tahoma" w:cs="Tahoma" w:hint="eastAsia"/>
              </w:rPr>
              <w:t>mode.</w:t>
            </w:r>
          </w:p>
        </w:tc>
      </w:tr>
      <w:tr w:rsidR="000C60DF" w14:paraId="68C35459" w14:textId="77777777" w:rsidTr="000C60DF">
        <w:tc>
          <w:tcPr>
            <w:tcW w:w="822" w:type="dxa"/>
          </w:tcPr>
          <w:p w14:paraId="3B2681D5"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4F4F921C" w14:textId="77777777"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14:paraId="3AA50BD2" w14:textId="77777777"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SLD function. </w:t>
            </w:r>
          </w:p>
        </w:tc>
      </w:tr>
      <w:tr w:rsidR="000C60DF" w14:paraId="2711FE95" w14:textId="77777777" w:rsidTr="000C60DF">
        <w:tc>
          <w:tcPr>
            <w:tcW w:w="822" w:type="dxa"/>
          </w:tcPr>
          <w:p w14:paraId="2887CB1A" w14:textId="77777777"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14:paraId="7C876614" w14:textId="77777777"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14:paraId="716411F6" w14:textId="77777777" w:rsidR="000C60DF" w:rsidRDefault="000C1CC1"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sidR="000C60DF">
              <w:rPr>
                <w:rFonts w:ascii="Tahoma" w:eastAsia="굴림" w:hAnsi="Tahoma" w:cs="Tahoma"/>
              </w:rPr>
              <w:t>.</w:t>
            </w:r>
          </w:p>
        </w:tc>
      </w:tr>
      <w:tr w:rsidR="000C60DF" w14:paraId="725B22CC" w14:textId="77777777" w:rsidTr="000C60DF">
        <w:tc>
          <w:tcPr>
            <w:tcW w:w="822" w:type="dxa"/>
          </w:tcPr>
          <w:p w14:paraId="7860697A" w14:textId="77777777"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14:paraId="25BB54E0" w14:textId="77777777"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1EB3CA0D" w14:textId="77777777"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C1CC1" w14:paraId="24239738" w14:textId="77777777" w:rsidTr="000C60DF">
        <w:tc>
          <w:tcPr>
            <w:tcW w:w="822" w:type="dxa"/>
          </w:tcPr>
          <w:p w14:paraId="2D52D04A" w14:textId="77777777" w:rsidR="000C1CC1" w:rsidRDefault="000C1CC1" w:rsidP="00233F7B">
            <w:pPr>
              <w:ind w:right="20"/>
              <w:rPr>
                <w:rFonts w:ascii="Tahoma" w:eastAsia="굴림" w:hAnsi="Tahoma" w:cs="Tahoma"/>
                <w:b/>
                <w:bCs/>
              </w:rPr>
            </w:pPr>
            <w:r>
              <w:rPr>
                <w:rFonts w:ascii="Tahoma" w:eastAsia="굴림" w:hAnsi="Tahoma" w:cs="Tahoma"/>
                <w:b/>
                <w:bCs/>
              </w:rPr>
              <w:t>Step6</w:t>
            </w:r>
          </w:p>
        </w:tc>
        <w:tc>
          <w:tcPr>
            <w:tcW w:w="2572" w:type="dxa"/>
          </w:tcPr>
          <w:p w14:paraId="5D0D7B2D" w14:textId="77777777" w:rsidR="000C1CC1" w:rsidRDefault="000C1CC1"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693B5472" w14:textId="77777777" w:rsidR="000C1CC1" w:rsidRDefault="000C1CC1"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46D1836" w14:textId="77777777" w:rsidR="00490D42" w:rsidRDefault="004F676E" w:rsidP="00233F7B">
      <w:pPr>
        <w:pStyle w:val="a3"/>
        <w:ind w:left="0" w:right="20"/>
      </w:pPr>
      <w:r>
        <w:rPr>
          <w:rFonts w:hint="eastAsia"/>
        </w:rPr>
        <w:t xml:space="preserve">The below example shows how to activate </w:t>
      </w:r>
      <w:r>
        <w:t>SLD function for</w:t>
      </w:r>
      <w:r w:rsidR="00490D42">
        <w:t xml:space="preserve"> gi</w:t>
      </w:r>
      <w:r w:rsidR="00490D42">
        <w:rPr>
          <w:rFonts w:hint="eastAsia"/>
        </w:rPr>
        <w:t>6</w:t>
      </w:r>
      <w:r w:rsidR="00490D42">
        <w:t>/1</w:t>
      </w:r>
      <w:r>
        <w:rPr>
          <w:rFonts w:hint="eastAsia"/>
        </w:rPr>
        <w:t xml:space="preserve"> port. </w:t>
      </w:r>
    </w:p>
    <w:tbl>
      <w:tblPr>
        <w:tblStyle w:val="48"/>
        <w:tblW w:w="0" w:type="auto"/>
        <w:tblLook w:val="04A0" w:firstRow="1" w:lastRow="0" w:firstColumn="1" w:lastColumn="0" w:noHBand="0" w:noVBand="1"/>
      </w:tblPr>
      <w:tblGrid>
        <w:gridCol w:w="8261"/>
      </w:tblGrid>
      <w:tr w:rsidR="00490D42" w14:paraId="71229B6F" w14:textId="77777777" w:rsidTr="009E3BE2">
        <w:tc>
          <w:tcPr>
            <w:tcW w:w="9836" w:type="dxa"/>
          </w:tcPr>
          <w:p w14:paraId="6846936D" w14:textId="77777777" w:rsidR="00490D42" w:rsidRDefault="00490D42" w:rsidP="00233F7B">
            <w:pPr>
              <w:pStyle w:val="ac"/>
            </w:pPr>
            <w:r>
              <w:t>Switch# configure terminal</w:t>
            </w:r>
          </w:p>
          <w:p w14:paraId="7692A532" w14:textId="77777777" w:rsidR="00490D42" w:rsidRDefault="00490D42" w:rsidP="00233F7B">
            <w:pPr>
              <w:pStyle w:val="ac"/>
            </w:pPr>
            <w:r>
              <w:t xml:space="preserve">Switch(config)# </w:t>
            </w:r>
            <w:r>
              <w:rPr>
                <w:b/>
                <w:bCs/>
              </w:rPr>
              <w:t>interface gi</w:t>
            </w:r>
            <w:r>
              <w:rPr>
                <w:rFonts w:hint="eastAsia"/>
                <w:b/>
                <w:bCs/>
              </w:rPr>
              <w:t>6</w:t>
            </w:r>
            <w:r>
              <w:rPr>
                <w:b/>
                <w:bCs/>
              </w:rPr>
              <w:t>/1</w:t>
            </w:r>
          </w:p>
          <w:p w14:paraId="72D85EE1" w14:textId="77777777" w:rsidR="00490D42" w:rsidRDefault="00490D42" w:rsidP="00233F7B">
            <w:pPr>
              <w:pStyle w:val="ac"/>
              <w:rPr>
                <w:b/>
                <w:bCs/>
              </w:rPr>
            </w:pPr>
            <w:r>
              <w:t>Switch(config-if-Giga</w:t>
            </w:r>
            <w:r>
              <w:rPr>
                <w:rFonts w:hint="eastAsia"/>
              </w:rPr>
              <w:t>6</w:t>
            </w:r>
            <w:r>
              <w:t xml:space="preserve">/1)# </w:t>
            </w:r>
            <w:r>
              <w:rPr>
                <w:b/>
                <w:bCs/>
              </w:rPr>
              <w:t>sld enable</w:t>
            </w:r>
          </w:p>
          <w:p w14:paraId="71BCD758" w14:textId="77777777" w:rsidR="00490D42" w:rsidRDefault="00490D42" w:rsidP="00233F7B">
            <w:pPr>
              <w:pStyle w:val="ac"/>
            </w:pPr>
            <w:r>
              <w:t>Switch(config-if-Giga</w:t>
            </w:r>
            <w:r>
              <w:rPr>
                <w:rFonts w:hint="eastAsia"/>
              </w:rPr>
              <w:t>6</w:t>
            </w:r>
            <w:r>
              <w:t>/1)# service-policy input SLD_PDU</w:t>
            </w:r>
          </w:p>
          <w:p w14:paraId="749E43AD" w14:textId="77777777" w:rsidR="00490D42" w:rsidRDefault="00490D42" w:rsidP="00233F7B">
            <w:pPr>
              <w:pStyle w:val="ac"/>
              <w:rPr>
                <w:b/>
                <w:bCs/>
              </w:rPr>
            </w:pPr>
            <w:r>
              <w:t>Switch(config-if-Giga</w:t>
            </w:r>
            <w:r>
              <w:rPr>
                <w:rFonts w:hint="eastAsia"/>
              </w:rPr>
              <w:t>6</w:t>
            </w:r>
            <w:r>
              <w:t xml:space="preserve">/1)# </w:t>
            </w:r>
            <w:r>
              <w:rPr>
                <w:b/>
                <w:bCs/>
              </w:rPr>
              <w:t>end</w:t>
            </w:r>
          </w:p>
          <w:p w14:paraId="769735A9" w14:textId="77777777" w:rsidR="00490D42" w:rsidRDefault="00490D42" w:rsidP="00233F7B">
            <w:pPr>
              <w:pStyle w:val="ac"/>
            </w:pPr>
            <w:r>
              <w:t xml:space="preserve">Switch# </w:t>
            </w:r>
            <w:r>
              <w:rPr>
                <w:b/>
              </w:rPr>
              <w:t>show sld</w:t>
            </w:r>
          </w:p>
          <w:p w14:paraId="21F2914D" w14:textId="77777777" w:rsidR="00490D42" w:rsidRDefault="00490D42" w:rsidP="00233F7B">
            <w:pPr>
              <w:pStyle w:val="ac"/>
            </w:pPr>
            <w:r>
              <w:t>Interface  Enable  Flag  Sts   Link  Count  Last change</w:t>
            </w:r>
          </w:p>
          <w:p w14:paraId="71BD0904" w14:textId="77777777" w:rsidR="00490D42" w:rsidRDefault="00490D42" w:rsidP="00233F7B">
            <w:pPr>
              <w:pStyle w:val="ac"/>
            </w:pPr>
            <w:r>
              <w:t>Gi</w:t>
            </w:r>
            <w:r>
              <w:rPr>
                <w:rFonts w:hint="eastAsia"/>
              </w:rPr>
              <w:t>6</w:t>
            </w:r>
            <w:r>
              <w:t>/1      yes     PL    ok    up    0      00:00:02</w:t>
            </w:r>
          </w:p>
          <w:p w14:paraId="7C0FDAAE" w14:textId="77777777" w:rsidR="00490D42" w:rsidRDefault="00490D42" w:rsidP="00233F7B">
            <w:pPr>
              <w:pStyle w:val="ac"/>
              <w:rPr>
                <w:lang w:val="pt-BR"/>
              </w:rPr>
            </w:pPr>
            <w:r>
              <w:rPr>
                <w:lang w:val="pt-BR"/>
              </w:rPr>
              <w:lastRenderedPageBreak/>
              <w:t>Gi</w:t>
            </w:r>
            <w:r>
              <w:rPr>
                <w:rFonts w:hint="eastAsia"/>
                <w:lang w:val="pt-BR"/>
              </w:rPr>
              <w:t>6</w:t>
            </w:r>
            <w:r>
              <w:rPr>
                <w:lang w:val="pt-BR"/>
              </w:rPr>
              <w:t>/2      no      PL    n/a   down  0      n/a</w:t>
            </w:r>
          </w:p>
          <w:p w14:paraId="07454BB6" w14:textId="77777777" w:rsidR="00490D42" w:rsidRDefault="00490D42" w:rsidP="00233F7B">
            <w:pPr>
              <w:pStyle w:val="ac"/>
              <w:rPr>
                <w:lang w:val="pt-BR"/>
              </w:rPr>
            </w:pPr>
            <w:r>
              <w:rPr>
                <w:lang w:val="pt-BR"/>
              </w:rPr>
              <w:t>Gi</w:t>
            </w:r>
            <w:r>
              <w:rPr>
                <w:rFonts w:hint="eastAsia"/>
                <w:lang w:val="pt-BR"/>
              </w:rPr>
              <w:t>6</w:t>
            </w:r>
            <w:r>
              <w:rPr>
                <w:lang w:val="pt-BR"/>
              </w:rPr>
              <w:t>/3      no      PL    n/a   down  0      n/a</w:t>
            </w:r>
          </w:p>
          <w:p w14:paraId="08763A65"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3AAAEDCA" w14:textId="77777777" w:rsidR="00490D42" w:rsidRDefault="00490D42" w:rsidP="00233F7B">
            <w:pPr>
              <w:pStyle w:val="ac"/>
            </w:pPr>
            <w:r>
              <w:t>……</w:t>
            </w:r>
          </w:p>
          <w:p w14:paraId="4A712198" w14:textId="77777777" w:rsidR="00490D42" w:rsidRDefault="00490D42" w:rsidP="00233F7B">
            <w:pPr>
              <w:pStyle w:val="ac"/>
              <w:rPr>
                <w:rFonts w:ascii="Tahoma" w:hAnsi="Tahoma" w:cs="Tahoma"/>
              </w:rPr>
            </w:pPr>
            <w:r>
              <w:t>Switch#</w:t>
            </w:r>
          </w:p>
        </w:tc>
      </w:tr>
    </w:tbl>
    <w:p w14:paraId="57B1DBA5" w14:textId="77777777" w:rsidR="00490D42" w:rsidRDefault="004F676E" w:rsidP="00233F7B">
      <w:pPr>
        <w:pStyle w:val="4"/>
        <w:ind w:left="0" w:right="20"/>
      </w:pPr>
      <w:bookmarkStart w:id="3016" w:name="_Toc124060367"/>
      <w:bookmarkStart w:id="3017" w:name="_Toc363228631"/>
      <w:r>
        <w:lastRenderedPageBreak/>
        <w:t>Changing t</w:t>
      </w:r>
      <w:r w:rsidR="00086FC3">
        <w:t>he</w:t>
      </w:r>
      <w:r w:rsidR="00086FC3">
        <w:rPr>
          <w:rFonts w:hint="eastAsia"/>
        </w:rPr>
        <w:t xml:space="preserve"> </w:t>
      </w:r>
      <w:r w:rsidR="00490D42">
        <w:t>Service Status of Port</w:t>
      </w:r>
      <w:bookmarkEnd w:id="3016"/>
      <w:bookmarkEnd w:id="3017"/>
    </w:p>
    <w:p w14:paraId="5D443F8D" w14:textId="77777777" w:rsidR="00490D42" w:rsidRPr="00A84D97" w:rsidRDefault="00A84D97" w:rsidP="00233F7B">
      <w:pPr>
        <w:pStyle w:val="a3"/>
        <w:ind w:left="0" w:right="20"/>
      </w:pPr>
      <w:r>
        <w:t xml:space="preserve">You can enable the locked port which has been set to be disabled by SLD function. For this use the below command in </w:t>
      </w:r>
      <w:r w:rsidR="00221294">
        <w:rPr>
          <w:rFonts w:ascii="Tahoma" w:eastAsia="굴림" w:hAnsi="Tahoma" w:cs="Tahoma"/>
        </w:rPr>
        <w:t>Privileged</w:t>
      </w:r>
      <w:r w:rsidR="00490D42">
        <w:rPr>
          <w:rFonts w:ascii="Tahoma" w:eastAsia="굴림" w:hAnsi="Tahoma" w:cs="Tahoma"/>
        </w:rPr>
        <w:t xml:space="preserve"> </w:t>
      </w:r>
      <w:r>
        <w:rPr>
          <w:rFonts w:ascii="Tahoma" w:eastAsia="굴림" w:hAnsi="Tahoma" w:cs="Tahoma" w:hint="eastAsia"/>
        </w:rPr>
        <w:t>m</w:t>
      </w:r>
      <w:r>
        <w:rPr>
          <w:rFonts w:ascii="Tahoma" w:eastAsia="굴림" w:hAnsi="Tahoma" w:cs="Tahoma"/>
        </w:rPr>
        <w:t>ode</w:t>
      </w:r>
      <w:r w:rsidR="00490D42">
        <w:rPr>
          <w:rFonts w:ascii="Tahoma" w:eastAsia="굴림" w:hAnsi="Tahoma" w:cs="Tahoma"/>
        </w:rPr>
        <w:t>.</w:t>
      </w:r>
    </w:p>
    <w:tbl>
      <w:tblPr>
        <w:tblStyle w:val="CLIWide"/>
        <w:tblW w:w="0" w:type="auto"/>
        <w:tblLook w:val="04A0" w:firstRow="1" w:lastRow="0" w:firstColumn="1" w:lastColumn="0" w:noHBand="0" w:noVBand="1"/>
      </w:tblPr>
      <w:tblGrid>
        <w:gridCol w:w="800"/>
        <w:gridCol w:w="2771"/>
        <w:gridCol w:w="4529"/>
      </w:tblGrid>
      <w:tr w:rsidR="000C60DF"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Default="000C60DF" w:rsidP="00233F7B">
            <w:pPr>
              <w:pStyle w:val="ac"/>
            </w:pPr>
          </w:p>
        </w:tc>
        <w:tc>
          <w:tcPr>
            <w:tcW w:w="2771" w:type="dxa"/>
          </w:tcPr>
          <w:p w14:paraId="22D859EC"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529" w:type="dxa"/>
          </w:tcPr>
          <w:p w14:paraId="60FE775E"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14:paraId="6E1E1692" w14:textId="77777777" w:rsidTr="000C60DF">
        <w:tc>
          <w:tcPr>
            <w:tcW w:w="800" w:type="dxa"/>
          </w:tcPr>
          <w:p w14:paraId="444F643C" w14:textId="77777777" w:rsidR="000C60DF" w:rsidRDefault="000C60DF" w:rsidP="00233F7B">
            <w:pPr>
              <w:ind w:right="20"/>
              <w:rPr>
                <w:rFonts w:ascii="Tahoma" w:eastAsia="굴림" w:hAnsi="Tahoma" w:cs="Tahoma"/>
                <w:b/>
                <w:bCs/>
              </w:rPr>
            </w:pPr>
            <w:r>
              <w:rPr>
                <w:rFonts w:ascii="Tahoma" w:eastAsia="굴림" w:hAnsi="Tahoma" w:cs="Tahoma"/>
                <w:b/>
                <w:bCs/>
              </w:rPr>
              <w:t>Step1</w:t>
            </w:r>
          </w:p>
        </w:tc>
        <w:tc>
          <w:tcPr>
            <w:tcW w:w="2771" w:type="dxa"/>
          </w:tcPr>
          <w:p w14:paraId="34C52917" w14:textId="77777777" w:rsidR="000C60DF" w:rsidRDefault="000C60DF" w:rsidP="00233F7B">
            <w:pPr>
              <w:pStyle w:val="8"/>
              <w:ind w:right="20"/>
              <w:outlineLvl w:val="7"/>
              <w:rPr>
                <w:b/>
                <w:bCs/>
                <w:i w:val="0"/>
                <w:iCs w:val="0"/>
              </w:rPr>
            </w:pPr>
            <w:proofErr w:type="gramStart"/>
            <w:r>
              <w:rPr>
                <w:b/>
                <w:bCs/>
                <w:i w:val="0"/>
                <w:iCs w:val="0"/>
              </w:rPr>
              <w:t>clear</w:t>
            </w:r>
            <w:proofErr w:type="gramEnd"/>
            <w:r>
              <w:rPr>
                <w:b/>
                <w:bCs/>
                <w:i w:val="0"/>
                <w:iCs w:val="0"/>
              </w:rPr>
              <w:t xml:space="preserve"> sld </w:t>
            </w:r>
            <w:r>
              <w:t>interface-type portID</w:t>
            </w:r>
          </w:p>
        </w:tc>
        <w:tc>
          <w:tcPr>
            <w:tcW w:w="4529" w:type="dxa"/>
          </w:tcPr>
          <w:p w14:paraId="0AC6224A" w14:textId="77777777" w:rsidR="000C60DF" w:rsidRDefault="00F316B4" w:rsidP="00233F7B">
            <w:pPr>
              <w:ind w:right="20"/>
              <w:rPr>
                <w:rFonts w:ascii="Tahoma" w:eastAsia="굴림" w:hAnsi="Tahoma" w:cs="Tahoma"/>
              </w:rPr>
            </w:pPr>
            <w:r>
              <w:rPr>
                <w:rFonts w:ascii="Tahoma" w:eastAsia="굴림" w:hAnsi="Tahoma" w:cs="Tahoma"/>
              </w:rPr>
              <w:t xml:space="preserve">Have the port to be enabled. </w:t>
            </w:r>
          </w:p>
        </w:tc>
      </w:tr>
      <w:tr w:rsidR="000C60DF" w14:paraId="1A0309B2" w14:textId="77777777" w:rsidTr="000C60DF">
        <w:tc>
          <w:tcPr>
            <w:tcW w:w="800" w:type="dxa"/>
          </w:tcPr>
          <w:p w14:paraId="1354C6E5" w14:textId="77777777" w:rsidR="000C60DF" w:rsidRDefault="000C60DF" w:rsidP="00233F7B">
            <w:pPr>
              <w:ind w:right="20"/>
              <w:rPr>
                <w:rFonts w:ascii="Tahoma" w:eastAsia="굴림" w:hAnsi="Tahoma" w:cs="Tahoma"/>
                <w:b/>
                <w:bCs/>
              </w:rPr>
            </w:pPr>
            <w:r>
              <w:rPr>
                <w:rFonts w:ascii="Tahoma" w:eastAsia="굴림" w:hAnsi="Tahoma" w:cs="Tahoma"/>
                <w:b/>
                <w:bCs/>
              </w:rPr>
              <w:t>Step2</w:t>
            </w:r>
          </w:p>
        </w:tc>
        <w:tc>
          <w:tcPr>
            <w:tcW w:w="2771" w:type="dxa"/>
          </w:tcPr>
          <w:p w14:paraId="365EE961" w14:textId="77777777" w:rsidR="000C60DF" w:rsidRDefault="000C60DF" w:rsidP="00233F7B">
            <w:pPr>
              <w:ind w:right="20"/>
              <w:rPr>
                <w:rFonts w:ascii="Tahoma" w:eastAsia="굴림" w:hAnsi="Tahoma" w:cs="Tahoma"/>
                <w:b/>
                <w:bCs/>
              </w:rPr>
            </w:pPr>
            <w:r>
              <w:rPr>
                <w:rFonts w:ascii="Tahoma" w:eastAsia="굴림" w:hAnsi="Tahoma" w:cs="Tahoma"/>
                <w:b/>
                <w:bCs/>
              </w:rPr>
              <w:t>show ip interface brief</w:t>
            </w:r>
          </w:p>
        </w:tc>
        <w:tc>
          <w:tcPr>
            <w:tcW w:w="4529" w:type="dxa"/>
          </w:tcPr>
          <w:p w14:paraId="722BEBD4" w14:textId="77777777" w:rsidR="000C60DF" w:rsidRDefault="002E11F6" w:rsidP="00233F7B">
            <w:pPr>
              <w:ind w:right="20"/>
              <w:rPr>
                <w:rFonts w:ascii="Tahoma" w:eastAsia="굴림" w:hAnsi="Tahoma" w:cs="Tahoma"/>
              </w:rPr>
            </w:pPr>
            <w:r>
              <w:rPr>
                <w:rFonts w:ascii="Tahoma" w:eastAsia="굴림" w:hAnsi="Tahoma" w:cs="Tahoma" w:hint="eastAsia"/>
              </w:rPr>
              <w:t xml:space="preserve">Display the port status. </w:t>
            </w:r>
          </w:p>
        </w:tc>
      </w:tr>
    </w:tbl>
    <w:p w14:paraId="0197B7E0" w14:textId="77777777" w:rsidR="00490D42" w:rsidRDefault="00490D42" w:rsidP="00233F7B">
      <w:pPr>
        <w:pStyle w:val="4"/>
        <w:ind w:left="0" w:right="20"/>
      </w:pPr>
      <w:r>
        <w:t>Disabling Self-loop Detection</w:t>
      </w:r>
    </w:p>
    <w:p w14:paraId="3475C76B" w14:textId="77777777" w:rsidR="00490D42" w:rsidRDefault="00A84D97" w:rsidP="00233F7B">
      <w:pPr>
        <w:pStyle w:val="a3"/>
        <w:ind w:left="0" w:right="20"/>
      </w:pPr>
      <w:r>
        <w:t xml:space="preserve">To deactive the </w:t>
      </w:r>
      <w:r w:rsidR="00490D42">
        <w:rPr>
          <w:rFonts w:hint="eastAsia"/>
        </w:rPr>
        <w:t xml:space="preserve">SLD </w:t>
      </w:r>
      <w:r>
        <w:t xml:space="preserve">detection function, </w:t>
      </w:r>
      <w:r>
        <w:rPr>
          <w:rFonts w:hint="eastAsia"/>
        </w:rPr>
        <w:t>f</w:t>
      </w:r>
      <w:r>
        <w:t>ollow the steps below in</w:t>
      </w:r>
      <w:r w:rsidR="00490D42">
        <w:rPr>
          <w:rFonts w:hint="eastAsia"/>
        </w:rPr>
        <w:t xml:space="preserve"> </w:t>
      </w:r>
      <w:r w:rsidR="00221294">
        <w:rPr>
          <w:rFonts w:hint="eastAsia"/>
        </w:rPr>
        <w:t>Privileged</w:t>
      </w:r>
      <w:r w:rsidR="00490D42">
        <w:rPr>
          <w:rFonts w:hint="eastAsia"/>
        </w:rPr>
        <w:t xml:space="preserve"> </w:t>
      </w:r>
      <w:r>
        <w:rPr>
          <w:rFonts w:hint="eastAsia"/>
        </w:rPr>
        <w:t>m</w:t>
      </w:r>
      <w:r>
        <w:t xml:space="preserve">ode. </w:t>
      </w:r>
    </w:p>
    <w:p w14:paraId="257032CF" w14:textId="77777777" w:rsidR="00967959" w:rsidRDefault="00967959" w:rsidP="00233F7B">
      <w:pPr>
        <w:pStyle w:val="afffff3"/>
        <w:ind w:left="0" w:right="20"/>
        <w:rPr>
          <w:rFonts w:ascii="굴림" w:eastAsia="굴림" w:hAnsi="굴림"/>
          <w:szCs w:val="24"/>
        </w:rPr>
      </w:pPr>
      <w:bookmarkStart w:id="3018" w:name="_Toc391575325"/>
      <w:r>
        <w:t xml:space="preserve">Table </w:t>
      </w:r>
      <w:r w:rsidR="005832B8">
        <w:fldChar w:fldCharType="begin"/>
      </w:r>
      <w:r w:rsidR="00092D8C">
        <w:instrText xml:space="preserve"> SEQ Table \* ARABIC </w:instrText>
      </w:r>
      <w:r w:rsidR="005832B8">
        <w:fldChar w:fldCharType="separate"/>
      </w:r>
      <w:r w:rsidR="00001ED6">
        <w:rPr>
          <w:noProof/>
        </w:rPr>
        <w:t>183</w:t>
      </w:r>
      <w:r w:rsidR="005832B8">
        <w:rPr>
          <w:noProof/>
        </w:rPr>
        <w:fldChar w:fldCharType="end"/>
      </w:r>
      <w:r>
        <w:rPr>
          <w:rFonts w:hint="eastAsia"/>
        </w:rPr>
        <w:t xml:space="preserve"> </w:t>
      </w:r>
      <w:r w:rsidRPr="002F5F3A">
        <w:t>Disabling Self-loop Detection</w:t>
      </w:r>
      <w:bookmarkEnd w:id="3018"/>
    </w:p>
    <w:tbl>
      <w:tblPr>
        <w:tblStyle w:val="CLIWide"/>
        <w:tblW w:w="0" w:type="auto"/>
        <w:tblLook w:val="04A0" w:firstRow="1" w:lastRow="0" w:firstColumn="1" w:lastColumn="0" w:noHBand="0" w:noVBand="1"/>
      </w:tblPr>
      <w:tblGrid>
        <w:gridCol w:w="822"/>
        <w:gridCol w:w="2572"/>
        <w:gridCol w:w="4706"/>
      </w:tblGrid>
      <w:tr w:rsidR="000C60DF"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Default="000C60DF" w:rsidP="00233F7B">
            <w:pPr>
              <w:pStyle w:val="ac"/>
            </w:pPr>
          </w:p>
        </w:tc>
        <w:tc>
          <w:tcPr>
            <w:tcW w:w="2572" w:type="dxa"/>
          </w:tcPr>
          <w:p w14:paraId="01DF2B7D"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69941C32"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F316B4" w14:paraId="5000076D" w14:textId="77777777" w:rsidTr="000C60DF">
        <w:tc>
          <w:tcPr>
            <w:tcW w:w="822" w:type="dxa"/>
          </w:tcPr>
          <w:p w14:paraId="1B3A233A" w14:textId="77777777" w:rsidR="00F316B4" w:rsidRDefault="00F316B4" w:rsidP="00233F7B">
            <w:pPr>
              <w:ind w:right="20"/>
              <w:rPr>
                <w:rFonts w:ascii="Tahoma" w:eastAsia="굴림" w:hAnsi="Tahoma" w:cs="Tahoma"/>
                <w:b/>
                <w:bCs/>
              </w:rPr>
            </w:pPr>
            <w:r>
              <w:rPr>
                <w:rFonts w:ascii="Tahoma" w:eastAsia="굴림" w:hAnsi="Tahoma" w:cs="Tahoma"/>
                <w:b/>
                <w:bCs/>
              </w:rPr>
              <w:t>Step1</w:t>
            </w:r>
          </w:p>
        </w:tc>
        <w:tc>
          <w:tcPr>
            <w:tcW w:w="2572" w:type="dxa"/>
          </w:tcPr>
          <w:p w14:paraId="20662823" w14:textId="77777777" w:rsidR="00F316B4" w:rsidRDefault="00F316B4" w:rsidP="00233F7B">
            <w:pPr>
              <w:pStyle w:val="8"/>
              <w:ind w:right="20"/>
              <w:jc w:val="left"/>
              <w:outlineLvl w:val="7"/>
            </w:pPr>
            <w:r>
              <w:t>Configure terminal</w:t>
            </w:r>
          </w:p>
        </w:tc>
        <w:tc>
          <w:tcPr>
            <w:tcW w:w="4706" w:type="dxa"/>
          </w:tcPr>
          <w:p w14:paraId="0A1E85CF" w14:textId="77777777" w:rsidR="00F316B4" w:rsidRDefault="00F316B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F316B4" w14:paraId="718792DD" w14:textId="77777777" w:rsidTr="000C60DF">
        <w:tc>
          <w:tcPr>
            <w:tcW w:w="822" w:type="dxa"/>
          </w:tcPr>
          <w:p w14:paraId="2C29C767" w14:textId="77777777" w:rsidR="00F316B4" w:rsidRDefault="00F316B4" w:rsidP="00233F7B">
            <w:pPr>
              <w:ind w:right="20"/>
              <w:rPr>
                <w:rFonts w:ascii="Tahoma" w:eastAsia="굴림" w:hAnsi="Tahoma" w:cs="Tahoma"/>
                <w:b/>
                <w:bCs/>
              </w:rPr>
            </w:pPr>
            <w:r>
              <w:rPr>
                <w:rFonts w:ascii="Tahoma" w:eastAsia="굴림" w:hAnsi="Tahoma" w:cs="Tahoma"/>
                <w:b/>
                <w:bCs/>
              </w:rPr>
              <w:t>Step2</w:t>
            </w:r>
          </w:p>
        </w:tc>
        <w:tc>
          <w:tcPr>
            <w:tcW w:w="2572" w:type="dxa"/>
          </w:tcPr>
          <w:p w14:paraId="59D375FC" w14:textId="77777777" w:rsidR="00F316B4" w:rsidRDefault="00F316B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0622DE6" w14:textId="77777777" w:rsidR="00F316B4" w:rsidRDefault="00F316B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3B7FC43D" w14:textId="77777777" w:rsidTr="000C60DF">
        <w:tc>
          <w:tcPr>
            <w:tcW w:w="822" w:type="dxa"/>
          </w:tcPr>
          <w:p w14:paraId="791A1EF8"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7A230581" w14:textId="77777777" w:rsidR="000C60DF" w:rsidRDefault="000C60DF" w:rsidP="00233F7B">
            <w:pPr>
              <w:ind w:right="20"/>
              <w:jc w:val="left"/>
              <w:rPr>
                <w:rFonts w:ascii="Tahoma" w:eastAsia="굴림" w:hAnsi="Tahoma" w:cs="Tahoma"/>
                <w:b/>
                <w:bCs/>
              </w:rPr>
            </w:pPr>
            <w:r>
              <w:rPr>
                <w:rFonts w:ascii="Tahoma" w:eastAsia="굴림" w:hAnsi="Tahoma" w:cs="Tahoma"/>
                <w:b/>
                <w:bCs/>
              </w:rPr>
              <w:t>no sld enable</w:t>
            </w:r>
          </w:p>
        </w:tc>
        <w:tc>
          <w:tcPr>
            <w:tcW w:w="4706" w:type="dxa"/>
          </w:tcPr>
          <w:p w14:paraId="2C9717FB" w14:textId="77777777" w:rsidR="000C60DF" w:rsidRDefault="00F316B4" w:rsidP="00233F7B">
            <w:pPr>
              <w:ind w:right="20"/>
              <w:rPr>
                <w:rFonts w:ascii="굴림" w:eastAsia="굴림" w:hAnsi="굴림" w:cs="Tahoma"/>
              </w:rPr>
            </w:pPr>
            <w:r>
              <w:rPr>
                <w:rFonts w:ascii="굴림" w:eastAsia="굴림" w:hAnsi="굴림"/>
                <w:szCs w:val="24"/>
              </w:rPr>
              <w:t xml:space="preserve">Deactive the </w:t>
            </w:r>
            <w:r>
              <w:rPr>
                <w:rFonts w:ascii="굴림" w:eastAsia="굴림" w:hAnsi="굴림" w:hint="eastAsia"/>
                <w:szCs w:val="24"/>
              </w:rPr>
              <w:t xml:space="preserve">SLD </w:t>
            </w:r>
            <w:r>
              <w:rPr>
                <w:rFonts w:ascii="굴림" w:eastAsia="굴림" w:hAnsi="굴림"/>
                <w:szCs w:val="24"/>
              </w:rPr>
              <w:t>detection function.</w:t>
            </w:r>
            <w:r>
              <w:rPr>
                <w:rFonts w:ascii="Tahoma" w:eastAsia="굴림" w:hAnsi="Tahoma" w:cs="Tahoma"/>
              </w:rPr>
              <w:t xml:space="preserve"> The </w:t>
            </w:r>
            <w:proofErr w:type="gramStart"/>
            <w:r>
              <w:rPr>
                <w:rFonts w:ascii="Tahoma" w:eastAsia="굴림" w:hAnsi="Tahoma" w:cs="Tahoma"/>
              </w:rPr>
              <w:t>port that were</w:t>
            </w:r>
            <w:proofErr w:type="gramEnd"/>
            <w:r w:rsidR="000C60DF">
              <w:rPr>
                <w:rFonts w:ascii="Tahoma" w:eastAsia="굴림" w:hAnsi="Tahoma" w:cs="Tahoma"/>
              </w:rPr>
              <w:t xml:space="preserve"> shutdown</w:t>
            </w:r>
            <w:r>
              <w:rPr>
                <w:rFonts w:ascii="Tahoma" w:eastAsia="굴림" w:hAnsi="Tahoma" w:cs="Tahoma"/>
              </w:rPr>
              <w:t xml:space="preserve"> by SLD</w:t>
            </w:r>
            <w:r>
              <w:rPr>
                <w:rFonts w:ascii="Tahoma" w:eastAsia="굴림" w:hAnsi="Tahoma" w:cs="Tahoma" w:hint="eastAsia"/>
              </w:rPr>
              <w:t xml:space="preserve"> will be released. </w:t>
            </w:r>
            <w:r w:rsidR="000C60DF">
              <w:rPr>
                <w:rFonts w:ascii="Tahoma" w:eastAsia="굴림" w:hAnsi="Tahoma" w:cs="Tahoma"/>
              </w:rPr>
              <w:t xml:space="preserve"> </w:t>
            </w:r>
          </w:p>
        </w:tc>
      </w:tr>
      <w:tr w:rsidR="00F316B4" w14:paraId="315463B4" w14:textId="77777777" w:rsidTr="000C60DF">
        <w:tc>
          <w:tcPr>
            <w:tcW w:w="822" w:type="dxa"/>
          </w:tcPr>
          <w:p w14:paraId="2F9819A6" w14:textId="77777777" w:rsidR="00F316B4" w:rsidRDefault="00F316B4" w:rsidP="00233F7B">
            <w:pPr>
              <w:ind w:right="20"/>
              <w:rPr>
                <w:rFonts w:ascii="Tahoma" w:eastAsia="굴림" w:hAnsi="Tahoma" w:cs="Tahoma"/>
                <w:b/>
                <w:bCs/>
              </w:rPr>
            </w:pPr>
            <w:r>
              <w:rPr>
                <w:rFonts w:ascii="Tahoma" w:eastAsia="굴림" w:hAnsi="Tahoma" w:cs="Tahoma"/>
                <w:b/>
                <w:bCs/>
              </w:rPr>
              <w:t>Step4</w:t>
            </w:r>
          </w:p>
        </w:tc>
        <w:tc>
          <w:tcPr>
            <w:tcW w:w="2572" w:type="dxa"/>
          </w:tcPr>
          <w:p w14:paraId="791CC5B3" w14:textId="77777777" w:rsidR="00F316B4" w:rsidRDefault="00F316B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FD96068" w14:textId="77777777" w:rsidR="00F316B4" w:rsidRDefault="00F316B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F316B4" w14:paraId="6DF3BF65" w14:textId="77777777" w:rsidTr="000C60DF">
        <w:tc>
          <w:tcPr>
            <w:tcW w:w="822" w:type="dxa"/>
          </w:tcPr>
          <w:p w14:paraId="0D81B5C7" w14:textId="77777777" w:rsidR="00F316B4" w:rsidRDefault="00F316B4" w:rsidP="00233F7B">
            <w:pPr>
              <w:ind w:right="20"/>
              <w:rPr>
                <w:rFonts w:ascii="Tahoma" w:eastAsia="굴림" w:hAnsi="Tahoma" w:cs="Tahoma"/>
                <w:b/>
                <w:bCs/>
              </w:rPr>
            </w:pPr>
            <w:r>
              <w:rPr>
                <w:rFonts w:ascii="Tahoma" w:eastAsia="굴림" w:hAnsi="Tahoma" w:cs="Tahoma"/>
                <w:b/>
                <w:bCs/>
              </w:rPr>
              <w:t>Step5</w:t>
            </w:r>
          </w:p>
        </w:tc>
        <w:tc>
          <w:tcPr>
            <w:tcW w:w="2572" w:type="dxa"/>
          </w:tcPr>
          <w:p w14:paraId="44274E69" w14:textId="77777777" w:rsidR="00F316B4" w:rsidRDefault="00F316B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2F7F80C" w14:textId="77777777" w:rsidR="00F316B4" w:rsidRDefault="00F316B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F316B4" w14:paraId="64536505" w14:textId="77777777" w:rsidTr="000C60DF">
        <w:tc>
          <w:tcPr>
            <w:tcW w:w="822" w:type="dxa"/>
          </w:tcPr>
          <w:p w14:paraId="3B027A21" w14:textId="77777777" w:rsidR="00F316B4" w:rsidRDefault="00F316B4" w:rsidP="00233F7B">
            <w:pPr>
              <w:ind w:right="20"/>
              <w:rPr>
                <w:rFonts w:ascii="Tahoma" w:eastAsia="굴림" w:hAnsi="Tahoma" w:cs="Tahoma"/>
                <w:b/>
                <w:bCs/>
              </w:rPr>
            </w:pPr>
            <w:r>
              <w:rPr>
                <w:rFonts w:ascii="Tahoma" w:eastAsia="굴림" w:hAnsi="Tahoma" w:cs="Tahoma"/>
                <w:b/>
                <w:bCs/>
              </w:rPr>
              <w:t>Step6</w:t>
            </w:r>
          </w:p>
        </w:tc>
        <w:tc>
          <w:tcPr>
            <w:tcW w:w="2572" w:type="dxa"/>
          </w:tcPr>
          <w:p w14:paraId="69142851" w14:textId="77777777" w:rsidR="00F316B4" w:rsidRDefault="00F316B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455B8D95" w14:textId="77777777" w:rsidR="00F316B4" w:rsidRDefault="00F316B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6E574D20" w14:textId="77777777" w:rsidR="00490D42" w:rsidRDefault="00FB347D" w:rsidP="00233F7B">
      <w:pPr>
        <w:pStyle w:val="a3"/>
        <w:ind w:left="0" w:right="20"/>
      </w:pPr>
      <w:r>
        <w:rPr>
          <w:rFonts w:hint="eastAsia"/>
        </w:rPr>
        <w:t xml:space="preserve">The below example shows how to </w:t>
      </w:r>
      <w:r>
        <w:rPr>
          <w:rFonts w:ascii="굴림" w:hAnsi="굴림"/>
          <w:szCs w:val="24"/>
        </w:rPr>
        <w:t>deactiv</w:t>
      </w:r>
      <w:r w:rsidR="00F600DA">
        <w:rPr>
          <w:rFonts w:ascii="굴림" w:hAnsi="굴림"/>
          <w:szCs w:val="24"/>
        </w:rPr>
        <w:t>at</w:t>
      </w:r>
      <w:r>
        <w:rPr>
          <w:rFonts w:ascii="굴림" w:hAnsi="굴림"/>
          <w:szCs w:val="24"/>
        </w:rPr>
        <w:t xml:space="preserve">e the </w:t>
      </w:r>
      <w:r>
        <w:rPr>
          <w:rFonts w:ascii="굴림" w:hAnsi="굴림" w:hint="eastAsia"/>
          <w:szCs w:val="24"/>
        </w:rPr>
        <w:t xml:space="preserve">SLD </w:t>
      </w:r>
      <w:r>
        <w:rPr>
          <w:rFonts w:ascii="굴림" w:hAnsi="굴림"/>
          <w:szCs w:val="24"/>
        </w:rPr>
        <w:t>function</w:t>
      </w:r>
      <w:r>
        <w:rPr>
          <w:rFonts w:hint="eastAsia"/>
        </w:rPr>
        <w:t xml:space="preserve"> f</w:t>
      </w:r>
      <w:r>
        <w:t>or port</w:t>
      </w:r>
      <w:r w:rsidR="00490D42">
        <w:t xml:space="preserve"> gi</w:t>
      </w:r>
      <w:r w:rsidR="00490D42">
        <w:rPr>
          <w:rFonts w:hint="eastAsia"/>
        </w:rPr>
        <w:t>6</w:t>
      </w:r>
      <w:r w:rsidR="00490D42">
        <w:t>/1</w:t>
      </w:r>
      <w:r>
        <w:rPr>
          <w:rFonts w:hint="eastAsia"/>
        </w:rPr>
        <w:t>:</w:t>
      </w:r>
    </w:p>
    <w:tbl>
      <w:tblPr>
        <w:tblStyle w:val="48"/>
        <w:tblW w:w="0" w:type="auto"/>
        <w:tblLook w:val="04A0" w:firstRow="1" w:lastRow="0" w:firstColumn="1" w:lastColumn="0" w:noHBand="0" w:noVBand="1"/>
      </w:tblPr>
      <w:tblGrid>
        <w:gridCol w:w="8261"/>
      </w:tblGrid>
      <w:tr w:rsidR="00490D42" w14:paraId="5CE26F17" w14:textId="77777777" w:rsidTr="009E3BE2">
        <w:tc>
          <w:tcPr>
            <w:tcW w:w="9836" w:type="dxa"/>
          </w:tcPr>
          <w:p w14:paraId="2636BC70" w14:textId="77777777" w:rsidR="00490D42" w:rsidRDefault="00490D42" w:rsidP="00233F7B">
            <w:pPr>
              <w:pStyle w:val="ac"/>
            </w:pPr>
            <w:r>
              <w:t>Switch# configure terminal</w:t>
            </w:r>
          </w:p>
          <w:p w14:paraId="1CE7D940" w14:textId="77777777" w:rsidR="00490D42" w:rsidRDefault="00490D42" w:rsidP="00233F7B">
            <w:pPr>
              <w:pStyle w:val="ac"/>
            </w:pPr>
            <w:r>
              <w:t xml:space="preserve">Switch(config)# </w:t>
            </w:r>
            <w:r>
              <w:rPr>
                <w:b/>
                <w:bCs/>
              </w:rPr>
              <w:t>interface gi</w:t>
            </w:r>
            <w:r>
              <w:rPr>
                <w:rFonts w:hint="eastAsia"/>
                <w:b/>
                <w:bCs/>
              </w:rPr>
              <w:t>6</w:t>
            </w:r>
            <w:r>
              <w:rPr>
                <w:b/>
                <w:bCs/>
              </w:rPr>
              <w:t>/1</w:t>
            </w:r>
          </w:p>
          <w:p w14:paraId="05862772" w14:textId="77777777" w:rsidR="00490D42" w:rsidRDefault="00490D42" w:rsidP="00233F7B">
            <w:pPr>
              <w:pStyle w:val="ac"/>
            </w:pPr>
            <w:r>
              <w:t>Switch(config-if-Giga</w:t>
            </w:r>
            <w:r>
              <w:rPr>
                <w:rFonts w:hint="eastAsia"/>
              </w:rPr>
              <w:t>6</w:t>
            </w:r>
            <w:r>
              <w:t>/1)# no service-policy input SLD_PDU</w:t>
            </w:r>
          </w:p>
          <w:p w14:paraId="06A406ED" w14:textId="77777777" w:rsidR="00490D42" w:rsidRDefault="00490D42" w:rsidP="00233F7B">
            <w:pPr>
              <w:pStyle w:val="ac"/>
              <w:rPr>
                <w:b/>
                <w:bCs/>
              </w:rPr>
            </w:pPr>
            <w:r>
              <w:t>Switch(config-if-Giga</w:t>
            </w:r>
            <w:r>
              <w:rPr>
                <w:rFonts w:hint="eastAsia"/>
              </w:rPr>
              <w:t>6</w:t>
            </w:r>
            <w:r>
              <w:t xml:space="preserve">/1)# </w:t>
            </w:r>
            <w:r>
              <w:rPr>
                <w:b/>
                <w:bCs/>
              </w:rPr>
              <w:t>no sld enable</w:t>
            </w:r>
          </w:p>
          <w:p w14:paraId="5DAA62A6" w14:textId="77777777" w:rsidR="00490D42" w:rsidRDefault="00490D42" w:rsidP="00233F7B">
            <w:pPr>
              <w:pStyle w:val="ac"/>
              <w:rPr>
                <w:b/>
                <w:bCs/>
              </w:rPr>
            </w:pPr>
            <w:r>
              <w:t>Switch(config-if-Giga</w:t>
            </w:r>
            <w:r>
              <w:rPr>
                <w:rFonts w:hint="eastAsia"/>
              </w:rPr>
              <w:t>6</w:t>
            </w:r>
            <w:r>
              <w:t xml:space="preserve">/1)# </w:t>
            </w:r>
            <w:r>
              <w:rPr>
                <w:b/>
                <w:bCs/>
              </w:rPr>
              <w:t>end</w:t>
            </w:r>
          </w:p>
          <w:p w14:paraId="6C976F1E" w14:textId="77777777" w:rsidR="00490D42" w:rsidRDefault="00490D42" w:rsidP="00233F7B">
            <w:pPr>
              <w:pStyle w:val="ac"/>
            </w:pPr>
            <w:r>
              <w:t xml:space="preserve">Switch# </w:t>
            </w:r>
            <w:r>
              <w:rPr>
                <w:b/>
              </w:rPr>
              <w:t>show sld</w:t>
            </w:r>
          </w:p>
          <w:p w14:paraId="088EB28F" w14:textId="77777777" w:rsidR="00490D42" w:rsidRDefault="00490D42" w:rsidP="00233F7B">
            <w:pPr>
              <w:pStyle w:val="ac"/>
            </w:pPr>
            <w:r>
              <w:t>Interface  Enable  Flag  Sts   Link   Count  Last change</w:t>
            </w:r>
          </w:p>
          <w:p w14:paraId="6564D7B6" w14:textId="77777777" w:rsidR="00490D42" w:rsidRDefault="00490D42" w:rsidP="00233F7B">
            <w:pPr>
              <w:pStyle w:val="ac"/>
              <w:rPr>
                <w:lang w:val="pt-BR"/>
              </w:rPr>
            </w:pPr>
            <w:r>
              <w:rPr>
                <w:lang w:val="pt-BR"/>
              </w:rPr>
              <w:t>Gi</w:t>
            </w:r>
            <w:r>
              <w:rPr>
                <w:rFonts w:hint="eastAsia"/>
                <w:lang w:val="pt-BR"/>
              </w:rPr>
              <w:t>6</w:t>
            </w:r>
            <w:r>
              <w:rPr>
                <w:lang w:val="pt-BR"/>
              </w:rPr>
              <w:t>/1      no      PL    ok    up          0  n/a</w:t>
            </w:r>
          </w:p>
          <w:p w14:paraId="68B4510F" w14:textId="77777777" w:rsidR="00490D42" w:rsidRDefault="00490D42" w:rsidP="00233F7B">
            <w:pPr>
              <w:pStyle w:val="ac"/>
              <w:rPr>
                <w:lang w:val="pt-BR"/>
              </w:rPr>
            </w:pPr>
            <w:r>
              <w:rPr>
                <w:lang w:val="pt-BR"/>
              </w:rPr>
              <w:t>Gi</w:t>
            </w:r>
            <w:r>
              <w:rPr>
                <w:rFonts w:hint="eastAsia"/>
                <w:lang w:val="pt-BR"/>
              </w:rPr>
              <w:t>6</w:t>
            </w:r>
            <w:r>
              <w:rPr>
                <w:lang w:val="pt-BR"/>
              </w:rPr>
              <w:t>/2      no      PL    n/a   down        0  n/a</w:t>
            </w:r>
          </w:p>
          <w:p w14:paraId="68969486" w14:textId="77777777" w:rsidR="00490D42" w:rsidRDefault="00490D42" w:rsidP="00233F7B">
            <w:pPr>
              <w:pStyle w:val="ac"/>
              <w:rPr>
                <w:lang w:val="pt-BR"/>
              </w:rPr>
            </w:pPr>
            <w:r>
              <w:rPr>
                <w:lang w:val="pt-BR"/>
              </w:rPr>
              <w:t>Gi</w:t>
            </w:r>
            <w:r>
              <w:rPr>
                <w:rFonts w:hint="eastAsia"/>
                <w:lang w:val="pt-BR"/>
              </w:rPr>
              <w:t>6</w:t>
            </w:r>
            <w:r>
              <w:rPr>
                <w:lang w:val="pt-BR"/>
              </w:rPr>
              <w:t>/3      no      PL    n/a   down        0  n/a</w:t>
            </w:r>
          </w:p>
          <w:p w14:paraId="73CCBDFB" w14:textId="77777777" w:rsidR="00490D42" w:rsidRDefault="00490D42" w:rsidP="00233F7B">
            <w:pPr>
              <w:pStyle w:val="ac"/>
              <w:rPr>
                <w:lang w:val="pt-BR"/>
              </w:rPr>
            </w:pPr>
            <w:r>
              <w:rPr>
                <w:lang w:val="pt-BR"/>
              </w:rPr>
              <w:t>Gi</w:t>
            </w:r>
            <w:r>
              <w:rPr>
                <w:rFonts w:hint="eastAsia"/>
                <w:lang w:val="pt-BR"/>
              </w:rPr>
              <w:t>6</w:t>
            </w:r>
            <w:r>
              <w:rPr>
                <w:lang w:val="pt-BR"/>
              </w:rPr>
              <w:t>/4      no      PL    n/a   down        0  n/a</w:t>
            </w:r>
          </w:p>
          <w:p w14:paraId="10A13634" w14:textId="77777777" w:rsidR="00490D42" w:rsidRDefault="00490D42" w:rsidP="00233F7B">
            <w:pPr>
              <w:pStyle w:val="ac"/>
            </w:pPr>
            <w:r>
              <w:t>……</w:t>
            </w:r>
          </w:p>
          <w:p w14:paraId="13A931A6" w14:textId="77777777" w:rsidR="00490D42" w:rsidRDefault="00490D42" w:rsidP="00233F7B">
            <w:pPr>
              <w:pStyle w:val="ac"/>
              <w:rPr>
                <w:rFonts w:ascii="Tahoma" w:hAnsi="Tahoma" w:cs="Tahoma"/>
              </w:rPr>
            </w:pPr>
            <w:r>
              <w:t>Switch#</w:t>
            </w:r>
          </w:p>
        </w:tc>
      </w:tr>
    </w:tbl>
    <w:p w14:paraId="75CCB1A0" w14:textId="77777777" w:rsidR="00233F7B" w:rsidRDefault="00233F7B" w:rsidP="00233F7B">
      <w:pPr>
        <w:pStyle w:val="4"/>
        <w:ind w:left="0" w:right="20"/>
      </w:pPr>
    </w:p>
    <w:p w14:paraId="48C73306" w14:textId="77777777" w:rsidR="00490D42" w:rsidRDefault="00490D42" w:rsidP="00233F7B">
      <w:pPr>
        <w:pStyle w:val="4"/>
        <w:ind w:left="0" w:right="20"/>
      </w:pPr>
      <w:r w:rsidRPr="009E3BE2">
        <w:lastRenderedPageBreak/>
        <w:t>Disabling</w:t>
      </w:r>
      <w:r>
        <w:t xml:space="preserve"> SLD Port Check</w:t>
      </w:r>
    </w:p>
    <w:p w14:paraId="1CFD363D" w14:textId="77777777" w:rsidR="0029059E" w:rsidRDefault="008B74FD" w:rsidP="00233F7B">
      <w:pPr>
        <w:pStyle w:val="a3"/>
        <w:ind w:left="0" w:right="20"/>
      </w:pPr>
      <w: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Pr>
          <w:rFonts w:hint="eastAsia"/>
        </w:rPr>
        <w:t>Privileged</w:t>
      </w:r>
      <w:r>
        <w:t xml:space="preserve"> mode. </w:t>
      </w:r>
    </w:p>
    <w:tbl>
      <w:tblPr>
        <w:tblStyle w:val="CLIWide"/>
        <w:tblW w:w="0" w:type="auto"/>
        <w:tblLook w:val="04A0" w:firstRow="1" w:lastRow="0" w:firstColumn="1" w:lastColumn="0" w:noHBand="0" w:noVBand="1"/>
      </w:tblPr>
      <w:tblGrid>
        <w:gridCol w:w="822"/>
        <w:gridCol w:w="2572"/>
        <w:gridCol w:w="4706"/>
      </w:tblGrid>
      <w:tr w:rsidR="000C60DF"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Default="000C60DF" w:rsidP="00233F7B">
            <w:pPr>
              <w:pStyle w:val="ac"/>
            </w:pPr>
          </w:p>
        </w:tc>
        <w:tc>
          <w:tcPr>
            <w:tcW w:w="2572" w:type="dxa"/>
          </w:tcPr>
          <w:p w14:paraId="2E3E594B" w14:textId="77777777"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14:paraId="28F45948" w14:textId="77777777" w:rsidR="000C60DF" w:rsidRDefault="000C60DF" w:rsidP="00233F7B">
            <w:pPr>
              <w:ind w:right="20"/>
              <w:rPr>
                <w:rFonts w:ascii="Tahoma" w:eastAsia="굴림" w:hAnsi="Tahoma" w:cs="Tahoma"/>
                <w:b/>
                <w:bCs/>
              </w:rPr>
            </w:pPr>
            <w:r>
              <w:rPr>
                <w:rFonts w:ascii="Tahoma" w:eastAsia="굴림" w:hAnsi="Tahoma" w:cs="Tahoma"/>
                <w:b/>
                <w:bCs/>
              </w:rPr>
              <w:t>Purpose</w:t>
            </w:r>
          </w:p>
        </w:tc>
      </w:tr>
      <w:tr w:rsidR="00C15537" w14:paraId="57B493DB" w14:textId="77777777" w:rsidTr="000C60DF">
        <w:tc>
          <w:tcPr>
            <w:tcW w:w="822" w:type="dxa"/>
          </w:tcPr>
          <w:p w14:paraId="64E9D597" w14:textId="77777777" w:rsidR="00C15537" w:rsidRDefault="00C15537" w:rsidP="00233F7B">
            <w:pPr>
              <w:ind w:right="20"/>
              <w:rPr>
                <w:rFonts w:ascii="Tahoma" w:eastAsia="굴림" w:hAnsi="Tahoma" w:cs="Tahoma"/>
                <w:b/>
                <w:bCs/>
              </w:rPr>
            </w:pPr>
            <w:r>
              <w:rPr>
                <w:rFonts w:ascii="Tahoma" w:eastAsia="굴림" w:hAnsi="Tahoma" w:cs="Tahoma"/>
                <w:b/>
                <w:bCs/>
              </w:rPr>
              <w:t>Step1</w:t>
            </w:r>
          </w:p>
        </w:tc>
        <w:tc>
          <w:tcPr>
            <w:tcW w:w="2572" w:type="dxa"/>
          </w:tcPr>
          <w:p w14:paraId="79B3E522" w14:textId="77777777" w:rsidR="00C15537" w:rsidRDefault="00C15537" w:rsidP="00233F7B">
            <w:pPr>
              <w:pStyle w:val="8"/>
              <w:ind w:right="20"/>
              <w:jc w:val="left"/>
              <w:outlineLvl w:val="7"/>
            </w:pPr>
            <w:r>
              <w:t>Configure terminal</w:t>
            </w:r>
          </w:p>
        </w:tc>
        <w:tc>
          <w:tcPr>
            <w:tcW w:w="4706" w:type="dxa"/>
          </w:tcPr>
          <w:p w14:paraId="056A3D0B" w14:textId="77777777" w:rsidR="00C15537" w:rsidRDefault="00C15537"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C15537" w14:paraId="4094B017" w14:textId="77777777" w:rsidTr="000C60DF">
        <w:tc>
          <w:tcPr>
            <w:tcW w:w="822" w:type="dxa"/>
          </w:tcPr>
          <w:p w14:paraId="45990FA0" w14:textId="77777777" w:rsidR="00C15537" w:rsidRDefault="00C15537" w:rsidP="00233F7B">
            <w:pPr>
              <w:ind w:right="20"/>
              <w:rPr>
                <w:rFonts w:ascii="Tahoma" w:eastAsia="굴림" w:hAnsi="Tahoma" w:cs="Tahoma"/>
                <w:b/>
                <w:bCs/>
              </w:rPr>
            </w:pPr>
            <w:r>
              <w:rPr>
                <w:rFonts w:ascii="Tahoma" w:eastAsia="굴림" w:hAnsi="Tahoma" w:cs="Tahoma"/>
                <w:b/>
                <w:bCs/>
              </w:rPr>
              <w:t>Step2</w:t>
            </w:r>
          </w:p>
        </w:tc>
        <w:tc>
          <w:tcPr>
            <w:tcW w:w="2572" w:type="dxa"/>
          </w:tcPr>
          <w:p w14:paraId="1BF94984" w14:textId="77777777" w:rsidR="00C15537" w:rsidRDefault="00C15537"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4585FF01" w14:textId="77777777" w:rsidR="00C15537" w:rsidRDefault="00C15537"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14:paraId="7BE82B9D" w14:textId="77777777" w:rsidTr="000C60DF">
        <w:tc>
          <w:tcPr>
            <w:tcW w:w="822" w:type="dxa"/>
          </w:tcPr>
          <w:p w14:paraId="23343D52" w14:textId="77777777"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14:paraId="262139E6" w14:textId="77777777" w:rsidR="000C60DF" w:rsidRDefault="000C60DF" w:rsidP="00233F7B">
            <w:pPr>
              <w:ind w:right="20"/>
              <w:jc w:val="left"/>
              <w:rPr>
                <w:rFonts w:ascii="Tahoma" w:eastAsia="굴림" w:hAnsi="Tahoma" w:cs="Tahoma"/>
                <w:b/>
                <w:bCs/>
              </w:rPr>
            </w:pPr>
            <w:r>
              <w:rPr>
                <w:rFonts w:ascii="Tahoma" w:eastAsia="굴림" w:hAnsi="Tahoma" w:cs="Tahoma"/>
                <w:b/>
                <w:bCs/>
              </w:rPr>
              <w:t>no sld port-check</w:t>
            </w:r>
          </w:p>
        </w:tc>
        <w:tc>
          <w:tcPr>
            <w:tcW w:w="4706" w:type="dxa"/>
          </w:tcPr>
          <w:p w14:paraId="63B6EE7D" w14:textId="77777777" w:rsidR="000C60DF" w:rsidRDefault="00C15537" w:rsidP="00233F7B">
            <w:pPr>
              <w:ind w:right="20"/>
              <w:rPr>
                <w:rFonts w:ascii="Tahoma" w:eastAsia="굴림" w:hAnsi="Tahoma" w:cs="Tahoma"/>
              </w:rPr>
            </w:pPr>
            <w:r>
              <w:rPr>
                <w:rFonts w:ascii="Tahoma" w:eastAsia="굴림" w:hAnsi="Tahoma" w:cs="Tahoma"/>
              </w:rPr>
              <w:t xml:space="preserve">Deactive the </w:t>
            </w:r>
            <w:r w:rsidR="000C60DF">
              <w:rPr>
                <w:rFonts w:ascii="Tahoma" w:eastAsia="굴림" w:hAnsi="Tahoma" w:cs="Tahoma"/>
              </w:rPr>
              <w:t xml:space="preserve">SLD port-check </w:t>
            </w:r>
            <w:r>
              <w:rPr>
                <w:rFonts w:ascii="Tahoma" w:eastAsia="굴림" w:hAnsi="Tahoma" w:cs="Tahoma" w:hint="eastAsia"/>
              </w:rPr>
              <w:t>function.</w:t>
            </w:r>
          </w:p>
        </w:tc>
      </w:tr>
      <w:tr w:rsidR="00C15537" w14:paraId="39448123" w14:textId="77777777" w:rsidTr="000C60DF">
        <w:tc>
          <w:tcPr>
            <w:tcW w:w="822" w:type="dxa"/>
          </w:tcPr>
          <w:p w14:paraId="14DE300E" w14:textId="77777777" w:rsidR="00C15537" w:rsidRDefault="00C15537" w:rsidP="00233F7B">
            <w:pPr>
              <w:ind w:right="20"/>
              <w:rPr>
                <w:rFonts w:ascii="Tahoma" w:eastAsia="굴림" w:hAnsi="Tahoma" w:cs="Tahoma"/>
                <w:b/>
                <w:bCs/>
              </w:rPr>
            </w:pPr>
            <w:r>
              <w:rPr>
                <w:rFonts w:ascii="Tahoma" w:eastAsia="굴림" w:hAnsi="Tahoma" w:cs="Tahoma"/>
                <w:b/>
                <w:bCs/>
              </w:rPr>
              <w:t>Step4</w:t>
            </w:r>
          </w:p>
        </w:tc>
        <w:tc>
          <w:tcPr>
            <w:tcW w:w="2572" w:type="dxa"/>
          </w:tcPr>
          <w:p w14:paraId="2AE6530B" w14:textId="77777777" w:rsidR="00C15537" w:rsidRDefault="00C15537" w:rsidP="00233F7B">
            <w:pPr>
              <w:ind w:right="20"/>
              <w:jc w:val="left"/>
              <w:rPr>
                <w:rFonts w:ascii="Tahoma" w:eastAsia="굴림" w:hAnsi="Tahoma" w:cs="Tahoma"/>
                <w:b/>
                <w:bCs/>
              </w:rPr>
            </w:pPr>
            <w:r>
              <w:rPr>
                <w:rFonts w:ascii="Tahoma" w:eastAsia="굴림" w:hAnsi="Tahoma" w:cs="Tahoma"/>
                <w:b/>
                <w:bCs/>
              </w:rPr>
              <w:t>end</w:t>
            </w:r>
          </w:p>
        </w:tc>
        <w:tc>
          <w:tcPr>
            <w:tcW w:w="4706" w:type="dxa"/>
          </w:tcPr>
          <w:p w14:paraId="610C8B2F" w14:textId="77777777" w:rsidR="00C15537" w:rsidRDefault="00C15537"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C15537" w14:paraId="60A520A5" w14:textId="77777777" w:rsidTr="000C60DF">
        <w:tc>
          <w:tcPr>
            <w:tcW w:w="822" w:type="dxa"/>
          </w:tcPr>
          <w:p w14:paraId="141AE73F" w14:textId="77777777" w:rsidR="00C15537" w:rsidRDefault="00C15537" w:rsidP="00233F7B">
            <w:pPr>
              <w:ind w:right="20"/>
              <w:rPr>
                <w:rFonts w:ascii="Tahoma" w:eastAsia="굴림" w:hAnsi="Tahoma" w:cs="Tahoma"/>
                <w:b/>
                <w:bCs/>
              </w:rPr>
            </w:pPr>
            <w:r>
              <w:rPr>
                <w:rFonts w:ascii="Tahoma" w:eastAsia="굴림" w:hAnsi="Tahoma" w:cs="Tahoma"/>
                <w:b/>
                <w:bCs/>
              </w:rPr>
              <w:t>Step5</w:t>
            </w:r>
          </w:p>
        </w:tc>
        <w:tc>
          <w:tcPr>
            <w:tcW w:w="2572" w:type="dxa"/>
          </w:tcPr>
          <w:p w14:paraId="672612F5" w14:textId="77777777" w:rsidR="00C15537" w:rsidRDefault="00C15537"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AB22E40" w14:textId="77777777" w:rsidR="00C15537" w:rsidRDefault="00C15537"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C15537" w14:paraId="563B1FBE" w14:textId="77777777" w:rsidTr="000C60DF">
        <w:tc>
          <w:tcPr>
            <w:tcW w:w="822" w:type="dxa"/>
          </w:tcPr>
          <w:p w14:paraId="39E23A26" w14:textId="77777777" w:rsidR="00C15537" w:rsidRDefault="00C15537" w:rsidP="00233F7B">
            <w:pPr>
              <w:ind w:right="20"/>
              <w:rPr>
                <w:rFonts w:ascii="Tahoma" w:eastAsia="굴림" w:hAnsi="Tahoma" w:cs="Tahoma"/>
                <w:b/>
                <w:bCs/>
              </w:rPr>
            </w:pPr>
            <w:r>
              <w:rPr>
                <w:rFonts w:ascii="Tahoma" w:eastAsia="굴림" w:hAnsi="Tahoma" w:cs="Tahoma"/>
                <w:b/>
                <w:bCs/>
              </w:rPr>
              <w:t>Step6</w:t>
            </w:r>
          </w:p>
        </w:tc>
        <w:tc>
          <w:tcPr>
            <w:tcW w:w="2572" w:type="dxa"/>
          </w:tcPr>
          <w:p w14:paraId="36DDA656" w14:textId="77777777" w:rsidR="00C15537" w:rsidRDefault="00C15537"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7043059C" w14:textId="77777777" w:rsidR="00C15537" w:rsidRDefault="00C15537"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353D8F6B" w14:textId="77777777" w:rsidR="00490D42" w:rsidRDefault="00F600DA" w:rsidP="00233F7B">
      <w:pPr>
        <w:pStyle w:val="a3"/>
        <w:ind w:left="0" w:right="20"/>
      </w:pPr>
      <w:r>
        <w:rPr>
          <w:rFonts w:hint="eastAsia"/>
        </w:rPr>
        <w:t xml:space="preserve">The below example shows how to </w:t>
      </w:r>
      <w:r>
        <w:rPr>
          <w:rFonts w:ascii="굴림" w:hAnsi="굴림"/>
          <w:szCs w:val="24"/>
        </w:rPr>
        <w:t xml:space="preserve">deactivate </w:t>
      </w:r>
      <w:r w:rsidR="00490D42">
        <w:t>SLD port-check</w:t>
      </w:r>
      <w:r w:rsidRPr="00F600DA">
        <w:rPr>
          <w:rFonts w:hint="eastAsia"/>
        </w:rPr>
        <w:t xml:space="preserve"> </w:t>
      </w:r>
      <w:r>
        <w:rPr>
          <w:rFonts w:hint="eastAsia"/>
        </w:rPr>
        <w:t>f</w:t>
      </w:r>
      <w:r>
        <w:t>unction for port gi</w:t>
      </w:r>
      <w:r>
        <w:rPr>
          <w:rFonts w:hint="eastAsia"/>
        </w:rPr>
        <w:t>6</w:t>
      </w:r>
      <w:r>
        <w:t>/1</w:t>
      </w:r>
      <w:r w:rsidR="00490D42">
        <w:t>:</w:t>
      </w:r>
    </w:p>
    <w:tbl>
      <w:tblPr>
        <w:tblStyle w:val="48"/>
        <w:tblW w:w="0" w:type="auto"/>
        <w:tblLook w:val="04A0" w:firstRow="1" w:lastRow="0" w:firstColumn="1" w:lastColumn="0" w:noHBand="0" w:noVBand="1"/>
      </w:tblPr>
      <w:tblGrid>
        <w:gridCol w:w="8261"/>
      </w:tblGrid>
      <w:tr w:rsidR="00490D42" w14:paraId="7110CC4B" w14:textId="77777777" w:rsidTr="009E3BE2">
        <w:tc>
          <w:tcPr>
            <w:tcW w:w="9836" w:type="dxa"/>
          </w:tcPr>
          <w:p w14:paraId="15B3DC15" w14:textId="77777777" w:rsidR="00490D42" w:rsidRDefault="00490D42" w:rsidP="00233F7B">
            <w:pPr>
              <w:pStyle w:val="ac"/>
            </w:pPr>
            <w:r>
              <w:t>Switch# configure terminal</w:t>
            </w:r>
          </w:p>
          <w:p w14:paraId="300ECDCC" w14:textId="77777777" w:rsidR="00490D42" w:rsidRDefault="00490D42" w:rsidP="00233F7B">
            <w:pPr>
              <w:pStyle w:val="ac"/>
            </w:pPr>
            <w:r>
              <w:t xml:space="preserve">Switch(config)# </w:t>
            </w:r>
            <w:r>
              <w:rPr>
                <w:b/>
                <w:bCs/>
              </w:rPr>
              <w:t>interface gi</w:t>
            </w:r>
            <w:r>
              <w:rPr>
                <w:rFonts w:hint="eastAsia"/>
                <w:b/>
                <w:bCs/>
              </w:rPr>
              <w:t>6</w:t>
            </w:r>
            <w:r>
              <w:rPr>
                <w:b/>
                <w:bCs/>
              </w:rPr>
              <w:t>/1</w:t>
            </w:r>
          </w:p>
          <w:p w14:paraId="42F9DF7B" w14:textId="77777777" w:rsidR="00490D42" w:rsidRDefault="00490D42" w:rsidP="00233F7B">
            <w:pPr>
              <w:pStyle w:val="ac"/>
              <w:rPr>
                <w:b/>
                <w:bCs/>
              </w:rPr>
            </w:pPr>
            <w:r>
              <w:t>Switch(config-if-Giga</w:t>
            </w:r>
            <w:r>
              <w:rPr>
                <w:rFonts w:hint="eastAsia"/>
              </w:rPr>
              <w:t>6</w:t>
            </w:r>
            <w:r>
              <w:t xml:space="preserve">/1)# </w:t>
            </w:r>
            <w:r>
              <w:rPr>
                <w:b/>
                <w:bCs/>
              </w:rPr>
              <w:t>no sld port-check</w:t>
            </w:r>
          </w:p>
          <w:p w14:paraId="06FF3965" w14:textId="77777777" w:rsidR="00490D42" w:rsidRDefault="00490D42" w:rsidP="00233F7B">
            <w:pPr>
              <w:pStyle w:val="ac"/>
              <w:rPr>
                <w:b/>
                <w:bCs/>
              </w:rPr>
            </w:pPr>
            <w:r>
              <w:t>Switch(config-if-Giga</w:t>
            </w:r>
            <w:r>
              <w:rPr>
                <w:rFonts w:hint="eastAsia"/>
              </w:rPr>
              <w:t>6</w:t>
            </w:r>
            <w:r>
              <w:t xml:space="preserve">/1)# </w:t>
            </w:r>
            <w:r>
              <w:rPr>
                <w:b/>
                <w:bCs/>
              </w:rPr>
              <w:t>end</w:t>
            </w:r>
          </w:p>
          <w:p w14:paraId="084984A7" w14:textId="77777777" w:rsidR="00490D42" w:rsidRDefault="00490D42" w:rsidP="00233F7B">
            <w:pPr>
              <w:pStyle w:val="ac"/>
            </w:pPr>
            <w:r>
              <w:t>Switch# show sh sld parameters</w:t>
            </w:r>
          </w:p>
          <w:p w14:paraId="0772AD8C" w14:textId="77777777" w:rsidR="00490D42" w:rsidRDefault="00490D42" w:rsidP="00233F7B">
            <w:pPr>
              <w:pStyle w:val="ac"/>
            </w:pPr>
            <w:r>
              <w:t>Global SLD information:</w:t>
            </w:r>
          </w:p>
          <w:p w14:paraId="55789426" w14:textId="77777777" w:rsidR="00490D42" w:rsidRDefault="00490D42" w:rsidP="00233F7B">
            <w:pPr>
              <w:pStyle w:val="ac"/>
            </w:pPr>
            <w:r>
              <w:t>Protocol version: 1</w:t>
            </w:r>
          </w:p>
          <w:p w14:paraId="0DD849CD" w14:textId="77777777" w:rsidR="00490D42" w:rsidRDefault="00490D42" w:rsidP="00233F7B">
            <w:pPr>
              <w:pStyle w:val="ac"/>
            </w:pPr>
            <w:r>
              <w:t>SLD is enabled</w:t>
            </w:r>
          </w:p>
          <w:p w14:paraId="3D9408B3" w14:textId="77777777" w:rsidR="00490D42" w:rsidRDefault="00490D42" w:rsidP="00233F7B">
            <w:pPr>
              <w:pStyle w:val="ac"/>
            </w:pPr>
          </w:p>
          <w:p w14:paraId="731EA2F3" w14:textId="77777777" w:rsidR="00490D42" w:rsidRDefault="00490D42" w:rsidP="00233F7B">
            <w:pPr>
              <w:pStyle w:val="ac"/>
            </w:pPr>
            <w:r>
              <w:t>Interface  Enable  Hello   Action     Option</w:t>
            </w:r>
          </w:p>
          <w:p w14:paraId="795E4201" w14:textId="77777777" w:rsidR="00490D42" w:rsidRDefault="00490D42" w:rsidP="00233F7B">
            <w:pPr>
              <w:pStyle w:val="ac"/>
            </w:pPr>
            <w:r>
              <w:t>Gi</w:t>
            </w:r>
            <w:r>
              <w:rPr>
                <w:rFonts w:hint="eastAsia"/>
              </w:rPr>
              <w:t>6</w:t>
            </w:r>
            <w:r>
              <w:t xml:space="preserve">/1      yes         2   link down  </w:t>
            </w:r>
          </w:p>
          <w:p w14:paraId="301718C6" w14:textId="77777777" w:rsidR="00490D42" w:rsidRDefault="00490D42" w:rsidP="00233F7B">
            <w:pPr>
              <w:pStyle w:val="ac"/>
            </w:pPr>
            <w:r>
              <w:t>Gi</w:t>
            </w:r>
            <w:r>
              <w:rPr>
                <w:rFonts w:hint="eastAsia"/>
              </w:rPr>
              <w:t>6</w:t>
            </w:r>
            <w:r>
              <w:t>/2      no          2   link down  port-check</w:t>
            </w:r>
          </w:p>
          <w:p w14:paraId="011E39E0" w14:textId="77777777" w:rsidR="00490D42" w:rsidRDefault="00490D42" w:rsidP="00233F7B">
            <w:pPr>
              <w:pStyle w:val="ac"/>
            </w:pPr>
            <w:r>
              <w:t>Gi</w:t>
            </w:r>
            <w:r>
              <w:rPr>
                <w:rFonts w:hint="eastAsia"/>
              </w:rPr>
              <w:t>6</w:t>
            </w:r>
            <w:r>
              <w:t>/3      no          2   link down  port-check</w:t>
            </w:r>
          </w:p>
          <w:p w14:paraId="7F9F06F6" w14:textId="77777777" w:rsidR="00490D42" w:rsidRDefault="00490D42" w:rsidP="00233F7B">
            <w:pPr>
              <w:pStyle w:val="ac"/>
            </w:pPr>
            <w:r>
              <w:t>Gi</w:t>
            </w:r>
            <w:r>
              <w:rPr>
                <w:rFonts w:hint="eastAsia"/>
              </w:rPr>
              <w:t>6</w:t>
            </w:r>
            <w:r>
              <w:t>/4      no          2   link down  port-check</w:t>
            </w:r>
          </w:p>
          <w:p w14:paraId="12DAFB3D" w14:textId="77777777" w:rsidR="00490D42" w:rsidRDefault="00490D42" w:rsidP="00233F7B">
            <w:pPr>
              <w:pStyle w:val="ac"/>
            </w:pPr>
            <w:r>
              <w:t>……</w:t>
            </w:r>
          </w:p>
          <w:p w14:paraId="75E51984" w14:textId="77777777" w:rsidR="00490D42" w:rsidRDefault="00490D42" w:rsidP="00233F7B">
            <w:pPr>
              <w:pStyle w:val="ac"/>
              <w:rPr>
                <w:rFonts w:ascii="Tahoma" w:hAnsi="Tahoma" w:cs="Tahoma"/>
              </w:rPr>
            </w:pPr>
            <w:r>
              <w:t>Switch#</w:t>
            </w:r>
          </w:p>
        </w:tc>
      </w:tr>
    </w:tbl>
    <w:p w14:paraId="2C7A5674" w14:textId="77777777" w:rsidR="009E3BE2" w:rsidRPr="009E3BE2" w:rsidRDefault="00490D42" w:rsidP="00233F7B">
      <w:pPr>
        <w:pStyle w:val="4"/>
        <w:ind w:left="0" w:right="20"/>
      </w:pPr>
      <w:r>
        <w:t>Chang</w:t>
      </w:r>
      <w:r w:rsidRPr="009E3BE2">
        <w:t>i</w:t>
      </w:r>
      <w:r>
        <w:t>ng SLD Interval</w:t>
      </w:r>
    </w:p>
    <w:p w14:paraId="6C5367B2" w14:textId="77777777" w:rsidR="00003604" w:rsidRDefault="00003604" w:rsidP="00233F7B">
      <w:pPr>
        <w:pStyle w:val="a3"/>
        <w:ind w:left="0" w:right="20"/>
      </w:pPr>
      <w:r>
        <w:t xml:space="preserve">To modify the transmission period for SLD PDU,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22"/>
        <w:gridCol w:w="2572"/>
        <w:gridCol w:w="4706"/>
      </w:tblGrid>
      <w:tr w:rsidR="00086FC3"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Default="00086FC3" w:rsidP="00233F7B">
            <w:pPr>
              <w:pStyle w:val="ac"/>
            </w:pPr>
          </w:p>
        </w:tc>
        <w:tc>
          <w:tcPr>
            <w:tcW w:w="2572" w:type="dxa"/>
          </w:tcPr>
          <w:p w14:paraId="5295B4C6"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544503C5"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003604" w14:paraId="0857BCEC" w14:textId="77777777" w:rsidTr="00086FC3">
        <w:tc>
          <w:tcPr>
            <w:tcW w:w="822" w:type="dxa"/>
          </w:tcPr>
          <w:p w14:paraId="1CF3119D" w14:textId="77777777" w:rsidR="00003604" w:rsidRDefault="00003604" w:rsidP="00233F7B">
            <w:pPr>
              <w:ind w:right="20"/>
              <w:rPr>
                <w:rFonts w:ascii="Tahoma" w:eastAsia="굴림" w:hAnsi="Tahoma" w:cs="Tahoma"/>
                <w:b/>
                <w:bCs/>
              </w:rPr>
            </w:pPr>
            <w:r>
              <w:rPr>
                <w:rFonts w:ascii="Tahoma" w:eastAsia="굴림" w:hAnsi="Tahoma" w:cs="Tahoma"/>
                <w:b/>
                <w:bCs/>
              </w:rPr>
              <w:t>Step1</w:t>
            </w:r>
          </w:p>
        </w:tc>
        <w:tc>
          <w:tcPr>
            <w:tcW w:w="2572" w:type="dxa"/>
          </w:tcPr>
          <w:p w14:paraId="33F76ACF" w14:textId="77777777" w:rsidR="00003604" w:rsidRDefault="00003604" w:rsidP="00233F7B">
            <w:pPr>
              <w:pStyle w:val="8"/>
              <w:ind w:right="20"/>
              <w:jc w:val="left"/>
              <w:outlineLvl w:val="7"/>
            </w:pPr>
            <w:r>
              <w:t>Configure terminal</w:t>
            </w:r>
          </w:p>
        </w:tc>
        <w:tc>
          <w:tcPr>
            <w:tcW w:w="4706" w:type="dxa"/>
          </w:tcPr>
          <w:p w14:paraId="35C95893" w14:textId="77777777" w:rsidR="00003604" w:rsidRDefault="0000360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03604" w14:paraId="15B69AD6" w14:textId="77777777" w:rsidTr="00086FC3">
        <w:tc>
          <w:tcPr>
            <w:tcW w:w="822" w:type="dxa"/>
          </w:tcPr>
          <w:p w14:paraId="28F76215" w14:textId="77777777" w:rsidR="00003604" w:rsidRDefault="00003604" w:rsidP="00233F7B">
            <w:pPr>
              <w:ind w:right="20"/>
              <w:rPr>
                <w:rFonts w:ascii="Tahoma" w:eastAsia="굴림" w:hAnsi="Tahoma" w:cs="Tahoma"/>
                <w:b/>
                <w:bCs/>
              </w:rPr>
            </w:pPr>
            <w:r>
              <w:rPr>
                <w:rFonts w:ascii="Tahoma" w:eastAsia="굴림" w:hAnsi="Tahoma" w:cs="Tahoma"/>
                <w:b/>
                <w:bCs/>
              </w:rPr>
              <w:t>Step2</w:t>
            </w:r>
          </w:p>
        </w:tc>
        <w:tc>
          <w:tcPr>
            <w:tcW w:w="2572" w:type="dxa"/>
          </w:tcPr>
          <w:p w14:paraId="357A89E2" w14:textId="77777777" w:rsidR="00003604" w:rsidRDefault="0000360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39087D2B" w14:textId="77777777" w:rsidR="00003604" w:rsidRDefault="0000360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5BF964D6" w14:textId="77777777" w:rsidTr="00086FC3">
        <w:tc>
          <w:tcPr>
            <w:tcW w:w="822" w:type="dxa"/>
          </w:tcPr>
          <w:p w14:paraId="195ED0C5"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657BE4EA" w14:textId="77777777" w:rsidR="00086FC3" w:rsidRDefault="00086FC3" w:rsidP="00233F7B">
            <w:pPr>
              <w:ind w:right="20"/>
              <w:jc w:val="left"/>
              <w:rPr>
                <w:rFonts w:ascii="Tahoma" w:eastAsia="굴림" w:hAnsi="Tahoma" w:cs="Tahoma"/>
                <w:b/>
                <w:bCs/>
              </w:rPr>
            </w:pPr>
            <w:r>
              <w:rPr>
                <w:rFonts w:ascii="Tahoma" w:eastAsia="굴림" w:hAnsi="Tahoma" w:cs="Tahoma"/>
                <w:b/>
                <w:bCs/>
              </w:rPr>
              <w:t>sld interval</w:t>
            </w:r>
            <w:r>
              <w:rPr>
                <w:rFonts w:ascii="Tahoma" w:eastAsia="굴림" w:hAnsi="Tahoma" w:cs="Tahoma"/>
                <w:bCs/>
                <w:i/>
              </w:rPr>
              <w:t xml:space="preserve"> &lt;1-10&gt;</w:t>
            </w:r>
          </w:p>
        </w:tc>
        <w:tc>
          <w:tcPr>
            <w:tcW w:w="4706" w:type="dxa"/>
          </w:tcPr>
          <w:p w14:paraId="5D09CC8F" w14:textId="77777777" w:rsidR="00086FC3" w:rsidRDefault="00003604" w:rsidP="00233F7B">
            <w:pPr>
              <w:ind w:right="20"/>
              <w:rPr>
                <w:rFonts w:ascii="Tahoma" w:eastAsia="굴림" w:hAnsi="Tahoma" w:cs="Tahoma"/>
              </w:rPr>
            </w:pPr>
            <w:r>
              <w:rPr>
                <w:rFonts w:ascii="굴림" w:eastAsia="굴림" w:hAnsi="굴림"/>
                <w:szCs w:val="24"/>
              </w:rPr>
              <w:t>Modify the transmission period for SLD PDU</w:t>
            </w:r>
            <w:r>
              <w:rPr>
                <w:rFonts w:ascii="Tahoma" w:eastAsia="굴림" w:hAnsi="Tahoma" w:cs="Tahoma"/>
              </w:rPr>
              <w:t>.</w:t>
            </w:r>
            <w:r w:rsidR="00086FC3">
              <w:rPr>
                <w:rFonts w:ascii="Tahoma" w:eastAsia="굴림" w:hAnsi="Tahoma" w:cs="Tahoma"/>
              </w:rPr>
              <w:t xml:space="preserve"> </w:t>
            </w:r>
          </w:p>
        </w:tc>
      </w:tr>
      <w:tr w:rsidR="00003604" w14:paraId="3920D3C7" w14:textId="77777777" w:rsidTr="00086FC3">
        <w:tc>
          <w:tcPr>
            <w:tcW w:w="822" w:type="dxa"/>
          </w:tcPr>
          <w:p w14:paraId="099E4C3F" w14:textId="77777777" w:rsidR="00003604" w:rsidRDefault="00003604" w:rsidP="00233F7B">
            <w:pPr>
              <w:ind w:right="20"/>
              <w:rPr>
                <w:rFonts w:ascii="Tahoma" w:eastAsia="굴림" w:hAnsi="Tahoma" w:cs="Tahoma"/>
                <w:b/>
                <w:bCs/>
              </w:rPr>
            </w:pPr>
            <w:r>
              <w:rPr>
                <w:rFonts w:ascii="Tahoma" w:eastAsia="굴림" w:hAnsi="Tahoma" w:cs="Tahoma"/>
                <w:b/>
                <w:bCs/>
              </w:rPr>
              <w:t>Step4</w:t>
            </w:r>
          </w:p>
        </w:tc>
        <w:tc>
          <w:tcPr>
            <w:tcW w:w="2572" w:type="dxa"/>
          </w:tcPr>
          <w:p w14:paraId="18DFD2F3" w14:textId="77777777" w:rsidR="00003604" w:rsidRDefault="00003604" w:rsidP="00233F7B">
            <w:pPr>
              <w:ind w:right="20"/>
              <w:jc w:val="left"/>
              <w:rPr>
                <w:rFonts w:ascii="Tahoma" w:eastAsia="굴림" w:hAnsi="Tahoma" w:cs="Tahoma"/>
                <w:b/>
                <w:bCs/>
              </w:rPr>
            </w:pPr>
            <w:r>
              <w:rPr>
                <w:rFonts w:ascii="Tahoma" w:eastAsia="굴림" w:hAnsi="Tahoma" w:cs="Tahoma"/>
                <w:b/>
                <w:bCs/>
              </w:rPr>
              <w:t>end</w:t>
            </w:r>
          </w:p>
        </w:tc>
        <w:tc>
          <w:tcPr>
            <w:tcW w:w="4706" w:type="dxa"/>
          </w:tcPr>
          <w:p w14:paraId="5DAC6162" w14:textId="77777777" w:rsidR="00003604" w:rsidRDefault="0000360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003604" w14:paraId="2E6387A2" w14:textId="77777777" w:rsidTr="00086FC3">
        <w:tc>
          <w:tcPr>
            <w:tcW w:w="822" w:type="dxa"/>
          </w:tcPr>
          <w:p w14:paraId="3B6957B4" w14:textId="77777777" w:rsidR="00003604" w:rsidRDefault="00003604" w:rsidP="00233F7B">
            <w:pPr>
              <w:ind w:right="20"/>
              <w:rPr>
                <w:rFonts w:ascii="Tahoma" w:eastAsia="굴림" w:hAnsi="Tahoma" w:cs="Tahoma"/>
                <w:b/>
                <w:bCs/>
              </w:rPr>
            </w:pPr>
            <w:r>
              <w:rPr>
                <w:rFonts w:ascii="Tahoma" w:eastAsia="굴림" w:hAnsi="Tahoma" w:cs="Tahoma"/>
                <w:b/>
                <w:bCs/>
              </w:rPr>
              <w:t>Step5</w:t>
            </w:r>
          </w:p>
        </w:tc>
        <w:tc>
          <w:tcPr>
            <w:tcW w:w="2572" w:type="dxa"/>
          </w:tcPr>
          <w:p w14:paraId="53566922" w14:textId="77777777" w:rsidR="00003604" w:rsidRDefault="0000360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350C27E7" w14:textId="77777777" w:rsidR="00003604" w:rsidRDefault="0000360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03604" w14:paraId="1FF7B182" w14:textId="77777777" w:rsidTr="00086FC3">
        <w:tc>
          <w:tcPr>
            <w:tcW w:w="822" w:type="dxa"/>
          </w:tcPr>
          <w:p w14:paraId="3B572CF7" w14:textId="77777777" w:rsidR="00003604" w:rsidRDefault="00003604" w:rsidP="00233F7B">
            <w:pPr>
              <w:ind w:right="20"/>
              <w:rPr>
                <w:rFonts w:ascii="Tahoma" w:eastAsia="굴림" w:hAnsi="Tahoma" w:cs="Tahoma"/>
                <w:b/>
                <w:bCs/>
              </w:rPr>
            </w:pPr>
            <w:r>
              <w:rPr>
                <w:rFonts w:ascii="Tahoma" w:eastAsia="굴림" w:hAnsi="Tahoma" w:cs="Tahoma"/>
                <w:b/>
                <w:bCs/>
              </w:rPr>
              <w:t>Step6</w:t>
            </w:r>
          </w:p>
        </w:tc>
        <w:tc>
          <w:tcPr>
            <w:tcW w:w="2572" w:type="dxa"/>
          </w:tcPr>
          <w:p w14:paraId="1A64D4C7" w14:textId="77777777" w:rsidR="00003604" w:rsidRDefault="0000360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29438FFD" w14:textId="77777777" w:rsidR="00003604" w:rsidRDefault="0000360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7C617E79" w14:textId="77777777" w:rsidR="008D089D" w:rsidRDefault="008D089D" w:rsidP="00233F7B">
      <w:pPr>
        <w:pStyle w:val="a3"/>
        <w:ind w:left="0" w:right="20"/>
        <w:rPr>
          <w:rFonts w:ascii="Tahoma" w:hAnsi="Tahoma" w:cs="Tahoma"/>
        </w:rPr>
      </w:pPr>
      <w:r>
        <w:rPr>
          <w:rFonts w:ascii="Tahoma" w:hAnsi="Tahoma" w:cs="Tahoma" w:hint="eastAsia"/>
        </w:rPr>
        <w:t>The below example shows how to</w:t>
      </w:r>
      <w:r>
        <w:rPr>
          <w:rFonts w:ascii="Tahoma" w:hAnsi="Tahoma" w:cs="Tahoma"/>
        </w:rPr>
        <w:t xml:space="preserve"> </w:t>
      </w:r>
      <w:r>
        <w:t>modify the transmission period for SLD PDU to be 5 seconds for port gi6/1:</w:t>
      </w:r>
    </w:p>
    <w:tbl>
      <w:tblPr>
        <w:tblStyle w:val="48"/>
        <w:tblW w:w="0" w:type="auto"/>
        <w:tblLook w:val="04A0" w:firstRow="1" w:lastRow="0" w:firstColumn="1" w:lastColumn="0" w:noHBand="0" w:noVBand="1"/>
      </w:tblPr>
      <w:tblGrid>
        <w:gridCol w:w="8261"/>
      </w:tblGrid>
      <w:tr w:rsidR="00490D42" w14:paraId="5F32B4A1" w14:textId="77777777" w:rsidTr="009E3BE2">
        <w:tc>
          <w:tcPr>
            <w:tcW w:w="9836" w:type="dxa"/>
          </w:tcPr>
          <w:p w14:paraId="433DD547" w14:textId="77777777" w:rsidR="00490D42" w:rsidRDefault="00490D42" w:rsidP="00233F7B">
            <w:pPr>
              <w:pStyle w:val="ac"/>
            </w:pPr>
            <w:r>
              <w:lastRenderedPageBreak/>
              <w:t>Switch# configure terminal</w:t>
            </w:r>
          </w:p>
          <w:p w14:paraId="362BDF3B" w14:textId="77777777" w:rsidR="00490D42" w:rsidRDefault="00490D42" w:rsidP="00233F7B">
            <w:pPr>
              <w:pStyle w:val="ac"/>
            </w:pPr>
            <w:r>
              <w:t xml:space="preserve">Switch(config)# </w:t>
            </w:r>
            <w:r>
              <w:rPr>
                <w:b/>
                <w:bCs/>
              </w:rPr>
              <w:t>interface gi</w:t>
            </w:r>
            <w:r>
              <w:rPr>
                <w:rFonts w:hint="eastAsia"/>
                <w:b/>
                <w:bCs/>
              </w:rPr>
              <w:t>6</w:t>
            </w:r>
            <w:r>
              <w:rPr>
                <w:b/>
                <w:bCs/>
              </w:rPr>
              <w:t>/1</w:t>
            </w:r>
          </w:p>
          <w:p w14:paraId="4C1FBD7D" w14:textId="77777777" w:rsidR="00490D42" w:rsidRDefault="00490D42" w:rsidP="00233F7B">
            <w:pPr>
              <w:pStyle w:val="ac"/>
              <w:rPr>
                <w:b/>
                <w:bCs/>
              </w:rPr>
            </w:pPr>
            <w:r>
              <w:t>Switch(config-if-Giga</w:t>
            </w:r>
            <w:r>
              <w:rPr>
                <w:rFonts w:hint="eastAsia"/>
              </w:rPr>
              <w:t>6</w:t>
            </w:r>
            <w:r>
              <w:t xml:space="preserve">/1)# </w:t>
            </w:r>
            <w:r>
              <w:rPr>
                <w:b/>
                <w:bCs/>
              </w:rPr>
              <w:t>sld interval 5</w:t>
            </w:r>
          </w:p>
          <w:p w14:paraId="78B54331" w14:textId="77777777" w:rsidR="00490D42" w:rsidRDefault="00490D42" w:rsidP="00233F7B">
            <w:pPr>
              <w:pStyle w:val="ac"/>
              <w:rPr>
                <w:b/>
                <w:bCs/>
              </w:rPr>
            </w:pPr>
            <w:r>
              <w:t>Switch(config-if-Giga</w:t>
            </w:r>
            <w:r>
              <w:rPr>
                <w:rFonts w:hint="eastAsia"/>
              </w:rPr>
              <w:t>6</w:t>
            </w:r>
            <w:r>
              <w:t xml:space="preserve">/1)# </w:t>
            </w:r>
            <w:r>
              <w:rPr>
                <w:b/>
                <w:bCs/>
              </w:rPr>
              <w:t>end</w:t>
            </w:r>
          </w:p>
          <w:p w14:paraId="5CDFA663" w14:textId="77777777" w:rsidR="00490D42" w:rsidRDefault="00490D42" w:rsidP="00233F7B">
            <w:pPr>
              <w:pStyle w:val="ac"/>
            </w:pPr>
            <w:r>
              <w:t>Switch# show sh sld parameters</w:t>
            </w:r>
          </w:p>
          <w:p w14:paraId="0AFEF9E9" w14:textId="77777777" w:rsidR="00490D42" w:rsidRDefault="00490D42" w:rsidP="00233F7B">
            <w:pPr>
              <w:pStyle w:val="ac"/>
            </w:pPr>
            <w:r>
              <w:t>Global SLD information:</w:t>
            </w:r>
          </w:p>
          <w:p w14:paraId="72C6203B" w14:textId="77777777" w:rsidR="00490D42" w:rsidRDefault="00490D42" w:rsidP="00233F7B">
            <w:pPr>
              <w:pStyle w:val="ac"/>
            </w:pPr>
            <w:r>
              <w:t>Protocol version: 1</w:t>
            </w:r>
          </w:p>
          <w:p w14:paraId="35CF674D" w14:textId="77777777" w:rsidR="00490D42" w:rsidRDefault="00490D42" w:rsidP="00233F7B">
            <w:pPr>
              <w:pStyle w:val="ac"/>
            </w:pPr>
            <w:r>
              <w:t>SLD is enabled</w:t>
            </w:r>
          </w:p>
          <w:p w14:paraId="70BAD627" w14:textId="77777777" w:rsidR="00490D42" w:rsidRDefault="00490D42" w:rsidP="00233F7B">
            <w:pPr>
              <w:pStyle w:val="ac"/>
            </w:pPr>
          </w:p>
          <w:p w14:paraId="4AB6868F" w14:textId="77777777" w:rsidR="00490D42" w:rsidRDefault="00490D42" w:rsidP="00233F7B">
            <w:pPr>
              <w:pStyle w:val="ac"/>
            </w:pPr>
            <w:r>
              <w:t>Interface  Enable  Hello   Action     Option</w:t>
            </w:r>
          </w:p>
          <w:p w14:paraId="57550778" w14:textId="77777777" w:rsidR="00490D42" w:rsidRDefault="00490D42" w:rsidP="00233F7B">
            <w:pPr>
              <w:pStyle w:val="ac"/>
            </w:pPr>
            <w:r>
              <w:t>Gi</w:t>
            </w:r>
            <w:r>
              <w:rPr>
                <w:rFonts w:hint="eastAsia"/>
              </w:rPr>
              <w:t>6</w:t>
            </w:r>
            <w:r>
              <w:t>/1      yes         5   link down  port-check</w:t>
            </w:r>
          </w:p>
          <w:p w14:paraId="740C7988" w14:textId="77777777" w:rsidR="00490D42" w:rsidRDefault="00490D42" w:rsidP="00233F7B">
            <w:pPr>
              <w:pStyle w:val="ac"/>
            </w:pPr>
            <w:r>
              <w:t>Gi</w:t>
            </w:r>
            <w:r>
              <w:rPr>
                <w:rFonts w:hint="eastAsia"/>
              </w:rPr>
              <w:t>6</w:t>
            </w:r>
            <w:r>
              <w:t>/2      no          2   link down  port-check</w:t>
            </w:r>
          </w:p>
          <w:p w14:paraId="1D9F48AD" w14:textId="77777777" w:rsidR="00490D42" w:rsidRDefault="00490D42" w:rsidP="00233F7B">
            <w:pPr>
              <w:pStyle w:val="ac"/>
            </w:pPr>
            <w:r>
              <w:t>Gi</w:t>
            </w:r>
            <w:r>
              <w:rPr>
                <w:rFonts w:hint="eastAsia"/>
              </w:rPr>
              <w:t>6</w:t>
            </w:r>
            <w:r>
              <w:t>/3      no          2   link down  port-check</w:t>
            </w:r>
          </w:p>
          <w:p w14:paraId="02B3C87A" w14:textId="77777777" w:rsidR="00490D42" w:rsidRDefault="00490D42" w:rsidP="00233F7B">
            <w:pPr>
              <w:pStyle w:val="ac"/>
            </w:pPr>
            <w:r>
              <w:t>Gi</w:t>
            </w:r>
            <w:r>
              <w:rPr>
                <w:rFonts w:hint="eastAsia"/>
              </w:rPr>
              <w:t>6</w:t>
            </w:r>
            <w:r>
              <w:t>/4      no          2   link down  port-check</w:t>
            </w:r>
          </w:p>
          <w:p w14:paraId="461EA991" w14:textId="77777777" w:rsidR="00490D42" w:rsidRDefault="00490D42" w:rsidP="00233F7B">
            <w:pPr>
              <w:pStyle w:val="ac"/>
            </w:pPr>
            <w:r>
              <w:t>……</w:t>
            </w:r>
          </w:p>
          <w:p w14:paraId="215BF0D4" w14:textId="77777777" w:rsidR="00490D42" w:rsidRDefault="00490D42" w:rsidP="00233F7B">
            <w:pPr>
              <w:pStyle w:val="ac"/>
              <w:rPr>
                <w:rFonts w:ascii="Tahoma" w:hAnsi="Tahoma" w:cs="Tahoma"/>
              </w:rPr>
            </w:pPr>
            <w:r>
              <w:t>Switch#</w:t>
            </w:r>
          </w:p>
        </w:tc>
      </w:tr>
    </w:tbl>
    <w:p w14:paraId="3748667F" w14:textId="77777777" w:rsidR="00490D42" w:rsidRDefault="00490D42" w:rsidP="00233F7B">
      <w:pPr>
        <w:pStyle w:val="4"/>
        <w:ind w:left="0" w:right="20"/>
      </w:pPr>
      <w:bookmarkStart w:id="3019" w:name="_Toc295894131"/>
      <w:r w:rsidRPr="009E3BE2">
        <w:t>Changing</w:t>
      </w:r>
      <w:r>
        <w:t xml:space="preserve"> SLD Action</w:t>
      </w:r>
      <w:bookmarkEnd w:id="3019"/>
    </w:p>
    <w:p w14:paraId="6F90E017" w14:textId="77777777" w:rsidR="00D04153" w:rsidRDefault="00D04153" w:rsidP="00233F7B">
      <w:pPr>
        <w:pStyle w:val="a3"/>
        <w:ind w:left="0" w:right="20"/>
      </w:pPr>
      <w:r>
        <w:t xml:space="preserve">To change the SLD operation so that it will display log information rather than turn it to disabled state when a </w:t>
      </w:r>
      <w:r>
        <w:rPr>
          <w:rFonts w:hint="eastAsia"/>
          <w:kern w:val="0"/>
        </w:rPr>
        <w:t xml:space="preserve">self-loop </w:t>
      </w:r>
      <w:r>
        <w:rPr>
          <w:kern w:val="0"/>
        </w:rPr>
        <w:t xml:space="preserve">is </w:t>
      </w:r>
      <w:r>
        <w:rPr>
          <w:rFonts w:hint="eastAsia"/>
          <w:kern w:val="0"/>
        </w:rPr>
        <w:t xml:space="preserve">detected. </w:t>
      </w:r>
      <w:r>
        <w:rPr>
          <w:kern w:val="0"/>
        </w:rPr>
        <w:t xml:space="preserve">For this,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22"/>
        <w:gridCol w:w="2572"/>
        <w:gridCol w:w="4706"/>
      </w:tblGrid>
      <w:tr w:rsidR="00086FC3"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Default="00086FC3" w:rsidP="00233F7B">
            <w:pPr>
              <w:pStyle w:val="ac"/>
            </w:pPr>
          </w:p>
        </w:tc>
        <w:tc>
          <w:tcPr>
            <w:tcW w:w="2572" w:type="dxa"/>
          </w:tcPr>
          <w:p w14:paraId="0B02D97F" w14:textId="77777777"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14:paraId="075E903E" w14:textId="77777777" w:rsidR="00086FC3" w:rsidRDefault="00086FC3" w:rsidP="00233F7B">
            <w:pPr>
              <w:ind w:right="20"/>
              <w:rPr>
                <w:rFonts w:ascii="Tahoma" w:eastAsia="굴림" w:hAnsi="Tahoma" w:cs="Tahoma"/>
                <w:b/>
                <w:bCs/>
              </w:rPr>
            </w:pPr>
            <w:r>
              <w:rPr>
                <w:rFonts w:ascii="Tahoma" w:eastAsia="굴림" w:hAnsi="Tahoma" w:cs="Tahoma"/>
                <w:b/>
                <w:bCs/>
              </w:rPr>
              <w:t>Purpose</w:t>
            </w:r>
          </w:p>
        </w:tc>
      </w:tr>
      <w:tr w:rsidR="00D04153" w14:paraId="5FD1D3D2" w14:textId="77777777" w:rsidTr="00086FC3">
        <w:tc>
          <w:tcPr>
            <w:tcW w:w="822" w:type="dxa"/>
          </w:tcPr>
          <w:p w14:paraId="3E9AEFB1" w14:textId="77777777" w:rsidR="00D04153" w:rsidRDefault="00D04153" w:rsidP="00233F7B">
            <w:pPr>
              <w:ind w:right="20"/>
              <w:rPr>
                <w:rFonts w:ascii="Tahoma" w:eastAsia="굴림" w:hAnsi="Tahoma" w:cs="Tahoma"/>
                <w:b/>
                <w:bCs/>
              </w:rPr>
            </w:pPr>
            <w:r>
              <w:rPr>
                <w:rFonts w:ascii="Tahoma" w:eastAsia="굴림" w:hAnsi="Tahoma" w:cs="Tahoma"/>
                <w:b/>
                <w:bCs/>
              </w:rPr>
              <w:t>Step1</w:t>
            </w:r>
          </w:p>
        </w:tc>
        <w:tc>
          <w:tcPr>
            <w:tcW w:w="2572" w:type="dxa"/>
          </w:tcPr>
          <w:p w14:paraId="58EA25A7" w14:textId="77777777" w:rsidR="00D04153" w:rsidRDefault="00D04153" w:rsidP="00233F7B">
            <w:pPr>
              <w:pStyle w:val="8"/>
              <w:ind w:right="20"/>
              <w:jc w:val="left"/>
              <w:outlineLvl w:val="7"/>
            </w:pPr>
            <w:r>
              <w:t>Configure terminal</w:t>
            </w:r>
          </w:p>
        </w:tc>
        <w:tc>
          <w:tcPr>
            <w:tcW w:w="4706" w:type="dxa"/>
          </w:tcPr>
          <w:p w14:paraId="29B35508" w14:textId="77777777" w:rsidR="00D04153" w:rsidRDefault="00D04153"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D04153" w14:paraId="5B5C2AF5" w14:textId="77777777" w:rsidTr="00086FC3">
        <w:tc>
          <w:tcPr>
            <w:tcW w:w="822" w:type="dxa"/>
          </w:tcPr>
          <w:p w14:paraId="0FB7F6CF" w14:textId="77777777" w:rsidR="00D04153" w:rsidRDefault="00D04153" w:rsidP="00233F7B">
            <w:pPr>
              <w:ind w:right="20"/>
              <w:rPr>
                <w:rFonts w:ascii="Tahoma" w:eastAsia="굴림" w:hAnsi="Tahoma" w:cs="Tahoma"/>
                <w:b/>
                <w:bCs/>
              </w:rPr>
            </w:pPr>
            <w:r>
              <w:rPr>
                <w:rFonts w:ascii="Tahoma" w:eastAsia="굴림" w:hAnsi="Tahoma" w:cs="Tahoma"/>
                <w:b/>
                <w:bCs/>
              </w:rPr>
              <w:t>Step2</w:t>
            </w:r>
          </w:p>
        </w:tc>
        <w:tc>
          <w:tcPr>
            <w:tcW w:w="2572" w:type="dxa"/>
          </w:tcPr>
          <w:p w14:paraId="1F841CAC" w14:textId="77777777" w:rsidR="00D04153" w:rsidRDefault="00D04153"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14:paraId="2A4CB22D" w14:textId="77777777" w:rsidR="00D04153" w:rsidRDefault="00D04153"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14:paraId="2C85BB72" w14:textId="77777777" w:rsidTr="00086FC3">
        <w:tc>
          <w:tcPr>
            <w:tcW w:w="822" w:type="dxa"/>
          </w:tcPr>
          <w:p w14:paraId="79E8E532" w14:textId="77777777"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14:paraId="76ADBA74" w14:textId="77777777" w:rsidR="00086FC3" w:rsidRDefault="00086FC3" w:rsidP="00233F7B">
            <w:pPr>
              <w:ind w:right="20"/>
              <w:jc w:val="left"/>
              <w:rPr>
                <w:rFonts w:ascii="Tahoma" w:eastAsia="굴림" w:hAnsi="Tahoma" w:cs="Tahoma"/>
                <w:b/>
                <w:bCs/>
              </w:rPr>
            </w:pPr>
            <w:r>
              <w:rPr>
                <w:rFonts w:ascii="Tahoma" w:eastAsia="굴림" w:hAnsi="Tahoma" w:cs="Tahoma"/>
                <w:b/>
                <w:bCs/>
              </w:rPr>
              <w:t>sld notify-only</w:t>
            </w:r>
          </w:p>
        </w:tc>
        <w:tc>
          <w:tcPr>
            <w:tcW w:w="4706" w:type="dxa"/>
          </w:tcPr>
          <w:p w14:paraId="01D6E7C2" w14:textId="77777777" w:rsidR="00086FC3" w:rsidRDefault="008231FD" w:rsidP="00233F7B">
            <w:pPr>
              <w:ind w:right="20"/>
              <w:rPr>
                <w:rFonts w:ascii="Tahoma" w:eastAsia="굴림" w:hAnsi="Tahoma" w:cs="Tahoma"/>
              </w:rPr>
            </w:pPr>
            <w:r>
              <w:rPr>
                <w:rFonts w:ascii="굴림" w:eastAsia="굴림" w:hAnsi="굴림"/>
                <w:szCs w:val="24"/>
              </w:rPr>
              <w:t>Change the SLD operation to display log information.</w:t>
            </w:r>
          </w:p>
        </w:tc>
      </w:tr>
      <w:tr w:rsidR="00D04153" w14:paraId="1A92B5FF" w14:textId="77777777" w:rsidTr="00086FC3">
        <w:tc>
          <w:tcPr>
            <w:tcW w:w="822" w:type="dxa"/>
          </w:tcPr>
          <w:p w14:paraId="2174C036" w14:textId="77777777" w:rsidR="00D04153" w:rsidRDefault="00D04153" w:rsidP="00233F7B">
            <w:pPr>
              <w:ind w:right="20"/>
              <w:rPr>
                <w:rFonts w:ascii="Tahoma" w:eastAsia="굴림" w:hAnsi="Tahoma" w:cs="Tahoma"/>
                <w:b/>
                <w:bCs/>
              </w:rPr>
            </w:pPr>
            <w:r>
              <w:rPr>
                <w:rFonts w:ascii="Tahoma" w:eastAsia="굴림" w:hAnsi="Tahoma" w:cs="Tahoma"/>
                <w:b/>
                <w:bCs/>
              </w:rPr>
              <w:t>Step4</w:t>
            </w:r>
          </w:p>
        </w:tc>
        <w:tc>
          <w:tcPr>
            <w:tcW w:w="2572" w:type="dxa"/>
          </w:tcPr>
          <w:p w14:paraId="16FEA027" w14:textId="77777777" w:rsidR="00D04153" w:rsidRDefault="00D04153" w:rsidP="00233F7B">
            <w:pPr>
              <w:ind w:right="20"/>
              <w:jc w:val="left"/>
              <w:rPr>
                <w:rFonts w:ascii="Tahoma" w:eastAsia="굴림" w:hAnsi="Tahoma" w:cs="Tahoma"/>
                <w:b/>
                <w:bCs/>
              </w:rPr>
            </w:pPr>
            <w:r>
              <w:rPr>
                <w:rFonts w:ascii="Tahoma" w:eastAsia="굴림" w:hAnsi="Tahoma" w:cs="Tahoma"/>
                <w:b/>
                <w:bCs/>
              </w:rPr>
              <w:t>end</w:t>
            </w:r>
          </w:p>
        </w:tc>
        <w:tc>
          <w:tcPr>
            <w:tcW w:w="4706" w:type="dxa"/>
          </w:tcPr>
          <w:p w14:paraId="4152A50D" w14:textId="77777777" w:rsidR="00D04153" w:rsidRDefault="00D04153"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D04153" w14:paraId="38F108FE" w14:textId="77777777" w:rsidTr="00086FC3">
        <w:tc>
          <w:tcPr>
            <w:tcW w:w="822" w:type="dxa"/>
          </w:tcPr>
          <w:p w14:paraId="095CBC0D" w14:textId="77777777" w:rsidR="00D04153" w:rsidRDefault="00D04153" w:rsidP="00233F7B">
            <w:pPr>
              <w:ind w:right="20"/>
              <w:rPr>
                <w:rFonts w:ascii="Tahoma" w:eastAsia="굴림" w:hAnsi="Tahoma" w:cs="Tahoma"/>
                <w:b/>
                <w:bCs/>
              </w:rPr>
            </w:pPr>
            <w:r>
              <w:rPr>
                <w:rFonts w:ascii="Tahoma" w:eastAsia="굴림" w:hAnsi="Tahoma" w:cs="Tahoma"/>
                <w:b/>
                <w:bCs/>
              </w:rPr>
              <w:t>Step5</w:t>
            </w:r>
          </w:p>
        </w:tc>
        <w:tc>
          <w:tcPr>
            <w:tcW w:w="2572" w:type="dxa"/>
          </w:tcPr>
          <w:p w14:paraId="45A6EBFB" w14:textId="77777777" w:rsidR="00D04153" w:rsidRDefault="00D04153"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14:paraId="2FB7CAEF" w14:textId="77777777" w:rsidR="00D04153" w:rsidRDefault="00D04153"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D04153" w14:paraId="2EAED268" w14:textId="77777777" w:rsidTr="00086FC3">
        <w:tc>
          <w:tcPr>
            <w:tcW w:w="822" w:type="dxa"/>
          </w:tcPr>
          <w:p w14:paraId="11F2CDC5" w14:textId="77777777" w:rsidR="00D04153" w:rsidRDefault="00D04153" w:rsidP="00233F7B">
            <w:pPr>
              <w:ind w:right="20"/>
              <w:rPr>
                <w:rFonts w:ascii="Tahoma" w:eastAsia="굴림" w:hAnsi="Tahoma" w:cs="Tahoma"/>
                <w:b/>
                <w:bCs/>
              </w:rPr>
            </w:pPr>
            <w:r>
              <w:rPr>
                <w:rFonts w:ascii="Tahoma" w:eastAsia="굴림" w:hAnsi="Tahoma" w:cs="Tahoma"/>
                <w:b/>
                <w:bCs/>
              </w:rPr>
              <w:t>Step6</w:t>
            </w:r>
          </w:p>
        </w:tc>
        <w:tc>
          <w:tcPr>
            <w:tcW w:w="2572" w:type="dxa"/>
          </w:tcPr>
          <w:p w14:paraId="2ACCBBB6" w14:textId="77777777" w:rsidR="00D04153" w:rsidRDefault="00D04153"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14:paraId="0B49F0FD" w14:textId="77777777" w:rsidR="00D04153" w:rsidRDefault="00D04153"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14:paraId="03CAB7FA" w14:textId="77777777" w:rsidR="008231FD" w:rsidRDefault="008231FD" w:rsidP="00233F7B">
      <w:pPr>
        <w:pStyle w:val="a3"/>
        <w:ind w:left="0" w:right="20"/>
      </w:pPr>
      <w:r>
        <w:rPr>
          <w:rFonts w:hint="eastAsia"/>
        </w:rPr>
        <w:t>The below example shows how to</w:t>
      </w:r>
      <w:r>
        <w:t xml:space="preserve"> </w:t>
      </w:r>
      <w:r w:rsidR="007B7F2F">
        <w:t>set</w:t>
      </w:r>
      <w:r>
        <w:t xml:space="preserve"> SLD operation to display log information for port gi6/1. </w:t>
      </w:r>
    </w:p>
    <w:tbl>
      <w:tblPr>
        <w:tblStyle w:val="48"/>
        <w:tblW w:w="0" w:type="auto"/>
        <w:tblLook w:val="04A0" w:firstRow="1" w:lastRow="0" w:firstColumn="1" w:lastColumn="0" w:noHBand="0" w:noVBand="1"/>
      </w:tblPr>
      <w:tblGrid>
        <w:gridCol w:w="8261"/>
      </w:tblGrid>
      <w:tr w:rsidR="00490D42" w14:paraId="6749D7C4" w14:textId="77777777" w:rsidTr="009E3BE2">
        <w:tc>
          <w:tcPr>
            <w:tcW w:w="9836" w:type="dxa"/>
          </w:tcPr>
          <w:p w14:paraId="13009D48" w14:textId="77777777" w:rsidR="00490D42" w:rsidRDefault="00490D42" w:rsidP="00233F7B">
            <w:pPr>
              <w:pStyle w:val="ac"/>
            </w:pPr>
            <w:r>
              <w:t>Switch# configure terminal</w:t>
            </w:r>
          </w:p>
          <w:p w14:paraId="199E941F" w14:textId="77777777" w:rsidR="00490D42" w:rsidRDefault="00490D42" w:rsidP="00233F7B">
            <w:pPr>
              <w:pStyle w:val="ac"/>
            </w:pPr>
            <w:r>
              <w:t xml:space="preserve">Switch(config)# </w:t>
            </w:r>
            <w:r>
              <w:rPr>
                <w:b/>
                <w:bCs/>
              </w:rPr>
              <w:t>interface gi</w:t>
            </w:r>
            <w:r>
              <w:rPr>
                <w:rFonts w:hint="eastAsia"/>
                <w:b/>
                <w:bCs/>
              </w:rPr>
              <w:t>6</w:t>
            </w:r>
            <w:r>
              <w:rPr>
                <w:b/>
                <w:bCs/>
              </w:rPr>
              <w:t>/1</w:t>
            </w:r>
          </w:p>
          <w:p w14:paraId="73A52F3E" w14:textId="77777777" w:rsidR="00490D42" w:rsidRDefault="00490D42" w:rsidP="00233F7B">
            <w:pPr>
              <w:pStyle w:val="ac"/>
              <w:rPr>
                <w:b/>
                <w:bCs/>
              </w:rPr>
            </w:pPr>
            <w:r>
              <w:t>Switch(config-if-Giga</w:t>
            </w:r>
            <w:r>
              <w:rPr>
                <w:rFonts w:hint="eastAsia"/>
              </w:rPr>
              <w:t>6</w:t>
            </w:r>
            <w:r>
              <w:t xml:space="preserve">/1)# </w:t>
            </w:r>
            <w:r>
              <w:rPr>
                <w:b/>
                <w:bCs/>
              </w:rPr>
              <w:t>sld notify-only</w:t>
            </w:r>
          </w:p>
          <w:p w14:paraId="23125064" w14:textId="77777777" w:rsidR="00490D42" w:rsidRDefault="00490D42" w:rsidP="00233F7B">
            <w:pPr>
              <w:pStyle w:val="ac"/>
              <w:rPr>
                <w:b/>
                <w:bCs/>
              </w:rPr>
            </w:pPr>
            <w:r>
              <w:t>Switch(config-if-Giga</w:t>
            </w:r>
            <w:r>
              <w:rPr>
                <w:rFonts w:hint="eastAsia"/>
              </w:rPr>
              <w:t>6</w:t>
            </w:r>
            <w:r>
              <w:t xml:space="preserve">/1)# </w:t>
            </w:r>
            <w:r>
              <w:rPr>
                <w:b/>
                <w:bCs/>
              </w:rPr>
              <w:t>end</w:t>
            </w:r>
          </w:p>
          <w:p w14:paraId="10A2D157" w14:textId="77777777" w:rsidR="00490D42" w:rsidRDefault="00490D42" w:rsidP="00233F7B">
            <w:pPr>
              <w:pStyle w:val="ac"/>
            </w:pPr>
            <w:r>
              <w:t>Switch# show sh sld parameters</w:t>
            </w:r>
          </w:p>
          <w:p w14:paraId="5145B53F" w14:textId="77777777" w:rsidR="00490D42" w:rsidRDefault="00490D42" w:rsidP="00233F7B">
            <w:pPr>
              <w:pStyle w:val="ac"/>
            </w:pPr>
            <w:r>
              <w:t>Global SLD information:</w:t>
            </w:r>
          </w:p>
          <w:p w14:paraId="7A470607" w14:textId="77777777" w:rsidR="00490D42" w:rsidRDefault="00490D42" w:rsidP="00233F7B">
            <w:pPr>
              <w:pStyle w:val="ac"/>
            </w:pPr>
            <w:r>
              <w:t>Protocol version: 1</w:t>
            </w:r>
          </w:p>
          <w:p w14:paraId="11BF3A13" w14:textId="77777777" w:rsidR="00490D42" w:rsidRDefault="00490D42" w:rsidP="00233F7B">
            <w:pPr>
              <w:pStyle w:val="ac"/>
            </w:pPr>
            <w:r>
              <w:t>SLD is enabled</w:t>
            </w:r>
          </w:p>
          <w:p w14:paraId="7023A45F" w14:textId="77777777" w:rsidR="00490D42" w:rsidRDefault="00490D42" w:rsidP="00233F7B">
            <w:pPr>
              <w:pStyle w:val="ac"/>
            </w:pPr>
          </w:p>
          <w:p w14:paraId="2265B691" w14:textId="77777777" w:rsidR="00490D42" w:rsidRDefault="00490D42" w:rsidP="00233F7B">
            <w:pPr>
              <w:pStyle w:val="ac"/>
            </w:pPr>
            <w:r>
              <w:t>Interface  Enable  Hello  Action     Option</w:t>
            </w:r>
          </w:p>
          <w:p w14:paraId="33199B70" w14:textId="77777777" w:rsidR="00490D42" w:rsidRDefault="00490D42" w:rsidP="00233F7B">
            <w:pPr>
              <w:pStyle w:val="ac"/>
            </w:pPr>
            <w:r>
              <w:t>Gi</w:t>
            </w:r>
            <w:r>
              <w:rPr>
                <w:rFonts w:hint="eastAsia"/>
              </w:rPr>
              <w:t>6</w:t>
            </w:r>
            <w:r>
              <w:t>/1      yes         2  notify     port-check</w:t>
            </w:r>
          </w:p>
          <w:p w14:paraId="786CEB74" w14:textId="77777777" w:rsidR="00490D42" w:rsidRDefault="00490D42" w:rsidP="00233F7B">
            <w:pPr>
              <w:pStyle w:val="ac"/>
            </w:pPr>
            <w:r>
              <w:t>Gi</w:t>
            </w:r>
            <w:r>
              <w:rPr>
                <w:rFonts w:hint="eastAsia"/>
              </w:rPr>
              <w:t>6</w:t>
            </w:r>
            <w:r>
              <w:t>/2      no          2  link down  port-check</w:t>
            </w:r>
          </w:p>
          <w:p w14:paraId="0591C432" w14:textId="77777777" w:rsidR="00490D42" w:rsidRDefault="00490D42" w:rsidP="00233F7B">
            <w:pPr>
              <w:pStyle w:val="ac"/>
            </w:pPr>
            <w:r>
              <w:t>Gi</w:t>
            </w:r>
            <w:r>
              <w:rPr>
                <w:rFonts w:hint="eastAsia"/>
              </w:rPr>
              <w:t>6</w:t>
            </w:r>
            <w:r>
              <w:t>/3      no          2  link down  port-check</w:t>
            </w:r>
          </w:p>
          <w:p w14:paraId="442059CD" w14:textId="77777777" w:rsidR="00490D42" w:rsidRDefault="00490D42" w:rsidP="00233F7B">
            <w:pPr>
              <w:pStyle w:val="ac"/>
            </w:pPr>
            <w:r>
              <w:lastRenderedPageBreak/>
              <w:t>Gi</w:t>
            </w:r>
            <w:r>
              <w:rPr>
                <w:rFonts w:hint="eastAsia"/>
              </w:rPr>
              <w:t>6</w:t>
            </w:r>
            <w:r>
              <w:t>/4      no          2  link down  port-check</w:t>
            </w:r>
          </w:p>
          <w:p w14:paraId="2821EAAF" w14:textId="77777777" w:rsidR="00490D42" w:rsidRDefault="00490D42" w:rsidP="00233F7B">
            <w:pPr>
              <w:pStyle w:val="ac"/>
            </w:pPr>
            <w:r>
              <w:t>……</w:t>
            </w:r>
          </w:p>
          <w:p w14:paraId="383513EA" w14:textId="77777777" w:rsidR="00490D42" w:rsidRDefault="00490D42" w:rsidP="00233F7B">
            <w:pPr>
              <w:pStyle w:val="ac"/>
              <w:rPr>
                <w:rFonts w:ascii="Tahoma" w:hAnsi="Tahoma" w:cs="Tahoma"/>
              </w:rPr>
            </w:pPr>
            <w:r>
              <w:t>Switch#</w:t>
            </w:r>
          </w:p>
        </w:tc>
      </w:tr>
    </w:tbl>
    <w:p w14:paraId="16E7594A" w14:textId="77777777" w:rsidR="00490D42" w:rsidRDefault="00490D42" w:rsidP="00233F7B">
      <w:pPr>
        <w:pStyle w:val="3"/>
        <w:ind w:left="0" w:right="20"/>
      </w:pPr>
      <w:bookmarkStart w:id="3020" w:name="_Toc295987291"/>
      <w:bookmarkStart w:id="3021" w:name="_Toc296000221"/>
      <w:bookmarkStart w:id="3022" w:name="_Toc296001315"/>
      <w:bookmarkStart w:id="3023" w:name="_Toc296020346"/>
      <w:bookmarkStart w:id="3024" w:name="_Toc444695184"/>
      <w:r w:rsidRPr="009E3BE2">
        <w:lastRenderedPageBreak/>
        <w:t>Displaying</w:t>
      </w:r>
      <w:r>
        <w:t xml:space="preserve"> Self-loop Status</w:t>
      </w:r>
      <w:bookmarkEnd w:id="3020"/>
      <w:bookmarkEnd w:id="3021"/>
      <w:bookmarkEnd w:id="3022"/>
      <w:bookmarkEnd w:id="3023"/>
      <w:bookmarkEnd w:id="3024"/>
    </w:p>
    <w:p w14:paraId="4459329D" w14:textId="77777777" w:rsidR="00490D42" w:rsidRDefault="00490D42" w:rsidP="00233F7B">
      <w:pPr>
        <w:pStyle w:val="a3"/>
        <w:ind w:left="0" w:right="20"/>
      </w:pPr>
      <w:r w:rsidRPr="002F5F3A">
        <w:t xml:space="preserve">To display the self-loop detection settings for a port, use the </w:t>
      </w:r>
      <w:r w:rsidR="00221294">
        <w:t>Privileged</w:t>
      </w:r>
      <w:r w:rsidRPr="002F5F3A">
        <w:t xml:space="preserve"> command show running-config or show self-loop-detection.</w:t>
      </w:r>
    </w:p>
    <w:tbl>
      <w:tblPr>
        <w:tblStyle w:val="48"/>
        <w:tblW w:w="0" w:type="auto"/>
        <w:tblLook w:val="04A0" w:firstRow="1" w:lastRow="0" w:firstColumn="1" w:lastColumn="0" w:noHBand="0" w:noVBand="1"/>
      </w:tblPr>
      <w:tblGrid>
        <w:gridCol w:w="8261"/>
      </w:tblGrid>
      <w:tr w:rsidR="009E3BE2" w14:paraId="2CAF5121" w14:textId="77777777" w:rsidTr="006712F4">
        <w:tc>
          <w:tcPr>
            <w:tcW w:w="8435" w:type="dxa"/>
          </w:tcPr>
          <w:p w14:paraId="2CF79CDC" w14:textId="77777777" w:rsidR="009E3BE2" w:rsidRDefault="009E3BE2" w:rsidP="00233F7B">
            <w:pPr>
              <w:pStyle w:val="ac"/>
            </w:pPr>
            <w:r>
              <w:t>For the case of “show self-loop-detection”</w:t>
            </w:r>
          </w:p>
          <w:p w14:paraId="32496603" w14:textId="77777777" w:rsidR="009E3BE2" w:rsidRPr="003E51CA" w:rsidRDefault="009E3BE2" w:rsidP="00233F7B">
            <w:pPr>
              <w:pStyle w:val="ac"/>
            </w:pPr>
          </w:p>
          <w:p w14:paraId="44DB3C82" w14:textId="77777777" w:rsidR="009E3BE2" w:rsidRPr="003E51CA" w:rsidRDefault="009E3BE2" w:rsidP="00233F7B">
            <w:pPr>
              <w:pStyle w:val="ac"/>
            </w:pPr>
            <w:r w:rsidRPr="003E51CA">
              <w:t>Interface name (Port name)</w:t>
            </w:r>
          </w:p>
          <w:p w14:paraId="29AD22A4" w14:textId="77777777" w:rsidR="009E3BE2" w:rsidRPr="003E51CA" w:rsidRDefault="009E3BE2" w:rsidP="00233F7B">
            <w:pPr>
              <w:pStyle w:val="ac"/>
            </w:pPr>
            <w:r w:rsidRPr="003E51CA">
              <w:t>* sld : self-loop-detection (set)</w:t>
            </w:r>
          </w:p>
          <w:p w14:paraId="7216B821" w14:textId="77777777" w:rsidR="009E3BE2" w:rsidRPr="003E51CA" w:rsidRDefault="009E3BE2" w:rsidP="00233F7B">
            <w:pPr>
              <w:pStyle w:val="ac"/>
            </w:pPr>
            <w:r w:rsidRPr="003E51CA">
              <w:t>* link : Link status (up, down)</w:t>
            </w:r>
          </w:p>
          <w:p w14:paraId="6CA2BFEC" w14:textId="77777777" w:rsidR="009E3BE2" w:rsidRPr="003E51CA" w:rsidRDefault="009E3BE2" w:rsidP="00233F7B">
            <w:pPr>
              <w:pStyle w:val="ac"/>
            </w:pPr>
            <w:r w:rsidRPr="003E51CA">
              <w:t>* shutdown : Shutdown by SLD (set)</w:t>
            </w:r>
          </w:p>
          <w:p w14:paraId="3AA9BD57" w14:textId="77777777" w:rsidR="009E3BE2" w:rsidRPr="003E51CA" w:rsidRDefault="009E3BE2" w:rsidP="00233F7B">
            <w:pPr>
              <w:pStyle w:val="ac"/>
            </w:pPr>
            <w:r w:rsidRPr="003E51CA">
              <w:t>* set_time : Limit time (minutes). If limit time is set to 0, shutdown caused by SLD will remain until the affected port is manually cleared to ‘no shutdown’.</w:t>
            </w:r>
          </w:p>
          <w:p w14:paraId="1CD18F25" w14:textId="77777777" w:rsidR="009E3BE2" w:rsidRPr="003E51CA" w:rsidRDefault="009E3BE2" w:rsidP="00233F7B">
            <w:pPr>
              <w:pStyle w:val="ac"/>
            </w:pPr>
            <w:r w:rsidRPr="003E51CA">
              <w:t>* remain_time : The remaining time until the normal state is recovered from shutdown state caused by SLD (minute:second)</w:t>
            </w:r>
          </w:p>
          <w:p w14:paraId="2E6D3E6E" w14:textId="77777777" w:rsidR="009E3BE2" w:rsidRPr="003E51CA" w:rsidRDefault="009E3BE2" w:rsidP="00233F7B">
            <w:pPr>
              <w:pStyle w:val="ac"/>
            </w:pPr>
            <w:r w:rsidRPr="003E51CA">
              <w:t>* count : Number of shutdown events caused by SLD</w:t>
            </w:r>
          </w:p>
          <w:p w14:paraId="3000E072" w14:textId="77777777" w:rsidR="009E3BE2" w:rsidRDefault="009E3BE2" w:rsidP="00233F7B">
            <w:pPr>
              <w:pStyle w:val="a3"/>
              <w:ind w:left="0" w:right="20"/>
            </w:pPr>
            <w:r w:rsidRPr="003E51CA">
              <w:rPr>
                <w:rFonts w:ascii="Courier New" w:eastAsia="굴림" w:hAnsi="Courier New" w:cs="Courier New"/>
              </w:rPr>
              <w:t>* last-occur : The last shutdown time</w:t>
            </w:r>
          </w:p>
        </w:tc>
      </w:tr>
      <w:tr w:rsidR="00490D42" w14:paraId="045C1B2E" w14:textId="77777777" w:rsidTr="006712F4">
        <w:tc>
          <w:tcPr>
            <w:tcW w:w="8435" w:type="dxa"/>
          </w:tcPr>
          <w:p w14:paraId="5CC81F0D" w14:textId="77777777" w:rsidR="00490D42" w:rsidRPr="006712F4" w:rsidRDefault="00490D42" w:rsidP="00233F7B">
            <w:pPr>
              <w:pStyle w:val="ac"/>
            </w:pPr>
          </w:p>
        </w:tc>
      </w:tr>
    </w:tbl>
    <w:p w14:paraId="5C8B64F0" w14:textId="77777777" w:rsidR="00490D42" w:rsidRDefault="006712F4" w:rsidP="00233F7B">
      <w:pPr>
        <w:pStyle w:val="a3"/>
        <w:ind w:left="0" w:right="20"/>
        <w:rPr>
          <w:rFonts w:ascii="굴림" w:hAnsi="굴림"/>
          <w:szCs w:val="24"/>
        </w:rPr>
      </w:pPr>
      <w:r>
        <w:rPr>
          <w:rFonts w:hint="eastAsia"/>
        </w:rPr>
        <w:t xml:space="preserve">To display the SLD operation status, use </w:t>
      </w:r>
      <w:r>
        <w:rPr>
          <w:rFonts w:ascii="Tahoma" w:hAnsi="Tahoma" w:cs="Tahoma"/>
          <w:b/>
          <w:bCs/>
        </w:rPr>
        <w:t xml:space="preserve">show sld </w:t>
      </w:r>
      <w:r>
        <w:rPr>
          <w:rFonts w:ascii="굴림" w:hAnsi="굴림" w:hint="eastAsia"/>
          <w:szCs w:val="24"/>
        </w:rPr>
        <w:t xml:space="preserve">command </w:t>
      </w:r>
      <w:r>
        <w:rPr>
          <w:rFonts w:ascii="굴림" w:hAnsi="굴림"/>
          <w:szCs w:val="24"/>
        </w:rPr>
        <w:t xml:space="preserve">in </w:t>
      </w:r>
      <w:r w:rsidR="00221294">
        <w:rPr>
          <w:rFonts w:ascii="굴림" w:hAnsi="굴림" w:hint="eastAsia"/>
          <w:szCs w:val="24"/>
        </w:rPr>
        <w:t>Privileged</w:t>
      </w:r>
      <w:r>
        <w:rPr>
          <w:rFonts w:ascii="굴림" w:hAnsi="굴림"/>
          <w:szCs w:val="24"/>
        </w:rPr>
        <w:t xml:space="preserve"> mode.</w:t>
      </w:r>
    </w:p>
    <w:tbl>
      <w:tblPr>
        <w:tblStyle w:val="48"/>
        <w:tblW w:w="0" w:type="auto"/>
        <w:tblLook w:val="04A0" w:firstRow="1" w:lastRow="0" w:firstColumn="1" w:lastColumn="0" w:noHBand="0" w:noVBand="1"/>
      </w:tblPr>
      <w:tblGrid>
        <w:gridCol w:w="8261"/>
      </w:tblGrid>
      <w:tr w:rsidR="006712F4" w14:paraId="0D7BEE3D" w14:textId="77777777" w:rsidTr="006712F4">
        <w:tc>
          <w:tcPr>
            <w:tcW w:w="10118" w:type="dxa"/>
          </w:tcPr>
          <w:p w14:paraId="6AAC31FD" w14:textId="77777777" w:rsidR="006712F4" w:rsidRDefault="006712F4" w:rsidP="00233F7B">
            <w:pPr>
              <w:pStyle w:val="ac"/>
            </w:pPr>
            <w:r>
              <w:t xml:space="preserve">Switch# </w:t>
            </w:r>
            <w:r>
              <w:rPr>
                <w:b/>
              </w:rPr>
              <w:t>show sld</w:t>
            </w:r>
          </w:p>
          <w:p w14:paraId="6B0698D7" w14:textId="77777777" w:rsidR="006712F4" w:rsidRDefault="006712F4" w:rsidP="00233F7B">
            <w:pPr>
              <w:pStyle w:val="ac"/>
            </w:pPr>
            <w:r>
              <w:t>Interface  Enable  Flag  Sts   Link Count  Last change</w:t>
            </w:r>
          </w:p>
          <w:p w14:paraId="77225974" w14:textId="77777777" w:rsidR="006712F4" w:rsidRDefault="006712F4" w:rsidP="00233F7B">
            <w:pPr>
              <w:pStyle w:val="ac"/>
              <w:rPr>
                <w:lang w:val="pt-BR"/>
              </w:rPr>
            </w:pPr>
            <w:r>
              <w:rPr>
                <w:lang w:val="pt-BR"/>
              </w:rPr>
              <w:t>Gi</w:t>
            </w:r>
            <w:r>
              <w:rPr>
                <w:rFonts w:hint="eastAsia"/>
                <w:lang w:val="pt-BR"/>
              </w:rPr>
              <w:t>6</w:t>
            </w:r>
            <w:r>
              <w:rPr>
                <w:lang w:val="pt-BR"/>
              </w:rPr>
              <w:t>/1      no      PL    n/a   up       0  n/a</w:t>
            </w:r>
          </w:p>
          <w:p w14:paraId="7BCE9FF6" w14:textId="77777777" w:rsidR="006712F4" w:rsidRDefault="006712F4" w:rsidP="00233F7B">
            <w:pPr>
              <w:pStyle w:val="ac"/>
              <w:rPr>
                <w:lang w:val="pt-BR"/>
              </w:rPr>
            </w:pPr>
            <w:r>
              <w:rPr>
                <w:lang w:val="pt-BR"/>
              </w:rPr>
              <w:t>Gi</w:t>
            </w:r>
            <w:r>
              <w:rPr>
                <w:rFonts w:hint="eastAsia"/>
                <w:lang w:val="pt-BR"/>
              </w:rPr>
              <w:t>6</w:t>
            </w:r>
            <w:r>
              <w:rPr>
                <w:lang w:val="pt-BR"/>
              </w:rPr>
              <w:t>/2      no      PL    n/a   down     0  n/a</w:t>
            </w:r>
          </w:p>
          <w:p w14:paraId="40DBA511" w14:textId="77777777" w:rsidR="006712F4" w:rsidRDefault="006712F4" w:rsidP="00233F7B">
            <w:pPr>
              <w:pStyle w:val="ac"/>
              <w:rPr>
                <w:lang w:val="pt-BR"/>
              </w:rPr>
            </w:pPr>
            <w:r>
              <w:rPr>
                <w:lang w:val="pt-BR"/>
              </w:rPr>
              <w:t>Gi</w:t>
            </w:r>
            <w:r>
              <w:rPr>
                <w:rFonts w:hint="eastAsia"/>
                <w:lang w:val="pt-BR"/>
              </w:rPr>
              <w:t>6</w:t>
            </w:r>
            <w:r>
              <w:rPr>
                <w:lang w:val="pt-BR"/>
              </w:rPr>
              <w:t>/3      no      PL    n/a   down     0  n/a</w:t>
            </w:r>
          </w:p>
          <w:p w14:paraId="45584B07" w14:textId="77777777" w:rsidR="006712F4" w:rsidRDefault="006712F4" w:rsidP="00233F7B">
            <w:pPr>
              <w:pStyle w:val="ac"/>
              <w:rPr>
                <w:lang w:val="pt-BR"/>
              </w:rPr>
            </w:pPr>
            <w:r>
              <w:rPr>
                <w:lang w:val="pt-BR"/>
              </w:rPr>
              <w:t>Gi</w:t>
            </w:r>
            <w:r>
              <w:rPr>
                <w:rFonts w:hint="eastAsia"/>
                <w:lang w:val="pt-BR"/>
              </w:rPr>
              <w:t>6</w:t>
            </w:r>
            <w:r>
              <w:rPr>
                <w:lang w:val="pt-BR"/>
              </w:rPr>
              <w:t>/4      no      PL    n/a   down     0  n/a</w:t>
            </w:r>
          </w:p>
          <w:p w14:paraId="67431AD1" w14:textId="77777777" w:rsidR="006712F4" w:rsidRDefault="006712F4" w:rsidP="00233F7B">
            <w:pPr>
              <w:pStyle w:val="ac"/>
            </w:pPr>
            <w:r>
              <w:t>……</w:t>
            </w:r>
          </w:p>
          <w:p w14:paraId="1468A483" w14:textId="77777777" w:rsidR="006712F4" w:rsidRDefault="006712F4" w:rsidP="00233F7B">
            <w:pPr>
              <w:pStyle w:val="a3"/>
              <w:ind w:left="0" w:right="20"/>
            </w:pPr>
            <w:r>
              <w:rPr>
                <w:rFonts w:ascii="Courier New" w:eastAsia="굴림" w:hAnsi="Courier New" w:cs="Courier New"/>
              </w:rPr>
              <w:t>Switch#</w:t>
            </w:r>
          </w:p>
        </w:tc>
      </w:tr>
    </w:tbl>
    <w:p w14:paraId="666F59EC" w14:textId="77777777" w:rsidR="006712F4" w:rsidRDefault="006712F4" w:rsidP="00233F7B">
      <w:pPr>
        <w:pStyle w:val="a3"/>
        <w:ind w:left="0" w:right="20"/>
      </w:pPr>
    </w:p>
    <w:p w14:paraId="58D9A2AD" w14:textId="77777777" w:rsidR="00490D42" w:rsidRDefault="00490D42" w:rsidP="00233F7B">
      <w:pPr>
        <w:ind w:right="20"/>
      </w:pPr>
      <w:r>
        <w:br w:type="page"/>
      </w:r>
    </w:p>
    <w:p w14:paraId="3042AEED" w14:textId="77777777" w:rsidR="00490D42" w:rsidRDefault="00490D42" w:rsidP="0021019A">
      <w:pPr>
        <w:pStyle w:val="1"/>
        <w:ind w:right="20"/>
      </w:pPr>
      <w:bookmarkStart w:id="3025" w:name="_Toc296083580"/>
      <w:bookmarkStart w:id="3026" w:name="_Toc296087051"/>
      <w:bookmarkStart w:id="3027" w:name="_Toc391378364"/>
      <w:bookmarkStart w:id="3028" w:name="_Toc444695185"/>
      <w:r>
        <w:rPr>
          <w:rFonts w:hint="eastAsia"/>
        </w:rPr>
        <w:lastRenderedPageBreak/>
        <w:t>BFD (</w:t>
      </w:r>
      <w:r w:rsidRPr="00490D42">
        <w:rPr>
          <w:rFonts w:hint="eastAsia"/>
        </w:rPr>
        <w:t>Bidirectional Forwarding Detection</w:t>
      </w:r>
      <w:r>
        <w:rPr>
          <w:rFonts w:hint="eastAsia"/>
        </w:rPr>
        <w:t>)</w:t>
      </w:r>
      <w:bookmarkEnd w:id="3025"/>
      <w:bookmarkEnd w:id="3026"/>
      <w:bookmarkEnd w:id="3027"/>
      <w:bookmarkEnd w:id="3028"/>
    </w:p>
    <w:p w14:paraId="093D790B" w14:textId="77777777" w:rsidR="00490D42" w:rsidRPr="002F5F3A" w:rsidRDefault="00490D42" w:rsidP="0021019A">
      <w:pPr>
        <w:pStyle w:val="-1"/>
        <w:ind w:right="20"/>
      </w:pPr>
      <w:bookmarkStart w:id="3029" w:name="_Toc296176561"/>
      <w:bookmarkStart w:id="3030" w:name="_Toc296177336"/>
      <w:bookmarkStart w:id="3031" w:name="_Toc296180943"/>
      <w:bookmarkStart w:id="3032" w:name="_Toc296182020"/>
      <w:bookmarkStart w:id="3033" w:name="_Toc296182794"/>
      <w:bookmarkStart w:id="3034" w:name="_Toc296184033"/>
      <w:bookmarkStart w:id="3035" w:name="_Toc296339863"/>
      <w:bookmarkStart w:id="3036" w:name="_Toc296340643"/>
      <w:bookmarkStart w:id="3037" w:name="_Toc296671357"/>
      <w:bookmarkStart w:id="3038" w:name="_Toc296671836"/>
      <w:bookmarkStart w:id="3039" w:name="_Toc296690656"/>
      <w:bookmarkStart w:id="3040" w:name="_Toc296959265"/>
      <w:bookmarkStart w:id="3041" w:name="_Toc297822537"/>
      <w:bookmarkStart w:id="3042" w:name="_Toc306024389"/>
      <w:bookmarkStart w:id="3043" w:name="_Toc306029284"/>
      <w:bookmarkStart w:id="3044" w:name="_Toc306092041"/>
      <w:bookmarkStart w:id="3045" w:name="_Toc306093378"/>
      <w:bookmarkStart w:id="3046" w:name="_Toc306283345"/>
      <w:bookmarkStart w:id="3047" w:name="_Toc306284150"/>
      <w:bookmarkStart w:id="3048" w:name="_Toc306284955"/>
      <w:bookmarkStart w:id="3049" w:name="_Toc325378223"/>
      <w:bookmarkStart w:id="3050" w:name="_Toc327782413"/>
      <w:bookmarkStart w:id="3051" w:name="_Toc329073632"/>
      <w:bookmarkStart w:id="3052" w:name="_Toc329076574"/>
      <w:bookmarkStart w:id="3053" w:name="_Toc335384414"/>
      <w:bookmarkStart w:id="3054" w:name="_Toc335385227"/>
      <w:bookmarkStart w:id="3055" w:name="_Toc335386040"/>
      <w:bookmarkStart w:id="3056" w:name="_Toc335640818"/>
      <w:bookmarkStart w:id="3057" w:name="_Toc336588078"/>
      <w:bookmarkStart w:id="3058" w:name="_Toc336589647"/>
      <w:bookmarkStart w:id="3059" w:name="_Toc336590517"/>
      <w:bookmarkStart w:id="3060" w:name="_Toc336591253"/>
      <w:bookmarkStart w:id="3061" w:name="_Toc336604870"/>
      <w:bookmarkStart w:id="3062" w:name="_Toc336605850"/>
      <w:bookmarkStart w:id="3063" w:name="_Toc337193667"/>
      <w:bookmarkStart w:id="3064" w:name="_Toc337194474"/>
      <w:bookmarkStart w:id="3065" w:name="_Toc337195550"/>
      <w:bookmarkStart w:id="3066" w:name="_Toc337196310"/>
      <w:bookmarkStart w:id="3067" w:name="_Toc337197070"/>
      <w:bookmarkStart w:id="3068" w:name="_Toc337199460"/>
      <w:bookmarkStart w:id="3069" w:name="_Toc337200258"/>
      <w:bookmarkStart w:id="3070" w:name="_Toc337201174"/>
      <w:bookmarkStart w:id="3071" w:name="_Toc337728701"/>
      <w:bookmarkStart w:id="3072" w:name="_Toc337819174"/>
      <w:bookmarkStart w:id="3073" w:name="_Toc338755998"/>
      <w:bookmarkStart w:id="3074" w:name="_Toc339539511"/>
      <w:bookmarkStart w:id="3075" w:name="_Toc340647723"/>
      <w:bookmarkStart w:id="3076" w:name="_Toc340663643"/>
      <w:bookmarkStart w:id="3077" w:name="_Toc341455533"/>
      <w:bookmarkStart w:id="3078" w:name="_Toc341693771"/>
      <w:bookmarkStart w:id="3079" w:name="_Toc341699505"/>
      <w:bookmarkStart w:id="3080" w:name="_Toc341886329"/>
      <w:bookmarkStart w:id="3081" w:name="_Toc341976126"/>
      <w:bookmarkStart w:id="3082" w:name="_Toc342046096"/>
      <w:bookmarkStart w:id="3083" w:name="_Toc343863881"/>
      <w:bookmarkStart w:id="3084" w:name="_Toc348529231"/>
      <w:bookmarkStart w:id="3085" w:name="_Toc348536305"/>
      <w:bookmarkStart w:id="3086" w:name="_Toc348537249"/>
      <w:bookmarkStart w:id="3087" w:name="_Toc348538194"/>
      <w:bookmarkStart w:id="3088" w:name="_Toc348539139"/>
      <w:bookmarkStart w:id="3089" w:name="_Toc348540084"/>
      <w:bookmarkStart w:id="3090" w:name="_Toc348541029"/>
      <w:bookmarkStart w:id="3091" w:name="_Toc348541974"/>
      <w:bookmarkStart w:id="3092" w:name="_Toc348542919"/>
      <w:bookmarkStart w:id="3093" w:name="_Toc348624844"/>
      <w:bookmarkStart w:id="3094" w:name="_Toc348625789"/>
      <w:bookmarkStart w:id="3095" w:name="_Toc354409710"/>
      <w:bookmarkStart w:id="3096" w:name="_Toc354416025"/>
      <w:bookmarkStart w:id="3097" w:name="_Toc259459576"/>
      <w:bookmarkStart w:id="3098" w:name="_Toc363228633"/>
      <w:bookmarkStart w:id="3099" w:name="_Toc259459577"/>
      <w:bookmarkStart w:id="3100" w:name="_Toc363228634"/>
      <w:bookmarkStart w:id="3101" w:name="_Toc259459597"/>
      <w:bookmarkStart w:id="3102" w:name="_Toc391378365"/>
      <w:r w:rsidRPr="002F5F3A">
        <w:t>This chapter describes BFD (Bidirectional Forwarding Detection). BFD is a protocol for rapid detecting the error of forwarding path. BFD independently runs regardless of network type and routing protocol.</w:t>
      </w:r>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p>
    <w:p w14:paraId="16593E4A" w14:textId="77777777" w:rsidR="00490D42" w:rsidRDefault="00490D42" w:rsidP="0021019A">
      <w:pPr>
        <w:pStyle w:val="a3"/>
        <w:ind w:right="20"/>
      </w:pPr>
      <w:r w:rsidRPr="002F5F3A">
        <w:t>This chapter consists of the following sections:</w:t>
      </w:r>
    </w:p>
    <w:p w14:paraId="78B7658F" w14:textId="77777777" w:rsidR="00490D42" w:rsidRPr="002F5F3A" w:rsidRDefault="00490D42" w:rsidP="0021019A">
      <w:pPr>
        <w:pStyle w:val="Randomlist"/>
        <w:tabs>
          <w:tab w:val="clear" w:pos="3968"/>
          <w:tab w:val="num" w:pos="1980"/>
          <w:tab w:val="num" w:pos="3320"/>
        </w:tabs>
        <w:ind w:left="2104" w:right="20" w:hanging="403"/>
      </w:pPr>
      <w:r w:rsidRPr="002F5F3A">
        <w:t>Understanding BFD</w:t>
      </w:r>
    </w:p>
    <w:p w14:paraId="2EC0267F" w14:textId="77777777" w:rsidR="00490D42" w:rsidRPr="002F5F3A" w:rsidRDefault="00490D42" w:rsidP="0021019A">
      <w:pPr>
        <w:pStyle w:val="Randomlist"/>
        <w:tabs>
          <w:tab w:val="clear" w:pos="3968"/>
          <w:tab w:val="num" w:pos="1980"/>
          <w:tab w:val="num" w:pos="3320"/>
        </w:tabs>
        <w:ind w:left="2104" w:right="20" w:hanging="403"/>
      </w:pPr>
      <w:r w:rsidRPr="002F5F3A">
        <w:t>Restrictions BFD Configuration</w:t>
      </w:r>
    </w:p>
    <w:p w14:paraId="1C91A03E" w14:textId="77777777" w:rsidR="00490D42" w:rsidRPr="002F5F3A" w:rsidRDefault="00490D42" w:rsidP="0021019A">
      <w:pPr>
        <w:pStyle w:val="Randomlist"/>
        <w:tabs>
          <w:tab w:val="clear" w:pos="3968"/>
          <w:tab w:val="num" w:pos="1980"/>
          <w:tab w:val="num" w:pos="3320"/>
        </w:tabs>
        <w:ind w:left="2104" w:right="20" w:hanging="403"/>
      </w:pPr>
      <w:r w:rsidRPr="002F5F3A">
        <w:t>Default BFD Configuration</w:t>
      </w:r>
    </w:p>
    <w:p w14:paraId="19BD36A7" w14:textId="77777777" w:rsidR="00490D42" w:rsidRPr="002F5F3A" w:rsidRDefault="00490D42" w:rsidP="0021019A">
      <w:pPr>
        <w:pStyle w:val="Randomlist"/>
        <w:tabs>
          <w:tab w:val="clear" w:pos="3968"/>
          <w:tab w:val="num" w:pos="1980"/>
          <w:tab w:val="num" w:pos="3320"/>
        </w:tabs>
        <w:ind w:left="2104" w:right="20" w:hanging="403"/>
      </w:pPr>
      <w:r w:rsidRPr="002F5F3A">
        <w:t>Configuring BFD</w:t>
      </w:r>
    </w:p>
    <w:p w14:paraId="0AE66D21" w14:textId="77777777" w:rsidR="00490D42" w:rsidRPr="002F5F3A" w:rsidRDefault="00490D42" w:rsidP="0021019A">
      <w:pPr>
        <w:pStyle w:val="Randomlist"/>
        <w:tabs>
          <w:tab w:val="clear" w:pos="3968"/>
          <w:tab w:val="num" w:pos="1980"/>
          <w:tab w:val="num" w:pos="3320"/>
        </w:tabs>
        <w:ind w:left="2104" w:right="20" w:hanging="403"/>
      </w:pPr>
      <w:r w:rsidRPr="002F5F3A">
        <w:t>BFD Configuration Samples</w:t>
      </w:r>
    </w:p>
    <w:p w14:paraId="44F530E7" w14:textId="77777777" w:rsidR="00047160" w:rsidRDefault="00047160" w:rsidP="0021019A">
      <w:pPr>
        <w:ind w:right="20"/>
      </w:pPr>
    </w:p>
    <w:p w14:paraId="0D61E450" w14:textId="77777777" w:rsidR="00047160" w:rsidRDefault="00047160" w:rsidP="0021019A">
      <w:pPr>
        <w:ind w:right="20"/>
      </w:pPr>
      <w:r>
        <w:br w:type="page"/>
      </w:r>
    </w:p>
    <w:p w14:paraId="7F809518" w14:textId="77777777" w:rsidR="00047160" w:rsidRDefault="00047160" w:rsidP="0021019A">
      <w:pPr>
        <w:pStyle w:val="2"/>
        <w:ind w:right="20"/>
      </w:pPr>
      <w:bookmarkStart w:id="3103" w:name="_Toc361679453"/>
      <w:bookmarkStart w:id="3104" w:name="_Toc259459598"/>
      <w:bookmarkStart w:id="3105" w:name="_Toc444695186"/>
      <w:r w:rsidRPr="00723426">
        <w:rPr>
          <w:rFonts w:hint="eastAsia"/>
        </w:rPr>
        <w:lastRenderedPageBreak/>
        <w:t>Understanding</w:t>
      </w:r>
      <w:r>
        <w:rPr>
          <w:rFonts w:hint="eastAsia"/>
        </w:rPr>
        <w:t xml:space="preserve"> BFD</w:t>
      </w:r>
      <w:bookmarkEnd w:id="3103"/>
      <w:bookmarkEnd w:id="3104"/>
      <w:bookmarkEnd w:id="3105"/>
    </w:p>
    <w:p w14:paraId="02E4B73A" w14:textId="77777777" w:rsidR="00047160" w:rsidRDefault="00047160" w:rsidP="005C7CFC">
      <w:pPr>
        <w:pStyle w:val="3"/>
        <w:ind w:left="0" w:right="20"/>
      </w:pPr>
      <w:bookmarkStart w:id="3106" w:name="_Toc361679454"/>
      <w:bookmarkStart w:id="3107" w:name="_Ref340590658"/>
      <w:bookmarkStart w:id="3108" w:name="_Toc444695187"/>
      <w:r>
        <w:rPr>
          <w:rFonts w:hint="eastAsia"/>
        </w:rPr>
        <w:t xml:space="preserve">BFD </w:t>
      </w:r>
      <w:r w:rsidRPr="00723426">
        <w:rPr>
          <w:rFonts w:hint="eastAsia"/>
        </w:rPr>
        <w:t>Operation</w:t>
      </w:r>
      <w:bookmarkEnd w:id="3106"/>
      <w:bookmarkEnd w:id="3107"/>
      <w:bookmarkEnd w:id="3108"/>
    </w:p>
    <w:p w14:paraId="1B55E924" w14:textId="77777777" w:rsidR="00047160" w:rsidRPr="002F5F3A" w:rsidRDefault="00047160" w:rsidP="005C7CFC">
      <w:pPr>
        <w:pStyle w:val="a3"/>
        <w:ind w:left="0" w:right="20"/>
      </w:pPr>
      <w:r w:rsidRPr="002F5F3A">
        <w:t xml:space="preserve">BFD can rapidly detect between the forwarding path error and interface, data link and forwarding layer errors. The </w:t>
      </w:r>
      <w:r w:rsidR="00094318">
        <w:t>C9500</w:t>
      </w:r>
      <w:r w:rsidRPr="002F5F3A">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77777777" w:rsidR="00047160" w:rsidRPr="00CB5077" w:rsidRDefault="00047160" w:rsidP="005C7CFC">
      <w:pPr>
        <w:pStyle w:val="a3"/>
        <w:ind w:left="0" w:right="20"/>
        <w:rPr>
          <w:rFonts w:ascii="-윤고딕130" w:eastAsia="-윤고딕130"/>
        </w:rPr>
      </w:pPr>
      <w:r w:rsidRPr="00CB5077">
        <w:t xml:space="preserve">BFD can rapidly detect the error between BFD systems regardless of network type </w:t>
      </w:r>
      <w:r w:rsidR="005C7CFC">
        <w:t>or</w:t>
      </w:r>
      <w:r w:rsidRPr="00CB5077">
        <w:t xml:space="preserve"> routing protocol. If BFD detects an error, it informs </w:t>
      </w:r>
      <w:r w:rsidR="005C7CFC">
        <w:t xml:space="preserve">the </w:t>
      </w:r>
      <w:r w:rsidRPr="00CB5077">
        <w:t xml:space="preserve">routing protocol. As </w:t>
      </w:r>
      <w:r w:rsidR="005C7CFC">
        <w:t xml:space="preserve">a </w:t>
      </w:r>
      <w:r w:rsidRPr="00CB5077">
        <w:t xml:space="preserve">routing protocol can rapidly reaccount </w:t>
      </w:r>
      <w:r w:rsidR="005C7CFC">
        <w:t xml:space="preserve">the </w:t>
      </w:r>
      <w:r w:rsidRPr="00CB5077">
        <w:t xml:space="preserve">routing table, it can reduce the time taken to change </w:t>
      </w:r>
      <w:r w:rsidR="005C7CFC">
        <w:t xml:space="preserve">the </w:t>
      </w:r>
      <w:r w:rsidRPr="00CB5077">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t>n</w:t>
      </w:r>
      <w:r w:rsidRPr="00CB5077">
        <w:t xml:space="preserve"> OSPF neighbor.</w:t>
      </w:r>
    </w:p>
    <w:p w14:paraId="5AF476CD" w14:textId="77777777" w:rsidR="00047160" w:rsidRDefault="00723426" w:rsidP="005C7CFC">
      <w:pPr>
        <w:pStyle w:val="afff8"/>
        <w:keepNext/>
        <w:ind w:leftChars="945" w:left="1701" w:right="20"/>
        <w:jc w:val="left"/>
      </w:pPr>
      <w:r>
        <w:rPr>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Default="000B7D52" w:rsidP="005C7CFC">
      <w:pPr>
        <w:pStyle w:val="afffff3"/>
        <w:ind w:left="0" w:right="20"/>
      </w:pPr>
      <w:bookmarkStart w:id="3109" w:name="_Toc259459578"/>
      <w:bookmarkStart w:id="3110" w:name="_Toc363228635"/>
      <w:bookmarkStart w:id="3111" w:name="_Toc391575490"/>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35</w:t>
      </w:r>
      <w:r w:rsidR="00D52C4A">
        <w:fldChar w:fldCharType="end"/>
      </w:r>
      <w:r w:rsidR="00D52C4A">
        <w:rPr>
          <w:rFonts w:hint="eastAsia"/>
        </w:rPr>
        <w:t xml:space="preserve"> </w:t>
      </w:r>
      <w:r w:rsidR="00047160">
        <w:rPr>
          <w:rFonts w:hint="eastAsia"/>
        </w:rPr>
        <w:t>Establishing a BFD neighbor relationship</w:t>
      </w:r>
      <w:bookmarkEnd w:id="3109"/>
      <w:bookmarkEnd w:id="3110"/>
      <w:bookmarkEnd w:id="3111"/>
    </w:p>
    <w:p w14:paraId="64BDCFA8" w14:textId="77777777" w:rsidR="00047160" w:rsidRPr="002F5F3A" w:rsidRDefault="00047160" w:rsidP="005C7CFC">
      <w:pPr>
        <w:pStyle w:val="a3"/>
        <w:ind w:left="0" w:right="20"/>
      </w:pPr>
      <w:r w:rsidRPr="002F5F3A">
        <w:t xml:space="preserve">The following figure shows the link error to occur in the network. If </w:t>
      </w:r>
      <w:r w:rsidR="005C7CFC">
        <w:t xml:space="preserve">the </w:t>
      </w:r>
      <w:r w:rsidRPr="002F5F3A">
        <w:t>OSPF neighbor and BFD session is down, the BFD informs t</w:t>
      </w:r>
      <w:r w:rsidR="005C7CFC">
        <w:t>he</w:t>
      </w:r>
      <w:r w:rsidRPr="002F5F3A">
        <w:t xml:space="preserve"> OSPF process that the system can not communicate with BFD peer. </w:t>
      </w:r>
      <w:r w:rsidR="005C7CFC">
        <w:t xml:space="preserve">The </w:t>
      </w:r>
      <w:r w:rsidRPr="002F5F3A">
        <w:t>OSPF process disconnects the OSPF neighbor relation. If another path is available, the router recalculates the routing table immediately.</w:t>
      </w:r>
    </w:p>
    <w:p w14:paraId="60D45C09" w14:textId="77777777" w:rsidR="00047160" w:rsidRDefault="00723426" w:rsidP="005C7CFC">
      <w:pPr>
        <w:pStyle w:val="afff8"/>
        <w:keepNext/>
        <w:ind w:leftChars="945" w:left="1701" w:right="20"/>
        <w:jc w:val="left"/>
      </w:pPr>
      <w:r>
        <w:rPr>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723426" w:rsidRDefault="000B7D52" w:rsidP="005C7CFC">
      <w:pPr>
        <w:pStyle w:val="afffff3"/>
        <w:ind w:left="0" w:right="20"/>
        <w:rPr>
          <w:rFonts w:ascii="-윤고딕130" w:eastAsia="-윤고딕130"/>
        </w:rPr>
      </w:pPr>
      <w:bookmarkStart w:id="3112" w:name="_Toc259459579"/>
      <w:bookmarkStart w:id="3113" w:name="_Toc363228636"/>
      <w:bookmarkStart w:id="3114" w:name="_Toc259459599"/>
      <w:bookmarkStart w:id="3115" w:name="_Toc391575491"/>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36</w:t>
      </w:r>
      <w:r w:rsidR="00D52C4A">
        <w:fldChar w:fldCharType="end"/>
      </w:r>
      <w:r w:rsidR="00D52C4A">
        <w:rPr>
          <w:rFonts w:hint="eastAsia"/>
        </w:rPr>
        <w:t xml:space="preserve"> </w:t>
      </w:r>
      <w:r w:rsidR="00047160">
        <w:rPr>
          <w:rFonts w:hint="eastAsia"/>
        </w:rPr>
        <w:t>Tearing down an OSPF neighbor relationship</w:t>
      </w:r>
      <w:bookmarkEnd w:id="3112"/>
      <w:bookmarkEnd w:id="3113"/>
      <w:bookmarkEnd w:id="3114"/>
      <w:bookmarkEnd w:id="3115"/>
    </w:p>
    <w:p w14:paraId="00FD3E1C" w14:textId="77777777" w:rsidR="00047160" w:rsidRDefault="00047160" w:rsidP="005C7CFC">
      <w:pPr>
        <w:pStyle w:val="3"/>
        <w:ind w:left="0" w:right="20"/>
      </w:pPr>
      <w:bookmarkStart w:id="3116" w:name="_Toc361679455"/>
      <w:bookmarkStart w:id="3117" w:name="_Toc259459600"/>
      <w:bookmarkStart w:id="3118" w:name="_Toc444695188"/>
      <w:r>
        <w:rPr>
          <w:rFonts w:hint="eastAsia"/>
        </w:rPr>
        <w:t>Benefits of using BFD for Failure Detection</w:t>
      </w:r>
      <w:bookmarkEnd w:id="3116"/>
      <w:bookmarkEnd w:id="3117"/>
      <w:bookmarkEnd w:id="3118"/>
    </w:p>
    <w:p w14:paraId="0E44716C" w14:textId="77777777" w:rsidR="00047160" w:rsidRPr="002F5F3A" w:rsidRDefault="00047160" w:rsidP="005C7CFC">
      <w:pPr>
        <w:pStyle w:val="a3"/>
        <w:ind w:left="0" w:right="20"/>
      </w:pPr>
      <w:r w:rsidRPr="002F5F3A">
        <w:t xml:space="preserve">BFD can provide failure detection in the routing protocol like OSPF. The merits of BFD are as follows: </w:t>
      </w:r>
    </w:p>
    <w:p w14:paraId="72BFE704" w14:textId="77777777" w:rsidR="00047160" w:rsidRPr="002F5F3A" w:rsidRDefault="00047160" w:rsidP="005C7CFC">
      <w:pPr>
        <w:pStyle w:val="Randomlist"/>
        <w:tabs>
          <w:tab w:val="clear" w:pos="3968"/>
          <w:tab w:val="num" w:pos="1980"/>
          <w:tab w:val="num" w:pos="3320"/>
        </w:tabs>
        <w:ind w:left="0" w:right="20" w:hanging="403"/>
      </w:pPr>
      <w:r w:rsidRPr="002F5F3A">
        <w:t>BFD can detect failure within one second.</w:t>
      </w:r>
    </w:p>
    <w:p w14:paraId="470E854B" w14:textId="77777777" w:rsidR="00047160" w:rsidRPr="002F5F3A" w:rsidRDefault="00047160" w:rsidP="005C7CFC">
      <w:pPr>
        <w:pStyle w:val="Randomlist"/>
        <w:tabs>
          <w:tab w:val="clear" w:pos="3968"/>
          <w:tab w:val="num" w:pos="1980"/>
          <w:tab w:val="num" w:pos="3320"/>
        </w:tabs>
        <w:ind w:left="0" w:right="20" w:hanging="403"/>
      </w:pPr>
      <w:r w:rsidRPr="002F5F3A">
        <w:t>BFD can use failure detection of various routing protocols.</w:t>
      </w:r>
    </w:p>
    <w:p w14:paraId="131C61A5" w14:textId="77777777" w:rsidR="00047160" w:rsidRDefault="00047160" w:rsidP="005C7CFC">
      <w:pPr>
        <w:pStyle w:val="3"/>
        <w:ind w:left="0" w:right="20"/>
      </w:pPr>
      <w:bookmarkStart w:id="3119" w:name="_Toc361679456"/>
      <w:bookmarkStart w:id="3120" w:name="_Toc259459580"/>
      <w:bookmarkStart w:id="3121" w:name="_Toc444695189"/>
      <w:r>
        <w:rPr>
          <w:rFonts w:hint="eastAsia"/>
        </w:rPr>
        <w:t>BFD Session Type</w:t>
      </w:r>
      <w:bookmarkEnd w:id="3119"/>
      <w:bookmarkEnd w:id="3120"/>
      <w:bookmarkEnd w:id="3121"/>
    </w:p>
    <w:p w14:paraId="42DAB0C9" w14:textId="77777777" w:rsidR="00047160" w:rsidRPr="002F5F3A" w:rsidRDefault="00047160" w:rsidP="005C7CFC">
      <w:pPr>
        <w:pStyle w:val="a3"/>
        <w:ind w:left="0" w:right="20"/>
      </w:pPr>
      <w:r w:rsidRPr="002F5F3A">
        <w:t>BFD uses BFD single hop session and BFD multi hop ses</w:t>
      </w:r>
      <w:r>
        <w:t>sion according to network confi</w:t>
      </w:r>
      <w:r w:rsidRPr="002F5F3A">
        <w:t>guration.</w:t>
      </w:r>
    </w:p>
    <w:p w14:paraId="5ABCF18D" w14:textId="77777777" w:rsidR="00047160" w:rsidRPr="002F5F3A" w:rsidRDefault="00047160" w:rsidP="005C7CFC">
      <w:pPr>
        <w:pStyle w:val="a3"/>
        <w:ind w:left="0" w:right="20"/>
      </w:pPr>
      <w:r w:rsidRPr="002F5F3A">
        <w:lastRenderedPageBreak/>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094318">
        <w:t>C9500</w:t>
      </w:r>
      <w:r w:rsidRPr="002F5F3A">
        <w:t xml:space="preserve"> with the </w:t>
      </w:r>
      <w:r w:rsidRPr="002F5F3A">
        <w:rPr>
          <w:bCs/>
        </w:rPr>
        <w:t>bfd interval</w:t>
      </w:r>
      <w:r w:rsidRPr="002F5F3A">
        <w:rPr>
          <w:b/>
          <w:bCs/>
        </w:rPr>
        <w:t xml:space="preserve"> </w:t>
      </w:r>
      <w:r w:rsidRPr="002F5F3A">
        <w:t>command, BFD single hop session is made.</w:t>
      </w:r>
    </w:p>
    <w:p w14:paraId="1D8B8298" w14:textId="77777777" w:rsidR="00047160" w:rsidRDefault="00723426" w:rsidP="005C7CFC">
      <w:pPr>
        <w:keepNext/>
        <w:ind w:leftChars="945" w:left="1701" w:right="20"/>
      </w:pPr>
      <w:r>
        <w:rPr>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tab/>
      </w:r>
    </w:p>
    <w:p w14:paraId="0C1DC8EE" w14:textId="274F7A8A" w:rsidR="00047160" w:rsidRDefault="000B7D52" w:rsidP="005C7CFC">
      <w:pPr>
        <w:pStyle w:val="afffff3"/>
        <w:ind w:left="0" w:right="20"/>
      </w:pPr>
      <w:bookmarkStart w:id="3122" w:name="_Toc363228637"/>
      <w:bookmarkStart w:id="3123" w:name="_Toc250454101"/>
      <w:bookmarkStart w:id="3124" w:name="_Toc391575492"/>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37</w:t>
      </w:r>
      <w:r w:rsidR="00D52C4A">
        <w:fldChar w:fldCharType="end"/>
      </w:r>
      <w:r w:rsidR="00D52C4A">
        <w:rPr>
          <w:rFonts w:hint="eastAsia"/>
        </w:rPr>
        <w:t xml:space="preserve"> </w:t>
      </w:r>
      <w:r w:rsidR="00047160">
        <w:rPr>
          <w:rFonts w:hint="eastAsia"/>
        </w:rPr>
        <w:t>BFD single hop session</w:t>
      </w:r>
      <w:bookmarkEnd w:id="3122"/>
      <w:bookmarkEnd w:id="3123"/>
      <w:bookmarkEnd w:id="3124"/>
    </w:p>
    <w:p w14:paraId="6DB1FF6A" w14:textId="77777777" w:rsidR="00723426" w:rsidRPr="002F5F3A" w:rsidRDefault="00723426" w:rsidP="005C7CFC">
      <w:pPr>
        <w:pStyle w:val="a3"/>
        <w:ind w:left="0" w:right="20"/>
      </w:pPr>
      <w:r w:rsidRPr="002F5F3A">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2F5F3A">
        <w:rPr>
          <w:bCs/>
        </w:rPr>
        <w:t>bfd multihop-peer</w:t>
      </w:r>
      <w:r w:rsidRPr="002F5F3A">
        <w:rPr>
          <w:b/>
          <w:bCs/>
        </w:rPr>
        <w:t xml:space="preserve"> </w:t>
      </w:r>
      <w:r w:rsidRPr="002F5F3A">
        <w:t>command.</w:t>
      </w:r>
    </w:p>
    <w:p w14:paraId="60A0851C" w14:textId="77777777" w:rsidR="00723426" w:rsidRPr="00723426" w:rsidRDefault="00723426" w:rsidP="005C7CFC">
      <w:pPr>
        <w:ind w:leftChars="945" w:left="1701" w:right="20"/>
      </w:pPr>
      <w:r>
        <w:rPr>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18E6A982" w:rsidR="00047160" w:rsidRDefault="000B7D52" w:rsidP="005C7CFC">
      <w:pPr>
        <w:pStyle w:val="afffff3"/>
        <w:ind w:left="0" w:right="20"/>
      </w:pPr>
      <w:bookmarkStart w:id="3125" w:name="_Toc259459581"/>
      <w:bookmarkStart w:id="3126" w:name="_Toc363228638"/>
      <w:bookmarkStart w:id="3127" w:name="_Toc391575493"/>
      <w:r>
        <w:t>Figure</w:t>
      </w:r>
      <w:r w:rsidR="00047160">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38</w:t>
      </w:r>
      <w:r w:rsidR="00D52C4A">
        <w:fldChar w:fldCharType="end"/>
      </w:r>
      <w:r w:rsidR="00D52C4A">
        <w:rPr>
          <w:rFonts w:hint="eastAsia"/>
        </w:rPr>
        <w:t xml:space="preserve"> </w:t>
      </w:r>
      <w:r w:rsidR="00047160">
        <w:rPr>
          <w:rFonts w:hint="eastAsia"/>
        </w:rPr>
        <w:t>BFD multhop session</w:t>
      </w:r>
      <w:bookmarkEnd w:id="3125"/>
      <w:bookmarkEnd w:id="3126"/>
      <w:bookmarkEnd w:id="3127"/>
    </w:p>
    <w:p w14:paraId="152E7785" w14:textId="77777777" w:rsidR="00047160" w:rsidRDefault="00047160" w:rsidP="005C7CFC">
      <w:pPr>
        <w:pStyle w:val="3"/>
        <w:ind w:left="0" w:right="20"/>
      </w:pPr>
      <w:bookmarkStart w:id="3128" w:name="_Toc250454102"/>
      <w:bookmarkStart w:id="3129" w:name="_Toc259459582"/>
      <w:bookmarkStart w:id="3130" w:name="_Toc363228639"/>
      <w:bookmarkStart w:id="3131" w:name="_Toc444695190"/>
      <w:r>
        <w:rPr>
          <w:rFonts w:hint="eastAsia"/>
        </w:rPr>
        <w:t xml:space="preserve">BFD </w:t>
      </w:r>
      <w:r w:rsidRPr="00723426">
        <w:rPr>
          <w:rFonts w:hint="eastAsia"/>
        </w:rPr>
        <w:t>Version</w:t>
      </w:r>
      <w:r>
        <w:rPr>
          <w:rFonts w:hint="eastAsia"/>
        </w:rPr>
        <w:t xml:space="preserve"> Interoperability</w:t>
      </w:r>
      <w:bookmarkEnd w:id="3128"/>
      <w:bookmarkEnd w:id="3129"/>
      <w:bookmarkEnd w:id="3130"/>
      <w:bookmarkEnd w:id="3131"/>
    </w:p>
    <w:p w14:paraId="32ABF06D" w14:textId="77777777" w:rsidR="00047160" w:rsidRPr="002F5F3A" w:rsidRDefault="00094318" w:rsidP="005C7CFC">
      <w:pPr>
        <w:pStyle w:val="a3"/>
        <w:ind w:left="0" w:right="20"/>
      </w:pPr>
      <w:r>
        <w:t>C9500</w:t>
      </w:r>
      <w:r w:rsidR="00047160" w:rsidRPr="002F5F3A">
        <w:t xml:space="preserve"> provides not only BFD version 1 but also version 0. Even if All BFD sessions are made with version 1, it can interact with version 0. </w:t>
      </w:r>
    </w:p>
    <w:p w14:paraId="0933478A" w14:textId="77777777" w:rsidR="00047160" w:rsidRPr="002F5F3A" w:rsidRDefault="00047160" w:rsidP="005C7CFC">
      <w:pPr>
        <w:pStyle w:val="a3"/>
        <w:ind w:left="0" w:right="20"/>
      </w:pPr>
      <w:r w:rsidRPr="002F5F3A">
        <w:t>After the system automatically detects BFD version, BFD session runs as the highest version that can use commonly with the interactive system.</w:t>
      </w:r>
    </w:p>
    <w:p w14:paraId="0F4C269E" w14:textId="77777777" w:rsidR="00047160" w:rsidRPr="002F5F3A" w:rsidRDefault="00047160" w:rsidP="005C7CFC">
      <w:pPr>
        <w:pStyle w:val="a3"/>
        <w:ind w:left="0" w:right="20"/>
      </w:pPr>
      <w:r w:rsidRPr="002F5F3A">
        <w:t xml:space="preserve">For example, if one system uses version 0 and the other systems use version 0, all systems become to use version 0. You can make sure the version to use BFD session with </w:t>
      </w:r>
      <w:r w:rsidRPr="002F5F3A">
        <w:rPr>
          <w:bCs/>
        </w:rPr>
        <w:t>show bfd neighbor</w:t>
      </w:r>
      <w:r w:rsidRPr="002F5F3A">
        <w:t xml:space="preserve"> [</w:t>
      </w:r>
      <w:r w:rsidRPr="002F5F3A">
        <w:rPr>
          <w:bCs/>
        </w:rPr>
        <w:t>details</w:t>
      </w:r>
      <w:r w:rsidRPr="002F5F3A">
        <w:t>].</w:t>
      </w:r>
    </w:p>
    <w:p w14:paraId="777238B0" w14:textId="77777777" w:rsidR="00047160" w:rsidRPr="00024295" w:rsidRDefault="00047160" w:rsidP="005C7CFC">
      <w:pPr>
        <w:ind w:right="20"/>
      </w:pPr>
    </w:p>
    <w:p w14:paraId="73F5A81A" w14:textId="77777777" w:rsidR="00047160" w:rsidRPr="00BA2251" w:rsidRDefault="00047160" w:rsidP="0021019A">
      <w:pPr>
        <w:ind w:right="20"/>
      </w:pPr>
    </w:p>
    <w:p w14:paraId="323EEA80" w14:textId="77777777" w:rsidR="00047160" w:rsidRDefault="00047160" w:rsidP="0021019A">
      <w:pPr>
        <w:pStyle w:val="2"/>
        <w:ind w:right="20"/>
      </w:pPr>
      <w:bookmarkStart w:id="3132" w:name="_Toc8448089"/>
      <w:bookmarkStart w:id="3133" w:name="_Toc259459583"/>
      <w:bookmarkStart w:id="3134" w:name="_Toc444695191"/>
      <w:r>
        <w:rPr>
          <w:rFonts w:hint="eastAsia"/>
        </w:rPr>
        <w:lastRenderedPageBreak/>
        <w:t xml:space="preserve">BFD </w:t>
      </w:r>
      <w:r w:rsidRPr="00723426">
        <w:rPr>
          <w:rFonts w:hint="eastAsia"/>
        </w:rPr>
        <w:t>Restrictions</w:t>
      </w:r>
      <w:bookmarkEnd w:id="3132"/>
      <w:bookmarkEnd w:id="3133"/>
      <w:bookmarkEnd w:id="3134"/>
    </w:p>
    <w:p w14:paraId="32B7107C" w14:textId="77777777" w:rsidR="00047160" w:rsidRPr="002F5F3A" w:rsidRDefault="00047160" w:rsidP="00AD125B">
      <w:pPr>
        <w:pStyle w:val="a3"/>
        <w:ind w:left="0" w:right="20"/>
      </w:pPr>
      <w:r w:rsidRPr="002F5F3A">
        <w:t xml:space="preserve">The BFD restrictions of </w:t>
      </w:r>
      <w:r w:rsidR="00094318">
        <w:t>C9500</w:t>
      </w:r>
      <w:r w:rsidRPr="002F5F3A">
        <w:t xml:space="preserve"> are as follows: </w:t>
      </w:r>
    </w:p>
    <w:p w14:paraId="340032AC" w14:textId="77777777" w:rsidR="00047160" w:rsidRPr="002F5F3A" w:rsidRDefault="00047160" w:rsidP="00AD125B">
      <w:pPr>
        <w:pStyle w:val="Randomlist"/>
        <w:tabs>
          <w:tab w:val="clear" w:pos="3968"/>
          <w:tab w:val="num" w:pos="1980"/>
          <w:tab w:val="num" w:pos="3320"/>
        </w:tabs>
        <w:ind w:left="0" w:right="20" w:firstLine="0"/>
      </w:pPr>
      <w:r w:rsidRPr="002F5F3A">
        <w:t>It only supports asynchronous mode. It can start BFD session although some BFD peer.</w:t>
      </w:r>
    </w:p>
    <w:p w14:paraId="06A4D138" w14:textId="77777777" w:rsidR="00047160" w:rsidRPr="002F5F3A" w:rsidRDefault="00047160" w:rsidP="00AD125B">
      <w:pPr>
        <w:pStyle w:val="Randomlist"/>
        <w:tabs>
          <w:tab w:val="clear" w:pos="3968"/>
          <w:tab w:val="num" w:pos="1980"/>
          <w:tab w:val="num" w:pos="3320"/>
        </w:tabs>
        <w:ind w:left="0" w:right="20" w:firstLine="0"/>
      </w:pPr>
      <w:r w:rsidRPr="002F5F3A">
        <w:t>It supports BGP, OSPF, and static routing.</w:t>
      </w:r>
    </w:p>
    <w:p w14:paraId="7BFB17EC" w14:textId="77777777" w:rsidR="00047160" w:rsidRPr="002F5F3A" w:rsidRDefault="00047160" w:rsidP="00AD125B">
      <w:pPr>
        <w:pStyle w:val="Randomlist"/>
        <w:tabs>
          <w:tab w:val="clear" w:pos="3968"/>
          <w:tab w:val="num" w:pos="1980"/>
          <w:tab w:val="num" w:pos="3320"/>
        </w:tabs>
        <w:ind w:left="0" w:right="20" w:firstLine="0"/>
      </w:pPr>
      <w:r w:rsidRPr="002F5F3A">
        <w:t>It can make BFD session of maximum 128 numbers. When you make the session more than 128 number, the following message is displayed.</w:t>
      </w:r>
    </w:p>
    <w:p w14:paraId="6AD1BCFB" w14:textId="77777777" w:rsidR="00047160" w:rsidRPr="002F5F3A" w:rsidRDefault="00047160" w:rsidP="00AD125B">
      <w:pPr>
        <w:pStyle w:val="a3"/>
        <w:ind w:left="0" w:right="20"/>
      </w:pPr>
      <w:r w:rsidRPr="002F5F3A">
        <w:t>%BFD-5-SESSIONLIMIT: Attempt to exceed session limit of 128 neighbors.</w:t>
      </w:r>
    </w:p>
    <w:p w14:paraId="0B4BD9F4" w14:textId="77777777" w:rsidR="00047160" w:rsidRPr="002F5F3A" w:rsidRDefault="00047160" w:rsidP="00AD125B">
      <w:pPr>
        <w:pStyle w:val="Randomlist"/>
        <w:tabs>
          <w:tab w:val="clear" w:pos="3968"/>
          <w:tab w:val="num" w:pos="1980"/>
          <w:tab w:val="num" w:pos="3320"/>
        </w:tabs>
        <w:ind w:left="0" w:right="20" w:firstLine="0"/>
      </w:pPr>
      <w:r w:rsidRPr="002F5F3A">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012B8F" w:rsidRDefault="00047160" w:rsidP="00AD125B">
      <w:pPr>
        <w:ind w:right="20"/>
        <w:rPr>
          <w:color w:val="000000"/>
        </w:rPr>
      </w:pPr>
    </w:p>
    <w:p w14:paraId="12F38D00" w14:textId="77777777" w:rsidR="00047160" w:rsidRDefault="00047160" w:rsidP="0021019A">
      <w:pPr>
        <w:pStyle w:val="2"/>
        <w:ind w:right="20"/>
      </w:pPr>
      <w:bookmarkStart w:id="3135" w:name="_Toc363228640"/>
      <w:bookmarkStart w:id="3136" w:name="_Toc259459584"/>
      <w:bookmarkStart w:id="3137" w:name="_Toc363228641"/>
      <w:bookmarkStart w:id="3138" w:name="_Toc444695192"/>
      <w:r>
        <w:rPr>
          <w:rFonts w:hint="eastAsia"/>
        </w:rPr>
        <w:lastRenderedPageBreak/>
        <w:t>Default BFD Configuration</w:t>
      </w:r>
      <w:bookmarkEnd w:id="3135"/>
      <w:bookmarkEnd w:id="3136"/>
      <w:bookmarkEnd w:id="3137"/>
      <w:bookmarkEnd w:id="3138"/>
    </w:p>
    <w:p w14:paraId="247502A8" w14:textId="77777777" w:rsidR="00047160" w:rsidRDefault="00047160" w:rsidP="00AD125B">
      <w:pPr>
        <w:pStyle w:val="a3"/>
        <w:ind w:left="0" w:right="20"/>
      </w:pPr>
      <w:r w:rsidRPr="002F5F3A">
        <w:t>The following table shows the basic BFD configuration:</w:t>
      </w:r>
    </w:p>
    <w:p w14:paraId="37F3AFB6" w14:textId="77777777" w:rsidR="00086FC3" w:rsidRDefault="00086FC3" w:rsidP="00AD125B">
      <w:pPr>
        <w:pStyle w:val="afffff3"/>
        <w:ind w:left="0" w:right="20"/>
      </w:pPr>
      <w:bookmarkStart w:id="3139" w:name="_Toc391575326"/>
      <w:r>
        <w:t xml:space="preserve">Table </w:t>
      </w:r>
      <w:r w:rsidR="005832B8">
        <w:fldChar w:fldCharType="begin"/>
      </w:r>
      <w:r w:rsidR="00092D8C">
        <w:instrText xml:space="preserve"> SEQ Table \* ARABIC </w:instrText>
      </w:r>
      <w:r w:rsidR="005832B8">
        <w:fldChar w:fldCharType="separate"/>
      </w:r>
      <w:r w:rsidR="00001ED6">
        <w:rPr>
          <w:noProof/>
        </w:rPr>
        <w:t>184</w:t>
      </w:r>
      <w:r w:rsidR="005832B8">
        <w:rPr>
          <w:noProof/>
        </w:rPr>
        <w:fldChar w:fldCharType="end"/>
      </w:r>
      <w:r>
        <w:rPr>
          <w:rFonts w:hint="eastAsia"/>
        </w:rPr>
        <w:t xml:space="preserve"> </w:t>
      </w:r>
      <w:r w:rsidRPr="002F5F3A">
        <w:t>Default BFD Configuration</w:t>
      </w:r>
      <w:bookmarkEnd w:id="3139"/>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6"/>
        <w:gridCol w:w="4595"/>
      </w:tblGrid>
      <w:tr w:rsidR="00047160" w:rsidRPr="00A8576D" w14:paraId="55277985" w14:textId="77777777" w:rsidTr="00723426">
        <w:tc>
          <w:tcPr>
            <w:tcW w:w="4048" w:type="dxa"/>
            <w:tcBorders>
              <w:left w:val="nil"/>
            </w:tcBorders>
            <w:shd w:val="pct10" w:color="auto" w:fill="auto"/>
            <w:vAlign w:val="center"/>
          </w:tcPr>
          <w:p w14:paraId="1AA8BA4D" w14:textId="77777777" w:rsidR="00047160" w:rsidRPr="002F5F3A" w:rsidRDefault="00047160" w:rsidP="00AD125B">
            <w:pPr>
              <w:wordWrap/>
              <w:ind w:right="20"/>
              <w:jc w:val="center"/>
              <w:rPr>
                <w:b/>
              </w:rPr>
            </w:pPr>
            <w:r w:rsidRPr="002F5F3A">
              <w:rPr>
                <w:b/>
              </w:rPr>
              <w:t>Feature</w:t>
            </w:r>
          </w:p>
        </w:tc>
        <w:tc>
          <w:tcPr>
            <w:tcW w:w="5108" w:type="dxa"/>
            <w:tcBorders>
              <w:right w:val="nil"/>
            </w:tcBorders>
            <w:shd w:val="pct10" w:color="auto" w:fill="auto"/>
            <w:vAlign w:val="center"/>
          </w:tcPr>
          <w:p w14:paraId="55FFE600" w14:textId="77777777" w:rsidR="00047160" w:rsidRPr="002F5F3A" w:rsidRDefault="00047160" w:rsidP="00AD125B">
            <w:pPr>
              <w:wordWrap/>
              <w:ind w:right="20"/>
              <w:jc w:val="center"/>
              <w:rPr>
                <w:b/>
              </w:rPr>
            </w:pPr>
            <w:r w:rsidRPr="002F5F3A">
              <w:rPr>
                <w:b/>
              </w:rPr>
              <w:t>Default Setting</w:t>
            </w:r>
          </w:p>
        </w:tc>
      </w:tr>
      <w:tr w:rsidR="00047160" w:rsidRPr="00A8576D" w14:paraId="7DA12AA6" w14:textId="77777777" w:rsidTr="00723426">
        <w:tc>
          <w:tcPr>
            <w:tcW w:w="4048" w:type="dxa"/>
            <w:tcBorders>
              <w:left w:val="nil"/>
            </w:tcBorders>
            <w:vAlign w:val="center"/>
          </w:tcPr>
          <w:p w14:paraId="666DD641" w14:textId="77777777" w:rsidR="00047160" w:rsidRPr="002F5F3A" w:rsidRDefault="00047160" w:rsidP="00AD125B">
            <w:pPr>
              <w:wordWrap/>
              <w:ind w:right="20"/>
            </w:pPr>
            <w:r w:rsidRPr="002F5F3A">
              <w:t>BFD</w:t>
            </w:r>
          </w:p>
        </w:tc>
        <w:tc>
          <w:tcPr>
            <w:tcW w:w="5108" w:type="dxa"/>
            <w:tcBorders>
              <w:right w:val="nil"/>
            </w:tcBorders>
            <w:vAlign w:val="center"/>
          </w:tcPr>
          <w:p w14:paraId="1EC16DE2" w14:textId="77777777" w:rsidR="00047160" w:rsidRPr="002F5F3A" w:rsidRDefault="00047160" w:rsidP="00AD125B">
            <w:pPr>
              <w:wordWrap/>
              <w:ind w:right="20"/>
            </w:pPr>
            <w:r w:rsidRPr="002F5F3A">
              <w:t>Enable.</w:t>
            </w:r>
          </w:p>
        </w:tc>
      </w:tr>
      <w:tr w:rsidR="00047160" w:rsidRPr="00A8576D" w14:paraId="3EE1E091" w14:textId="77777777" w:rsidTr="00723426">
        <w:tc>
          <w:tcPr>
            <w:tcW w:w="4048" w:type="dxa"/>
            <w:tcBorders>
              <w:left w:val="nil"/>
            </w:tcBorders>
            <w:vAlign w:val="center"/>
          </w:tcPr>
          <w:p w14:paraId="2AEE214F" w14:textId="77777777" w:rsidR="00047160" w:rsidRPr="002F5F3A" w:rsidRDefault="00047160" w:rsidP="00AD125B">
            <w:pPr>
              <w:wordWrap/>
              <w:ind w:right="20"/>
            </w:pPr>
            <w:r w:rsidRPr="002F5F3A">
              <w:t>Interface passive mode</w:t>
            </w:r>
          </w:p>
        </w:tc>
        <w:tc>
          <w:tcPr>
            <w:tcW w:w="5108" w:type="dxa"/>
            <w:tcBorders>
              <w:right w:val="nil"/>
            </w:tcBorders>
            <w:vAlign w:val="center"/>
          </w:tcPr>
          <w:p w14:paraId="0C80A90C" w14:textId="77777777" w:rsidR="00047160" w:rsidRPr="002F5F3A" w:rsidRDefault="00047160" w:rsidP="00AD125B">
            <w:pPr>
              <w:wordWrap/>
              <w:ind w:right="20"/>
            </w:pPr>
            <w:r w:rsidRPr="002F5F3A">
              <w:t>Active mode.</w:t>
            </w:r>
          </w:p>
        </w:tc>
      </w:tr>
      <w:tr w:rsidR="00047160" w:rsidRPr="00A8576D" w14:paraId="73C20838" w14:textId="77777777" w:rsidTr="00723426">
        <w:tc>
          <w:tcPr>
            <w:tcW w:w="4048" w:type="dxa"/>
            <w:tcBorders>
              <w:left w:val="nil"/>
            </w:tcBorders>
            <w:vAlign w:val="center"/>
          </w:tcPr>
          <w:p w14:paraId="7A70DEC8" w14:textId="77777777" w:rsidR="00047160" w:rsidRPr="002F5F3A" w:rsidRDefault="00047160" w:rsidP="00AD125B">
            <w:pPr>
              <w:wordWrap/>
              <w:ind w:right="20"/>
            </w:pPr>
            <w:r w:rsidRPr="002F5F3A">
              <w:t>BFD Echo packet reception</w:t>
            </w:r>
          </w:p>
        </w:tc>
        <w:tc>
          <w:tcPr>
            <w:tcW w:w="5108" w:type="dxa"/>
            <w:tcBorders>
              <w:right w:val="nil"/>
            </w:tcBorders>
            <w:vAlign w:val="center"/>
          </w:tcPr>
          <w:p w14:paraId="571FA321" w14:textId="77777777" w:rsidR="00047160" w:rsidRPr="002F5F3A" w:rsidRDefault="00047160" w:rsidP="00AD125B">
            <w:pPr>
              <w:wordWrap/>
              <w:ind w:right="20"/>
            </w:pPr>
            <w:r w:rsidRPr="002F5F3A">
              <w:t>Disable</w:t>
            </w:r>
          </w:p>
        </w:tc>
      </w:tr>
      <w:tr w:rsidR="00047160" w:rsidRPr="00A8576D" w14:paraId="5D653828" w14:textId="77777777" w:rsidTr="00723426">
        <w:tc>
          <w:tcPr>
            <w:tcW w:w="4048" w:type="dxa"/>
            <w:tcBorders>
              <w:left w:val="nil"/>
            </w:tcBorders>
            <w:vAlign w:val="center"/>
          </w:tcPr>
          <w:p w14:paraId="75C24760" w14:textId="77777777" w:rsidR="00047160" w:rsidRPr="002F5F3A" w:rsidRDefault="00047160" w:rsidP="00AD125B">
            <w:pPr>
              <w:wordWrap/>
              <w:ind w:right="20"/>
              <w:rPr>
                <w:lang w:val="fr-FR"/>
              </w:rPr>
            </w:pPr>
            <w:r w:rsidRPr="002F5F3A">
              <w:rPr>
                <w:lang w:val="fr-FR"/>
              </w:rPr>
              <w:t>BFD Echo mode</w:t>
            </w:r>
          </w:p>
        </w:tc>
        <w:tc>
          <w:tcPr>
            <w:tcW w:w="5108" w:type="dxa"/>
            <w:tcBorders>
              <w:right w:val="nil"/>
            </w:tcBorders>
            <w:vAlign w:val="center"/>
          </w:tcPr>
          <w:p w14:paraId="3939119B" w14:textId="77777777" w:rsidR="00047160" w:rsidRPr="002F5F3A" w:rsidRDefault="00047160" w:rsidP="00AD125B">
            <w:pPr>
              <w:wordWrap/>
              <w:ind w:right="20"/>
            </w:pPr>
            <w:r w:rsidRPr="002F5F3A">
              <w:t>No use</w:t>
            </w:r>
          </w:p>
        </w:tc>
      </w:tr>
      <w:tr w:rsidR="00047160" w:rsidRPr="00A8576D" w14:paraId="32999903" w14:textId="77777777" w:rsidTr="00723426">
        <w:tc>
          <w:tcPr>
            <w:tcW w:w="4048" w:type="dxa"/>
            <w:tcBorders>
              <w:left w:val="nil"/>
            </w:tcBorders>
            <w:vAlign w:val="center"/>
          </w:tcPr>
          <w:p w14:paraId="0F283000" w14:textId="77777777" w:rsidR="00047160" w:rsidRPr="002F5F3A" w:rsidRDefault="00047160" w:rsidP="00AD125B">
            <w:pPr>
              <w:wordWrap/>
              <w:ind w:right="20"/>
              <w:rPr>
                <w:lang w:val="fr-FR"/>
              </w:rPr>
            </w:pPr>
            <w:r w:rsidRPr="002F5F3A">
              <w:rPr>
                <w:lang w:val="fr-FR"/>
              </w:rPr>
              <w:t>Desired transmit interval</w:t>
            </w:r>
          </w:p>
        </w:tc>
        <w:tc>
          <w:tcPr>
            <w:tcW w:w="5108" w:type="dxa"/>
            <w:tcBorders>
              <w:right w:val="nil"/>
            </w:tcBorders>
            <w:vAlign w:val="center"/>
          </w:tcPr>
          <w:p w14:paraId="13C61ED5" w14:textId="77777777" w:rsidR="00047160" w:rsidRPr="002F5F3A" w:rsidRDefault="00047160" w:rsidP="00AD125B">
            <w:pPr>
              <w:wordWrap/>
              <w:ind w:right="20"/>
            </w:pPr>
            <w:r w:rsidRPr="002F5F3A">
              <w:t>750 msec (Multihop session)</w:t>
            </w:r>
          </w:p>
        </w:tc>
      </w:tr>
      <w:tr w:rsidR="00047160" w:rsidRPr="00A8576D" w14:paraId="7EA9326B" w14:textId="77777777" w:rsidTr="00723426">
        <w:tc>
          <w:tcPr>
            <w:tcW w:w="4048" w:type="dxa"/>
            <w:tcBorders>
              <w:left w:val="nil"/>
            </w:tcBorders>
            <w:vAlign w:val="center"/>
          </w:tcPr>
          <w:p w14:paraId="498FD471" w14:textId="77777777" w:rsidR="00047160" w:rsidRPr="002F5F3A" w:rsidRDefault="00047160" w:rsidP="00AD125B">
            <w:pPr>
              <w:wordWrap/>
              <w:ind w:right="20"/>
              <w:rPr>
                <w:lang w:val="fr-FR"/>
              </w:rPr>
            </w:pPr>
            <w:r w:rsidRPr="002F5F3A">
              <w:rPr>
                <w:lang w:val="fr-FR"/>
              </w:rPr>
              <w:t>Required minimum receive interval</w:t>
            </w:r>
          </w:p>
        </w:tc>
        <w:tc>
          <w:tcPr>
            <w:tcW w:w="5108" w:type="dxa"/>
            <w:tcBorders>
              <w:right w:val="nil"/>
            </w:tcBorders>
            <w:vAlign w:val="center"/>
          </w:tcPr>
          <w:p w14:paraId="2DD5D06A" w14:textId="77777777" w:rsidR="00047160" w:rsidRPr="002F5F3A" w:rsidRDefault="00047160" w:rsidP="00AD125B">
            <w:pPr>
              <w:wordWrap/>
              <w:ind w:right="20"/>
            </w:pPr>
            <w:r w:rsidRPr="002F5F3A">
              <w:t>500 msec  (Multihop session)</w:t>
            </w:r>
          </w:p>
        </w:tc>
      </w:tr>
      <w:tr w:rsidR="00047160" w:rsidRPr="00A8576D" w14:paraId="3757DB2F" w14:textId="77777777" w:rsidTr="00723426">
        <w:tc>
          <w:tcPr>
            <w:tcW w:w="4048" w:type="dxa"/>
            <w:tcBorders>
              <w:left w:val="nil"/>
            </w:tcBorders>
            <w:vAlign w:val="center"/>
          </w:tcPr>
          <w:p w14:paraId="3C0030C0" w14:textId="77777777" w:rsidR="00047160" w:rsidRPr="002F5F3A" w:rsidRDefault="00047160" w:rsidP="00AD125B">
            <w:pPr>
              <w:wordWrap/>
              <w:ind w:right="20"/>
              <w:rPr>
                <w:lang w:val="fr-FR"/>
              </w:rPr>
            </w:pPr>
            <w:r w:rsidRPr="002F5F3A">
              <w:rPr>
                <w:lang w:val="fr-FR"/>
              </w:rPr>
              <w:t>Multiplier</w:t>
            </w:r>
          </w:p>
        </w:tc>
        <w:tc>
          <w:tcPr>
            <w:tcW w:w="5108" w:type="dxa"/>
            <w:tcBorders>
              <w:right w:val="nil"/>
            </w:tcBorders>
            <w:vAlign w:val="center"/>
          </w:tcPr>
          <w:p w14:paraId="6E5B1595" w14:textId="77777777" w:rsidR="00047160" w:rsidRPr="002F5F3A" w:rsidRDefault="00047160" w:rsidP="00AD125B">
            <w:pPr>
              <w:wordWrap/>
              <w:ind w:right="20"/>
            </w:pPr>
            <w:r w:rsidRPr="002F5F3A">
              <w:t>3 (Multihop session)</w:t>
            </w:r>
          </w:p>
        </w:tc>
      </w:tr>
      <w:tr w:rsidR="00047160" w:rsidRPr="00A8576D" w14:paraId="3121EB47" w14:textId="77777777" w:rsidTr="00723426">
        <w:tc>
          <w:tcPr>
            <w:tcW w:w="4048" w:type="dxa"/>
            <w:tcBorders>
              <w:left w:val="nil"/>
            </w:tcBorders>
            <w:vAlign w:val="center"/>
          </w:tcPr>
          <w:p w14:paraId="40805CD6" w14:textId="77777777" w:rsidR="00047160" w:rsidRPr="002F5F3A" w:rsidRDefault="00047160" w:rsidP="00AD125B">
            <w:pPr>
              <w:wordWrap/>
              <w:ind w:right="20"/>
              <w:rPr>
                <w:lang w:val="fr-FR"/>
              </w:rPr>
            </w:pPr>
            <w:r w:rsidRPr="002F5F3A">
              <w:rPr>
                <w:lang w:val="fr-FR"/>
              </w:rPr>
              <w:t>BFD Slow-timer</w:t>
            </w:r>
          </w:p>
        </w:tc>
        <w:tc>
          <w:tcPr>
            <w:tcW w:w="5108" w:type="dxa"/>
            <w:tcBorders>
              <w:right w:val="nil"/>
            </w:tcBorders>
            <w:vAlign w:val="center"/>
          </w:tcPr>
          <w:p w14:paraId="17765184" w14:textId="77777777" w:rsidR="00047160" w:rsidRPr="002F5F3A" w:rsidRDefault="00047160" w:rsidP="00AD125B">
            <w:pPr>
              <w:wordWrap/>
              <w:ind w:right="20"/>
            </w:pPr>
            <w:r w:rsidRPr="002F5F3A">
              <w:t>1000 msec</w:t>
            </w:r>
          </w:p>
        </w:tc>
      </w:tr>
    </w:tbl>
    <w:p w14:paraId="7D4BD0B7" w14:textId="77777777" w:rsidR="00047160" w:rsidRPr="002F5F3A" w:rsidRDefault="00047160" w:rsidP="00AD125B">
      <w:pPr>
        <w:pStyle w:val="a3"/>
        <w:ind w:left="0" w:right="20"/>
      </w:pPr>
      <w:r w:rsidRPr="002F5F3A">
        <w:t xml:space="preserve">Desired transmit interval, Required minimum receive interval and Multiplier are imfortant BFD session parameters. To make BFD single hop session, you set this parameter value directly with </w:t>
      </w:r>
      <w:r w:rsidRPr="002F5F3A">
        <w:rPr>
          <w:bCs/>
        </w:rPr>
        <w:t>bfd interval</w:t>
      </w:r>
      <w:r w:rsidRPr="002F5F3A">
        <w:t xml:space="preserve"> command. </w:t>
      </w:r>
    </w:p>
    <w:p w14:paraId="6092F916" w14:textId="77777777" w:rsidR="00047160" w:rsidRPr="002F5F3A" w:rsidRDefault="00047160" w:rsidP="00AD125B">
      <w:pPr>
        <w:pStyle w:val="a3"/>
        <w:ind w:left="0" w:right="20"/>
      </w:pPr>
      <w:r w:rsidRPr="002F5F3A">
        <w:t>If</w:t>
      </w:r>
      <w:r w:rsidRPr="002F5F3A">
        <w:rPr>
          <w:bCs/>
        </w:rPr>
        <w:t xml:space="preserve"> bfd multihop-peer </w:t>
      </w:r>
      <w:r w:rsidRPr="002F5F3A">
        <w:t>configuration for BFD multihop session does not exist, use the values defined in the table.</w:t>
      </w:r>
    </w:p>
    <w:p w14:paraId="016A9D88" w14:textId="77777777" w:rsidR="00047160" w:rsidRPr="00024295" w:rsidRDefault="00047160" w:rsidP="0021019A">
      <w:pPr>
        <w:ind w:right="20"/>
      </w:pPr>
    </w:p>
    <w:p w14:paraId="722A2A64" w14:textId="77777777" w:rsidR="00047160" w:rsidRPr="00752799" w:rsidRDefault="00047160" w:rsidP="0021019A">
      <w:pPr>
        <w:ind w:right="20"/>
      </w:pPr>
      <w:r>
        <w:br w:type="page"/>
      </w:r>
    </w:p>
    <w:p w14:paraId="56A9432D" w14:textId="77777777" w:rsidR="00047160" w:rsidRPr="00723426" w:rsidRDefault="00047160" w:rsidP="0021019A">
      <w:pPr>
        <w:pStyle w:val="2"/>
        <w:ind w:right="20"/>
      </w:pPr>
      <w:bookmarkStart w:id="3140" w:name="_Toc259459585"/>
      <w:bookmarkStart w:id="3141" w:name="_Toc363228642"/>
      <w:bookmarkStart w:id="3142" w:name="_Toc444695193"/>
      <w:r>
        <w:rPr>
          <w:rFonts w:hint="eastAsia"/>
        </w:rPr>
        <w:lastRenderedPageBreak/>
        <w:t>Configuring BFD</w:t>
      </w:r>
      <w:bookmarkEnd w:id="3140"/>
      <w:bookmarkEnd w:id="3141"/>
      <w:bookmarkEnd w:id="3142"/>
    </w:p>
    <w:p w14:paraId="3682FCAD" w14:textId="77777777" w:rsidR="00047160" w:rsidRDefault="00047160" w:rsidP="00AD125B">
      <w:pPr>
        <w:pStyle w:val="a3"/>
        <w:spacing w:line="240" w:lineRule="auto"/>
        <w:ind w:left="0" w:right="20"/>
      </w:pPr>
      <w:r w:rsidRPr="002F5F3A">
        <w:t>This section describes BFD configuration as follows:</w:t>
      </w:r>
    </w:p>
    <w:p w14:paraId="5A243ED4" w14:textId="77777777" w:rsidR="00047160" w:rsidRDefault="00047160" w:rsidP="00AD125B">
      <w:pPr>
        <w:pStyle w:val="Randomlist"/>
        <w:tabs>
          <w:tab w:val="clear" w:pos="3968"/>
          <w:tab w:val="num" w:pos="1980"/>
          <w:tab w:val="num" w:pos="3320"/>
        </w:tabs>
        <w:ind w:left="0" w:right="20" w:firstLine="0"/>
      </w:pPr>
      <w:r>
        <w:rPr>
          <w:rFonts w:hint="eastAsia"/>
        </w:rPr>
        <w:t>Configuring BFD session parameters on the interface</w:t>
      </w:r>
    </w:p>
    <w:p w14:paraId="3B8B3DE2" w14:textId="77777777" w:rsidR="00047160" w:rsidRDefault="00047160" w:rsidP="00AD125B">
      <w:pPr>
        <w:pStyle w:val="Randomlist"/>
        <w:tabs>
          <w:tab w:val="clear" w:pos="3968"/>
          <w:tab w:val="num" w:pos="1980"/>
          <w:tab w:val="num" w:pos="3320"/>
        </w:tabs>
        <w:ind w:left="0" w:right="20" w:firstLine="0"/>
      </w:pPr>
      <w:r>
        <w:rPr>
          <w:rFonts w:hint="eastAsia"/>
        </w:rPr>
        <w:t>Configuring BFD multi-hop session parameters</w:t>
      </w:r>
    </w:p>
    <w:p w14:paraId="67D1CC09"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BGP</w:t>
      </w:r>
    </w:p>
    <w:p w14:paraId="768D534D"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OSPF</w:t>
      </w:r>
    </w:p>
    <w:p w14:paraId="26C1AF9A" w14:textId="77777777" w:rsidR="00047160" w:rsidRDefault="00047160" w:rsidP="00AD125B">
      <w:pPr>
        <w:pStyle w:val="Randomlist"/>
        <w:tabs>
          <w:tab w:val="clear" w:pos="3968"/>
          <w:tab w:val="num" w:pos="1980"/>
          <w:tab w:val="num" w:pos="3320"/>
        </w:tabs>
        <w:ind w:left="0" w:right="20" w:firstLine="0"/>
      </w:pPr>
      <w:r>
        <w:rPr>
          <w:rFonts w:hint="eastAsia"/>
        </w:rPr>
        <w:t>Configuring BFD support for static routing</w:t>
      </w:r>
    </w:p>
    <w:p w14:paraId="6F7A7FE2" w14:textId="77777777" w:rsidR="00047160" w:rsidRDefault="00047160" w:rsidP="00AD125B">
      <w:pPr>
        <w:pStyle w:val="Randomlist"/>
        <w:tabs>
          <w:tab w:val="clear" w:pos="3968"/>
          <w:tab w:val="num" w:pos="1980"/>
          <w:tab w:val="num" w:pos="3320"/>
        </w:tabs>
        <w:ind w:left="0" w:right="20" w:firstLine="0"/>
      </w:pPr>
      <w:r>
        <w:rPr>
          <w:rFonts w:hint="eastAsia"/>
        </w:rPr>
        <w:t>Configuring Passive Mode on the Interface</w:t>
      </w:r>
    </w:p>
    <w:p w14:paraId="4988F23E" w14:textId="77777777" w:rsidR="00047160" w:rsidRDefault="00047160" w:rsidP="00AD125B">
      <w:pPr>
        <w:pStyle w:val="Randomlist"/>
        <w:tabs>
          <w:tab w:val="clear" w:pos="3968"/>
          <w:tab w:val="num" w:pos="1980"/>
          <w:tab w:val="num" w:pos="3320"/>
        </w:tabs>
        <w:ind w:left="0" w:right="20" w:firstLine="0"/>
      </w:pPr>
      <w:r>
        <w:t>C</w:t>
      </w:r>
      <w:r>
        <w:rPr>
          <w:rFonts w:hint="eastAsia"/>
        </w:rPr>
        <w:t>onfiguring BFD slow timer</w:t>
      </w:r>
    </w:p>
    <w:p w14:paraId="25C21927" w14:textId="77777777" w:rsidR="00047160" w:rsidRDefault="00047160" w:rsidP="00AD125B">
      <w:pPr>
        <w:pStyle w:val="Randomlist"/>
        <w:tabs>
          <w:tab w:val="clear" w:pos="3968"/>
          <w:tab w:val="num" w:pos="1980"/>
          <w:tab w:val="num" w:pos="3320"/>
        </w:tabs>
        <w:ind w:left="0" w:right="20" w:firstLine="0"/>
      </w:pPr>
      <w:r>
        <w:rPr>
          <w:rFonts w:hint="eastAsia"/>
        </w:rPr>
        <w:t>Configuring BFD echo mode</w:t>
      </w:r>
    </w:p>
    <w:p w14:paraId="224BC4D6" w14:textId="77777777" w:rsidR="00047160" w:rsidRDefault="00047160" w:rsidP="00AD125B">
      <w:pPr>
        <w:pStyle w:val="Randomlist"/>
        <w:tabs>
          <w:tab w:val="clear" w:pos="3968"/>
          <w:tab w:val="num" w:pos="1980"/>
          <w:tab w:val="num" w:pos="3320"/>
        </w:tabs>
        <w:ind w:left="0" w:right="20" w:firstLine="0"/>
      </w:pPr>
      <w:r>
        <w:rPr>
          <w:rFonts w:hint="eastAsia"/>
        </w:rPr>
        <w:t>Monitoring and Troubleshooting BFD</w:t>
      </w:r>
    </w:p>
    <w:p w14:paraId="4FCB0D26" w14:textId="77777777" w:rsidR="00047160" w:rsidRDefault="00047160" w:rsidP="00AD125B">
      <w:pPr>
        <w:spacing w:line="240" w:lineRule="auto"/>
        <w:ind w:right="20"/>
      </w:pPr>
    </w:p>
    <w:p w14:paraId="3BC4489E" w14:textId="77777777" w:rsidR="00047160" w:rsidRDefault="00047160" w:rsidP="00AD125B">
      <w:pPr>
        <w:pStyle w:val="3"/>
        <w:ind w:left="0" w:right="20"/>
      </w:pPr>
      <w:bookmarkStart w:id="3143" w:name="_Toc243819328"/>
      <w:bookmarkStart w:id="3144" w:name="_Toc259459586"/>
      <w:bookmarkStart w:id="3145" w:name="_Toc444695194"/>
      <w:r>
        <w:rPr>
          <w:rFonts w:hint="eastAsia"/>
        </w:rPr>
        <w:t xml:space="preserve">Configuring BFD session </w:t>
      </w:r>
      <w:r w:rsidRPr="00723426">
        <w:rPr>
          <w:rFonts w:hint="eastAsia"/>
        </w:rPr>
        <w:t>parameters</w:t>
      </w:r>
      <w:r>
        <w:rPr>
          <w:rFonts w:hint="eastAsia"/>
        </w:rPr>
        <w:t xml:space="preserve"> on the interface</w:t>
      </w:r>
      <w:bookmarkEnd w:id="3143"/>
      <w:bookmarkEnd w:id="3144"/>
      <w:bookmarkEnd w:id="3145"/>
    </w:p>
    <w:p w14:paraId="742298C2" w14:textId="77777777" w:rsidR="00047160" w:rsidRDefault="00047160" w:rsidP="00AD125B">
      <w:pPr>
        <w:pStyle w:val="a3"/>
        <w:spacing w:line="240" w:lineRule="auto"/>
        <w:ind w:left="0" w:right="20"/>
      </w:pPr>
      <w:r w:rsidRPr="002F5F3A">
        <w:t>To configure BFD session parameters on the interface, do the following tasks:</w:t>
      </w:r>
    </w:p>
    <w:p w14:paraId="6E4B2FA1" w14:textId="77777777" w:rsidR="00086FC3" w:rsidRPr="002F5F3A" w:rsidRDefault="00086FC3" w:rsidP="00AD125B">
      <w:pPr>
        <w:pStyle w:val="afffff3"/>
        <w:spacing w:line="240" w:lineRule="auto"/>
        <w:ind w:left="0" w:right="20"/>
      </w:pPr>
      <w:bookmarkStart w:id="3146" w:name="_Toc363228643"/>
      <w:bookmarkStart w:id="3147" w:name="_Toc391575327"/>
      <w:r>
        <w:t xml:space="preserve">Table </w:t>
      </w:r>
      <w:r w:rsidR="005832B8">
        <w:fldChar w:fldCharType="begin"/>
      </w:r>
      <w:r w:rsidR="00092D8C">
        <w:instrText xml:space="preserve"> SEQ Table \* ARABIC </w:instrText>
      </w:r>
      <w:r w:rsidR="005832B8">
        <w:fldChar w:fldCharType="separate"/>
      </w:r>
      <w:r w:rsidR="00001ED6">
        <w:rPr>
          <w:noProof/>
        </w:rPr>
        <w:t>185</w:t>
      </w:r>
      <w:r w:rsidR="005832B8">
        <w:rPr>
          <w:noProof/>
        </w:rPr>
        <w:fldChar w:fldCharType="end"/>
      </w:r>
      <w:r>
        <w:rPr>
          <w:rFonts w:hint="eastAsia"/>
        </w:rPr>
        <w:t xml:space="preserve"> </w:t>
      </w:r>
      <w:r w:rsidRPr="002F5F3A">
        <w:t>Configuring BFD session parameters on the interface</w:t>
      </w:r>
      <w:bookmarkEnd w:id="3146"/>
      <w:bookmarkEnd w:id="3147"/>
    </w:p>
    <w:tbl>
      <w:tblPr>
        <w:tblStyle w:val="CLIWide"/>
        <w:tblW w:w="0" w:type="auto"/>
        <w:tblLook w:val="01E0" w:firstRow="1" w:lastRow="1" w:firstColumn="1" w:lastColumn="1" w:noHBand="0" w:noVBand="0"/>
      </w:tblPr>
      <w:tblGrid>
        <w:gridCol w:w="932"/>
        <w:gridCol w:w="3820"/>
        <w:gridCol w:w="3396"/>
      </w:tblGrid>
      <w:tr w:rsidR="00047160" w:rsidRPr="00A8576D"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2F5F3A" w:rsidRDefault="00047160" w:rsidP="00AD125B">
            <w:pPr>
              <w:wordWrap/>
              <w:spacing w:line="240" w:lineRule="auto"/>
              <w:ind w:right="20"/>
              <w:rPr>
                <w:b/>
                <w:bCs/>
              </w:rPr>
            </w:pPr>
            <w:r w:rsidRPr="002F5F3A">
              <w:rPr>
                <w:b/>
                <w:bCs/>
              </w:rPr>
              <w:t>Step</w:t>
            </w:r>
          </w:p>
        </w:tc>
        <w:tc>
          <w:tcPr>
            <w:tcW w:w="4320" w:type="dxa"/>
          </w:tcPr>
          <w:p w14:paraId="21A112C8"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3B5A3B7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36411BC" w14:textId="77777777" w:rsidTr="00752CBE">
        <w:tc>
          <w:tcPr>
            <w:tcW w:w="988" w:type="dxa"/>
          </w:tcPr>
          <w:p w14:paraId="2C8585CF"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196B18AA" w14:textId="77777777" w:rsidR="00047160" w:rsidRPr="002F5F3A" w:rsidRDefault="00047160" w:rsidP="00AD125B">
            <w:pPr>
              <w:wordWrap/>
              <w:spacing w:line="240" w:lineRule="auto"/>
              <w:ind w:right="20"/>
              <w:jc w:val="left"/>
              <w:rPr>
                <w:b/>
                <w:bCs/>
              </w:rPr>
            </w:pPr>
            <w:r w:rsidRPr="002F5F3A">
              <w:rPr>
                <w:b/>
                <w:bCs/>
              </w:rPr>
              <w:t>configure terminal</w:t>
            </w:r>
          </w:p>
          <w:p w14:paraId="3C9DE9A8" w14:textId="77777777" w:rsidR="00047160" w:rsidRPr="002F5F3A" w:rsidRDefault="00047160" w:rsidP="00AD125B">
            <w:pPr>
              <w:wordWrap/>
              <w:spacing w:line="240" w:lineRule="auto"/>
              <w:ind w:right="20"/>
              <w:jc w:val="left"/>
              <w:rPr>
                <w:b/>
                <w:bCs/>
              </w:rPr>
            </w:pPr>
            <w:r w:rsidRPr="002F5F3A">
              <w:rPr>
                <w:b/>
                <w:bCs/>
              </w:rPr>
              <w:t>Example:</w:t>
            </w:r>
          </w:p>
          <w:p w14:paraId="111998D7"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1E093C89" w14:textId="77777777" w:rsidR="00047160" w:rsidRPr="002F5F3A" w:rsidRDefault="00047160" w:rsidP="00AD125B">
            <w:pPr>
              <w:wordWrap/>
              <w:spacing w:line="240" w:lineRule="auto"/>
              <w:ind w:right="20"/>
            </w:pPr>
            <w:r w:rsidRPr="002F5F3A">
              <w:t>Enters the global configuration mode.</w:t>
            </w:r>
          </w:p>
        </w:tc>
      </w:tr>
      <w:tr w:rsidR="00047160" w:rsidRPr="00A8576D" w14:paraId="2273C7CF" w14:textId="77777777" w:rsidTr="00752CBE">
        <w:tc>
          <w:tcPr>
            <w:tcW w:w="988" w:type="dxa"/>
          </w:tcPr>
          <w:p w14:paraId="11093B75"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2A3AA908" w14:textId="77777777" w:rsidR="00047160" w:rsidRPr="002F5F3A" w:rsidRDefault="00047160" w:rsidP="00AD125B">
            <w:pPr>
              <w:wordWrap/>
              <w:spacing w:line="240" w:lineRule="auto"/>
              <w:ind w:right="20"/>
              <w:jc w:val="left"/>
            </w:pPr>
            <w:r w:rsidRPr="002F5F3A">
              <w:rPr>
                <w:b/>
                <w:bCs/>
              </w:rPr>
              <w:t xml:space="preserve">interface </w:t>
            </w:r>
            <w:r w:rsidRPr="002F5F3A">
              <w:rPr>
                <w:i/>
                <w:iCs/>
              </w:rPr>
              <w:t>interface-name</w:t>
            </w:r>
          </w:p>
          <w:p w14:paraId="27737438" w14:textId="77777777" w:rsidR="00047160" w:rsidRPr="002F5F3A" w:rsidRDefault="00047160" w:rsidP="00AD125B">
            <w:pPr>
              <w:wordWrap/>
              <w:spacing w:line="240" w:lineRule="auto"/>
              <w:ind w:right="20"/>
              <w:jc w:val="left"/>
            </w:pPr>
          </w:p>
          <w:p w14:paraId="133E59CB" w14:textId="77777777" w:rsidR="00047160" w:rsidRPr="002F5F3A" w:rsidRDefault="00047160" w:rsidP="00AD125B">
            <w:pPr>
              <w:wordWrap/>
              <w:spacing w:line="240" w:lineRule="auto"/>
              <w:ind w:right="20"/>
              <w:jc w:val="left"/>
              <w:rPr>
                <w:b/>
                <w:bCs/>
              </w:rPr>
            </w:pPr>
            <w:r w:rsidRPr="002F5F3A">
              <w:rPr>
                <w:b/>
                <w:bCs/>
              </w:rPr>
              <w:t>Example:</w:t>
            </w:r>
          </w:p>
          <w:p w14:paraId="5A07853B" w14:textId="77777777" w:rsidR="00047160" w:rsidRPr="002F5F3A" w:rsidRDefault="00047160" w:rsidP="00AD125B">
            <w:pPr>
              <w:wordWrap/>
              <w:spacing w:line="240" w:lineRule="auto"/>
              <w:ind w:right="20"/>
              <w:jc w:val="left"/>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6D8F0305" w14:textId="77777777" w:rsidR="00047160" w:rsidRPr="002F5F3A" w:rsidRDefault="00047160" w:rsidP="00AD125B">
            <w:pPr>
              <w:wordWrap/>
              <w:spacing w:line="240" w:lineRule="auto"/>
              <w:ind w:right="20"/>
            </w:pPr>
            <w:r w:rsidRPr="002F5F3A">
              <w:t>Enter the interface configuration mode.</w:t>
            </w:r>
          </w:p>
        </w:tc>
      </w:tr>
      <w:tr w:rsidR="00047160" w:rsidRPr="00A8576D" w14:paraId="3A298CA1" w14:textId="77777777" w:rsidTr="00752CBE">
        <w:tc>
          <w:tcPr>
            <w:tcW w:w="988" w:type="dxa"/>
          </w:tcPr>
          <w:p w14:paraId="4EC526BE"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C6C18FE" w14:textId="77777777" w:rsidR="00047160" w:rsidRPr="002F5F3A" w:rsidRDefault="00047160" w:rsidP="00AD125B">
            <w:pPr>
              <w:wordWrap/>
              <w:spacing w:line="240" w:lineRule="auto"/>
              <w:ind w:right="20"/>
              <w:jc w:val="left"/>
            </w:pPr>
            <w:r w:rsidRPr="002F5F3A">
              <w:rPr>
                <w:b/>
                <w:bCs/>
              </w:rPr>
              <w:t xml:space="preserve">ip address </w:t>
            </w:r>
            <w:r w:rsidRPr="002F5F3A">
              <w:rPr>
                <w:i/>
                <w:iCs/>
              </w:rPr>
              <w:t>ip-address/prefix-length</w:t>
            </w:r>
          </w:p>
          <w:p w14:paraId="5A07BD89" w14:textId="77777777" w:rsidR="00047160" w:rsidRPr="002F5F3A" w:rsidRDefault="00047160" w:rsidP="00AD125B">
            <w:pPr>
              <w:wordWrap/>
              <w:spacing w:line="240" w:lineRule="auto"/>
              <w:ind w:right="20"/>
              <w:jc w:val="left"/>
              <w:rPr>
                <w:b/>
                <w:bCs/>
              </w:rPr>
            </w:pPr>
            <w:r w:rsidRPr="002F5F3A">
              <w:rPr>
                <w:b/>
                <w:bCs/>
              </w:rPr>
              <w:t>Example:</w:t>
            </w:r>
          </w:p>
          <w:p w14:paraId="75FF14F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ip address 33.1.1.1/24</w:t>
            </w:r>
          </w:p>
        </w:tc>
        <w:tc>
          <w:tcPr>
            <w:tcW w:w="3848" w:type="dxa"/>
          </w:tcPr>
          <w:p w14:paraId="55D3827F" w14:textId="77777777" w:rsidR="00047160" w:rsidRPr="002F5F3A" w:rsidRDefault="00047160" w:rsidP="00AD125B">
            <w:pPr>
              <w:wordWrap/>
              <w:spacing w:line="240" w:lineRule="auto"/>
              <w:ind w:right="20"/>
            </w:pPr>
            <w:r w:rsidRPr="002F5F3A">
              <w:t>Sets IP address on interface.</w:t>
            </w:r>
          </w:p>
          <w:p w14:paraId="2E422245" w14:textId="77777777" w:rsidR="00047160" w:rsidRPr="002F5F3A" w:rsidRDefault="00047160" w:rsidP="00AD125B">
            <w:pPr>
              <w:wordWrap/>
              <w:spacing w:line="240" w:lineRule="auto"/>
              <w:ind w:right="20"/>
            </w:pPr>
          </w:p>
        </w:tc>
      </w:tr>
      <w:tr w:rsidR="00047160" w:rsidRPr="00A8576D" w14:paraId="34235C88" w14:textId="77777777" w:rsidTr="00752CBE">
        <w:tc>
          <w:tcPr>
            <w:tcW w:w="988" w:type="dxa"/>
          </w:tcPr>
          <w:p w14:paraId="6704D4FA"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3F6B6884" w14:textId="77777777" w:rsidR="00047160" w:rsidRPr="002F5F3A" w:rsidRDefault="00047160" w:rsidP="00AD125B">
            <w:pPr>
              <w:wordWrap/>
              <w:spacing w:line="240" w:lineRule="auto"/>
              <w:ind w:right="20"/>
              <w:jc w:val="left"/>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69566CC" w14:textId="77777777" w:rsidR="00047160" w:rsidRPr="002F5F3A" w:rsidRDefault="00047160" w:rsidP="00AD125B">
            <w:pPr>
              <w:wordWrap/>
              <w:spacing w:line="240" w:lineRule="auto"/>
              <w:ind w:right="20"/>
              <w:jc w:val="left"/>
              <w:rPr>
                <w:b/>
                <w:bCs/>
              </w:rPr>
            </w:pPr>
            <w:r w:rsidRPr="002F5F3A">
              <w:rPr>
                <w:b/>
                <w:bCs/>
              </w:rPr>
              <w:t>Example:</w:t>
            </w:r>
          </w:p>
          <w:p w14:paraId="7C956796"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bCs/>
              </w:rPr>
              <w:t>bfd interval 750 min_rx 500 multiplier 3</w:t>
            </w:r>
          </w:p>
        </w:tc>
        <w:tc>
          <w:tcPr>
            <w:tcW w:w="3848" w:type="dxa"/>
          </w:tcPr>
          <w:p w14:paraId="0AB3F0A3" w14:textId="77777777" w:rsidR="00047160" w:rsidRPr="002F5F3A" w:rsidRDefault="00047160" w:rsidP="00AD125B">
            <w:pPr>
              <w:wordWrap/>
              <w:spacing w:line="240" w:lineRule="auto"/>
              <w:ind w:right="20"/>
            </w:pPr>
            <w:r w:rsidRPr="002F5F3A">
              <w:t>Sets BFD parameter on interface.</w:t>
            </w:r>
          </w:p>
        </w:tc>
      </w:tr>
      <w:tr w:rsidR="00047160" w:rsidRPr="00A8576D" w14:paraId="639951EF" w14:textId="77777777" w:rsidTr="00752CBE">
        <w:tc>
          <w:tcPr>
            <w:tcW w:w="988" w:type="dxa"/>
          </w:tcPr>
          <w:p w14:paraId="4BA1938A"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10A5EF93" w14:textId="77777777" w:rsidR="00047160" w:rsidRPr="002F5F3A" w:rsidRDefault="00047160" w:rsidP="00AD125B">
            <w:pPr>
              <w:wordWrap/>
              <w:spacing w:line="240" w:lineRule="auto"/>
              <w:ind w:right="20"/>
              <w:jc w:val="left"/>
              <w:rPr>
                <w:b/>
                <w:bCs/>
              </w:rPr>
            </w:pPr>
            <w:r w:rsidRPr="002F5F3A">
              <w:rPr>
                <w:b/>
                <w:bCs/>
              </w:rPr>
              <w:t>end</w:t>
            </w:r>
          </w:p>
          <w:p w14:paraId="48E49718" w14:textId="77777777" w:rsidR="00047160" w:rsidRPr="002F5F3A" w:rsidRDefault="00047160" w:rsidP="00AD125B">
            <w:pPr>
              <w:wordWrap/>
              <w:spacing w:line="240" w:lineRule="auto"/>
              <w:ind w:right="20"/>
              <w:jc w:val="left"/>
              <w:rPr>
                <w:b/>
                <w:bCs/>
              </w:rPr>
            </w:pPr>
            <w:r w:rsidRPr="002F5F3A">
              <w:rPr>
                <w:b/>
                <w:bCs/>
              </w:rPr>
              <w:t>Example:</w:t>
            </w:r>
          </w:p>
          <w:p w14:paraId="04855282" w14:textId="77777777"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end</w:t>
            </w:r>
          </w:p>
        </w:tc>
        <w:tc>
          <w:tcPr>
            <w:tcW w:w="3848" w:type="dxa"/>
          </w:tcPr>
          <w:p w14:paraId="09BAF017" w14:textId="77777777" w:rsidR="00047160" w:rsidRPr="002F5F3A" w:rsidRDefault="00047160" w:rsidP="00AD125B">
            <w:pPr>
              <w:wordWrap/>
              <w:spacing w:line="240" w:lineRule="auto"/>
              <w:ind w:right="20"/>
            </w:pPr>
            <w:r w:rsidRPr="002F5F3A">
              <w:t xml:space="preserve">Returns the </w:t>
            </w:r>
            <w:r w:rsidR="00221294">
              <w:t>Privileged</w:t>
            </w:r>
            <w:r w:rsidRPr="002F5F3A">
              <w:t xml:space="preserve"> mode.</w:t>
            </w:r>
          </w:p>
        </w:tc>
      </w:tr>
    </w:tbl>
    <w:p w14:paraId="0BE924C7" w14:textId="77777777" w:rsidR="00047160" w:rsidRDefault="00047160" w:rsidP="00AD125B">
      <w:pPr>
        <w:spacing w:line="240" w:lineRule="auto"/>
        <w:ind w:right="20"/>
      </w:pPr>
    </w:p>
    <w:tbl>
      <w:tblPr>
        <w:tblStyle w:val="NOTICE"/>
        <w:tblW w:w="0" w:type="auto"/>
        <w:tblLook w:val="0000" w:firstRow="0" w:lastRow="0" w:firstColumn="0" w:lastColumn="0" w:noHBand="0" w:noVBand="0"/>
      </w:tblPr>
      <w:tblGrid>
        <w:gridCol w:w="878"/>
        <w:gridCol w:w="1070"/>
        <w:gridCol w:w="6200"/>
      </w:tblGrid>
      <w:tr w:rsidR="00047160" w14:paraId="6459400F" w14:textId="77777777" w:rsidTr="00723426">
        <w:tc>
          <w:tcPr>
            <w:tcW w:w="900" w:type="dxa"/>
            <w:vAlign w:val="center"/>
          </w:tcPr>
          <w:p w14:paraId="0A34AFCD" w14:textId="77777777" w:rsidR="00047160" w:rsidRPr="00E32C6A" w:rsidRDefault="00047160" w:rsidP="00AD125B">
            <w:pPr>
              <w:pStyle w:val="aa"/>
              <w:spacing w:after="120"/>
              <w:ind w:right="20"/>
              <w:jc w:val="both"/>
              <w:rPr>
                <w:rFonts w:ascii="Tahoma" w:eastAsia="굴림" w:hAnsi="Tahoma"/>
              </w:rPr>
            </w:pPr>
            <w:r>
              <w:rPr>
                <w:rFonts w:ascii="Tahoma" w:eastAsia="굴림" w:hAnsi="Tahoma" w:hint="eastAsia"/>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E32C6A" w:rsidRDefault="00047160" w:rsidP="00AD125B">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66805567" w14:textId="77777777" w:rsidR="00047160" w:rsidRPr="00E32C6A" w:rsidRDefault="00047160" w:rsidP="00AD125B">
            <w:pPr>
              <w:pStyle w:val="aa"/>
              <w:ind w:right="20"/>
              <w:jc w:val="both"/>
              <w:rPr>
                <w:rFonts w:ascii="Tahoma" w:eastAsia="굴림" w:hAnsi="Tahoma" w:cs="Tahoma"/>
              </w:rPr>
            </w:pPr>
            <w:r w:rsidRPr="002F5F3A">
              <w:t>You must set BFD parameter on relevant interface with bfd interval command to make single-hop BDF session</w:t>
            </w:r>
          </w:p>
        </w:tc>
      </w:tr>
    </w:tbl>
    <w:p w14:paraId="4EFB7204" w14:textId="77777777" w:rsidR="00047160" w:rsidRDefault="00047160" w:rsidP="00AD125B">
      <w:pPr>
        <w:spacing w:line="240" w:lineRule="auto"/>
        <w:ind w:right="20"/>
      </w:pPr>
    </w:p>
    <w:p w14:paraId="1F51D2E1" w14:textId="77777777" w:rsidR="003E5E06" w:rsidRPr="00E30BA0" w:rsidRDefault="003E5E06" w:rsidP="00AD125B">
      <w:pPr>
        <w:spacing w:line="240" w:lineRule="auto"/>
        <w:ind w:right="20"/>
      </w:pPr>
    </w:p>
    <w:p w14:paraId="2113C9E5" w14:textId="77777777" w:rsidR="00047160" w:rsidRDefault="00047160" w:rsidP="00AD125B">
      <w:pPr>
        <w:pStyle w:val="3"/>
        <w:ind w:left="0" w:right="20"/>
      </w:pPr>
      <w:bookmarkStart w:id="3148" w:name="_Toc243819329"/>
      <w:bookmarkStart w:id="3149" w:name="_Toc444695195"/>
      <w:r>
        <w:rPr>
          <w:rFonts w:hint="eastAsia"/>
        </w:rPr>
        <w:t>Configuring multi-hop BFD session parameters</w:t>
      </w:r>
      <w:bookmarkEnd w:id="3148"/>
      <w:bookmarkEnd w:id="3149"/>
    </w:p>
    <w:p w14:paraId="0F352CF6" w14:textId="77777777" w:rsidR="00047160" w:rsidRDefault="00047160" w:rsidP="00AD125B">
      <w:pPr>
        <w:pStyle w:val="a3"/>
        <w:spacing w:line="240" w:lineRule="auto"/>
        <w:ind w:left="0" w:right="20"/>
      </w:pPr>
      <w:r w:rsidRPr="002F5F3A">
        <w:t>You must configure multi-hop BFD session parameters per BFD peer. To configure multi-hop BFD session parameters, do the following tasks:</w:t>
      </w:r>
    </w:p>
    <w:p w14:paraId="060A99E2" w14:textId="77777777" w:rsidR="00AD125B" w:rsidRPr="002F5F3A" w:rsidRDefault="00AD125B" w:rsidP="00AD125B">
      <w:pPr>
        <w:pStyle w:val="a3"/>
        <w:spacing w:line="240" w:lineRule="auto"/>
        <w:ind w:left="0" w:right="20"/>
      </w:pPr>
    </w:p>
    <w:p w14:paraId="5FBE35A3" w14:textId="77777777" w:rsidR="00047160" w:rsidRPr="004A6827" w:rsidRDefault="00086FC3" w:rsidP="00AD125B">
      <w:pPr>
        <w:pStyle w:val="afffff3"/>
        <w:spacing w:line="240" w:lineRule="auto"/>
        <w:ind w:left="0" w:right="20"/>
      </w:pPr>
      <w:bookmarkStart w:id="3150" w:name="_Toc259459587"/>
      <w:bookmarkStart w:id="3151" w:name="_Toc391575328"/>
      <w:r>
        <w:lastRenderedPageBreak/>
        <w:t xml:space="preserve">Table </w:t>
      </w:r>
      <w:r w:rsidR="005832B8">
        <w:fldChar w:fldCharType="begin"/>
      </w:r>
      <w:r w:rsidR="00092D8C">
        <w:instrText xml:space="preserve"> SEQ Table \* ARABIC </w:instrText>
      </w:r>
      <w:r w:rsidR="005832B8">
        <w:fldChar w:fldCharType="separate"/>
      </w:r>
      <w:r w:rsidR="00001ED6">
        <w:rPr>
          <w:noProof/>
        </w:rPr>
        <w:t>186</w:t>
      </w:r>
      <w:r w:rsidR="005832B8">
        <w:rPr>
          <w:noProof/>
        </w:rPr>
        <w:fldChar w:fldCharType="end"/>
      </w:r>
      <w:r>
        <w:rPr>
          <w:rFonts w:hint="eastAsia"/>
        </w:rPr>
        <w:t xml:space="preserve"> </w:t>
      </w:r>
      <w:r w:rsidRPr="002F5F3A">
        <w:t>Configuring multi-hop BFD session parameters</w:t>
      </w:r>
      <w:bookmarkEnd w:id="3150"/>
      <w:bookmarkEnd w:id="3151"/>
    </w:p>
    <w:tbl>
      <w:tblPr>
        <w:tblStyle w:val="CLIWide"/>
        <w:tblW w:w="0" w:type="auto"/>
        <w:tblLook w:val="01E0" w:firstRow="1" w:lastRow="1" w:firstColumn="1" w:lastColumn="1" w:noHBand="0" w:noVBand="0"/>
      </w:tblPr>
      <w:tblGrid>
        <w:gridCol w:w="932"/>
        <w:gridCol w:w="3820"/>
        <w:gridCol w:w="3396"/>
      </w:tblGrid>
      <w:tr w:rsidR="00047160" w:rsidRPr="00A8576D"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2F5F3A" w:rsidRDefault="00047160" w:rsidP="00AD125B">
            <w:pPr>
              <w:wordWrap/>
              <w:spacing w:line="240" w:lineRule="auto"/>
              <w:ind w:right="20"/>
              <w:rPr>
                <w:b/>
                <w:bCs/>
              </w:rPr>
            </w:pPr>
            <w:r w:rsidRPr="002F5F3A">
              <w:rPr>
                <w:b/>
                <w:bCs/>
              </w:rPr>
              <w:t>Step</w:t>
            </w:r>
          </w:p>
        </w:tc>
        <w:tc>
          <w:tcPr>
            <w:tcW w:w="4320" w:type="dxa"/>
          </w:tcPr>
          <w:p w14:paraId="26513F1A"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15EE954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DAF7E6C" w14:textId="77777777" w:rsidTr="00752CBE">
        <w:tc>
          <w:tcPr>
            <w:tcW w:w="988" w:type="dxa"/>
          </w:tcPr>
          <w:p w14:paraId="499CE437"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22EBEBD2" w14:textId="77777777" w:rsidR="00047160" w:rsidRPr="002F5F3A" w:rsidRDefault="00047160" w:rsidP="00AD125B">
            <w:pPr>
              <w:wordWrap/>
              <w:spacing w:line="240" w:lineRule="auto"/>
              <w:ind w:right="20"/>
              <w:jc w:val="left"/>
              <w:rPr>
                <w:b/>
                <w:bCs/>
              </w:rPr>
            </w:pPr>
            <w:r w:rsidRPr="002F5F3A">
              <w:rPr>
                <w:b/>
                <w:bCs/>
              </w:rPr>
              <w:t>configure terminal</w:t>
            </w:r>
          </w:p>
          <w:p w14:paraId="4FC2A8F6" w14:textId="77777777" w:rsidR="00047160" w:rsidRPr="002F5F3A" w:rsidRDefault="00047160" w:rsidP="00AD125B">
            <w:pPr>
              <w:wordWrap/>
              <w:spacing w:line="240" w:lineRule="auto"/>
              <w:ind w:right="20"/>
              <w:jc w:val="left"/>
            </w:pPr>
          </w:p>
          <w:p w14:paraId="79D8BEC1" w14:textId="77777777" w:rsidR="00047160" w:rsidRPr="002F5F3A" w:rsidRDefault="00047160" w:rsidP="00AD125B">
            <w:pPr>
              <w:wordWrap/>
              <w:spacing w:line="240" w:lineRule="auto"/>
              <w:ind w:right="20"/>
              <w:jc w:val="left"/>
              <w:rPr>
                <w:b/>
                <w:bCs/>
              </w:rPr>
            </w:pPr>
            <w:r w:rsidRPr="002F5F3A">
              <w:rPr>
                <w:b/>
                <w:bCs/>
              </w:rPr>
              <w:t>Example:</w:t>
            </w:r>
          </w:p>
          <w:p w14:paraId="0B1AE6B5" w14:textId="77777777"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14:paraId="22115325" w14:textId="77777777" w:rsidR="00047160" w:rsidRPr="002F5F3A" w:rsidRDefault="00047160" w:rsidP="00AD125B">
            <w:pPr>
              <w:wordWrap/>
              <w:spacing w:line="240" w:lineRule="auto"/>
              <w:ind w:right="20"/>
            </w:pPr>
            <w:r w:rsidRPr="002F5F3A">
              <w:t>Enters the global configuration mode.</w:t>
            </w:r>
          </w:p>
        </w:tc>
      </w:tr>
      <w:tr w:rsidR="00047160" w:rsidRPr="00A8576D" w14:paraId="134CF08B" w14:textId="77777777" w:rsidTr="00752CBE">
        <w:tc>
          <w:tcPr>
            <w:tcW w:w="988" w:type="dxa"/>
          </w:tcPr>
          <w:p w14:paraId="2091AFC1"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01053A3" w14:textId="77777777" w:rsidR="00047160" w:rsidRPr="002F5F3A" w:rsidRDefault="00047160" w:rsidP="00AD125B">
            <w:pPr>
              <w:wordWrap/>
              <w:spacing w:line="240" w:lineRule="auto"/>
              <w:ind w:right="20"/>
              <w:jc w:val="left"/>
            </w:pPr>
            <w:r w:rsidRPr="002F5F3A">
              <w:rPr>
                <w:b/>
                <w:bCs/>
              </w:rPr>
              <w:t xml:space="preserve">bfd multihop-peer </w:t>
            </w:r>
            <w:r w:rsidRPr="002F5F3A">
              <w:rPr>
                <w:i/>
                <w:iCs/>
              </w:rPr>
              <w:t xml:space="preserve">A.B.C.D </w:t>
            </w:r>
            <w:r w:rsidRPr="002F5F3A">
              <w:rPr>
                <w:b/>
                <w:bCs/>
              </w:rPr>
              <w:t xml:space="preserve">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D65437E" w14:textId="77777777" w:rsidR="00047160" w:rsidRPr="002F5F3A" w:rsidRDefault="00047160" w:rsidP="00AD125B">
            <w:pPr>
              <w:wordWrap/>
              <w:spacing w:line="240" w:lineRule="auto"/>
              <w:ind w:right="20"/>
              <w:jc w:val="left"/>
            </w:pPr>
          </w:p>
          <w:p w14:paraId="10DB2A38" w14:textId="77777777" w:rsidR="00047160" w:rsidRPr="002F5F3A" w:rsidRDefault="00047160" w:rsidP="00AD125B">
            <w:pPr>
              <w:wordWrap/>
              <w:spacing w:line="240" w:lineRule="auto"/>
              <w:ind w:right="20"/>
              <w:jc w:val="left"/>
              <w:rPr>
                <w:b/>
                <w:bCs/>
              </w:rPr>
            </w:pPr>
            <w:r w:rsidRPr="002F5F3A">
              <w:rPr>
                <w:b/>
                <w:bCs/>
              </w:rPr>
              <w:t>Example:</w:t>
            </w:r>
          </w:p>
          <w:p w14:paraId="42EF59F8" w14:textId="77777777" w:rsidR="00047160" w:rsidRPr="002F5F3A" w:rsidRDefault="00047160" w:rsidP="00AD125B">
            <w:pPr>
              <w:wordWrap/>
              <w:spacing w:line="240" w:lineRule="auto"/>
              <w:ind w:right="20"/>
              <w:jc w:val="left"/>
            </w:pPr>
            <w:r w:rsidRPr="002F5F3A">
              <w:t xml:space="preserve">Switch(config)# </w:t>
            </w:r>
            <w:r w:rsidRPr="002F5F3A">
              <w:rPr>
                <w:b/>
                <w:bCs/>
              </w:rPr>
              <w:t>bfd multihop-peer 10.1.1.1 interval 750 min_rx 500 multiplier 3</w:t>
            </w:r>
          </w:p>
        </w:tc>
        <w:tc>
          <w:tcPr>
            <w:tcW w:w="3848" w:type="dxa"/>
          </w:tcPr>
          <w:p w14:paraId="735B5EB3" w14:textId="77777777" w:rsidR="00047160" w:rsidRPr="002F5F3A" w:rsidRDefault="00047160" w:rsidP="00AD125B">
            <w:pPr>
              <w:wordWrap/>
              <w:spacing w:line="240" w:lineRule="auto"/>
              <w:ind w:right="20"/>
            </w:pPr>
            <w:r w:rsidRPr="002F5F3A">
              <w:t xml:space="preserve">Sets multi-hop BFD session parameter </w:t>
            </w:r>
          </w:p>
        </w:tc>
      </w:tr>
      <w:tr w:rsidR="00047160" w:rsidRPr="00A8576D" w14:paraId="2A36F36A" w14:textId="77777777" w:rsidTr="00752CBE">
        <w:tc>
          <w:tcPr>
            <w:tcW w:w="988" w:type="dxa"/>
          </w:tcPr>
          <w:p w14:paraId="09B4AD30"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7364AFC0" w14:textId="77777777" w:rsidR="00047160" w:rsidRPr="002F5F3A" w:rsidRDefault="00047160" w:rsidP="00AD125B">
            <w:pPr>
              <w:wordWrap/>
              <w:spacing w:line="240" w:lineRule="auto"/>
              <w:ind w:right="20"/>
              <w:jc w:val="left"/>
              <w:rPr>
                <w:b/>
                <w:bCs/>
              </w:rPr>
            </w:pPr>
            <w:r w:rsidRPr="002F5F3A">
              <w:rPr>
                <w:b/>
                <w:bCs/>
              </w:rPr>
              <w:t>End</w:t>
            </w:r>
          </w:p>
          <w:p w14:paraId="78B7441E" w14:textId="77777777" w:rsidR="00047160" w:rsidRPr="002F5F3A" w:rsidRDefault="00047160" w:rsidP="00AD125B">
            <w:pPr>
              <w:wordWrap/>
              <w:spacing w:line="240" w:lineRule="auto"/>
              <w:ind w:right="20"/>
              <w:jc w:val="left"/>
            </w:pPr>
          </w:p>
          <w:p w14:paraId="29BD3E57" w14:textId="77777777" w:rsidR="00047160" w:rsidRPr="002F5F3A" w:rsidRDefault="00047160" w:rsidP="00AD125B">
            <w:pPr>
              <w:wordWrap/>
              <w:spacing w:line="240" w:lineRule="auto"/>
              <w:ind w:right="20"/>
              <w:jc w:val="left"/>
              <w:rPr>
                <w:b/>
                <w:bCs/>
              </w:rPr>
            </w:pPr>
            <w:r w:rsidRPr="002F5F3A">
              <w:rPr>
                <w:b/>
                <w:bCs/>
              </w:rPr>
              <w:t>Example:</w:t>
            </w:r>
          </w:p>
          <w:p w14:paraId="5C0D6ACB" w14:textId="77777777" w:rsidR="00047160" w:rsidRPr="002F5F3A" w:rsidRDefault="00047160" w:rsidP="00AD125B">
            <w:pPr>
              <w:wordWrap/>
              <w:spacing w:line="240" w:lineRule="auto"/>
              <w:ind w:right="20"/>
              <w:jc w:val="left"/>
            </w:pPr>
            <w:r w:rsidRPr="002F5F3A">
              <w:t xml:space="preserve">Switch(config)# </w:t>
            </w:r>
            <w:r w:rsidRPr="002F5F3A">
              <w:rPr>
                <w:b/>
              </w:rPr>
              <w:t>end</w:t>
            </w:r>
          </w:p>
        </w:tc>
        <w:tc>
          <w:tcPr>
            <w:tcW w:w="3848" w:type="dxa"/>
          </w:tcPr>
          <w:p w14:paraId="09C6C9C3" w14:textId="77777777" w:rsidR="00047160" w:rsidRPr="002F5F3A" w:rsidRDefault="00047160" w:rsidP="00AD125B">
            <w:pPr>
              <w:wordWrap/>
              <w:spacing w:line="240" w:lineRule="auto"/>
              <w:ind w:right="20"/>
            </w:pPr>
            <w:r w:rsidRPr="002F5F3A">
              <w:t xml:space="preserve">Returns the </w:t>
            </w:r>
            <w:r w:rsidR="00221294">
              <w:t>Privileged</w:t>
            </w:r>
            <w:r w:rsidRPr="002F5F3A">
              <w:t>.</w:t>
            </w:r>
          </w:p>
        </w:tc>
      </w:tr>
    </w:tbl>
    <w:p w14:paraId="1924FE7B" w14:textId="77777777" w:rsidR="00047160" w:rsidRDefault="00047160" w:rsidP="00AD125B">
      <w:pPr>
        <w:spacing w:line="240" w:lineRule="auto"/>
        <w:ind w:right="20"/>
      </w:pPr>
    </w:p>
    <w:p w14:paraId="3B436769" w14:textId="77777777" w:rsidR="00047160" w:rsidRDefault="00047160" w:rsidP="00AD125B">
      <w:pPr>
        <w:pStyle w:val="3"/>
        <w:ind w:left="0" w:right="20"/>
      </w:pPr>
      <w:bookmarkStart w:id="3152" w:name="_Toc363228644"/>
      <w:bookmarkStart w:id="3153" w:name="_Toc444695196"/>
      <w:r w:rsidRPr="00723426">
        <w:rPr>
          <w:rFonts w:hint="eastAsia"/>
        </w:rPr>
        <w:t>Configuring</w:t>
      </w:r>
      <w:r>
        <w:rPr>
          <w:rFonts w:hint="eastAsia"/>
        </w:rPr>
        <w:t xml:space="preserve"> BFD support for BGP</w:t>
      </w:r>
      <w:bookmarkEnd w:id="3152"/>
      <w:bookmarkEnd w:id="3153"/>
    </w:p>
    <w:p w14:paraId="23E2FFDD" w14:textId="77777777" w:rsidR="00047160" w:rsidRDefault="00047160" w:rsidP="00AD125B">
      <w:pPr>
        <w:pStyle w:val="a3"/>
        <w:spacing w:line="240" w:lineRule="auto"/>
        <w:ind w:left="0" w:right="20"/>
      </w:pPr>
      <w:r w:rsidRPr="002F5F3A">
        <w:t>To configure BFD on BGP, do the following tasks.</w:t>
      </w:r>
    </w:p>
    <w:p w14:paraId="567E7728" w14:textId="77777777" w:rsidR="00086FC3" w:rsidRDefault="00086FC3" w:rsidP="00AD125B">
      <w:pPr>
        <w:pStyle w:val="afffff3"/>
        <w:spacing w:line="240" w:lineRule="auto"/>
        <w:ind w:left="0" w:right="20"/>
      </w:pPr>
      <w:bookmarkStart w:id="3154" w:name="_Toc259459588"/>
      <w:bookmarkStart w:id="3155" w:name="_Toc391575329"/>
      <w:r>
        <w:t xml:space="preserve">Table </w:t>
      </w:r>
      <w:r w:rsidR="005832B8">
        <w:fldChar w:fldCharType="begin"/>
      </w:r>
      <w:r w:rsidR="00092D8C">
        <w:instrText xml:space="preserve"> SEQ Table \* ARABIC </w:instrText>
      </w:r>
      <w:r w:rsidR="005832B8">
        <w:fldChar w:fldCharType="separate"/>
      </w:r>
      <w:r w:rsidR="00001ED6">
        <w:rPr>
          <w:noProof/>
        </w:rPr>
        <w:t>187</w:t>
      </w:r>
      <w:r w:rsidR="005832B8">
        <w:rPr>
          <w:noProof/>
        </w:rPr>
        <w:fldChar w:fldCharType="end"/>
      </w:r>
      <w:r>
        <w:rPr>
          <w:rFonts w:hint="eastAsia"/>
        </w:rPr>
        <w:t xml:space="preserve"> </w:t>
      </w:r>
      <w:r w:rsidRPr="002F5F3A">
        <w:t>Configuring BFD support for BGP</w:t>
      </w:r>
      <w:bookmarkEnd w:id="3154"/>
      <w:bookmarkEnd w:id="3155"/>
    </w:p>
    <w:tbl>
      <w:tblPr>
        <w:tblStyle w:val="CLIWide"/>
        <w:tblW w:w="0" w:type="auto"/>
        <w:tblLook w:val="01E0" w:firstRow="1" w:lastRow="1" w:firstColumn="1" w:lastColumn="1" w:noHBand="0" w:noVBand="0"/>
      </w:tblPr>
      <w:tblGrid>
        <w:gridCol w:w="800"/>
        <w:gridCol w:w="3758"/>
        <w:gridCol w:w="3590"/>
      </w:tblGrid>
      <w:tr w:rsidR="00047160" w:rsidRPr="00A8576D"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2F5F3A" w:rsidRDefault="00047160" w:rsidP="00AD125B">
            <w:pPr>
              <w:wordWrap/>
              <w:spacing w:line="240" w:lineRule="auto"/>
              <w:ind w:right="20"/>
              <w:rPr>
                <w:b/>
                <w:bCs/>
              </w:rPr>
            </w:pPr>
            <w:r w:rsidRPr="002F5F3A">
              <w:rPr>
                <w:b/>
                <w:bCs/>
              </w:rPr>
              <w:t>Step</w:t>
            </w:r>
          </w:p>
        </w:tc>
        <w:tc>
          <w:tcPr>
            <w:tcW w:w="4244" w:type="dxa"/>
          </w:tcPr>
          <w:p w14:paraId="509C6D7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1C20E1E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66AE90BA" w14:textId="77777777" w:rsidTr="00752CBE">
        <w:tc>
          <w:tcPr>
            <w:tcW w:w="828" w:type="dxa"/>
          </w:tcPr>
          <w:p w14:paraId="3A7F9E8A"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4CF1E43B" w14:textId="77777777" w:rsidR="00047160" w:rsidRPr="002F5F3A" w:rsidRDefault="00047160" w:rsidP="00AD125B">
            <w:pPr>
              <w:wordWrap/>
              <w:spacing w:line="240" w:lineRule="auto"/>
              <w:ind w:right="20"/>
              <w:rPr>
                <w:b/>
                <w:bCs/>
              </w:rPr>
            </w:pPr>
            <w:r w:rsidRPr="002F5F3A">
              <w:rPr>
                <w:b/>
                <w:bCs/>
              </w:rPr>
              <w:t>configure terminal</w:t>
            </w:r>
          </w:p>
          <w:p w14:paraId="76CD8BF0" w14:textId="77777777" w:rsidR="00047160" w:rsidRPr="002F5F3A" w:rsidRDefault="00047160" w:rsidP="00AD125B">
            <w:pPr>
              <w:wordWrap/>
              <w:spacing w:line="240" w:lineRule="auto"/>
              <w:ind w:right="20"/>
            </w:pPr>
          </w:p>
          <w:p w14:paraId="467E7497" w14:textId="77777777" w:rsidR="00047160" w:rsidRPr="002F5F3A" w:rsidRDefault="00047160" w:rsidP="00AD125B">
            <w:pPr>
              <w:wordWrap/>
              <w:spacing w:line="240" w:lineRule="auto"/>
              <w:ind w:right="20"/>
              <w:rPr>
                <w:b/>
                <w:bCs/>
              </w:rPr>
            </w:pPr>
            <w:r w:rsidRPr="002F5F3A">
              <w:rPr>
                <w:b/>
                <w:bCs/>
              </w:rPr>
              <w:t>Example:</w:t>
            </w:r>
          </w:p>
          <w:p w14:paraId="7C4BAF2D"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E8C47E1" w14:textId="77777777" w:rsidR="00047160" w:rsidRPr="002F5F3A" w:rsidRDefault="00047160" w:rsidP="00AD125B">
            <w:pPr>
              <w:wordWrap/>
              <w:spacing w:line="240" w:lineRule="auto"/>
              <w:ind w:right="20"/>
            </w:pPr>
            <w:r w:rsidRPr="002F5F3A">
              <w:t>Enters the global configuration mode.</w:t>
            </w:r>
          </w:p>
        </w:tc>
      </w:tr>
      <w:tr w:rsidR="00047160" w:rsidRPr="00A8576D" w14:paraId="23CEA463" w14:textId="77777777" w:rsidTr="00752CBE">
        <w:tc>
          <w:tcPr>
            <w:tcW w:w="828" w:type="dxa"/>
          </w:tcPr>
          <w:p w14:paraId="51F31180"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74F344D9" w14:textId="77777777" w:rsidR="00047160" w:rsidRPr="002F5F3A" w:rsidRDefault="00047160" w:rsidP="00AD125B">
            <w:pPr>
              <w:wordWrap/>
              <w:spacing w:line="240" w:lineRule="auto"/>
              <w:ind w:right="20"/>
            </w:pPr>
            <w:r w:rsidRPr="002F5F3A">
              <w:rPr>
                <w:b/>
                <w:bCs/>
              </w:rPr>
              <w:t xml:space="preserve">router bgp </w:t>
            </w:r>
            <w:r w:rsidRPr="002F5F3A">
              <w:rPr>
                <w:i/>
                <w:iCs/>
              </w:rPr>
              <w:t>as-tag</w:t>
            </w:r>
          </w:p>
          <w:p w14:paraId="33A52182" w14:textId="77777777" w:rsidR="00047160" w:rsidRPr="002F5F3A" w:rsidRDefault="00047160" w:rsidP="00AD125B">
            <w:pPr>
              <w:wordWrap/>
              <w:spacing w:line="240" w:lineRule="auto"/>
              <w:ind w:right="20"/>
            </w:pPr>
          </w:p>
          <w:p w14:paraId="6103489F" w14:textId="77777777" w:rsidR="00047160" w:rsidRPr="002F5F3A" w:rsidRDefault="00047160" w:rsidP="00AD125B">
            <w:pPr>
              <w:wordWrap/>
              <w:spacing w:line="240" w:lineRule="auto"/>
              <w:ind w:right="20"/>
              <w:rPr>
                <w:b/>
                <w:bCs/>
              </w:rPr>
            </w:pPr>
            <w:r w:rsidRPr="002F5F3A">
              <w:rPr>
                <w:b/>
                <w:bCs/>
              </w:rPr>
              <w:t>Example:</w:t>
            </w:r>
          </w:p>
          <w:p w14:paraId="5605F824" w14:textId="77777777" w:rsidR="00047160" w:rsidRPr="002F5F3A" w:rsidRDefault="00047160" w:rsidP="00AD125B">
            <w:pPr>
              <w:wordWrap/>
              <w:spacing w:line="240" w:lineRule="auto"/>
              <w:ind w:right="20"/>
            </w:pPr>
            <w:r w:rsidRPr="002F5F3A">
              <w:t xml:space="preserve">Switch(config)# </w:t>
            </w:r>
            <w:r w:rsidRPr="002F5F3A">
              <w:rPr>
                <w:b/>
              </w:rPr>
              <w:t>router bgp 100</w:t>
            </w:r>
          </w:p>
        </w:tc>
        <w:tc>
          <w:tcPr>
            <w:tcW w:w="4084" w:type="dxa"/>
          </w:tcPr>
          <w:p w14:paraId="3E0D6B00" w14:textId="77777777" w:rsidR="00047160" w:rsidRPr="002F5F3A" w:rsidRDefault="00047160" w:rsidP="00AD125B">
            <w:pPr>
              <w:wordWrap/>
              <w:spacing w:line="240" w:lineRule="auto"/>
              <w:ind w:right="20"/>
            </w:pPr>
            <w:r w:rsidRPr="002F5F3A">
              <w:t>Enters the BGP router mode.</w:t>
            </w:r>
          </w:p>
        </w:tc>
      </w:tr>
      <w:tr w:rsidR="00047160" w:rsidRPr="00A8576D" w14:paraId="40451BD1" w14:textId="77777777" w:rsidTr="00752CBE">
        <w:tc>
          <w:tcPr>
            <w:tcW w:w="828" w:type="dxa"/>
          </w:tcPr>
          <w:p w14:paraId="4985251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13EC7C89" w14:textId="77777777" w:rsidR="00047160" w:rsidRPr="002F5F3A" w:rsidRDefault="00047160" w:rsidP="00AD125B">
            <w:pPr>
              <w:wordWrap/>
              <w:spacing w:line="240" w:lineRule="auto"/>
              <w:ind w:right="20"/>
            </w:pPr>
            <w:r w:rsidRPr="002F5F3A">
              <w:rPr>
                <w:b/>
                <w:bCs/>
              </w:rPr>
              <w:t xml:space="preserve">neighbor </w:t>
            </w:r>
            <w:r w:rsidRPr="002F5F3A">
              <w:rPr>
                <w:i/>
                <w:iCs/>
              </w:rPr>
              <w:t>ip-address</w:t>
            </w:r>
            <w:r w:rsidRPr="002F5F3A">
              <w:rPr>
                <w:b/>
                <w:bCs/>
              </w:rPr>
              <w:t xml:space="preserve"> fall-over bfd</w:t>
            </w:r>
          </w:p>
          <w:p w14:paraId="72724871" w14:textId="77777777" w:rsidR="00047160" w:rsidRPr="002F5F3A" w:rsidRDefault="00047160" w:rsidP="00AD125B">
            <w:pPr>
              <w:wordWrap/>
              <w:spacing w:line="240" w:lineRule="auto"/>
              <w:ind w:right="20"/>
            </w:pPr>
          </w:p>
          <w:p w14:paraId="25520B7E" w14:textId="77777777" w:rsidR="00047160" w:rsidRPr="002F5F3A" w:rsidRDefault="00047160" w:rsidP="00AD125B">
            <w:pPr>
              <w:wordWrap/>
              <w:spacing w:line="240" w:lineRule="auto"/>
              <w:ind w:right="20"/>
              <w:rPr>
                <w:b/>
                <w:bCs/>
              </w:rPr>
            </w:pPr>
            <w:r w:rsidRPr="002F5F3A">
              <w:rPr>
                <w:b/>
                <w:bCs/>
              </w:rPr>
              <w:t>Example:</w:t>
            </w:r>
          </w:p>
          <w:p w14:paraId="578F9EBD" w14:textId="77777777" w:rsidR="00047160" w:rsidRPr="002F5F3A" w:rsidRDefault="00047160" w:rsidP="00AD125B">
            <w:pPr>
              <w:wordWrap/>
              <w:spacing w:line="240" w:lineRule="auto"/>
              <w:ind w:right="20"/>
              <w:rPr>
                <w:i/>
              </w:rPr>
            </w:pPr>
            <w:r w:rsidRPr="002F5F3A">
              <w:t>Switch(config-router</w:t>
            </w:r>
            <w:r w:rsidRPr="002F5F3A">
              <w:rPr>
                <w:b/>
              </w:rPr>
              <w:t>)# neighbor 3.3.3.2 fall-over bfd</w:t>
            </w:r>
          </w:p>
        </w:tc>
        <w:tc>
          <w:tcPr>
            <w:tcW w:w="4084" w:type="dxa"/>
          </w:tcPr>
          <w:p w14:paraId="3BC99AD1" w14:textId="77777777" w:rsidR="00047160" w:rsidRPr="002F5F3A" w:rsidRDefault="00047160" w:rsidP="00AD125B">
            <w:pPr>
              <w:wordWrap/>
              <w:spacing w:line="240" w:lineRule="auto"/>
              <w:ind w:right="20"/>
            </w:pPr>
            <w:r w:rsidRPr="002F5F3A">
              <w:t>Enables BFD for checking connection status with BGP neighbor.</w:t>
            </w:r>
          </w:p>
        </w:tc>
      </w:tr>
      <w:tr w:rsidR="00047160" w:rsidRPr="00A8576D" w14:paraId="0879F461" w14:textId="77777777" w:rsidTr="00752CBE">
        <w:tc>
          <w:tcPr>
            <w:tcW w:w="828" w:type="dxa"/>
          </w:tcPr>
          <w:p w14:paraId="3648FD3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2927DE9C" w14:textId="77777777" w:rsidR="00047160" w:rsidRPr="002F5F3A" w:rsidRDefault="00047160" w:rsidP="00AD125B">
            <w:pPr>
              <w:wordWrap/>
              <w:spacing w:line="240" w:lineRule="auto"/>
              <w:ind w:right="20"/>
              <w:rPr>
                <w:b/>
                <w:bCs/>
              </w:rPr>
            </w:pPr>
            <w:r w:rsidRPr="002F5F3A">
              <w:rPr>
                <w:b/>
                <w:bCs/>
              </w:rPr>
              <w:t>end</w:t>
            </w:r>
          </w:p>
          <w:p w14:paraId="7993CB27" w14:textId="77777777" w:rsidR="00047160" w:rsidRPr="002F5F3A" w:rsidRDefault="00047160" w:rsidP="00AD125B">
            <w:pPr>
              <w:wordWrap/>
              <w:spacing w:line="240" w:lineRule="auto"/>
              <w:ind w:right="20"/>
              <w:rPr>
                <w:b/>
                <w:bCs/>
              </w:rPr>
            </w:pPr>
          </w:p>
          <w:p w14:paraId="35E5981F" w14:textId="77777777" w:rsidR="00047160" w:rsidRPr="002F5F3A" w:rsidRDefault="00047160" w:rsidP="00AD125B">
            <w:pPr>
              <w:wordWrap/>
              <w:spacing w:line="240" w:lineRule="auto"/>
              <w:ind w:right="20"/>
              <w:rPr>
                <w:b/>
                <w:bCs/>
              </w:rPr>
            </w:pPr>
            <w:r w:rsidRPr="002F5F3A">
              <w:rPr>
                <w:b/>
                <w:bCs/>
              </w:rPr>
              <w:t>Example:</w:t>
            </w:r>
          </w:p>
          <w:p w14:paraId="4409A7F7" w14:textId="77777777" w:rsidR="00047160" w:rsidRPr="002F5F3A" w:rsidRDefault="00047160" w:rsidP="00AD125B">
            <w:pPr>
              <w:wordWrap/>
              <w:spacing w:line="240" w:lineRule="auto"/>
              <w:ind w:right="20"/>
              <w:rPr>
                <w:b/>
                <w:bCs/>
              </w:rPr>
            </w:pPr>
            <w:r w:rsidRPr="002F5F3A">
              <w:rPr>
                <w:b/>
                <w:bCs/>
              </w:rPr>
              <w:t>Switch(config-router)# end</w:t>
            </w:r>
          </w:p>
        </w:tc>
        <w:tc>
          <w:tcPr>
            <w:tcW w:w="4084" w:type="dxa"/>
          </w:tcPr>
          <w:p w14:paraId="417D8C3E" w14:textId="77777777" w:rsidR="00047160" w:rsidRPr="002F5F3A" w:rsidRDefault="00047160" w:rsidP="00AD125B">
            <w:pPr>
              <w:wordWrap/>
              <w:spacing w:line="240" w:lineRule="auto"/>
              <w:ind w:right="20"/>
            </w:pPr>
            <w:r w:rsidRPr="002F5F3A">
              <w:t xml:space="preserve">Returns to the </w:t>
            </w:r>
            <w:r w:rsidR="00221294">
              <w:t>Privileged</w:t>
            </w:r>
            <w:r w:rsidRPr="002F5F3A">
              <w:t>.</w:t>
            </w:r>
          </w:p>
        </w:tc>
      </w:tr>
    </w:tbl>
    <w:p w14:paraId="49A0D626" w14:textId="77777777" w:rsidR="00047160" w:rsidRDefault="00047160" w:rsidP="00AD125B">
      <w:pPr>
        <w:pStyle w:val="3"/>
        <w:ind w:left="0" w:right="20"/>
      </w:pPr>
      <w:bookmarkStart w:id="3156" w:name="_Toc363228645"/>
      <w:bookmarkStart w:id="3157" w:name="_Toc250454105"/>
      <w:bookmarkStart w:id="3158" w:name="_Toc444695197"/>
      <w:r>
        <w:rPr>
          <w:rFonts w:hint="eastAsia"/>
        </w:rPr>
        <w:t xml:space="preserve">Configuring BFD </w:t>
      </w:r>
      <w:r w:rsidRPr="00723426">
        <w:rPr>
          <w:rFonts w:hint="eastAsia"/>
        </w:rPr>
        <w:t>support</w:t>
      </w:r>
      <w:r>
        <w:rPr>
          <w:rFonts w:hint="eastAsia"/>
        </w:rPr>
        <w:t xml:space="preserve"> for OSPF</w:t>
      </w:r>
      <w:bookmarkEnd w:id="3156"/>
      <w:bookmarkEnd w:id="3157"/>
      <w:bookmarkEnd w:id="3158"/>
    </w:p>
    <w:p w14:paraId="3A445063" w14:textId="77777777" w:rsidR="00047160" w:rsidRPr="002F5F3A" w:rsidRDefault="00047160" w:rsidP="00AD125B">
      <w:pPr>
        <w:pStyle w:val="a3"/>
        <w:spacing w:line="240" w:lineRule="auto"/>
        <w:ind w:left="0" w:right="20"/>
      </w:pPr>
      <w:r w:rsidRPr="002F5F3A">
        <w:t>You can configure BFD on OSPF with the following ways.</w:t>
      </w:r>
    </w:p>
    <w:p w14:paraId="69CCC4F9"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all OSPF interface excepting OSPF virtual link with </w:t>
      </w:r>
      <w:r w:rsidRPr="00723426">
        <w:t xml:space="preserve">bfd all-interface </w:t>
      </w:r>
      <w:r w:rsidRPr="002F5F3A">
        <w:t>command in OS</w:t>
      </w:r>
      <w:r w:rsidR="005D40B1">
        <w:t xml:space="preserve">PF routing configuration mode. </w:t>
      </w:r>
    </w:p>
    <w:p w14:paraId="6FAD6A95" w14:textId="77777777"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specific interface of OSPF with </w:t>
      </w:r>
      <w:r w:rsidRPr="00723426">
        <w:t xml:space="preserve">ip ospf bfd </w:t>
      </w:r>
      <w:r w:rsidRPr="002F5F3A">
        <w:t>command in the interface mode.</w:t>
      </w:r>
    </w:p>
    <w:p w14:paraId="6ADEC612" w14:textId="77777777" w:rsidR="00047160" w:rsidRPr="007C7F49" w:rsidRDefault="00047160" w:rsidP="00AD125B">
      <w:pPr>
        <w:pStyle w:val="4"/>
        <w:ind w:left="0" w:right="20"/>
      </w:pPr>
      <w:r w:rsidRPr="007C7F49">
        <w:t>C</w:t>
      </w:r>
      <w:r w:rsidRPr="007C7F49">
        <w:rPr>
          <w:rFonts w:hint="eastAsia"/>
        </w:rPr>
        <w:t>onfiguring BFD support for OSPF for all interface</w:t>
      </w:r>
    </w:p>
    <w:p w14:paraId="7F6188C3" w14:textId="77777777" w:rsidR="00047160" w:rsidRDefault="00047160" w:rsidP="00AD125B">
      <w:pPr>
        <w:pStyle w:val="a3"/>
        <w:spacing w:line="240" w:lineRule="auto"/>
        <w:ind w:left="0" w:right="20"/>
      </w:pPr>
      <w:r w:rsidRPr="002F5F3A">
        <w:t>To configure BFD session on all OSPF interface, do the following tasks:</w:t>
      </w:r>
    </w:p>
    <w:p w14:paraId="5BC89427" w14:textId="77777777" w:rsidR="00AD125B" w:rsidRDefault="00AD125B" w:rsidP="00AD125B">
      <w:pPr>
        <w:pStyle w:val="a3"/>
        <w:spacing w:line="240" w:lineRule="auto"/>
        <w:ind w:left="0" w:right="20"/>
      </w:pPr>
    </w:p>
    <w:p w14:paraId="38E88AFD" w14:textId="77777777" w:rsidR="00AD125B" w:rsidRPr="002F5F3A" w:rsidRDefault="00AD125B" w:rsidP="00AD125B">
      <w:pPr>
        <w:pStyle w:val="a3"/>
        <w:spacing w:line="240" w:lineRule="auto"/>
        <w:ind w:left="0" w:right="20"/>
      </w:pPr>
    </w:p>
    <w:p w14:paraId="4C28D830" w14:textId="77777777" w:rsidR="00047160" w:rsidRPr="00F6514A" w:rsidRDefault="00086FC3" w:rsidP="00AD125B">
      <w:pPr>
        <w:pStyle w:val="afffff3"/>
        <w:spacing w:line="240" w:lineRule="auto"/>
        <w:ind w:left="0" w:right="20"/>
      </w:pPr>
      <w:bookmarkStart w:id="3159" w:name="_Toc259459589"/>
      <w:bookmarkStart w:id="3160" w:name="_Toc391575330"/>
      <w:r>
        <w:lastRenderedPageBreak/>
        <w:t xml:space="preserve">Table </w:t>
      </w:r>
      <w:r w:rsidR="005832B8">
        <w:fldChar w:fldCharType="begin"/>
      </w:r>
      <w:r w:rsidR="00092D8C">
        <w:instrText xml:space="preserve"> SEQ Table \* ARABIC </w:instrText>
      </w:r>
      <w:r w:rsidR="005832B8">
        <w:fldChar w:fldCharType="separate"/>
      </w:r>
      <w:r w:rsidR="00001ED6">
        <w:rPr>
          <w:noProof/>
        </w:rPr>
        <w:t>188</w:t>
      </w:r>
      <w:r w:rsidR="005832B8">
        <w:rPr>
          <w:noProof/>
        </w:rPr>
        <w:fldChar w:fldCharType="end"/>
      </w:r>
      <w:r>
        <w:rPr>
          <w:rFonts w:hint="eastAsia"/>
        </w:rPr>
        <w:t xml:space="preserve"> </w:t>
      </w:r>
      <w:r w:rsidRPr="002F5F3A">
        <w:t xml:space="preserve">Configuring BFD support for OSPF for all </w:t>
      </w:r>
      <w:proofErr w:type="gramStart"/>
      <w:r w:rsidRPr="002F5F3A">
        <w:t>interface</w:t>
      </w:r>
      <w:bookmarkEnd w:id="3159"/>
      <w:bookmarkEnd w:id="3160"/>
      <w:proofErr w:type="gramEnd"/>
    </w:p>
    <w:tbl>
      <w:tblPr>
        <w:tblStyle w:val="CLIWide"/>
        <w:tblW w:w="0" w:type="auto"/>
        <w:tblLook w:val="01E0" w:firstRow="1" w:lastRow="1" w:firstColumn="1" w:lastColumn="1" w:noHBand="0" w:noVBand="0"/>
      </w:tblPr>
      <w:tblGrid>
        <w:gridCol w:w="801"/>
        <w:gridCol w:w="3757"/>
        <w:gridCol w:w="3590"/>
      </w:tblGrid>
      <w:tr w:rsidR="00047160" w:rsidRPr="00A8576D"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2F5F3A" w:rsidRDefault="00047160" w:rsidP="00AD125B">
            <w:pPr>
              <w:wordWrap/>
              <w:spacing w:line="240" w:lineRule="auto"/>
              <w:ind w:right="20"/>
              <w:rPr>
                <w:b/>
                <w:bCs/>
              </w:rPr>
            </w:pPr>
            <w:r w:rsidRPr="002F5F3A">
              <w:rPr>
                <w:b/>
                <w:bCs/>
              </w:rPr>
              <w:t>Step</w:t>
            </w:r>
          </w:p>
        </w:tc>
        <w:tc>
          <w:tcPr>
            <w:tcW w:w="4244" w:type="dxa"/>
          </w:tcPr>
          <w:p w14:paraId="0606D26B"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4EC303A6"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E30D879" w14:textId="77777777" w:rsidTr="00752CBE">
        <w:tc>
          <w:tcPr>
            <w:tcW w:w="828" w:type="dxa"/>
          </w:tcPr>
          <w:p w14:paraId="202459B1"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2D919C0A" w14:textId="77777777" w:rsidR="00047160" w:rsidRPr="002F5F3A" w:rsidRDefault="00047160" w:rsidP="00AD125B">
            <w:pPr>
              <w:wordWrap/>
              <w:spacing w:line="240" w:lineRule="auto"/>
              <w:ind w:right="20"/>
              <w:rPr>
                <w:b/>
                <w:bCs/>
              </w:rPr>
            </w:pPr>
            <w:r w:rsidRPr="002F5F3A">
              <w:rPr>
                <w:b/>
                <w:bCs/>
              </w:rPr>
              <w:t>configure terminal</w:t>
            </w:r>
          </w:p>
          <w:p w14:paraId="461C0313" w14:textId="77777777" w:rsidR="00047160" w:rsidRPr="002F5F3A" w:rsidRDefault="00047160" w:rsidP="00AD125B">
            <w:pPr>
              <w:wordWrap/>
              <w:spacing w:line="240" w:lineRule="auto"/>
              <w:ind w:right="20"/>
              <w:rPr>
                <w:b/>
                <w:bCs/>
              </w:rPr>
            </w:pPr>
            <w:r w:rsidRPr="002F5F3A">
              <w:rPr>
                <w:b/>
                <w:bCs/>
              </w:rPr>
              <w:t>Example:</w:t>
            </w:r>
          </w:p>
          <w:p w14:paraId="3BAEC8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3B58F161" w14:textId="77777777" w:rsidR="00047160" w:rsidRPr="002F5F3A" w:rsidRDefault="00047160" w:rsidP="00AD125B">
            <w:pPr>
              <w:wordWrap/>
              <w:spacing w:line="240" w:lineRule="auto"/>
              <w:ind w:right="20"/>
            </w:pPr>
            <w:r w:rsidRPr="002F5F3A">
              <w:t>Enters global configuration mode.</w:t>
            </w:r>
          </w:p>
        </w:tc>
      </w:tr>
      <w:tr w:rsidR="00047160" w:rsidRPr="00A8576D" w14:paraId="5986499E" w14:textId="77777777" w:rsidTr="00752CBE">
        <w:tc>
          <w:tcPr>
            <w:tcW w:w="828" w:type="dxa"/>
          </w:tcPr>
          <w:p w14:paraId="12ED89AE"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3DC78505" w14:textId="77777777" w:rsidR="00047160" w:rsidRPr="002F5F3A" w:rsidRDefault="00047160" w:rsidP="00AD125B">
            <w:pPr>
              <w:wordWrap/>
              <w:spacing w:line="240" w:lineRule="auto"/>
              <w:ind w:right="20"/>
            </w:pPr>
            <w:r w:rsidRPr="002F5F3A">
              <w:rPr>
                <w:b/>
                <w:bCs/>
              </w:rPr>
              <w:t xml:space="preserve">router ospf </w:t>
            </w:r>
            <w:r w:rsidRPr="002F5F3A">
              <w:rPr>
                <w:i/>
                <w:iCs/>
              </w:rPr>
              <w:t>process-id</w:t>
            </w:r>
          </w:p>
          <w:p w14:paraId="2A46DC1F" w14:textId="77777777" w:rsidR="00047160" w:rsidRPr="002F5F3A" w:rsidRDefault="00047160" w:rsidP="00AD125B">
            <w:pPr>
              <w:wordWrap/>
              <w:spacing w:line="240" w:lineRule="auto"/>
              <w:ind w:right="20"/>
              <w:rPr>
                <w:b/>
                <w:bCs/>
              </w:rPr>
            </w:pPr>
            <w:r w:rsidRPr="002F5F3A">
              <w:rPr>
                <w:b/>
                <w:bCs/>
              </w:rPr>
              <w:t>Example:</w:t>
            </w:r>
          </w:p>
          <w:p w14:paraId="7B7759CA" w14:textId="77777777" w:rsidR="00047160" w:rsidRPr="002F5F3A" w:rsidRDefault="00047160" w:rsidP="00AD125B">
            <w:pPr>
              <w:wordWrap/>
              <w:spacing w:line="240" w:lineRule="auto"/>
              <w:ind w:right="20"/>
            </w:pPr>
            <w:r w:rsidRPr="002F5F3A">
              <w:t xml:space="preserve">Switch(config)# </w:t>
            </w:r>
            <w:r w:rsidRPr="002F5F3A">
              <w:rPr>
                <w:b/>
              </w:rPr>
              <w:t>router ospf 10</w:t>
            </w:r>
          </w:p>
        </w:tc>
        <w:tc>
          <w:tcPr>
            <w:tcW w:w="4084" w:type="dxa"/>
          </w:tcPr>
          <w:p w14:paraId="2CBC93FE" w14:textId="77777777" w:rsidR="00047160" w:rsidRPr="002F5F3A" w:rsidRDefault="00047160" w:rsidP="00AD125B">
            <w:pPr>
              <w:wordWrap/>
              <w:spacing w:line="240" w:lineRule="auto"/>
              <w:ind w:right="20"/>
            </w:pPr>
            <w:r w:rsidRPr="002F5F3A">
              <w:t>Enter OSPF routing configuration mode.</w:t>
            </w:r>
          </w:p>
        </w:tc>
      </w:tr>
      <w:tr w:rsidR="00047160" w:rsidRPr="00A8576D" w14:paraId="37D15481" w14:textId="77777777" w:rsidTr="00752CBE">
        <w:tc>
          <w:tcPr>
            <w:tcW w:w="828" w:type="dxa"/>
          </w:tcPr>
          <w:p w14:paraId="0FC32425"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4C4E4894" w14:textId="77777777" w:rsidR="00047160" w:rsidRPr="002F5F3A" w:rsidRDefault="00047160" w:rsidP="00AD125B">
            <w:pPr>
              <w:wordWrap/>
              <w:spacing w:line="240" w:lineRule="auto"/>
              <w:ind w:right="20"/>
            </w:pPr>
            <w:r w:rsidRPr="002F5F3A">
              <w:rPr>
                <w:b/>
                <w:bCs/>
              </w:rPr>
              <w:t>bfd all-interfaces</w:t>
            </w:r>
          </w:p>
          <w:p w14:paraId="724324E3" w14:textId="77777777" w:rsidR="00047160" w:rsidRPr="002F5F3A" w:rsidRDefault="00047160" w:rsidP="00AD125B">
            <w:pPr>
              <w:wordWrap/>
              <w:spacing w:line="240" w:lineRule="auto"/>
              <w:ind w:right="20"/>
              <w:rPr>
                <w:b/>
                <w:bCs/>
              </w:rPr>
            </w:pPr>
            <w:r w:rsidRPr="002F5F3A">
              <w:rPr>
                <w:b/>
                <w:bCs/>
              </w:rPr>
              <w:t>Example:</w:t>
            </w:r>
          </w:p>
          <w:p w14:paraId="14EB117A" w14:textId="77777777" w:rsidR="00047160" w:rsidRPr="002F5F3A" w:rsidRDefault="00047160" w:rsidP="00AD125B">
            <w:pPr>
              <w:wordWrap/>
              <w:spacing w:line="240" w:lineRule="auto"/>
              <w:ind w:right="20"/>
              <w:rPr>
                <w:i/>
              </w:rPr>
            </w:pPr>
            <w:r w:rsidRPr="002F5F3A">
              <w:t>Switch(config-router</w:t>
            </w:r>
            <w:r w:rsidRPr="002F5F3A">
              <w:rPr>
                <w:b/>
              </w:rPr>
              <w:t>)# bfd all-interface</w:t>
            </w:r>
          </w:p>
        </w:tc>
        <w:tc>
          <w:tcPr>
            <w:tcW w:w="4084" w:type="dxa"/>
          </w:tcPr>
          <w:p w14:paraId="190A3649" w14:textId="77777777" w:rsidR="00047160" w:rsidRPr="002F5F3A" w:rsidRDefault="00047160" w:rsidP="00AD125B">
            <w:pPr>
              <w:wordWrap/>
              <w:spacing w:line="240" w:lineRule="auto"/>
              <w:ind w:right="20"/>
            </w:pPr>
            <w:r w:rsidRPr="002F5F3A">
              <w:t>Set to make BFD session for all OSPF interface.</w:t>
            </w:r>
          </w:p>
        </w:tc>
      </w:tr>
      <w:tr w:rsidR="00047160" w:rsidRPr="00A8576D" w14:paraId="6367D01D" w14:textId="77777777" w:rsidTr="00752CBE">
        <w:tc>
          <w:tcPr>
            <w:tcW w:w="828" w:type="dxa"/>
          </w:tcPr>
          <w:p w14:paraId="74A3A55D"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450BCC15" w14:textId="77777777" w:rsidR="00047160" w:rsidRPr="002F5F3A" w:rsidRDefault="00047160" w:rsidP="00AD125B">
            <w:pPr>
              <w:wordWrap/>
              <w:spacing w:line="240" w:lineRule="auto"/>
              <w:ind w:right="20"/>
              <w:rPr>
                <w:b/>
                <w:bCs/>
              </w:rPr>
            </w:pPr>
            <w:r w:rsidRPr="002F5F3A">
              <w:rPr>
                <w:b/>
                <w:bCs/>
              </w:rPr>
              <w:t>exit</w:t>
            </w:r>
          </w:p>
          <w:p w14:paraId="70A11FA9" w14:textId="77777777" w:rsidR="00047160" w:rsidRPr="002F5F3A" w:rsidRDefault="00047160" w:rsidP="00AD125B">
            <w:pPr>
              <w:wordWrap/>
              <w:spacing w:line="240" w:lineRule="auto"/>
              <w:ind w:right="20"/>
              <w:rPr>
                <w:b/>
                <w:bCs/>
              </w:rPr>
            </w:pPr>
            <w:r w:rsidRPr="002F5F3A">
              <w:rPr>
                <w:b/>
                <w:bCs/>
              </w:rPr>
              <w:t>Example:</w:t>
            </w:r>
          </w:p>
          <w:p w14:paraId="70489505" w14:textId="77777777" w:rsidR="00047160" w:rsidRPr="002F5F3A" w:rsidRDefault="00047160" w:rsidP="00AD125B">
            <w:pPr>
              <w:wordWrap/>
              <w:spacing w:line="240" w:lineRule="auto"/>
              <w:ind w:right="20"/>
              <w:rPr>
                <w:b/>
                <w:bCs/>
              </w:rPr>
            </w:pPr>
            <w:r w:rsidRPr="002F5F3A">
              <w:t>Switch(config-router)#</w:t>
            </w:r>
            <w:r w:rsidRPr="002F5F3A">
              <w:rPr>
                <w:b/>
                <w:bCs/>
              </w:rPr>
              <w:t xml:space="preserve"> exit</w:t>
            </w:r>
          </w:p>
        </w:tc>
        <w:tc>
          <w:tcPr>
            <w:tcW w:w="4084" w:type="dxa"/>
          </w:tcPr>
          <w:p w14:paraId="2B89E01F" w14:textId="77777777" w:rsidR="00047160" w:rsidRPr="002F5F3A" w:rsidRDefault="00047160" w:rsidP="00AD125B">
            <w:pPr>
              <w:wordWrap/>
              <w:spacing w:line="240" w:lineRule="auto"/>
              <w:ind w:right="20"/>
            </w:pPr>
            <w:r w:rsidRPr="002F5F3A">
              <w:t>Return to global configuration mode.</w:t>
            </w:r>
          </w:p>
        </w:tc>
      </w:tr>
      <w:tr w:rsidR="00047160" w:rsidRPr="00A8576D" w14:paraId="3E8BB2C4" w14:textId="77777777" w:rsidTr="00752CBE">
        <w:tc>
          <w:tcPr>
            <w:tcW w:w="828" w:type="dxa"/>
          </w:tcPr>
          <w:p w14:paraId="20A7D3FC"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617C3027"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4503E8D" w14:textId="77777777" w:rsidR="00047160" w:rsidRPr="002F5F3A" w:rsidRDefault="00047160" w:rsidP="00AD125B">
            <w:pPr>
              <w:wordWrap/>
              <w:spacing w:line="240" w:lineRule="auto"/>
              <w:ind w:right="20"/>
              <w:rPr>
                <w:b/>
                <w:bCs/>
              </w:rPr>
            </w:pPr>
            <w:r w:rsidRPr="002F5F3A">
              <w:rPr>
                <w:b/>
                <w:bCs/>
              </w:rPr>
              <w:t>Example:</w:t>
            </w:r>
          </w:p>
          <w:p w14:paraId="457CA720"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A2452DC" w14:textId="77777777" w:rsidR="00047160" w:rsidRPr="002F5F3A" w:rsidRDefault="00047160" w:rsidP="00AD125B">
            <w:pPr>
              <w:wordWrap/>
              <w:spacing w:line="240" w:lineRule="auto"/>
              <w:ind w:left="540" w:right="20" w:hangingChars="300" w:hanging="540"/>
            </w:pPr>
            <w:r w:rsidRPr="002F5F3A">
              <w:t xml:space="preserve">Enter interface configuration mode. </w:t>
            </w:r>
          </w:p>
        </w:tc>
      </w:tr>
      <w:tr w:rsidR="00047160" w:rsidRPr="00A8576D" w14:paraId="20351DC9" w14:textId="77777777" w:rsidTr="00752CBE">
        <w:tc>
          <w:tcPr>
            <w:tcW w:w="828" w:type="dxa"/>
          </w:tcPr>
          <w:p w14:paraId="1055D1D0" w14:textId="77777777" w:rsidR="00047160" w:rsidRPr="002F5F3A" w:rsidRDefault="00047160" w:rsidP="00AD125B">
            <w:pPr>
              <w:wordWrap/>
              <w:spacing w:line="240" w:lineRule="auto"/>
              <w:ind w:right="20"/>
              <w:rPr>
                <w:b/>
                <w:bCs/>
              </w:rPr>
            </w:pPr>
            <w:r w:rsidRPr="002F5F3A">
              <w:rPr>
                <w:b/>
                <w:bCs/>
              </w:rPr>
              <w:t>Step 6</w:t>
            </w:r>
          </w:p>
        </w:tc>
        <w:tc>
          <w:tcPr>
            <w:tcW w:w="4244" w:type="dxa"/>
          </w:tcPr>
          <w:p w14:paraId="475ECC6A"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1AD4CCA9" w14:textId="77777777" w:rsidR="00047160" w:rsidRPr="002F5F3A" w:rsidRDefault="00047160" w:rsidP="00AD125B">
            <w:pPr>
              <w:wordWrap/>
              <w:spacing w:line="240" w:lineRule="auto"/>
              <w:ind w:right="20"/>
              <w:rPr>
                <w:b/>
                <w:bCs/>
              </w:rPr>
            </w:pPr>
            <w:r w:rsidRPr="002F5F3A">
              <w:rPr>
                <w:b/>
                <w:bCs/>
              </w:rPr>
              <w:t>Example:</w:t>
            </w:r>
          </w:p>
          <w:p w14:paraId="70BC342D"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4084" w:type="dxa"/>
          </w:tcPr>
          <w:p w14:paraId="7F2A98CE" w14:textId="77777777" w:rsidR="00047160" w:rsidRPr="002F5F3A" w:rsidRDefault="00047160" w:rsidP="00AD125B">
            <w:pPr>
              <w:wordWrap/>
              <w:spacing w:line="240" w:lineRule="auto"/>
              <w:ind w:right="20"/>
            </w:pPr>
            <w:r w:rsidRPr="002F5F3A">
              <w:t>Sets BFD session parameter value on OSPF interface.</w:t>
            </w:r>
          </w:p>
        </w:tc>
      </w:tr>
      <w:tr w:rsidR="00047160" w:rsidRPr="00A8576D" w14:paraId="5FE782DD" w14:textId="77777777" w:rsidTr="00752CBE">
        <w:tc>
          <w:tcPr>
            <w:tcW w:w="828" w:type="dxa"/>
          </w:tcPr>
          <w:p w14:paraId="30C460BE" w14:textId="77777777" w:rsidR="00047160" w:rsidRPr="002F5F3A" w:rsidRDefault="00047160" w:rsidP="00AD125B">
            <w:pPr>
              <w:wordWrap/>
              <w:spacing w:line="240" w:lineRule="auto"/>
              <w:ind w:right="20"/>
              <w:rPr>
                <w:b/>
                <w:bCs/>
              </w:rPr>
            </w:pPr>
            <w:r w:rsidRPr="002F5F3A">
              <w:rPr>
                <w:b/>
                <w:bCs/>
              </w:rPr>
              <w:t>Step 7</w:t>
            </w:r>
          </w:p>
        </w:tc>
        <w:tc>
          <w:tcPr>
            <w:tcW w:w="4244" w:type="dxa"/>
          </w:tcPr>
          <w:p w14:paraId="78C01FC1"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7D8F1AEF" w14:textId="77777777" w:rsidR="00047160" w:rsidRPr="002F5F3A" w:rsidRDefault="00047160" w:rsidP="00AD125B">
            <w:pPr>
              <w:wordWrap/>
              <w:spacing w:line="240" w:lineRule="auto"/>
              <w:ind w:right="20"/>
              <w:rPr>
                <w:b/>
                <w:bCs/>
              </w:rPr>
            </w:pPr>
            <w:r w:rsidRPr="002F5F3A">
              <w:rPr>
                <w:b/>
                <w:bCs/>
              </w:rPr>
              <w:t>Example:</w:t>
            </w:r>
          </w:p>
          <w:p w14:paraId="76092B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58D0DE28" w14:textId="77777777" w:rsidR="00047160" w:rsidRPr="002F5F3A" w:rsidRDefault="00047160" w:rsidP="00AD125B">
            <w:pPr>
              <w:wordWrap/>
              <w:spacing w:line="240" w:lineRule="auto"/>
              <w:ind w:left="540" w:right="20" w:hangingChars="300" w:hanging="540"/>
            </w:pPr>
            <w:r w:rsidRPr="002F5F3A">
              <w:t>Enters interface configuration mode (Optinal).</w:t>
            </w:r>
          </w:p>
        </w:tc>
      </w:tr>
      <w:tr w:rsidR="00047160" w:rsidRPr="00A8576D" w14:paraId="145FD8FB" w14:textId="77777777" w:rsidTr="00752CBE">
        <w:tc>
          <w:tcPr>
            <w:tcW w:w="828" w:type="dxa"/>
          </w:tcPr>
          <w:p w14:paraId="4F944C6C" w14:textId="77777777" w:rsidR="00047160" w:rsidRPr="002F5F3A" w:rsidRDefault="00047160" w:rsidP="00AD125B">
            <w:pPr>
              <w:wordWrap/>
              <w:spacing w:line="240" w:lineRule="auto"/>
              <w:ind w:right="20"/>
              <w:rPr>
                <w:b/>
                <w:bCs/>
              </w:rPr>
            </w:pPr>
            <w:r w:rsidRPr="002F5F3A">
              <w:rPr>
                <w:b/>
                <w:bCs/>
              </w:rPr>
              <w:t>Step 8</w:t>
            </w:r>
          </w:p>
        </w:tc>
        <w:tc>
          <w:tcPr>
            <w:tcW w:w="4244" w:type="dxa"/>
          </w:tcPr>
          <w:p w14:paraId="0744B9E8" w14:textId="77777777" w:rsidR="00047160" w:rsidRPr="002F5F3A" w:rsidRDefault="00047160" w:rsidP="00AD125B">
            <w:pPr>
              <w:wordWrap/>
              <w:spacing w:line="240" w:lineRule="auto"/>
              <w:ind w:right="20"/>
              <w:rPr>
                <w:b/>
                <w:bCs/>
              </w:rPr>
            </w:pPr>
            <w:r w:rsidRPr="002F5F3A">
              <w:rPr>
                <w:b/>
                <w:bCs/>
              </w:rPr>
              <w:t>Ip ospf bfd [disable]</w:t>
            </w:r>
          </w:p>
          <w:p w14:paraId="729CB79E" w14:textId="77777777" w:rsidR="00047160" w:rsidRPr="002F5F3A" w:rsidRDefault="00047160" w:rsidP="00AD125B">
            <w:pPr>
              <w:wordWrap/>
              <w:spacing w:line="240" w:lineRule="auto"/>
              <w:ind w:right="20"/>
              <w:rPr>
                <w:b/>
                <w:bCs/>
              </w:rPr>
            </w:pPr>
            <w:r w:rsidRPr="002F5F3A">
              <w:rPr>
                <w:b/>
                <w:bCs/>
              </w:rPr>
              <w:t>Example:</w:t>
            </w:r>
          </w:p>
          <w:p w14:paraId="013D2D66"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 disable</w:t>
            </w:r>
          </w:p>
        </w:tc>
        <w:tc>
          <w:tcPr>
            <w:tcW w:w="4084" w:type="dxa"/>
          </w:tcPr>
          <w:p w14:paraId="2303656B" w14:textId="77777777" w:rsidR="00047160" w:rsidRPr="002F5F3A" w:rsidRDefault="00047160" w:rsidP="00AD125B">
            <w:pPr>
              <w:wordWrap/>
              <w:spacing w:line="240" w:lineRule="auto"/>
              <w:ind w:left="720" w:right="20" w:hangingChars="400" w:hanging="720"/>
            </w:pPr>
            <w:r w:rsidRPr="002F5F3A">
              <w:t>Disable BFD session for specific OSPF interface.</w:t>
            </w:r>
          </w:p>
          <w:p w14:paraId="545678A9" w14:textId="77777777" w:rsidR="00047160" w:rsidRPr="002F5F3A" w:rsidRDefault="00047160" w:rsidP="00AD125B">
            <w:pPr>
              <w:wordWrap/>
              <w:spacing w:line="240" w:lineRule="auto"/>
              <w:ind w:left="720" w:right="20" w:hangingChars="400" w:hanging="720"/>
            </w:pPr>
            <w:proofErr w:type="gramStart"/>
            <w:r w:rsidRPr="002F5F3A">
              <w:t>disable</w:t>
            </w:r>
            <w:proofErr w:type="gramEnd"/>
            <w:r w:rsidRPr="002F5F3A">
              <w:t xml:space="preserve"> keyword command must be used only for interace enabled BFD.</w:t>
            </w:r>
          </w:p>
        </w:tc>
      </w:tr>
      <w:tr w:rsidR="00047160" w:rsidRPr="00A8576D" w14:paraId="15A8F543" w14:textId="77777777" w:rsidTr="00752CBE">
        <w:tc>
          <w:tcPr>
            <w:tcW w:w="828" w:type="dxa"/>
          </w:tcPr>
          <w:p w14:paraId="3C13CE6E" w14:textId="77777777" w:rsidR="00047160" w:rsidRPr="002F5F3A" w:rsidRDefault="00047160" w:rsidP="00AD125B">
            <w:pPr>
              <w:wordWrap/>
              <w:spacing w:line="240" w:lineRule="auto"/>
              <w:ind w:right="20"/>
              <w:rPr>
                <w:b/>
                <w:bCs/>
              </w:rPr>
            </w:pPr>
            <w:r w:rsidRPr="002F5F3A">
              <w:rPr>
                <w:b/>
                <w:bCs/>
              </w:rPr>
              <w:t>Step 9</w:t>
            </w:r>
          </w:p>
        </w:tc>
        <w:tc>
          <w:tcPr>
            <w:tcW w:w="4244" w:type="dxa"/>
          </w:tcPr>
          <w:p w14:paraId="5EE3231B" w14:textId="77777777" w:rsidR="00047160" w:rsidRPr="002F5F3A" w:rsidRDefault="00047160" w:rsidP="00AD125B">
            <w:pPr>
              <w:wordWrap/>
              <w:spacing w:line="240" w:lineRule="auto"/>
              <w:ind w:right="20"/>
              <w:rPr>
                <w:b/>
                <w:bCs/>
              </w:rPr>
            </w:pPr>
            <w:r w:rsidRPr="002F5F3A">
              <w:rPr>
                <w:b/>
                <w:bCs/>
              </w:rPr>
              <w:t>end</w:t>
            </w:r>
          </w:p>
          <w:p w14:paraId="4AC6B825" w14:textId="77777777" w:rsidR="00047160" w:rsidRPr="002F5F3A" w:rsidRDefault="00047160" w:rsidP="00AD125B">
            <w:pPr>
              <w:wordWrap/>
              <w:spacing w:line="240" w:lineRule="auto"/>
              <w:ind w:right="20"/>
              <w:rPr>
                <w:b/>
                <w:bCs/>
              </w:rPr>
            </w:pPr>
            <w:r w:rsidRPr="002F5F3A">
              <w:rPr>
                <w:b/>
                <w:bCs/>
              </w:rPr>
              <w:t>Example:</w:t>
            </w:r>
          </w:p>
          <w:p w14:paraId="44934E84"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6237E715"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0DD5BCA5" w14:textId="77777777" w:rsidR="006712F4" w:rsidRDefault="006712F4" w:rsidP="00AD125B">
      <w:pPr>
        <w:spacing w:line="240" w:lineRule="auto"/>
        <w:ind w:right="20"/>
      </w:pPr>
    </w:p>
    <w:p w14:paraId="5BB2CD59" w14:textId="77777777" w:rsidR="00047160" w:rsidRPr="007C3819" w:rsidRDefault="00047160" w:rsidP="00AD125B">
      <w:pPr>
        <w:pStyle w:val="4"/>
        <w:ind w:left="0" w:right="20"/>
      </w:pPr>
      <w:r w:rsidRPr="007C3819">
        <w:rPr>
          <w:rFonts w:hint="eastAsia"/>
        </w:rPr>
        <w:t>Configure BFD Support for OSPF for One or More Interface</w:t>
      </w:r>
    </w:p>
    <w:p w14:paraId="757CAD24" w14:textId="77777777" w:rsidR="00047160" w:rsidRDefault="00047160" w:rsidP="00AD125B">
      <w:pPr>
        <w:pStyle w:val="a3"/>
        <w:spacing w:line="240" w:lineRule="auto"/>
        <w:ind w:left="0" w:right="20"/>
      </w:pPr>
      <w:r w:rsidRPr="002F5F3A">
        <w:t>To configure BFD session on the specific OSPF interface, do the following tasks:</w:t>
      </w:r>
    </w:p>
    <w:p w14:paraId="4B0B27CD" w14:textId="77777777" w:rsidR="00086FC3" w:rsidRDefault="00086FC3" w:rsidP="00AD125B">
      <w:pPr>
        <w:pStyle w:val="afffff3"/>
        <w:spacing w:line="240" w:lineRule="auto"/>
        <w:ind w:left="0" w:right="20"/>
      </w:pPr>
      <w:bookmarkStart w:id="3161" w:name="_Toc363228646"/>
      <w:bookmarkStart w:id="3162" w:name="_Toc391575331"/>
      <w:r>
        <w:t xml:space="preserve">Table </w:t>
      </w:r>
      <w:r w:rsidR="005832B8">
        <w:fldChar w:fldCharType="begin"/>
      </w:r>
      <w:r w:rsidR="00092D8C">
        <w:instrText xml:space="preserve"> SEQ Table \* ARABIC </w:instrText>
      </w:r>
      <w:r w:rsidR="005832B8">
        <w:fldChar w:fldCharType="separate"/>
      </w:r>
      <w:r w:rsidR="00001ED6">
        <w:rPr>
          <w:noProof/>
        </w:rPr>
        <w:t>189</w:t>
      </w:r>
      <w:r w:rsidR="005832B8">
        <w:rPr>
          <w:noProof/>
        </w:rPr>
        <w:fldChar w:fldCharType="end"/>
      </w:r>
      <w:r>
        <w:rPr>
          <w:rFonts w:hint="eastAsia"/>
        </w:rPr>
        <w:t xml:space="preserve"> </w:t>
      </w:r>
      <w:r w:rsidRPr="002F5F3A">
        <w:t>Configure BFD Support for OSPF for One or More Interface</w:t>
      </w:r>
      <w:bookmarkEnd w:id="3161"/>
      <w:bookmarkEnd w:id="3162"/>
    </w:p>
    <w:tbl>
      <w:tblPr>
        <w:tblStyle w:val="CLIWide"/>
        <w:tblW w:w="0" w:type="auto"/>
        <w:tblLook w:val="01E0" w:firstRow="1" w:lastRow="1" w:firstColumn="1" w:lastColumn="1" w:noHBand="0" w:noVBand="0"/>
      </w:tblPr>
      <w:tblGrid>
        <w:gridCol w:w="801"/>
        <w:gridCol w:w="3757"/>
        <w:gridCol w:w="3590"/>
      </w:tblGrid>
      <w:tr w:rsidR="00047160" w:rsidRPr="00A8576D"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2F5F3A" w:rsidRDefault="00047160" w:rsidP="00AD125B">
            <w:pPr>
              <w:wordWrap/>
              <w:spacing w:line="240" w:lineRule="auto"/>
              <w:ind w:right="20"/>
              <w:rPr>
                <w:b/>
                <w:bCs/>
              </w:rPr>
            </w:pPr>
            <w:r w:rsidRPr="002F5F3A">
              <w:rPr>
                <w:b/>
                <w:bCs/>
              </w:rPr>
              <w:t>Step</w:t>
            </w:r>
          </w:p>
        </w:tc>
        <w:tc>
          <w:tcPr>
            <w:tcW w:w="4244" w:type="dxa"/>
          </w:tcPr>
          <w:p w14:paraId="33DA6414" w14:textId="77777777" w:rsidR="00047160" w:rsidRPr="002F5F3A" w:rsidRDefault="00047160" w:rsidP="00AD125B">
            <w:pPr>
              <w:wordWrap/>
              <w:spacing w:line="240" w:lineRule="auto"/>
              <w:ind w:right="20"/>
              <w:rPr>
                <w:b/>
                <w:bCs/>
              </w:rPr>
            </w:pPr>
            <w:r w:rsidRPr="002F5F3A">
              <w:rPr>
                <w:b/>
                <w:bCs/>
              </w:rPr>
              <w:t>Command or Action</w:t>
            </w:r>
          </w:p>
        </w:tc>
        <w:tc>
          <w:tcPr>
            <w:tcW w:w="4084" w:type="dxa"/>
          </w:tcPr>
          <w:p w14:paraId="5C3E2011"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76CDACFF" w14:textId="77777777" w:rsidTr="00752CBE">
        <w:tc>
          <w:tcPr>
            <w:tcW w:w="828" w:type="dxa"/>
          </w:tcPr>
          <w:p w14:paraId="643BED19" w14:textId="77777777" w:rsidR="00047160" w:rsidRPr="002F5F3A" w:rsidRDefault="00047160" w:rsidP="00AD125B">
            <w:pPr>
              <w:wordWrap/>
              <w:spacing w:line="240" w:lineRule="auto"/>
              <w:ind w:right="20"/>
              <w:rPr>
                <w:b/>
                <w:bCs/>
              </w:rPr>
            </w:pPr>
            <w:r w:rsidRPr="002F5F3A">
              <w:rPr>
                <w:b/>
                <w:bCs/>
              </w:rPr>
              <w:t>Step 1</w:t>
            </w:r>
          </w:p>
        </w:tc>
        <w:tc>
          <w:tcPr>
            <w:tcW w:w="4244" w:type="dxa"/>
          </w:tcPr>
          <w:p w14:paraId="6A03B1D8" w14:textId="77777777" w:rsidR="00047160" w:rsidRPr="002F5F3A" w:rsidRDefault="00047160" w:rsidP="00AD125B">
            <w:pPr>
              <w:wordWrap/>
              <w:spacing w:line="240" w:lineRule="auto"/>
              <w:ind w:right="20"/>
              <w:rPr>
                <w:b/>
                <w:bCs/>
              </w:rPr>
            </w:pPr>
            <w:r w:rsidRPr="002F5F3A">
              <w:rPr>
                <w:b/>
                <w:bCs/>
              </w:rPr>
              <w:t>configure terminal</w:t>
            </w:r>
          </w:p>
          <w:p w14:paraId="2ACA9C8A" w14:textId="77777777" w:rsidR="00047160" w:rsidRPr="002F5F3A" w:rsidRDefault="00047160" w:rsidP="00AD125B">
            <w:pPr>
              <w:wordWrap/>
              <w:spacing w:line="240" w:lineRule="auto"/>
              <w:ind w:right="20"/>
              <w:rPr>
                <w:b/>
                <w:bCs/>
              </w:rPr>
            </w:pPr>
            <w:r w:rsidRPr="002F5F3A">
              <w:rPr>
                <w:b/>
                <w:bCs/>
              </w:rPr>
              <w:t>Example:</w:t>
            </w:r>
          </w:p>
          <w:p w14:paraId="39E41148"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14:paraId="7D77C501" w14:textId="77777777" w:rsidR="00047160" w:rsidRPr="002F5F3A" w:rsidRDefault="00047160" w:rsidP="00AD125B">
            <w:pPr>
              <w:wordWrap/>
              <w:spacing w:line="240" w:lineRule="auto"/>
              <w:ind w:right="20"/>
            </w:pPr>
            <w:r w:rsidRPr="002F5F3A">
              <w:t>Enters global configuration mode.</w:t>
            </w:r>
          </w:p>
        </w:tc>
      </w:tr>
      <w:tr w:rsidR="00047160" w:rsidRPr="00A8576D" w14:paraId="22644CD0" w14:textId="77777777" w:rsidTr="00752CBE">
        <w:tc>
          <w:tcPr>
            <w:tcW w:w="828" w:type="dxa"/>
          </w:tcPr>
          <w:p w14:paraId="4B72B9BB" w14:textId="77777777" w:rsidR="00047160" w:rsidRPr="002F5F3A" w:rsidRDefault="00047160" w:rsidP="00AD125B">
            <w:pPr>
              <w:wordWrap/>
              <w:spacing w:line="240" w:lineRule="auto"/>
              <w:ind w:right="20"/>
              <w:rPr>
                <w:b/>
                <w:bCs/>
              </w:rPr>
            </w:pPr>
            <w:r w:rsidRPr="002F5F3A">
              <w:rPr>
                <w:b/>
                <w:bCs/>
              </w:rPr>
              <w:t>Step 2</w:t>
            </w:r>
          </w:p>
        </w:tc>
        <w:tc>
          <w:tcPr>
            <w:tcW w:w="4244" w:type="dxa"/>
          </w:tcPr>
          <w:p w14:paraId="0B4C27F5" w14:textId="77777777"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14:paraId="03A5A080" w14:textId="77777777" w:rsidR="00047160" w:rsidRPr="002F5F3A" w:rsidRDefault="00047160" w:rsidP="00AD125B">
            <w:pPr>
              <w:wordWrap/>
              <w:spacing w:line="240" w:lineRule="auto"/>
              <w:ind w:right="20"/>
              <w:rPr>
                <w:b/>
                <w:bCs/>
              </w:rPr>
            </w:pPr>
            <w:r w:rsidRPr="002F5F3A">
              <w:rPr>
                <w:b/>
                <w:bCs/>
              </w:rPr>
              <w:t>Example:</w:t>
            </w:r>
          </w:p>
          <w:p w14:paraId="040AEE59" w14:textId="77777777"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14:paraId="32668760" w14:textId="77777777" w:rsidR="00047160" w:rsidRPr="002F5F3A" w:rsidRDefault="00047160" w:rsidP="00AD125B">
            <w:pPr>
              <w:wordWrap/>
              <w:spacing w:line="240" w:lineRule="auto"/>
              <w:ind w:left="540" w:right="20" w:hangingChars="300" w:hanging="540"/>
            </w:pPr>
            <w:r w:rsidRPr="002F5F3A">
              <w:t xml:space="preserve">Enters interface configuration mode. </w:t>
            </w:r>
          </w:p>
        </w:tc>
      </w:tr>
      <w:tr w:rsidR="00047160" w:rsidRPr="00A8576D" w14:paraId="4CC513D2" w14:textId="77777777" w:rsidTr="00752CBE">
        <w:tc>
          <w:tcPr>
            <w:tcW w:w="828" w:type="dxa"/>
          </w:tcPr>
          <w:p w14:paraId="7CE3805B" w14:textId="77777777" w:rsidR="00047160" w:rsidRPr="002F5F3A" w:rsidRDefault="00047160" w:rsidP="00AD125B">
            <w:pPr>
              <w:wordWrap/>
              <w:spacing w:line="240" w:lineRule="auto"/>
              <w:ind w:right="20"/>
              <w:rPr>
                <w:b/>
                <w:bCs/>
              </w:rPr>
            </w:pPr>
            <w:r w:rsidRPr="002F5F3A">
              <w:rPr>
                <w:b/>
                <w:bCs/>
              </w:rPr>
              <w:t>Step 3</w:t>
            </w:r>
          </w:p>
        </w:tc>
        <w:tc>
          <w:tcPr>
            <w:tcW w:w="4244" w:type="dxa"/>
          </w:tcPr>
          <w:p w14:paraId="3EC0171F" w14:textId="77777777" w:rsidR="00047160" w:rsidRPr="002F5F3A" w:rsidRDefault="00047160" w:rsidP="00AD125B">
            <w:pPr>
              <w:wordWrap/>
              <w:spacing w:line="240" w:lineRule="auto"/>
              <w:ind w:right="20"/>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6A43E809" w14:textId="77777777" w:rsidR="00047160" w:rsidRPr="002F5F3A" w:rsidRDefault="00047160" w:rsidP="00AD125B">
            <w:pPr>
              <w:wordWrap/>
              <w:spacing w:line="240" w:lineRule="auto"/>
              <w:ind w:right="20"/>
              <w:rPr>
                <w:b/>
                <w:bCs/>
              </w:rPr>
            </w:pPr>
            <w:r w:rsidRPr="002F5F3A">
              <w:rPr>
                <w:b/>
                <w:bCs/>
              </w:rPr>
              <w:t>Example:</w:t>
            </w:r>
          </w:p>
          <w:p w14:paraId="4A299110"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 xml:space="preserve">)# </w:t>
            </w:r>
            <w:r w:rsidRPr="002F5F3A">
              <w:rPr>
                <w:b/>
                <w:bCs/>
              </w:rPr>
              <w:t>bfd interval 750 min_rx 500 multiplier 3</w:t>
            </w:r>
          </w:p>
        </w:tc>
        <w:tc>
          <w:tcPr>
            <w:tcW w:w="4084" w:type="dxa"/>
          </w:tcPr>
          <w:p w14:paraId="37AEECF4" w14:textId="77777777" w:rsidR="00047160" w:rsidRPr="002F5F3A" w:rsidRDefault="00047160" w:rsidP="00AD125B">
            <w:pPr>
              <w:wordWrap/>
              <w:spacing w:line="240" w:lineRule="auto"/>
              <w:ind w:right="20"/>
            </w:pPr>
            <w:r w:rsidRPr="002F5F3A">
              <w:t>Sets BFD parameter on interface.</w:t>
            </w:r>
          </w:p>
        </w:tc>
      </w:tr>
      <w:tr w:rsidR="00047160" w:rsidRPr="00A8576D" w14:paraId="6B3D18A4" w14:textId="77777777" w:rsidTr="00752CBE">
        <w:tc>
          <w:tcPr>
            <w:tcW w:w="828" w:type="dxa"/>
          </w:tcPr>
          <w:p w14:paraId="3F964E8F" w14:textId="77777777" w:rsidR="00047160" w:rsidRPr="002F5F3A" w:rsidRDefault="00047160" w:rsidP="00AD125B">
            <w:pPr>
              <w:wordWrap/>
              <w:spacing w:line="240" w:lineRule="auto"/>
              <w:ind w:right="20"/>
              <w:rPr>
                <w:b/>
                <w:bCs/>
              </w:rPr>
            </w:pPr>
            <w:r w:rsidRPr="002F5F3A">
              <w:rPr>
                <w:b/>
                <w:bCs/>
              </w:rPr>
              <w:t>Step 4</w:t>
            </w:r>
          </w:p>
        </w:tc>
        <w:tc>
          <w:tcPr>
            <w:tcW w:w="4244" w:type="dxa"/>
          </w:tcPr>
          <w:p w14:paraId="045093AD" w14:textId="77777777" w:rsidR="00047160" w:rsidRPr="002F5F3A" w:rsidRDefault="00047160" w:rsidP="00AD125B">
            <w:pPr>
              <w:wordWrap/>
              <w:spacing w:line="240" w:lineRule="auto"/>
              <w:ind w:right="20"/>
              <w:rPr>
                <w:b/>
                <w:bCs/>
              </w:rPr>
            </w:pPr>
            <w:r w:rsidRPr="002F5F3A">
              <w:rPr>
                <w:b/>
                <w:bCs/>
              </w:rPr>
              <w:t>ip ospf bfd [disable]</w:t>
            </w:r>
          </w:p>
          <w:p w14:paraId="223E1184" w14:textId="77777777" w:rsidR="00047160" w:rsidRPr="002F5F3A" w:rsidRDefault="00047160" w:rsidP="00AD125B">
            <w:pPr>
              <w:wordWrap/>
              <w:spacing w:line="240" w:lineRule="auto"/>
              <w:ind w:right="20"/>
              <w:rPr>
                <w:b/>
                <w:bCs/>
              </w:rPr>
            </w:pPr>
            <w:r w:rsidRPr="002F5F3A">
              <w:rPr>
                <w:b/>
                <w:bCs/>
              </w:rPr>
              <w:t>Example:</w:t>
            </w:r>
          </w:p>
          <w:p w14:paraId="4232BB3C" w14:textId="77777777"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w:t>
            </w:r>
          </w:p>
        </w:tc>
        <w:tc>
          <w:tcPr>
            <w:tcW w:w="4084" w:type="dxa"/>
          </w:tcPr>
          <w:p w14:paraId="2F45D52C" w14:textId="77777777" w:rsidR="00047160" w:rsidRPr="002F5F3A" w:rsidRDefault="00047160" w:rsidP="00AD125B">
            <w:pPr>
              <w:wordWrap/>
              <w:spacing w:line="240" w:lineRule="auto"/>
              <w:ind w:right="20"/>
            </w:pPr>
            <w:r w:rsidRPr="002F5F3A">
              <w:t>Sets to make BFD session via OSPF interface.</w:t>
            </w:r>
          </w:p>
          <w:p w14:paraId="250FD3CD" w14:textId="77777777" w:rsidR="00047160" w:rsidRPr="002F5F3A" w:rsidRDefault="00047160" w:rsidP="00AD125B">
            <w:pPr>
              <w:wordWrap/>
              <w:spacing w:line="240" w:lineRule="auto"/>
              <w:ind w:right="20"/>
            </w:pPr>
          </w:p>
        </w:tc>
      </w:tr>
      <w:tr w:rsidR="00047160" w:rsidRPr="00A8576D" w14:paraId="57D90C74" w14:textId="77777777" w:rsidTr="00752CBE">
        <w:tc>
          <w:tcPr>
            <w:tcW w:w="828" w:type="dxa"/>
          </w:tcPr>
          <w:p w14:paraId="21E73C1F" w14:textId="77777777" w:rsidR="00047160" w:rsidRPr="002F5F3A" w:rsidRDefault="00047160" w:rsidP="00AD125B">
            <w:pPr>
              <w:wordWrap/>
              <w:spacing w:line="240" w:lineRule="auto"/>
              <w:ind w:right="20"/>
              <w:rPr>
                <w:b/>
                <w:bCs/>
              </w:rPr>
            </w:pPr>
            <w:r w:rsidRPr="002F5F3A">
              <w:rPr>
                <w:b/>
                <w:bCs/>
              </w:rPr>
              <w:t>Step 5</w:t>
            </w:r>
          </w:p>
        </w:tc>
        <w:tc>
          <w:tcPr>
            <w:tcW w:w="4244" w:type="dxa"/>
          </w:tcPr>
          <w:p w14:paraId="3EFA4482" w14:textId="77777777" w:rsidR="00047160" w:rsidRPr="002F5F3A" w:rsidRDefault="00047160" w:rsidP="00AD125B">
            <w:pPr>
              <w:wordWrap/>
              <w:spacing w:line="240" w:lineRule="auto"/>
              <w:ind w:right="20"/>
              <w:rPr>
                <w:b/>
                <w:bCs/>
              </w:rPr>
            </w:pPr>
            <w:r w:rsidRPr="002F5F3A">
              <w:rPr>
                <w:b/>
                <w:bCs/>
              </w:rPr>
              <w:t>end</w:t>
            </w:r>
          </w:p>
          <w:p w14:paraId="22230180" w14:textId="77777777" w:rsidR="00047160" w:rsidRPr="002F5F3A" w:rsidRDefault="00047160" w:rsidP="00AD125B">
            <w:pPr>
              <w:wordWrap/>
              <w:spacing w:line="240" w:lineRule="auto"/>
              <w:ind w:right="20"/>
              <w:rPr>
                <w:b/>
                <w:bCs/>
              </w:rPr>
            </w:pPr>
            <w:r w:rsidRPr="002F5F3A">
              <w:rPr>
                <w:b/>
                <w:bCs/>
              </w:rPr>
              <w:t>Example:</w:t>
            </w:r>
          </w:p>
          <w:p w14:paraId="33FD4FE9" w14:textId="77777777"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14:paraId="17EF7144"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CBF944F" w14:textId="77777777" w:rsidR="00047160" w:rsidRDefault="00047160" w:rsidP="00AD125B">
      <w:pPr>
        <w:spacing w:line="240" w:lineRule="auto"/>
        <w:ind w:right="20"/>
      </w:pPr>
    </w:p>
    <w:p w14:paraId="1CA97032" w14:textId="77777777" w:rsidR="00AD125B" w:rsidRDefault="00AD125B" w:rsidP="00AD125B">
      <w:pPr>
        <w:spacing w:line="240" w:lineRule="auto"/>
        <w:ind w:right="20"/>
      </w:pPr>
    </w:p>
    <w:p w14:paraId="2B41EB4F" w14:textId="77777777" w:rsidR="00047160" w:rsidRDefault="00047160" w:rsidP="00AD125B">
      <w:pPr>
        <w:pStyle w:val="3"/>
        <w:ind w:left="0" w:right="20"/>
      </w:pPr>
      <w:bookmarkStart w:id="3163" w:name="_Toc259459590"/>
      <w:bookmarkStart w:id="3164" w:name="_Toc444695198"/>
      <w:r>
        <w:rPr>
          <w:rFonts w:hint="eastAsia"/>
        </w:rPr>
        <w:lastRenderedPageBreak/>
        <w:t xml:space="preserve">Configuring BFD </w:t>
      </w:r>
      <w:r w:rsidRPr="005D40B1">
        <w:rPr>
          <w:rFonts w:hint="eastAsia"/>
        </w:rPr>
        <w:t>support</w:t>
      </w:r>
      <w:r>
        <w:rPr>
          <w:rFonts w:hint="eastAsia"/>
        </w:rPr>
        <w:t xml:space="preserve"> for Static routing</w:t>
      </w:r>
      <w:bookmarkEnd w:id="3163"/>
      <w:bookmarkEnd w:id="3164"/>
    </w:p>
    <w:p w14:paraId="1AECF192" w14:textId="77777777" w:rsidR="00047160" w:rsidRPr="002F5F3A" w:rsidRDefault="007B7F2F" w:rsidP="00AD125B">
      <w:pPr>
        <w:pStyle w:val="a3"/>
        <w:spacing w:line="240" w:lineRule="auto"/>
        <w:ind w:left="0" w:right="20"/>
      </w:pPr>
      <w:r>
        <w:rPr>
          <w:rFonts w:hint="eastAsia"/>
        </w:rPr>
        <w:t xml:space="preserve">In </w:t>
      </w:r>
      <w:r w:rsidRPr="007B7F2F">
        <w:rPr>
          <w:rFonts w:hint="eastAsia"/>
        </w:rPr>
        <w:t>static routing</w:t>
      </w:r>
      <w:r>
        <w:t xml:space="preserve">, you should configure the gateway of the static routing network to be the BFD peer. </w:t>
      </w:r>
      <w:r w:rsidR="00047160" w:rsidRPr="002F5F3A">
        <w:t>To configure BFD for Static routing, do the following tasks:</w:t>
      </w:r>
    </w:p>
    <w:p w14:paraId="0EFC268A" w14:textId="77777777" w:rsidR="00086FC3" w:rsidRPr="00832995" w:rsidRDefault="00086FC3" w:rsidP="00AD125B">
      <w:pPr>
        <w:pStyle w:val="afffff3"/>
        <w:spacing w:line="240" w:lineRule="auto"/>
        <w:ind w:left="0" w:right="20"/>
      </w:pPr>
      <w:bookmarkStart w:id="3165" w:name="_Toc363228647"/>
      <w:bookmarkStart w:id="3166" w:name="_Toc391575332"/>
      <w:r>
        <w:t xml:space="preserve">Table </w:t>
      </w:r>
      <w:r w:rsidR="005832B8">
        <w:fldChar w:fldCharType="begin"/>
      </w:r>
      <w:r w:rsidR="00092D8C">
        <w:instrText xml:space="preserve"> SEQ Table \* ARABIC </w:instrText>
      </w:r>
      <w:r w:rsidR="005832B8">
        <w:fldChar w:fldCharType="separate"/>
      </w:r>
      <w:r w:rsidR="00001ED6">
        <w:rPr>
          <w:noProof/>
        </w:rPr>
        <w:t>190</w:t>
      </w:r>
      <w:r w:rsidR="005832B8">
        <w:rPr>
          <w:noProof/>
        </w:rPr>
        <w:fldChar w:fldCharType="end"/>
      </w:r>
      <w:r>
        <w:rPr>
          <w:rFonts w:hint="eastAsia"/>
        </w:rPr>
        <w:t xml:space="preserve"> </w:t>
      </w:r>
      <w:r w:rsidRPr="002F5F3A">
        <w:t>Configuring BFD support for Static routing</w:t>
      </w:r>
      <w:bookmarkEnd w:id="3165"/>
      <w:bookmarkEnd w:id="3166"/>
    </w:p>
    <w:tbl>
      <w:tblPr>
        <w:tblStyle w:val="CLIWide"/>
        <w:tblW w:w="0" w:type="auto"/>
        <w:tblLook w:val="01E0" w:firstRow="1" w:lastRow="1" w:firstColumn="1" w:lastColumn="1" w:noHBand="0" w:noVBand="0"/>
      </w:tblPr>
      <w:tblGrid>
        <w:gridCol w:w="932"/>
        <w:gridCol w:w="3820"/>
        <w:gridCol w:w="3396"/>
      </w:tblGrid>
      <w:tr w:rsidR="00047160" w:rsidRPr="00A8576D"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2F5F3A" w:rsidRDefault="00047160" w:rsidP="00AD125B">
            <w:pPr>
              <w:wordWrap/>
              <w:spacing w:line="240" w:lineRule="auto"/>
              <w:ind w:right="20"/>
              <w:rPr>
                <w:b/>
                <w:bCs/>
              </w:rPr>
            </w:pPr>
            <w:r w:rsidRPr="002F5F3A">
              <w:rPr>
                <w:b/>
                <w:bCs/>
              </w:rPr>
              <w:t>Step</w:t>
            </w:r>
          </w:p>
        </w:tc>
        <w:tc>
          <w:tcPr>
            <w:tcW w:w="4320" w:type="dxa"/>
          </w:tcPr>
          <w:p w14:paraId="30730831"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480E00C3"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AB36121" w14:textId="77777777" w:rsidTr="00752CBE">
        <w:tc>
          <w:tcPr>
            <w:tcW w:w="988" w:type="dxa"/>
          </w:tcPr>
          <w:p w14:paraId="23DF6EF1"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4DAFD87C" w14:textId="77777777" w:rsidR="00047160" w:rsidRPr="002F5F3A" w:rsidRDefault="00047160" w:rsidP="00AD125B">
            <w:pPr>
              <w:wordWrap/>
              <w:spacing w:line="240" w:lineRule="auto"/>
              <w:ind w:right="20"/>
              <w:rPr>
                <w:b/>
                <w:bCs/>
              </w:rPr>
            </w:pPr>
            <w:r w:rsidRPr="002F5F3A">
              <w:rPr>
                <w:b/>
                <w:bCs/>
              </w:rPr>
              <w:t>configure terminal</w:t>
            </w:r>
          </w:p>
          <w:p w14:paraId="6E10EB14" w14:textId="77777777" w:rsidR="00047160" w:rsidRPr="002F5F3A" w:rsidRDefault="00047160" w:rsidP="00AD125B">
            <w:pPr>
              <w:wordWrap/>
              <w:spacing w:line="240" w:lineRule="auto"/>
              <w:ind w:right="20"/>
              <w:rPr>
                <w:b/>
                <w:bCs/>
              </w:rPr>
            </w:pPr>
            <w:r w:rsidRPr="002F5F3A">
              <w:rPr>
                <w:b/>
                <w:bCs/>
              </w:rPr>
              <w:t>Example:</w:t>
            </w:r>
          </w:p>
          <w:p w14:paraId="1A175CE6"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0D539622" w14:textId="77777777" w:rsidR="00047160" w:rsidRPr="002F5F3A" w:rsidRDefault="00047160" w:rsidP="00AD125B">
            <w:pPr>
              <w:wordWrap/>
              <w:spacing w:line="240" w:lineRule="auto"/>
              <w:ind w:right="20"/>
            </w:pPr>
            <w:r w:rsidRPr="002F5F3A">
              <w:t>Enters the global configuration mode.</w:t>
            </w:r>
          </w:p>
        </w:tc>
      </w:tr>
      <w:tr w:rsidR="00047160" w:rsidRPr="00A8576D" w14:paraId="04B0ADBB" w14:textId="77777777" w:rsidTr="00752CBE">
        <w:tc>
          <w:tcPr>
            <w:tcW w:w="988" w:type="dxa"/>
          </w:tcPr>
          <w:p w14:paraId="2EA2137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AD1AC53"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78CCBBCC" w14:textId="77777777" w:rsidR="00047160" w:rsidRPr="002F5F3A" w:rsidRDefault="00047160" w:rsidP="00AD125B">
            <w:pPr>
              <w:wordWrap/>
              <w:spacing w:line="240" w:lineRule="auto"/>
              <w:ind w:right="20"/>
              <w:rPr>
                <w:b/>
                <w:bCs/>
              </w:rPr>
            </w:pPr>
            <w:r w:rsidRPr="002F5F3A">
              <w:rPr>
                <w:b/>
                <w:bCs/>
              </w:rPr>
              <w:t>Example:</w:t>
            </w:r>
          </w:p>
          <w:p w14:paraId="614D8488"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5257C2">
              <w:rPr>
                <w:b/>
              </w:rPr>
              <w:t>gi</w:t>
            </w:r>
            <w:r w:rsidR="00552428">
              <w:rPr>
                <w:b/>
              </w:rPr>
              <w:t>7/1</w:t>
            </w:r>
          </w:p>
        </w:tc>
        <w:tc>
          <w:tcPr>
            <w:tcW w:w="3848" w:type="dxa"/>
          </w:tcPr>
          <w:p w14:paraId="75E24652" w14:textId="77777777" w:rsidR="00047160" w:rsidRPr="002F5F3A" w:rsidRDefault="00047160" w:rsidP="00AD125B">
            <w:pPr>
              <w:wordWrap/>
              <w:spacing w:line="240" w:lineRule="auto"/>
              <w:ind w:right="20"/>
            </w:pPr>
            <w:r w:rsidRPr="002F5F3A">
              <w:t>Enters the interface configuration mode.</w:t>
            </w:r>
          </w:p>
        </w:tc>
      </w:tr>
      <w:tr w:rsidR="00047160" w:rsidRPr="00A8576D" w14:paraId="683B10B3" w14:textId="77777777" w:rsidTr="00752CBE">
        <w:tc>
          <w:tcPr>
            <w:tcW w:w="988" w:type="dxa"/>
          </w:tcPr>
          <w:p w14:paraId="09058ED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35449E06" w14:textId="77777777" w:rsidR="00047160" w:rsidRPr="002F5F3A" w:rsidRDefault="00047160" w:rsidP="00AD125B">
            <w:pPr>
              <w:wordWrap/>
              <w:spacing w:line="240" w:lineRule="auto"/>
              <w:ind w:right="20"/>
            </w:pPr>
            <w:r w:rsidRPr="002F5F3A">
              <w:rPr>
                <w:b/>
                <w:bCs/>
              </w:rPr>
              <w:t xml:space="preserve">ip address </w:t>
            </w:r>
            <w:r w:rsidRPr="002F5F3A">
              <w:rPr>
                <w:i/>
                <w:iCs/>
              </w:rPr>
              <w:t>ip-address/prefix-length</w:t>
            </w:r>
          </w:p>
          <w:p w14:paraId="246F2B91" w14:textId="77777777" w:rsidR="00047160" w:rsidRPr="002F5F3A" w:rsidRDefault="00047160" w:rsidP="00AD125B">
            <w:pPr>
              <w:wordWrap/>
              <w:spacing w:line="240" w:lineRule="auto"/>
              <w:ind w:right="20"/>
              <w:rPr>
                <w:b/>
                <w:bCs/>
              </w:rPr>
            </w:pPr>
            <w:r w:rsidRPr="002F5F3A">
              <w:rPr>
                <w:b/>
                <w:bCs/>
              </w:rPr>
              <w:t>Example:</w:t>
            </w:r>
          </w:p>
          <w:p w14:paraId="57E715EB"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ip address 1.1.1.1/24</w:t>
            </w:r>
          </w:p>
        </w:tc>
        <w:tc>
          <w:tcPr>
            <w:tcW w:w="3848" w:type="dxa"/>
          </w:tcPr>
          <w:p w14:paraId="5740B3B5" w14:textId="77777777" w:rsidR="00047160" w:rsidRPr="002F5F3A" w:rsidRDefault="00047160" w:rsidP="00AD125B">
            <w:pPr>
              <w:wordWrap/>
              <w:spacing w:line="240" w:lineRule="auto"/>
              <w:ind w:right="20"/>
            </w:pPr>
            <w:r w:rsidRPr="002F5F3A">
              <w:t>Assigns IP address on interface.</w:t>
            </w:r>
          </w:p>
        </w:tc>
      </w:tr>
      <w:tr w:rsidR="00047160" w:rsidRPr="00A8576D" w14:paraId="1776F84D" w14:textId="77777777" w:rsidTr="00752CBE">
        <w:tc>
          <w:tcPr>
            <w:tcW w:w="988" w:type="dxa"/>
          </w:tcPr>
          <w:p w14:paraId="3CFC9D16"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42232AB6" w14:textId="77777777"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14:paraId="5A2A5A2A" w14:textId="77777777" w:rsidR="00047160" w:rsidRPr="002F5F3A" w:rsidRDefault="00047160" w:rsidP="00AD125B">
            <w:pPr>
              <w:wordWrap/>
              <w:spacing w:line="240" w:lineRule="auto"/>
              <w:ind w:right="20"/>
              <w:rPr>
                <w:b/>
                <w:bCs/>
              </w:rPr>
            </w:pPr>
            <w:r w:rsidRPr="002F5F3A">
              <w:rPr>
                <w:b/>
                <w:bCs/>
              </w:rPr>
              <w:t>Example:</w:t>
            </w:r>
          </w:p>
          <w:p w14:paraId="25D1D32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3848" w:type="dxa"/>
          </w:tcPr>
          <w:p w14:paraId="7D9D529B" w14:textId="77777777" w:rsidR="00047160" w:rsidRPr="002F5F3A" w:rsidRDefault="00047160" w:rsidP="00AD125B">
            <w:pPr>
              <w:wordWrap/>
              <w:spacing w:line="240" w:lineRule="auto"/>
              <w:ind w:right="20"/>
            </w:pPr>
            <w:r w:rsidRPr="002F5F3A">
              <w:t>Sets BFD session parameter value on interface.</w:t>
            </w:r>
          </w:p>
        </w:tc>
      </w:tr>
      <w:tr w:rsidR="00047160" w:rsidRPr="00A8576D" w14:paraId="07F58FDE" w14:textId="77777777" w:rsidTr="00752CBE">
        <w:tc>
          <w:tcPr>
            <w:tcW w:w="988" w:type="dxa"/>
          </w:tcPr>
          <w:p w14:paraId="4A205C57" w14:textId="77777777" w:rsidR="00047160" w:rsidRPr="002F5F3A" w:rsidRDefault="00047160" w:rsidP="00AD125B">
            <w:pPr>
              <w:wordWrap/>
              <w:spacing w:line="240" w:lineRule="auto"/>
              <w:ind w:right="20"/>
              <w:rPr>
                <w:b/>
                <w:bCs/>
              </w:rPr>
            </w:pPr>
            <w:r w:rsidRPr="002F5F3A">
              <w:rPr>
                <w:b/>
                <w:bCs/>
              </w:rPr>
              <w:t>Step 5</w:t>
            </w:r>
          </w:p>
        </w:tc>
        <w:tc>
          <w:tcPr>
            <w:tcW w:w="4320" w:type="dxa"/>
          </w:tcPr>
          <w:p w14:paraId="5683628D" w14:textId="77777777" w:rsidR="00047160" w:rsidRPr="002F5F3A" w:rsidRDefault="00047160" w:rsidP="00AD125B">
            <w:pPr>
              <w:wordWrap/>
              <w:spacing w:line="240" w:lineRule="auto"/>
              <w:ind w:right="20"/>
              <w:rPr>
                <w:b/>
                <w:bCs/>
              </w:rPr>
            </w:pPr>
            <w:r w:rsidRPr="002F5F3A">
              <w:rPr>
                <w:b/>
                <w:bCs/>
              </w:rPr>
              <w:t>Exit</w:t>
            </w:r>
          </w:p>
          <w:p w14:paraId="0968991D" w14:textId="77777777" w:rsidR="00047160" w:rsidRPr="002F5F3A" w:rsidRDefault="00047160" w:rsidP="00AD125B">
            <w:pPr>
              <w:wordWrap/>
              <w:spacing w:line="240" w:lineRule="auto"/>
              <w:ind w:right="20"/>
              <w:rPr>
                <w:b/>
                <w:bCs/>
              </w:rPr>
            </w:pPr>
            <w:r w:rsidRPr="002F5F3A">
              <w:rPr>
                <w:b/>
                <w:bCs/>
              </w:rPr>
              <w:t>Example:</w:t>
            </w:r>
          </w:p>
          <w:p w14:paraId="0CC69181"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exit</w:t>
            </w:r>
          </w:p>
        </w:tc>
        <w:tc>
          <w:tcPr>
            <w:tcW w:w="3848" w:type="dxa"/>
          </w:tcPr>
          <w:p w14:paraId="38C8BC88" w14:textId="77777777" w:rsidR="00047160" w:rsidRPr="002F5F3A" w:rsidRDefault="00047160" w:rsidP="00AD125B">
            <w:pPr>
              <w:wordWrap/>
              <w:spacing w:line="240" w:lineRule="auto"/>
              <w:ind w:right="20"/>
            </w:pPr>
            <w:r w:rsidRPr="002F5F3A">
              <w:t>Return to global configuration mode.</w:t>
            </w:r>
          </w:p>
        </w:tc>
      </w:tr>
      <w:tr w:rsidR="00047160" w:rsidRPr="00A8576D" w14:paraId="32BDBF29" w14:textId="77777777" w:rsidTr="00752CBE">
        <w:tc>
          <w:tcPr>
            <w:tcW w:w="988" w:type="dxa"/>
          </w:tcPr>
          <w:p w14:paraId="729CDEAF" w14:textId="77777777" w:rsidR="00047160" w:rsidRPr="002F5F3A" w:rsidRDefault="00047160" w:rsidP="00AD125B">
            <w:pPr>
              <w:wordWrap/>
              <w:spacing w:line="240" w:lineRule="auto"/>
              <w:ind w:right="20"/>
              <w:rPr>
                <w:b/>
                <w:bCs/>
              </w:rPr>
            </w:pPr>
            <w:r w:rsidRPr="002F5F3A">
              <w:rPr>
                <w:b/>
                <w:bCs/>
              </w:rPr>
              <w:t>Step 6</w:t>
            </w:r>
          </w:p>
        </w:tc>
        <w:tc>
          <w:tcPr>
            <w:tcW w:w="4320" w:type="dxa"/>
          </w:tcPr>
          <w:p w14:paraId="0717D1C5" w14:textId="77777777" w:rsidR="00047160" w:rsidRPr="002F5F3A" w:rsidRDefault="00047160" w:rsidP="00AD125B">
            <w:pPr>
              <w:wordWrap/>
              <w:spacing w:line="240" w:lineRule="auto"/>
              <w:ind w:right="20"/>
              <w:rPr>
                <w:i/>
                <w:iCs/>
              </w:rPr>
            </w:pPr>
            <w:r w:rsidRPr="002F5F3A">
              <w:rPr>
                <w:b/>
                <w:bCs/>
              </w:rPr>
              <w:t xml:space="preserve">ip route </w:t>
            </w:r>
            <w:r w:rsidRPr="002F5F3A">
              <w:rPr>
                <w:i/>
                <w:iCs/>
              </w:rPr>
              <w:t>A.B.C.D/M gateway-addr</w:t>
            </w:r>
          </w:p>
          <w:p w14:paraId="37D71F26" w14:textId="77777777" w:rsidR="00047160" w:rsidRPr="002F5F3A" w:rsidRDefault="00047160" w:rsidP="00AD125B">
            <w:pPr>
              <w:wordWrap/>
              <w:spacing w:line="240" w:lineRule="auto"/>
              <w:ind w:right="20"/>
              <w:rPr>
                <w:b/>
                <w:bCs/>
              </w:rPr>
            </w:pPr>
            <w:r w:rsidRPr="002F5F3A">
              <w:rPr>
                <w:b/>
                <w:bCs/>
              </w:rPr>
              <w:t>Example:</w:t>
            </w:r>
          </w:p>
          <w:p w14:paraId="52D2D191" w14:textId="77777777" w:rsidR="00047160" w:rsidRPr="002F5F3A" w:rsidRDefault="00047160" w:rsidP="00AD125B">
            <w:pPr>
              <w:wordWrap/>
              <w:spacing w:line="240" w:lineRule="auto"/>
              <w:ind w:right="20"/>
              <w:rPr>
                <w:b/>
                <w:bCs/>
              </w:rPr>
            </w:pPr>
            <w:r w:rsidRPr="002F5F3A">
              <w:t xml:space="preserve">Switch(config)# </w:t>
            </w:r>
            <w:r w:rsidRPr="002F5F3A">
              <w:rPr>
                <w:b/>
              </w:rPr>
              <w:t>ip route 7.0.0.0/8 1.1.1.254</w:t>
            </w:r>
          </w:p>
        </w:tc>
        <w:tc>
          <w:tcPr>
            <w:tcW w:w="3848" w:type="dxa"/>
          </w:tcPr>
          <w:p w14:paraId="7CBE7C91" w14:textId="77777777" w:rsidR="00047160" w:rsidRPr="002F5F3A" w:rsidRDefault="00047160" w:rsidP="00AD125B">
            <w:pPr>
              <w:wordWrap/>
              <w:spacing w:line="240" w:lineRule="auto"/>
              <w:ind w:right="20"/>
            </w:pPr>
            <w:r w:rsidRPr="002F5F3A">
              <w:t>Sets static router.</w:t>
            </w:r>
          </w:p>
        </w:tc>
      </w:tr>
      <w:tr w:rsidR="00047160" w:rsidRPr="00A8576D" w14:paraId="6B7DF44F" w14:textId="77777777" w:rsidTr="00752CBE">
        <w:tc>
          <w:tcPr>
            <w:tcW w:w="988" w:type="dxa"/>
          </w:tcPr>
          <w:p w14:paraId="345B64BB" w14:textId="77777777" w:rsidR="00047160" w:rsidRPr="002F5F3A" w:rsidRDefault="00047160" w:rsidP="00AD125B">
            <w:pPr>
              <w:wordWrap/>
              <w:spacing w:line="240" w:lineRule="auto"/>
              <w:ind w:right="20"/>
              <w:rPr>
                <w:b/>
                <w:bCs/>
              </w:rPr>
            </w:pPr>
            <w:r w:rsidRPr="002F5F3A">
              <w:rPr>
                <w:b/>
                <w:bCs/>
              </w:rPr>
              <w:t>Step 7</w:t>
            </w:r>
          </w:p>
        </w:tc>
        <w:tc>
          <w:tcPr>
            <w:tcW w:w="4320" w:type="dxa"/>
          </w:tcPr>
          <w:p w14:paraId="313435CC" w14:textId="77777777" w:rsidR="00047160" w:rsidRPr="002F5F3A" w:rsidRDefault="00047160" w:rsidP="00AD125B">
            <w:pPr>
              <w:wordWrap/>
              <w:spacing w:line="240" w:lineRule="auto"/>
              <w:ind w:right="20"/>
              <w:rPr>
                <w:b/>
                <w:bCs/>
              </w:rPr>
            </w:pPr>
            <w:r w:rsidRPr="002F5F3A">
              <w:rPr>
                <w:b/>
                <w:bCs/>
              </w:rPr>
              <w:t xml:space="preserve">ip route static bfd </w:t>
            </w:r>
            <w:r w:rsidRPr="002F5F3A">
              <w:rPr>
                <w:i/>
                <w:iCs/>
              </w:rPr>
              <w:t>IFNAME gateway-addr</w:t>
            </w:r>
          </w:p>
          <w:p w14:paraId="3B00A11C" w14:textId="77777777" w:rsidR="00047160" w:rsidRPr="002F5F3A" w:rsidRDefault="00047160" w:rsidP="00AD125B">
            <w:pPr>
              <w:wordWrap/>
              <w:spacing w:line="240" w:lineRule="auto"/>
              <w:ind w:right="20"/>
              <w:rPr>
                <w:b/>
                <w:bCs/>
              </w:rPr>
            </w:pPr>
            <w:r w:rsidRPr="002F5F3A">
              <w:rPr>
                <w:b/>
                <w:bCs/>
              </w:rPr>
              <w:t>Example:</w:t>
            </w:r>
          </w:p>
          <w:p w14:paraId="22318C63" w14:textId="77777777" w:rsidR="00047160" w:rsidRPr="002F5F3A" w:rsidRDefault="00047160" w:rsidP="00AD125B">
            <w:pPr>
              <w:wordWrap/>
              <w:spacing w:line="240" w:lineRule="auto"/>
              <w:ind w:right="20"/>
            </w:pPr>
            <w:r w:rsidRPr="002F5F3A">
              <w:t xml:space="preserve">Switch(config)# </w:t>
            </w:r>
            <w:r w:rsidRPr="002F5F3A">
              <w:rPr>
                <w:b/>
              </w:rPr>
              <w:t xml:space="preserve">ip route static bfd </w:t>
            </w:r>
            <w:r w:rsidR="00D42D28">
              <w:rPr>
                <w:b/>
              </w:rPr>
              <w:t>gi</w:t>
            </w:r>
            <w:r w:rsidR="00552428">
              <w:rPr>
                <w:b/>
              </w:rPr>
              <w:t>7/1</w:t>
            </w:r>
            <w:r w:rsidRPr="002F5F3A">
              <w:rPr>
                <w:b/>
              </w:rPr>
              <w:t xml:space="preserve"> 1.1.1.254</w:t>
            </w:r>
          </w:p>
        </w:tc>
        <w:tc>
          <w:tcPr>
            <w:tcW w:w="3848" w:type="dxa"/>
          </w:tcPr>
          <w:p w14:paraId="61E363F1" w14:textId="77777777" w:rsidR="00047160" w:rsidRPr="002F5F3A" w:rsidRDefault="00047160" w:rsidP="00AD125B">
            <w:pPr>
              <w:wordWrap/>
              <w:spacing w:line="240" w:lineRule="auto"/>
              <w:ind w:right="20"/>
            </w:pPr>
            <w:r w:rsidRPr="002F5F3A">
              <w:t>Assign BFD neighbor of static route.</w:t>
            </w:r>
          </w:p>
        </w:tc>
      </w:tr>
      <w:tr w:rsidR="00047160" w:rsidRPr="00A8576D" w14:paraId="08CCCA97" w14:textId="77777777" w:rsidTr="00752CBE">
        <w:tc>
          <w:tcPr>
            <w:tcW w:w="988" w:type="dxa"/>
          </w:tcPr>
          <w:p w14:paraId="5A1259C8" w14:textId="77777777" w:rsidR="00047160" w:rsidRPr="002F5F3A" w:rsidRDefault="00047160" w:rsidP="00AD125B">
            <w:pPr>
              <w:wordWrap/>
              <w:spacing w:line="240" w:lineRule="auto"/>
              <w:ind w:right="20"/>
              <w:rPr>
                <w:b/>
                <w:bCs/>
              </w:rPr>
            </w:pPr>
            <w:r w:rsidRPr="002F5F3A">
              <w:rPr>
                <w:b/>
                <w:bCs/>
              </w:rPr>
              <w:t>Step 8</w:t>
            </w:r>
          </w:p>
        </w:tc>
        <w:tc>
          <w:tcPr>
            <w:tcW w:w="4320" w:type="dxa"/>
          </w:tcPr>
          <w:p w14:paraId="0D0B3AD5" w14:textId="77777777" w:rsidR="00047160" w:rsidRPr="002F5F3A" w:rsidRDefault="00047160" w:rsidP="00AD125B">
            <w:pPr>
              <w:wordWrap/>
              <w:spacing w:line="240" w:lineRule="auto"/>
              <w:ind w:right="20"/>
              <w:rPr>
                <w:b/>
                <w:bCs/>
              </w:rPr>
            </w:pPr>
            <w:r w:rsidRPr="002F5F3A">
              <w:rPr>
                <w:b/>
                <w:bCs/>
              </w:rPr>
              <w:t>end</w:t>
            </w:r>
          </w:p>
          <w:p w14:paraId="02DCA372" w14:textId="77777777" w:rsidR="00047160" w:rsidRPr="002F5F3A" w:rsidRDefault="00047160" w:rsidP="00AD125B">
            <w:pPr>
              <w:wordWrap/>
              <w:spacing w:line="240" w:lineRule="auto"/>
              <w:ind w:right="20"/>
              <w:rPr>
                <w:b/>
                <w:bCs/>
              </w:rPr>
            </w:pPr>
            <w:r w:rsidRPr="002F5F3A">
              <w:rPr>
                <w:b/>
                <w:bCs/>
              </w:rPr>
              <w:t>Example:</w:t>
            </w:r>
          </w:p>
          <w:p w14:paraId="65770A61" w14:textId="77777777" w:rsidR="00047160" w:rsidRPr="002F5F3A" w:rsidRDefault="00047160" w:rsidP="00AD125B">
            <w:pPr>
              <w:wordWrap/>
              <w:spacing w:line="240" w:lineRule="auto"/>
              <w:ind w:right="20"/>
              <w:rPr>
                <w:b/>
                <w:bCs/>
              </w:rPr>
            </w:pPr>
            <w:r w:rsidRPr="002F5F3A">
              <w:t>Switch(config)#</w:t>
            </w:r>
            <w:r w:rsidRPr="002F5F3A">
              <w:rPr>
                <w:b/>
                <w:bCs/>
              </w:rPr>
              <w:t xml:space="preserve"> end</w:t>
            </w:r>
          </w:p>
        </w:tc>
        <w:tc>
          <w:tcPr>
            <w:tcW w:w="3848" w:type="dxa"/>
          </w:tcPr>
          <w:p w14:paraId="22D60D66"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3384AFBD" w14:textId="77777777" w:rsidR="00047160" w:rsidRDefault="00047160" w:rsidP="00AD125B">
      <w:pPr>
        <w:pStyle w:val="3"/>
        <w:ind w:left="0" w:right="20"/>
      </w:pPr>
      <w:bookmarkStart w:id="3167" w:name="_Toc259459591"/>
      <w:bookmarkStart w:id="3168" w:name="_Toc363228648"/>
      <w:bookmarkStart w:id="3169" w:name="_Toc444695199"/>
      <w:r>
        <w:rPr>
          <w:rFonts w:hint="eastAsia"/>
        </w:rPr>
        <w:t>Configuring Passive Mode on the Interface</w:t>
      </w:r>
      <w:bookmarkEnd w:id="3167"/>
      <w:bookmarkEnd w:id="3168"/>
      <w:bookmarkEnd w:id="3169"/>
    </w:p>
    <w:p w14:paraId="0456B7EF" w14:textId="77777777" w:rsidR="00047160" w:rsidRPr="002F5F3A" w:rsidRDefault="00047160" w:rsidP="00AD125B">
      <w:pPr>
        <w:pStyle w:val="a3"/>
        <w:spacing w:line="240" w:lineRule="auto"/>
        <w:ind w:left="0" w:right="20"/>
      </w:pPr>
      <w:r w:rsidRPr="002F5F3A">
        <w:t xml:space="preserve">After BFD passive mode receives </w:t>
      </w:r>
      <w:r w:rsidR="00DB281A">
        <w:t xml:space="preserve">a </w:t>
      </w:r>
      <w:r w:rsidRPr="002F5F3A">
        <w:t xml:space="preserve">packet from another BFD neighbor to BFD control, </w:t>
      </w:r>
      <w:r w:rsidR="00DB281A">
        <w:t xml:space="preserve">it will </w:t>
      </w:r>
      <w:r w:rsidRPr="002F5F3A">
        <w:t xml:space="preserve">start to send </w:t>
      </w:r>
      <w:r w:rsidR="00DB281A">
        <w:t xml:space="preserve">a </w:t>
      </w:r>
      <w:r w:rsidRPr="002F5F3A">
        <w:t>BFD control packet. In other words, it does not send BFD control packet first. If BFD runs</w:t>
      </w:r>
      <w:r w:rsidR="00DB281A">
        <w:t xml:space="preserve"> in</w:t>
      </w:r>
      <w:r w:rsidRPr="002F5F3A">
        <w:t xml:space="preserve"> passive mode, you set </w:t>
      </w:r>
      <w:r w:rsidR="00DB281A">
        <w:t xml:space="preserve">the </w:t>
      </w:r>
      <w:r w:rsidRPr="002F5F3A">
        <w:t xml:space="preserve">interface with the following tasks. </w:t>
      </w:r>
    </w:p>
    <w:p w14:paraId="0DDB103D" w14:textId="77777777" w:rsidR="00047160" w:rsidRDefault="00047160" w:rsidP="00AD125B">
      <w:pPr>
        <w:pStyle w:val="a3"/>
        <w:spacing w:line="240" w:lineRule="auto"/>
        <w:ind w:left="0" w:right="20"/>
      </w:pPr>
      <w:r w:rsidRPr="002F5F3A">
        <w:t xml:space="preserve">If you set all routers in the network with BFD passive mode, the BFD does not run. At least </w:t>
      </w:r>
      <w:r w:rsidR="00DB281A">
        <w:t xml:space="preserve">the </w:t>
      </w:r>
      <w:r w:rsidRPr="002F5F3A">
        <w:t>BFD of one system must run with active mode.</w:t>
      </w:r>
    </w:p>
    <w:p w14:paraId="280AA16B" w14:textId="77777777" w:rsidR="00047160" w:rsidRPr="002F5F3A" w:rsidRDefault="00086FC3" w:rsidP="00AD125B">
      <w:pPr>
        <w:pStyle w:val="afffff3"/>
        <w:spacing w:line="240" w:lineRule="auto"/>
        <w:ind w:left="0" w:right="20"/>
      </w:pPr>
      <w:bookmarkStart w:id="3170" w:name="_Toc391575333"/>
      <w:r>
        <w:t xml:space="preserve">Table </w:t>
      </w:r>
      <w:r w:rsidR="005832B8">
        <w:fldChar w:fldCharType="begin"/>
      </w:r>
      <w:r w:rsidR="00092D8C">
        <w:instrText xml:space="preserve"> SEQ Table \* ARABIC </w:instrText>
      </w:r>
      <w:r w:rsidR="005832B8">
        <w:fldChar w:fldCharType="separate"/>
      </w:r>
      <w:r w:rsidR="00001ED6">
        <w:rPr>
          <w:noProof/>
        </w:rPr>
        <w:t>191</w:t>
      </w:r>
      <w:r w:rsidR="005832B8">
        <w:rPr>
          <w:noProof/>
        </w:rPr>
        <w:fldChar w:fldCharType="end"/>
      </w:r>
      <w:r>
        <w:rPr>
          <w:rFonts w:hint="eastAsia"/>
        </w:rPr>
        <w:t xml:space="preserve"> </w:t>
      </w:r>
      <w:r w:rsidRPr="002F5F3A">
        <w:t>Configuring Passive Mode on the Interface</w:t>
      </w:r>
      <w:bookmarkEnd w:id="3170"/>
    </w:p>
    <w:tbl>
      <w:tblPr>
        <w:tblStyle w:val="CLIWide"/>
        <w:tblW w:w="0" w:type="auto"/>
        <w:tblLook w:val="01E0" w:firstRow="1" w:lastRow="1" w:firstColumn="1" w:lastColumn="1" w:noHBand="0" w:noVBand="0"/>
      </w:tblPr>
      <w:tblGrid>
        <w:gridCol w:w="932"/>
        <w:gridCol w:w="3820"/>
        <w:gridCol w:w="3396"/>
      </w:tblGrid>
      <w:tr w:rsidR="00047160" w:rsidRPr="00A8576D"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2F5F3A" w:rsidRDefault="00047160" w:rsidP="00AD125B">
            <w:pPr>
              <w:wordWrap/>
              <w:spacing w:line="240" w:lineRule="auto"/>
              <w:ind w:right="20"/>
              <w:rPr>
                <w:b/>
                <w:bCs/>
              </w:rPr>
            </w:pPr>
            <w:r w:rsidRPr="002F5F3A">
              <w:rPr>
                <w:b/>
              </w:rPr>
              <w:t>Step</w:t>
            </w:r>
          </w:p>
        </w:tc>
        <w:tc>
          <w:tcPr>
            <w:tcW w:w="4320" w:type="dxa"/>
          </w:tcPr>
          <w:p w14:paraId="24BE2DEE" w14:textId="77777777" w:rsidR="00047160" w:rsidRPr="002F5F3A" w:rsidRDefault="00047160" w:rsidP="00AD125B">
            <w:pPr>
              <w:wordWrap/>
              <w:spacing w:line="240" w:lineRule="auto"/>
              <w:ind w:right="20"/>
              <w:rPr>
                <w:b/>
                <w:bCs/>
              </w:rPr>
            </w:pPr>
            <w:r w:rsidRPr="002F5F3A">
              <w:rPr>
                <w:b/>
                <w:bCs/>
              </w:rPr>
              <w:t>Command or Action</w:t>
            </w:r>
          </w:p>
        </w:tc>
        <w:tc>
          <w:tcPr>
            <w:tcW w:w="3848" w:type="dxa"/>
          </w:tcPr>
          <w:p w14:paraId="2EF4D8F5"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2C82F70" w14:textId="77777777" w:rsidTr="00752CBE">
        <w:tc>
          <w:tcPr>
            <w:tcW w:w="988" w:type="dxa"/>
          </w:tcPr>
          <w:p w14:paraId="1CF729AD" w14:textId="77777777" w:rsidR="00047160" w:rsidRPr="002F5F3A" w:rsidRDefault="00047160" w:rsidP="00AD125B">
            <w:pPr>
              <w:wordWrap/>
              <w:spacing w:line="240" w:lineRule="auto"/>
              <w:ind w:right="20"/>
              <w:rPr>
                <w:b/>
                <w:bCs/>
              </w:rPr>
            </w:pPr>
            <w:r w:rsidRPr="002F5F3A">
              <w:rPr>
                <w:b/>
                <w:bCs/>
              </w:rPr>
              <w:t>Step 1</w:t>
            </w:r>
          </w:p>
        </w:tc>
        <w:tc>
          <w:tcPr>
            <w:tcW w:w="4320" w:type="dxa"/>
          </w:tcPr>
          <w:p w14:paraId="51068A58" w14:textId="77777777" w:rsidR="00047160" w:rsidRPr="002F5F3A" w:rsidRDefault="00047160" w:rsidP="00AD125B">
            <w:pPr>
              <w:wordWrap/>
              <w:spacing w:line="240" w:lineRule="auto"/>
              <w:ind w:right="20"/>
              <w:rPr>
                <w:b/>
                <w:bCs/>
              </w:rPr>
            </w:pPr>
            <w:r w:rsidRPr="002F5F3A">
              <w:rPr>
                <w:b/>
                <w:bCs/>
              </w:rPr>
              <w:t>configure terminal</w:t>
            </w:r>
          </w:p>
          <w:p w14:paraId="02F6412B" w14:textId="77777777" w:rsidR="00047160" w:rsidRPr="002F5F3A" w:rsidRDefault="00047160" w:rsidP="00AD125B">
            <w:pPr>
              <w:wordWrap/>
              <w:spacing w:line="240" w:lineRule="auto"/>
              <w:ind w:right="20"/>
              <w:rPr>
                <w:b/>
                <w:bCs/>
              </w:rPr>
            </w:pPr>
            <w:r w:rsidRPr="002F5F3A">
              <w:rPr>
                <w:b/>
                <w:bCs/>
              </w:rPr>
              <w:t>Example:</w:t>
            </w:r>
          </w:p>
          <w:p w14:paraId="3C2EB104"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14:paraId="6649A83E" w14:textId="77777777" w:rsidR="00047160" w:rsidRPr="002F5F3A" w:rsidRDefault="00047160" w:rsidP="00AD125B">
            <w:pPr>
              <w:wordWrap/>
              <w:spacing w:line="240" w:lineRule="auto"/>
              <w:ind w:right="20"/>
            </w:pPr>
            <w:r w:rsidRPr="002F5F3A">
              <w:t>Enters the global configuration mode.</w:t>
            </w:r>
          </w:p>
        </w:tc>
      </w:tr>
      <w:tr w:rsidR="00047160" w:rsidRPr="00A8576D" w14:paraId="240EB3AA" w14:textId="77777777" w:rsidTr="00752CBE">
        <w:tc>
          <w:tcPr>
            <w:tcW w:w="988" w:type="dxa"/>
          </w:tcPr>
          <w:p w14:paraId="44D09828" w14:textId="77777777" w:rsidR="00047160" w:rsidRPr="002F5F3A" w:rsidRDefault="00047160" w:rsidP="00AD125B">
            <w:pPr>
              <w:wordWrap/>
              <w:spacing w:line="240" w:lineRule="auto"/>
              <w:ind w:right="20"/>
              <w:rPr>
                <w:b/>
                <w:bCs/>
              </w:rPr>
            </w:pPr>
            <w:r w:rsidRPr="002F5F3A">
              <w:rPr>
                <w:b/>
                <w:bCs/>
              </w:rPr>
              <w:t>Step 2</w:t>
            </w:r>
          </w:p>
        </w:tc>
        <w:tc>
          <w:tcPr>
            <w:tcW w:w="4320" w:type="dxa"/>
          </w:tcPr>
          <w:p w14:paraId="116A006A" w14:textId="77777777" w:rsidR="00047160" w:rsidRPr="002F5F3A" w:rsidRDefault="00047160" w:rsidP="00AD125B">
            <w:pPr>
              <w:wordWrap/>
              <w:spacing w:line="240" w:lineRule="auto"/>
              <w:ind w:right="20"/>
            </w:pPr>
            <w:r w:rsidRPr="002F5F3A">
              <w:rPr>
                <w:b/>
                <w:bCs/>
              </w:rPr>
              <w:t xml:space="preserve">interface </w:t>
            </w:r>
            <w:r w:rsidRPr="002F5F3A">
              <w:rPr>
                <w:i/>
                <w:iCs/>
              </w:rPr>
              <w:t>interface-name</w:t>
            </w:r>
          </w:p>
          <w:p w14:paraId="2A9E99BB" w14:textId="77777777" w:rsidR="00047160" w:rsidRPr="002F5F3A" w:rsidRDefault="00047160" w:rsidP="00AD125B">
            <w:pPr>
              <w:wordWrap/>
              <w:spacing w:line="240" w:lineRule="auto"/>
              <w:ind w:right="20"/>
              <w:rPr>
                <w:b/>
                <w:bCs/>
              </w:rPr>
            </w:pPr>
            <w:r w:rsidRPr="002F5F3A">
              <w:rPr>
                <w:b/>
                <w:bCs/>
              </w:rPr>
              <w:t>Example:</w:t>
            </w:r>
          </w:p>
          <w:p w14:paraId="217C6FC1" w14:textId="77777777"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14:paraId="3DD80A44" w14:textId="77777777" w:rsidR="00047160" w:rsidRPr="002F5F3A" w:rsidRDefault="00047160" w:rsidP="00AD125B">
            <w:pPr>
              <w:wordWrap/>
              <w:spacing w:line="240" w:lineRule="auto"/>
              <w:ind w:right="20"/>
            </w:pPr>
            <w:r w:rsidRPr="002F5F3A">
              <w:t>Enters interface configuration mode.</w:t>
            </w:r>
          </w:p>
        </w:tc>
      </w:tr>
      <w:tr w:rsidR="00047160" w:rsidRPr="00A8576D" w14:paraId="3262E03C" w14:textId="77777777" w:rsidTr="00752CBE">
        <w:tc>
          <w:tcPr>
            <w:tcW w:w="988" w:type="dxa"/>
          </w:tcPr>
          <w:p w14:paraId="630F35E1" w14:textId="77777777" w:rsidR="00047160" w:rsidRPr="002F5F3A" w:rsidRDefault="00047160" w:rsidP="00AD125B">
            <w:pPr>
              <w:wordWrap/>
              <w:spacing w:line="240" w:lineRule="auto"/>
              <w:ind w:right="20"/>
              <w:rPr>
                <w:b/>
                <w:bCs/>
              </w:rPr>
            </w:pPr>
            <w:r w:rsidRPr="002F5F3A">
              <w:rPr>
                <w:b/>
                <w:bCs/>
              </w:rPr>
              <w:t>Step 3</w:t>
            </w:r>
          </w:p>
        </w:tc>
        <w:tc>
          <w:tcPr>
            <w:tcW w:w="4320" w:type="dxa"/>
          </w:tcPr>
          <w:p w14:paraId="5992F09F" w14:textId="77777777" w:rsidR="00047160" w:rsidRPr="002F5F3A" w:rsidRDefault="00047160" w:rsidP="00AD125B">
            <w:pPr>
              <w:wordWrap/>
              <w:spacing w:line="240" w:lineRule="auto"/>
              <w:ind w:right="20"/>
            </w:pPr>
            <w:r w:rsidRPr="002F5F3A">
              <w:rPr>
                <w:b/>
                <w:bCs/>
              </w:rPr>
              <w:t>bfd passive</w:t>
            </w:r>
          </w:p>
          <w:p w14:paraId="7525F593" w14:textId="77777777" w:rsidR="00047160" w:rsidRPr="002F5F3A" w:rsidRDefault="00047160" w:rsidP="00AD125B">
            <w:pPr>
              <w:wordWrap/>
              <w:spacing w:line="240" w:lineRule="auto"/>
              <w:ind w:right="20"/>
              <w:rPr>
                <w:b/>
                <w:bCs/>
              </w:rPr>
            </w:pPr>
            <w:r w:rsidRPr="002F5F3A">
              <w:rPr>
                <w:b/>
                <w:bCs/>
              </w:rPr>
              <w:t>Example:</w:t>
            </w:r>
          </w:p>
          <w:p w14:paraId="4C4B053C"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passive</w:t>
            </w:r>
          </w:p>
        </w:tc>
        <w:tc>
          <w:tcPr>
            <w:tcW w:w="3848" w:type="dxa"/>
          </w:tcPr>
          <w:p w14:paraId="751499F2" w14:textId="77777777" w:rsidR="00047160" w:rsidRPr="002F5F3A" w:rsidRDefault="00047160" w:rsidP="00AD125B">
            <w:pPr>
              <w:wordWrap/>
              <w:spacing w:line="240" w:lineRule="auto"/>
              <w:ind w:right="20"/>
            </w:pPr>
            <w:r w:rsidRPr="002F5F3A">
              <w:t>Sets interface with BFD passive mode.</w:t>
            </w:r>
          </w:p>
        </w:tc>
      </w:tr>
      <w:tr w:rsidR="00047160" w:rsidRPr="00A8576D" w14:paraId="59F870A9" w14:textId="77777777" w:rsidTr="00752CBE">
        <w:tc>
          <w:tcPr>
            <w:tcW w:w="988" w:type="dxa"/>
          </w:tcPr>
          <w:p w14:paraId="16413970" w14:textId="77777777" w:rsidR="00047160" w:rsidRPr="002F5F3A" w:rsidRDefault="00047160" w:rsidP="00AD125B">
            <w:pPr>
              <w:wordWrap/>
              <w:spacing w:line="240" w:lineRule="auto"/>
              <w:ind w:right="20"/>
              <w:rPr>
                <w:b/>
                <w:bCs/>
              </w:rPr>
            </w:pPr>
            <w:r w:rsidRPr="002F5F3A">
              <w:rPr>
                <w:b/>
                <w:bCs/>
              </w:rPr>
              <w:t>Step 4</w:t>
            </w:r>
          </w:p>
        </w:tc>
        <w:tc>
          <w:tcPr>
            <w:tcW w:w="4320" w:type="dxa"/>
          </w:tcPr>
          <w:p w14:paraId="5F4536C8" w14:textId="77777777" w:rsidR="00047160" w:rsidRPr="002F5F3A" w:rsidRDefault="00047160" w:rsidP="00AD125B">
            <w:pPr>
              <w:wordWrap/>
              <w:spacing w:line="240" w:lineRule="auto"/>
              <w:ind w:right="20"/>
              <w:rPr>
                <w:b/>
                <w:bCs/>
              </w:rPr>
            </w:pPr>
            <w:r w:rsidRPr="002F5F3A">
              <w:rPr>
                <w:b/>
                <w:bCs/>
              </w:rPr>
              <w:t>end</w:t>
            </w:r>
          </w:p>
          <w:p w14:paraId="7D53803A" w14:textId="77777777" w:rsidR="00047160" w:rsidRPr="002F5F3A" w:rsidRDefault="00047160" w:rsidP="00AD125B">
            <w:pPr>
              <w:wordWrap/>
              <w:spacing w:line="240" w:lineRule="auto"/>
              <w:ind w:right="20"/>
              <w:rPr>
                <w:b/>
                <w:bCs/>
              </w:rPr>
            </w:pPr>
            <w:r w:rsidRPr="002F5F3A">
              <w:rPr>
                <w:b/>
                <w:bCs/>
              </w:rPr>
              <w:t>Example:</w:t>
            </w:r>
          </w:p>
          <w:p w14:paraId="076B2EA7" w14:textId="77777777"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end</w:t>
            </w:r>
          </w:p>
        </w:tc>
        <w:tc>
          <w:tcPr>
            <w:tcW w:w="3848" w:type="dxa"/>
          </w:tcPr>
          <w:p w14:paraId="35E980A1" w14:textId="77777777"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14:paraId="2B06EADF" w14:textId="77777777" w:rsidR="00047160" w:rsidRPr="00DA2750" w:rsidRDefault="00047160" w:rsidP="00AD125B">
      <w:pPr>
        <w:spacing w:line="240" w:lineRule="auto"/>
        <w:ind w:right="20"/>
      </w:pPr>
    </w:p>
    <w:p w14:paraId="436D40EE" w14:textId="77777777" w:rsidR="00047160" w:rsidRPr="00D33869" w:rsidRDefault="00047160" w:rsidP="00AD125B">
      <w:pPr>
        <w:pStyle w:val="3"/>
        <w:ind w:left="0" w:right="20"/>
      </w:pPr>
      <w:bookmarkStart w:id="3171" w:name="OLE_LINK3"/>
      <w:bookmarkStart w:id="3172" w:name="OLE_LINK4"/>
      <w:bookmarkStart w:id="3173" w:name="_Toc444695200"/>
      <w:r w:rsidRPr="005D40B1">
        <w:rPr>
          <w:rFonts w:hint="eastAsia"/>
        </w:rPr>
        <w:t>Configuring</w:t>
      </w:r>
      <w:r>
        <w:rPr>
          <w:rFonts w:hint="eastAsia"/>
        </w:rPr>
        <w:t xml:space="preserve"> BFD Echo Mode</w:t>
      </w:r>
      <w:bookmarkEnd w:id="3171"/>
      <w:bookmarkEnd w:id="3172"/>
      <w:bookmarkEnd w:id="3173"/>
    </w:p>
    <w:p w14:paraId="5160D515" w14:textId="77777777" w:rsidR="00047160" w:rsidRPr="002F5F3A" w:rsidRDefault="00047160" w:rsidP="00AD125B">
      <w:pPr>
        <w:pStyle w:val="a3"/>
        <w:spacing w:line="240" w:lineRule="auto"/>
        <w:ind w:left="0" w:right="20"/>
      </w:pPr>
      <w:r w:rsidRPr="002F5F3A">
        <w:t xml:space="preserve">The system that receives </w:t>
      </w:r>
      <w:r w:rsidR="00DB281A">
        <w:t xml:space="preserve">a </w:t>
      </w:r>
      <w:r w:rsidRPr="002F5F3A">
        <w:t xml:space="preserve">BFD echo packet from </w:t>
      </w:r>
      <w:r w:rsidR="00DB281A">
        <w:t xml:space="preserve">the </w:t>
      </w:r>
      <w:r w:rsidRPr="002F5F3A">
        <w:t xml:space="preserve">BFD echo mode returns this packet to the sending system. In the case of using </w:t>
      </w:r>
      <w:r w:rsidR="00DB281A">
        <w:t xml:space="preserve">a </w:t>
      </w:r>
      <w:r w:rsidRPr="002F5F3A">
        <w:t>BFD Echo packet, the sending period of BFD control packet is longer. So you can reduce BFD control packet number sent or received between BFD neighbors. The default setting of BFD echo mode is enabled.</w:t>
      </w:r>
    </w:p>
    <w:p w14:paraId="0ADB72AE" w14:textId="77777777" w:rsidR="00047160" w:rsidRPr="008A4291" w:rsidRDefault="00086FC3" w:rsidP="00AD125B">
      <w:pPr>
        <w:pStyle w:val="afffff3"/>
        <w:spacing w:line="240" w:lineRule="auto"/>
        <w:ind w:left="0" w:right="20"/>
      </w:pPr>
      <w:bookmarkStart w:id="3174" w:name="_Toc259459592"/>
      <w:bookmarkStart w:id="3175" w:name="_Toc391575334"/>
      <w:r>
        <w:t xml:space="preserve">Table </w:t>
      </w:r>
      <w:r w:rsidR="005832B8">
        <w:fldChar w:fldCharType="begin"/>
      </w:r>
      <w:r w:rsidR="00092D8C">
        <w:instrText xml:space="preserve"> SEQ Table \* ARABIC </w:instrText>
      </w:r>
      <w:r w:rsidR="005832B8">
        <w:fldChar w:fldCharType="separate"/>
      </w:r>
      <w:r w:rsidR="00001ED6">
        <w:rPr>
          <w:noProof/>
        </w:rPr>
        <w:t>192</w:t>
      </w:r>
      <w:r w:rsidR="005832B8">
        <w:rPr>
          <w:noProof/>
        </w:rPr>
        <w:fldChar w:fldCharType="end"/>
      </w:r>
      <w:r>
        <w:rPr>
          <w:rFonts w:hint="eastAsia"/>
        </w:rPr>
        <w:t xml:space="preserve"> </w:t>
      </w:r>
      <w:r w:rsidRPr="002F5F3A">
        <w:t>Configuring BFD Echo Mode</w:t>
      </w:r>
      <w:bookmarkEnd w:id="3174"/>
      <w:bookmarkEnd w:id="3175"/>
    </w:p>
    <w:tbl>
      <w:tblPr>
        <w:tblStyle w:val="CLIWide"/>
        <w:tblW w:w="0" w:type="auto"/>
        <w:tblLook w:val="01E0" w:firstRow="1" w:lastRow="1" w:firstColumn="1" w:lastColumn="1" w:noHBand="0" w:noVBand="0"/>
      </w:tblPr>
      <w:tblGrid>
        <w:gridCol w:w="908"/>
        <w:gridCol w:w="3063"/>
        <w:gridCol w:w="4177"/>
      </w:tblGrid>
      <w:tr w:rsidR="00047160" w:rsidRPr="00A8576D"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2F5F3A" w:rsidRDefault="00047160" w:rsidP="00AD125B">
            <w:pPr>
              <w:wordWrap/>
              <w:spacing w:line="240" w:lineRule="auto"/>
              <w:ind w:right="20"/>
              <w:rPr>
                <w:b/>
                <w:bCs/>
              </w:rPr>
            </w:pPr>
            <w:r w:rsidRPr="002F5F3A">
              <w:rPr>
                <w:b/>
              </w:rPr>
              <w:t>Step</w:t>
            </w:r>
          </w:p>
        </w:tc>
        <w:tc>
          <w:tcPr>
            <w:tcW w:w="3402" w:type="dxa"/>
          </w:tcPr>
          <w:p w14:paraId="50AA6686" w14:textId="77777777" w:rsidR="00047160" w:rsidRPr="002F5F3A" w:rsidRDefault="00047160" w:rsidP="00AD125B">
            <w:pPr>
              <w:wordWrap/>
              <w:spacing w:line="240" w:lineRule="auto"/>
              <w:ind w:right="20"/>
              <w:rPr>
                <w:b/>
                <w:bCs/>
              </w:rPr>
            </w:pPr>
            <w:r w:rsidRPr="002F5F3A">
              <w:rPr>
                <w:b/>
                <w:bCs/>
              </w:rPr>
              <w:t>Command or Action</w:t>
            </w:r>
          </w:p>
        </w:tc>
        <w:tc>
          <w:tcPr>
            <w:tcW w:w="4795" w:type="dxa"/>
          </w:tcPr>
          <w:p w14:paraId="342BFF38"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522D408C" w14:textId="77777777" w:rsidTr="00752CBE">
        <w:tc>
          <w:tcPr>
            <w:tcW w:w="959" w:type="dxa"/>
          </w:tcPr>
          <w:p w14:paraId="47EDE65D" w14:textId="77777777" w:rsidR="00047160" w:rsidRPr="002F5F3A" w:rsidRDefault="00047160" w:rsidP="00AD125B">
            <w:pPr>
              <w:wordWrap/>
              <w:spacing w:line="240" w:lineRule="auto"/>
              <w:ind w:right="20"/>
              <w:rPr>
                <w:b/>
                <w:bCs/>
              </w:rPr>
            </w:pPr>
            <w:r w:rsidRPr="002F5F3A">
              <w:rPr>
                <w:b/>
                <w:bCs/>
              </w:rPr>
              <w:t>Step 1</w:t>
            </w:r>
          </w:p>
        </w:tc>
        <w:tc>
          <w:tcPr>
            <w:tcW w:w="3402" w:type="dxa"/>
          </w:tcPr>
          <w:p w14:paraId="0CAB5980" w14:textId="77777777" w:rsidR="00047160" w:rsidRPr="002F5F3A" w:rsidRDefault="00047160" w:rsidP="00AD125B">
            <w:pPr>
              <w:wordWrap/>
              <w:spacing w:line="240" w:lineRule="auto"/>
              <w:ind w:right="20"/>
              <w:rPr>
                <w:b/>
                <w:bCs/>
              </w:rPr>
            </w:pPr>
            <w:r w:rsidRPr="002F5F3A">
              <w:rPr>
                <w:b/>
                <w:bCs/>
              </w:rPr>
              <w:t>configure terminal</w:t>
            </w:r>
          </w:p>
          <w:p w14:paraId="24954391" w14:textId="77777777" w:rsidR="00047160" w:rsidRPr="002F5F3A" w:rsidRDefault="00047160" w:rsidP="00AD125B">
            <w:pPr>
              <w:wordWrap/>
              <w:spacing w:line="240" w:lineRule="auto"/>
              <w:ind w:right="20"/>
              <w:rPr>
                <w:b/>
                <w:bCs/>
              </w:rPr>
            </w:pPr>
            <w:r w:rsidRPr="002F5F3A">
              <w:rPr>
                <w:b/>
                <w:bCs/>
              </w:rPr>
              <w:t>Example:</w:t>
            </w:r>
          </w:p>
          <w:p w14:paraId="0D4DD0C5"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4795" w:type="dxa"/>
          </w:tcPr>
          <w:p w14:paraId="7D4EC6CA" w14:textId="77777777" w:rsidR="00047160" w:rsidRPr="002F5F3A" w:rsidRDefault="00047160" w:rsidP="00AD125B">
            <w:pPr>
              <w:wordWrap/>
              <w:spacing w:line="240" w:lineRule="auto"/>
              <w:ind w:right="20"/>
            </w:pPr>
            <w:r w:rsidRPr="002F5F3A">
              <w:t>Enters the global configuration mode.</w:t>
            </w:r>
          </w:p>
        </w:tc>
      </w:tr>
      <w:tr w:rsidR="00047160" w:rsidRPr="00A8576D" w14:paraId="4FEC10DC" w14:textId="77777777" w:rsidTr="00752CBE">
        <w:tc>
          <w:tcPr>
            <w:tcW w:w="959" w:type="dxa"/>
          </w:tcPr>
          <w:p w14:paraId="2D121CCB" w14:textId="77777777" w:rsidR="00047160" w:rsidRPr="002F5F3A" w:rsidRDefault="00047160" w:rsidP="00AD125B">
            <w:pPr>
              <w:wordWrap/>
              <w:spacing w:line="240" w:lineRule="auto"/>
              <w:ind w:right="20"/>
              <w:rPr>
                <w:b/>
                <w:bCs/>
              </w:rPr>
            </w:pPr>
            <w:r w:rsidRPr="002F5F3A">
              <w:rPr>
                <w:b/>
                <w:bCs/>
              </w:rPr>
              <w:t>Step 2</w:t>
            </w:r>
          </w:p>
        </w:tc>
        <w:tc>
          <w:tcPr>
            <w:tcW w:w="3402" w:type="dxa"/>
          </w:tcPr>
          <w:p w14:paraId="2AE75ABC" w14:textId="77777777" w:rsidR="00047160" w:rsidRPr="002F5F3A" w:rsidRDefault="00047160" w:rsidP="00AD125B">
            <w:pPr>
              <w:wordWrap/>
              <w:spacing w:line="240" w:lineRule="auto"/>
              <w:ind w:right="20"/>
              <w:rPr>
                <w:b/>
                <w:bCs/>
              </w:rPr>
            </w:pPr>
            <w:r w:rsidRPr="002F5F3A">
              <w:rPr>
                <w:b/>
                <w:bCs/>
              </w:rPr>
              <w:t>bfd echo</w:t>
            </w:r>
            <w:r w:rsidRPr="002F5F3A">
              <w:t xml:space="preserve"> [accept | send]</w:t>
            </w:r>
          </w:p>
          <w:p w14:paraId="0890A09D" w14:textId="77777777" w:rsidR="00047160" w:rsidRPr="002F5F3A" w:rsidRDefault="00047160" w:rsidP="00AD125B">
            <w:pPr>
              <w:wordWrap/>
              <w:spacing w:line="240" w:lineRule="auto"/>
              <w:ind w:right="20"/>
              <w:rPr>
                <w:b/>
                <w:bCs/>
              </w:rPr>
            </w:pPr>
            <w:r w:rsidRPr="002F5F3A">
              <w:rPr>
                <w:b/>
                <w:bCs/>
              </w:rPr>
              <w:t>Example:</w:t>
            </w:r>
          </w:p>
          <w:p w14:paraId="2F6E50FF" w14:textId="77777777" w:rsidR="00047160" w:rsidRPr="002F5F3A" w:rsidRDefault="00047160" w:rsidP="00AD125B">
            <w:pPr>
              <w:wordWrap/>
              <w:spacing w:line="240" w:lineRule="auto"/>
              <w:ind w:right="20"/>
            </w:pPr>
            <w:r w:rsidRPr="002F5F3A">
              <w:t xml:space="preserve">Switch(config)# </w:t>
            </w:r>
            <w:r w:rsidRPr="002F5F3A">
              <w:rPr>
                <w:b/>
              </w:rPr>
              <w:t>bfd echo</w:t>
            </w:r>
          </w:p>
        </w:tc>
        <w:tc>
          <w:tcPr>
            <w:tcW w:w="4795" w:type="dxa"/>
          </w:tcPr>
          <w:p w14:paraId="362615B0" w14:textId="77777777" w:rsidR="00047160" w:rsidRPr="002F5F3A" w:rsidRDefault="00047160" w:rsidP="00AD125B">
            <w:pPr>
              <w:wordWrap/>
              <w:spacing w:line="240" w:lineRule="auto"/>
              <w:ind w:right="20"/>
            </w:pPr>
            <w:r w:rsidRPr="002F5F3A">
              <w:t>Enable BFD echo mode.</w:t>
            </w:r>
          </w:p>
          <w:p w14:paraId="6E1ACC9D" w14:textId="77777777" w:rsidR="00047160" w:rsidRPr="002F5F3A" w:rsidRDefault="00047160" w:rsidP="00AD125B">
            <w:pPr>
              <w:wordWrap/>
              <w:spacing w:line="240" w:lineRule="auto"/>
              <w:ind w:right="20"/>
            </w:pPr>
            <w:r w:rsidRPr="002F5F3A">
              <w:t xml:space="preserve"> - </w:t>
            </w:r>
            <w:r w:rsidRPr="002F5F3A">
              <w:rPr>
                <w:bCs/>
              </w:rPr>
              <w:t>accept</w:t>
            </w:r>
            <w:r w:rsidRPr="002F5F3A">
              <w:t xml:space="preserve"> keyword use when it receive Echo packet.</w:t>
            </w:r>
          </w:p>
          <w:p w14:paraId="15288E69" w14:textId="77777777" w:rsidR="00047160" w:rsidRPr="002F5F3A" w:rsidRDefault="00047160" w:rsidP="00AD125B">
            <w:pPr>
              <w:wordWrap/>
              <w:spacing w:line="240" w:lineRule="auto"/>
              <w:ind w:right="20"/>
            </w:pPr>
            <w:r w:rsidRPr="002F5F3A">
              <w:t xml:space="preserve">- </w:t>
            </w:r>
            <w:r w:rsidRPr="002F5F3A">
              <w:rPr>
                <w:bCs/>
              </w:rPr>
              <w:t>send</w:t>
            </w:r>
            <w:r w:rsidRPr="002F5F3A">
              <w:t xml:space="preserve"> keyword use when it sends Echo packet.</w:t>
            </w:r>
          </w:p>
        </w:tc>
      </w:tr>
      <w:tr w:rsidR="00047160" w:rsidRPr="00A8576D" w14:paraId="7C345BF0" w14:textId="77777777" w:rsidTr="00752CBE">
        <w:tc>
          <w:tcPr>
            <w:tcW w:w="959" w:type="dxa"/>
          </w:tcPr>
          <w:p w14:paraId="2E4FA309" w14:textId="77777777" w:rsidR="00047160" w:rsidRPr="002F5F3A" w:rsidRDefault="00047160" w:rsidP="00AD125B">
            <w:pPr>
              <w:wordWrap/>
              <w:spacing w:line="240" w:lineRule="auto"/>
              <w:ind w:right="20"/>
              <w:rPr>
                <w:b/>
                <w:bCs/>
              </w:rPr>
            </w:pPr>
            <w:r w:rsidRPr="002F5F3A">
              <w:rPr>
                <w:b/>
                <w:bCs/>
              </w:rPr>
              <w:t>Step 3</w:t>
            </w:r>
          </w:p>
        </w:tc>
        <w:tc>
          <w:tcPr>
            <w:tcW w:w="3402" w:type="dxa"/>
          </w:tcPr>
          <w:p w14:paraId="402E6550" w14:textId="77777777" w:rsidR="00047160" w:rsidRPr="002F5F3A" w:rsidRDefault="00047160" w:rsidP="00AD125B">
            <w:pPr>
              <w:wordWrap/>
              <w:spacing w:line="240" w:lineRule="auto"/>
              <w:ind w:right="20"/>
            </w:pPr>
            <w:r w:rsidRPr="002F5F3A">
              <w:rPr>
                <w:b/>
                <w:bCs/>
              </w:rPr>
              <w:t>end</w:t>
            </w:r>
          </w:p>
          <w:p w14:paraId="4EF18E1F" w14:textId="77777777" w:rsidR="00047160" w:rsidRPr="002F5F3A" w:rsidRDefault="00047160" w:rsidP="00AD125B">
            <w:pPr>
              <w:wordWrap/>
              <w:spacing w:line="240" w:lineRule="auto"/>
              <w:ind w:right="20"/>
              <w:rPr>
                <w:b/>
                <w:bCs/>
              </w:rPr>
            </w:pPr>
            <w:r w:rsidRPr="002F5F3A">
              <w:rPr>
                <w:b/>
                <w:bCs/>
              </w:rPr>
              <w:t>Example:</w:t>
            </w:r>
          </w:p>
          <w:p w14:paraId="23E60FDC" w14:textId="77777777" w:rsidR="00047160" w:rsidRPr="002F5F3A" w:rsidRDefault="00047160" w:rsidP="00AD125B">
            <w:pPr>
              <w:wordWrap/>
              <w:spacing w:line="240" w:lineRule="auto"/>
              <w:ind w:right="20"/>
              <w:rPr>
                <w:b/>
              </w:rPr>
            </w:pPr>
            <w:r w:rsidRPr="002F5F3A">
              <w:t xml:space="preserve">Switch(config)# </w:t>
            </w:r>
            <w:r w:rsidRPr="002F5F3A">
              <w:rPr>
                <w:b/>
              </w:rPr>
              <w:t>end</w:t>
            </w:r>
          </w:p>
        </w:tc>
        <w:tc>
          <w:tcPr>
            <w:tcW w:w="4795" w:type="dxa"/>
          </w:tcPr>
          <w:p w14:paraId="4BFB212B" w14:textId="77777777" w:rsidR="00047160" w:rsidRPr="002F5F3A" w:rsidRDefault="00047160" w:rsidP="00AD125B">
            <w:pPr>
              <w:wordWrap/>
              <w:spacing w:line="240" w:lineRule="auto"/>
              <w:ind w:right="20"/>
            </w:pPr>
            <w:r w:rsidRPr="002F5F3A">
              <w:t xml:space="preserve">Returns </w:t>
            </w:r>
            <w:r w:rsidR="00221294">
              <w:t>Privileged</w:t>
            </w:r>
            <w:r w:rsidRPr="002F5F3A">
              <w:t xml:space="preserve"> mode.</w:t>
            </w:r>
          </w:p>
        </w:tc>
      </w:tr>
    </w:tbl>
    <w:p w14:paraId="7FB806E9" w14:textId="77777777" w:rsidR="00047160" w:rsidRDefault="00047160" w:rsidP="00AD125B">
      <w:pPr>
        <w:pStyle w:val="3"/>
        <w:ind w:left="0" w:right="20"/>
      </w:pPr>
      <w:bookmarkStart w:id="3176" w:name="_Toc363228649"/>
      <w:bookmarkStart w:id="3177" w:name="_Toc444695201"/>
      <w:r w:rsidRPr="005D40B1">
        <w:rPr>
          <w:rFonts w:hint="eastAsia"/>
        </w:rPr>
        <w:t>Configuring</w:t>
      </w:r>
      <w:r>
        <w:rPr>
          <w:rFonts w:hint="eastAsia"/>
        </w:rPr>
        <w:t xml:space="preserve"> BFD slow timer</w:t>
      </w:r>
      <w:bookmarkEnd w:id="3176"/>
      <w:bookmarkEnd w:id="3177"/>
    </w:p>
    <w:p w14:paraId="51EE1B3E" w14:textId="77777777" w:rsidR="00EF090A" w:rsidRDefault="00EF090A" w:rsidP="00AD125B">
      <w:pPr>
        <w:pStyle w:val="a3"/>
        <w:spacing w:line="240" w:lineRule="auto"/>
        <w:ind w:left="0" w:right="20"/>
      </w:pPr>
      <w:r>
        <w:rPr>
          <w:rFonts w:hint="eastAsia"/>
        </w:rPr>
        <w:t xml:space="preserve">When BFD neighbors </w:t>
      </w:r>
      <w:r w:rsidR="00B43CF2">
        <w:t xml:space="preserve">do not recognize each other, it would be of no use to transmit BFD control packets according to the set interval which has been configured by </w:t>
      </w:r>
      <w:r w:rsidR="00B43CF2" w:rsidRPr="00EF090A">
        <w:rPr>
          <w:rFonts w:hint="eastAsia"/>
          <w:b/>
          <w:bCs/>
        </w:rPr>
        <w:t>bfd interval</w:t>
      </w:r>
      <w:r w:rsidR="00B43CF2">
        <w:t xml:space="preserve"> command. To modify the transmission interval of BFD control packets, use </w:t>
      </w:r>
      <w:r w:rsidR="00B43CF2" w:rsidRPr="00EF090A">
        <w:rPr>
          <w:rFonts w:hint="eastAsia"/>
          <w:b/>
          <w:bCs/>
        </w:rPr>
        <w:t>bfd slow-timer</w:t>
      </w:r>
      <w:r w:rsidR="00B43CF2">
        <w:rPr>
          <w:b/>
          <w:bCs/>
        </w:rPr>
        <w:t xml:space="preserve"> </w:t>
      </w:r>
      <w:r w:rsidR="00B43CF2">
        <w:t xml:space="preserve">command. </w:t>
      </w:r>
    </w:p>
    <w:p w14:paraId="36980A71" w14:textId="77777777" w:rsidR="00086FC3" w:rsidRPr="00C90A0B" w:rsidRDefault="00086FC3" w:rsidP="00AD125B">
      <w:pPr>
        <w:pStyle w:val="afffff3"/>
        <w:spacing w:line="240" w:lineRule="auto"/>
        <w:ind w:left="0" w:right="20"/>
        <w:rPr>
          <w:color w:val="FF0000"/>
        </w:rPr>
      </w:pPr>
      <w:bookmarkStart w:id="3178" w:name="_Toc250454109"/>
      <w:bookmarkStart w:id="3179" w:name="_Toc391575335"/>
      <w:r>
        <w:t xml:space="preserve">Table </w:t>
      </w:r>
      <w:r w:rsidR="005832B8">
        <w:fldChar w:fldCharType="begin"/>
      </w:r>
      <w:r w:rsidR="00092D8C">
        <w:instrText xml:space="preserve"> SEQ Table \* ARABIC </w:instrText>
      </w:r>
      <w:r w:rsidR="005832B8">
        <w:fldChar w:fldCharType="separate"/>
      </w:r>
      <w:r w:rsidR="00001ED6">
        <w:rPr>
          <w:noProof/>
        </w:rPr>
        <w:t>193</w:t>
      </w:r>
      <w:r w:rsidR="005832B8">
        <w:rPr>
          <w:noProof/>
        </w:rPr>
        <w:fldChar w:fldCharType="end"/>
      </w:r>
      <w:r>
        <w:rPr>
          <w:rFonts w:hint="eastAsia"/>
        </w:rPr>
        <w:t xml:space="preserve"> </w:t>
      </w:r>
      <w:r w:rsidRPr="002F5F3A">
        <w:t>Configuring BFD slow timer</w:t>
      </w:r>
      <w:bookmarkEnd w:id="3178"/>
      <w:bookmarkEnd w:id="3179"/>
    </w:p>
    <w:tbl>
      <w:tblPr>
        <w:tblStyle w:val="CLIWide"/>
        <w:tblW w:w="0" w:type="auto"/>
        <w:tblLook w:val="01E0" w:firstRow="1" w:lastRow="1" w:firstColumn="1" w:lastColumn="1" w:noHBand="0" w:noVBand="0"/>
      </w:tblPr>
      <w:tblGrid>
        <w:gridCol w:w="880"/>
        <w:gridCol w:w="3069"/>
        <w:gridCol w:w="3195"/>
      </w:tblGrid>
      <w:tr w:rsidR="00047160" w:rsidRPr="00A8576D"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2F5F3A" w:rsidRDefault="00047160" w:rsidP="00AD125B">
            <w:pPr>
              <w:wordWrap/>
              <w:spacing w:line="240" w:lineRule="auto"/>
              <w:ind w:right="20"/>
              <w:rPr>
                <w:b/>
                <w:bCs/>
              </w:rPr>
            </w:pPr>
            <w:r w:rsidRPr="002F5F3A">
              <w:rPr>
                <w:b/>
              </w:rPr>
              <w:t>Step</w:t>
            </w:r>
          </w:p>
        </w:tc>
        <w:tc>
          <w:tcPr>
            <w:tcW w:w="3069" w:type="dxa"/>
          </w:tcPr>
          <w:p w14:paraId="71E8B037" w14:textId="77777777" w:rsidR="00047160" w:rsidRPr="002F5F3A" w:rsidRDefault="00047160" w:rsidP="00AD125B">
            <w:pPr>
              <w:wordWrap/>
              <w:spacing w:line="240" w:lineRule="auto"/>
              <w:ind w:right="20"/>
              <w:rPr>
                <w:b/>
                <w:bCs/>
              </w:rPr>
            </w:pPr>
            <w:r w:rsidRPr="002F5F3A">
              <w:rPr>
                <w:b/>
                <w:bCs/>
              </w:rPr>
              <w:t>Command or Action</w:t>
            </w:r>
          </w:p>
        </w:tc>
        <w:tc>
          <w:tcPr>
            <w:tcW w:w="3195" w:type="dxa"/>
          </w:tcPr>
          <w:p w14:paraId="06BD22E0"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35EDA872" w14:textId="77777777" w:rsidTr="003E3F42">
        <w:tc>
          <w:tcPr>
            <w:tcW w:w="880" w:type="dxa"/>
          </w:tcPr>
          <w:p w14:paraId="23746575" w14:textId="77777777" w:rsidR="00047160" w:rsidRPr="002F5F3A" w:rsidRDefault="00047160" w:rsidP="00AD125B">
            <w:pPr>
              <w:wordWrap/>
              <w:spacing w:line="240" w:lineRule="auto"/>
              <w:ind w:right="20"/>
              <w:rPr>
                <w:b/>
                <w:bCs/>
              </w:rPr>
            </w:pPr>
            <w:r w:rsidRPr="002F5F3A">
              <w:rPr>
                <w:b/>
                <w:bCs/>
              </w:rPr>
              <w:t>Step 1</w:t>
            </w:r>
          </w:p>
        </w:tc>
        <w:tc>
          <w:tcPr>
            <w:tcW w:w="3069" w:type="dxa"/>
          </w:tcPr>
          <w:p w14:paraId="4364F23A" w14:textId="77777777" w:rsidR="00047160" w:rsidRPr="002F5F3A" w:rsidRDefault="00047160" w:rsidP="00AD125B">
            <w:pPr>
              <w:wordWrap/>
              <w:spacing w:line="240" w:lineRule="auto"/>
              <w:ind w:right="20"/>
              <w:rPr>
                <w:b/>
                <w:bCs/>
              </w:rPr>
            </w:pPr>
            <w:r w:rsidRPr="002F5F3A">
              <w:rPr>
                <w:b/>
                <w:bCs/>
              </w:rPr>
              <w:t>configure terminal</w:t>
            </w:r>
          </w:p>
          <w:p w14:paraId="12AD61CE" w14:textId="77777777" w:rsidR="00047160" w:rsidRPr="002F5F3A" w:rsidRDefault="00047160" w:rsidP="00AD125B">
            <w:pPr>
              <w:wordWrap/>
              <w:spacing w:line="240" w:lineRule="auto"/>
              <w:ind w:right="20"/>
              <w:rPr>
                <w:b/>
                <w:bCs/>
              </w:rPr>
            </w:pPr>
            <w:r w:rsidRPr="002F5F3A">
              <w:rPr>
                <w:b/>
                <w:bCs/>
              </w:rPr>
              <w:t>Example:</w:t>
            </w:r>
          </w:p>
          <w:p w14:paraId="208DE14C" w14:textId="77777777" w:rsidR="00047160" w:rsidRPr="002F5F3A" w:rsidRDefault="00047160" w:rsidP="00AD125B">
            <w:pPr>
              <w:wordWrap/>
              <w:spacing w:line="240" w:lineRule="auto"/>
              <w:ind w:right="20"/>
            </w:pPr>
            <w:r w:rsidRPr="002F5F3A">
              <w:t xml:space="preserve">Switch# </w:t>
            </w:r>
            <w:r w:rsidRPr="002F5F3A">
              <w:rPr>
                <w:b/>
              </w:rPr>
              <w:t>configure terminal</w:t>
            </w:r>
          </w:p>
        </w:tc>
        <w:tc>
          <w:tcPr>
            <w:tcW w:w="3195" w:type="dxa"/>
          </w:tcPr>
          <w:p w14:paraId="7E08E2B1" w14:textId="77777777" w:rsidR="00047160" w:rsidRPr="002F5F3A" w:rsidRDefault="00047160" w:rsidP="00AD125B">
            <w:pPr>
              <w:wordWrap/>
              <w:spacing w:line="240" w:lineRule="auto"/>
              <w:ind w:right="20"/>
            </w:pPr>
            <w:r w:rsidRPr="002F5F3A">
              <w:t>Enters the global configuration mode.</w:t>
            </w:r>
          </w:p>
        </w:tc>
      </w:tr>
      <w:tr w:rsidR="00047160" w:rsidRPr="00A8576D" w14:paraId="70735832" w14:textId="77777777" w:rsidTr="003E3F42">
        <w:tc>
          <w:tcPr>
            <w:tcW w:w="880" w:type="dxa"/>
          </w:tcPr>
          <w:p w14:paraId="7963F8E6" w14:textId="77777777" w:rsidR="00047160" w:rsidRPr="002F5F3A" w:rsidRDefault="00047160" w:rsidP="00AD125B">
            <w:pPr>
              <w:wordWrap/>
              <w:spacing w:line="240" w:lineRule="auto"/>
              <w:ind w:right="20"/>
              <w:rPr>
                <w:b/>
                <w:bCs/>
              </w:rPr>
            </w:pPr>
            <w:r w:rsidRPr="002F5F3A">
              <w:rPr>
                <w:b/>
                <w:bCs/>
              </w:rPr>
              <w:t>Step 2</w:t>
            </w:r>
          </w:p>
        </w:tc>
        <w:tc>
          <w:tcPr>
            <w:tcW w:w="3069" w:type="dxa"/>
          </w:tcPr>
          <w:p w14:paraId="0B508772" w14:textId="77777777" w:rsidR="00047160" w:rsidRPr="002F5F3A" w:rsidRDefault="00047160" w:rsidP="00AD125B">
            <w:pPr>
              <w:wordWrap/>
              <w:spacing w:line="240" w:lineRule="auto"/>
              <w:ind w:right="20"/>
              <w:rPr>
                <w:i/>
                <w:iCs/>
              </w:rPr>
            </w:pPr>
            <w:r w:rsidRPr="002F5F3A">
              <w:rPr>
                <w:b/>
                <w:bCs/>
              </w:rPr>
              <w:t xml:space="preserve">bfd slow-timer </w:t>
            </w:r>
            <w:r w:rsidRPr="002F5F3A">
              <w:rPr>
                <w:i/>
                <w:iCs/>
              </w:rPr>
              <w:t>milliseconds</w:t>
            </w:r>
          </w:p>
          <w:p w14:paraId="2B68C581" w14:textId="77777777" w:rsidR="00047160" w:rsidRPr="002F5F3A" w:rsidRDefault="00047160" w:rsidP="00AD125B">
            <w:pPr>
              <w:wordWrap/>
              <w:spacing w:line="240" w:lineRule="auto"/>
              <w:ind w:right="20"/>
              <w:rPr>
                <w:b/>
                <w:bCs/>
              </w:rPr>
            </w:pPr>
            <w:r w:rsidRPr="002F5F3A">
              <w:rPr>
                <w:b/>
                <w:bCs/>
              </w:rPr>
              <w:t>Example:</w:t>
            </w:r>
          </w:p>
          <w:p w14:paraId="6D6DBC54" w14:textId="77777777" w:rsidR="00047160" w:rsidRPr="002F5F3A" w:rsidRDefault="00047160" w:rsidP="00AD125B">
            <w:pPr>
              <w:wordWrap/>
              <w:spacing w:line="240" w:lineRule="auto"/>
              <w:ind w:right="20"/>
              <w:rPr>
                <w:b/>
                <w:bCs/>
              </w:rPr>
            </w:pPr>
            <w:r w:rsidRPr="002F5F3A">
              <w:t>Switch(config)#</w:t>
            </w:r>
            <w:r w:rsidRPr="002F5F3A">
              <w:rPr>
                <w:b/>
                <w:bCs/>
              </w:rPr>
              <w:t xml:space="preserve"> bfd slow-timer 2000</w:t>
            </w:r>
          </w:p>
        </w:tc>
        <w:tc>
          <w:tcPr>
            <w:tcW w:w="3195" w:type="dxa"/>
          </w:tcPr>
          <w:p w14:paraId="25DED3E2" w14:textId="77777777" w:rsidR="00047160" w:rsidRPr="002F5F3A" w:rsidRDefault="00047160" w:rsidP="00AD125B">
            <w:pPr>
              <w:wordWrap/>
              <w:spacing w:line="240" w:lineRule="auto"/>
              <w:ind w:left="540" w:right="20" w:hangingChars="300" w:hanging="540"/>
            </w:pPr>
            <w:r w:rsidRPr="002F5F3A">
              <w:t xml:space="preserve">Sets BFD slow timer. </w:t>
            </w:r>
          </w:p>
        </w:tc>
      </w:tr>
      <w:tr w:rsidR="00047160" w:rsidRPr="00A8576D" w14:paraId="7E248FE0" w14:textId="77777777" w:rsidTr="003E3F42">
        <w:tc>
          <w:tcPr>
            <w:tcW w:w="880" w:type="dxa"/>
          </w:tcPr>
          <w:p w14:paraId="140B60DD" w14:textId="77777777" w:rsidR="00047160" w:rsidRPr="002F5F3A" w:rsidRDefault="00047160" w:rsidP="00AD125B">
            <w:pPr>
              <w:wordWrap/>
              <w:spacing w:line="240" w:lineRule="auto"/>
              <w:ind w:right="20"/>
              <w:rPr>
                <w:b/>
                <w:bCs/>
              </w:rPr>
            </w:pPr>
            <w:r w:rsidRPr="002F5F3A">
              <w:rPr>
                <w:b/>
                <w:bCs/>
              </w:rPr>
              <w:t>Step 3</w:t>
            </w:r>
          </w:p>
        </w:tc>
        <w:tc>
          <w:tcPr>
            <w:tcW w:w="3069" w:type="dxa"/>
          </w:tcPr>
          <w:p w14:paraId="138FCAF1" w14:textId="77777777" w:rsidR="00047160" w:rsidRPr="002F5F3A" w:rsidRDefault="00752CBE" w:rsidP="00AD125B">
            <w:pPr>
              <w:wordWrap/>
              <w:spacing w:line="240" w:lineRule="auto"/>
              <w:ind w:right="20"/>
              <w:rPr>
                <w:b/>
                <w:bCs/>
              </w:rPr>
            </w:pPr>
            <w:r>
              <w:rPr>
                <w:b/>
                <w:bCs/>
              </w:rPr>
              <w:t>end</w:t>
            </w:r>
          </w:p>
          <w:p w14:paraId="0E692C10" w14:textId="77777777" w:rsidR="00047160" w:rsidRPr="002F5F3A" w:rsidRDefault="00047160" w:rsidP="00AD125B">
            <w:pPr>
              <w:wordWrap/>
              <w:spacing w:line="240" w:lineRule="auto"/>
              <w:ind w:right="20"/>
              <w:rPr>
                <w:b/>
                <w:bCs/>
              </w:rPr>
            </w:pPr>
            <w:r w:rsidRPr="002F5F3A">
              <w:rPr>
                <w:b/>
                <w:bCs/>
              </w:rPr>
              <w:t>Example:</w:t>
            </w:r>
          </w:p>
          <w:p w14:paraId="73CC113D" w14:textId="77777777" w:rsidR="00047160" w:rsidRPr="002F5F3A" w:rsidRDefault="00047160" w:rsidP="00AD125B">
            <w:pPr>
              <w:wordWrap/>
              <w:spacing w:line="240" w:lineRule="auto"/>
              <w:ind w:right="20"/>
              <w:rPr>
                <w:b/>
                <w:bCs/>
              </w:rPr>
            </w:pPr>
            <w:r w:rsidRPr="002F5F3A">
              <w:t>Switch(confg)#</w:t>
            </w:r>
            <w:r w:rsidRPr="002F5F3A">
              <w:rPr>
                <w:b/>
                <w:bCs/>
              </w:rPr>
              <w:t xml:space="preserve"> end</w:t>
            </w:r>
          </w:p>
        </w:tc>
        <w:tc>
          <w:tcPr>
            <w:tcW w:w="3195" w:type="dxa"/>
          </w:tcPr>
          <w:p w14:paraId="76BE5089" w14:textId="77777777" w:rsidR="00047160" w:rsidRPr="002F5F3A" w:rsidRDefault="00047160" w:rsidP="00AD125B">
            <w:pPr>
              <w:wordWrap/>
              <w:spacing w:line="240" w:lineRule="auto"/>
              <w:ind w:left="720" w:right="20" w:hangingChars="400" w:hanging="720"/>
            </w:pPr>
            <w:bookmarkStart w:id="3180" w:name="_Toc259459593"/>
            <w:bookmarkStart w:id="3181" w:name="_Toc363228650"/>
            <w:r w:rsidRPr="002F5F3A">
              <w:t xml:space="preserve">Returns </w:t>
            </w:r>
            <w:r w:rsidR="00221294">
              <w:t>Privileged</w:t>
            </w:r>
            <w:r w:rsidRPr="002F5F3A">
              <w:t xml:space="preserve"> mode.</w:t>
            </w:r>
            <w:bookmarkEnd w:id="3180"/>
            <w:bookmarkEnd w:id="3181"/>
          </w:p>
        </w:tc>
      </w:tr>
    </w:tbl>
    <w:p w14:paraId="5BB08B2B" w14:textId="77777777" w:rsidR="00047160" w:rsidRDefault="00047160" w:rsidP="00AD125B">
      <w:pPr>
        <w:pStyle w:val="3"/>
        <w:ind w:left="0" w:right="20"/>
      </w:pPr>
      <w:bookmarkStart w:id="3182" w:name="_Toc250454110"/>
      <w:bookmarkStart w:id="3183" w:name="_Toc259459594"/>
      <w:bookmarkStart w:id="3184" w:name="_Toc444695202"/>
      <w:r>
        <w:rPr>
          <w:rFonts w:hint="eastAsia"/>
        </w:rPr>
        <w:t>Displaying BFD information</w:t>
      </w:r>
      <w:bookmarkEnd w:id="3182"/>
      <w:bookmarkEnd w:id="3183"/>
      <w:bookmarkEnd w:id="3184"/>
    </w:p>
    <w:p w14:paraId="1ED7E822" w14:textId="77777777" w:rsidR="00086FC3" w:rsidRPr="00086FC3" w:rsidRDefault="00086FC3" w:rsidP="00AD125B">
      <w:pPr>
        <w:pStyle w:val="afffff3"/>
        <w:spacing w:line="240" w:lineRule="auto"/>
        <w:ind w:left="0" w:right="20"/>
      </w:pPr>
      <w:bookmarkStart w:id="3185" w:name="_Toc363228651"/>
      <w:bookmarkStart w:id="3186" w:name="_Toc391575336"/>
      <w:r>
        <w:t xml:space="preserve">Table </w:t>
      </w:r>
      <w:r w:rsidR="005832B8">
        <w:fldChar w:fldCharType="begin"/>
      </w:r>
      <w:r w:rsidR="00092D8C">
        <w:instrText xml:space="preserve"> SEQ Table \* ARABIC </w:instrText>
      </w:r>
      <w:r w:rsidR="005832B8">
        <w:fldChar w:fldCharType="separate"/>
      </w:r>
      <w:r w:rsidR="00001ED6">
        <w:rPr>
          <w:noProof/>
        </w:rPr>
        <w:t>194</w:t>
      </w:r>
      <w:r w:rsidR="005832B8">
        <w:rPr>
          <w:noProof/>
        </w:rPr>
        <w:fldChar w:fldCharType="end"/>
      </w:r>
      <w:r w:rsidR="00001ED6">
        <w:rPr>
          <w:noProof/>
        </w:rPr>
        <w:t xml:space="preserve"> </w:t>
      </w:r>
      <w:r w:rsidRPr="002F5F3A">
        <w:t>Displaying BFD information</w:t>
      </w:r>
      <w:bookmarkEnd w:id="3185"/>
      <w:bookmarkEnd w:id="3186"/>
    </w:p>
    <w:tbl>
      <w:tblPr>
        <w:tblStyle w:val="CLIWide"/>
        <w:tblW w:w="0" w:type="auto"/>
        <w:tblLook w:val="01E0" w:firstRow="1" w:lastRow="1" w:firstColumn="1" w:lastColumn="1" w:noHBand="0" w:noVBand="0"/>
      </w:tblPr>
      <w:tblGrid>
        <w:gridCol w:w="880"/>
        <w:gridCol w:w="4043"/>
        <w:gridCol w:w="2221"/>
      </w:tblGrid>
      <w:tr w:rsidR="00047160" w:rsidRPr="00A8576D"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2F5F3A" w:rsidRDefault="00047160" w:rsidP="00AD125B">
            <w:pPr>
              <w:wordWrap/>
              <w:spacing w:line="240" w:lineRule="auto"/>
              <w:ind w:right="20"/>
              <w:rPr>
                <w:b/>
                <w:bCs/>
              </w:rPr>
            </w:pPr>
            <w:r w:rsidRPr="002F5F3A">
              <w:rPr>
                <w:b/>
              </w:rPr>
              <w:t>Step</w:t>
            </w:r>
          </w:p>
        </w:tc>
        <w:tc>
          <w:tcPr>
            <w:tcW w:w="4043" w:type="dxa"/>
          </w:tcPr>
          <w:p w14:paraId="4EB16E39" w14:textId="77777777" w:rsidR="00047160" w:rsidRPr="002F5F3A" w:rsidRDefault="00047160" w:rsidP="00AD125B">
            <w:pPr>
              <w:wordWrap/>
              <w:spacing w:line="240" w:lineRule="auto"/>
              <w:ind w:right="20"/>
              <w:rPr>
                <w:b/>
                <w:bCs/>
              </w:rPr>
            </w:pPr>
            <w:r w:rsidRPr="002F5F3A">
              <w:rPr>
                <w:b/>
                <w:bCs/>
              </w:rPr>
              <w:t>Command or Action</w:t>
            </w:r>
          </w:p>
        </w:tc>
        <w:tc>
          <w:tcPr>
            <w:tcW w:w="2221" w:type="dxa"/>
          </w:tcPr>
          <w:p w14:paraId="07DE7034" w14:textId="77777777" w:rsidR="00047160" w:rsidRPr="002F5F3A" w:rsidRDefault="00047160" w:rsidP="00AD125B">
            <w:pPr>
              <w:wordWrap/>
              <w:spacing w:line="240" w:lineRule="auto"/>
              <w:ind w:right="20"/>
              <w:rPr>
                <w:b/>
                <w:bCs/>
              </w:rPr>
            </w:pPr>
            <w:r w:rsidRPr="002F5F3A">
              <w:rPr>
                <w:b/>
                <w:bCs/>
              </w:rPr>
              <w:t>Purpose</w:t>
            </w:r>
          </w:p>
        </w:tc>
      </w:tr>
      <w:tr w:rsidR="00047160" w:rsidRPr="00A8576D" w14:paraId="04409F3B" w14:textId="77777777" w:rsidTr="003E3F42">
        <w:tc>
          <w:tcPr>
            <w:tcW w:w="880" w:type="dxa"/>
          </w:tcPr>
          <w:p w14:paraId="74348B32" w14:textId="77777777" w:rsidR="00047160" w:rsidRPr="002F5F3A" w:rsidRDefault="00047160" w:rsidP="00AD125B">
            <w:pPr>
              <w:wordWrap/>
              <w:spacing w:line="240" w:lineRule="auto"/>
              <w:ind w:right="20"/>
              <w:rPr>
                <w:b/>
                <w:bCs/>
              </w:rPr>
            </w:pPr>
            <w:r w:rsidRPr="002F5F3A">
              <w:rPr>
                <w:b/>
                <w:bCs/>
              </w:rPr>
              <w:t>Step 1</w:t>
            </w:r>
          </w:p>
        </w:tc>
        <w:tc>
          <w:tcPr>
            <w:tcW w:w="4043" w:type="dxa"/>
          </w:tcPr>
          <w:p w14:paraId="1ECCEB16" w14:textId="77777777" w:rsidR="00047160" w:rsidRPr="002F5F3A" w:rsidRDefault="00047160" w:rsidP="00AD125B">
            <w:pPr>
              <w:wordWrap/>
              <w:spacing w:line="240" w:lineRule="auto"/>
              <w:ind w:right="20"/>
              <w:rPr>
                <w:b/>
                <w:bCs/>
              </w:rPr>
            </w:pPr>
            <w:r w:rsidRPr="002F5F3A">
              <w:rPr>
                <w:b/>
                <w:bCs/>
              </w:rPr>
              <w:t>show bfd neighbor</w:t>
            </w:r>
            <w:r w:rsidRPr="002F5F3A">
              <w:t xml:space="preserve"> [detail]</w:t>
            </w:r>
          </w:p>
          <w:p w14:paraId="36637074" w14:textId="77777777" w:rsidR="00047160" w:rsidRPr="002F5F3A" w:rsidRDefault="00047160" w:rsidP="00AD125B">
            <w:pPr>
              <w:wordWrap/>
              <w:spacing w:line="240" w:lineRule="auto"/>
              <w:ind w:right="20"/>
              <w:rPr>
                <w:b/>
                <w:bCs/>
              </w:rPr>
            </w:pPr>
            <w:r w:rsidRPr="002F5F3A">
              <w:rPr>
                <w:b/>
                <w:bCs/>
              </w:rPr>
              <w:t>Example:</w:t>
            </w:r>
          </w:p>
          <w:p w14:paraId="1FDDD43B" w14:textId="77777777" w:rsidR="00047160" w:rsidRPr="002F5F3A" w:rsidRDefault="00047160" w:rsidP="00AD125B">
            <w:pPr>
              <w:wordWrap/>
              <w:spacing w:line="240" w:lineRule="auto"/>
              <w:ind w:right="20"/>
            </w:pPr>
            <w:r w:rsidRPr="002F5F3A">
              <w:t xml:space="preserve">Switch# </w:t>
            </w:r>
            <w:r w:rsidRPr="002F5F3A">
              <w:rPr>
                <w:b/>
              </w:rPr>
              <w:t>show bfd neighbor details</w:t>
            </w:r>
          </w:p>
        </w:tc>
        <w:tc>
          <w:tcPr>
            <w:tcW w:w="2221" w:type="dxa"/>
          </w:tcPr>
          <w:p w14:paraId="1C2396DB" w14:textId="77777777" w:rsidR="00047160" w:rsidRPr="002F5F3A" w:rsidRDefault="00047160" w:rsidP="00AD125B">
            <w:pPr>
              <w:wordWrap/>
              <w:spacing w:line="240" w:lineRule="auto"/>
              <w:ind w:right="20"/>
            </w:pPr>
            <w:r w:rsidRPr="002F5F3A">
              <w:t>Shows BFD adjacency database (optional).</w:t>
            </w:r>
          </w:p>
          <w:p w14:paraId="1C5F049C" w14:textId="77777777" w:rsidR="00047160" w:rsidRPr="002F5F3A" w:rsidRDefault="00047160" w:rsidP="00AD125B">
            <w:pPr>
              <w:wordWrap/>
              <w:spacing w:line="240" w:lineRule="auto"/>
              <w:ind w:right="20"/>
            </w:pPr>
            <w:r w:rsidRPr="002F5F3A">
              <w:t>- Detail keyword shows all BFD protocol parameter and timer.</w:t>
            </w:r>
          </w:p>
        </w:tc>
      </w:tr>
      <w:tr w:rsidR="00047160" w:rsidRPr="00A8576D" w14:paraId="1D746388" w14:textId="77777777" w:rsidTr="003E3F42">
        <w:tc>
          <w:tcPr>
            <w:tcW w:w="880" w:type="dxa"/>
          </w:tcPr>
          <w:p w14:paraId="3E2943A5" w14:textId="77777777" w:rsidR="00047160" w:rsidRPr="002F5F3A" w:rsidRDefault="00047160" w:rsidP="00AD125B">
            <w:pPr>
              <w:wordWrap/>
              <w:spacing w:line="240" w:lineRule="auto"/>
              <w:ind w:right="20"/>
              <w:rPr>
                <w:b/>
                <w:bCs/>
              </w:rPr>
            </w:pPr>
            <w:r w:rsidRPr="002F5F3A">
              <w:rPr>
                <w:b/>
                <w:bCs/>
              </w:rPr>
              <w:t>Step 2</w:t>
            </w:r>
          </w:p>
        </w:tc>
        <w:tc>
          <w:tcPr>
            <w:tcW w:w="4043" w:type="dxa"/>
          </w:tcPr>
          <w:p w14:paraId="5014E709" w14:textId="77777777" w:rsidR="00047160" w:rsidRPr="002F5F3A" w:rsidRDefault="00047160" w:rsidP="00AD125B">
            <w:pPr>
              <w:wordWrap/>
              <w:spacing w:line="240" w:lineRule="auto"/>
              <w:ind w:right="20"/>
            </w:pPr>
            <w:r w:rsidRPr="002F5F3A">
              <w:rPr>
                <w:b/>
                <w:bCs/>
              </w:rPr>
              <w:t>debug bfd</w:t>
            </w:r>
            <w:r w:rsidRPr="002F5F3A">
              <w:rPr>
                <w:b/>
                <w:bCs/>
              </w:rPr>
              <w:br/>
            </w:r>
            <w:r w:rsidRPr="002F5F3A">
              <w:t xml:space="preserve"> [echo|event|fsm|loopback|neighbor|nsm|packet]</w:t>
            </w:r>
          </w:p>
          <w:p w14:paraId="4CF012CB" w14:textId="77777777" w:rsidR="00047160" w:rsidRPr="002F5F3A" w:rsidRDefault="00047160" w:rsidP="00AD125B">
            <w:pPr>
              <w:wordWrap/>
              <w:spacing w:line="240" w:lineRule="auto"/>
              <w:ind w:right="20"/>
              <w:rPr>
                <w:b/>
                <w:bCs/>
              </w:rPr>
            </w:pPr>
            <w:r w:rsidRPr="002F5F3A">
              <w:rPr>
                <w:b/>
                <w:bCs/>
              </w:rPr>
              <w:t>Example:</w:t>
            </w:r>
          </w:p>
          <w:p w14:paraId="310DDD60" w14:textId="77777777" w:rsidR="00047160" w:rsidRPr="002F5F3A" w:rsidRDefault="00047160" w:rsidP="00AD125B">
            <w:pPr>
              <w:wordWrap/>
              <w:spacing w:line="240" w:lineRule="auto"/>
              <w:ind w:right="20"/>
            </w:pPr>
            <w:r w:rsidRPr="002F5F3A">
              <w:t xml:space="preserve">Switch# </w:t>
            </w:r>
            <w:r w:rsidRPr="002F5F3A">
              <w:rPr>
                <w:b/>
                <w:bCs/>
              </w:rPr>
              <w:t>debug bfd packet</w:t>
            </w:r>
          </w:p>
        </w:tc>
        <w:tc>
          <w:tcPr>
            <w:tcW w:w="2221" w:type="dxa"/>
          </w:tcPr>
          <w:p w14:paraId="7BF2675D" w14:textId="77777777" w:rsidR="00047160" w:rsidRPr="002F5F3A" w:rsidRDefault="00047160" w:rsidP="00AD125B">
            <w:pPr>
              <w:wordWrap/>
              <w:spacing w:line="240" w:lineRule="auto"/>
              <w:ind w:right="20"/>
            </w:pPr>
            <w:r w:rsidRPr="002F5F3A">
              <w:t>Shows debugging information about BFD (optional).</w:t>
            </w:r>
          </w:p>
        </w:tc>
      </w:tr>
    </w:tbl>
    <w:p w14:paraId="151B1EEB" w14:textId="77777777" w:rsidR="00047160" w:rsidRDefault="00047160" w:rsidP="0021019A">
      <w:pPr>
        <w:pStyle w:val="2"/>
        <w:ind w:right="20"/>
      </w:pPr>
      <w:bookmarkStart w:id="3187" w:name="_Toc444695203"/>
      <w:r>
        <w:rPr>
          <w:rFonts w:hint="eastAsia"/>
        </w:rPr>
        <w:lastRenderedPageBreak/>
        <w:t xml:space="preserve">BFD </w:t>
      </w:r>
      <w:r w:rsidRPr="005D40B1">
        <w:rPr>
          <w:rFonts w:hint="eastAsia"/>
        </w:rPr>
        <w:t>Configuration</w:t>
      </w:r>
      <w:r>
        <w:rPr>
          <w:rFonts w:hint="eastAsia"/>
        </w:rPr>
        <w:t xml:space="preserve"> Samples</w:t>
      </w:r>
      <w:bookmarkEnd w:id="3187"/>
    </w:p>
    <w:p w14:paraId="4C7DCDED" w14:textId="77777777" w:rsidR="00047160" w:rsidRPr="002F5F3A" w:rsidRDefault="00047160" w:rsidP="00AC10B9">
      <w:pPr>
        <w:pStyle w:val="a3"/>
        <w:ind w:left="0" w:right="20"/>
      </w:pPr>
      <w:r w:rsidRPr="002F5F3A">
        <w:t>The section includes the following examples:</w:t>
      </w:r>
    </w:p>
    <w:p w14:paraId="1151CB8D" w14:textId="77777777" w:rsidR="00047160" w:rsidRPr="002F5F3A" w:rsidRDefault="00047160" w:rsidP="00AC10B9">
      <w:pPr>
        <w:pStyle w:val="Randomlist"/>
        <w:tabs>
          <w:tab w:val="clear" w:pos="3968"/>
          <w:tab w:val="num" w:pos="1980"/>
          <w:tab w:val="num" w:pos="3320"/>
        </w:tabs>
        <w:ind w:left="0" w:right="20" w:firstLine="0"/>
      </w:pPr>
      <w:r w:rsidRPr="002F5F3A">
        <w:t>Sample One: Configuring BFD in an OSPF Network</w:t>
      </w:r>
    </w:p>
    <w:p w14:paraId="09FA9A85" w14:textId="77777777" w:rsidR="00047160" w:rsidRPr="002F5F3A" w:rsidRDefault="00047160" w:rsidP="00AC10B9">
      <w:pPr>
        <w:pStyle w:val="Randomlist"/>
        <w:tabs>
          <w:tab w:val="clear" w:pos="3968"/>
          <w:tab w:val="num" w:pos="1980"/>
          <w:tab w:val="num" w:pos="3320"/>
        </w:tabs>
        <w:ind w:left="0" w:right="20" w:firstLine="0"/>
      </w:pPr>
      <w:r w:rsidRPr="002F5F3A">
        <w:t>Sample Two: Configuring BFD in an BGP Network</w:t>
      </w:r>
    </w:p>
    <w:p w14:paraId="6E069FEE" w14:textId="77777777" w:rsidR="00047160" w:rsidRPr="002F5F3A" w:rsidRDefault="00047160" w:rsidP="00AC10B9">
      <w:pPr>
        <w:pStyle w:val="Randomlist"/>
        <w:tabs>
          <w:tab w:val="clear" w:pos="3968"/>
          <w:tab w:val="num" w:pos="1980"/>
          <w:tab w:val="num" w:pos="3320"/>
        </w:tabs>
        <w:ind w:left="0" w:right="20" w:firstLine="0"/>
      </w:pPr>
      <w:r w:rsidRPr="002F5F3A">
        <w:t>Sample Three: Configuring BFD for static routing</w:t>
      </w:r>
    </w:p>
    <w:p w14:paraId="0F324F78" w14:textId="77777777" w:rsidR="00047160" w:rsidRPr="00250E37" w:rsidRDefault="00047160" w:rsidP="00AC10B9">
      <w:pPr>
        <w:ind w:right="20"/>
      </w:pPr>
    </w:p>
    <w:p w14:paraId="181F788D" w14:textId="77777777" w:rsidR="00047160" w:rsidRDefault="00047160" w:rsidP="00AC10B9">
      <w:pPr>
        <w:pStyle w:val="3"/>
        <w:ind w:left="0" w:right="20"/>
      </w:pPr>
      <w:bookmarkStart w:id="3188" w:name="_Toc250454111"/>
      <w:bookmarkStart w:id="3189" w:name="_Toc259459595"/>
      <w:bookmarkStart w:id="3190" w:name="_Toc363228652"/>
      <w:bookmarkStart w:id="3191" w:name="_Toc444695204"/>
      <w:r>
        <w:rPr>
          <w:rFonts w:hint="eastAsia"/>
        </w:rPr>
        <w:t xml:space="preserve">Sample One: </w:t>
      </w:r>
      <w:r>
        <w:t xml:space="preserve">Configuring BFD </w:t>
      </w:r>
      <w:r>
        <w:rPr>
          <w:rFonts w:hint="eastAsia"/>
        </w:rPr>
        <w:t>in an OSPF Network</w:t>
      </w:r>
      <w:bookmarkEnd w:id="3188"/>
      <w:bookmarkEnd w:id="3189"/>
      <w:bookmarkEnd w:id="3190"/>
      <w:bookmarkEnd w:id="3191"/>
    </w:p>
    <w:p w14:paraId="0A60776B" w14:textId="77777777" w:rsidR="00047160" w:rsidRPr="002F5F3A" w:rsidRDefault="00047160" w:rsidP="00AC10B9">
      <w:pPr>
        <w:pStyle w:val="a3"/>
        <w:ind w:left="0" w:right="20"/>
      </w:pPr>
      <w:r w:rsidRPr="002F5F3A">
        <w:t xml:space="preserve">This example describes the way of using BFD in </w:t>
      </w:r>
      <w:r w:rsidR="00AC10B9">
        <w:t xml:space="preserve">an </w:t>
      </w:r>
      <w:r w:rsidRPr="002F5F3A">
        <w:t>OSPF network. Let us assume the following network configuration:</w:t>
      </w:r>
    </w:p>
    <w:p w14:paraId="31D1EE35" w14:textId="77777777" w:rsidR="00047160" w:rsidRDefault="005D40B1" w:rsidP="00AC10B9">
      <w:pPr>
        <w:ind w:leftChars="945" w:left="1701" w:right="20"/>
        <w:jc w:val="left"/>
      </w:pPr>
      <w:r>
        <w:rPr>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Default="00086FC3" w:rsidP="00AC10B9">
      <w:pPr>
        <w:pStyle w:val="afffff3"/>
        <w:ind w:left="0" w:right="20"/>
      </w:pPr>
      <w:bookmarkStart w:id="3192" w:name="_Toc391575494"/>
      <w:r>
        <w:t xml:space="preserve">Figure </w:t>
      </w:r>
      <w:fldSimple w:instr=" SEQ Figure \* ARABIC ">
        <w:r w:rsidR="00D52C4A">
          <w:rPr>
            <w:noProof/>
          </w:rPr>
          <w:t>39</w:t>
        </w:r>
      </w:fldSimple>
      <w:r w:rsidR="00D52C4A">
        <w:rPr>
          <w:rFonts w:hint="eastAsia"/>
        </w:rPr>
        <w:t xml:space="preserve"> </w:t>
      </w:r>
      <w:r w:rsidRPr="002F5F3A">
        <w:t>Configuring BFD in an OSPF Network</w:t>
      </w:r>
      <w:bookmarkEnd w:id="3192"/>
    </w:p>
    <w:p w14:paraId="32250018" w14:textId="77777777" w:rsidR="00047160" w:rsidRPr="002F5F3A" w:rsidRDefault="00047160" w:rsidP="00AC10B9">
      <w:pPr>
        <w:pStyle w:val="a3"/>
        <w:ind w:left="0" w:right="20"/>
      </w:pPr>
      <w:r w:rsidRPr="002F5F3A">
        <w:t>You must set BFD on OSPF interface. To set BFD on OSPF interface, do the following tasks:</w:t>
      </w:r>
    </w:p>
    <w:p w14:paraId="50815F9A" w14:textId="77777777" w:rsidR="00047160" w:rsidRPr="002F5F3A" w:rsidRDefault="00047160" w:rsidP="00AC10B9">
      <w:pPr>
        <w:pStyle w:val="Randomlist"/>
        <w:tabs>
          <w:tab w:val="clear" w:pos="3968"/>
          <w:tab w:val="num" w:pos="1980"/>
          <w:tab w:val="num" w:pos="3320"/>
        </w:tabs>
        <w:ind w:left="0" w:right="20" w:firstLine="0"/>
      </w:pPr>
      <w:r w:rsidRPr="002F5F3A">
        <w:t>Set BFD on all OSPF interface.</w:t>
      </w:r>
    </w:p>
    <w:p w14:paraId="0E3D6A58" w14:textId="77777777" w:rsidR="00047160" w:rsidRDefault="00047160" w:rsidP="00AC10B9">
      <w:pPr>
        <w:pStyle w:val="Randomlist"/>
        <w:tabs>
          <w:tab w:val="clear" w:pos="3968"/>
          <w:tab w:val="num" w:pos="1980"/>
          <w:tab w:val="num" w:pos="3320"/>
        </w:tabs>
        <w:ind w:left="0" w:right="20" w:firstLine="0"/>
      </w:pPr>
      <w:r w:rsidRPr="002F5F3A">
        <w:t>Set BFD on specific OSPF interface optionally.</w:t>
      </w:r>
    </w:p>
    <w:p w14:paraId="65256BD0" w14:textId="77777777" w:rsidR="00086FC3" w:rsidRPr="002F5F3A" w:rsidRDefault="00086FC3" w:rsidP="00AC10B9">
      <w:pPr>
        <w:pStyle w:val="Randomlist"/>
        <w:numPr>
          <w:ilvl w:val="0"/>
          <w:numId w:val="0"/>
        </w:numPr>
        <w:tabs>
          <w:tab w:val="num" w:pos="3968"/>
        </w:tabs>
        <w:ind w:right="20"/>
      </w:pPr>
    </w:p>
    <w:p w14:paraId="67A5ED17" w14:textId="77777777" w:rsidR="00047160" w:rsidRPr="00EC4082" w:rsidRDefault="00047160" w:rsidP="00AC10B9">
      <w:pPr>
        <w:pStyle w:val="4"/>
        <w:ind w:left="0" w:right="20"/>
      </w:pPr>
      <w:r w:rsidRPr="00EC4082">
        <w:t>Configuring BFD Support for OSPF for All Interfaces</w:t>
      </w:r>
    </w:p>
    <w:p w14:paraId="63858616" w14:textId="77777777" w:rsidR="00047160" w:rsidRDefault="00047160" w:rsidP="00AC10B9">
      <w:pPr>
        <w:pStyle w:val="a3"/>
        <w:ind w:left="0" w:right="20"/>
      </w:pPr>
      <w:r w:rsidRPr="002F5F3A">
        <w:t>To use BFD on all OSPF interface, do the following tasks:</w:t>
      </w:r>
    </w:p>
    <w:p w14:paraId="1475E811" w14:textId="77777777" w:rsidR="00086FC3" w:rsidRDefault="00086FC3" w:rsidP="00AC10B9">
      <w:pPr>
        <w:pStyle w:val="afffff3"/>
        <w:ind w:left="0" w:right="20"/>
      </w:pPr>
      <w:bookmarkStart w:id="3193" w:name="_Toc391575337"/>
      <w:r>
        <w:t xml:space="preserve">Table </w:t>
      </w:r>
      <w:r w:rsidR="005832B8">
        <w:fldChar w:fldCharType="begin"/>
      </w:r>
      <w:r w:rsidR="00092D8C">
        <w:instrText xml:space="preserve"> SEQ Table \* ARABIC </w:instrText>
      </w:r>
      <w:r w:rsidR="005832B8">
        <w:fldChar w:fldCharType="separate"/>
      </w:r>
      <w:r w:rsidR="00001ED6">
        <w:rPr>
          <w:noProof/>
        </w:rPr>
        <w:t>195</w:t>
      </w:r>
      <w:r w:rsidR="005832B8">
        <w:rPr>
          <w:noProof/>
        </w:rPr>
        <w:fldChar w:fldCharType="end"/>
      </w:r>
      <w:r>
        <w:rPr>
          <w:rFonts w:hint="eastAsia"/>
        </w:rPr>
        <w:t xml:space="preserve"> </w:t>
      </w:r>
      <w:r w:rsidRPr="002F5F3A">
        <w:t>Configuring BFD in an OSPF Network</w:t>
      </w:r>
      <w:bookmarkEnd w:id="3193"/>
    </w:p>
    <w:tbl>
      <w:tblPr>
        <w:tblStyle w:val="CLIWide"/>
        <w:tblW w:w="0" w:type="auto"/>
        <w:tblLook w:val="01E0" w:firstRow="1" w:lastRow="1" w:firstColumn="1" w:lastColumn="1" w:noHBand="0" w:noVBand="0"/>
      </w:tblPr>
      <w:tblGrid>
        <w:gridCol w:w="1111"/>
        <w:gridCol w:w="7037"/>
      </w:tblGrid>
      <w:tr w:rsidR="00047160" w:rsidRPr="00A8576D"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2F5F3A" w:rsidRDefault="00047160" w:rsidP="00AC10B9">
            <w:pPr>
              <w:wordWrap/>
              <w:ind w:right="20"/>
              <w:rPr>
                <w:b/>
              </w:rPr>
            </w:pPr>
            <w:r w:rsidRPr="002F5F3A">
              <w:rPr>
                <w:b/>
              </w:rPr>
              <w:t>Step</w:t>
            </w:r>
          </w:p>
        </w:tc>
        <w:tc>
          <w:tcPr>
            <w:tcW w:w="7968" w:type="dxa"/>
          </w:tcPr>
          <w:p w14:paraId="66EACE97" w14:textId="77777777" w:rsidR="00047160" w:rsidRPr="002F5F3A" w:rsidRDefault="00047160" w:rsidP="00AC10B9">
            <w:pPr>
              <w:wordWrap/>
              <w:ind w:right="20"/>
              <w:rPr>
                <w:b/>
              </w:rPr>
            </w:pPr>
            <w:r w:rsidRPr="002F5F3A">
              <w:rPr>
                <w:b/>
              </w:rPr>
              <w:t>Description</w:t>
            </w:r>
          </w:p>
        </w:tc>
      </w:tr>
      <w:tr w:rsidR="00047160" w:rsidRPr="00A8576D" w14:paraId="0EFE4215" w14:textId="77777777" w:rsidTr="005D40B1">
        <w:tc>
          <w:tcPr>
            <w:tcW w:w="1188" w:type="dxa"/>
          </w:tcPr>
          <w:p w14:paraId="17841839" w14:textId="77777777" w:rsidR="00047160" w:rsidRPr="002F5F3A" w:rsidRDefault="00047160" w:rsidP="00AC10B9">
            <w:pPr>
              <w:wordWrap/>
              <w:ind w:right="20"/>
              <w:rPr>
                <w:b/>
              </w:rPr>
            </w:pPr>
            <w:r w:rsidRPr="002F5F3A">
              <w:rPr>
                <w:b/>
              </w:rPr>
              <w:t>Step 1</w:t>
            </w:r>
          </w:p>
        </w:tc>
        <w:tc>
          <w:tcPr>
            <w:tcW w:w="7968" w:type="dxa"/>
          </w:tcPr>
          <w:p w14:paraId="41A20DEF" w14:textId="77777777" w:rsidR="00047160" w:rsidRPr="002F5F3A" w:rsidRDefault="00047160" w:rsidP="00AC10B9">
            <w:pPr>
              <w:wordWrap/>
              <w:ind w:right="20"/>
              <w:rPr>
                <w:b/>
              </w:rPr>
            </w:pPr>
            <w:r w:rsidRPr="002F5F3A">
              <w:rPr>
                <w:b/>
              </w:rPr>
              <w:t>Set OSPF.</w:t>
            </w:r>
          </w:p>
          <w:p w14:paraId="00FD71C1" w14:textId="77777777" w:rsidR="00047160" w:rsidRPr="002F5F3A" w:rsidRDefault="00047160" w:rsidP="00AC10B9">
            <w:pPr>
              <w:wordWrap/>
              <w:ind w:right="20"/>
            </w:pPr>
            <w:r w:rsidRPr="002F5F3A">
              <w:t xml:space="preserve">Switch_A# </w:t>
            </w:r>
            <w:r w:rsidRPr="002F5F3A">
              <w:rPr>
                <w:b/>
                <w:bCs/>
              </w:rPr>
              <w:t>configure terminal</w:t>
            </w:r>
          </w:p>
          <w:p w14:paraId="1601AA1F" w14:textId="77777777" w:rsidR="00047160" w:rsidRPr="002F5F3A" w:rsidRDefault="00047160" w:rsidP="00AC10B9">
            <w:pPr>
              <w:wordWrap/>
              <w:ind w:right="20"/>
              <w:rPr>
                <w:b/>
                <w:bCs/>
              </w:rPr>
            </w:pPr>
            <w:r w:rsidRPr="002F5F3A">
              <w:t xml:space="preserve">Switch_A(config)# </w:t>
            </w:r>
            <w:r w:rsidRPr="002F5F3A">
              <w:rPr>
                <w:b/>
                <w:bCs/>
              </w:rPr>
              <w:t>router ospf 100</w:t>
            </w:r>
          </w:p>
          <w:p w14:paraId="58E812CC"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5A25EF8A"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7C6377F7" w14:textId="77777777" w:rsidR="00047160" w:rsidRPr="002F5F3A" w:rsidRDefault="00047160" w:rsidP="00AC10B9">
            <w:pPr>
              <w:wordWrap/>
              <w:ind w:right="20"/>
            </w:pPr>
          </w:p>
        </w:tc>
      </w:tr>
      <w:tr w:rsidR="00047160" w:rsidRPr="00A8576D" w14:paraId="145E4553" w14:textId="77777777" w:rsidTr="005D40B1">
        <w:tc>
          <w:tcPr>
            <w:tcW w:w="1188" w:type="dxa"/>
          </w:tcPr>
          <w:p w14:paraId="4B39E324" w14:textId="77777777" w:rsidR="00047160" w:rsidRPr="002F5F3A" w:rsidRDefault="00047160" w:rsidP="00AC10B9">
            <w:pPr>
              <w:wordWrap/>
              <w:ind w:right="20"/>
              <w:rPr>
                <w:b/>
              </w:rPr>
            </w:pPr>
            <w:r w:rsidRPr="002F5F3A">
              <w:rPr>
                <w:b/>
              </w:rPr>
              <w:t>Step 2</w:t>
            </w:r>
          </w:p>
        </w:tc>
        <w:tc>
          <w:tcPr>
            <w:tcW w:w="7968" w:type="dxa"/>
          </w:tcPr>
          <w:p w14:paraId="06CBA8CF" w14:textId="77777777" w:rsidR="00047160" w:rsidRPr="002F5F3A" w:rsidRDefault="00047160" w:rsidP="00AC10B9">
            <w:pPr>
              <w:wordWrap/>
              <w:ind w:right="20"/>
              <w:rPr>
                <w:b/>
              </w:rPr>
            </w:pPr>
            <w:r w:rsidRPr="002F5F3A">
              <w:rPr>
                <w:b/>
              </w:rPr>
              <w:t>Sets BFD session parameter.</w:t>
            </w:r>
          </w:p>
          <w:p w14:paraId="4E17C0AD" w14:textId="77777777" w:rsidR="00047160" w:rsidRPr="002F5F3A" w:rsidRDefault="00047160" w:rsidP="00AC10B9">
            <w:pPr>
              <w:wordWrap/>
              <w:ind w:right="20"/>
            </w:pPr>
            <w:r w:rsidRPr="002F5F3A">
              <w:t xml:space="preserve">Switch_A# </w:t>
            </w:r>
            <w:r w:rsidRPr="002F5F3A">
              <w:rPr>
                <w:b/>
                <w:bCs/>
              </w:rPr>
              <w:t>configure terminal</w:t>
            </w:r>
          </w:p>
          <w:p w14:paraId="00477E86"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1CD8DB5"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55C226FB" w14:textId="77777777" w:rsidR="00047160" w:rsidRPr="002F5F3A" w:rsidRDefault="00047160" w:rsidP="00AC10B9">
            <w:pPr>
              <w:wordWrap/>
              <w:ind w:right="20"/>
              <w:rPr>
                <w:b/>
              </w:rPr>
            </w:pPr>
          </w:p>
        </w:tc>
      </w:tr>
      <w:tr w:rsidR="00047160" w:rsidRPr="00A8576D" w14:paraId="48DB1BE8" w14:textId="77777777" w:rsidTr="005D40B1">
        <w:tc>
          <w:tcPr>
            <w:tcW w:w="1188" w:type="dxa"/>
          </w:tcPr>
          <w:p w14:paraId="7F964855" w14:textId="77777777" w:rsidR="00047160" w:rsidRPr="002F5F3A" w:rsidRDefault="00047160" w:rsidP="00AC10B9">
            <w:pPr>
              <w:wordWrap/>
              <w:ind w:right="20"/>
              <w:rPr>
                <w:b/>
              </w:rPr>
            </w:pPr>
            <w:r w:rsidRPr="002F5F3A">
              <w:rPr>
                <w:b/>
              </w:rPr>
              <w:t>Step 3</w:t>
            </w:r>
          </w:p>
        </w:tc>
        <w:tc>
          <w:tcPr>
            <w:tcW w:w="7968" w:type="dxa"/>
          </w:tcPr>
          <w:p w14:paraId="4361D426" w14:textId="77777777" w:rsidR="00047160" w:rsidRPr="002F5F3A" w:rsidRDefault="00047160" w:rsidP="00AC10B9">
            <w:pPr>
              <w:wordWrap/>
              <w:ind w:right="20"/>
            </w:pPr>
            <w:r w:rsidRPr="002F5F3A">
              <w:t>Enables BFD on all OSPF interface.</w:t>
            </w:r>
          </w:p>
          <w:p w14:paraId="1B14859B" w14:textId="77777777" w:rsidR="00047160" w:rsidRPr="002F5F3A" w:rsidRDefault="00047160" w:rsidP="00AC10B9">
            <w:pPr>
              <w:wordWrap/>
              <w:ind w:right="20"/>
            </w:pPr>
            <w:r w:rsidRPr="002F5F3A">
              <w:lastRenderedPageBreak/>
              <w:t xml:space="preserve">Switch_A# </w:t>
            </w:r>
            <w:r w:rsidRPr="002F5F3A">
              <w:rPr>
                <w:b/>
                <w:bCs/>
              </w:rPr>
              <w:t>configure terminal</w:t>
            </w:r>
          </w:p>
          <w:p w14:paraId="7D564FF1" w14:textId="77777777" w:rsidR="00047160" w:rsidRPr="002F5F3A" w:rsidRDefault="00047160" w:rsidP="00AC10B9">
            <w:pPr>
              <w:wordWrap/>
              <w:ind w:right="20"/>
              <w:rPr>
                <w:b/>
                <w:bCs/>
              </w:rPr>
            </w:pPr>
            <w:r w:rsidRPr="002F5F3A">
              <w:t xml:space="preserve">Switch_A(config)# </w:t>
            </w:r>
            <w:r w:rsidRPr="002F5F3A">
              <w:rPr>
                <w:b/>
                <w:bCs/>
              </w:rPr>
              <w:t>router ospf</w:t>
            </w:r>
          </w:p>
          <w:p w14:paraId="7345B913" w14:textId="77777777" w:rsidR="00047160" w:rsidRPr="002F5F3A" w:rsidRDefault="00047160" w:rsidP="00AC10B9">
            <w:pPr>
              <w:wordWrap/>
              <w:ind w:right="20"/>
              <w:rPr>
                <w:b/>
                <w:bCs/>
              </w:rPr>
            </w:pPr>
            <w:r w:rsidRPr="002F5F3A">
              <w:t xml:space="preserve">Switch_A(config-router)# </w:t>
            </w:r>
            <w:r w:rsidRPr="002F5F3A">
              <w:rPr>
                <w:b/>
                <w:bCs/>
              </w:rPr>
              <w:t>bfd all-interfaces</w:t>
            </w:r>
          </w:p>
          <w:p w14:paraId="54D9F6BA" w14:textId="77777777" w:rsidR="00047160" w:rsidRPr="002F5F3A" w:rsidRDefault="00047160" w:rsidP="00AC10B9">
            <w:pPr>
              <w:wordWrap/>
              <w:ind w:right="20"/>
              <w:rPr>
                <w:b/>
              </w:rPr>
            </w:pPr>
          </w:p>
        </w:tc>
      </w:tr>
      <w:tr w:rsidR="00047160" w:rsidRPr="00A8576D" w14:paraId="7AA7AAC3" w14:textId="77777777" w:rsidTr="005D40B1">
        <w:tc>
          <w:tcPr>
            <w:tcW w:w="1188" w:type="dxa"/>
          </w:tcPr>
          <w:p w14:paraId="18CA610F" w14:textId="77777777" w:rsidR="00047160" w:rsidRPr="002F5F3A" w:rsidRDefault="00047160" w:rsidP="00AC10B9">
            <w:pPr>
              <w:wordWrap/>
              <w:ind w:right="20"/>
              <w:rPr>
                <w:b/>
              </w:rPr>
            </w:pPr>
            <w:r w:rsidRPr="002F5F3A">
              <w:rPr>
                <w:b/>
              </w:rPr>
              <w:lastRenderedPageBreak/>
              <w:t>Step 4</w:t>
            </w:r>
          </w:p>
        </w:tc>
        <w:tc>
          <w:tcPr>
            <w:tcW w:w="7968" w:type="dxa"/>
          </w:tcPr>
          <w:p w14:paraId="26FA44C2" w14:textId="77777777" w:rsidR="00047160" w:rsidRPr="002F5F3A" w:rsidRDefault="00047160" w:rsidP="00AC10B9">
            <w:pPr>
              <w:wordWrap/>
              <w:ind w:right="20"/>
              <w:rPr>
                <w:b/>
                <w:bCs/>
              </w:rPr>
            </w:pPr>
            <w:r w:rsidRPr="002F5F3A">
              <w:rPr>
                <w:b/>
                <w:bCs/>
              </w:rPr>
              <w:t xml:space="preserve">Disables BFD session to interface not to connect with OSPF neighbor. </w:t>
            </w:r>
          </w:p>
          <w:p w14:paraId="6A2C84D1" w14:textId="77777777" w:rsidR="00047160" w:rsidRPr="002F5F3A" w:rsidRDefault="00047160" w:rsidP="00AC10B9">
            <w:pPr>
              <w:wordWrap/>
              <w:ind w:right="20"/>
            </w:pPr>
            <w:r w:rsidRPr="002F5F3A">
              <w:t xml:space="preserve">Switch_A# </w:t>
            </w:r>
            <w:r w:rsidRPr="002F5F3A">
              <w:rPr>
                <w:b/>
                <w:bCs/>
              </w:rPr>
              <w:t>configure terminal</w:t>
            </w:r>
          </w:p>
          <w:p w14:paraId="48F0248F" w14:textId="77777777" w:rsidR="00047160" w:rsidRPr="002F5F3A" w:rsidRDefault="00047160" w:rsidP="00AC10B9">
            <w:pPr>
              <w:wordWrap/>
              <w:ind w:right="20"/>
              <w:rPr>
                <w:b/>
                <w:bCs/>
              </w:rPr>
            </w:pPr>
            <w:r w:rsidRPr="002F5F3A">
              <w:t xml:space="preserve">Switch_A(config)# </w:t>
            </w:r>
            <w:r w:rsidR="005257C2">
              <w:rPr>
                <w:b/>
                <w:bCs/>
              </w:rPr>
              <w:t>interface gi6</w:t>
            </w:r>
            <w:r w:rsidRPr="002F5F3A">
              <w:rPr>
                <w:b/>
                <w:bCs/>
              </w:rPr>
              <w:t>/1/1</w:t>
            </w:r>
          </w:p>
          <w:p w14:paraId="3FB76B99" w14:textId="77777777" w:rsidR="00047160" w:rsidRPr="002F5F3A" w:rsidRDefault="00047160" w:rsidP="00AC10B9">
            <w:pPr>
              <w:wordWrap/>
              <w:ind w:right="20"/>
              <w:rPr>
                <w:b/>
                <w:bCs/>
              </w:rPr>
            </w:pPr>
            <w:r w:rsidRPr="002F5F3A">
              <w:t>Switch_A(config-if-</w:t>
            </w:r>
            <w:r w:rsidR="00D42D28">
              <w:t>Giga6/</w:t>
            </w:r>
            <w:r w:rsidRPr="002F5F3A">
              <w:t xml:space="preserve">1/1)# </w:t>
            </w:r>
            <w:r w:rsidRPr="002F5F3A">
              <w:rPr>
                <w:b/>
                <w:bCs/>
              </w:rPr>
              <w:t>ip ospf bfd disable</w:t>
            </w:r>
          </w:p>
        </w:tc>
      </w:tr>
      <w:tr w:rsidR="00047160" w:rsidRPr="00A8576D" w14:paraId="463991C0" w14:textId="77777777" w:rsidTr="005D40B1">
        <w:tc>
          <w:tcPr>
            <w:tcW w:w="1188" w:type="dxa"/>
          </w:tcPr>
          <w:p w14:paraId="0D4F0769" w14:textId="77777777" w:rsidR="00047160" w:rsidRPr="002F5F3A" w:rsidRDefault="00047160" w:rsidP="00AC10B9">
            <w:pPr>
              <w:wordWrap/>
              <w:ind w:right="20"/>
              <w:rPr>
                <w:b/>
              </w:rPr>
            </w:pPr>
            <w:r w:rsidRPr="002F5F3A">
              <w:rPr>
                <w:b/>
              </w:rPr>
              <w:t>Step 5</w:t>
            </w:r>
          </w:p>
        </w:tc>
        <w:tc>
          <w:tcPr>
            <w:tcW w:w="7968" w:type="dxa"/>
          </w:tcPr>
          <w:p w14:paraId="2BDBF155" w14:textId="77777777" w:rsidR="00047160" w:rsidRPr="002F5F3A" w:rsidRDefault="00047160" w:rsidP="00AC10B9">
            <w:pPr>
              <w:wordWrap/>
              <w:ind w:right="20"/>
              <w:rPr>
                <w:b/>
                <w:bCs/>
              </w:rPr>
            </w:pPr>
            <w:r w:rsidRPr="002F5F3A">
              <w:rPr>
                <w:b/>
                <w:bCs/>
              </w:rPr>
              <w:t>Shows BFD peer information.</w:t>
            </w:r>
          </w:p>
          <w:p w14:paraId="2FC60779" w14:textId="77777777" w:rsidR="00047160" w:rsidRPr="002F5F3A" w:rsidRDefault="00047160" w:rsidP="00AC10B9">
            <w:pPr>
              <w:wordWrap/>
              <w:ind w:right="20"/>
            </w:pPr>
          </w:p>
          <w:p w14:paraId="5B196C45" w14:textId="77777777" w:rsidR="00047160" w:rsidRPr="002F5F3A" w:rsidRDefault="00047160" w:rsidP="00AC10B9">
            <w:pPr>
              <w:wordWrap/>
              <w:ind w:right="20"/>
              <w:rPr>
                <w:b/>
                <w:bCs/>
              </w:rPr>
            </w:pPr>
            <w:r w:rsidRPr="002F5F3A">
              <w:t xml:space="preserve">Switch_A# </w:t>
            </w:r>
            <w:r w:rsidRPr="002F5F3A">
              <w:rPr>
                <w:b/>
                <w:bCs/>
              </w:rPr>
              <w:t>show bfd neighbors</w:t>
            </w:r>
          </w:p>
          <w:p w14:paraId="795B7F8F" w14:textId="77777777" w:rsidR="00047160" w:rsidRPr="002F5F3A" w:rsidRDefault="00047160" w:rsidP="00AC10B9">
            <w:pPr>
              <w:wordWrap/>
              <w:ind w:right="20"/>
              <w:rPr>
                <w:b/>
                <w:bCs/>
              </w:rPr>
            </w:pPr>
          </w:p>
        </w:tc>
      </w:tr>
    </w:tbl>
    <w:p w14:paraId="299955E2" w14:textId="77777777" w:rsidR="00047160" w:rsidRDefault="00047160" w:rsidP="00AC10B9">
      <w:pPr>
        <w:ind w:right="20"/>
      </w:pPr>
    </w:p>
    <w:tbl>
      <w:tblPr>
        <w:tblStyle w:val="NOTICE"/>
        <w:tblW w:w="0" w:type="auto"/>
        <w:tblLook w:val="0000" w:firstRow="0" w:lastRow="0" w:firstColumn="0" w:lastColumn="0" w:noHBand="0" w:noVBand="0"/>
      </w:tblPr>
      <w:tblGrid>
        <w:gridCol w:w="878"/>
        <w:gridCol w:w="1070"/>
        <w:gridCol w:w="6200"/>
      </w:tblGrid>
      <w:tr w:rsidR="00047160" w14:paraId="09D2965A" w14:textId="77777777" w:rsidTr="00EB585A">
        <w:tc>
          <w:tcPr>
            <w:tcW w:w="900" w:type="dxa"/>
            <w:vAlign w:val="center"/>
          </w:tcPr>
          <w:p w14:paraId="7A807E7D"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76D8BC5" w14:textId="77777777" w:rsidR="00EB585A" w:rsidRDefault="00EB585A" w:rsidP="00AC10B9">
            <w:pPr>
              <w:pStyle w:val="aa"/>
              <w:ind w:right="20"/>
              <w:jc w:val="both"/>
            </w:pPr>
          </w:p>
          <w:p w14:paraId="0097C89B" w14:textId="77777777" w:rsidR="00047160" w:rsidRPr="002F5F3A" w:rsidRDefault="00047160" w:rsidP="00AC10B9">
            <w:pPr>
              <w:pStyle w:val="aa"/>
              <w:ind w:right="20"/>
              <w:jc w:val="both"/>
            </w:pPr>
            <w:r w:rsidRPr="002F5F3A">
              <w:t>If you disable BFD at the specific interface only with being set the bfd all-interface status, use ip ospf bfd disable</w:t>
            </w:r>
            <w:r w:rsidRPr="002F5F3A">
              <w:rPr>
                <w:b/>
              </w:rPr>
              <w:t xml:space="preserve"> </w:t>
            </w:r>
            <w:r w:rsidRPr="002F5F3A">
              <w:t>command.</w:t>
            </w:r>
          </w:p>
          <w:p w14:paraId="59F79316" w14:textId="77777777" w:rsidR="00047160" w:rsidRPr="00D913C0" w:rsidRDefault="00047160" w:rsidP="00AC10B9">
            <w:pPr>
              <w:pStyle w:val="aa"/>
              <w:ind w:right="20"/>
              <w:jc w:val="both"/>
              <w:rPr>
                <w:rFonts w:ascii="Tahoma" w:eastAsia="굴림" w:hAnsi="Tahoma" w:cs="Tahoma"/>
              </w:rPr>
            </w:pPr>
          </w:p>
        </w:tc>
      </w:tr>
    </w:tbl>
    <w:p w14:paraId="6EDEB416" w14:textId="77777777" w:rsidR="00047160" w:rsidRPr="002F5F3A" w:rsidRDefault="00047160" w:rsidP="00AC10B9">
      <w:pPr>
        <w:pStyle w:val="a3"/>
        <w:ind w:left="0" w:right="20"/>
      </w:pPr>
      <w:r w:rsidRPr="002F5F3A">
        <w:t xml:space="preserve">The configuration of </w:t>
      </w:r>
      <w:r w:rsidR="00AC10B9">
        <w:t xml:space="preserve">the </w:t>
      </w:r>
      <w:r w:rsidRPr="002F5F3A">
        <w:t>switch is as follows:</w:t>
      </w:r>
    </w:p>
    <w:tbl>
      <w:tblPr>
        <w:tblStyle w:val="48"/>
        <w:tblW w:w="0" w:type="auto"/>
        <w:tblLook w:val="01E0" w:firstRow="1" w:lastRow="1" w:firstColumn="1" w:lastColumn="1" w:noHBand="0" w:noVBand="0"/>
      </w:tblPr>
      <w:tblGrid>
        <w:gridCol w:w="8261"/>
      </w:tblGrid>
      <w:tr w:rsidR="00047160" w:rsidRPr="00086FC3" w14:paraId="0E8D9A60" w14:textId="77777777" w:rsidTr="005D40B1">
        <w:tc>
          <w:tcPr>
            <w:tcW w:w="9156" w:type="dxa"/>
          </w:tcPr>
          <w:p w14:paraId="70AFB570" w14:textId="77777777" w:rsidR="00047160" w:rsidRPr="00086FC3" w:rsidRDefault="00047160" w:rsidP="00AC10B9">
            <w:pPr>
              <w:spacing w:line="240" w:lineRule="auto"/>
              <w:ind w:right="20"/>
              <w:rPr>
                <w:rFonts w:eastAsia="굴림"/>
                <w:bCs/>
              </w:rPr>
            </w:pPr>
            <w:r w:rsidRPr="00086FC3">
              <w:rPr>
                <w:rFonts w:eastAsia="굴림"/>
                <w:bCs/>
              </w:rPr>
              <w:t>!</w:t>
            </w:r>
          </w:p>
          <w:p w14:paraId="1FD076DC"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Giga6/</w:t>
            </w:r>
            <w:r w:rsidRPr="00086FC3">
              <w:rPr>
                <w:rFonts w:eastAsia="굴림"/>
                <w:bCs/>
              </w:rPr>
              <w:t>1/1</w:t>
            </w:r>
          </w:p>
          <w:p w14:paraId="1B6CA26D" w14:textId="77777777" w:rsidR="00047160" w:rsidRPr="00086FC3" w:rsidRDefault="00047160" w:rsidP="00AC10B9">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ip ospf </w:t>
            </w:r>
            <w:r w:rsidRPr="00086FC3">
              <w:rPr>
                <w:rFonts w:eastAsia="굴림"/>
              </w:rPr>
              <w:t>bfd diable</w:t>
            </w:r>
          </w:p>
          <w:p w14:paraId="319FF488" w14:textId="77777777" w:rsidR="00047160" w:rsidRPr="00086FC3" w:rsidRDefault="00047160" w:rsidP="00AC10B9">
            <w:pPr>
              <w:spacing w:line="240" w:lineRule="auto"/>
              <w:ind w:right="20"/>
              <w:rPr>
                <w:rFonts w:eastAsia="굴림"/>
                <w:bCs/>
              </w:rPr>
            </w:pPr>
            <w:r w:rsidRPr="00086FC3">
              <w:rPr>
                <w:rFonts w:eastAsia="굴림"/>
                <w:bCs/>
              </w:rPr>
              <w:t>!</w:t>
            </w:r>
          </w:p>
          <w:p w14:paraId="6074E371" w14:textId="77777777"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7F463E50"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r w:rsidRPr="00086FC3">
              <w:rPr>
                <w:rFonts w:eastAsia="굴림"/>
                <w:bCs/>
              </w:rPr>
              <w:br/>
              <w:t xml:space="preserve"> </w:t>
            </w:r>
            <w:r w:rsidRPr="00086FC3">
              <w:rPr>
                <w:rFonts w:eastAsia="굴림"/>
              </w:rPr>
              <w:t>bfd interval 300 min_rx 300 multiplier 3</w:t>
            </w:r>
          </w:p>
          <w:p w14:paraId="44D18237" w14:textId="77777777" w:rsidR="00047160" w:rsidRPr="00086FC3" w:rsidRDefault="00047160" w:rsidP="00AC10B9">
            <w:pPr>
              <w:spacing w:line="240" w:lineRule="auto"/>
              <w:ind w:right="20"/>
              <w:rPr>
                <w:rFonts w:eastAsia="굴림"/>
                <w:bCs/>
              </w:rPr>
            </w:pPr>
            <w:r w:rsidRPr="00086FC3">
              <w:rPr>
                <w:rFonts w:eastAsia="굴림"/>
                <w:bCs/>
              </w:rPr>
              <w:t>!</w:t>
            </w:r>
          </w:p>
          <w:p w14:paraId="347D5B43"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822E6A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7DF7F2FA"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2C315E40" w14:textId="77777777" w:rsidR="00047160" w:rsidRPr="00086FC3" w:rsidRDefault="00047160" w:rsidP="00AC10B9">
            <w:pPr>
              <w:spacing w:line="240" w:lineRule="auto"/>
              <w:ind w:right="20" w:firstLineChars="50" w:firstLine="90"/>
              <w:rPr>
                <w:rFonts w:eastAsia="굴림"/>
              </w:rPr>
            </w:pPr>
            <w:r w:rsidRPr="00086FC3">
              <w:rPr>
                <w:rFonts w:eastAsia="굴림"/>
                <w:bCs/>
              </w:rPr>
              <w:t>bfd all-interfaces</w:t>
            </w:r>
          </w:p>
          <w:p w14:paraId="7CF999C8" w14:textId="77777777" w:rsidR="00047160" w:rsidRPr="00086FC3" w:rsidRDefault="00047160" w:rsidP="00AC10B9">
            <w:pPr>
              <w:spacing w:line="240" w:lineRule="auto"/>
              <w:ind w:right="20"/>
              <w:rPr>
                <w:rFonts w:eastAsia="굴림"/>
              </w:rPr>
            </w:pPr>
            <w:r w:rsidRPr="00086FC3">
              <w:rPr>
                <w:rFonts w:eastAsia="굴림"/>
              </w:rPr>
              <w:t>!</w:t>
            </w:r>
          </w:p>
        </w:tc>
      </w:tr>
    </w:tbl>
    <w:p w14:paraId="69680D25" w14:textId="77777777" w:rsidR="00047160" w:rsidRPr="00EC4082" w:rsidRDefault="00047160" w:rsidP="00AC10B9">
      <w:pPr>
        <w:pStyle w:val="4"/>
        <w:ind w:left="0" w:right="20"/>
      </w:pPr>
      <w:r w:rsidRPr="00EC4082">
        <w:t>Configuring BFD Support for OSPF for One or More Interfaces</w:t>
      </w:r>
    </w:p>
    <w:p w14:paraId="57CD2E17" w14:textId="77777777" w:rsidR="00047160" w:rsidRDefault="00047160" w:rsidP="00AC10B9">
      <w:pPr>
        <w:pStyle w:val="a3"/>
        <w:ind w:left="0" w:right="20"/>
      </w:pPr>
      <w:r w:rsidRPr="002F5F3A">
        <w:t>To use BFD on specific OSPF interface, do the following tasks:</w:t>
      </w:r>
    </w:p>
    <w:p w14:paraId="756E068A" w14:textId="77777777" w:rsidR="00086FC3" w:rsidRDefault="00086FC3" w:rsidP="00AC10B9">
      <w:pPr>
        <w:pStyle w:val="afffff3"/>
        <w:ind w:left="0" w:right="20"/>
      </w:pPr>
      <w:bookmarkStart w:id="3194" w:name="_Toc391575338"/>
      <w:r>
        <w:t xml:space="preserve">Table </w:t>
      </w:r>
      <w:r w:rsidR="005832B8">
        <w:fldChar w:fldCharType="begin"/>
      </w:r>
      <w:r w:rsidR="00092D8C">
        <w:instrText xml:space="preserve"> SEQ Table \* ARABIC </w:instrText>
      </w:r>
      <w:r w:rsidR="005832B8">
        <w:fldChar w:fldCharType="separate"/>
      </w:r>
      <w:r w:rsidR="008B56C1">
        <w:rPr>
          <w:noProof/>
        </w:rPr>
        <w:t>196</w:t>
      </w:r>
      <w:r w:rsidR="005832B8">
        <w:rPr>
          <w:noProof/>
        </w:rPr>
        <w:fldChar w:fldCharType="end"/>
      </w:r>
      <w:r>
        <w:rPr>
          <w:rFonts w:hint="eastAsia"/>
        </w:rPr>
        <w:t xml:space="preserve"> </w:t>
      </w:r>
      <w:r w:rsidRPr="002F5F3A">
        <w:t>BFD on specific OSPF interface</w:t>
      </w:r>
      <w:bookmarkEnd w:id="3194"/>
    </w:p>
    <w:tbl>
      <w:tblPr>
        <w:tblStyle w:val="CLIWide"/>
        <w:tblW w:w="0" w:type="auto"/>
        <w:tblLook w:val="01E0" w:firstRow="1" w:lastRow="1" w:firstColumn="1" w:lastColumn="1" w:noHBand="0" w:noVBand="0"/>
      </w:tblPr>
      <w:tblGrid>
        <w:gridCol w:w="1105"/>
        <w:gridCol w:w="7043"/>
      </w:tblGrid>
      <w:tr w:rsidR="00752CBE" w:rsidRPr="00A8576D"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A8576D" w:rsidRDefault="00752CBE" w:rsidP="00AC10B9">
            <w:pPr>
              <w:wordWrap/>
              <w:ind w:right="20"/>
              <w:rPr>
                <w:rFonts w:ascii="굴림" w:eastAsia="굴림" w:hAnsi="굴림"/>
              </w:rPr>
            </w:pPr>
            <w:r w:rsidRPr="00752CBE">
              <w:rPr>
                <w:rFonts w:hint="eastAsia"/>
                <w:b/>
              </w:rPr>
              <w:t>Step</w:t>
            </w:r>
          </w:p>
        </w:tc>
        <w:tc>
          <w:tcPr>
            <w:tcW w:w="7204" w:type="dxa"/>
          </w:tcPr>
          <w:p w14:paraId="5A152DCA" w14:textId="77777777" w:rsidR="00752CBE" w:rsidRPr="002F5F3A" w:rsidRDefault="00752CBE" w:rsidP="00AC10B9">
            <w:pPr>
              <w:wordWrap/>
              <w:ind w:right="20"/>
              <w:rPr>
                <w:b/>
              </w:rPr>
            </w:pPr>
            <w:r w:rsidRPr="00752CBE">
              <w:rPr>
                <w:rFonts w:hint="eastAsia"/>
                <w:b/>
              </w:rPr>
              <w:t>Description</w:t>
            </w:r>
          </w:p>
        </w:tc>
      </w:tr>
      <w:tr w:rsidR="00047160" w:rsidRPr="00A8576D" w14:paraId="6D276BE8" w14:textId="77777777" w:rsidTr="00752CBE">
        <w:tc>
          <w:tcPr>
            <w:tcW w:w="1118" w:type="dxa"/>
          </w:tcPr>
          <w:p w14:paraId="51B702EB"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204" w:type="dxa"/>
          </w:tcPr>
          <w:p w14:paraId="74F7DDF0" w14:textId="77777777" w:rsidR="00047160" w:rsidRPr="002F5F3A" w:rsidRDefault="00047160" w:rsidP="00AC10B9">
            <w:pPr>
              <w:wordWrap/>
              <w:ind w:right="20"/>
              <w:rPr>
                <w:b/>
              </w:rPr>
            </w:pPr>
            <w:r w:rsidRPr="002F5F3A">
              <w:rPr>
                <w:b/>
              </w:rPr>
              <w:t>Sets OSPF</w:t>
            </w:r>
          </w:p>
          <w:p w14:paraId="640A47F5" w14:textId="77777777" w:rsidR="00047160" w:rsidRPr="002F5F3A" w:rsidRDefault="00047160" w:rsidP="00AC10B9">
            <w:pPr>
              <w:wordWrap/>
              <w:ind w:right="20"/>
            </w:pPr>
          </w:p>
          <w:p w14:paraId="797760EF" w14:textId="77777777" w:rsidR="00047160" w:rsidRPr="002F5F3A" w:rsidRDefault="00047160" w:rsidP="00AC10B9">
            <w:pPr>
              <w:wordWrap/>
              <w:ind w:right="20"/>
            </w:pPr>
            <w:r w:rsidRPr="002F5F3A">
              <w:t xml:space="preserve">Switch_A# </w:t>
            </w:r>
            <w:r w:rsidRPr="002F5F3A">
              <w:rPr>
                <w:b/>
                <w:bCs/>
              </w:rPr>
              <w:t>configure terminal</w:t>
            </w:r>
          </w:p>
          <w:p w14:paraId="73CEB658" w14:textId="77777777" w:rsidR="00047160" w:rsidRPr="002F5F3A" w:rsidRDefault="00047160" w:rsidP="00AC10B9">
            <w:pPr>
              <w:wordWrap/>
              <w:ind w:right="20"/>
              <w:rPr>
                <w:b/>
                <w:bCs/>
              </w:rPr>
            </w:pPr>
            <w:r w:rsidRPr="002F5F3A">
              <w:t xml:space="preserve">Switch_A(config)# </w:t>
            </w:r>
            <w:r w:rsidRPr="002F5F3A">
              <w:rPr>
                <w:b/>
                <w:bCs/>
              </w:rPr>
              <w:t>router ospf 100</w:t>
            </w:r>
          </w:p>
          <w:p w14:paraId="5C36422E" w14:textId="77777777" w:rsidR="00047160" w:rsidRPr="002F5F3A" w:rsidRDefault="00047160" w:rsidP="00AC10B9">
            <w:pPr>
              <w:wordWrap/>
              <w:ind w:right="20"/>
              <w:rPr>
                <w:b/>
                <w:bCs/>
              </w:rPr>
            </w:pPr>
            <w:r w:rsidRPr="002F5F3A">
              <w:t xml:space="preserve">Switch_A(config-router)# </w:t>
            </w:r>
            <w:r w:rsidRPr="002F5F3A">
              <w:rPr>
                <w:b/>
                <w:bCs/>
              </w:rPr>
              <w:t>network 10.1.1.0/24 area0</w:t>
            </w:r>
          </w:p>
          <w:p w14:paraId="2895D46D" w14:textId="77777777" w:rsidR="00047160" w:rsidRPr="002F5F3A" w:rsidRDefault="00047160" w:rsidP="00AC10B9">
            <w:pPr>
              <w:wordWrap/>
              <w:ind w:right="20"/>
              <w:rPr>
                <w:b/>
                <w:bCs/>
              </w:rPr>
            </w:pPr>
            <w:r w:rsidRPr="002F5F3A">
              <w:t xml:space="preserve">Switch_A(config-router)# </w:t>
            </w:r>
            <w:r w:rsidRPr="002F5F3A">
              <w:rPr>
                <w:b/>
                <w:bCs/>
              </w:rPr>
              <w:t>network 20.1.1.0/24 area0</w:t>
            </w:r>
          </w:p>
          <w:p w14:paraId="17031ACA" w14:textId="77777777" w:rsidR="00047160" w:rsidRPr="002F5F3A" w:rsidRDefault="00047160" w:rsidP="00AC10B9">
            <w:pPr>
              <w:wordWrap/>
              <w:ind w:right="20"/>
            </w:pPr>
          </w:p>
        </w:tc>
      </w:tr>
      <w:tr w:rsidR="00047160" w:rsidRPr="00A8576D" w14:paraId="3D014A60" w14:textId="77777777" w:rsidTr="00752CBE">
        <w:tc>
          <w:tcPr>
            <w:tcW w:w="1118" w:type="dxa"/>
          </w:tcPr>
          <w:p w14:paraId="1C6389C9"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204" w:type="dxa"/>
          </w:tcPr>
          <w:p w14:paraId="31A9AA14" w14:textId="77777777" w:rsidR="00047160" w:rsidRPr="002F5F3A" w:rsidRDefault="00047160" w:rsidP="00AC10B9">
            <w:pPr>
              <w:wordWrap/>
              <w:ind w:right="20"/>
              <w:rPr>
                <w:b/>
              </w:rPr>
            </w:pPr>
            <w:r w:rsidRPr="002F5F3A">
              <w:rPr>
                <w:b/>
              </w:rPr>
              <w:t>Sets Single hop BGP session and sets bfd session parameter.</w:t>
            </w:r>
          </w:p>
          <w:p w14:paraId="54EE94BC" w14:textId="77777777" w:rsidR="00047160" w:rsidRPr="002F5F3A" w:rsidRDefault="00047160" w:rsidP="00AC10B9">
            <w:pPr>
              <w:wordWrap/>
              <w:ind w:right="20"/>
            </w:pPr>
            <w:r w:rsidRPr="002F5F3A">
              <w:lastRenderedPageBreak/>
              <w:t xml:space="preserve">Switch_A# </w:t>
            </w:r>
            <w:r w:rsidRPr="002F5F3A">
              <w:rPr>
                <w:b/>
                <w:bCs/>
              </w:rPr>
              <w:t>configure terminal</w:t>
            </w:r>
          </w:p>
          <w:p w14:paraId="5FCCD779"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0731B5E"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6AEDB9E4" w14:textId="77777777" w:rsidR="00047160" w:rsidRPr="002F5F3A" w:rsidRDefault="00047160" w:rsidP="00AC10B9">
            <w:pPr>
              <w:wordWrap/>
              <w:ind w:right="20"/>
              <w:rPr>
                <w:b/>
              </w:rPr>
            </w:pPr>
          </w:p>
        </w:tc>
      </w:tr>
      <w:tr w:rsidR="00047160" w:rsidRPr="00A8576D" w14:paraId="5A687E55" w14:textId="77777777" w:rsidTr="00752CBE">
        <w:tc>
          <w:tcPr>
            <w:tcW w:w="1118" w:type="dxa"/>
          </w:tcPr>
          <w:p w14:paraId="758F2A1A" w14:textId="77777777" w:rsidR="00047160" w:rsidRPr="00A8576D" w:rsidRDefault="00047160" w:rsidP="00AC10B9">
            <w:pPr>
              <w:ind w:right="20"/>
              <w:rPr>
                <w:rFonts w:ascii="굴림" w:eastAsia="굴림" w:hAnsi="굴림"/>
              </w:rPr>
            </w:pPr>
            <w:r w:rsidRPr="00A8576D">
              <w:rPr>
                <w:rFonts w:ascii="굴림" w:eastAsia="굴림" w:hAnsi="굴림" w:hint="eastAsia"/>
              </w:rPr>
              <w:lastRenderedPageBreak/>
              <w:t>Step 3</w:t>
            </w:r>
          </w:p>
        </w:tc>
        <w:tc>
          <w:tcPr>
            <w:tcW w:w="7204" w:type="dxa"/>
          </w:tcPr>
          <w:p w14:paraId="104F107F" w14:textId="77777777" w:rsidR="00047160" w:rsidRPr="002F5F3A" w:rsidRDefault="00047160" w:rsidP="00AC10B9">
            <w:pPr>
              <w:wordWrap/>
              <w:ind w:right="20"/>
            </w:pPr>
            <w:r w:rsidRPr="002F5F3A">
              <w:t>Sets BFD on the specific OSPF interface.</w:t>
            </w:r>
          </w:p>
          <w:p w14:paraId="4438A517" w14:textId="77777777" w:rsidR="00047160" w:rsidRPr="002F5F3A" w:rsidRDefault="00047160" w:rsidP="00AC10B9">
            <w:pPr>
              <w:wordWrap/>
              <w:ind w:right="20"/>
            </w:pPr>
            <w:r w:rsidRPr="002F5F3A">
              <w:t xml:space="preserve">Switch_A# </w:t>
            </w:r>
            <w:r w:rsidRPr="002F5F3A">
              <w:rPr>
                <w:b/>
                <w:bCs/>
              </w:rPr>
              <w:t>configure terminal</w:t>
            </w:r>
          </w:p>
          <w:p w14:paraId="4C222BBC"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55F4B6F8"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ip ospf  bfd</w:t>
            </w:r>
          </w:p>
          <w:p w14:paraId="281C229C" w14:textId="77777777" w:rsidR="00047160" w:rsidRPr="002F5F3A" w:rsidRDefault="00047160" w:rsidP="00AC10B9">
            <w:pPr>
              <w:wordWrap/>
              <w:ind w:right="20"/>
              <w:rPr>
                <w:b/>
              </w:rPr>
            </w:pPr>
          </w:p>
        </w:tc>
      </w:tr>
      <w:tr w:rsidR="00047160" w:rsidRPr="00A8576D" w14:paraId="38111B99" w14:textId="77777777" w:rsidTr="00752CBE">
        <w:tc>
          <w:tcPr>
            <w:tcW w:w="1118" w:type="dxa"/>
          </w:tcPr>
          <w:p w14:paraId="75C35D8A"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204" w:type="dxa"/>
          </w:tcPr>
          <w:p w14:paraId="62E86F17" w14:textId="77777777" w:rsidR="00047160" w:rsidRPr="002F5F3A" w:rsidRDefault="00047160" w:rsidP="00AC10B9">
            <w:pPr>
              <w:wordWrap/>
              <w:ind w:right="20"/>
              <w:rPr>
                <w:b/>
                <w:bCs/>
              </w:rPr>
            </w:pPr>
            <w:r w:rsidRPr="002F5F3A">
              <w:rPr>
                <w:b/>
                <w:bCs/>
              </w:rPr>
              <w:t>Shows BFD peer information</w:t>
            </w:r>
            <w:proofErr w:type="gramStart"/>
            <w:r w:rsidRPr="002F5F3A">
              <w:rPr>
                <w:b/>
                <w:bCs/>
              </w:rPr>
              <w:t>..</w:t>
            </w:r>
            <w:proofErr w:type="gramEnd"/>
          </w:p>
          <w:p w14:paraId="09FABE38" w14:textId="77777777" w:rsidR="00047160" w:rsidRPr="002F5F3A" w:rsidRDefault="00047160" w:rsidP="00AC10B9">
            <w:pPr>
              <w:wordWrap/>
              <w:ind w:right="20"/>
              <w:rPr>
                <w:b/>
                <w:bCs/>
              </w:rPr>
            </w:pPr>
            <w:r w:rsidRPr="002F5F3A">
              <w:rPr>
                <w:b/>
                <w:bCs/>
              </w:rPr>
              <w:t>Shows BFD peer.</w:t>
            </w:r>
          </w:p>
          <w:p w14:paraId="73601D4B" w14:textId="77777777" w:rsidR="00047160" w:rsidRPr="002F5F3A" w:rsidRDefault="00047160" w:rsidP="00AC10B9">
            <w:pPr>
              <w:wordWrap/>
              <w:ind w:right="20"/>
              <w:rPr>
                <w:b/>
                <w:bCs/>
              </w:rPr>
            </w:pPr>
            <w:r w:rsidRPr="002F5F3A">
              <w:t xml:space="preserve">Switch_A# </w:t>
            </w:r>
            <w:r w:rsidRPr="002F5F3A">
              <w:rPr>
                <w:b/>
                <w:bCs/>
              </w:rPr>
              <w:t>show bfd neighbors</w:t>
            </w:r>
          </w:p>
          <w:p w14:paraId="4950B3DE" w14:textId="77777777" w:rsidR="00047160" w:rsidRPr="002F5F3A" w:rsidRDefault="00047160" w:rsidP="00AC10B9">
            <w:pPr>
              <w:wordWrap/>
              <w:ind w:right="20"/>
              <w:rPr>
                <w:b/>
                <w:bCs/>
              </w:rPr>
            </w:pPr>
          </w:p>
        </w:tc>
      </w:tr>
    </w:tbl>
    <w:p w14:paraId="035C8F28" w14:textId="77777777" w:rsidR="00047160" w:rsidRDefault="00047160" w:rsidP="00AC10B9">
      <w:pPr>
        <w:pStyle w:val="a3"/>
        <w:ind w:left="0" w:right="20"/>
        <w:rPr>
          <w:rFonts w:ascii="굴림" w:eastAsia="굴림" w:hAnsi="굴림"/>
        </w:rPr>
      </w:pPr>
      <w:r w:rsidRPr="002F5F3A">
        <w:t>The configuration of switch is as follows:</w:t>
      </w:r>
    </w:p>
    <w:tbl>
      <w:tblPr>
        <w:tblStyle w:val="48"/>
        <w:tblW w:w="0" w:type="auto"/>
        <w:tblLook w:val="01E0" w:firstRow="1" w:lastRow="1" w:firstColumn="1" w:lastColumn="1" w:noHBand="0" w:noVBand="0"/>
      </w:tblPr>
      <w:tblGrid>
        <w:gridCol w:w="8261"/>
      </w:tblGrid>
      <w:tr w:rsidR="00047160" w:rsidRPr="00086FC3" w14:paraId="4A10C78A" w14:textId="77777777" w:rsidTr="005D40B1">
        <w:tc>
          <w:tcPr>
            <w:tcW w:w="9156" w:type="dxa"/>
          </w:tcPr>
          <w:p w14:paraId="10ECAB74" w14:textId="77777777" w:rsidR="00047160" w:rsidRPr="00086FC3" w:rsidRDefault="00047160" w:rsidP="00AC10B9">
            <w:pPr>
              <w:spacing w:line="240" w:lineRule="auto"/>
              <w:ind w:right="20"/>
              <w:rPr>
                <w:rFonts w:eastAsia="굴림"/>
                <w:bCs/>
              </w:rPr>
            </w:pPr>
            <w:r w:rsidRPr="00086FC3">
              <w:rPr>
                <w:rFonts w:eastAsia="굴림"/>
                <w:bCs/>
              </w:rPr>
              <w:t>!</w:t>
            </w:r>
          </w:p>
          <w:p w14:paraId="627A4446" w14:textId="77777777" w:rsidR="00047160" w:rsidRPr="00086FC3" w:rsidRDefault="00047160" w:rsidP="00AC10B9">
            <w:pPr>
              <w:spacing w:line="240" w:lineRule="auto"/>
              <w:ind w:right="20"/>
              <w:rPr>
                <w:rFonts w:eastAsia="굴림"/>
                <w:bCs/>
              </w:rPr>
            </w:pPr>
            <w:r w:rsidRPr="00086FC3">
              <w:rPr>
                <w:rFonts w:eastAsia="굴림"/>
                <w:bCs/>
              </w:rPr>
              <w:t xml:space="preserve"> interface </w:t>
            </w:r>
            <w:r w:rsidR="00D42D28">
              <w:rPr>
                <w:rFonts w:eastAsia="굴림"/>
                <w:bCs/>
              </w:rPr>
              <w:t>Giga</w:t>
            </w:r>
            <w:r w:rsidR="00552428">
              <w:rPr>
                <w:rFonts w:eastAsia="굴림"/>
                <w:bCs/>
              </w:rPr>
              <w:t>7/1</w:t>
            </w:r>
          </w:p>
          <w:p w14:paraId="079A280C" w14:textId="77777777" w:rsidR="00047160" w:rsidRPr="00086FC3" w:rsidRDefault="00047160" w:rsidP="00AC10B9">
            <w:pPr>
              <w:spacing w:line="240" w:lineRule="auto"/>
              <w:ind w:right="20"/>
              <w:rPr>
                <w:rFonts w:eastAsia="굴림"/>
                <w:bCs/>
              </w:rPr>
            </w:pPr>
            <w:r w:rsidRPr="00086FC3">
              <w:rPr>
                <w:rFonts w:eastAsia="굴림"/>
                <w:bCs/>
              </w:rPr>
              <w:t xml:space="preserve"> ip address 20.1.1.1/24</w:t>
            </w:r>
          </w:p>
          <w:p w14:paraId="3FFEF614" w14:textId="77777777" w:rsidR="00047160" w:rsidRPr="00086FC3" w:rsidRDefault="00047160" w:rsidP="00AC10B9">
            <w:pPr>
              <w:spacing w:line="240" w:lineRule="auto"/>
              <w:ind w:right="20"/>
              <w:rPr>
                <w:rFonts w:eastAsia="굴림"/>
                <w:b/>
                <w:bCs/>
              </w:rPr>
            </w:pPr>
            <w:r w:rsidRPr="00086FC3">
              <w:rPr>
                <w:rFonts w:eastAsia="굴림"/>
                <w:bCs/>
              </w:rPr>
              <w:t xml:space="preserve"> ip ospf bfd</w:t>
            </w:r>
            <w:r w:rsidRPr="00086FC3">
              <w:rPr>
                <w:rFonts w:eastAsia="굴림"/>
                <w:bCs/>
              </w:rPr>
              <w:br/>
              <w:t xml:space="preserve"> </w:t>
            </w:r>
            <w:r w:rsidRPr="00086FC3">
              <w:rPr>
                <w:rFonts w:eastAsia="굴림"/>
              </w:rPr>
              <w:t>bfd interval 300 min_rx 300 multiplier 3</w:t>
            </w:r>
          </w:p>
          <w:p w14:paraId="33332D11" w14:textId="77777777" w:rsidR="00047160" w:rsidRPr="00086FC3" w:rsidRDefault="00047160" w:rsidP="00AC10B9">
            <w:pPr>
              <w:spacing w:line="240" w:lineRule="auto"/>
              <w:ind w:right="20"/>
              <w:rPr>
                <w:rFonts w:eastAsia="굴림"/>
                <w:bCs/>
              </w:rPr>
            </w:pPr>
            <w:r w:rsidRPr="00086FC3">
              <w:rPr>
                <w:rFonts w:eastAsia="굴림"/>
                <w:bCs/>
              </w:rPr>
              <w:t>!</w:t>
            </w:r>
          </w:p>
          <w:p w14:paraId="4D54A9CF" w14:textId="77777777" w:rsidR="00047160" w:rsidRPr="00086FC3" w:rsidRDefault="00047160" w:rsidP="00AC10B9">
            <w:pPr>
              <w:spacing w:line="240" w:lineRule="auto"/>
              <w:ind w:right="20"/>
              <w:rPr>
                <w:rFonts w:eastAsia="굴림"/>
                <w:bCs/>
              </w:rPr>
            </w:pPr>
            <w:r w:rsidRPr="00086FC3">
              <w:rPr>
                <w:rFonts w:eastAsia="굴림"/>
                <w:bCs/>
              </w:rPr>
              <w:t>router ospf 100</w:t>
            </w:r>
          </w:p>
          <w:p w14:paraId="440352B9"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14:paraId="4E896BF5" w14:textId="77777777"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14:paraId="08FF6D4D" w14:textId="77777777" w:rsidR="00047160" w:rsidRPr="00086FC3" w:rsidRDefault="00047160" w:rsidP="00AC10B9">
            <w:pPr>
              <w:spacing w:line="240" w:lineRule="auto"/>
              <w:ind w:right="20"/>
              <w:rPr>
                <w:rFonts w:eastAsia="굴림"/>
              </w:rPr>
            </w:pPr>
            <w:r w:rsidRPr="00086FC3">
              <w:rPr>
                <w:rFonts w:eastAsia="굴림"/>
              </w:rPr>
              <w:t>!</w:t>
            </w:r>
          </w:p>
        </w:tc>
      </w:tr>
    </w:tbl>
    <w:p w14:paraId="00C3C530" w14:textId="77777777" w:rsidR="00047160" w:rsidRPr="00B277B5" w:rsidRDefault="00047160" w:rsidP="00AC10B9">
      <w:pPr>
        <w:pStyle w:val="3"/>
        <w:ind w:left="0" w:right="20"/>
      </w:pPr>
      <w:bookmarkStart w:id="3195" w:name="_Toc250454112"/>
      <w:bookmarkStart w:id="3196" w:name="_Toc259459596"/>
      <w:bookmarkStart w:id="3197" w:name="_Toc363228653"/>
      <w:bookmarkStart w:id="3198" w:name="_Toc444695205"/>
      <w:r>
        <w:rPr>
          <w:rFonts w:hint="eastAsia"/>
        </w:rPr>
        <w:t xml:space="preserve">Sample Two: </w:t>
      </w:r>
      <w:r w:rsidRPr="005D40B1">
        <w:t>Configuring</w:t>
      </w:r>
      <w:r>
        <w:t xml:space="preserve"> BFD </w:t>
      </w:r>
      <w:r>
        <w:rPr>
          <w:rFonts w:hint="eastAsia"/>
        </w:rPr>
        <w:t>in a BGP Network</w:t>
      </w:r>
      <w:bookmarkEnd w:id="3195"/>
      <w:bookmarkEnd w:id="3196"/>
      <w:bookmarkEnd w:id="3197"/>
      <w:bookmarkEnd w:id="3198"/>
    </w:p>
    <w:p w14:paraId="717083EC" w14:textId="77777777" w:rsidR="00047160" w:rsidRDefault="00047160" w:rsidP="00AC10B9">
      <w:pPr>
        <w:pStyle w:val="a3"/>
        <w:ind w:left="0" w:right="20"/>
      </w:pPr>
      <w:r w:rsidRPr="002F5F3A">
        <w:t xml:space="preserve">The example below describes the way </w:t>
      </w:r>
      <w:r w:rsidR="00AC10B9">
        <w:t>t</w:t>
      </w:r>
      <w:r w:rsidRPr="002F5F3A">
        <w:t>o us</w:t>
      </w:r>
      <w:r w:rsidR="00AC10B9">
        <w:t>e</w:t>
      </w:r>
      <w:r w:rsidRPr="002F5F3A">
        <w:t xml:space="preserve"> BFD in </w:t>
      </w:r>
      <w:r w:rsidR="00AC10B9">
        <w:t xml:space="preserve">a </w:t>
      </w:r>
      <w:r w:rsidRPr="002F5F3A">
        <w:t xml:space="preserve">BGP network. </w:t>
      </w:r>
    </w:p>
    <w:p w14:paraId="0481EB80" w14:textId="77777777" w:rsidR="005D40B1" w:rsidRDefault="005D40B1" w:rsidP="00AC10B9">
      <w:pPr>
        <w:pStyle w:val="bonmun"/>
        <w:ind w:leftChars="945" w:left="1701" w:right="20"/>
        <w:jc w:val="left"/>
      </w:pPr>
      <w:r>
        <w:rPr>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761A09A" w:rsidR="00086FC3" w:rsidRPr="002F5F3A" w:rsidRDefault="00086FC3" w:rsidP="00AC10B9">
      <w:pPr>
        <w:pStyle w:val="afffff3"/>
        <w:ind w:left="0" w:right="20"/>
      </w:pPr>
      <w:bookmarkStart w:id="3199" w:name="_Toc391575495"/>
      <w:r>
        <w:t xml:space="preserve">Figure </w:t>
      </w:r>
      <w:r w:rsidR="00D52C4A">
        <w:t>40</w:t>
      </w:r>
      <w:r w:rsidR="00D52C4A">
        <w:rPr>
          <w:rFonts w:hint="eastAsia"/>
        </w:rPr>
        <w:t xml:space="preserve"> </w:t>
      </w:r>
      <w:r w:rsidRPr="002F5F3A">
        <w:t xml:space="preserve">Configuring BFD in </w:t>
      </w:r>
      <w:proofErr w:type="gramStart"/>
      <w:r w:rsidRPr="002F5F3A">
        <w:t>an</w:t>
      </w:r>
      <w:proofErr w:type="gramEnd"/>
      <w:r w:rsidRPr="002F5F3A">
        <w:t xml:space="preserve"> BGP Network</w:t>
      </w:r>
      <w:bookmarkEnd w:id="3199"/>
    </w:p>
    <w:p w14:paraId="7BD87B0A" w14:textId="77777777" w:rsidR="00047160" w:rsidRPr="002F5F3A" w:rsidRDefault="00047160" w:rsidP="00AC10B9">
      <w:pPr>
        <w:pStyle w:val="a3"/>
        <w:ind w:left="0" w:right="20"/>
      </w:pPr>
      <w:r w:rsidRPr="002F5F3A">
        <w:t>You must configure BFD per each BGP neighbor. You set BGP to BGP neighbor and the ways setting BFD session parameter differ according to the following two cases.</w:t>
      </w:r>
    </w:p>
    <w:p w14:paraId="3AF527CB" w14:textId="77777777" w:rsidR="00047160" w:rsidRPr="002F5F3A" w:rsidRDefault="00047160" w:rsidP="0005294B">
      <w:pPr>
        <w:pStyle w:val="Randomlist"/>
        <w:tabs>
          <w:tab w:val="clear" w:pos="3968"/>
          <w:tab w:val="num" w:pos="1980"/>
          <w:tab w:val="num" w:pos="3320"/>
        </w:tabs>
        <w:ind w:left="0" w:right="20" w:firstLine="0"/>
      </w:pPr>
      <w:r w:rsidRPr="002F5F3A">
        <w:t>Configuring BFD Support for connected external BGP</w:t>
      </w:r>
    </w:p>
    <w:p w14:paraId="6A0465A5" w14:textId="77777777" w:rsidR="00047160" w:rsidRPr="002F5F3A" w:rsidRDefault="00047160" w:rsidP="0005294B">
      <w:pPr>
        <w:pStyle w:val="Randomlist"/>
        <w:tabs>
          <w:tab w:val="clear" w:pos="3968"/>
          <w:tab w:val="num" w:pos="1980"/>
          <w:tab w:val="num" w:pos="3320"/>
        </w:tabs>
        <w:ind w:left="0" w:right="20" w:firstLine="0"/>
      </w:pPr>
      <w:r w:rsidRPr="002F5F3A">
        <w:t xml:space="preserve">Configuring BFD Support for Multihop-External BGP and Internal BGP </w:t>
      </w:r>
    </w:p>
    <w:p w14:paraId="45BC4F0C" w14:textId="77777777" w:rsidR="00047160" w:rsidRPr="00D913C0" w:rsidRDefault="00047160" w:rsidP="00AC10B9">
      <w:pPr>
        <w:ind w:right="20"/>
      </w:pPr>
    </w:p>
    <w:p w14:paraId="64314C9C" w14:textId="77777777" w:rsidR="00047160" w:rsidRPr="00EC4082" w:rsidRDefault="00047160" w:rsidP="00AC10B9">
      <w:pPr>
        <w:pStyle w:val="4"/>
        <w:ind w:left="0" w:right="20"/>
      </w:pPr>
      <w:r>
        <w:t xml:space="preserve">Configuring BFD Support for </w:t>
      </w:r>
      <w:r>
        <w:rPr>
          <w:rFonts w:hint="eastAsia"/>
        </w:rPr>
        <w:t>connected external BGP</w:t>
      </w:r>
    </w:p>
    <w:p w14:paraId="5254E0ED" w14:textId="77777777" w:rsidR="00047160" w:rsidRDefault="00047160" w:rsidP="00AC10B9">
      <w:pPr>
        <w:pStyle w:val="a3"/>
        <w:ind w:left="0" w:right="20"/>
      </w:pPr>
      <w:r w:rsidRPr="002F5F3A">
        <w:t>To use BFD about specific BGP peer on BGP, do the following tasks:</w:t>
      </w:r>
    </w:p>
    <w:p w14:paraId="1D45BF4A" w14:textId="77777777" w:rsidR="00047160" w:rsidRPr="00086FC3" w:rsidRDefault="00086FC3" w:rsidP="00AC10B9">
      <w:pPr>
        <w:pStyle w:val="afffff3"/>
        <w:ind w:left="0" w:right="20"/>
      </w:pPr>
      <w:bookmarkStart w:id="3200" w:name="_Toc391575339"/>
      <w:r>
        <w:t xml:space="preserve">Table </w:t>
      </w:r>
      <w:r w:rsidR="005832B8">
        <w:fldChar w:fldCharType="begin"/>
      </w:r>
      <w:r w:rsidR="00092D8C">
        <w:instrText xml:space="preserve"> SEQ Table \* ARABIC </w:instrText>
      </w:r>
      <w:r w:rsidR="005832B8">
        <w:fldChar w:fldCharType="separate"/>
      </w:r>
      <w:r w:rsidR="00001ED6">
        <w:rPr>
          <w:noProof/>
        </w:rPr>
        <w:t>197</w:t>
      </w:r>
      <w:r w:rsidR="005832B8">
        <w:rPr>
          <w:noProof/>
        </w:rPr>
        <w:fldChar w:fldCharType="end"/>
      </w:r>
      <w:r>
        <w:rPr>
          <w:rFonts w:hint="eastAsia"/>
        </w:rPr>
        <w:t xml:space="preserve"> </w:t>
      </w:r>
      <w:r w:rsidRPr="002F5F3A">
        <w:t xml:space="preserve">Configuring BFD in </w:t>
      </w:r>
      <w:proofErr w:type="gramStart"/>
      <w:r w:rsidRPr="002F5F3A">
        <w:t>an</w:t>
      </w:r>
      <w:proofErr w:type="gramEnd"/>
      <w:r w:rsidRPr="002F5F3A">
        <w:t xml:space="preserve"> BGP Network</w:t>
      </w:r>
      <w:bookmarkEnd w:id="3200"/>
    </w:p>
    <w:tbl>
      <w:tblPr>
        <w:tblStyle w:val="CLIWide"/>
        <w:tblW w:w="0" w:type="auto"/>
        <w:tblLook w:val="01E0" w:firstRow="1" w:lastRow="1" w:firstColumn="1" w:lastColumn="1" w:noHBand="0" w:noVBand="0"/>
      </w:tblPr>
      <w:tblGrid>
        <w:gridCol w:w="1111"/>
        <w:gridCol w:w="7037"/>
      </w:tblGrid>
      <w:tr w:rsidR="00752CBE" w:rsidRPr="00A8576D"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A8576D" w:rsidRDefault="00752CBE" w:rsidP="00AC10B9">
            <w:pPr>
              <w:wordWrap/>
              <w:ind w:right="20"/>
              <w:rPr>
                <w:rFonts w:ascii="굴림" w:eastAsia="굴림" w:hAnsi="굴림"/>
              </w:rPr>
            </w:pPr>
            <w:r w:rsidRPr="00752CBE">
              <w:rPr>
                <w:rFonts w:hint="eastAsia"/>
                <w:b/>
              </w:rPr>
              <w:t>Step</w:t>
            </w:r>
          </w:p>
        </w:tc>
        <w:tc>
          <w:tcPr>
            <w:tcW w:w="7968" w:type="dxa"/>
          </w:tcPr>
          <w:p w14:paraId="75D45057" w14:textId="77777777" w:rsidR="00752CBE" w:rsidRPr="002F5F3A" w:rsidRDefault="00752CBE" w:rsidP="00AC10B9">
            <w:pPr>
              <w:wordWrap/>
              <w:ind w:right="20"/>
            </w:pPr>
            <w:r w:rsidRPr="00752CBE">
              <w:rPr>
                <w:rFonts w:hint="eastAsia"/>
                <w:b/>
              </w:rPr>
              <w:t>Description</w:t>
            </w:r>
          </w:p>
        </w:tc>
      </w:tr>
      <w:tr w:rsidR="00047160" w:rsidRPr="00A8576D" w14:paraId="68350799" w14:textId="77777777" w:rsidTr="00752CBE">
        <w:tc>
          <w:tcPr>
            <w:tcW w:w="1188" w:type="dxa"/>
          </w:tcPr>
          <w:p w14:paraId="42FF146D"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4EBF8053" w14:textId="77777777" w:rsidR="00047160" w:rsidRPr="002F5F3A" w:rsidRDefault="00047160" w:rsidP="00AC10B9">
            <w:pPr>
              <w:wordWrap/>
              <w:ind w:right="20"/>
            </w:pPr>
            <w:r w:rsidRPr="002F5F3A">
              <w:t>Sets BGP.</w:t>
            </w:r>
          </w:p>
          <w:p w14:paraId="23AACB1E" w14:textId="77777777" w:rsidR="00047160" w:rsidRPr="002F5F3A" w:rsidRDefault="00047160" w:rsidP="00AC10B9">
            <w:pPr>
              <w:wordWrap/>
              <w:ind w:right="20"/>
            </w:pPr>
            <w:r w:rsidRPr="002F5F3A">
              <w:t xml:space="preserve">Switch_A# </w:t>
            </w:r>
            <w:r w:rsidRPr="002F5F3A">
              <w:rPr>
                <w:b/>
                <w:bCs/>
              </w:rPr>
              <w:t>configure terminal</w:t>
            </w:r>
          </w:p>
          <w:p w14:paraId="6A3F0501" w14:textId="77777777" w:rsidR="00047160" w:rsidRPr="002F5F3A" w:rsidRDefault="00047160" w:rsidP="00AC10B9">
            <w:pPr>
              <w:wordWrap/>
              <w:ind w:right="20"/>
              <w:rPr>
                <w:b/>
                <w:bCs/>
              </w:rPr>
            </w:pPr>
            <w:r w:rsidRPr="002F5F3A">
              <w:t xml:space="preserve">Switch_A(config)# </w:t>
            </w:r>
            <w:r w:rsidRPr="002F5F3A">
              <w:rPr>
                <w:b/>
                <w:bCs/>
              </w:rPr>
              <w:t>router bgp 80</w:t>
            </w:r>
          </w:p>
          <w:p w14:paraId="0EAFDFAB" w14:textId="77777777" w:rsidR="00047160" w:rsidRPr="002F5F3A" w:rsidRDefault="00047160" w:rsidP="00AC10B9">
            <w:pPr>
              <w:wordWrap/>
              <w:ind w:right="20"/>
              <w:rPr>
                <w:b/>
                <w:bCs/>
              </w:rPr>
            </w:pPr>
            <w:r w:rsidRPr="002F5F3A">
              <w:t xml:space="preserve">Switch_A(config-router)# </w:t>
            </w:r>
            <w:r w:rsidRPr="002F5F3A">
              <w:rPr>
                <w:b/>
                <w:bCs/>
              </w:rPr>
              <w:t>neighbor 20.1.1.81 remote-as 81</w:t>
            </w:r>
          </w:p>
          <w:p w14:paraId="0C24509B" w14:textId="77777777" w:rsidR="00047160" w:rsidRPr="002F5F3A" w:rsidRDefault="00047160" w:rsidP="00AC10B9">
            <w:pPr>
              <w:wordWrap/>
              <w:ind w:right="20"/>
            </w:pPr>
          </w:p>
        </w:tc>
      </w:tr>
      <w:tr w:rsidR="00047160" w:rsidRPr="00A8576D" w14:paraId="3D8B66B8" w14:textId="77777777" w:rsidTr="00752CBE">
        <w:tc>
          <w:tcPr>
            <w:tcW w:w="1188" w:type="dxa"/>
          </w:tcPr>
          <w:p w14:paraId="557168C0"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7ACC645D" w14:textId="77777777" w:rsidR="00047160" w:rsidRPr="002F5F3A" w:rsidRDefault="00047160" w:rsidP="00AC10B9">
            <w:pPr>
              <w:wordWrap/>
              <w:ind w:right="20"/>
            </w:pPr>
            <w:r w:rsidRPr="002F5F3A">
              <w:t>Sets BFD to specific neighbor and session on BGP.</w:t>
            </w:r>
          </w:p>
          <w:p w14:paraId="0E334317" w14:textId="77777777" w:rsidR="00047160" w:rsidRPr="002F5F3A" w:rsidRDefault="00047160" w:rsidP="00AC10B9">
            <w:pPr>
              <w:wordWrap/>
              <w:ind w:right="20"/>
            </w:pPr>
          </w:p>
          <w:p w14:paraId="5FA19435" w14:textId="77777777" w:rsidR="00047160" w:rsidRPr="002F5F3A" w:rsidRDefault="00047160" w:rsidP="00AC10B9">
            <w:pPr>
              <w:wordWrap/>
              <w:ind w:right="20"/>
            </w:pPr>
            <w:r w:rsidRPr="002F5F3A">
              <w:t xml:space="preserve">Switch_A# </w:t>
            </w:r>
            <w:r w:rsidRPr="002F5F3A">
              <w:rPr>
                <w:b/>
                <w:bCs/>
              </w:rPr>
              <w:t>configure terminal</w:t>
            </w:r>
          </w:p>
          <w:p w14:paraId="54BFA0B3" w14:textId="77777777" w:rsidR="00047160" w:rsidRPr="002F5F3A" w:rsidRDefault="00047160" w:rsidP="00AC10B9">
            <w:pPr>
              <w:wordWrap/>
              <w:ind w:right="20"/>
              <w:rPr>
                <w:b/>
                <w:bCs/>
              </w:rPr>
            </w:pPr>
            <w:r w:rsidRPr="002F5F3A">
              <w:t xml:space="preserve">Switch_A(config)# </w:t>
            </w:r>
            <w:r w:rsidRPr="002F5F3A">
              <w:rPr>
                <w:b/>
                <w:bCs/>
              </w:rPr>
              <w:t>router bgp 80</w:t>
            </w:r>
          </w:p>
          <w:p w14:paraId="5684DEFF"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426BD306" w14:textId="77777777" w:rsidR="00047160" w:rsidRPr="002F5F3A" w:rsidRDefault="00047160" w:rsidP="00AC10B9">
            <w:pPr>
              <w:wordWrap/>
              <w:ind w:right="20"/>
              <w:rPr>
                <w:b/>
              </w:rPr>
            </w:pPr>
          </w:p>
        </w:tc>
      </w:tr>
      <w:tr w:rsidR="00047160" w:rsidRPr="00A8576D" w14:paraId="4BEC2F61" w14:textId="77777777" w:rsidTr="00752CBE">
        <w:tc>
          <w:tcPr>
            <w:tcW w:w="1188" w:type="dxa"/>
          </w:tcPr>
          <w:p w14:paraId="27F07D02" w14:textId="77777777" w:rsidR="00047160" w:rsidRPr="00A8576D" w:rsidRDefault="00047160" w:rsidP="00AC10B9">
            <w:pPr>
              <w:ind w:right="20"/>
              <w:rPr>
                <w:rFonts w:ascii="굴림" w:eastAsia="굴림" w:hAnsi="굴림"/>
              </w:rPr>
            </w:pPr>
            <w:r w:rsidRPr="00A8576D">
              <w:rPr>
                <w:rFonts w:ascii="굴림" w:eastAsia="굴림" w:hAnsi="굴림" w:hint="eastAsia"/>
              </w:rPr>
              <w:t>Step 3</w:t>
            </w:r>
          </w:p>
        </w:tc>
        <w:tc>
          <w:tcPr>
            <w:tcW w:w="7968" w:type="dxa"/>
          </w:tcPr>
          <w:p w14:paraId="4FF8793C" w14:textId="77777777" w:rsidR="00047160" w:rsidRPr="002F5F3A" w:rsidRDefault="00047160" w:rsidP="00AC10B9">
            <w:pPr>
              <w:wordWrap/>
              <w:ind w:right="20"/>
              <w:rPr>
                <w:b/>
              </w:rPr>
            </w:pPr>
            <w:r w:rsidRPr="002F5F3A">
              <w:rPr>
                <w:b/>
              </w:rPr>
              <w:t>Enables Single hop BGP session and sets bfd session parameter.</w:t>
            </w:r>
          </w:p>
          <w:p w14:paraId="0A4FE5E4" w14:textId="77777777" w:rsidR="00047160" w:rsidRPr="002F5F3A" w:rsidRDefault="00047160" w:rsidP="00AC10B9">
            <w:pPr>
              <w:wordWrap/>
              <w:ind w:right="20"/>
              <w:rPr>
                <w:b/>
              </w:rPr>
            </w:pPr>
          </w:p>
          <w:p w14:paraId="36330F4E" w14:textId="77777777" w:rsidR="00047160" w:rsidRPr="002F5F3A" w:rsidRDefault="00047160" w:rsidP="00AC10B9">
            <w:pPr>
              <w:wordWrap/>
              <w:ind w:right="20"/>
            </w:pPr>
            <w:r w:rsidRPr="002F5F3A">
              <w:t xml:space="preserve">Switch_A# </w:t>
            </w:r>
            <w:r w:rsidRPr="002F5F3A">
              <w:rPr>
                <w:b/>
                <w:bCs/>
              </w:rPr>
              <w:t>configure terminal</w:t>
            </w:r>
          </w:p>
          <w:p w14:paraId="5FDEF502" w14:textId="77777777"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14:paraId="076A271F" w14:textId="77777777"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14:paraId="0E6B7820" w14:textId="77777777" w:rsidR="00047160" w:rsidRPr="002F5F3A" w:rsidRDefault="00047160" w:rsidP="00AC10B9">
            <w:pPr>
              <w:wordWrap/>
              <w:ind w:right="20"/>
              <w:rPr>
                <w:b/>
              </w:rPr>
            </w:pPr>
          </w:p>
        </w:tc>
      </w:tr>
      <w:tr w:rsidR="00047160" w:rsidRPr="00A8576D" w14:paraId="676B9BD4" w14:textId="77777777" w:rsidTr="00752CBE">
        <w:tc>
          <w:tcPr>
            <w:tcW w:w="1188" w:type="dxa"/>
          </w:tcPr>
          <w:p w14:paraId="3EE26837"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0EC4E6DE" w14:textId="77777777" w:rsidR="00047160" w:rsidRPr="002F5F3A" w:rsidRDefault="00047160" w:rsidP="00AC10B9">
            <w:pPr>
              <w:wordWrap/>
              <w:ind w:right="20"/>
              <w:rPr>
                <w:b/>
                <w:bCs/>
              </w:rPr>
            </w:pPr>
            <w:r w:rsidRPr="002F5F3A">
              <w:rPr>
                <w:b/>
                <w:bCs/>
              </w:rPr>
              <w:t>Shows BFD peer information.</w:t>
            </w:r>
          </w:p>
          <w:p w14:paraId="32D980CE" w14:textId="77777777" w:rsidR="00047160" w:rsidRPr="002F5F3A" w:rsidRDefault="00047160" w:rsidP="00AC10B9">
            <w:pPr>
              <w:wordWrap/>
              <w:ind w:right="20"/>
              <w:rPr>
                <w:b/>
                <w:bCs/>
              </w:rPr>
            </w:pPr>
          </w:p>
          <w:p w14:paraId="5D2F347A" w14:textId="77777777" w:rsidR="00047160" w:rsidRPr="002F5F3A" w:rsidRDefault="00047160" w:rsidP="00AC10B9">
            <w:pPr>
              <w:wordWrap/>
              <w:ind w:right="20"/>
              <w:rPr>
                <w:b/>
                <w:bCs/>
              </w:rPr>
            </w:pPr>
            <w:r w:rsidRPr="002F5F3A">
              <w:t xml:space="preserve">Switch_A# </w:t>
            </w:r>
            <w:r w:rsidRPr="002F5F3A">
              <w:rPr>
                <w:b/>
                <w:bCs/>
              </w:rPr>
              <w:t>show bfd neighbors</w:t>
            </w:r>
          </w:p>
          <w:p w14:paraId="76FD1DC2" w14:textId="77777777" w:rsidR="00047160" w:rsidRPr="002F5F3A" w:rsidRDefault="00047160" w:rsidP="00AC10B9">
            <w:pPr>
              <w:wordWrap/>
              <w:ind w:right="20"/>
              <w:rPr>
                <w:b/>
                <w:bCs/>
              </w:rPr>
            </w:pPr>
          </w:p>
        </w:tc>
      </w:tr>
    </w:tbl>
    <w:p w14:paraId="2645F3B3"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261"/>
      </w:tblGrid>
      <w:tr w:rsidR="00047160" w:rsidRPr="00086FC3" w14:paraId="1E6537BC" w14:textId="77777777" w:rsidTr="005D40B1">
        <w:tc>
          <w:tcPr>
            <w:tcW w:w="9156" w:type="dxa"/>
          </w:tcPr>
          <w:p w14:paraId="64A2F224" w14:textId="77777777" w:rsidR="00047160" w:rsidRPr="00086FC3" w:rsidRDefault="00047160" w:rsidP="00AC10B9">
            <w:pPr>
              <w:ind w:right="20"/>
              <w:rPr>
                <w:rFonts w:eastAsia="굴림"/>
                <w:bCs/>
              </w:rPr>
            </w:pPr>
            <w:r w:rsidRPr="00086FC3">
              <w:rPr>
                <w:rFonts w:eastAsia="굴림"/>
                <w:bCs/>
              </w:rPr>
              <w:t>!</w:t>
            </w:r>
          </w:p>
          <w:p w14:paraId="5A30404B" w14:textId="77777777" w:rsidR="00047160" w:rsidRPr="00086FC3" w:rsidRDefault="00047160" w:rsidP="00AC10B9">
            <w:pPr>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081F68B2" w14:textId="77777777" w:rsidR="00047160" w:rsidRPr="00086FC3" w:rsidRDefault="00047160" w:rsidP="00AC10B9">
            <w:pPr>
              <w:ind w:right="20"/>
              <w:rPr>
                <w:rFonts w:eastAsia="굴림"/>
                <w:bCs/>
              </w:rPr>
            </w:pPr>
            <w:r w:rsidRPr="00086FC3">
              <w:rPr>
                <w:rFonts w:eastAsia="굴림"/>
                <w:bCs/>
              </w:rPr>
              <w:t xml:space="preserve"> ip address 20.1.1.1/24</w:t>
            </w:r>
            <w:r w:rsidRPr="00086FC3">
              <w:rPr>
                <w:rFonts w:eastAsia="굴림"/>
                <w:bCs/>
              </w:rPr>
              <w:br/>
            </w:r>
            <w:r w:rsidRPr="00086FC3">
              <w:rPr>
                <w:rFonts w:eastAsia="굴림"/>
              </w:rPr>
              <w:t xml:space="preserve"> bfd interval 300 min_rx 300 multiplier 3</w:t>
            </w:r>
          </w:p>
          <w:p w14:paraId="38003A46" w14:textId="77777777" w:rsidR="00047160" w:rsidRPr="00086FC3" w:rsidRDefault="00047160" w:rsidP="00AC10B9">
            <w:pPr>
              <w:ind w:right="20"/>
              <w:rPr>
                <w:rFonts w:eastAsia="굴림"/>
                <w:bCs/>
              </w:rPr>
            </w:pPr>
            <w:r w:rsidRPr="00086FC3">
              <w:rPr>
                <w:rFonts w:eastAsia="굴림"/>
                <w:bCs/>
              </w:rPr>
              <w:t>!</w:t>
            </w:r>
          </w:p>
          <w:p w14:paraId="7BC85F73" w14:textId="77777777" w:rsidR="00047160" w:rsidRPr="00086FC3" w:rsidRDefault="00047160" w:rsidP="00AC10B9">
            <w:pPr>
              <w:ind w:right="20"/>
              <w:rPr>
                <w:rFonts w:eastAsia="굴림"/>
                <w:bCs/>
              </w:rPr>
            </w:pPr>
            <w:r w:rsidRPr="00086FC3">
              <w:rPr>
                <w:rFonts w:eastAsia="굴림"/>
                <w:bCs/>
              </w:rPr>
              <w:t>router bgp 80</w:t>
            </w:r>
          </w:p>
          <w:p w14:paraId="5102BEAE" w14:textId="77777777" w:rsidR="00047160" w:rsidRPr="00086FC3" w:rsidRDefault="00047160" w:rsidP="00AC10B9">
            <w:pPr>
              <w:ind w:right="20" w:firstLineChars="50" w:firstLine="90"/>
              <w:rPr>
                <w:rFonts w:eastAsia="굴림"/>
                <w:bCs/>
              </w:rPr>
            </w:pPr>
            <w:r w:rsidRPr="00086FC3">
              <w:rPr>
                <w:rFonts w:eastAsia="굴림"/>
                <w:bCs/>
              </w:rPr>
              <w:t>neighbor 20.1.1.81 remote-as 81</w:t>
            </w:r>
          </w:p>
          <w:p w14:paraId="7159F572" w14:textId="77777777" w:rsidR="00047160" w:rsidRPr="00086FC3" w:rsidRDefault="00047160" w:rsidP="00AC10B9">
            <w:pPr>
              <w:ind w:right="20" w:firstLineChars="50" w:firstLine="90"/>
              <w:rPr>
                <w:rFonts w:eastAsia="굴림"/>
                <w:bCs/>
              </w:rPr>
            </w:pPr>
            <w:r w:rsidRPr="00086FC3">
              <w:rPr>
                <w:rFonts w:eastAsia="굴림"/>
                <w:bCs/>
              </w:rPr>
              <w:t>neighbor 20.1.1.81 fall-over bfd</w:t>
            </w:r>
          </w:p>
          <w:p w14:paraId="232A0742" w14:textId="77777777" w:rsidR="00047160" w:rsidRPr="00086FC3" w:rsidRDefault="00047160" w:rsidP="00AC10B9">
            <w:pPr>
              <w:ind w:right="20"/>
              <w:rPr>
                <w:rFonts w:eastAsia="굴림"/>
              </w:rPr>
            </w:pPr>
            <w:r w:rsidRPr="00086FC3">
              <w:rPr>
                <w:rFonts w:eastAsia="굴림"/>
              </w:rPr>
              <w:t>!</w:t>
            </w:r>
          </w:p>
        </w:tc>
      </w:tr>
    </w:tbl>
    <w:p w14:paraId="2C17E916" w14:textId="77777777" w:rsidR="00047160" w:rsidRPr="00EC4082" w:rsidRDefault="00047160" w:rsidP="00AC10B9">
      <w:pPr>
        <w:pStyle w:val="4"/>
        <w:ind w:left="0" w:right="20"/>
      </w:pPr>
      <w:r>
        <w:t xml:space="preserve">Configuring BFD Support for </w:t>
      </w:r>
      <w:r>
        <w:rPr>
          <w:rFonts w:hint="eastAsia"/>
        </w:rPr>
        <w:t>Internal BGP</w:t>
      </w:r>
    </w:p>
    <w:p w14:paraId="2C55B6E7" w14:textId="77777777" w:rsidR="00047160" w:rsidRDefault="00047160" w:rsidP="00AC10B9">
      <w:pPr>
        <w:pStyle w:val="a3"/>
        <w:ind w:left="0" w:right="20"/>
      </w:pPr>
      <w:r w:rsidRPr="002F5F3A">
        <w:t>To use BFD on internal BGP, do the following tasks:</w:t>
      </w:r>
    </w:p>
    <w:p w14:paraId="6F568173" w14:textId="77777777" w:rsidR="0005294B" w:rsidRDefault="0005294B" w:rsidP="00AC10B9">
      <w:pPr>
        <w:pStyle w:val="a3"/>
        <w:ind w:left="0" w:right="20"/>
      </w:pPr>
    </w:p>
    <w:p w14:paraId="64B10832" w14:textId="77777777" w:rsidR="00086FC3" w:rsidRPr="002F5F3A" w:rsidRDefault="00086FC3" w:rsidP="00AC10B9">
      <w:pPr>
        <w:pStyle w:val="afffff3"/>
        <w:ind w:left="0" w:right="20"/>
      </w:pPr>
      <w:bookmarkStart w:id="3201" w:name="_Toc391575340"/>
      <w:r>
        <w:lastRenderedPageBreak/>
        <w:t xml:space="preserve">Table </w:t>
      </w:r>
      <w:r w:rsidR="005832B8">
        <w:fldChar w:fldCharType="begin"/>
      </w:r>
      <w:r w:rsidR="00092D8C">
        <w:instrText xml:space="preserve"> SEQ Table \* ARABIC </w:instrText>
      </w:r>
      <w:r w:rsidR="005832B8">
        <w:fldChar w:fldCharType="separate"/>
      </w:r>
      <w:r w:rsidR="00F34B87">
        <w:rPr>
          <w:noProof/>
        </w:rPr>
        <w:t>198</w:t>
      </w:r>
      <w:r w:rsidR="005832B8">
        <w:rPr>
          <w:noProof/>
        </w:rPr>
        <w:fldChar w:fldCharType="end"/>
      </w:r>
      <w:r>
        <w:rPr>
          <w:rFonts w:hint="eastAsia"/>
        </w:rPr>
        <w:t xml:space="preserve"> </w:t>
      </w:r>
      <w:r w:rsidRPr="002F5F3A">
        <w:t>BFD on internal BGP</w:t>
      </w:r>
      <w:bookmarkEnd w:id="3201"/>
    </w:p>
    <w:tbl>
      <w:tblPr>
        <w:tblStyle w:val="CLIWide"/>
        <w:tblW w:w="0" w:type="auto"/>
        <w:tblLook w:val="01E0" w:firstRow="1" w:lastRow="1" w:firstColumn="1" w:lastColumn="1" w:noHBand="0" w:noVBand="0"/>
      </w:tblPr>
      <w:tblGrid>
        <w:gridCol w:w="1149"/>
        <w:gridCol w:w="6999"/>
      </w:tblGrid>
      <w:tr w:rsidR="00752CBE" w:rsidRPr="00A8576D"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A8576D" w:rsidRDefault="00752CBE" w:rsidP="00AC10B9">
            <w:pPr>
              <w:wordWrap/>
              <w:ind w:right="20"/>
              <w:rPr>
                <w:rFonts w:ascii="굴림" w:eastAsia="굴림" w:hAnsi="굴림"/>
              </w:rPr>
            </w:pPr>
            <w:r w:rsidRPr="00752CBE">
              <w:rPr>
                <w:rFonts w:hint="eastAsia"/>
                <w:b/>
              </w:rPr>
              <w:t>Step</w:t>
            </w:r>
          </w:p>
        </w:tc>
        <w:tc>
          <w:tcPr>
            <w:tcW w:w="7968" w:type="dxa"/>
          </w:tcPr>
          <w:p w14:paraId="30FDB150" w14:textId="77777777" w:rsidR="00752CBE" w:rsidRPr="002F5F3A" w:rsidRDefault="00752CBE" w:rsidP="00AC10B9">
            <w:pPr>
              <w:wordWrap/>
              <w:ind w:right="20"/>
              <w:rPr>
                <w:b/>
              </w:rPr>
            </w:pPr>
            <w:r w:rsidRPr="00752CBE">
              <w:rPr>
                <w:rFonts w:hint="eastAsia"/>
                <w:b/>
              </w:rPr>
              <w:t>Description</w:t>
            </w:r>
          </w:p>
        </w:tc>
      </w:tr>
      <w:tr w:rsidR="00047160" w:rsidRPr="00A8576D" w14:paraId="476DEA57" w14:textId="77777777" w:rsidTr="00752CBE">
        <w:tc>
          <w:tcPr>
            <w:tcW w:w="1188" w:type="dxa"/>
          </w:tcPr>
          <w:p w14:paraId="716C4DE7" w14:textId="77777777"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14:paraId="62F5897B" w14:textId="77777777" w:rsidR="00047160" w:rsidRPr="002F5F3A" w:rsidRDefault="00047160" w:rsidP="00AC10B9">
            <w:pPr>
              <w:wordWrap/>
              <w:ind w:right="20"/>
              <w:rPr>
                <w:b/>
              </w:rPr>
            </w:pPr>
            <w:r w:rsidRPr="002F5F3A">
              <w:rPr>
                <w:b/>
              </w:rPr>
              <w:t>Sets Internal BGP.</w:t>
            </w:r>
          </w:p>
          <w:p w14:paraId="00A8298D" w14:textId="77777777" w:rsidR="00047160" w:rsidRPr="00752CBE" w:rsidRDefault="00047160" w:rsidP="00AC10B9">
            <w:pPr>
              <w:wordWrap/>
              <w:ind w:right="20"/>
            </w:pPr>
          </w:p>
          <w:p w14:paraId="4E4EAEFC" w14:textId="77777777" w:rsidR="00047160" w:rsidRPr="002F5F3A" w:rsidRDefault="00047160" w:rsidP="00AC10B9">
            <w:pPr>
              <w:wordWrap/>
              <w:ind w:right="20"/>
            </w:pPr>
            <w:r w:rsidRPr="002F5F3A">
              <w:t xml:space="preserve">Switch_A# </w:t>
            </w:r>
            <w:r w:rsidRPr="002F5F3A">
              <w:rPr>
                <w:b/>
                <w:bCs/>
              </w:rPr>
              <w:t>configure terminal</w:t>
            </w:r>
          </w:p>
          <w:p w14:paraId="3B9BCC32" w14:textId="77777777" w:rsidR="00047160" w:rsidRPr="002F5F3A" w:rsidRDefault="00047160" w:rsidP="00AC10B9">
            <w:pPr>
              <w:wordWrap/>
              <w:ind w:right="20"/>
              <w:rPr>
                <w:b/>
                <w:bCs/>
              </w:rPr>
            </w:pPr>
            <w:r w:rsidRPr="002F5F3A">
              <w:t xml:space="preserve">Switch_A(config)# </w:t>
            </w:r>
            <w:r w:rsidRPr="002F5F3A">
              <w:rPr>
                <w:b/>
                <w:bCs/>
              </w:rPr>
              <w:t>router bgp 80</w:t>
            </w:r>
          </w:p>
          <w:p w14:paraId="62F56684" w14:textId="77777777" w:rsidR="00047160" w:rsidRPr="002F5F3A" w:rsidRDefault="00047160" w:rsidP="00AC10B9">
            <w:pPr>
              <w:wordWrap/>
              <w:ind w:right="20"/>
              <w:rPr>
                <w:b/>
                <w:bCs/>
              </w:rPr>
            </w:pPr>
            <w:r w:rsidRPr="002F5F3A">
              <w:t xml:space="preserve">Switch_A(config-router)# </w:t>
            </w:r>
            <w:r w:rsidRPr="002F5F3A">
              <w:rPr>
                <w:b/>
                <w:bCs/>
              </w:rPr>
              <w:t>neighbor 20.1.1.81 remote-as 80</w:t>
            </w:r>
          </w:p>
          <w:p w14:paraId="7B6AB34F" w14:textId="77777777" w:rsidR="00047160" w:rsidRPr="002F5F3A" w:rsidRDefault="00047160" w:rsidP="00AC10B9">
            <w:pPr>
              <w:wordWrap/>
              <w:ind w:right="20"/>
            </w:pPr>
          </w:p>
        </w:tc>
      </w:tr>
      <w:tr w:rsidR="00047160" w:rsidRPr="00A8576D" w14:paraId="42F9EA10" w14:textId="77777777" w:rsidTr="00752CBE">
        <w:tc>
          <w:tcPr>
            <w:tcW w:w="1188" w:type="dxa"/>
          </w:tcPr>
          <w:p w14:paraId="5EC3E332" w14:textId="77777777"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14:paraId="1BEFDBF8" w14:textId="77777777" w:rsidR="00047160" w:rsidRPr="002F5F3A" w:rsidRDefault="00047160" w:rsidP="00AC10B9">
            <w:pPr>
              <w:wordWrap/>
              <w:ind w:right="20"/>
              <w:rPr>
                <w:b/>
                <w:bCs/>
              </w:rPr>
            </w:pPr>
            <w:r w:rsidRPr="002F5F3A">
              <w:rPr>
                <w:b/>
                <w:bCs/>
              </w:rPr>
              <w:t>Sets BGP to use BFD to session with specific neighbor.</w:t>
            </w:r>
          </w:p>
          <w:p w14:paraId="5BD674A9" w14:textId="77777777" w:rsidR="00047160" w:rsidRPr="002F5F3A" w:rsidRDefault="00047160" w:rsidP="00AC10B9">
            <w:pPr>
              <w:wordWrap/>
              <w:ind w:right="20"/>
            </w:pPr>
          </w:p>
          <w:p w14:paraId="4D4660BE" w14:textId="77777777" w:rsidR="00047160" w:rsidRPr="002F5F3A" w:rsidRDefault="00047160" w:rsidP="00AC10B9">
            <w:pPr>
              <w:wordWrap/>
              <w:ind w:right="20"/>
            </w:pPr>
            <w:r w:rsidRPr="002F5F3A">
              <w:t xml:space="preserve">Switch_A# </w:t>
            </w:r>
            <w:r w:rsidRPr="002F5F3A">
              <w:rPr>
                <w:b/>
                <w:bCs/>
              </w:rPr>
              <w:t>configure terminal</w:t>
            </w:r>
          </w:p>
          <w:p w14:paraId="1FFA41B3" w14:textId="77777777" w:rsidR="00047160" w:rsidRPr="002F5F3A" w:rsidRDefault="00047160" w:rsidP="00AC10B9">
            <w:pPr>
              <w:wordWrap/>
              <w:ind w:right="20"/>
              <w:rPr>
                <w:b/>
                <w:bCs/>
              </w:rPr>
            </w:pPr>
            <w:r w:rsidRPr="002F5F3A">
              <w:t xml:space="preserve">Switch_A(config)# </w:t>
            </w:r>
            <w:r w:rsidRPr="002F5F3A">
              <w:rPr>
                <w:b/>
                <w:bCs/>
              </w:rPr>
              <w:t>router bgp 80</w:t>
            </w:r>
          </w:p>
          <w:p w14:paraId="5EB74059" w14:textId="77777777" w:rsidR="00047160" w:rsidRPr="002F5F3A" w:rsidRDefault="00047160" w:rsidP="00AC10B9">
            <w:pPr>
              <w:wordWrap/>
              <w:ind w:right="20"/>
              <w:rPr>
                <w:b/>
                <w:bCs/>
              </w:rPr>
            </w:pPr>
            <w:r w:rsidRPr="002F5F3A">
              <w:t xml:space="preserve">Switch_A(config-router)# </w:t>
            </w:r>
            <w:r w:rsidRPr="002F5F3A">
              <w:rPr>
                <w:b/>
                <w:bCs/>
              </w:rPr>
              <w:t>neighbor 20.1.1.81 fall-over bfd</w:t>
            </w:r>
          </w:p>
          <w:p w14:paraId="372C8BBF" w14:textId="77777777" w:rsidR="00047160" w:rsidRPr="002F5F3A" w:rsidRDefault="00047160" w:rsidP="00AC10B9">
            <w:pPr>
              <w:wordWrap/>
              <w:ind w:right="20"/>
              <w:rPr>
                <w:b/>
              </w:rPr>
            </w:pPr>
          </w:p>
        </w:tc>
      </w:tr>
      <w:tr w:rsidR="00047160" w:rsidRPr="00A8576D" w14:paraId="7878C5B2" w14:textId="77777777" w:rsidTr="00752CBE">
        <w:tc>
          <w:tcPr>
            <w:tcW w:w="1188" w:type="dxa"/>
          </w:tcPr>
          <w:p w14:paraId="08955330" w14:textId="77777777" w:rsidR="00047160" w:rsidRPr="00A8576D" w:rsidRDefault="00047160" w:rsidP="00AC10B9">
            <w:pPr>
              <w:ind w:right="20"/>
              <w:rPr>
                <w:rFonts w:ascii="굴림" w:eastAsia="굴림" w:hAnsi="굴림"/>
              </w:rPr>
            </w:pPr>
            <w:r w:rsidRPr="00A8576D">
              <w:rPr>
                <w:rFonts w:ascii="굴림" w:eastAsia="굴림" w:hAnsi="굴림" w:hint="eastAsia"/>
              </w:rPr>
              <w:t xml:space="preserve">Step 3 </w:t>
            </w:r>
            <w:r w:rsidRPr="00A8576D">
              <w:rPr>
                <w:rFonts w:ascii="굴림" w:eastAsia="굴림" w:hAnsi="굴림"/>
              </w:rPr>
              <w:br/>
            </w:r>
            <w:r w:rsidRPr="00A8576D">
              <w:rPr>
                <w:rFonts w:ascii="굴림" w:eastAsia="굴림" w:hAnsi="굴림" w:hint="eastAsia"/>
              </w:rPr>
              <w:t>(Option)</w:t>
            </w:r>
          </w:p>
        </w:tc>
        <w:tc>
          <w:tcPr>
            <w:tcW w:w="7968" w:type="dxa"/>
          </w:tcPr>
          <w:p w14:paraId="63A51713" w14:textId="77777777" w:rsidR="00047160" w:rsidRPr="002F5F3A" w:rsidRDefault="00047160" w:rsidP="00AC10B9">
            <w:pPr>
              <w:wordWrap/>
              <w:ind w:right="20"/>
              <w:rPr>
                <w:b/>
              </w:rPr>
            </w:pPr>
            <w:r w:rsidRPr="002F5F3A">
              <w:rPr>
                <w:b/>
              </w:rPr>
              <w:t>Sets Multihop bfd session parameter</w:t>
            </w:r>
          </w:p>
          <w:p w14:paraId="4F732E69" w14:textId="77777777" w:rsidR="00047160" w:rsidRPr="002F5F3A" w:rsidRDefault="00047160" w:rsidP="00AC10B9">
            <w:pPr>
              <w:wordWrap/>
              <w:ind w:right="20"/>
              <w:rPr>
                <w:b/>
              </w:rPr>
            </w:pPr>
          </w:p>
          <w:p w14:paraId="10C84B50" w14:textId="77777777" w:rsidR="00047160" w:rsidRPr="002F5F3A" w:rsidRDefault="00047160" w:rsidP="00AC10B9">
            <w:pPr>
              <w:wordWrap/>
              <w:ind w:right="20"/>
            </w:pPr>
            <w:r w:rsidRPr="002F5F3A">
              <w:t xml:space="preserve">Switch_A# </w:t>
            </w:r>
            <w:r w:rsidRPr="002F5F3A">
              <w:rPr>
                <w:b/>
                <w:bCs/>
              </w:rPr>
              <w:t>configure terminal</w:t>
            </w:r>
          </w:p>
          <w:p w14:paraId="6EFDF561" w14:textId="77777777" w:rsidR="00047160" w:rsidRPr="002F5F3A" w:rsidRDefault="00047160" w:rsidP="00AC10B9">
            <w:pPr>
              <w:wordWrap/>
              <w:ind w:right="20"/>
              <w:rPr>
                <w:b/>
                <w:bCs/>
              </w:rPr>
            </w:pPr>
            <w:r w:rsidRPr="002F5F3A">
              <w:t xml:space="preserve">Switch_A(config)# </w:t>
            </w:r>
            <w:r w:rsidRPr="002F5F3A">
              <w:rPr>
                <w:b/>
                <w:bCs/>
              </w:rPr>
              <w:t>bfd multihop-peer 20.1.1.81 interval 900 min_rx 500 multiplier 3</w:t>
            </w:r>
          </w:p>
          <w:p w14:paraId="1FBB88B8" w14:textId="77777777" w:rsidR="00047160" w:rsidRPr="002F5F3A" w:rsidRDefault="00047160" w:rsidP="00AC10B9">
            <w:pPr>
              <w:wordWrap/>
              <w:ind w:right="20"/>
              <w:rPr>
                <w:b/>
              </w:rPr>
            </w:pPr>
          </w:p>
        </w:tc>
      </w:tr>
      <w:tr w:rsidR="00047160" w:rsidRPr="00A8576D" w14:paraId="74648D2E" w14:textId="77777777" w:rsidTr="00752CBE">
        <w:tc>
          <w:tcPr>
            <w:tcW w:w="1188" w:type="dxa"/>
          </w:tcPr>
          <w:p w14:paraId="4C45291C" w14:textId="77777777"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14:paraId="1447034C" w14:textId="77777777" w:rsidR="00047160" w:rsidRPr="002F5F3A" w:rsidRDefault="00047160" w:rsidP="00AC10B9">
            <w:pPr>
              <w:wordWrap/>
              <w:ind w:right="20"/>
              <w:rPr>
                <w:b/>
                <w:bCs/>
              </w:rPr>
            </w:pPr>
            <w:r w:rsidRPr="002F5F3A">
              <w:rPr>
                <w:b/>
                <w:bCs/>
              </w:rPr>
              <w:t>Shows BFD peer information.</w:t>
            </w:r>
          </w:p>
          <w:p w14:paraId="03563236" w14:textId="77777777" w:rsidR="00047160" w:rsidRPr="002F5F3A" w:rsidRDefault="00047160" w:rsidP="00AC10B9">
            <w:pPr>
              <w:wordWrap/>
              <w:ind w:right="20"/>
              <w:rPr>
                <w:b/>
                <w:bCs/>
              </w:rPr>
            </w:pPr>
          </w:p>
          <w:p w14:paraId="1CD0EC8E" w14:textId="77777777" w:rsidR="00047160" w:rsidRPr="002F5F3A" w:rsidRDefault="00047160" w:rsidP="00AC10B9">
            <w:pPr>
              <w:wordWrap/>
              <w:ind w:right="20"/>
              <w:rPr>
                <w:b/>
                <w:bCs/>
              </w:rPr>
            </w:pPr>
            <w:r w:rsidRPr="002F5F3A">
              <w:t xml:space="preserve">Switch_A# </w:t>
            </w:r>
            <w:r w:rsidRPr="002F5F3A">
              <w:rPr>
                <w:b/>
                <w:bCs/>
              </w:rPr>
              <w:t>show bfd neighbors</w:t>
            </w:r>
          </w:p>
          <w:p w14:paraId="160FBA23" w14:textId="77777777" w:rsidR="00047160" w:rsidRPr="002F5F3A" w:rsidRDefault="00047160" w:rsidP="00AC10B9">
            <w:pPr>
              <w:wordWrap/>
              <w:ind w:right="20"/>
              <w:rPr>
                <w:b/>
                <w:bCs/>
              </w:rPr>
            </w:pPr>
          </w:p>
        </w:tc>
      </w:tr>
    </w:tbl>
    <w:p w14:paraId="50890DF4" w14:textId="77777777"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261"/>
      </w:tblGrid>
      <w:tr w:rsidR="00047160" w:rsidRPr="00086FC3" w14:paraId="1C765A88" w14:textId="77777777" w:rsidTr="005D40B1">
        <w:tc>
          <w:tcPr>
            <w:tcW w:w="9156" w:type="dxa"/>
          </w:tcPr>
          <w:p w14:paraId="34E92760" w14:textId="77777777" w:rsidR="00047160" w:rsidRPr="00086FC3" w:rsidRDefault="00047160" w:rsidP="00D616D4">
            <w:pPr>
              <w:spacing w:line="240" w:lineRule="auto"/>
              <w:ind w:right="20"/>
              <w:rPr>
                <w:rFonts w:eastAsia="굴림"/>
                <w:bCs/>
              </w:rPr>
            </w:pPr>
            <w:r w:rsidRPr="00086FC3">
              <w:rPr>
                <w:rFonts w:eastAsia="굴림"/>
                <w:bCs/>
              </w:rPr>
              <w:t>!</w:t>
            </w:r>
          </w:p>
          <w:p w14:paraId="6F9870A1"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4625B9C3" w14:textId="77777777" w:rsidR="00047160" w:rsidRPr="00086FC3" w:rsidRDefault="00047160" w:rsidP="00D616D4">
            <w:pPr>
              <w:spacing w:line="240" w:lineRule="auto"/>
              <w:ind w:right="20"/>
              <w:rPr>
                <w:rFonts w:eastAsia="굴림"/>
                <w:bCs/>
              </w:rPr>
            </w:pPr>
            <w:r w:rsidRPr="00086FC3">
              <w:rPr>
                <w:rFonts w:eastAsia="굴림"/>
                <w:bCs/>
              </w:rPr>
              <w:t xml:space="preserve"> ip address 20.1.1.1/24</w:t>
            </w:r>
          </w:p>
          <w:p w14:paraId="30544F9F" w14:textId="77777777" w:rsidR="00047160" w:rsidRPr="00086FC3" w:rsidRDefault="00047160" w:rsidP="00D616D4">
            <w:pPr>
              <w:spacing w:line="240" w:lineRule="auto"/>
              <w:ind w:right="20"/>
              <w:rPr>
                <w:rFonts w:eastAsia="굴림"/>
                <w:bCs/>
              </w:rPr>
            </w:pPr>
            <w:r w:rsidRPr="00086FC3">
              <w:rPr>
                <w:rFonts w:eastAsia="굴림"/>
                <w:bCs/>
              </w:rPr>
              <w:t>!</w:t>
            </w:r>
          </w:p>
          <w:p w14:paraId="2D7F622D" w14:textId="77777777" w:rsidR="00047160" w:rsidRPr="00086FC3" w:rsidRDefault="00047160" w:rsidP="00D616D4">
            <w:pPr>
              <w:spacing w:line="240" w:lineRule="auto"/>
              <w:ind w:right="20"/>
              <w:rPr>
                <w:rFonts w:eastAsia="굴림"/>
                <w:bCs/>
              </w:rPr>
            </w:pPr>
            <w:r w:rsidRPr="00086FC3">
              <w:rPr>
                <w:rFonts w:eastAsia="굴림"/>
                <w:bCs/>
              </w:rPr>
              <w:t>bfd multihop-peer 20.1.1.81 interval 900 min_rx 500 multiplier 3</w:t>
            </w:r>
          </w:p>
          <w:p w14:paraId="0AE622E8" w14:textId="77777777" w:rsidR="00047160" w:rsidRPr="00086FC3" w:rsidRDefault="00047160" w:rsidP="00D616D4">
            <w:pPr>
              <w:spacing w:line="240" w:lineRule="auto"/>
              <w:ind w:right="20"/>
              <w:rPr>
                <w:rFonts w:eastAsia="굴림"/>
                <w:bCs/>
              </w:rPr>
            </w:pPr>
            <w:r w:rsidRPr="00086FC3">
              <w:rPr>
                <w:rFonts w:eastAsia="굴림"/>
                <w:bCs/>
              </w:rPr>
              <w:t>!</w:t>
            </w:r>
          </w:p>
          <w:p w14:paraId="39D5C77E" w14:textId="77777777" w:rsidR="00047160" w:rsidRPr="00086FC3" w:rsidRDefault="00047160" w:rsidP="00D616D4">
            <w:pPr>
              <w:spacing w:line="240" w:lineRule="auto"/>
              <w:ind w:right="20"/>
              <w:rPr>
                <w:rFonts w:eastAsia="굴림"/>
                <w:bCs/>
              </w:rPr>
            </w:pPr>
            <w:r w:rsidRPr="00086FC3">
              <w:rPr>
                <w:rFonts w:eastAsia="굴림"/>
                <w:bCs/>
              </w:rPr>
              <w:t>router bgp 80</w:t>
            </w:r>
          </w:p>
          <w:p w14:paraId="595302DD"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remote-as 80</w:t>
            </w:r>
          </w:p>
          <w:p w14:paraId="60A1CD2C" w14:textId="77777777" w:rsidR="00047160" w:rsidRPr="00086FC3" w:rsidRDefault="00047160" w:rsidP="00D616D4">
            <w:pPr>
              <w:spacing w:line="240" w:lineRule="auto"/>
              <w:ind w:right="20" w:firstLineChars="50" w:firstLine="90"/>
              <w:rPr>
                <w:rFonts w:eastAsia="굴림"/>
                <w:bCs/>
              </w:rPr>
            </w:pPr>
            <w:r w:rsidRPr="00086FC3">
              <w:rPr>
                <w:rFonts w:eastAsia="굴림"/>
                <w:bCs/>
              </w:rPr>
              <w:t>neighbor 20.1.1.81 fall-over bfd</w:t>
            </w:r>
          </w:p>
          <w:p w14:paraId="3A48F89C" w14:textId="77777777" w:rsidR="00047160" w:rsidRPr="00086FC3" w:rsidRDefault="00047160" w:rsidP="00D616D4">
            <w:pPr>
              <w:spacing w:line="240" w:lineRule="auto"/>
              <w:ind w:right="20"/>
              <w:rPr>
                <w:rFonts w:eastAsia="굴림"/>
              </w:rPr>
            </w:pPr>
            <w:r w:rsidRPr="00086FC3">
              <w:rPr>
                <w:rFonts w:eastAsia="굴림"/>
              </w:rPr>
              <w:t>!</w:t>
            </w:r>
          </w:p>
        </w:tc>
      </w:tr>
    </w:tbl>
    <w:p w14:paraId="037BCF6E" w14:textId="77777777" w:rsidR="00047160" w:rsidRDefault="00047160" w:rsidP="00AC10B9">
      <w:pPr>
        <w:pStyle w:val="3"/>
        <w:ind w:left="0" w:right="20"/>
      </w:pPr>
      <w:bookmarkStart w:id="3202" w:name="_Toc295832351"/>
      <w:bookmarkStart w:id="3203" w:name="_Toc295832394"/>
      <w:bookmarkStart w:id="3204" w:name="_Toc295833070"/>
      <w:bookmarkStart w:id="3205" w:name="_Toc444695206"/>
      <w:r>
        <w:rPr>
          <w:rFonts w:hint="eastAsia"/>
        </w:rPr>
        <w:t xml:space="preserve">Sample Three: </w:t>
      </w:r>
      <w:r w:rsidRPr="005D40B1">
        <w:t>Configuring</w:t>
      </w:r>
      <w:r>
        <w:t xml:space="preserve"> BFD </w:t>
      </w:r>
      <w:r>
        <w:rPr>
          <w:rFonts w:hint="eastAsia"/>
        </w:rPr>
        <w:t>for static routing</w:t>
      </w:r>
      <w:bookmarkEnd w:id="3202"/>
      <w:bookmarkEnd w:id="3203"/>
      <w:bookmarkEnd w:id="3204"/>
      <w:bookmarkEnd w:id="3205"/>
    </w:p>
    <w:p w14:paraId="3FD14F08" w14:textId="77777777" w:rsidR="00047160" w:rsidRPr="002F5F3A" w:rsidRDefault="00047160" w:rsidP="00AC10B9">
      <w:pPr>
        <w:pStyle w:val="a3"/>
        <w:ind w:left="0" w:right="20"/>
      </w:pPr>
      <w:r w:rsidRPr="002F5F3A">
        <w:t>The example below describes the way of using BFD in the network using static routing:</w:t>
      </w:r>
    </w:p>
    <w:p w14:paraId="5BD1B5DA" w14:textId="77777777" w:rsidR="00047160" w:rsidRDefault="00047160" w:rsidP="00AC10B9">
      <w:pPr>
        <w:ind w:right="20"/>
      </w:pPr>
      <w:r>
        <w:rPr>
          <w:rFonts w:hint="eastAsia"/>
        </w:rPr>
        <w:t>.</w:t>
      </w:r>
    </w:p>
    <w:p w14:paraId="173A6522" w14:textId="77777777" w:rsidR="00047160" w:rsidRDefault="005D40B1" w:rsidP="00AC10B9">
      <w:pPr>
        <w:ind w:leftChars="945" w:left="1701" w:right="20"/>
        <w:jc w:val="left"/>
      </w:pPr>
      <w:r>
        <w:rPr>
          <w:noProof/>
        </w:rPr>
        <w:lastRenderedPageBreak/>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Default="00086FC3" w:rsidP="00AC10B9">
      <w:pPr>
        <w:pStyle w:val="afffff3"/>
        <w:ind w:left="0" w:right="20"/>
      </w:pPr>
      <w:bookmarkStart w:id="3206" w:name="_Toc295833834"/>
      <w:bookmarkStart w:id="3207" w:name="_Toc391575496"/>
      <w:r>
        <w:t xml:space="preserve">Figure </w:t>
      </w:r>
      <w:fldSimple w:instr=" SEQ Figure \* ARABIC ">
        <w:r w:rsidR="00D52C4A">
          <w:rPr>
            <w:noProof/>
          </w:rPr>
          <w:t>41</w:t>
        </w:r>
      </w:fldSimple>
      <w:r w:rsidR="00D52C4A">
        <w:rPr>
          <w:rFonts w:hint="eastAsia"/>
        </w:rPr>
        <w:t xml:space="preserve"> </w:t>
      </w:r>
      <w:r w:rsidRPr="002F5F3A">
        <w:t>Configuring BFD for static routing</w:t>
      </w:r>
      <w:bookmarkEnd w:id="3206"/>
      <w:bookmarkEnd w:id="3207"/>
    </w:p>
    <w:p w14:paraId="4A26D791" w14:textId="77777777" w:rsidR="00047160" w:rsidRDefault="00047160" w:rsidP="00AC10B9">
      <w:pPr>
        <w:pStyle w:val="a3"/>
        <w:ind w:left="0" w:right="20"/>
      </w:pPr>
      <w:r w:rsidRPr="002F5F3A">
        <w:t xml:space="preserve">If you use </w:t>
      </w:r>
      <w:r w:rsidR="00D616D4">
        <w:t xml:space="preserve">the </w:t>
      </w:r>
      <w:r w:rsidRPr="002F5F3A">
        <w:t>BFD to check that</w:t>
      </w:r>
      <w:r w:rsidR="00D616D4">
        <w:t xml:space="preserve"> the</w:t>
      </w:r>
      <w:r w:rsidRPr="002F5F3A">
        <w:t xml:space="preserve"> next-hop to specific static router is active, do the following tasks: </w:t>
      </w:r>
    </w:p>
    <w:p w14:paraId="4F28A5EC" w14:textId="77777777" w:rsidR="00047160" w:rsidRPr="002F5F3A" w:rsidRDefault="00086FC3" w:rsidP="00AC10B9">
      <w:pPr>
        <w:pStyle w:val="afffff3"/>
        <w:ind w:left="0" w:right="20"/>
      </w:pPr>
      <w:bookmarkStart w:id="3208" w:name="_Toc295836584"/>
      <w:bookmarkStart w:id="3209" w:name="_Toc391575341"/>
      <w:r>
        <w:t xml:space="preserve">Table </w:t>
      </w:r>
      <w:r w:rsidR="005832B8">
        <w:fldChar w:fldCharType="begin"/>
      </w:r>
      <w:r w:rsidR="00092D8C">
        <w:instrText xml:space="preserve"> SEQ Table \* ARABIC </w:instrText>
      </w:r>
      <w:r w:rsidR="005832B8">
        <w:fldChar w:fldCharType="separate"/>
      </w:r>
      <w:r w:rsidR="00F34B87">
        <w:rPr>
          <w:noProof/>
        </w:rPr>
        <w:t>199</w:t>
      </w:r>
      <w:r w:rsidR="005832B8">
        <w:rPr>
          <w:noProof/>
        </w:rPr>
        <w:fldChar w:fldCharType="end"/>
      </w:r>
      <w:r>
        <w:rPr>
          <w:rFonts w:hint="eastAsia"/>
        </w:rPr>
        <w:t xml:space="preserve"> </w:t>
      </w:r>
      <w:r w:rsidRPr="002F5F3A">
        <w:t>Configuring BFD for static routing</w:t>
      </w:r>
      <w:bookmarkEnd w:id="3208"/>
      <w:bookmarkEnd w:id="3209"/>
    </w:p>
    <w:tbl>
      <w:tblPr>
        <w:tblStyle w:val="CLIWide"/>
        <w:tblW w:w="0" w:type="auto"/>
        <w:tblLook w:val="01E0" w:firstRow="1" w:lastRow="1" w:firstColumn="1" w:lastColumn="1" w:noHBand="0" w:noVBand="0"/>
      </w:tblPr>
      <w:tblGrid>
        <w:gridCol w:w="1111"/>
        <w:gridCol w:w="7037"/>
      </w:tblGrid>
      <w:tr w:rsidR="00752CBE" w:rsidRPr="00A8576D"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752CBE" w:rsidRDefault="00752CBE" w:rsidP="00D616D4">
            <w:pPr>
              <w:spacing w:line="240" w:lineRule="auto"/>
              <w:ind w:right="20"/>
              <w:rPr>
                <w:rFonts w:eastAsia="굴림"/>
                <w:b/>
              </w:rPr>
            </w:pPr>
            <w:r w:rsidRPr="00752CBE">
              <w:rPr>
                <w:rFonts w:eastAsia="굴림"/>
                <w:b/>
              </w:rPr>
              <w:t>Step</w:t>
            </w:r>
          </w:p>
        </w:tc>
        <w:tc>
          <w:tcPr>
            <w:tcW w:w="7968" w:type="dxa"/>
          </w:tcPr>
          <w:p w14:paraId="6AA1DD82" w14:textId="77777777" w:rsidR="00752CBE" w:rsidRPr="00752CBE" w:rsidRDefault="00752CBE" w:rsidP="00D616D4">
            <w:pPr>
              <w:wordWrap/>
              <w:spacing w:line="240" w:lineRule="auto"/>
              <w:ind w:right="20"/>
              <w:rPr>
                <w:b/>
              </w:rPr>
            </w:pPr>
            <w:r w:rsidRPr="00752CBE">
              <w:rPr>
                <w:rFonts w:hint="eastAsia"/>
                <w:b/>
              </w:rPr>
              <w:t>Description</w:t>
            </w:r>
          </w:p>
        </w:tc>
      </w:tr>
      <w:tr w:rsidR="00047160" w:rsidRPr="00A8576D" w14:paraId="20F82B47" w14:textId="77777777" w:rsidTr="00752CBE">
        <w:tc>
          <w:tcPr>
            <w:tcW w:w="1188" w:type="dxa"/>
          </w:tcPr>
          <w:p w14:paraId="613E063B" w14:textId="77777777" w:rsidR="00047160" w:rsidRPr="00752CBE" w:rsidRDefault="00047160" w:rsidP="00D616D4">
            <w:pPr>
              <w:spacing w:line="240" w:lineRule="auto"/>
              <w:ind w:right="20"/>
              <w:rPr>
                <w:rFonts w:eastAsia="굴림"/>
              </w:rPr>
            </w:pPr>
            <w:r w:rsidRPr="00752CBE">
              <w:rPr>
                <w:rFonts w:eastAsia="굴림"/>
              </w:rPr>
              <w:t>Step 1</w:t>
            </w:r>
          </w:p>
        </w:tc>
        <w:tc>
          <w:tcPr>
            <w:tcW w:w="7968" w:type="dxa"/>
          </w:tcPr>
          <w:p w14:paraId="2381EE2F" w14:textId="77777777" w:rsidR="00047160" w:rsidRPr="002F5F3A" w:rsidRDefault="00047160" w:rsidP="00D616D4">
            <w:pPr>
              <w:wordWrap/>
              <w:spacing w:line="240" w:lineRule="auto"/>
              <w:ind w:right="20"/>
            </w:pPr>
            <w:r w:rsidRPr="002F5F3A">
              <w:t>Sets Static route.</w:t>
            </w:r>
          </w:p>
          <w:p w14:paraId="4A9B585E"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499D914" w14:textId="77777777" w:rsidR="00047160" w:rsidRPr="002F5F3A" w:rsidRDefault="00047160" w:rsidP="00D616D4">
            <w:pPr>
              <w:wordWrap/>
              <w:spacing w:line="240" w:lineRule="auto"/>
              <w:ind w:right="20"/>
              <w:rPr>
                <w:b/>
                <w:bCs/>
              </w:rPr>
            </w:pPr>
            <w:r w:rsidRPr="002F5F3A">
              <w:t xml:space="preserve">Switch_B(config)# </w:t>
            </w:r>
            <w:r w:rsidRPr="002F5F3A">
              <w:rPr>
                <w:b/>
                <w:bCs/>
              </w:rPr>
              <w:t>ip route 35.1.1.0/24 10.1.1.254</w:t>
            </w:r>
          </w:p>
          <w:p w14:paraId="5D29A051" w14:textId="77777777" w:rsidR="00047160" w:rsidRPr="002F5F3A" w:rsidRDefault="00047160" w:rsidP="00D616D4">
            <w:pPr>
              <w:wordWrap/>
              <w:spacing w:line="240" w:lineRule="auto"/>
              <w:ind w:right="20"/>
            </w:pPr>
          </w:p>
        </w:tc>
      </w:tr>
      <w:tr w:rsidR="00047160" w:rsidRPr="00A8576D" w14:paraId="79C5E09A" w14:textId="77777777" w:rsidTr="00752CBE">
        <w:tc>
          <w:tcPr>
            <w:tcW w:w="1188" w:type="dxa"/>
          </w:tcPr>
          <w:p w14:paraId="6BA11330" w14:textId="77777777" w:rsidR="00047160" w:rsidRPr="00752CBE" w:rsidRDefault="00047160" w:rsidP="00D616D4">
            <w:pPr>
              <w:spacing w:line="240" w:lineRule="auto"/>
              <w:ind w:right="20"/>
              <w:rPr>
                <w:rFonts w:eastAsia="굴림"/>
              </w:rPr>
            </w:pPr>
            <w:r w:rsidRPr="00752CBE">
              <w:rPr>
                <w:rFonts w:eastAsia="굴림"/>
              </w:rPr>
              <w:t>Step 2</w:t>
            </w:r>
          </w:p>
        </w:tc>
        <w:tc>
          <w:tcPr>
            <w:tcW w:w="7968" w:type="dxa"/>
          </w:tcPr>
          <w:p w14:paraId="1D6A14D2" w14:textId="77777777" w:rsidR="00047160" w:rsidRPr="002F5F3A" w:rsidRDefault="00047160" w:rsidP="00D616D4">
            <w:pPr>
              <w:wordWrap/>
              <w:spacing w:line="240" w:lineRule="auto"/>
              <w:ind w:right="20"/>
              <w:rPr>
                <w:b/>
              </w:rPr>
            </w:pPr>
            <w:r w:rsidRPr="002F5F3A">
              <w:rPr>
                <w:b/>
              </w:rPr>
              <w:t>Enables Single hop BGP session and sets bfd session parameter.</w:t>
            </w:r>
          </w:p>
          <w:p w14:paraId="09AD83D9"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60A7E137"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interface </w:t>
            </w:r>
            <w:r w:rsidR="00D42D28">
              <w:rPr>
                <w:b/>
                <w:bCs/>
              </w:rPr>
              <w:t>gi</w:t>
            </w:r>
            <w:r w:rsidR="00552428">
              <w:rPr>
                <w:b/>
                <w:bCs/>
              </w:rPr>
              <w:t>7/1</w:t>
            </w:r>
          </w:p>
          <w:p w14:paraId="2377DC77" w14:textId="77777777" w:rsidR="00047160" w:rsidRPr="002F5F3A" w:rsidRDefault="00047160" w:rsidP="00D616D4">
            <w:pPr>
              <w:wordWrap/>
              <w:spacing w:line="240" w:lineRule="auto"/>
              <w:ind w:right="20"/>
              <w:rPr>
                <w:b/>
                <w:bCs/>
              </w:rPr>
            </w:pPr>
            <w:r w:rsidRPr="002F5F3A">
              <w:t>Switch_B(config-if-</w:t>
            </w:r>
            <w:r w:rsidR="00D42D28">
              <w:t>Giga</w:t>
            </w:r>
            <w:r w:rsidR="00552428">
              <w:t>7/1</w:t>
            </w:r>
            <w:r w:rsidRPr="002F5F3A">
              <w:t xml:space="preserve">)# </w:t>
            </w:r>
            <w:r w:rsidRPr="002F5F3A">
              <w:rPr>
                <w:b/>
                <w:bCs/>
              </w:rPr>
              <w:t>bfd interval 300 min_rx 300 multiplier 3</w:t>
            </w:r>
          </w:p>
          <w:p w14:paraId="485180C5" w14:textId="77777777" w:rsidR="00047160" w:rsidRPr="002F5F3A" w:rsidRDefault="00047160" w:rsidP="00D616D4">
            <w:pPr>
              <w:wordWrap/>
              <w:spacing w:line="240" w:lineRule="auto"/>
              <w:ind w:right="20"/>
              <w:rPr>
                <w:b/>
              </w:rPr>
            </w:pPr>
          </w:p>
        </w:tc>
      </w:tr>
      <w:tr w:rsidR="00047160" w:rsidRPr="00A8576D" w14:paraId="05400A9D" w14:textId="77777777" w:rsidTr="00752CBE">
        <w:tc>
          <w:tcPr>
            <w:tcW w:w="1188" w:type="dxa"/>
          </w:tcPr>
          <w:p w14:paraId="37466862" w14:textId="77777777" w:rsidR="00047160" w:rsidRPr="00752CBE" w:rsidRDefault="00047160" w:rsidP="00D616D4">
            <w:pPr>
              <w:spacing w:line="240" w:lineRule="auto"/>
              <w:ind w:right="20"/>
              <w:rPr>
                <w:rFonts w:eastAsia="굴림"/>
              </w:rPr>
            </w:pPr>
            <w:r w:rsidRPr="00752CBE">
              <w:rPr>
                <w:rFonts w:eastAsia="굴림"/>
              </w:rPr>
              <w:t>Step 3</w:t>
            </w:r>
          </w:p>
        </w:tc>
        <w:tc>
          <w:tcPr>
            <w:tcW w:w="7968" w:type="dxa"/>
          </w:tcPr>
          <w:p w14:paraId="231F5BEF" w14:textId="77777777" w:rsidR="00047160" w:rsidRPr="002F5F3A" w:rsidRDefault="00047160" w:rsidP="00D616D4">
            <w:pPr>
              <w:wordWrap/>
              <w:spacing w:line="240" w:lineRule="auto"/>
              <w:ind w:right="20"/>
              <w:rPr>
                <w:b/>
                <w:bCs/>
              </w:rPr>
            </w:pPr>
            <w:r w:rsidRPr="002F5F3A">
              <w:t>Enable BFD for failure detection with next hop of Static route.</w:t>
            </w:r>
          </w:p>
          <w:p w14:paraId="05169B9F" w14:textId="77777777" w:rsidR="00047160" w:rsidRPr="002F5F3A" w:rsidRDefault="00047160" w:rsidP="00D616D4">
            <w:pPr>
              <w:wordWrap/>
              <w:spacing w:line="240" w:lineRule="auto"/>
              <w:ind w:right="20"/>
            </w:pPr>
            <w:r w:rsidRPr="002F5F3A">
              <w:t xml:space="preserve">Switch_B# </w:t>
            </w:r>
            <w:r w:rsidRPr="002F5F3A">
              <w:rPr>
                <w:b/>
                <w:bCs/>
              </w:rPr>
              <w:t>configure terminal</w:t>
            </w:r>
          </w:p>
          <w:p w14:paraId="4F5CD44A" w14:textId="77777777" w:rsidR="00047160" w:rsidRPr="002F5F3A" w:rsidRDefault="00047160" w:rsidP="00D616D4">
            <w:pPr>
              <w:wordWrap/>
              <w:spacing w:line="240" w:lineRule="auto"/>
              <w:ind w:right="20"/>
              <w:rPr>
                <w:b/>
                <w:bCs/>
              </w:rPr>
            </w:pPr>
            <w:r w:rsidRPr="002F5F3A">
              <w:t xml:space="preserve">Switch_B(config)# </w:t>
            </w:r>
            <w:r w:rsidRPr="002F5F3A">
              <w:rPr>
                <w:b/>
                <w:bCs/>
              </w:rPr>
              <w:t xml:space="preserve">ip route static bfd </w:t>
            </w:r>
            <w:r w:rsidR="00D42D28">
              <w:rPr>
                <w:b/>
                <w:bCs/>
              </w:rPr>
              <w:t>gi</w:t>
            </w:r>
            <w:r w:rsidR="00552428">
              <w:rPr>
                <w:b/>
                <w:bCs/>
              </w:rPr>
              <w:t>7/1</w:t>
            </w:r>
            <w:r w:rsidRPr="002F5F3A">
              <w:rPr>
                <w:b/>
                <w:bCs/>
              </w:rPr>
              <w:t xml:space="preserve"> 10.1.1.254</w:t>
            </w:r>
          </w:p>
          <w:p w14:paraId="3748F732" w14:textId="77777777" w:rsidR="00047160" w:rsidRPr="002F5F3A" w:rsidRDefault="00047160" w:rsidP="00D616D4">
            <w:pPr>
              <w:wordWrap/>
              <w:spacing w:line="240" w:lineRule="auto"/>
              <w:ind w:right="20"/>
              <w:rPr>
                <w:b/>
              </w:rPr>
            </w:pPr>
          </w:p>
        </w:tc>
      </w:tr>
      <w:tr w:rsidR="00047160" w:rsidRPr="00A8576D" w14:paraId="10F6A20C" w14:textId="77777777" w:rsidTr="00752CBE">
        <w:tc>
          <w:tcPr>
            <w:tcW w:w="1188" w:type="dxa"/>
          </w:tcPr>
          <w:p w14:paraId="04E3ED86" w14:textId="77777777" w:rsidR="00047160" w:rsidRPr="00752CBE" w:rsidRDefault="00047160" w:rsidP="00D616D4">
            <w:pPr>
              <w:spacing w:line="240" w:lineRule="auto"/>
              <w:ind w:right="20"/>
              <w:rPr>
                <w:rFonts w:eastAsia="굴림"/>
              </w:rPr>
            </w:pPr>
            <w:r w:rsidRPr="00752CBE">
              <w:rPr>
                <w:rFonts w:eastAsia="굴림"/>
              </w:rPr>
              <w:t>Step 4</w:t>
            </w:r>
          </w:p>
        </w:tc>
        <w:tc>
          <w:tcPr>
            <w:tcW w:w="7968" w:type="dxa"/>
          </w:tcPr>
          <w:p w14:paraId="371BE1E8" w14:textId="77777777" w:rsidR="00047160" w:rsidRPr="002F5F3A" w:rsidRDefault="00047160" w:rsidP="00D616D4">
            <w:pPr>
              <w:wordWrap/>
              <w:spacing w:line="240" w:lineRule="auto"/>
              <w:ind w:right="20"/>
              <w:rPr>
                <w:b/>
                <w:bCs/>
              </w:rPr>
            </w:pPr>
            <w:r w:rsidRPr="002F5F3A">
              <w:rPr>
                <w:b/>
                <w:bCs/>
              </w:rPr>
              <w:t>Shows BFD peer information.</w:t>
            </w:r>
          </w:p>
          <w:p w14:paraId="43B64BE9" w14:textId="77777777" w:rsidR="00047160" w:rsidRPr="002F5F3A" w:rsidRDefault="00047160" w:rsidP="00D616D4">
            <w:pPr>
              <w:wordWrap/>
              <w:spacing w:line="240" w:lineRule="auto"/>
              <w:ind w:right="20"/>
              <w:rPr>
                <w:b/>
                <w:bCs/>
              </w:rPr>
            </w:pPr>
          </w:p>
          <w:p w14:paraId="438B0030" w14:textId="77777777" w:rsidR="00047160" w:rsidRPr="002F5F3A" w:rsidRDefault="00047160" w:rsidP="00D616D4">
            <w:pPr>
              <w:wordWrap/>
              <w:spacing w:line="240" w:lineRule="auto"/>
              <w:ind w:right="20"/>
              <w:rPr>
                <w:b/>
                <w:bCs/>
              </w:rPr>
            </w:pPr>
            <w:r w:rsidRPr="002F5F3A">
              <w:t xml:space="preserve">Switch_B# </w:t>
            </w:r>
            <w:r w:rsidRPr="002F5F3A">
              <w:rPr>
                <w:b/>
                <w:bCs/>
              </w:rPr>
              <w:t>show bfd neighbors</w:t>
            </w:r>
          </w:p>
          <w:p w14:paraId="46930369" w14:textId="77777777" w:rsidR="00047160" w:rsidRPr="002F5F3A" w:rsidRDefault="00047160" w:rsidP="00D616D4">
            <w:pPr>
              <w:wordWrap/>
              <w:spacing w:line="240" w:lineRule="auto"/>
              <w:ind w:right="20"/>
              <w:rPr>
                <w:b/>
                <w:bCs/>
              </w:rPr>
            </w:pPr>
          </w:p>
        </w:tc>
      </w:tr>
    </w:tbl>
    <w:p w14:paraId="60B36419" w14:textId="77777777" w:rsidR="00047160" w:rsidRDefault="00047160" w:rsidP="00AC10B9">
      <w:pPr>
        <w:ind w:right="20"/>
      </w:pPr>
    </w:p>
    <w:tbl>
      <w:tblPr>
        <w:tblStyle w:val="NOTICE"/>
        <w:tblW w:w="0" w:type="auto"/>
        <w:tblLook w:val="0000" w:firstRow="0" w:lastRow="0" w:firstColumn="0" w:lastColumn="0" w:noHBand="0" w:noVBand="0"/>
      </w:tblPr>
      <w:tblGrid>
        <w:gridCol w:w="878"/>
        <w:gridCol w:w="1071"/>
        <w:gridCol w:w="6199"/>
      </w:tblGrid>
      <w:tr w:rsidR="00047160" w14:paraId="7DB901F5" w14:textId="77777777" w:rsidTr="005D40B1">
        <w:tc>
          <w:tcPr>
            <w:tcW w:w="900" w:type="dxa"/>
            <w:vAlign w:val="center"/>
          </w:tcPr>
          <w:p w14:paraId="5D1406B2" w14:textId="77777777"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2F16188F" w14:textId="77777777" w:rsidR="00047160" w:rsidRPr="00E32C6A" w:rsidRDefault="00047160" w:rsidP="00AC10B9">
            <w:pPr>
              <w:pStyle w:val="aa"/>
              <w:ind w:right="20"/>
              <w:jc w:val="both"/>
              <w:rPr>
                <w:rFonts w:ascii="Tahoma" w:eastAsia="굴림" w:hAnsi="Tahoma" w:cs="Tahoma"/>
              </w:rPr>
            </w:pPr>
            <w:r w:rsidRPr="002F5F3A">
              <w:t xml:space="preserve">To </w:t>
            </w:r>
            <w:r>
              <w:rPr>
                <w:rFonts w:hint="eastAsia"/>
              </w:rPr>
              <w:t xml:space="preserve">make </w:t>
            </w:r>
            <w:r w:rsidRPr="002F5F3A">
              <w:t xml:space="preserve">BFD session to </w:t>
            </w:r>
            <w:r>
              <w:t xml:space="preserve">be </w:t>
            </w:r>
            <w:r w:rsidRPr="002F5F3A">
              <w:t>UP status, you must also set BFD on Switch A conneted with Switch B interface.</w:t>
            </w:r>
          </w:p>
        </w:tc>
      </w:tr>
    </w:tbl>
    <w:p w14:paraId="3D8D164E" w14:textId="77777777" w:rsidR="00047160" w:rsidRPr="002F5F3A" w:rsidRDefault="00047160" w:rsidP="00AC10B9">
      <w:pPr>
        <w:pStyle w:val="a3"/>
        <w:ind w:left="0" w:right="20"/>
      </w:pPr>
      <w:r w:rsidRPr="002F5F3A">
        <w:t>The configuration of Switch_B is as follows:</w:t>
      </w:r>
    </w:p>
    <w:tbl>
      <w:tblPr>
        <w:tblStyle w:val="48"/>
        <w:tblW w:w="0" w:type="auto"/>
        <w:tblLook w:val="01E0" w:firstRow="1" w:lastRow="1" w:firstColumn="1" w:lastColumn="1" w:noHBand="0" w:noVBand="0"/>
      </w:tblPr>
      <w:tblGrid>
        <w:gridCol w:w="8261"/>
      </w:tblGrid>
      <w:tr w:rsidR="00047160" w:rsidRPr="00086FC3" w14:paraId="1A17D864" w14:textId="77777777" w:rsidTr="005D40B1">
        <w:tc>
          <w:tcPr>
            <w:tcW w:w="9156" w:type="dxa"/>
          </w:tcPr>
          <w:p w14:paraId="689D8361" w14:textId="77777777" w:rsidR="00047160" w:rsidRPr="00086FC3" w:rsidRDefault="00047160" w:rsidP="00D616D4">
            <w:pPr>
              <w:spacing w:line="240" w:lineRule="auto"/>
              <w:ind w:right="20"/>
              <w:rPr>
                <w:rFonts w:eastAsia="굴림"/>
                <w:bCs/>
              </w:rPr>
            </w:pPr>
            <w:r w:rsidRPr="00086FC3">
              <w:rPr>
                <w:rFonts w:eastAsia="굴림"/>
                <w:bCs/>
              </w:rPr>
              <w:t>!</w:t>
            </w:r>
          </w:p>
          <w:p w14:paraId="7DC6004B" w14:textId="77777777"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14:paraId="30063834" w14:textId="77777777" w:rsidR="00047160" w:rsidRPr="00086FC3" w:rsidRDefault="00047160" w:rsidP="00D616D4">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bfd interval 300 min_rx 300 multiplier 3</w:t>
            </w:r>
          </w:p>
          <w:p w14:paraId="79A6FF93" w14:textId="77777777" w:rsidR="00047160" w:rsidRPr="00086FC3" w:rsidRDefault="00047160" w:rsidP="00D616D4">
            <w:pPr>
              <w:spacing w:line="240" w:lineRule="auto"/>
              <w:ind w:right="20"/>
              <w:rPr>
                <w:rFonts w:eastAsia="굴림"/>
                <w:bCs/>
              </w:rPr>
            </w:pPr>
            <w:r w:rsidRPr="00086FC3">
              <w:rPr>
                <w:rFonts w:eastAsia="굴림"/>
                <w:bCs/>
              </w:rPr>
              <w:t>!</w:t>
            </w:r>
          </w:p>
          <w:p w14:paraId="16A79EB2" w14:textId="77777777" w:rsidR="00047160" w:rsidRPr="00086FC3" w:rsidRDefault="00047160" w:rsidP="00D616D4">
            <w:pPr>
              <w:spacing w:line="240" w:lineRule="auto"/>
              <w:ind w:right="20"/>
              <w:rPr>
                <w:rFonts w:eastAsia="굴림"/>
                <w:bCs/>
              </w:rPr>
            </w:pPr>
            <w:r w:rsidRPr="00086FC3">
              <w:rPr>
                <w:rFonts w:eastAsia="굴림"/>
                <w:bCs/>
              </w:rPr>
              <w:t>ip route 35.1.1.0/24 10.1.1.254</w:t>
            </w:r>
          </w:p>
          <w:p w14:paraId="377FC28B" w14:textId="77777777" w:rsidR="00047160" w:rsidRPr="00086FC3" w:rsidRDefault="00047160" w:rsidP="00D616D4">
            <w:pPr>
              <w:spacing w:line="240" w:lineRule="auto"/>
              <w:ind w:right="20"/>
              <w:rPr>
                <w:rFonts w:eastAsia="굴림"/>
                <w:bCs/>
              </w:rPr>
            </w:pPr>
            <w:r w:rsidRPr="00086FC3">
              <w:rPr>
                <w:rFonts w:eastAsia="굴림"/>
                <w:bCs/>
              </w:rPr>
              <w:t xml:space="preserve">ip route static bfd </w:t>
            </w:r>
            <w:r w:rsidR="00D42D28">
              <w:rPr>
                <w:rFonts w:eastAsia="굴림"/>
                <w:bCs/>
              </w:rPr>
              <w:t>gi</w:t>
            </w:r>
            <w:r w:rsidR="00552428">
              <w:rPr>
                <w:rFonts w:eastAsia="굴림"/>
                <w:bCs/>
              </w:rPr>
              <w:t>7/1</w:t>
            </w:r>
            <w:r w:rsidRPr="00086FC3">
              <w:rPr>
                <w:rFonts w:eastAsia="굴림"/>
                <w:bCs/>
              </w:rPr>
              <w:t xml:space="preserve"> 10.1.1.254</w:t>
            </w:r>
          </w:p>
          <w:p w14:paraId="3B572AF5" w14:textId="77777777" w:rsidR="00047160" w:rsidRPr="00086FC3" w:rsidRDefault="00047160" w:rsidP="00D616D4">
            <w:pPr>
              <w:spacing w:line="240" w:lineRule="auto"/>
              <w:ind w:right="20"/>
              <w:rPr>
                <w:rFonts w:eastAsia="굴림"/>
              </w:rPr>
            </w:pPr>
            <w:r w:rsidRPr="00086FC3">
              <w:rPr>
                <w:rFonts w:eastAsia="굴림"/>
              </w:rPr>
              <w:t>!</w:t>
            </w:r>
          </w:p>
        </w:tc>
      </w:tr>
    </w:tbl>
    <w:p w14:paraId="1FD53093" w14:textId="77777777" w:rsidR="002C3300" w:rsidRDefault="002C3300" w:rsidP="00AC10B9">
      <w:pPr>
        <w:ind w:right="20"/>
      </w:pPr>
    </w:p>
    <w:p w14:paraId="50B52C60" w14:textId="77777777" w:rsidR="00D52D64" w:rsidRPr="00DB60C9" w:rsidRDefault="00D52D64" w:rsidP="0021019A">
      <w:pPr>
        <w:pStyle w:val="1"/>
        <w:ind w:right="20"/>
      </w:pPr>
      <w:bookmarkStart w:id="3210" w:name="_Toc295894133"/>
      <w:bookmarkStart w:id="3211" w:name="_Toc295987293"/>
      <w:bookmarkStart w:id="3212" w:name="_Toc391378366"/>
      <w:bookmarkStart w:id="3213" w:name="_Toc444695207"/>
      <w:r>
        <w:rPr>
          <w:rFonts w:hint="eastAsia"/>
        </w:rPr>
        <w:lastRenderedPageBreak/>
        <w:t>LACP (</w:t>
      </w:r>
      <w:r w:rsidRPr="00D52D64">
        <w:t>Link Aggregation Control Protocol</w:t>
      </w:r>
      <w:r>
        <w:rPr>
          <w:rFonts w:hint="eastAsia"/>
        </w:rPr>
        <w:t>)</w:t>
      </w:r>
      <w:bookmarkEnd w:id="3210"/>
      <w:bookmarkEnd w:id="3211"/>
      <w:bookmarkEnd w:id="3212"/>
      <w:bookmarkEnd w:id="3213"/>
    </w:p>
    <w:p w14:paraId="517448D3" w14:textId="77777777" w:rsidR="00D52D64" w:rsidRDefault="00D52D64" w:rsidP="0021019A">
      <w:pPr>
        <w:pStyle w:val="-1"/>
        <w:ind w:right="20"/>
      </w:pPr>
      <w:bookmarkStart w:id="3214" w:name="_Toc296000223"/>
      <w:bookmarkStart w:id="3215" w:name="_Toc296001317"/>
      <w:bookmarkStart w:id="3216" w:name="_Toc296020348"/>
      <w:bookmarkStart w:id="3217" w:name="_Toc296083582"/>
      <w:bookmarkStart w:id="3218" w:name="_Toc296087053"/>
      <w:bookmarkStart w:id="3219" w:name="_Toc296176563"/>
      <w:bookmarkStart w:id="3220" w:name="_Toc296177338"/>
      <w:bookmarkStart w:id="3221" w:name="_Toc296180945"/>
      <w:bookmarkStart w:id="3222" w:name="_Toc296182022"/>
      <w:bookmarkStart w:id="3223" w:name="_Toc296182796"/>
      <w:bookmarkStart w:id="3224" w:name="_Toc296184035"/>
      <w:bookmarkStart w:id="3225" w:name="_Toc296339865"/>
      <w:bookmarkStart w:id="3226" w:name="_Toc296340645"/>
      <w:bookmarkStart w:id="3227" w:name="_Toc296671316"/>
      <w:bookmarkStart w:id="3228" w:name="_Toc296671359"/>
      <w:bookmarkStart w:id="3229" w:name="_Toc296671838"/>
      <w:bookmarkStart w:id="3230" w:name="_Toc296690658"/>
      <w:bookmarkStart w:id="3231" w:name="_Toc296959267"/>
      <w:bookmarkStart w:id="3232" w:name="_Toc297822539"/>
      <w:bookmarkStart w:id="3233" w:name="_Toc306024391"/>
      <w:bookmarkStart w:id="3234" w:name="_Toc306029286"/>
      <w:bookmarkStart w:id="3235" w:name="_Toc306092043"/>
      <w:bookmarkStart w:id="3236" w:name="_Toc306093380"/>
      <w:bookmarkStart w:id="3237" w:name="_Toc306283347"/>
      <w:bookmarkStart w:id="3238" w:name="_Toc306284152"/>
      <w:bookmarkStart w:id="3239" w:name="_Toc306284957"/>
      <w:bookmarkStart w:id="3240" w:name="_Toc325378225"/>
      <w:bookmarkStart w:id="3241" w:name="_Toc327782415"/>
      <w:bookmarkStart w:id="3242" w:name="_Toc329073634"/>
      <w:bookmarkStart w:id="3243" w:name="_Toc329076576"/>
      <w:bookmarkStart w:id="3244" w:name="_Toc335384416"/>
      <w:bookmarkStart w:id="3245" w:name="_Toc335385229"/>
      <w:bookmarkStart w:id="3246" w:name="_Toc335386042"/>
      <w:bookmarkStart w:id="3247" w:name="_Toc335640820"/>
      <w:bookmarkStart w:id="3248" w:name="_Toc336588080"/>
      <w:bookmarkStart w:id="3249" w:name="_Toc336589649"/>
      <w:bookmarkStart w:id="3250" w:name="_Toc336590519"/>
      <w:bookmarkStart w:id="3251" w:name="_Toc336591255"/>
      <w:bookmarkStart w:id="3252" w:name="_Toc336604872"/>
      <w:bookmarkStart w:id="3253" w:name="_Toc336605852"/>
      <w:bookmarkStart w:id="3254" w:name="_Toc337193669"/>
      <w:bookmarkStart w:id="3255" w:name="_Toc337194476"/>
      <w:bookmarkStart w:id="3256" w:name="_Toc337195552"/>
      <w:bookmarkStart w:id="3257" w:name="_Toc337196312"/>
      <w:bookmarkStart w:id="3258" w:name="_Toc337197072"/>
      <w:bookmarkStart w:id="3259" w:name="_Toc337199462"/>
      <w:bookmarkStart w:id="3260" w:name="_Toc337200260"/>
      <w:bookmarkStart w:id="3261" w:name="_Toc337201176"/>
      <w:bookmarkStart w:id="3262" w:name="_Toc337728703"/>
      <w:bookmarkStart w:id="3263" w:name="_Toc337819176"/>
      <w:bookmarkStart w:id="3264" w:name="_Toc338756000"/>
      <w:bookmarkStart w:id="3265" w:name="_Toc339539513"/>
      <w:bookmarkStart w:id="3266" w:name="_Toc340647725"/>
      <w:bookmarkStart w:id="3267" w:name="_Toc340663645"/>
      <w:bookmarkStart w:id="3268" w:name="_Toc341455535"/>
      <w:bookmarkStart w:id="3269" w:name="_Toc341693773"/>
      <w:bookmarkStart w:id="3270" w:name="_Toc341699507"/>
      <w:bookmarkStart w:id="3271" w:name="_Toc341886331"/>
      <w:bookmarkStart w:id="3272" w:name="_Toc341976128"/>
      <w:bookmarkStart w:id="3273" w:name="_Toc342046098"/>
      <w:bookmarkStart w:id="3274" w:name="_Toc343863883"/>
      <w:bookmarkStart w:id="3275" w:name="_Toc348529233"/>
      <w:bookmarkStart w:id="3276" w:name="_Toc348536307"/>
      <w:bookmarkStart w:id="3277" w:name="_Toc348537251"/>
      <w:bookmarkStart w:id="3278" w:name="_Toc348538196"/>
      <w:bookmarkStart w:id="3279" w:name="_Toc348539141"/>
      <w:bookmarkStart w:id="3280" w:name="_Toc348540086"/>
      <w:bookmarkStart w:id="3281" w:name="_Toc348541031"/>
      <w:bookmarkStart w:id="3282" w:name="_Toc348541976"/>
      <w:bookmarkStart w:id="3283" w:name="_Toc348542921"/>
      <w:bookmarkStart w:id="3284" w:name="_Toc348624846"/>
      <w:bookmarkStart w:id="3285" w:name="_Toc348625791"/>
      <w:bookmarkStart w:id="3286" w:name="_Toc354409712"/>
      <w:bookmarkStart w:id="3287" w:name="_Toc354416027"/>
      <w:bookmarkStart w:id="3288" w:name="_Toc331067109"/>
      <w:bookmarkStart w:id="3289" w:name="_Toc363228655"/>
      <w:bookmarkStart w:id="3290" w:name="_Toc331067110"/>
      <w:bookmarkStart w:id="3291" w:name="_Toc363228656"/>
      <w:bookmarkStart w:id="3292" w:name="_Toc331067111"/>
      <w:bookmarkStart w:id="3293" w:name="_Toc391378367"/>
      <w:r w:rsidRPr="002F5F3A">
        <w:t>This chapter describes how to configure IEEE 802.3ad Link Aggregation Control Protocol (LACP) on the switch.</w:t>
      </w:r>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p>
    <w:p w14:paraId="751A9A58" w14:textId="77777777" w:rsidR="00D52D64" w:rsidRDefault="00D52D64" w:rsidP="00E20826">
      <w:pPr>
        <w:pStyle w:val="ac"/>
      </w:pPr>
    </w:p>
    <w:p w14:paraId="18A01E0D" w14:textId="77777777" w:rsidR="00D52D64" w:rsidRPr="002F5F3A" w:rsidRDefault="00D52D64" w:rsidP="0021019A">
      <w:pPr>
        <w:pStyle w:val="a3"/>
        <w:ind w:right="20"/>
      </w:pPr>
      <w:r w:rsidRPr="002F5F3A">
        <w:t>This chapter consists of the following sections:</w:t>
      </w:r>
    </w:p>
    <w:p w14:paraId="51ADAAC5" w14:textId="77777777" w:rsidR="00D52D64" w:rsidRPr="002F5F3A" w:rsidRDefault="00D52D64" w:rsidP="0021019A">
      <w:pPr>
        <w:pStyle w:val="Randomlist"/>
        <w:tabs>
          <w:tab w:val="clear" w:pos="3968"/>
          <w:tab w:val="num" w:pos="1980"/>
          <w:tab w:val="num" w:pos="3320"/>
        </w:tabs>
        <w:ind w:left="2104" w:right="20" w:hanging="403"/>
      </w:pPr>
      <w:r w:rsidRPr="002F5F3A">
        <w:t>Understanding the Link Aggregation Control Protocol</w:t>
      </w:r>
    </w:p>
    <w:p w14:paraId="0E7D1D70" w14:textId="77777777" w:rsidR="00D52D64" w:rsidRPr="002F5F3A" w:rsidRDefault="00D52D64" w:rsidP="0021019A">
      <w:pPr>
        <w:pStyle w:val="Randomlist"/>
        <w:tabs>
          <w:tab w:val="clear" w:pos="3968"/>
          <w:tab w:val="num" w:pos="1980"/>
          <w:tab w:val="num" w:pos="3320"/>
        </w:tabs>
        <w:ind w:left="2104" w:right="20" w:hanging="403"/>
      </w:pPr>
      <w:r w:rsidRPr="002F5F3A">
        <w:t>Configuring 802.3ad Link Aggregation Control Protocol and static link aggregation</w:t>
      </w:r>
    </w:p>
    <w:p w14:paraId="70DF0B4E" w14:textId="77777777" w:rsidR="00D52D64" w:rsidRPr="002F5F3A" w:rsidRDefault="00D52D64" w:rsidP="0021019A">
      <w:pPr>
        <w:pStyle w:val="Randomlist"/>
        <w:tabs>
          <w:tab w:val="clear" w:pos="3968"/>
          <w:tab w:val="num" w:pos="1980"/>
          <w:tab w:val="num" w:pos="3320"/>
        </w:tabs>
        <w:ind w:left="2104" w:right="20" w:hanging="403"/>
      </w:pPr>
      <w:r w:rsidRPr="002F5F3A">
        <w:t>Displaying 802.3ad Statistics and Status</w:t>
      </w:r>
    </w:p>
    <w:p w14:paraId="37C1A353" w14:textId="77777777" w:rsidR="00D52D64" w:rsidRDefault="00D52D64" w:rsidP="0021019A">
      <w:pPr>
        <w:pStyle w:val="Randomlist"/>
        <w:numPr>
          <w:ilvl w:val="0"/>
          <w:numId w:val="0"/>
        </w:numPr>
        <w:tabs>
          <w:tab w:val="num" w:pos="3320"/>
        </w:tabs>
        <w:ind w:left="3968" w:right="20" w:hanging="400"/>
      </w:pPr>
    </w:p>
    <w:p w14:paraId="1AA387E3" w14:textId="77777777" w:rsidR="00D52D64" w:rsidRDefault="00D52D64" w:rsidP="0021019A">
      <w:pPr>
        <w:ind w:right="20"/>
      </w:pPr>
      <w:r>
        <w:br w:type="page"/>
      </w:r>
    </w:p>
    <w:p w14:paraId="0EA0D60D" w14:textId="77777777" w:rsidR="00D52D64" w:rsidRDefault="005D40B1" w:rsidP="0021019A">
      <w:pPr>
        <w:pStyle w:val="2"/>
        <w:ind w:right="20"/>
      </w:pPr>
      <w:bookmarkStart w:id="3294" w:name="_Toc444695208"/>
      <w:bookmarkStart w:id="3295" w:name="_Toc363228657"/>
      <w:r>
        <w:rPr>
          <w:rFonts w:hint="eastAsia"/>
        </w:rPr>
        <w:lastRenderedPageBreak/>
        <w:t xml:space="preserve">Understanding </w:t>
      </w:r>
      <w:r w:rsidR="00D52D64">
        <w:t xml:space="preserve">Link </w:t>
      </w:r>
      <w:r w:rsidR="00D52D64" w:rsidRPr="005D40B1">
        <w:t>Aggregation</w:t>
      </w:r>
      <w:r w:rsidR="00D52D64">
        <w:t xml:space="preserve"> Control Protocol</w:t>
      </w:r>
      <w:bookmarkEnd w:id="3294"/>
      <w:r w:rsidR="00D52D64">
        <w:t xml:space="preserve"> </w:t>
      </w:r>
      <w:bookmarkEnd w:id="3295"/>
    </w:p>
    <w:p w14:paraId="4B40683F" w14:textId="77777777" w:rsidR="00D52D64" w:rsidRPr="002F5F3A" w:rsidRDefault="00D52D64" w:rsidP="00540308">
      <w:pPr>
        <w:pStyle w:val="a3"/>
        <w:ind w:left="0" w:right="20"/>
      </w:pPr>
      <w:r w:rsidRPr="002F5F3A">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77777777" w:rsidR="00D52D64" w:rsidRPr="002F5F3A" w:rsidRDefault="00D52D64" w:rsidP="00540308">
      <w:pPr>
        <w:pStyle w:val="a3"/>
        <w:ind w:left="0" w:right="20"/>
      </w:pPr>
      <w:r w:rsidRPr="002F5F3A">
        <w:t>This chapter includes the following descriptions:</w:t>
      </w:r>
    </w:p>
    <w:p w14:paraId="79443602" w14:textId="77777777" w:rsidR="00D52D64" w:rsidRPr="002F5F3A" w:rsidRDefault="00D52D64" w:rsidP="00540308">
      <w:pPr>
        <w:pStyle w:val="Randomlist"/>
        <w:tabs>
          <w:tab w:val="clear" w:pos="3968"/>
          <w:tab w:val="num" w:pos="1980"/>
          <w:tab w:val="num" w:pos="3320"/>
        </w:tabs>
        <w:ind w:left="0" w:right="20" w:firstLine="0"/>
      </w:pPr>
      <w:r w:rsidRPr="002F5F3A">
        <w:t>LACP Concept</w:t>
      </w:r>
    </w:p>
    <w:p w14:paraId="48D8F38C" w14:textId="77777777" w:rsidR="00D52D64" w:rsidRPr="002F5F3A" w:rsidRDefault="00D52D64" w:rsidP="00540308">
      <w:pPr>
        <w:pStyle w:val="Randomlist"/>
        <w:tabs>
          <w:tab w:val="clear" w:pos="3968"/>
          <w:tab w:val="num" w:pos="1980"/>
          <w:tab w:val="num" w:pos="3320"/>
        </w:tabs>
        <w:ind w:left="0" w:right="20" w:firstLine="0"/>
      </w:pPr>
      <w:r w:rsidRPr="002F5F3A">
        <w:t>LACP Modes</w:t>
      </w:r>
    </w:p>
    <w:p w14:paraId="46041ACD" w14:textId="77777777" w:rsidR="00D52D64" w:rsidRPr="002F5F3A" w:rsidRDefault="00D52D64" w:rsidP="00540308">
      <w:pPr>
        <w:pStyle w:val="Randomlist"/>
        <w:tabs>
          <w:tab w:val="clear" w:pos="3968"/>
          <w:tab w:val="num" w:pos="1980"/>
          <w:tab w:val="num" w:pos="3320"/>
        </w:tabs>
        <w:ind w:left="0" w:right="20" w:firstLine="0"/>
      </w:pPr>
      <w:r w:rsidRPr="002F5F3A">
        <w:t>LACP Parameters</w:t>
      </w:r>
    </w:p>
    <w:p w14:paraId="2684F541" w14:textId="77777777" w:rsidR="00D52D64" w:rsidRDefault="00D52D64" w:rsidP="00540308">
      <w:pPr>
        <w:pStyle w:val="3"/>
        <w:ind w:left="0" w:right="20"/>
      </w:pPr>
      <w:bookmarkStart w:id="3296" w:name="_Toc331067112"/>
      <w:bookmarkStart w:id="3297" w:name="_Toc363228658"/>
      <w:bookmarkStart w:id="3298" w:name="_Toc444695209"/>
      <w:r>
        <w:t xml:space="preserve">LACP </w:t>
      </w:r>
      <w:bookmarkEnd w:id="3296"/>
      <w:bookmarkEnd w:id="3297"/>
      <w:r w:rsidRPr="005D40B1">
        <w:t>Operation</w:t>
      </w:r>
      <w:r w:rsidRPr="002F5F3A">
        <w:t xml:space="preserve"> Principle</w:t>
      </w:r>
      <w:bookmarkEnd w:id="3298"/>
    </w:p>
    <w:p w14:paraId="55C17CBA" w14:textId="77777777" w:rsidR="00D52D64" w:rsidRDefault="00D52D64" w:rsidP="00540308">
      <w:pPr>
        <w:pStyle w:val="a3"/>
        <w:ind w:left="0" w:right="20"/>
      </w:pPr>
      <w:r w:rsidRPr="002F5F3A">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E44EA3" w:rsidRDefault="00E44EA3" w:rsidP="00540308">
      <w:pPr>
        <w:pStyle w:val="3"/>
        <w:ind w:left="0" w:right="20"/>
      </w:pPr>
      <w:bookmarkStart w:id="3299" w:name="_Toc331067113"/>
      <w:bookmarkStart w:id="3300" w:name="_Toc363228659"/>
      <w:bookmarkStart w:id="3301" w:name="_Toc444695210"/>
      <w:r w:rsidRPr="009A14A6">
        <w:t>LACPDU</w:t>
      </w:r>
      <w:r>
        <w:t xml:space="preserve"> </w:t>
      </w:r>
      <w:bookmarkEnd w:id="3299"/>
      <w:r>
        <w:rPr>
          <w:rFonts w:hint="eastAsia"/>
        </w:rPr>
        <w:t>Composition</w:t>
      </w:r>
      <w:bookmarkEnd w:id="3300"/>
      <w:bookmarkEnd w:id="3301"/>
    </w:p>
    <w:p w14:paraId="3929D868" w14:textId="77777777" w:rsidR="00D52D64" w:rsidRDefault="00D52D64" w:rsidP="00540308">
      <w:pPr>
        <w:pStyle w:val="a3"/>
        <w:ind w:left="0" w:right="20"/>
      </w:pPr>
      <w:r w:rsidRPr="002F5F3A">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14:paraId="155FEAEC" w14:textId="77777777" w:rsidR="00086FC3" w:rsidRPr="002F5F3A" w:rsidRDefault="00086FC3" w:rsidP="00540308">
      <w:pPr>
        <w:pStyle w:val="afffff3"/>
        <w:ind w:left="0" w:right="20"/>
      </w:pPr>
      <w:bookmarkStart w:id="3302" w:name="_Toc391575342"/>
      <w:r>
        <w:t xml:space="preserve">Table </w:t>
      </w:r>
      <w:r w:rsidR="005832B8">
        <w:fldChar w:fldCharType="begin"/>
      </w:r>
      <w:r w:rsidR="00092D8C">
        <w:instrText xml:space="preserve"> SEQ Table \* ARABIC </w:instrText>
      </w:r>
      <w:r w:rsidR="005832B8">
        <w:fldChar w:fldCharType="separate"/>
      </w:r>
      <w:r w:rsidR="00F34B87">
        <w:rPr>
          <w:noProof/>
        </w:rPr>
        <w:t>200</w:t>
      </w:r>
      <w:r w:rsidR="005832B8">
        <w:rPr>
          <w:noProof/>
        </w:rPr>
        <w:fldChar w:fldCharType="end"/>
      </w:r>
      <w:r>
        <w:rPr>
          <w:rFonts w:hint="eastAsia"/>
        </w:rPr>
        <w:t xml:space="preserve"> L</w:t>
      </w:r>
      <w:r w:rsidRPr="002F5F3A">
        <w:t>ACPDU Configuration</w:t>
      </w:r>
      <w:bookmarkEnd w:id="3302"/>
    </w:p>
    <w:tbl>
      <w:tblPr>
        <w:tblStyle w:val="CLIWide"/>
        <w:tblW w:w="0" w:type="auto"/>
        <w:tblLook w:val="01E0" w:firstRow="1" w:lastRow="1" w:firstColumn="1" w:lastColumn="1" w:noHBand="0" w:noVBand="0"/>
      </w:tblPr>
      <w:tblGrid>
        <w:gridCol w:w="4152"/>
        <w:gridCol w:w="3996"/>
      </w:tblGrid>
      <w:tr w:rsidR="00D52D64"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Field</w:t>
            </w:r>
          </w:p>
        </w:tc>
        <w:tc>
          <w:tcPr>
            <w:tcW w:w="4578" w:type="dxa"/>
          </w:tcPr>
          <w:p w14:paraId="4ADCFEE7" w14:textId="77777777"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description</w:t>
            </w:r>
          </w:p>
        </w:tc>
      </w:tr>
      <w:tr w:rsidR="00D52D64" w14:paraId="5F8DDDB8" w14:textId="77777777" w:rsidTr="00752CBE">
        <w:tc>
          <w:tcPr>
            <w:tcW w:w="4578" w:type="dxa"/>
          </w:tcPr>
          <w:p w14:paraId="78D664BD" w14:textId="77777777" w:rsidR="00D52D64" w:rsidRPr="002F5F3A" w:rsidRDefault="00D52D64" w:rsidP="00540308">
            <w:pPr>
              <w:wordWrap/>
              <w:ind w:rightChars="10" w:right="18"/>
              <w:rPr>
                <w:rFonts w:eastAsia="바탕"/>
                <w:szCs w:val="24"/>
              </w:rPr>
            </w:pPr>
            <w:r w:rsidRPr="002F5F3A">
              <w:rPr>
                <w:rFonts w:eastAsia="바탕"/>
                <w:noProof/>
                <w:szCs w:val="24"/>
              </w:rPr>
              <w:t>Actor_System_Priority</w:t>
            </w:r>
          </w:p>
        </w:tc>
        <w:tc>
          <w:tcPr>
            <w:tcW w:w="4578" w:type="dxa"/>
          </w:tcPr>
          <w:p w14:paraId="53E3A716" w14:textId="77777777" w:rsidR="00D52D64" w:rsidRPr="002F5F3A" w:rsidRDefault="00D52D64" w:rsidP="00540308">
            <w:pPr>
              <w:wordWrap/>
              <w:ind w:rightChars="10" w:right="18"/>
              <w:rPr>
                <w:rFonts w:eastAsia="바탕"/>
                <w:szCs w:val="24"/>
              </w:rPr>
            </w:pPr>
            <w:r w:rsidRPr="002F5F3A">
              <w:rPr>
                <w:rFonts w:eastAsia="바탕"/>
                <w:szCs w:val="24"/>
              </w:rPr>
              <w:t>Priority configured to the system</w:t>
            </w:r>
          </w:p>
        </w:tc>
      </w:tr>
      <w:tr w:rsidR="00D52D64" w14:paraId="51ED9AA3" w14:textId="77777777" w:rsidTr="00752CBE">
        <w:tc>
          <w:tcPr>
            <w:tcW w:w="4578" w:type="dxa"/>
          </w:tcPr>
          <w:p w14:paraId="607FB6CE" w14:textId="77777777" w:rsidR="00D52D64" w:rsidRPr="002F5F3A" w:rsidRDefault="00D52D64" w:rsidP="00540308">
            <w:pPr>
              <w:wordWrap/>
              <w:ind w:rightChars="10" w:right="18"/>
              <w:rPr>
                <w:rFonts w:eastAsia="바탕"/>
                <w:szCs w:val="24"/>
              </w:rPr>
            </w:pPr>
            <w:r w:rsidRPr="002F5F3A">
              <w:rPr>
                <w:rFonts w:eastAsia="바탕"/>
                <w:noProof/>
                <w:szCs w:val="24"/>
              </w:rPr>
              <w:t>Actor_System</w:t>
            </w:r>
          </w:p>
        </w:tc>
        <w:tc>
          <w:tcPr>
            <w:tcW w:w="4578" w:type="dxa"/>
          </w:tcPr>
          <w:p w14:paraId="1E94EA4F" w14:textId="77777777" w:rsidR="00D52D64" w:rsidRPr="002F5F3A" w:rsidRDefault="00D52D64" w:rsidP="00540308">
            <w:pPr>
              <w:wordWrap/>
              <w:ind w:rightChars="10" w:right="18"/>
              <w:rPr>
                <w:rFonts w:eastAsia="바탕"/>
                <w:szCs w:val="24"/>
              </w:rPr>
            </w:pPr>
            <w:r w:rsidRPr="002F5F3A">
              <w:rPr>
                <w:rFonts w:eastAsia="바탕"/>
                <w:szCs w:val="24"/>
              </w:rPr>
              <w:t>ID made by using the MAC and priority of the system</w:t>
            </w:r>
          </w:p>
        </w:tc>
      </w:tr>
      <w:tr w:rsidR="00D52D64" w14:paraId="26F3979D" w14:textId="77777777" w:rsidTr="00752CBE">
        <w:trPr>
          <w:trHeight w:val="285"/>
        </w:trPr>
        <w:tc>
          <w:tcPr>
            <w:tcW w:w="4578" w:type="dxa"/>
          </w:tcPr>
          <w:p w14:paraId="23523310" w14:textId="77777777" w:rsidR="00D52D64" w:rsidRPr="002F5F3A" w:rsidRDefault="00D52D64" w:rsidP="00540308">
            <w:pPr>
              <w:wordWrap/>
              <w:ind w:rightChars="10" w:right="18"/>
              <w:rPr>
                <w:rFonts w:eastAsia="바탕"/>
                <w:szCs w:val="24"/>
              </w:rPr>
            </w:pPr>
            <w:r w:rsidRPr="002F5F3A">
              <w:rPr>
                <w:rFonts w:eastAsia="바탕"/>
                <w:noProof/>
                <w:szCs w:val="24"/>
              </w:rPr>
              <w:t>Actor_Key</w:t>
            </w:r>
          </w:p>
        </w:tc>
        <w:tc>
          <w:tcPr>
            <w:tcW w:w="4578" w:type="dxa"/>
          </w:tcPr>
          <w:p w14:paraId="237DAA1B" w14:textId="77777777" w:rsidR="00D52D64" w:rsidRPr="002F5F3A" w:rsidRDefault="00D52D64" w:rsidP="00540308">
            <w:pPr>
              <w:wordWrap/>
              <w:ind w:rightChars="10" w:right="18"/>
              <w:rPr>
                <w:rFonts w:eastAsia="바탕"/>
                <w:szCs w:val="24"/>
              </w:rPr>
            </w:pPr>
            <w:r w:rsidRPr="002F5F3A">
              <w:rPr>
                <w:rFonts w:eastAsia="바탕"/>
                <w:noProof/>
                <w:szCs w:val="24"/>
              </w:rPr>
              <w:t>logical interface ID</w:t>
            </w:r>
          </w:p>
        </w:tc>
      </w:tr>
      <w:tr w:rsidR="00D52D64" w14:paraId="27F02674" w14:textId="77777777" w:rsidTr="00752CBE">
        <w:trPr>
          <w:trHeight w:val="285"/>
        </w:trPr>
        <w:tc>
          <w:tcPr>
            <w:tcW w:w="4578" w:type="dxa"/>
          </w:tcPr>
          <w:p w14:paraId="6A0C38A6" w14:textId="77777777" w:rsidR="00D52D64" w:rsidRPr="002F5F3A" w:rsidRDefault="00D52D64" w:rsidP="00540308">
            <w:pPr>
              <w:wordWrap/>
              <w:ind w:rightChars="10" w:right="18"/>
              <w:rPr>
                <w:rFonts w:eastAsia="바탕"/>
                <w:szCs w:val="24"/>
              </w:rPr>
            </w:pPr>
            <w:r w:rsidRPr="002F5F3A">
              <w:rPr>
                <w:rFonts w:eastAsia="바탕"/>
                <w:noProof/>
                <w:szCs w:val="24"/>
              </w:rPr>
              <w:t>Actor_Port_Priority</w:t>
            </w:r>
          </w:p>
        </w:tc>
        <w:tc>
          <w:tcPr>
            <w:tcW w:w="4578" w:type="dxa"/>
          </w:tcPr>
          <w:p w14:paraId="71E6379B" w14:textId="77777777" w:rsidR="00D52D64" w:rsidRPr="002F5F3A" w:rsidRDefault="00D52D64" w:rsidP="00540308">
            <w:pPr>
              <w:wordWrap/>
              <w:ind w:rightChars="10" w:right="18"/>
              <w:rPr>
                <w:rFonts w:eastAsia="바탕"/>
                <w:szCs w:val="24"/>
              </w:rPr>
            </w:pPr>
            <w:r w:rsidRPr="002F5F3A">
              <w:rPr>
                <w:rFonts w:eastAsia="바탕"/>
                <w:noProof/>
                <w:szCs w:val="24"/>
              </w:rPr>
              <w:t>Port priority</w:t>
            </w:r>
          </w:p>
        </w:tc>
      </w:tr>
      <w:tr w:rsidR="00D52D64" w14:paraId="4C477A2F" w14:textId="77777777" w:rsidTr="00752CBE">
        <w:tc>
          <w:tcPr>
            <w:tcW w:w="4578" w:type="dxa"/>
          </w:tcPr>
          <w:p w14:paraId="42FFEE68" w14:textId="77777777" w:rsidR="00D52D64" w:rsidRPr="002F5F3A" w:rsidRDefault="00D52D64" w:rsidP="00540308">
            <w:pPr>
              <w:wordWrap/>
              <w:ind w:rightChars="10" w:right="18"/>
              <w:rPr>
                <w:rFonts w:eastAsia="바탕"/>
                <w:szCs w:val="24"/>
              </w:rPr>
            </w:pPr>
            <w:r w:rsidRPr="002F5F3A">
              <w:rPr>
                <w:rFonts w:eastAsia="바탕"/>
                <w:noProof/>
                <w:szCs w:val="24"/>
              </w:rPr>
              <w:t>Actor_Port</w:t>
            </w:r>
          </w:p>
        </w:tc>
        <w:tc>
          <w:tcPr>
            <w:tcW w:w="4578" w:type="dxa"/>
          </w:tcPr>
          <w:p w14:paraId="6F69E372" w14:textId="77777777" w:rsidR="00D52D64" w:rsidRPr="002F5F3A" w:rsidRDefault="00D52D64" w:rsidP="00540308">
            <w:pPr>
              <w:wordWrap/>
              <w:ind w:rightChars="10" w:right="18"/>
              <w:rPr>
                <w:rFonts w:eastAsia="바탕"/>
                <w:szCs w:val="24"/>
              </w:rPr>
            </w:pPr>
            <w:r w:rsidRPr="002F5F3A">
              <w:rPr>
                <w:rFonts w:eastAsia="바탕"/>
                <w:noProof/>
                <w:szCs w:val="24"/>
              </w:rPr>
              <w:t>Port index</w:t>
            </w:r>
          </w:p>
        </w:tc>
      </w:tr>
      <w:tr w:rsidR="00D52D64" w14:paraId="4A99C2B2" w14:textId="77777777" w:rsidTr="00752CBE">
        <w:tc>
          <w:tcPr>
            <w:tcW w:w="4578" w:type="dxa"/>
          </w:tcPr>
          <w:p w14:paraId="6D273AF5" w14:textId="77777777" w:rsidR="00D52D64" w:rsidRPr="002F5F3A" w:rsidRDefault="00D52D64" w:rsidP="00540308">
            <w:pPr>
              <w:wordWrap/>
              <w:ind w:rightChars="10" w:right="18"/>
              <w:rPr>
                <w:rFonts w:eastAsia="바탕"/>
                <w:szCs w:val="24"/>
              </w:rPr>
            </w:pPr>
            <w:r w:rsidRPr="002F5F3A">
              <w:rPr>
                <w:rFonts w:eastAsia="바탕"/>
                <w:noProof/>
                <w:szCs w:val="24"/>
              </w:rPr>
              <w:t>Actor_State</w:t>
            </w:r>
          </w:p>
        </w:tc>
        <w:tc>
          <w:tcPr>
            <w:tcW w:w="4578" w:type="dxa"/>
          </w:tcPr>
          <w:p w14:paraId="150DB9B3" w14:textId="77777777" w:rsidR="00D52D64" w:rsidRPr="002F5F3A" w:rsidRDefault="00D52D64" w:rsidP="00540308">
            <w:pPr>
              <w:wordWrap/>
              <w:ind w:rightChars="10" w:right="18"/>
              <w:rPr>
                <w:rFonts w:eastAsia="바탕"/>
                <w:szCs w:val="24"/>
              </w:rPr>
            </w:pPr>
            <w:r w:rsidRPr="002F5F3A">
              <w:rPr>
                <w:rFonts w:eastAsia="바탕"/>
                <w:szCs w:val="24"/>
              </w:rPr>
              <w:t>The value of the port status (in the unit of bit)</w:t>
            </w:r>
          </w:p>
        </w:tc>
      </w:tr>
      <w:tr w:rsidR="00D52D64" w14:paraId="399BC096" w14:textId="77777777" w:rsidTr="00752CBE">
        <w:tc>
          <w:tcPr>
            <w:tcW w:w="4578" w:type="dxa"/>
          </w:tcPr>
          <w:p w14:paraId="07CF0920" w14:textId="77777777" w:rsidR="00D52D64" w:rsidRPr="002F5F3A" w:rsidRDefault="00D52D64" w:rsidP="00540308">
            <w:pPr>
              <w:wordWrap/>
              <w:ind w:rightChars="10" w:right="18"/>
              <w:rPr>
                <w:rFonts w:eastAsia="바탕"/>
                <w:szCs w:val="24"/>
              </w:rPr>
            </w:pPr>
            <w:r w:rsidRPr="002F5F3A">
              <w:rPr>
                <w:rFonts w:eastAsia="바탕"/>
                <w:noProof/>
                <w:szCs w:val="24"/>
              </w:rPr>
              <w:t>Partner_System_Priority</w:t>
            </w:r>
          </w:p>
        </w:tc>
        <w:tc>
          <w:tcPr>
            <w:tcW w:w="4578" w:type="dxa"/>
          </w:tcPr>
          <w:p w14:paraId="2C9DB7AA" w14:textId="77777777" w:rsidR="00D52D64" w:rsidRPr="002F5F3A" w:rsidRDefault="00D52D64" w:rsidP="00540308">
            <w:pPr>
              <w:wordWrap/>
              <w:ind w:rightChars="10" w:right="18"/>
              <w:rPr>
                <w:rFonts w:eastAsia="바탕"/>
                <w:szCs w:val="24"/>
              </w:rPr>
            </w:pPr>
            <w:r w:rsidRPr="002F5F3A">
              <w:rPr>
                <w:rFonts w:eastAsia="바탕"/>
                <w:szCs w:val="24"/>
              </w:rPr>
              <w:t>System priority of the opponent system</w:t>
            </w:r>
          </w:p>
        </w:tc>
      </w:tr>
      <w:tr w:rsidR="00D52D64" w14:paraId="3AFC36AC" w14:textId="77777777" w:rsidTr="00752CBE">
        <w:tc>
          <w:tcPr>
            <w:tcW w:w="4578" w:type="dxa"/>
          </w:tcPr>
          <w:p w14:paraId="27380D71" w14:textId="77777777" w:rsidR="00D52D64" w:rsidRPr="002F5F3A" w:rsidRDefault="00D52D64" w:rsidP="00540308">
            <w:pPr>
              <w:wordWrap/>
              <w:ind w:rightChars="10" w:right="18"/>
              <w:rPr>
                <w:rFonts w:eastAsia="바탕"/>
                <w:szCs w:val="24"/>
              </w:rPr>
            </w:pPr>
            <w:r w:rsidRPr="002F5F3A">
              <w:rPr>
                <w:rFonts w:eastAsia="바탕"/>
                <w:noProof/>
                <w:szCs w:val="24"/>
              </w:rPr>
              <w:t>Partner_System</w:t>
            </w:r>
          </w:p>
        </w:tc>
        <w:tc>
          <w:tcPr>
            <w:tcW w:w="4578" w:type="dxa"/>
          </w:tcPr>
          <w:p w14:paraId="2C685E73" w14:textId="77777777" w:rsidR="00D52D64" w:rsidRPr="002F5F3A" w:rsidRDefault="00D52D64" w:rsidP="00540308">
            <w:pPr>
              <w:wordWrap/>
              <w:ind w:rightChars="10" w:right="18"/>
              <w:rPr>
                <w:rFonts w:eastAsia="바탕"/>
                <w:szCs w:val="24"/>
              </w:rPr>
            </w:pPr>
            <w:r w:rsidRPr="002F5F3A">
              <w:rPr>
                <w:rFonts w:eastAsia="바탕"/>
                <w:szCs w:val="24"/>
              </w:rPr>
              <w:t>System ID of the opponent system</w:t>
            </w:r>
          </w:p>
        </w:tc>
      </w:tr>
      <w:tr w:rsidR="00D52D64" w14:paraId="3D3B2861" w14:textId="77777777" w:rsidTr="00752CBE">
        <w:tc>
          <w:tcPr>
            <w:tcW w:w="4578" w:type="dxa"/>
          </w:tcPr>
          <w:p w14:paraId="78CA369A" w14:textId="77777777" w:rsidR="00D52D64" w:rsidRPr="002F5F3A" w:rsidRDefault="00D52D64" w:rsidP="00540308">
            <w:pPr>
              <w:wordWrap/>
              <w:ind w:rightChars="10" w:right="18"/>
              <w:rPr>
                <w:rFonts w:eastAsia="바탕"/>
                <w:szCs w:val="24"/>
              </w:rPr>
            </w:pPr>
            <w:r w:rsidRPr="002F5F3A">
              <w:rPr>
                <w:rFonts w:eastAsia="바탕"/>
                <w:noProof/>
                <w:szCs w:val="24"/>
              </w:rPr>
              <w:t>Partner_Key</w:t>
            </w:r>
          </w:p>
        </w:tc>
        <w:tc>
          <w:tcPr>
            <w:tcW w:w="4578" w:type="dxa"/>
          </w:tcPr>
          <w:p w14:paraId="009DB526" w14:textId="77777777" w:rsidR="00D52D64" w:rsidRPr="002F5F3A" w:rsidRDefault="00D52D64" w:rsidP="00540308">
            <w:pPr>
              <w:wordWrap/>
              <w:ind w:rightChars="10" w:right="18"/>
              <w:rPr>
                <w:rFonts w:eastAsia="바탕"/>
                <w:szCs w:val="24"/>
              </w:rPr>
            </w:pPr>
            <w:r w:rsidRPr="002F5F3A">
              <w:rPr>
                <w:rFonts w:eastAsia="바탕"/>
                <w:szCs w:val="24"/>
              </w:rPr>
              <w:t>ID of the logical interface of the opponent system</w:t>
            </w:r>
          </w:p>
        </w:tc>
      </w:tr>
      <w:tr w:rsidR="00D52D64" w14:paraId="09A5CCE7" w14:textId="77777777" w:rsidTr="00752CBE">
        <w:tc>
          <w:tcPr>
            <w:tcW w:w="4578" w:type="dxa"/>
          </w:tcPr>
          <w:p w14:paraId="2188E636" w14:textId="77777777" w:rsidR="00D52D64" w:rsidRPr="002F5F3A" w:rsidRDefault="00D52D64" w:rsidP="00540308">
            <w:pPr>
              <w:wordWrap/>
              <w:ind w:rightChars="10" w:right="18"/>
              <w:rPr>
                <w:rFonts w:eastAsia="바탕"/>
                <w:szCs w:val="24"/>
              </w:rPr>
            </w:pPr>
            <w:r w:rsidRPr="002F5F3A">
              <w:rPr>
                <w:rFonts w:eastAsia="바탕"/>
                <w:noProof/>
                <w:szCs w:val="24"/>
              </w:rPr>
              <w:t>Partner_Port_Priority</w:t>
            </w:r>
          </w:p>
        </w:tc>
        <w:tc>
          <w:tcPr>
            <w:tcW w:w="4578" w:type="dxa"/>
          </w:tcPr>
          <w:p w14:paraId="1BF463CF" w14:textId="77777777" w:rsidR="00D52D64" w:rsidRPr="002F5F3A" w:rsidRDefault="00D52D64" w:rsidP="00540308">
            <w:pPr>
              <w:wordWrap/>
              <w:ind w:rightChars="10" w:right="18"/>
              <w:rPr>
                <w:rFonts w:eastAsia="바탕"/>
                <w:szCs w:val="24"/>
              </w:rPr>
            </w:pPr>
            <w:r w:rsidRPr="002F5F3A">
              <w:rPr>
                <w:rFonts w:eastAsia="바탕"/>
                <w:szCs w:val="24"/>
              </w:rPr>
              <w:t>Priority of the opponent port</w:t>
            </w:r>
          </w:p>
        </w:tc>
      </w:tr>
      <w:tr w:rsidR="00D52D64" w14:paraId="6582010E" w14:textId="77777777" w:rsidTr="00752CBE">
        <w:tc>
          <w:tcPr>
            <w:tcW w:w="4578" w:type="dxa"/>
          </w:tcPr>
          <w:p w14:paraId="38B25F15" w14:textId="77777777" w:rsidR="00D52D64" w:rsidRPr="002F5F3A" w:rsidRDefault="00D52D64" w:rsidP="00540308">
            <w:pPr>
              <w:wordWrap/>
              <w:ind w:rightChars="10" w:right="18"/>
              <w:rPr>
                <w:rFonts w:eastAsia="바탕"/>
                <w:szCs w:val="24"/>
              </w:rPr>
            </w:pPr>
            <w:r w:rsidRPr="002F5F3A">
              <w:rPr>
                <w:rFonts w:eastAsia="바탕"/>
                <w:noProof/>
                <w:szCs w:val="24"/>
              </w:rPr>
              <w:t>Partner_Port</w:t>
            </w:r>
          </w:p>
        </w:tc>
        <w:tc>
          <w:tcPr>
            <w:tcW w:w="4578" w:type="dxa"/>
          </w:tcPr>
          <w:p w14:paraId="2DF68611" w14:textId="77777777" w:rsidR="00D52D64" w:rsidRPr="002F5F3A" w:rsidRDefault="00D52D64" w:rsidP="00540308">
            <w:pPr>
              <w:wordWrap/>
              <w:ind w:rightChars="10" w:right="18"/>
              <w:rPr>
                <w:rFonts w:eastAsia="바탕"/>
                <w:szCs w:val="24"/>
              </w:rPr>
            </w:pPr>
            <w:r w:rsidRPr="002F5F3A">
              <w:rPr>
                <w:rFonts w:eastAsia="바탕"/>
                <w:szCs w:val="24"/>
              </w:rPr>
              <w:t>Index of the opponent port</w:t>
            </w:r>
          </w:p>
        </w:tc>
      </w:tr>
      <w:tr w:rsidR="00D52D64" w14:paraId="5E3B7C60" w14:textId="77777777" w:rsidTr="00752CBE">
        <w:tc>
          <w:tcPr>
            <w:tcW w:w="4578" w:type="dxa"/>
          </w:tcPr>
          <w:p w14:paraId="476F6FD8" w14:textId="77777777" w:rsidR="00D52D64" w:rsidRPr="002F5F3A" w:rsidRDefault="00D52D64" w:rsidP="00540308">
            <w:pPr>
              <w:wordWrap/>
              <w:ind w:rightChars="10" w:right="18"/>
              <w:rPr>
                <w:rFonts w:eastAsia="바탕"/>
                <w:szCs w:val="24"/>
              </w:rPr>
            </w:pPr>
            <w:r w:rsidRPr="002F5F3A">
              <w:rPr>
                <w:rFonts w:eastAsia="바탕"/>
                <w:noProof/>
                <w:szCs w:val="24"/>
              </w:rPr>
              <w:t>Partner_State</w:t>
            </w:r>
          </w:p>
        </w:tc>
        <w:tc>
          <w:tcPr>
            <w:tcW w:w="4578" w:type="dxa"/>
          </w:tcPr>
          <w:p w14:paraId="192291AE" w14:textId="77777777" w:rsidR="00D52D64" w:rsidRPr="002F5F3A" w:rsidRDefault="00D52D64" w:rsidP="00540308">
            <w:pPr>
              <w:keepNext/>
              <w:wordWrap/>
              <w:ind w:rightChars="10" w:right="18"/>
              <w:rPr>
                <w:rFonts w:eastAsia="바탕"/>
                <w:szCs w:val="24"/>
              </w:rPr>
            </w:pPr>
            <w:r w:rsidRPr="002F5F3A">
              <w:rPr>
                <w:rFonts w:eastAsia="바탕"/>
                <w:szCs w:val="24"/>
              </w:rPr>
              <w:t>Status of the opponent port</w:t>
            </w:r>
          </w:p>
        </w:tc>
      </w:tr>
    </w:tbl>
    <w:p w14:paraId="2B1F699C" w14:textId="77777777" w:rsidR="003E3F42" w:rsidRDefault="003E3F42" w:rsidP="00540308">
      <w:pPr>
        <w:ind w:right="20"/>
      </w:pPr>
    </w:p>
    <w:p w14:paraId="6F234D60" w14:textId="77777777" w:rsidR="003E3F42" w:rsidRDefault="003E3F42" w:rsidP="00540308">
      <w:pPr>
        <w:widowControl/>
        <w:wordWrap/>
        <w:snapToGrid/>
        <w:spacing w:line="240" w:lineRule="auto"/>
        <w:ind w:right="20"/>
        <w:jc w:val="left"/>
      </w:pPr>
      <w:r>
        <w:br w:type="page"/>
      </w:r>
    </w:p>
    <w:p w14:paraId="385C558F" w14:textId="77777777" w:rsidR="00D52D64" w:rsidRDefault="00D52D64" w:rsidP="00540308">
      <w:pPr>
        <w:pStyle w:val="3"/>
        <w:ind w:left="0" w:right="20"/>
      </w:pPr>
      <w:bookmarkStart w:id="3303" w:name="_Toc260059190"/>
      <w:bookmarkStart w:id="3304" w:name="_Toc294800265"/>
      <w:bookmarkStart w:id="3305" w:name="_Toc294800465"/>
      <w:bookmarkStart w:id="3306" w:name="_Toc444695211"/>
      <w:r>
        <w:lastRenderedPageBreak/>
        <w:t>LACP Modes</w:t>
      </w:r>
      <w:bookmarkEnd w:id="3303"/>
      <w:bookmarkEnd w:id="3304"/>
      <w:bookmarkEnd w:id="3305"/>
      <w:bookmarkEnd w:id="3306"/>
    </w:p>
    <w:p w14:paraId="494B2830" w14:textId="77777777" w:rsidR="00D52D64" w:rsidRPr="002F5F3A" w:rsidRDefault="00540308" w:rsidP="00540308">
      <w:pPr>
        <w:pStyle w:val="a3"/>
        <w:ind w:left="0" w:right="20"/>
        <w:rPr>
          <w:kern w:val="0"/>
        </w:rPr>
      </w:pPr>
      <w:r>
        <w:t>The p</w:t>
      </w:r>
      <w:r w:rsidR="00D52D64" w:rsidRPr="002F5F3A">
        <w:t xml:space="preserve">ort group configuration of </w:t>
      </w:r>
      <w:r>
        <w:t xml:space="preserve">a </w:t>
      </w:r>
      <w:r w:rsidR="00094318">
        <w:t>C9500</w:t>
      </w:r>
      <w:r w:rsidR="00D52D64" w:rsidRPr="002F5F3A">
        <w:t xml:space="preserve"> can be done manually or automatically with </w:t>
      </w:r>
      <w:r w:rsidR="00D52D64" w:rsidRPr="002F5F3A">
        <w:rPr>
          <w:kern w:val="0"/>
        </w:rPr>
        <w:t>IEEE 802.3ad LACP (Link Aggregation Control Protocol).</w:t>
      </w:r>
    </w:p>
    <w:p w14:paraId="6351A016" w14:textId="77777777" w:rsidR="00D52D64" w:rsidRPr="002F5F3A" w:rsidRDefault="00D52D64" w:rsidP="00540308">
      <w:pPr>
        <w:pStyle w:val="a3"/>
        <w:ind w:left="0" w:right="20"/>
        <w:rPr>
          <w:kern w:val="0"/>
        </w:rPr>
      </w:pPr>
      <w:r w:rsidRPr="002F5F3A">
        <w:t xml:space="preserve">To configure </w:t>
      </w:r>
      <w:r w:rsidR="00540308">
        <w:t xml:space="preserve">a </w:t>
      </w:r>
      <w:r w:rsidRPr="002F5F3A">
        <w:t>port group with LACP, use the active or passive mode. To start automatic port group configuration with LACP, at least one end of the link needs to be configured to active mode to initiate negotiating. This is due to</w:t>
      </w:r>
      <w:r w:rsidR="00540308">
        <w:t xml:space="preserve"> </w:t>
      </w:r>
      <w:r w:rsidRPr="002F5F3A">
        <w:t>ports in passive mode passively respond</w:t>
      </w:r>
      <w:r w:rsidR="00540308">
        <w:t>ing</w:t>
      </w:r>
      <w:r w:rsidRPr="002F5F3A">
        <w:t xml:space="preserve"> to initiation and never imitat</w:t>
      </w:r>
      <w:r w:rsidR="00540308">
        <w:t>ing</w:t>
      </w:r>
      <w:r w:rsidRPr="002F5F3A">
        <w:t xml:space="preserve"> the sending </w:t>
      </w:r>
      <w:r w:rsidR="00540308">
        <w:t xml:space="preserve">of </w:t>
      </w:r>
      <w:r w:rsidRPr="002F5F3A">
        <w:t>LACP packets</w:t>
      </w:r>
      <w:r w:rsidRPr="002F5F3A">
        <w:rPr>
          <w:kern w:val="0"/>
        </w:rPr>
        <w:t>.</w:t>
      </w:r>
    </w:p>
    <w:p w14:paraId="4D776659" w14:textId="77777777" w:rsidR="00D52D64" w:rsidRPr="002F5F3A" w:rsidRDefault="00D52D64" w:rsidP="00540308">
      <w:pPr>
        <w:pStyle w:val="a3"/>
        <w:ind w:left="0" w:right="20"/>
        <w:rPr>
          <w:kern w:val="0"/>
        </w:rPr>
      </w:pPr>
      <w:r w:rsidRPr="002F5F3A">
        <w:rPr>
          <w:kern w:val="0"/>
        </w:rPr>
        <w:t xml:space="preserve">The following shows </w:t>
      </w:r>
      <w:r w:rsidR="00540308">
        <w:rPr>
          <w:kern w:val="0"/>
        </w:rPr>
        <w:t>a</w:t>
      </w:r>
      <w:r w:rsidRPr="002F5F3A">
        <w:rPr>
          <w:kern w:val="0"/>
        </w:rPr>
        <w:t xml:space="preserve"> possible mode in LACP:</w:t>
      </w:r>
    </w:p>
    <w:p w14:paraId="789E55EC" w14:textId="77777777" w:rsidR="00D52D64" w:rsidRPr="009612B0" w:rsidRDefault="00086FC3" w:rsidP="00540308">
      <w:pPr>
        <w:pStyle w:val="afffff3"/>
        <w:ind w:left="0" w:right="20"/>
        <w:rPr>
          <w:rFonts w:ascii="굴림체"/>
          <w:color w:val="000000"/>
          <w:kern w:val="0"/>
        </w:rPr>
      </w:pPr>
      <w:bookmarkStart w:id="3307" w:name="_Toc294800789"/>
      <w:bookmarkStart w:id="3308" w:name="_Toc391575343"/>
      <w:r>
        <w:t xml:space="preserve">Table </w:t>
      </w:r>
      <w:r w:rsidR="005832B8">
        <w:fldChar w:fldCharType="begin"/>
      </w:r>
      <w:r w:rsidR="00092D8C">
        <w:instrText xml:space="preserve"> SEQ Table \* ARABIC </w:instrText>
      </w:r>
      <w:r w:rsidR="005832B8">
        <w:fldChar w:fldCharType="separate"/>
      </w:r>
      <w:r w:rsidR="008B56C1">
        <w:rPr>
          <w:noProof/>
        </w:rPr>
        <w:t>201</w:t>
      </w:r>
      <w:r w:rsidR="005832B8">
        <w:rPr>
          <w:noProof/>
        </w:rPr>
        <w:fldChar w:fldCharType="end"/>
      </w:r>
      <w:r>
        <w:rPr>
          <w:rFonts w:hint="eastAsia"/>
        </w:rPr>
        <w:t xml:space="preserve"> </w:t>
      </w:r>
      <w:r w:rsidRPr="002F5F3A">
        <w:t>LACP Modes</w:t>
      </w:r>
      <w:bookmarkEnd w:id="3307"/>
      <w:bookmarkEnd w:id="3308"/>
    </w:p>
    <w:tbl>
      <w:tblPr>
        <w:tblStyle w:val="CLIWide"/>
        <w:tblW w:w="7920" w:type="dxa"/>
        <w:tblLook w:val="04A0" w:firstRow="1" w:lastRow="0" w:firstColumn="1" w:lastColumn="0" w:noHBand="0" w:noVBand="1"/>
      </w:tblPr>
      <w:tblGrid>
        <w:gridCol w:w="1161"/>
        <w:gridCol w:w="6759"/>
      </w:tblGrid>
      <w:tr w:rsidR="00D52D64"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2F5F3A" w:rsidRDefault="00D52D64" w:rsidP="00540308">
            <w:pPr>
              <w:wordWrap/>
              <w:adjustRightInd w:val="0"/>
              <w:ind w:right="20"/>
              <w:jc w:val="center"/>
              <w:rPr>
                <w:b/>
                <w:bCs/>
                <w:kern w:val="0"/>
              </w:rPr>
            </w:pPr>
            <w:r w:rsidRPr="002F5F3A">
              <w:rPr>
                <w:b/>
                <w:bCs/>
                <w:kern w:val="0"/>
              </w:rPr>
              <w:t>Mode</w:t>
            </w:r>
          </w:p>
        </w:tc>
        <w:tc>
          <w:tcPr>
            <w:tcW w:w="6759" w:type="dxa"/>
          </w:tcPr>
          <w:p w14:paraId="29FEF8D6" w14:textId="77777777" w:rsidR="00D52D64" w:rsidRPr="002F5F3A" w:rsidRDefault="00D52D64" w:rsidP="00540308">
            <w:pPr>
              <w:wordWrap/>
              <w:adjustRightInd w:val="0"/>
              <w:ind w:right="20"/>
              <w:rPr>
                <w:b/>
                <w:bCs/>
                <w:kern w:val="0"/>
              </w:rPr>
            </w:pPr>
            <w:r w:rsidRPr="002F5F3A">
              <w:rPr>
                <w:b/>
                <w:bCs/>
                <w:kern w:val="0"/>
              </w:rPr>
              <w:t>Description</w:t>
            </w:r>
          </w:p>
        </w:tc>
      </w:tr>
      <w:tr w:rsidR="00D52D64" w14:paraId="5545F313" w14:textId="77777777" w:rsidTr="00752CBE">
        <w:tc>
          <w:tcPr>
            <w:tcW w:w="1161" w:type="dxa"/>
          </w:tcPr>
          <w:p w14:paraId="637CBE5A" w14:textId="77777777" w:rsidR="00D52D64" w:rsidRPr="002F5F3A" w:rsidRDefault="00D52D64" w:rsidP="00540308">
            <w:pPr>
              <w:wordWrap/>
              <w:adjustRightInd w:val="0"/>
              <w:ind w:right="20"/>
              <w:jc w:val="center"/>
              <w:rPr>
                <w:kern w:val="0"/>
              </w:rPr>
            </w:pPr>
            <w:r w:rsidRPr="002F5F3A">
              <w:rPr>
                <w:kern w:val="0"/>
              </w:rPr>
              <w:t>on</w:t>
            </w:r>
          </w:p>
        </w:tc>
        <w:tc>
          <w:tcPr>
            <w:tcW w:w="6759" w:type="dxa"/>
          </w:tcPr>
          <w:p w14:paraId="439F672D" w14:textId="77777777" w:rsidR="00D52D64" w:rsidRPr="002F5F3A" w:rsidRDefault="00D52D64" w:rsidP="00540308">
            <w:pPr>
              <w:wordWrap/>
              <w:adjustRightInd w:val="0"/>
              <w:ind w:right="20"/>
              <w:rPr>
                <w:kern w:val="0"/>
              </w:rPr>
            </w:pPr>
            <w:r w:rsidRPr="002F5F3A">
              <w:rPr>
                <w:kern w:val="0"/>
              </w:rPr>
              <w:t>This mode do not create port group by LACP. It creates static port group.</w:t>
            </w:r>
          </w:p>
        </w:tc>
      </w:tr>
      <w:tr w:rsidR="00D52D64" w14:paraId="4E817018" w14:textId="77777777" w:rsidTr="00752CBE">
        <w:tc>
          <w:tcPr>
            <w:tcW w:w="1161" w:type="dxa"/>
          </w:tcPr>
          <w:p w14:paraId="778B15E9" w14:textId="77777777" w:rsidR="00D52D64" w:rsidRPr="002F5F3A" w:rsidRDefault="00D52D64" w:rsidP="00540308">
            <w:pPr>
              <w:wordWrap/>
              <w:adjustRightInd w:val="0"/>
              <w:ind w:right="20"/>
              <w:jc w:val="center"/>
              <w:rPr>
                <w:kern w:val="0"/>
              </w:rPr>
            </w:pPr>
            <w:r w:rsidRPr="002F5F3A">
              <w:rPr>
                <w:kern w:val="0"/>
              </w:rPr>
              <w:t>passive</w:t>
            </w:r>
          </w:p>
        </w:tc>
        <w:tc>
          <w:tcPr>
            <w:tcW w:w="6759" w:type="dxa"/>
          </w:tcPr>
          <w:p w14:paraId="2DD48F12" w14:textId="77777777" w:rsidR="00D52D64" w:rsidRPr="002F5F3A" w:rsidRDefault="00D52D64" w:rsidP="00540308">
            <w:pPr>
              <w:wordWrap/>
              <w:adjustRightInd w:val="0"/>
              <w:ind w:right="20"/>
              <w:rPr>
                <w:kern w:val="0"/>
              </w:rPr>
            </w:pPr>
            <w:r w:rsidRPr="002F5F3A">
              <w:rPr>
                <w:kern w:val="0"/>
              </w:rPr>
              <w:t>LACP mode that places a port into a passive negotiating state. The port responds to LACP packets only when it receives the LACP packets and does not start LACP packet negotiation first.</w:t>
            </w:r>
          </w:p>
        </w:tc>
      </w:tr>
      <w:tr w:rsidR="00D52D64" w14:paraId="725B9721" w14:textId="77777777" w:rsidTr="00752CBE">
        <w:tc>
          <w:tcPr>
            <w:tcW w:w="1161" w:type="dxa"/>
          </w:tcPr>
          <w:p w14:paraId="56B6184B" w14:textId="77777777" w:rsidR="00D52D64" w:rsidRPr="002F5F3A" w:rsidRDefault="00D52D64" w:rsidP="00540308">
            <w:pPr>
              <w:wordWrap/>
              <w:adjustRightInd w:val="0"/>
              <w:ind w:right="20"/>
              <w:jc w:val="center"/>
              <w:rPr>
                <w:kern w:val="0"/>
              </w:rPr>
            </w:pPr>
            <w:r w:rsidRPr="002F5F3A">
              <w:rPr>
                <w:kern w:val="0"/>
              </w:rPr>
              <w:t>active</w:t>
            </w:r>
          </w:p>
        </w:tc>
        <w:tc>
          <w:tcPr>
            <w:tcW w:w="6759" w:type="dxa"/>
          </w:tcPr>
          <w:p w14:paraId="22CECB57" w14:textId="77777777" w:rsidR="00D52D64" w:rsidRPr="002F5F3A" w:rsidRDefault="00D52D64" w:rsidP="00540308">
            <w:pPr>
              <w:wordWrap/>
              <w:adjustRightInd w:val="0"/>
              <w:ind w:right="20"/>
              <w:rPr>
                <w:kern w:val="0"/>
              </w:rPr>
            </w:pPr>
            <w:r w:rsidRPr="002F5F3A">
              <w:rPr>
                <w:kern w:val="0"/>
              </w:rPr>
              <w:t>LACP mode that places the port into an active negotiating state, in which the port starts negotiations with other port by sending LACP packets.</w:t>
            </w:r>
          </w:p>
        </w:tc>
      </w:tr>
    </w:tbl>
    <w:p w14:paraId="3EC1B49D" w14:textId="77777777" w:rsidR="00D52D64" w:rsidRDefault="00D52D64" w:rsidP="00540308">
      <w:pPr>
        <w:pStyle w:val="ac"/>
      </w:pPr>
    </w:p>
    <w:p w14:paraId="283ACCF8" w14:textId="77777777" w:rsidR="00D52D64" w:rsidRDefault="00D52D64" w:rsidP="00540308">
      <w:pPr>
        <w:pStyle w:val="3"/>
        <w:ind w:left="0" w:right="20"/>
      </w:pPr>
      <w:bookmarkStart w:id="3309" w:name="_Toc337198683"/>
      <w:bookmarkStart w:id="3310" w:name="_Toc354416346"/>
      <w:bookmarkStart w:id="3311" w:name="_Toc444695212"/>
      <w:r w:rsidRPr="00E44EA3">
        <w:t>LACP</w:t>
      </w:r>
      <w:bookmarkEnd w:id="3309"/>
      <w:bookmarkEnd w:id="3310"/>
      <w:r w:rsidRPr="009612B0">
        <w:t xml:space="preserve"> </w:t>
      </w:r>
      <w:r w:rsidRPr="002F5F3A">
        <w:t>Parameters</w:t>
      </w:r>
      <w:bookmarkEnd w:id="3311"/>
    </w:p>
    <w:p w14:paraId="72D60914" w14:textId="77777777" w:rsidR="00D52D64" w:rsidRPr="002F5F3A" w:rsidRDefault="00D52D64" w:rsidP="00540308">
      <w:pPr>
        <w:pStyle w:val="a3"/>
        <w:ind w:left="0" w:right="20"/>
        <w:rPr>
          <w:kern w:val="0"/>
        </w:rPr>
      </w:pPr>
      <w:r w:rsidRPr="002F5F3A">
        <w:t>The parameters used in configuring LACP are as follows</w:t>
      </w:r>
      <w:r w:rsidRPr="002F5F3A">
        <w:rPr>
          <w:kern w:val="0"/>
        </w:rPr>
        <w:t>:</w:t>
      </w:r>
    </w:p>
    <w:p w14:paraId="18272CF1" w14:textId="77777777" w:rsidR="00D52D64" w:rsidRPr="002F5F3A" w:rsidRDefault="00D52D64" w:rsidP="00540308">
      <w:pPr>
        <w:pStyle w:val="Randomlist"/>
        <w:tabs>
          <w:tab w:val="clear" w:pos="3968"/>
          <w:tab w:val="num" w:pos="1980"/>
          <w:tab w:val="num" w:pos="3320"/>
        </w:tabs>
        <w:ind w:left="0" w:right="20" w:firstLine="0"/>
      </w:pPr>
      <w:r w:rsidRPr="002F5F3A">
        <w:t>System Priority</w:t>
      </w:r>
    </w:p>
    <w:p w14:paraId="31F3E9F3" w14:textId="77777777" w:rsidR="00D52D64" w:rsidRDefault="00D52D64" w:rsidP="00540308">
      <w:pPr>
        <w:pStyle w:val="a3"/>
        <w:ind w:left="0" w:right="20"/>
      </w:pPr>
      <w:r w:rsidRPr="002F5F3A">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2F5F3A" w:rsidRDefault="00D52D64" w:rsidP="00540308">
      <w:pPr>
        <w:pStyle w:val="Randomlist"/>
        <w:tabs>
          <w:tab w:val="clear" w:pos="3968"/>
          <w:tab w:val="num" w:pos="1980"/>
          <w:tab w:val="num" w:pos="3320"/>
        </w:tabs>
        <w:ind w:left="0" w:right="20" w:firstLine="0"/>
      </w:pPr>
      <w:r w:rsidRPr="002F5F3A">
        <w:t>Port Priority</w:t>
      </w:r>
    </w:p>
    <w:p w14:paraId="6E035C2A" w14:textId="77777777" w:rsidR="00D52D64" w:rsidRDefault="00D52D64" w:rsidP="00540308">
      <w:pPr>
        <w:pStyle w:val="a3"/>
        <w:ind w:left="0" w:right="20"/>
      </w:pPr>
      <w:r w:rsidRPr="002F5F3A">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2F5F3A" w:rsidRDefault="00D52D64" w:rsidP="00540308">
      <w:pPr>
        <w:pStyle w:val="Randomlist"/>
        <w:tabs>
          <w:tab w:val="clear" w:pos="3968"/>
          <w:tab w:val="num" w:pos="1980"/>
          <w:tab w:val="num" w:pos="3320"/>
        </w:tabs>
        <w:ind w:left="0" w:right="20" w:firstLine="0"/>
      </w:pPr>
      <w:r w:rsidRPr="002F5F3A">
        <w:t>Administrative key</w:t>
      </w:r>
    </w:p>
    <w:p w14:paraId="4AC41ECA" w14:textId="77777777" w:rsidR="00D52D64" w:rsidRDefault="00D52D64" w:rsidP="00540308">
      <w:pPr>
        <w:pStyle w:val="a3"/>
        <w:ind w:left="0" w:right="20"/>
      </w:pPr>
      <w:r w:rsidRPr="002F5F3A">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2F5F3A" w:rsidRDefault="00D52D64" w:rsidP="00540308">
      <w:pPr>
        <w:pStyle w:val="a3"/>
        <w:ind w:left="0" w:right="20"/>
      </w:pPr>
      <w:r w:rsidRPr="002F5F3A">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5D2E3C" w:rsidRDefault="00D52D64" w:rsidP="00540308">
      <w:pPr>
        <w:wordWrap/>
        <w:adjustRightInd w:val="0"/>
        <w:ind w:right="20"/>
        <w:rPr>
          <w:rFonts w:ascii="굴림체" w:hAnsi="굴림체"/>
          <w:color w:val="000000"/>
          <w:kern w:val="0"/>
        </w:rPr>
      </w:pPr>
    </w:p>
    <w:p w14:paraId="09450BE0" w14:textId="77777777" w:rsidR="00D52D64" w:rsidRPr="00840DFC" w:rsidRDefault="00D52D64" w:rsidP="0021019A">
      <w:pPr>
        <w:pStyle w:val="2"/>
        <w:ind w:right="20"/>
      </w:pPr>
      <w:bookmarkStart w:id="3312" w:name="_Toc260059191"/>
      <w:bookmarkStart w:id="3313" w:name="_Toc337198684"/>
      <w:bookmarkStart w:id="3314" w:name="_Toc354416347"/>
      <w:bookmarkStart w:id="3315" w:name="_Toc260059192"/>
      <w:bookmarkStart w:id="3316" w:name="_Toc337198685"/>
      <w:bookmarkStart w:id="3317" w:name="_Toc444695213"/>
      <w:r w:rsidRPr="002F5F3A">
        <w:lastRenderedPageBreak/>
        <w:t xml:space="preserve">Configuring </w:t>
      </w:r>
      <w:r w:rsidRPr="00E44EA3">
        <w:t>LACP</w:t>
      </w:r>
      <w:r w:rsidRPr="002F5F3A">
        <w:t xml:space="preserve"> and SLA</w:t>
      </w:r>
      <w:bookmarkEnd w:id="3312"/>
      <w:bookmarkEnd w:id="3313"/>
      <w:bookmarkEnd w:id="3314"/>
      <w:bookmarkEnd w:id="3315"/>
      <w:bookmarkEnd w:id="3316"/>
      <w:bookmarkEnd w:id="3317"/>
    </w:p>
    <w:p w14:paraId="38E53611" w14:textId="77777777" w:rsidR="00D52D64" w:rsidRPr="002F5F3A" w:rsidRDefault="00D52D64" w:rsidP="00540308">
      <w:pPr>
        <w:pStyle w:val="a3"/>
        <w:ind w:left="0" w:right="20"/>
        <w:rPr>
          <w:kern w:val="0"/>
        </w:rPr>
      </w:pPr>
      <w:r w:rsidRPr="002F5F3A">
        <w:t>This section describes how to configure port group with LACP</w:t>
      </w:r>
      <w:r w:rsidRPr="002F5F3A">
        <w:rPr>
          <w:kern w:val="0"/>
        </w:rPr>
        <w:t>:</w:t>
      </w:r>
    </w:p>
    <w:p w14:paraId="4C57EBAA" w14:textId="77777777" w:rsidR="00D52D64" w:rsidRPr="00E44EA3" w:rsidRDefault="00D52D64" w:rsidP="00002766">
      <w:pPr>
        <w:pStyle w:val="Randomlist"/>
        <w:tabs>
          <w:tab w:val="clear" w:pos="3968"/>
          <w:tab w:val="num" w:pos="1980"/>
          <w:tab w:val="num" w:pos="3320"/>
        </w:tabs>
        <w:ind w:left="0" w:right="20" w:firstLine="0"/>
      </w:pPr>
      <w:r w:rsidRPr="00E44EA3">
        <w:t>Specifying the System Priority</w:t>
      </w:r>
    </w:p>
    <w:p w14:paraId="63F8A927" w14:textId="77777777" w:rsidR="00D52D64" w:rsidRPr="00E44EA3" w:rsidRDefault="00D52D64" w:rsidP="00002766">
      <w:pPr>
        <w:pStyle w:val="Randomlist"/>
        <w:tabs>
          <w:tab w:val="clear" w:pos="3968"/>
          <w:tab w:val="num" w:pos="1980"/>
          <w:tab w:val="num" w:pos="3320"/>
        </w:tabs>
        <w:ind w:left="0" w:right="20" w:firstLine="0"/>
      </w:pPr>
      <w:r w:rsidRPr="00E44EA3">
        <w:t>Specifying the Port Priority</w:t>
      </w:r>
    </w:p>
    <w:p w14:paraId="557E398C" w14:textId="77777777" w:rsidR="00D52D64" w:rsidRPr="00E44EA3" w:rsidRDefault="00D52D64" w:rsidP="00002766">
      <w:pPr>
        <w:pStyle w:val="Randomlist"/>
        <w:tabs>
          <w:tab w:val="clear" w:pos="3968"/>
          <w:tab w:val="num" w:pos="1980"/>
          <w:tab w:val="num" w:pos="3320"/>
        </w:tabs>
        <w:ind w:left="0" w:right="20" w:firstLine="0"/>
      </w:pPr>
      <w:r w:rsidRPr="00E44EA3">
        <w:t>Specifying an Administrative Key Value</w:t>
      </w:r>
    </w:p>
    <w:p w14:paraId="66729DC7" w14:textId="77777777" w:rsidR="00D52D64" w:rsidRPr="00E44EA3" w:rsidRDefault="00D52D64" w:rsidP="00002766">
      <w:pPr>
        <w:pStyle w:val="Randomlist"/>
        <w:tabs>
          <w:tab w:val="clear" w:pos="3968"/>
          <w:tab w:val="num" w:pos="1980"/>
          <w:tab w:val="num" w:pos="3320"/>
        </w:tabs>
        <w:ind w:left="0" w:right="20" w:firstLine="0"/>
      </w:pPr>
      <w:r w:rsidRPr="00E44EA3">
        <w:t>Specifying the Timeout Value</w:t>
      </w:r>
    </w:p>
    <w:p w14:paraId="561BC70A" w14:textId="77777777" w:rsidR="00D52D64" w:rsidRPr="00E44EA3" w:rsidRDefault="00D52D64" w:rsidP="00002766">
      <w:pPr>
        <w:pStyle w:val="Randomlist"/>
        <w:tabs>
          <w:tab w:val="clear" w:pos="3968"/>
          <w:tab w:val="num" w:pos="1980"/>
          <w:tab w:val="num" w:pos="3320"/>
        </w:tabs>
        <w:ind w:left="0" w:right="20" w:firstLine="0"/>
      </w:pPr>
      <w:r w:rsidRPr="00E44EA3">
        <w:t xml:space="preserve">Configuration LACP and static port group </w:t>
      </w:r>
    </w:p>
    <w:p w14:paraId="02AFAC1E" w14:textId="77777777" w:rsidR="00D52D64" w:rsidRPr="00086FC3" w:rsidRDefault="00086FC3" w:rsidP="00002766">
      <w:pPr>
        <w:pStyle w:val="Randomlist"/>
        <w:tabs>
          <w:tab w:val="clear" w:pos="3968"/>
          <w:tab w:val="num" w:pos="1980"/>
          <w:tab w:val="num" w:pos="3320"/>
        </w:tabs>
        <w:ind w:left="0" w:right="20" w:firstLine="0"/>
      </w:pPr>
      <w:r>
        <w:t>Clearing LACP Statistics</w:t>
      </w:r>
    </w:p>
    <w:p w14:paraId="286ABA70" w14:textId="77777777" w:rsidR="00D52D64" w:rsidRPr="002F5F3A" w:rsidRDefault="00D52D64" w:rsidP="00540308">
      <w:pPr>
        <w:pStyle w:val="3"/>
        <w:ind w:left="0" w:right="20"/>
      </w:pPr>
      <w:bookmarkStart w:id="3318" w:name="_Toc354416348"/>
      <w:bookmarkStart w:id="3319" w:name="_Toc337198686"/>
      <w:bookmarkStart w:id="3320" w:name="_Toc444695214"/>
      <w:r w:rsidRPr="002F5F3A">
        <w:t xml:space="preserve">Specifying the </w:t>
      </w:r>
      <w:r w:rsidRPr="00E44EA3">
        <w:t>System</w:t>
      </w:r>
      <w:r w:rsidRPr="002F5F3A">
        <w:t xml:space="preserve"> Priority</w:t>
      </w:r>
      <w:bookmarkEnd w:id="3318"/>
      <w:bookmarkEnd w:id="3319"/>
      <w:bookmarkEnd w:id="3320"/>
    </w:p>
    <w:p w14:paraId="217F35BB" w14:textId="77777777" w:rsidR="00D52D64" w:rsidRPr="002F5F3A" w:rsidRDefault="00D52D64" w:rsidP="00540308">
      <w:pPr>
        <w:pStyle w:val="a3"/>
        <w:ind w:left="0" w:right="20"/>
        <w:rPr>
          <w:kern w:val="0"/>
        </w:rPr>
      </w:pPr>
      <w:r w:rsidRPr="002F5F3A">
        <w:t xml:space="preserve">The system priority value should be an integer between 1 and 65535. </w:t>
      </w:r>
      <w:r w:rsidR="00975A27">
        <w:t>The h</w:t>
      </w:r>
      <w:r w:rsidRPr="002F5F3A">
        <w:t xml:space="preserve">igher number represents </w:t>
      </w:r>
      <w:r w:rsidR="00975A27">
        <w:t xml:space="preserve">a </w:t>
      </w:r>
      <w:r w:rsidRPr="002F5F3A">
        <w:t xml:space="preserve">lower priority. The default priority is </w:t>
      </w:r>
      <w:r w:rsidRPr="002F5F3A">
        <w:rPr>
          <w:kern w:val="0"/>
        </w:rPr>
        <w:t>32768.</w:t>
      </w:r>
    </w:p>
    <w:p w14:paraId="283D05A6" w14:textId="77777777" w:rsidR="00D52D64" w:rsidRPr="002F5F3A" w:rsidRDefault="00D52D64" w:rsidP="00540308">
      <w:pPr>
        <w:pStyle w:val="a3"/>
        <w:ind w:left="0" w:right="20"/>
      </w:pPr>
      <w:r w:rsidRPr="002F5F3A">
        <w:rPr>
          <w:kern w:val="0"/>
        </w:rPr>
        <w:t xml:space="preserve">To specify LACP system priority, follow the steps below from </w:t>
      </w:r>
      <w:r w:rsidR="00221294">
        <w:rPr>
          <w:kern w:val="0"/>
        </w:rPr>
        <w:t>Privileged</w:t>
      </w:r>
      <w:r w:rsidRPr="002F5F3A">
        <w:t xml:space="preserve"> mode:</w:t>
      </w:r>
    </w:p>
    <w:p w14:paraId="480E8C6B" w14:textId="77777777" w:rsidR="00D52D64" w:rsidRPr="005D2E3C" w:rsidRDefault="00086FC3" w:rsidP="00540308">
      <w:pPr>
        <w:pStyle w:val="afffff3"/>
        <w:ind w:left="0" w:right="20"/>
        <w:rPr>
          <w:rFonts w:ascii="Tahoma" w:eastAsia="굴림" w:hAnsi="Tahoma" w:cs="Tahoma"/>
        </w:rPr>
      </w:pPr>
      <w:bookmarkStart w:id="3321" w:name="_Toc260059193"/>
      <w:bookmarkStart w:id="3322" w:name="_Toc391575344"/>
      <w:r>
        <w:t xml:space="preserve">Table </w:t>
      </w:r>
      <w:r w:rsidR="005832B8">
        <w:fldChar w:fldCharType="begin"/>
      </w:r>
      <w:r w:rsidR="00092D8C">
        <w:instrText xml:space="preserve"> SEQ Table \* ARABIC </w:instrText>
      </w:r>
      <w:r w:rsidR="005832B8">
        <w:fldChar w:fldCharType="separate"/>
      </w:r>
      <w:r w:rsidR="008B56C1">
        <w:rPr>
          <w:noProof/>
        </w:rPr>
        <w:t>202</w:t>
      </w:r>
      <w:r w:rsidR="005832B8">
        <w:rPr>
          <w:noProof/>
        </w:rPr>
        <w:fldChar w:fldCharType="end"/>
      </w:r>
      <w:r>
        <w:rPr>
          <w:rFonts w:hint="eastAsia"/>
        </w:rPr>
        <w:t xml:space="preserve"> </w:t>
      </w:r>
      <w:r w:rsidRPr="002F5F3A">
        <w:t>Specifying the System Priority</w:t>
      </w:r>
      <w:bookmarkEnd w:id="3321"/>
      <w:bookmarkEnd w:id="3322"/>
    </w:p>
    <w:tbl>
      <w:tblPr>
        <w:tblStyle w:val="CLIWide"/>
        <w:tblW w:w="0" w:type="auto"/>
        <w:tblLook w:val="04A0" w:firstRow="1" w:lastRow="0" w:firstColumn="1" w:lastColumn="0" w:noHBand="0" w:noVBand="1"/>
      </w:tblPr>
      <w:tblGrid>
        <w:gridCol w:w="740"/>
        <w:gridCol w:w="2614"/>
        <w:gridCol w:w="4794"/>
      </w:tblGrid>
      <w:tr w:rsidR="00D52D64"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2F5F3A" w:rsidRDefault="00D52D64" w:rsidP="00540308">
            <w:pPr>
              <w:pStyle w:val="ac"/>
            </w:pPr>
            <w:r w:rsidRPr="002F5F3A">
              <w:t>Step</w:t>
            </w:r>
          </w:p>
        </w:tc>
        <w:tc>
          <w:tcPr>
            <w:tcW w:w="2673" w:type="dxa"/>
          </w:tcPr>
          <w:p w14:paraId="02422612" w14:textId="77777777" w:rsidR="00D52D64" w:rsidRPr="002F5F3A" w:rsidRDefault="00D52D64" w:rsidP="00540308">
            <w:pPr>
              <w:wordWrap/>
              <w:ind w:right="20"/>
              <w:rPr>
                <w:b/>
                <w:bCs/>
              </w:rPr>
            </w:pPr>
            <w:r w:rsidRPr="002F5F3A">
              <w:rPr>
                <w:b/>
                <w:bCs/>
              </w:rPr>
              <w:t>Command</w:t>
            </w:r>
          </w:p>
        </w:tc>
        <w:tc>
          <w:tcPr>
            <w:tcW w:w="4943" w:type="dxa"/>
          </w:tcPr>
          <w:p w14:paraId="3EBB2EEC" w14:textId="77777777" w:rsidR="00D52D64" w:rsidRPr="002F5F3A" w:rsidRDefault="00D52D64" w:rsidP="00540308">
            <w:pPr>
              <w:wordWrap/>
              <w:ind w:right="20"/>
              <w:rPr>
                <w:b/>
                <w:bCs/>
              </w:rPr>
            </w:pPr>
            <w:r w:rsidRPr="002F5F3A">
              <w:rPr>
                <w:b/>
                <w:bCs/>
              </w:rPr>
              <w:t>Purpose</w:t>
            </w:r>
          </w:p>
        </w:tc>
      </w:tr>
      <w:tr w:rsidR="00D52D64" w14:paraId="02F07553" w14:textId="77777777" w:rsidTr="00752CBE">
        <w:tc>
          <w:tcPr>
            <w:tcW w:w="740" w:type="dxa"/>
          </w:tcPr>
          <w:p w14:paraId="647F4E73" w14:textId="77777777" w:rsidR="00D52D64" w:rsidRPr="002F5F3A" w:rsidRDefault="00D52D64" w:rsidP="00540308">
            <w:pPr>
              <w:wordWrap/>
              <w:ind w:right="20"/>
              <w:rPr>
                <w:b/>
                <w:bCs/>
              </w:rPr>
            </w:pPr>
            <w:r w:rsidRPr="002F5F3A">
              <w:rPr>
                <w:b/>
                <w:bCs/>
              </w:rPr>
              <w:t>Step1</w:t>
            </w:r>
          </w:p>
        </w:tc>
        <w:tc>
          <w:tcPr>
            <w:tcW w:w="2673" w:type="dxa"/>
          </w:tcPr>
          <w:p w14:paraId="02F18A31" w14:textId="77777777" w:rsidR="00D52D64" w:rsidRPr="002F5F3A" w:rsidRDefault="00D52D64" w:rsidP="00540308">
            <w:pPr>
              <w:wordWrap/>
              <w:ind w:right="20"/>
              <w:jc w:val="left"/>
              <w:rPr>
                <w:b/>
                <w:bCs/>
                <w:i/>
                <w:iCs/>
              </w:rPr>
            </w:pPr>
            <w:r w:rsidRPr="002F5F3A">
              <w:rPr>
                <w:b/>
                <w:bCs/>
              </w:rPr>
              <w:t>configure terminal</w:t>
            </w:r>
          </w:p>
        </w:tc>
        <w:tc>
          <w:tcPr>
            <w:tcW w:w="4943" w:type="dxa"/>
          </w:tcPr>
          <w:p w14:paraId="074F294F" w14:textId="77777777" w:rsidR="00D52D64" w:rsidRPr="002F5F3A" w:rsidRDefault="00D52D64" w:rsidP="00540308">
            <w:pPr>
              <w:wordWrap/>
              <w:ind w:right="20"/>
            </w:pPr>
            <w:r w:rsidRPr="002F5F3A">
              <w:t>Enters global configuration mode</w:t>
            </w:r>
          </w:p>
        </w:tc>
      </w:tr>
      <w:tr w:rsidR="00D52D64" w14:paraId="3E8CA233" w14:textId="77777777" w:rsidTr="00752CBE">
        <w:tc>
          <w:tcPr>
            <w:tcW w:w="740" w:type="dxa"/>
          </w:tcPr>
          <w:p w14:paraId="5DD1AF68" w14:textId="77777777" w:rsidR="00D52D64" w:rsidRPr="002F5F3A" w:rsidRDefault="00D52D64" w:rsidP="00540308">
            <w:pPr>
              <w:wordWrap/>
              <w:ind w:right="20"/>
              <w:rPr>
                <w:b/>
                <w:bCs/>
              </w:rPr>
            </w:pPr>
            <w:r w:rsidRPr="002F5F3A">
              <w:rPr>
                <w:b/>
                <w:bCs/>
              </w:rPr>
              <w:t>Step2</w:t>
            </w:r>
          </w:p>
        </w:tc>
        <w:tc>
          <w:tcPr>
            <w:tcW w:w="2673" w:type="dxa"/>
          </w:tcPr>
          <w:p w14:paraId="5043178E" w14:textId="77777777" w:rsidR="00D52D64" w:rsidRPr="002F5F3A" w:rsidRDefault="00D52D64" w:rsidP="00540308">
            <w:pPr>
              <w:wordWrap/>
              <w:ind w:right="20"/>
              <w:jc w:val="left"/>
              <w:rPr>
                <w:b/>
                <w:bCs/>
              </w:rPr>
            </w:pPr>
            <w:r w:rsidRPr="002F5F3A">
              <w:rPr>
                <w:b/>
                <w:bCs/>
              </w:rPr>
              <w:t xml:space="preserve">lacp system-priority </w:t>
            </w:r>
            <w:r w:rsidRPr="002F5F3A">
              <w:rPr>
                <w:i/>
                <w:iCs/>
              </w:rPr>
              <w:t>priority</w:t>
            </w:r>
          </w:p>
        </w:tc>
        <w:tc>
          <w:tcPr>
            <w:tcW w:w="4943" w:type="dxa"/>
          </w:tcPr>
          <w:p w14:paraId="38EB8651" w14:textId="77777777" w:rsidR="00D52D64" w:rsidRPr="002F5F3A" w:rsidRDefault="00D52D64" w:rsidP="00540308">
            <w:pPr>
              <w:wordWrap/>
              <w:ind w:right="20"/>
            </w:pPr>
            <w:r w:rsidRPr="002F5F3A">
              <w:t>Specifies the system priority</w:t>
            </w:r>
          </w:p>
        </w:tc>
      </w:tr>
      <w:tr w:rsidR="00D52D64" w14:paraId="128EB191" w14:textId="77777777" w:rsidTr="00752CBE">
        <w:tc>
          <w:tcPr>
            <w:tcW w:w="740" w:type="dxa"/>
          </w:tcPr>
          <w:p w14:paraId="34375106" w14:textId="77777777" w:rsidR="00D52D64" w:rsidRPr="002F5F3A" w:rsidRDefault="00D52D64" w:rsidP="00540308">
            <w:pPr>
              <w:wordWrap/>
              <w:ind w:right="20"/>
              <w:rPr>
                <w:b/>
                <w:bCs/>
              </w:rPr>
            </w:pPr>
            <w:r w:rsidRPr="002F5F3A">
              <w:rPr>
                <w:b/>
                <w:bCs/>
              </w:rPr>
              <w:t>Step3</w:t>
            </w:r>
          </w:p>
        </w:tc>
        <w:tc>
          <w:tcPr>
            <w:tcW w:w="2673" w:type="dxa"/>
          </w:tcPr>
          <w:p w14:paraId="492C2C7E" w14:textId="77777777" w:rsidR="00D52D64" w:rsidRPr="002F5F3A" w:rsidRDefault="00D52D64" w:rsidP="00540308">
            <w:pPr>
              <w:wordWrap/>
              <w:ind w:right="20"/>
              <w:jc w:val="left"/>
              <w:rPr>
                <w:b/>
                <w:bCs/>
              </w:rPr>
            </w:pPr>
            <w:r w:rsidRPr="002F5F3A">
              <w:rPr>
                <w:b/>
                <w:bCs/>
              </w:rPr>
              <w:t>end</w:t>
            </w:r>
          </w:p>
        </w:tc>
        <w:tc>
          <w:tcPr>
            <w:tcW w:w="4943" w:type="dxa"/>
          </w:tcPr>
          <w:p w14:paraId="3EB3CB65"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37BF3CA7" w14:textId="77777777" w:rsidTr="00752CBE">
        <w:tc>
          <w:tcPr>
            <w:tcW w:w="740" w:type="dxa"/>
          </w:tcPr>
          <w:p w14:paraId="073ED348" w14:textId="77777777" w:rsidR="00D52D64" w:rsidRPr="002F5F3A" w:rsidRDefault="00D52D64" w:rsidP="00540308">
            <w:pPr>
              <w:wordWrap/>
              <w:ind w:right="20"/>
              <w:rPr>
                <w:b/>
                <w:bCs/>
              </w:rPr>
            </w:pPr>
            <w:r w:rsidRPr="002F5F3A">
              <w:rPr>
                <w:b/>
                <w:bCs/>
              </w:rPr>
              <w:t>Step4</w:t>
            </w:r>
          </w:p>
        </w:tc>
        <w:tc>
          <w:tcPr>
            <w:tcW w:w="2673" w:type="dxa"/>
          </w:tcPr>
          <w:p w14:paraId="103C2F33" w14:textId="77777777" w:rsidR="00D52D64" w:rsidRPr="002F5F3A" w:rsidRDefault="00D52D64" w:rsidP="00540308">
            <w:pPr>
              <w:wordWrap/>
              <w:ind w:right="20"/>
              <w:jc w:val="left"/>
              <w:rPr>
                <w:b/>
                <w:bCs/>
              </w:rPr>
            </w:pPr>
            <w:r w:rsidRPr="002F5F3A">
              <w:rPr>
                <w:b/>
                <w:bCs/>
              </w:rPr>
              <w:t>show lacp sys-id</w:t>
            </w:r>
          </w:p>
        </w:tc>
        <w:tc>
          <w:tcPr>
            <w:tcW w:w="4943" w:type="dxa"/>
          </w:tcPr>
          <w:p w14:paraId="6FEB7A49" w14:textId="77777777" w:rsidR="00D52D64" w:rsidRPr="002F5F3A" w:rsidRDefault="00D52D64" w:rsidP="00540308">
            <w:pPr>
              <w:wordWrap/>
              <w:ind w:right="20"/>
            </w:pPr>
            <w:r w:rsidRPr="002F5F3A">
              <w:t>Checks the setting</w:t>
            </w:r>
          </w:p>
        </w:tc>
      </w:tr>
      <w:tr w:rsidR="00D52D64" w14:paraId="10A6B241" w14:textId="77777777" w:rsidTr="00752CBE">
        <w:tc>
          <w:tcPr>
            <w:tcW w:w="740" w:type="dxa"/>
          </w:tcPr>
          <w:p w14:paraId="3E86AF81" w14:textId="77777777" w:rsidR="00D52D64" w:rsidRPr="002F5F3A" w:rsidRDefault="00D52D64" w:rsidP="00540308">
            <w:pPr>
              <w:wordWrap/>
              <w:ind w:right="20"/>
              <w:rPr>
                <w:b/>
                <w:bCs/>
              </w:rPr>
            </w:pPr>
            <w:r w:rsidRPr="002F5F3A">
              <w:rPr>
                <w:b/>
                <w:bCs/>
              </w:rPr>
              <w:t>Step5</w:t>
            </w:r>
          </w:p>
        </w:tc>
        <w:tc>
          <w:tcPr>
            <w:tcW w:w="2673" w:type="dxa"/>
          </w:tcPr>
          <w:p w14:paraId="5007C3BA"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54EC8492" w14:textId="77777777" w:rsidR="00D52D64" w:rsidRPr="002F5F3A" w:rsidRDefault="00D52D64" w:rsidP="00540308">
            <w:pPr>
              <w:wordWrap/>
              <w:ind w:right="20"/>
            </w:pPr>
            <w:r w:rsidRPr="002F5F3A">
              <w:t>Saves the setting in configuration file (optional)</w:t>
            </w:r>
          </w:p>
        </w:tc>
      </w:tr>
    </w:tbl>
    <w:p w14:paraId="66111997" w14:textId="77777777" w:rsidR="00D52D64" w:rsidRPr="002F5F3A" w:rsidRDefault="00D52D64" w:rsidP="00540308">
      <w:pPr>
        <w:pStyle w:val="a3"/>
        <w:ind w:left="0" w:right="20"/>
      </w:pPr>
      <w:r w:rsidRPr="002F5F3A">
        <w:t xml:space="preserve">To return the system priority to </w:t>
      </w:r>
      <w:r w:rsidR="003E42FC">
        <w:t xml:space="preserve">a </w:t>
      </w:r>
      <w:r w:rsidRPr="002F5F3A">
        <w:t xml:space="preserve">default setting, use global configuration command </w:t>
      </w:r>
      <w:r w:rsidRPr="002F5F3A">
        <w:t>“</w:t>
      </w:r>
      <w:r w:rsidRPr="002F5F3A">
        <w:t>no lacp system-priority</w:t>
      </w:r>
      <w:r w:rsidRPr="002F5F3A">
        <w:t>”</w:t>
      </w:r>
    </w:p>
    <w:p w14:paraId="390F959D" w14:textId="77777777" w:rsidR="00D52D64" w:rsidRPr="002F5F3A" w:rsidRDefault="00D52D64" w:rsidP="00540308">
      <w:pPr>
        <w:pStyle w:val="a3"/>
        <w:ind w:left="0" w:right="20"/>
      </w:pPr>
      <w:r w:rsidRPr="002F5F3A">
        <w:t xml:space="preserve">This example shows how to specify the system priority as </w:t>
      </w:r>
      <w:r w:rsidRPr="002F5F3A">
        <w:t>“</w:t>
      </w:r>
      <w:r w:rsidRPr="002F5F3A">
        <w:t>20000</w:t>
      </w:r>
      <w:r w:rsidRPr="002F5F3A">
        <w:t>”</w:t>
      </w:r>
      <w:r w:rsidRPr="002F5F3A">
        <w:t>.</w:t>
      </w:r>
    </w:p>
    <w:tbl>
      <w:tblPr>
        <w:tblStyle w:val="48"/>
        <w:tblW w:w="0" w:type="auto"/>
        <w:tblLook w:val="04A0" w:firstRow="1" w:lastRow="0" w:firstColumn="1" w:lastColumn="0" w:noHBand="0" w:noVBand="1"/>
      </w:tblPr>
      <w:tblGrid>
        <w:gridCol w:w="8261"/>
      </w:tblGrid>
      <w:tr w:rsidR="00D52D64" w14:paraId="03BBB32C" w14:textId="77777777" w:rsidTr="00E44EA3">
        <w:tc>
          <w:tcPr>
            <w:tcW w:w="9836" w:type="dxa"/>
          </w:tcPr>
          <w:p w14:paraId="25EB871F" w14:textId="77777777" w:rsidR="00D52D64" w:rsidRDefault="00D52D64" w:rsidP="00540308">
            <w:pPr>
              <w:pStyle w:val="ac"/>
            </w:pPr>
            <w:r>
              <w:t>Switch# configure terminal</w:t>
            </w:r>
          </w:p>
          <w:p w14:paraId="57AB76FE" w14:textId="77777777" w:rsidR="00D52D64" w:rsidRDefault="00D52D64" w:rsidP="00540308">
            <w:pPr>
              <w:pStyle w:val="ac"/>
            </w:pPr>
            <w:r>
              <w:t>Switch(config)# lacp system-priority 20000</w:t>
            </w:r>
          </w:p>
          <w:p w14:paraId="6800DA18" w14:textId="77777777" w:rsidR="00D52D64" w:rsidRDefault="00D52D64" w:rsidP="00540308">
            <w:pPr>
              <w:pStyle w:val="ac"/>
            </w:pPr>
            <w:r>
              <w:t xml:space="preserve">Switch(config)# </w:t>
            </w:r>
            <w:r>
              <w:rPr>
                <w:b/>
                <w:bCs/>
              </w:rPr>
              <w:t>end</w:t>
            </w:r>
          </w:p>
        </w:tc>
      </w:tr>
    </w:tbl>
    <w:p w14:paraId="52D55A67" w14:textId="77777777" w:rsidR="00D52D64" w:rsidRDefault="00D52D64" w:rsidP="00540308">
      <w:pPr>
        <w:ind w:right="20"/>
        <w:rPr>
          <w:rFonts w:ascii="Tahoma" w:eastAsia="굴림" w:hAnsi="Tahoma" w:cs="Times New Roman"/>
        </w:rPr>
      </w:pPr>
    </w:p>
    <w:p w14:paraId="5DF9FCD4" w14:textId="77777777" w:rsidR="00D52D64" w:rsidRDefault="00D52D64" w:rsidP="00540308">
      <w:pPr>
        <w:pStyle w:val="3"/>
        <w:ind w:left="0" w:right="20"/>
      </w:pPr>
      <w:bookmarkStart w:id="3323" w:name="_Toc337198687"/>
      <w:bookmarkStart w:id="3324" w:name="_Toc354416349"/>
      <w:bookmarkStart w:id="3325" w:name="_Toc444695215"/>
      <w:r w:rsidRPr="002F5F3A">
        <w:t>Specifying the Port Priority</w:t>
      </w:r>
      <w:bookmarkEnd w:id="3323"/>
      <w:bookmarkEnd w:id="3324"/>
      <w:bookmarkEnd w:id="3325"/>
    </w:p>
    <w:p w14:paraId="5A6541EE" w14:textId="77777777" w:rsidR="00D52D64" w:rsidRDefault="00D52D64" w:rsidP="00540308">
      <w:pPr>
        <w:pStyle w:val="a3"/>
        <w:ind w:left="0" w:right="20"/>
        <w:rPr>
          <w:kern w:val="0"/>
        </w:rPr>
      </w:pPr>
      <w:r w:rsidRPr="002F5F3A">
        <w:t xml:space="preserve">The port priority value should be an integer between 1 and 65535. </w:t>
      </w:r>
      <w:r w:rsidR="00510172">
        <w:t>The h</w:t>
      </w:r>
      <w:r w:rsidRPr="002F5F3A">
        <w:t>igher number represent</w:t>
      </w:r>
      <w:r w:rsidR="00510172">
        <w:t>s</w:t>
      </w:r>
      <w:r w:rsidRPr="002F5F3A">
        <w:t xml:space="preserve"> </w:t>
      </w:r>
      <w:r w:rsidR="00510172">
        <w:t xml:space="preserve">a </w:t>
      </w:r>
      <w:r w:rsidRPr="002F5F3A">
        <w:t xml:space="preserve">lower priority </w:t>
      </w:r>
      <w:r w:rsidR="00510172">
        <w:t xml:space="preserve">with </w:t>
      </w:r>
      <w:r w:rsidRPr="002F5F3A">
        <w:t xml:space="preserve">the default priority </w:t>
      </w:r>
      <w:r w:rsidR="00510172">
        <w:t>being</w:t>
      </w:r>
      <w:r w:rsidRPr="002F5F3A">
        <w:t xml:space="preserve"> </w:t>
      </w:r>
      <w:r w:rsidRPr="002F5F3A">
        <w:rPr>
          <w:kern w:val="0"/>
        </w:rPr>
        <w:t>32768.</w:t>
      </w:r>
    </w:p>
    <w:tbl>
      <w:tblPr>
        <w:tblStyle w:val="NOTICE"/>
        <w:tblW w:w="0" w:type="auto"/>
        <w:tblLook w:val="04A0" w:firstRow="1" w:lastRow="0" w:firstColumn="1" w:lastColumn="0" w:noHBand="0" w:noVBand="1"/>
      </w:tblPr>
      <w:tblGrid>
        <w:gridCol w:w="878"/>
        <w:gridCol w:w="1056"/>
        <w:gridCol w:w="6214"/>
      </w:tblGrid>
      <w:tr w:rsidR="00D52D64" w14:paraId="6B906616" w14:textId="77777777" w:rsidTr="006712F4">
        <w:tc>
          <w:tcPr>
            <w:tcW w:w="900" w:type="dxa"/>
          </w:tcPr>
          <w:p w14:paraId="799F3D65" w14:textId="77777777" w:rsidR="00D52D64" w:rsidRDefault="00D52D64" w:rsidP="00540308">
            <w:pPr>
              <w:pStyle w:val="aa"/>
              <w:spacing w:before="240" w:after="120"/>
              <w:ind w:right="20"/>
              <w:jc w:val="both"/>
              <w:rPr>
                <w:rFonts w:ascii="Tahoma" w:eastAsia="굴림" w:hAnsi="Tahoma" w:cs="Times New Roman"/>
              </w:rPr>
            </w:pPr>
            <w:r>
              <w:rPr>
                <w:rFonts w:ascii="Tahoma" w:eastAsia="굴림" w:hAnsi="Tahoma"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Default="00D52D64" w:rsidP="00540308">
            <w:pPr>
              <w:pStyle w:val="aa"/>
              <w:spacing w:before="240"/>
              <w:ind w:right="20"/>
              <w:jc w:val="both"/>
              <w:rPr>
                <w:rFonts w:ascii="Tahoma" w:eastAsia="굴림" w:hAnsi="Tahoma" w:cs="Tahoma"/>
                <w:b/>
                <w:bCs/>
              </w:rPr>
            </w:pPr>
            <w:r>
              <w:rPr>
                <w:rFonts w:ascii="Tahoma" w:eastAsia="굴림" w:hAnsi="Tahoma" w:cs="Tahoma"/>
                <w:b/>
                <w:bCs/>
              </w:rPr>
              <w:t>Note</w:t>
            </w:r>
          </w:p>
        </w:tc>
        <w:tc>
          <w:tcPr>
            <w:tcW w:w="6800" w:type="dxa"/>
          </w:tcPr>
          <w:p w14:paraId="31F3A868" w14:textId="77777777" w:rsidR="00B43CF2" w:rsidRPr="006712F4" w:rsidRDefault="00B43CF2" w:rsidP="00540308">
            <w:pPr>
              <w:pStyle w:val="aa"/>
              <w:spacing w:before="240"/>
              <w:ind w:right="20"/>
              <w:jc w:val="both"/>
              <w:rPr>
                <w:rFonts w:ascii="Tahoma" w:eastAsia="굴림" w:hAnsi="Tahoma" w:cs="Tahoma"/>
                <w:color w:val="FFC000"/>
              </w:rPr>
            </w:pPr>
            <w:r w:rsidRPr="006712F4">
              <w:rPr>
                <w:rFonts w:ascii="Tahoma" w:eastAsia="굴림" w:hAnsi="Tahoma" w:cs="Tahoma"/>
                <w:bCs/>
              </w:rPr>
              <w:t>Only the ports which belong to the Channel-group of LACP protocol can be configured for Port Priority.</w:t>
            </w:r>
          </w:p>
        </w:tc>
      </w:tr>
    </w:tbl>
    <w:p w14:paraId="1DA93EB3" w14:textId="77777777" w:rsidR="00D52D64" w:rsidRDefault="00D52D64" w:rsidP="00540308">
      <w:pPr>
        <w:pStyle w:val="a3"/>
        <w:ind w:left="0" w:right="20"/>
      </w:pPr>
      <w:r w:rsidRPr="002F5F3A">
        <w:t xml:space="preserve">To specify the port priority, follow the step below from </w:t>
      </w:r>
      <w:r w:rsidR="00221294">
        <w:t>Privileged</w:t>
      </w:r>
      <w:r w:rsidRPr="002F5F3A">
        <w:t xml:space="preserve"> mode.</w:t>
      </w:r>
    </w:p>
    <w:p w14:paraId="00D7114D" w14:textId="77777777" w:rsidR="00086FC3" w:rsidRDefault="00086FC3" w:rsidP="00540308">
      <w:pPr>
        <w:pStyle w:val="a3"/>
        <w:ind w:left="0" w:right="20"/>
      </w:pPr>
    </w:p>
    <w:p w14:paraId="55BF7A42" w14:textId="77777777" w:rsidR="00540308" w:rsidRDefault="00540308" w:rsidP="00540308">
      <w:pPr>
        <w:pStyle w:val="a3"/>
        <w:ind w:left="0" w:right="20"/>
      </w:pPr>
    </w:p>
    <w:p w14:paraId="2DC2142A" w14:textId="77777777" w:rsidR="00086FC3" w:rsidRDefault="00086FC3" w:rsidP="00540308">
      <w:pPr>
        <w:pStyle w:val="afffff3"/>
        <w:ind w:left="0" w:right="20"/>
        <w:rPr>
          <w:rFonts w:ascii="Tahoma" w:eastAsia="굴림" w:hAnsi="Tahoma" w:cs="Tahoma"/>
        </w:rPr>
      </w:pPr>
      <w:bookmarkStart w:id="3326" w:name="_Toc337198688"/>
      <w:bookmarkStart w:id="3327" w:name="_Toc391575345"/>
      <w:r>
        <w:lastRenderedPageBreak/>
        <w:t xml:space="preserve">Table </w:t>
      </w:r>
      <w:r w:rsidR="005832B8">
        <w:fldChar w:fldCharType="begin"/>
      </w:r>
      <w:r w:rsidR="00092D8C">
        <w:instrText xml:space="preserve"> SEQ Table \* ARABIC </w:instrText>
      </w:r>
      <w:r w:rsidR="005832B8">
        <w:fldChar w:fldCharType="separate"/>
      </w:r>
      <w:r w:rsidR="008B56C1">
        <w:rPr>
          <w:noProof/>
        </w:rPr>
        <w:t>203</w:t>
      </w:r>
      <w:r w:rsidR="005832B8">
        <w:rPr>
          <w:noProof/>
        </w:rPr>
        <w:fldChar w:fldCharType="end"/>
      </w:r>
      <w:r>
        <w:rPr>
          <w:rFonts w:hint="eastAsia"/>
        </w:rPr>
        <w:t xml:space="preserve"> </w:t>
      </w:r>
      <w:r w:rsidRPr="002F5F3A">
        <w:t>Specifying the Timeout Value</w:t>
      </w:r>
      <w:bookmarkEnd w:id="3326"/>
      <w:bookmarkEnd w:id="3327"/>
    </w:p>
    <w:tbl>
      <w:tblPr>
        <w:tblStyle w:val="CLIWide"/>
        <w:tblW w:w="0" w:type="auto"/>
        <w:tblLook w:val="04A0" w:firstRow="1" w:lastRow="0" w:firstColumn="1" w:lastColumn="0" w:noHBand="0" w:noVBand="1"/>
      </w:tblPr>
      <w:tblGrid>
        <w:gridCol w:w="740"/>
        <w:gridCol w:w="2614"/>
        <w:gridCol w:w="4794"/>
      </w:tblGrid>
      <w:tr w:rsidR="00D52D64"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2F5F3A" w:rsidRDefault="00D52D64" w:rsidP="00540308">
            <w:pPr>
              <w:pStyle w:val="ac"/>
            </w:pPr>
            <w:r w:rsidRPr="002F5F3A">
              <w:t>Step</w:t>
            </w:r>
          </w:p>
        </w:tc>
        <w:tc>
          <w:tcPr>
            <w:tcW w:w="2673" w:type="dxa"/>
          </w:tcPr>
          <w:p w14:paraId="687B0ED7" w14:textId="77777777" w:rsidR="00D52D64" w:rsidRPr="002F5F3A" w:rsidRDefault="00D52D64" w:rsidP="00540308">
            <w:pPr>
              <w:wordWrap/>
              <w:ind w:right="20"/>
              <w:rPr>
                <w:b/>
                <w:bCs/>
              </w:rPr>
            </w:pPr>
            <w:r w:rsidRPr="002F5F3A">
              <w:rPr>
                <w:b/>
                <w:bCs/>
              </w:rPr>
              <w:t>Command</w:t>
            </w:r>
          </w:p>
        </w:tc>
        <w:tc>
          <w:tcPr>
            <w:tcW w:w="4943" w:type="dxa"/>
          </w:tcPr>
          <w:p w14:paraId="53F547B7" w14:textId="77777777" w:rsidR="00D52D64" w:rsidRPr="002F5F3A" w:rsidRDefault="00D52D64" w:rsidP="00540308">
            <w:pPr>
              <w:wordWrap/>
              <w:ind w:right="20"/>
              <w:rPr>
                <w:b/>
                <w:bCs/>
              </w:rPr>
            </w:pPr>
            <w:r w:rsidRPr="002F5F3A">
              <w:rPr>
                <w:b/>
                <w:bCs/>
              </w:rPr>
              <w:t>Purpose</w:t>
            </w:r>
          </w:p>
        </w:tc>
      </w:tr>
      <w:tr w:rsidR="00D52D64" w14:paraId="22827860" w14:textId="77777777" w:rsidTr="00752CBE">
        <w:tc>
          <w:tcPr>
            <w:tcW w:w="740" w:type="dxa"/>
          </w:tcPr>
          <w:p w14:paraId="6BFBF585" w14:textId="77777777" w:rsidR="00D52D64" w:rsidRPr="002F5F3A" w:rsidRDefault="00D52D64" w:rsidP="00540308">
            <w:pPr>
              <w:wordWrap/>
              <w:ind w:right="20"/>
              <w:rPr>
                <w:b/>
                <w:bCs/>
              </w:rPr>
            </w:pPr>
            <w:r w:rsidRPr="002F5F3A">
              <w:rPr>
                <w:b/>
                <w:bCs/>
              </w:rPr>
              <w:t>Step1</w:t>
            </w:r>
          </w:p>
        </w:tc>
        <w:tc>
          <w:tcPr>
            <w:tcW w:w="2673" w:type="dxa"/>
          </w:tcPr>
          <w:p w14:paraId="3C06E94D" w14:textId="77777777" w:rsidR="00D52D64" w:rsidRPr="002F5F3A" w:rsidRDefault="00D52D64" w:rsidP="00540308">
            <w:pPr>
              <w:wordWrap/>
              <w:ind w:right="20"/>
            </w:pPr>
            <w:r w:rsidRPr="002F5F3A">
              <w:rPr>
                <w:b/>
                <w:bCs/>
              </w:rPr>
              <w:t>configure terminal</w:t>
            </w:r>
          </w:p>
        </w:tc>
        <w:tc>
          <w:tcPr>
            <w:tcW w:w="4943" w:type="dxa"/>
          </w:tcPr>
          <w:p w14:paraId="7030FDB8" w14:textId="77777777" w:rsidR="00D52D64" w:rsidRPr="002F5F3A" w:rsidRDefault="00D52D64" w:rsidP="00540308">
            <w:pPr>
              <w:wordWrap/>
              <w:ind w:right="20"/>
            </w:pPr>
            <w:r w:rsidRPr="002F5F3A">
              <w:t>To enter global configuration mode.</w:t>
            </w:r>
          </w:p>
        </w:tc>
      </w:tr>
      <w:tr w:rsidR="00D52D64" w14:paraId="3613E6D3" w14:textId="77777777" w:rsidTr="00752CBE">
        <w:tc>
          <w:tcPr>
            <w:tcW w:w="740" w:type="dxa"/>
          </w:tcPr>
          <w:p w14:paraId="0250D086" w14:textId="77777777" w:rsidR="00D52D64" w:rsidRPr="002F5F3A" w:rsidRDefault="00D52D64" w:rsidP="00540308">
            <w:pPr>
              <w:wordWrap/>
              <w:ind w:right="20"/>
              <w:rPr>
                <w:b/>
                <w:bCs/>
              </w:rPr>
            </w:pPr>
            <w:r w:rsidRPr="002F5F3A">
              <w:rPr>
                <w:b/>
                <w:bCs/>
              </w:rPr>
              <w:t>Stpe2</w:t>
            </w:r>
          </w:p>
        </w:tc>
        <w:tc>
          <w:tcPr>
            <w:tcW w:w="2673" w:type="dxa"/>
          </w:tcPr>
          <w:p w14:paraId="715C4964" w14:textId="77777777" w:rsidR="00D52D64" w:rsidRPr="002F5F3A" w:rsidRDefault="00D52D64" w:rsidP="00540308">
            <w:pPr>
              <w:pStyle w:val="8"/>
              <w:wordWrap/>
              <w:ind w:right="20"/>
              <w:outlineLvl w:val="7"/>
            </w:pPr>
            <w:bookmarkStart w:id="3328" w:name="_Toc337198689"/>
            <w:proofErr w:type="gramStart"/>
            <w:r w:rsidRPr="002F5F3A">
              <w:rPr>
                <w:b/>
                <w:bCs/>
                <w:i w:val="0"/>
                <w:iCs w:val="0"/>
              </w:rPr>
              <w:t>interface</w:t>
            </w:r>
            <w:proofErr w:type="gramEnd"/>
            <w:r w:rsidRPr="002F5F3A">
              <w:t xml:space="preserve"> interface-id</w:t>
            </w:r>
            <w:bookmarkEnd w:id="3328"/>
          </w:p>
        </w:tc>
        <w:tc>
          <w:tcPr>
            <w:tcW w:w="4943" w:type="dxa"/>
          </w:tcPr>
          <w:p w14:paraId="7C7881AE" w14:textId="77777777" w:rsidR="00D52D64" w:rsidRPr="002F5F3A" w:rsidRDefault="00D52D64" w:rsidP="00540308">
            <w:pPr>
              <w:wordWrap/>
              <w:ind w:right="20"/>
            </w:pPr>
            <w:r w:rsidRPr="002F5F3A">
              <w:t>To enter to interface configuration mode.</w:t>
            </w:r>
          </w:p>
        </w:tc>
      </w:tr>
      <w:tr w:rsidR="00D52D64" w14:paraId="3176DC36" w14:textId="77777777" w:rsidTr="00752CBE">
        <w:tc>
          <w:tcPr>
            <w:tcW w:w="740" w:type="dxa"/>
          </w:tcPr>
          <w:p w14:paraId="348AF4CF" w14:textId="77777777" w:rsidR="00D52D64" w:rsidRPr="002F5F3A" w:rsidRDefault="00D52D64" w:rsidP="00540308">
            <w:pPr>
              <w:wordWrap/>
              <w:ind w:right="20"/>
              <w:rPr>
                <w:b/>
                <w:bCs/>
              </w:rPr>
            </w:pPr>
            <w:r w:rsidRPr="002F5F3A">
              <w:rPr>
                <w:b/>
                <w:bCs/>
              </w:rPr>
              <w:t>Step3</w:t>
            </w:r>
          </w:p>
        </w:tc>
        <w:tc>
          <w:tcPr>
            <w:tcW w:w="2673" w:type="dxa"/>
          </w:tcPr>
          <w:p w14:paraId="51DE7FF7" w14:textId="77777777" w:rsidR="00D52D64" w:rsidRPr="002F5F3A" w:rsidRDefault="00D52D64" w:rsidP="00540308">
            <w:pPr>
              <w:wordWrap/>
              <w:ind w:right="20"/>
              <w:rPr>
                <w:b/>
                <w:bCs/>
              </w:rPr>
            </w:pPr>
            <w:r w:rsidRPr="002F5F3A">
              <w:rPr>
                <w:b/>
                <w:bCs/>
              </w:rPr>
              <w:t xml:space="preserve">lacp port-priority </w:t>
            </w:r>
            <w:r w:rsidRPr="002F5F3A">
              <w:rPr>
                <w:i/>
                <w:iCs/>
              </w:rPr>
              <w:t>priority</w:t>
            </w:r>
          </w:p>
        </w:tc>
        <w:tc>
          <w:tcPr>
            <w:tcW w:w="4943" w:type="dxa"/>
          </w:tcPr>
          <w:p w14:paraId="5FE00D9B" w14:textId="77777777" w:rsidR="00D52D64" w:rsidRPr="002F5F3A" w:rsidRDefault="00D52D64" w:rsidP="00540308">
            <w:pPr>
              <w:wordWrap/>
              <w:ind w:right="20"/>
            </w:pPr>
            <w:r w:rsidRPr="002F5F3A">
              <w:t xml:space="preserve">To specify the port priority </w:t>
            </w:r>
          </w:p>
        </w:tc>
      </w:tr>
      <w:tr w:rsidR="00D52D64" w14:paraId="4AE52DE4" w14:textId="77777777" w:rsidTr="00752CBE">
        <w:tc>
          <w:tcPr>
            <w:tcW w:w="740" w:type="dxa"/>
          </w:tcPr>
          <w:p w14:paraId="37EAC27C" w14:textId="77777777" w:rsidR="00D52D64" w:rsidRPr="002F5F3A" w:rsidRDefault="00D52D64" w:rsidP="00540308">
            <w:pPr>
              <w:wordWrap/>
              <w:ind w:right="20"/>
              <w:rPr>
                <w:b/>
                <w:bCs/>
              </w:rPr>
            </w:pPr>
            <w:r w:rsidRPr="002F5F3A">
              <w:rPr>
                <w:b/>
                <w:bCs/>
              </w:rPr>
              <w:t>Step4</w:t>
            </w:r>
          </w:p>
        </w:tc>
        <w:tc>
          <w:tcPr>
            <w:tcW w:w="2673" w:type="dxa"/>
          </w:tcPr>
          <w:p w14:paraId="4433D1BC" w14:textId="77777777" w:rsidR="00D52D64" w:rsidRPr="002F5F3A" w:rsidRDefault="00D52D64" w:rsidP="00540308">
            <w:pPr>
              <w:wordWrap/>
              <w:ind w:right="20"/>
              <w:rPr>
                <w:b/>
                <w:bCs/>
              </w:rPr>
            </w:pPr>
            <w:r w:rsidRPr="002F5F3A">
              <w:rPr>
                <w:b/>
                <w:bCs/>
              </w:rPr>
              <w:t>end</w:t>
            </w:r>
          </w:p>
        </w:tc>
        <w:tc>
          <w:tcPr>
            <w:tcW w:w="4943" w:type="dxa"/>
          </w:tcPr>
          <w:p w14:paraId="1301E61A"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540046AF" w14:textId="77777777" w:rsidTr="00752CBE">
        <w:tc>
          <w:tcPr>
            <w:tcW w:w="740" w:type="dxa"/>
          </w:tcPr>
          <w:p w14:paraId="551E5161" w14:textId="77777777" w:rsidR="00D52D64" w:rsidRPr="002F5F3A" w:rsidRDefault="00D52D64" w:rsidP="00540308">
            <w:pPr>
              <w:wordWrap/>
              <w:ind w:right="20"/>
              <w:rPr>
                <w:b/>
                <w:bCs/>
              </w:rPr>
            </w:pPr>
            <w:r w:rsidRPr="002F5F3A">
              <w:rPr>
                <w:b/>
                <w:bCs/>
              </w:rPr>
              <w:t>Step5</w:t>
            </w:r>
          </w:p>
        </w:tc>
        <w:tc>
          <w:tcPr>
            <w:tcW w:w="2673" w:type="dxa"/>
          </w:tcPr>
          <w:p w14:paraId="0724D002" w14:textId="77777777" w:rsidR="00D52D64" w:rsidRPr="002F5F3A" w:rsidRDefault="00D52D64" w:rsidP="00540308">
            <w:pPr>
              <w:wordWrap/>
              <w:ind w:right="20"/>
              <w:rPr>
                <w:b/>
                <w:bCs/>
              </w:rPr>
            </w:pPr>
            <w:r w:rsidRPr="002F5F3A">
              <w:rPr>
                <w:b/>
                <w:bCs/>
              </w:rPr>
              <w:t>show running-config</w:t>
            </w:r>
          </w:p>
        </w:tc>
        <w:tc>
          <w:tcPr>
            <w:tcW w:w="4943" w:type="dxa"/>
          </w:tcPr>
          <w:p w14:paraId="2A4C8112" w14:textId="77777777" w:rsidR="00D52D64" w:rsidRPr="002F5F3A" w:rsidRDefault="00D52D64" w:rsidP="00540308">
            <w:pPr>
              <w:wordWrap/>
              <w:ind w:right="20"/>
            </w:pPr>
            <w:r w:rsidRPr="002F5F3A">
              <w:t>To check the setting</w:t>
            </w:r>
          </w:p>
        </w:tc>
      </w:tr>
      <w:tr w:rsidR="00D52D64" w14:paraId="56CADA0B" w14:textId="77777777" w:rsidTr="00752CBE">
        <w:tc>
          <w:tcPr>
            <w:tcW w:w="740" w:type="dxa"/>
          </w:tcPr>
          <w:p w14:paraId="29A49BCA" w14:textId="77777777" w:rsidR="00D52D64" w:rsidRPr="002F5F3A" w:rsidRDefault="00D52D64" w:rsidP="00540308">
            <w:pPr>
              <w:wordWrap/>
              <w:ind w:right="20"/>
              <w:rPr>
                <w:b/>
                <w:bCs/>
              </w:rPr>
            </w:pPr>
            <w:r w:rsidRPr="002F5F3A">
              <w:rPr>
                <w:b/>
                <w:bCs/>
              </w:rPr>
              <w:t>Step6</w:t>
            </w:r>
          </w:p>
        </w:tc>
        <w:tc>
          <w:tcPr>
            <w:tcW w:w="2673" w:type="dxa"/>
          </w:tcPr>
          <w:p w14:paraId="2AF963A9" w14:textId="77777777" w:rsidR="00D52D64" w:rsidRPr="002F5F3A" w:rsidRDefault="00D52D64" w:rsidP="00540308">
            <w:pPr>
              <w:wordWrap/>
              <w:ind w:right="20"/>
              <w:jc w:val="left"/>
              <w:rPr>
                <w:b/>
                <w:bCs/>
              </w:rPr>
            </w:pPr>
            <w:r w:rsidRPr="002F5F3A">
              <w:rPr>
                <w:b/>
                <w:bCs/>
              </w:rPr>
              <w:t>copy running-config startup-config</w:t>
            </w:r>
          </w:p>
        </w:tc>
        <w:tc>
          <w:tcPr>
            <w:tcW w:w="4943" w:type="dxa"/>
          </w:tcPr>
          <w:p w14:paraId="3C71049D" w14:textId="77777777" w:rsidR="00D52D64" w:rsidRPr="002F5F3A" w:rsidRDefault="00D52D64" w:rsidP="00540308">
            <w:pPr>
              <w:wordWrap/>
              <w:ind w:right="20"/>
            </w:pPr>
            <w:r w:rsidRPr="002F5F3A">
              <w:t>To save the setting in configuration file (optional)</w:t>
            </w:r>
          </w:p>
        </w:tc>
      </w:tr>
    </w:tbl>
    <w:p w14:paraId="3F1BBE20" w14:textId="77777777" w:rsidR="00D52D64" w:rsidRPr="002F5F3A" w:rsidRDefault="00D52D64" w:rsidP="00540308">
      <w:pPr>
        <w:pStyle w:val="a3"/>
        <w:ind w:left="0" w:right="20"/>
      </w:pPr>
      <w:r w:rsidRPr="002F5F3A">
        <w:t xml:space="preserve">To return the port priority to default setting, use interface configuration command </w:t>
      </w:r>
      <w:r w:rsidRPr="002F5F3A">
        <w:t>“</w:t>
      </w:r>
      <w:r w:rsidRPr="002F5F3A">
        <w:t>no lacp port-priority</w:t>
      </w:r>
      <w:r w:rsidRPr="002F5F3A">
        <w:t>”</w:t>
      </w:r>
    </w:p>
    <w:p w14:paraId="26599B35" w14:textId="77777777" w:rsidR="00D52D64" w:rsidRDefault="00D52D64" w:rsidP="00540308">
      <w:pPr>
        <w:pStyle w:val="a3"/>
        <w:ind w:left="0" w:right="20"/>
      </w:pPr>
      <w:r w:rsidRPr="002F5F3A">
        <w:t>The following example shows how to set the port-priority of interface gi6/1 to 10:</w:t>
      </w:r>
    </w:p>
    <w:tbl>
      <w:tblPr>
        <w:tblStyle w:val="48"/>
        <w:tblW w:w="0" w:type="auto"/>
        <w:tblLook w:val="04A0" w:firstRow="1" w:lastRow="0" w:firstColumn="1" w:lastColumn="0" w:noHBand="0" w:noVBand="1"/>
      </w:tblPr>
      <w:tblGrid>
        <w:gridCol w:w="8261"/>
      </w:tblGrid>
      <w:tr w:rsidR="00D52D64" w14:paraId="1B813F59" w14:textId="77777777" w:rsidTr="00E44EA3">
        <w:tc>
          <w:tcPr>
            <w:tcW w:w="9836" w:type="dxa"/>
          </w:tcPr>
          <w:p w14:paraId="56A401F7" w14:textId="77777777" w:rsidR="00D52D64" w:rsidRDefault="00D52D64" w:rsidP="00540308">
            <w:pPr>
              <w:pStyle w:val="ac"/>
            </w:pPr>
            <w:r>
              <w:t>Switch# configure terminal</w:t>
            </w:r>
          </w:p>
          <w:p w14:paraId="6CEC4608" w14:textId="77777777" w:rsidR="00D52D64" w:rsidRDefault="00D52D64" w:rsidP="00540308">
            <w:pPr>
              <w:pStyle w:val="ac"/>
            </w:pPr>
            <w:r>
              <w:t>Switch(config)# interface Giga</w:t>
            </w:r>
            <w:r>
              <w:rPr>
                <w:rFonts w:hint="eastAsia"/>
              </w:rPr>
              <w:t>6</w:t>
            </w:r>
            <w:r>
              <w:t>/1</w:t>
            </w:r>
            <w:r>
              <w:tab/>
            </w:r>
          </w:p>
          <w:p w14:paraId="3F4790ED" w14:textId="77777777" w:rsidR="00D52D64" w:rsidRDefault="00D52D64" w:rsidP="00540308">
            <w:pPr>
              <w:pStyle w:val="ac"/>
              <w:rPr>
                <w:b/>
                <w:bCs/>
              </w:rPr>
            </w:pPr>
            <w:r>
              <w:t>Switch(config-if-Giga</w:t>
            </w:r>
            <w:r>
              <w:rPr>
                <w:rFonts w:hint="eastAsia"/>
              </w:rPr>
              <w:t>6</w:t>
            </w:r>
            <w:r>
              <w:t xml:space="preserve">/1)# </w:t>
            </w:r>
            <w:r>
              <w:rPr>
                <w:b/>
                <w:bCs/>
              </w:rPr>
              <w:t>lacp port-priority 10</w:t>
            </w:r>
          </w:p>
          <w:p w14:paraId="378F9CDB" w14:textId="77777777" w:rsidR="00D52D64" w:rsidRDefault="00D52D64" w:rsidP="00540308">
            <w:pPr>
              <w:pStyle w:val="ac"/>
            </w:pPr>
            <w:r>
              <w:t>Switch(config)#</w:t>
            </w:r>
            <w:r>
              <w:rPr>
                <w:b/>
                <w:bCs/>
              </w:rPr>
              <w:t xml:space="preserve"> end</w:t>
            </w:r>
          </w:p>
        </w:tc>
      </w:tr>
    </w:tbl>
    <w:p w14:paraId="4867FF3D" w14:textId="77777777" w:rsidR="00D52D64" w:rsidRDefault="00D52D64" w:rsidP="00540308">
      <w:pPr>
        <w:pStyle w:val="ac"/>
      </w:pPr>
    </w:p>
    <w:p w14:paraId="58B7B30E" w14:textId="77777777" w:rsidR="00D52D64" w:rsidRPr="00E44EA3" w:rsidRDefault="00D52D64" w:rsidP="00540308">
      <w:pPr>
        <w:pStyle w:val="3"/>
        <w:ind w:left="0" w:right="20"/>
      </w:pPr>
      <w:bookmarkStart w:id="3329" w:name="_Toc260059194"/>
      <w:bookmarkStart w:id="3330" w:name="_Toc337198690"/>
      <w:bookmarkStart w:id="3331" w:name="_Toc354416350"/>
      <w:bookmarkStart w:id="3332" w:name="_Toc444695216"/>
      <w:r w:rsidRPr="002F5F3A">
        <w:t>Specifying the Timeout Value</w:t>
      </w:r>
      <w:bookmarkEnd w:id="3329"/>
      <w:bookmarkEnd w:id="3330"/>
      <w:bookmarkEnd w:id="3331"/>
      <w:bookmarkEnd w:id="3332"/>
    </w:p>
    <w:p w14:paraId="1A5D0F82" w14:textId="77777777" w:rsidR="00D52D64" w:rsidRPr="00613995" w:rsidRDefault="00D52D64" w:rsidP="00540308">
      <w:pPr>
        <w:pStyle w:val="a3"/>
        <w:ind w:left="0" w:right="20"/>
        <w:rPr>
          <w:rFonts w:ascii="Tahoma" w:eastAsia="굴림" w:hAnsi="Tahoma" w:cs="Tahoma"/>
        </w:rPr>
      </w:pPr>
      <w:r w:rsidRPr="002F5F3A">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8"/>
        <w:gridCol w:w="1053"/>
        <w:gridCol w:w="6217"/>
      </w:tblGrid>
      <w:tr w:rsidR="00E44EA3" w:rsidRPr="001A412F" w14:paraId="6FDFDE53" w14:textId="77777777" w:rsidTr="00E44EA3">
        <w:trPr>
          <w:trHeight w:val="568"/>
        </w:trPr>
        <w:tc>
          <w:tcPr>
            <w:tcW w:w="900" w:type="dxa"/>
            <w:shd w:val="clear" w:color="auto" w:fill="auto"/>
            <w:vAlign w:val="center"/>
          </w:tcPr>
          <w:p w14:paraId="7F28A585" w14:textId="77777777" w:rsidR="00E44EA3" w:rsidRPr="001A412F" w:rsidRDefault="00E44EA3" w:rsidP="00540308">
            <w:pPr>
              <w:pStyle w:val="aa"/>
              <w:spacing w:after="120"/>
              <w:ind w:right="20"/>
              <w:jc w:val="both"/>
              <w:rPr>
                <w:rFonts w:eastAsia="굴림"/>
              </w:rPr>
            </w:pPr>
            <w:r>
              <w:rPr>
                <w:rFonts w:eastAsia="굴림"/>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1A412F" w:rsidRDefault="00E44EA3" w:rsidP="00540308">
            <w:pPr>
              <w:pStyle w:val="aa"/>
              <w:ind w:right="20"/>
              <w:jc w:val="both"/>
              <w:rPr>
                <w:rFonts w:eastAsia="굴림"/>
                <w:b/>
                <w:bCs/>
              </w:rPr>
            </w:pPr>
            <w:r w:rsidRPr="001A412F">
              <w:rPr>
                <w:rFonts w:eastAsia="굴림"/>
                <w:b/>
                <w:bCs/>
              </w:rPr>
              <w:t>Note</w:t>
            </w:r>
          </w:p>
        </w:tc>
        <w:tc>
          <w:tcPr>
            <w:tcW w:w="6800" w:type="dxa"/>
            <w:shd w:val="clear" w:color="auto" w:fill="auto"/>
            <w:vAlign w:val="center"/>
          </w:tcPr>
          <w:p w14:paraId="4D707FB3" w14:textId="77777777" w:rsidR="00E44EA3" w:rsidRPr="001A412F" w:rsidRDefault="00151B7D" w:rsidP="00540308">
            <w:pPr>
              <w:pStyle w:val="aa"/>
              <w:ind w:right="20"/>
              <w:jc w:val="both"/>
              <w:rPr>
                <w:rFonts w:eastAsia="굴림"/>
              </w:rPr>
            </w:pPr>
            <w:r>
              <w:rPr>
                <w:rFonts w:eastAsia="굴림" w:hint="eastAsia"/>
                <w:b/>
                <w:bCs/>
              </w:rPr>
              <w:t>LACP</w:t>
            </w:r>
            <w:r w:rsidR="00E44EA3" w:rsidRPr="001A412F">
              <w:rPr>
                <w:rFonts w:eastAsia="굴림"/>
                <w:b/>
                <w:bCs/>
              </w:rPr>
              <w:t xml:space="preserve"> timeout</w:t>
            </w:r>
            <w:r w:rsidR="00E44EA3" w:rsidRPr="001A412F">
              <w:rPr>
                <w:rFonts w:eastAsia="굴림"/>
              </w:rPr>
              <w:t xml:space="preserve"> command affects to LACPDU sending period of the relative switch.</w:t>
            </w:r>
          </w:p>
        </w:tc>
      </w:tr>
    </w:tbl>
    <w:p w14:paraId="7A61105B" w14:textId="77777777" w:rsidR="00D52D64" w:rsidRDefault="00D52D64" w:rsidP="00540308">
      <w:pPr>
        <w:pStyle w:val="a3"/>
        <w:ind w:left="0" w:right="20"/>
      </w:pPr>
      <w:r w:rsidRPr="002F5F3A">
        <w:t xml:space="preserve">To specify the timeout value, follow the steps below from the </w:t>
      </w:r>
      <w:r w:rsidR="00221294">
        <w:t>Privileged</w:t>
      </w:r>
      <w:r w:rsidRPr="002F5F3A">
        <w:t xml:space="preserve"> Mode:</w:t>
      </w:r>
    </w:p>
    <w:p w14:paraId="78BD7D26" w14:textId="77777777" w:rsidR="00086FC3" w:rsidRDefault="00086FC3" w:rsidP="00540308">
      <w:pPr>
        <w:pStyle w:val="afffff3"/>
        <w:ind w:left="0" w:right="20"/>
        <w:rPr>
          <w:rFonts w:ascii="Tahoma" w:eastAsia="굴림" w:hAnsi="Tahoma" w:cs="Tahoma"/>
        </w:rPr>
      </w:pPr>
      <w:bookmarkStart w:id="3333" w:name="_Toc391575346"/>
      <w:r>
        <w:t xml:space="preserve">Table </w:t>
      </w:r>
      <w:r w:rsidR="005832B8">
        <w:fldChar w:fldCharType="begin"/>
      </w:r>
      <w:r w:rsidR="00092D8C">
        <w:instrText xml:space="preserve"> SEQ Table \* ARABIC </w:instrText>
      </w:r>
      <w:r w:rsidR="005832B8">
        <w:fldChar w:fldCharType="separate"/>
      </w:r>
      <w:r w:rsidR="008B56C1">
        <w:rPr>
          <w:noProof/>
        </w:rPr>
        <w:t>204</w:t>
      </w:r>
      <w:r w:rsidR="005832B8">
        <w:rPr>
          <w:noProof/>
        </w:rPr>
        <w:fldChar w:fldCharType="end"/>
      </w:r>
      <w:r>
        <w:rPr>
          <w:rFonts w:hint="eastAsia"/>
        </w:rPr>
        <w:t xml:space="preserve"> </w:t>
      </w:r>
      <w:r w:rsidRPr="002F5F3A">
        <w:t>Specifying the Timeout Value</w:t>
      </w:r>
      <w:bookmarkEnd w:id="3333"/>
    </w:p>
    <w:tbl>
      <w:tblPr>
        <w:tblStyle w:val="CLIWide"/>
        <w:tblW w:w="0" w:type="auto"/>
        <w:tblLook w:val="04A0" w:firstRow="1" w:lastRow="0" w:firstColumn="1" w:lastColumn="0" w:noHBand="0" w:noVBand="1"/>
      </w:tblPr>
      <w:tblGrid>
        <w:gridCol w:w="740"/>
        <w:gridCol w:w="2611"/>
        <w:gridCol w:w="4797"/>
      </w:tblGrid>
      <w:tr w:rsidR="00D52D64"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2F5F3A" w:rsidRDefault="00D52D64" w:rsidP="00540308">
            <w:pPr>
              <w:pStyle w:val="ac"/>
            </w:pPr>
            <w:r w:rsidRPr="002F5F3A">
              <w:t>Step</w:t>
            </w:r>
          </w:p>
        </w:tc>
        <w:tc>
          <w:tcPr>
            <w:tcW w:w="2677" w:type="dxa"/>
          </w:tcPr>
          <w:p w14:paraId="2AFAFCFE" w14:textId="77777777" w:rsidR="00D52D64" w:rsidRPr="002F5F3A" w:rsidRDefault="00D52D64" w:rsidP="00540308">
            <w:pPr>
              <w:wordWrap/>
              <w:ind w:right="20"/>
              <w:rPr>
                <w:b/>
                <w:bCs/>
              </w:rPr>
            </w:pPr>
            <w:r w:rsidRPr="002F5F3A">
              <w:rPr>
                <w:b/>
                <w:bCs/>
              </w:rPr>
              <w:t>Command</w:t>
            </w:r>
          </w:p>
        </w:tc>
        <w:tc>
          <w:tcPr>
            <w:tcW w:w="4940" w:type="dxa"/>
          </w:tcPr>
          <w:p w14:paraId="79C8786F" w14:textId="77777777" w:rsidR="00D52D64" w:rsidRPr="002F5F3A" w:rsidRDefault="00D52D64" w:rsidP="00540308">
            <w:pPr>
              <w:wordWrap/>
              <w:ind w:right="20"/>
              <w:rPr>
                <w:b/>
                <w:bCs/>
              </w:rPr>
            </w:pPr>
            <w:r w:rsidRPr="002F5F3A">
              <w:rPr>
                <w:b/>
                <w:bCs/>
              </w:rPr>
              <w:t>Purpose</w:t>
            </w:r>
          </w:p>
        </w:tc>
      </w:tr>
      <w:tr w:rsidR="00D52D64" w14:paraId="3F13043B" w14:textId="77777777" w:rsidTr="00752CBE">
        <w:tc>
          <w:tcPr>
            <w:tcW w:w="740" w:type="dxa"/>
          </w:tcPr>
          <w:p w14:paraId="7E968553" w14:textId="77777777" w:rsidR="00D52D64" w:rsidRPr="002F5F3A" w:rsidRDefault="00D52D64" w:rsidP="00540308">
            <w:pPr>
              <w:wordWrap/>
              <w:ind w:right="20"/>
              <w:rPr>
                <w:b/>
                <w:bCs/>
              </w:rPr>
            </w:pPr>
            <w:r w:rsidRPr="002F5F3A">
              <w:rPr>
                <w:b/>
                <w:bCs/>
              </w:rPr>
              <w:t>Step1</w:t>
            </w:r>
          </w:p>
        </w:tc>
        <w:tc>
          <w:tcPr>
            <w:tcW w:w="2677" w:type="dxa"/>
          </w:tcPr>
          <w:p w14:paraId="6F85C852" w14:textId="77777777" w:rsidR="00D52D64" w:rsidRPr="002F5F3A" w:rsidRDefault="00D52D64" w:rsidP="00540308">
            <w:pPr>
              <w:pStyle w:val="8"/>
              <w:wordWrap/>
              <w:ind w:right="20"/>
              <w:jc w:val="left"/>
              <w:outlineLvl w:val="7"/>
              <w:rPr>
                <w:b/>
                <w:bCs/>
                <w:i w:val="0"/>
                <w:iCs w:val="0"/>
              </w:rPr>
            </w:pPr>
            <w:bookmarkStart w:id="3334" w:name="_Toc337198691"/>
            <w:proofErr w:type="gramStart"/>
            <w:r w:rsidRPr="002F5F3A">
              <w:rPr>
                <w:b/>
                <w:bCs/>
                <w:i w:val="0"/>
                <w:iCs w:val="0"/>
              </w:rPr>
              <w:t>configure</w:t>
            </w:r>
            <w:proofErr w:type="gramEnd"/>
            <w:r w:rsidRPr="002F5F3A">
              <w:rPr>
                <w:b/>
                <w:bCs/>
                <w:i w:val="0"/>
                <w:iCs w:val="0"/>
              </w:rPr>
              <w:t xml:space="preserve"> terminal</w:t>
            </w:r>
            <w:bookmarkEnd w:id="3334"/>
          </w:p>
        </w:tc>
        <w:tc>
          <w:tcPr>
            <w:tcW w:w="4940" w:type="dxa"/>
          </w:tcPr>
          <w:p w14:paraId="7A62E5B3" w14:textId="77777777" w:rsidR="00D52D64" w:rsidRPr="002F5F3A" w:rsidRDefault="00D52D64" w:rsidP="00540308">
            <w:pPr>
              <w:wordWrap/>
              <w:ind w:right="20"/>
            </w:pPr>
            <w:r w:rsidRPr="002F5F3A">
              <w:t>To enter global configuration mode</w:t>
            </w:r>
          </w:p>
        </w:tc>
      </w:tr>
      <w:tr w:rsidR="00D52D64" w14:paraId="75BAD011" w14:textId="77777777" w:rsidTr="00752CBE">
        <w:tc>
          <w:tcPr>
            <w:tcW w:w="740" w:type="dxa"/>
          </w:tcPr>
          <w:p w14:paraId="57961D2E" w14:textId="77777777" w:rsidR="00D52D64" w:rsidRPr="002F5F3A" w:rsidRDefault="00D52D64" w:rsidP="00540308">
            <w:pPr>
              <w:wordWrap/>
              <w:ind w:right="20"/>
              <w:rPr>
                <w:b/>
                <w:bCs/>
              </w:rPr>
            </w:pPr>
            <w:r w:rsidRPr="002F5F3A">
              <w:rPr>
                <w:b/>
                <w:bCs/>
              </w:rPr>
              <w:t>Stpe2</w:t>
            </w:r>
          </w:p>
        </w:tc>
        <w:tc>
          <w:tcPr>
            <w:tcW w:w="2677" w:type="dxa"/>
          </w:tcPr>
          <w:p w14:paraId="34EA4E12" w14:textId="77777777" w:rsidR="00D52D64" w:rsidRPr="002F5F3A" w:rsidRDefault="00D52D64" w:rsidP="00540308">
            <w:pPr>
              <w:pStyle w:val="8"/>
              <w:wordWrap/>
              <w:ind w:right="20"/>
              <w:jc w:val="left"/>
              <w:outlineLvl w:val="7"/>
              <w:rPr>
                <w:b/>
                <w:bCs/>
                <w:i w:val="0"/>
                <w:iCs w:val="0"/>
              </w:rPr>
            </w:pPr>
            <w:bookmarkStart w:id="3335" w:name="_Toc337198692"/>
            <w:proofErr w:type="gramStart"/>
            <w:r w:rsidRPr="002F5F3A">
              <w:rPr>
                <w:b/>
                <w:bCs/>
                <w:i w:val="0"/>
                <w:iCs w:val="0"/>
              </w:rPr>
              <w:t>interface</w:t>
            </w:r>
            <w:proofErr w:type="gramEnd"/>
            <w:r w:rsidRPr="002F5F3A">
              <w:rPr>
                <w:b/>
                <w:bCs/>
                <w:i w:val="0"/>
                <w:iCs w:val="0"/>
              </w:rPr>
              <w:t xml:space="preserve"> </w:t>
            </w:r>
            <w:r w:rsidRPr="002F5F3A">
              <w:t>interface-id</w:t>
            </w:r>
            <w:bookmarkEnd w:id="3335"/>
          </w:p>
        </w:tc>
        <w:tc>
          <w:tcPr>
            <w:tcW w:w="4940" w:type="dxa"/>
          </w:tcPr>
          <w:p w14:paraId="1BC1D2A5" w14:textId="77777777" w:rsidR="00D52D64" w:rsidRPr="002F5F3A" w:rsidRDefault="00D52D64" w:rsidP="00540308">
            <w:pPr>
              <w:wordWrap/>
              <w:ind w:right="20"/>
            </w:pPr>
            <w:r w:rsidRPr="002F5F3A">
              <w:t>Enter to interface configuration.mode.</w:t>
            </w:r>
          </w:p>
        </w:tc>
      </w:tr>
      <w:tr w:rsidR="00D52D64" w14:paraId="7B6B4C57" w14:textId="77777777" w:rsidTr="00752CBE">
        <w:tc>
          <w:tcPr>
            <w:tcW w:w="740" w:type="dxa"/>
          </w:tcPr>
          <w:p w14:paraId="1ACD0AFF" w14:textId="77777777" w:rsidR="00D52D64" w:rsidRPr="002F5F3A" w:rsidRDefault="00D52D64" w:rsidP="00540308">
            <w:pPr>
              <w:wordWrap/>
              <w:ind w:right="20"/>
              <w:rPr>
                <w:b/>
                <w:bCs/>
              </w:rPr>
            </w:pPr>
            <w:r w:rsidRPr="002F5F3A">
              <w:rPr>
                <w:b/>
                <w:bCs/>
              </w:rPr>
              <w:t>Step3</w:t>
            </w:r>
          </w:p>
        </w:tc>
        <w:tc>
          <w:tcPr>
            <w:tcW w:w="2677" w:type="dxa"/>
          </w:tcPr>
          <w:p w14:paraId="472BA4FD" w14:textId="77777777" w:rsidR="00D52D64" w:rsidRPr="002F5F3A" w:rsidRDefault="00D52D64" w:rsidP="00540308">
            <w:pPr>
              <w:wordWrap/>
              <w:ind w:right="20"/>
              <w:jc w:val="left"/>
              <w:rPr>
                <w:b/>
                <w:bCs/>
              </w:rPr>
            </w:pPr>
            <w:r w:rsidRPr="002F5F3A">
              <w:rPr>
                <w:b/>
                <w:bCs/>
              </w:rPr>
              <w:t xml:space="preserve">lacp timeout </w:t>
            </w:r>
            <w:r w:rsidRPr="002F5F3A">
              <w:t>{</w:t>
            </w:r>
            <w:r w:rsidRPr="002F5F3A">
              <w:rPr>
                <w:b/>
                <w:bCs/>
              </w:rPr>
              <w:t>short</w:t>
            </w:r>
            <w:r w:rsidRPr="002F5F3A">
              <w:t>|</w:t>
            </w:r>
            <w:r w:rsidRPr="002F5F3A">
              <w:rPr>
                <w:b/>
                <w:bCs/>
              </w:rPr>
              <w:t>long</w:t>
            </w:r>
            <w:r w:rsidRPr="002F5F3A">
              <w:t>}</w:t>
            </w:r>
          </w:p>
        </w:tc>
        <w:tc>
          <w:tcPr>
            <w:tcW w:w="4940" w:type="dxa"/>
          </w:tcPr>
          <w:p w14:paraId="70655B45" w14:textId="77777777" w:rsidR="00D52D64" w:rsidRPr="002F5F3A" w:rsidRDefault="00D52D64" w:rsidP="00540308">
            <w:pPr>
              <w:wordWrap/>
              <w:ind w:right="20"/>
            </w:pPr>
            <w:r w:rsidRPr="002F5F3A">
              <w:t>To specify LACPDU Timeout</w:t>
            </w:r>
          </w:p>
        </w:tc>
      </w:tr>
      <w:tr w:rsidR="00D52D64" w14:paraId="78783473" w14:textId="77777777" w:rsidTr="00752CBE">
        <w:tc>
          <w:tcPr>
            <w:tcW w:w="740" w:type="dxa"/>
          </w:tcPr>
          <w:p w14:paraId="5E5CA38F" w14:textId="77777777" w:rsidR="00D52D64" w:rsidRPr="002F5F3A" w:rsidRDefault="00D52D64" w:rsidP="00540308">
            <w:pPr>
              <w:wordWrap/>
              <w:ind w:right="20"/>
              <w:rPr>
                <w:b/>
                <w:bCs/>
              </w:rPr>
            </w:pPr>
            <w:r w:rsidRPr="002F5F3A">
              <w:rPr>
                <w:b/>
                <w:bCs/>
              </w:rPr>
              <w:t>Step4</w:t>
            </w:r>
          </w:p>
        </w:tc>
        <w:tc>
          <w:tcPr>
            <w:tcW w:w="2677" w:type="dxa"/>
          </w:tcPr>
          <w:p w14:paraId="22FB8BD4" w14:textId="77777777" w:rsidR="00D52D64" w:rsidRPr="002F5F3A" w:rsidRDefault="00D52D64" w:rsidP="00540308">
            <w:pPr>
              <w:wordWrap/>
              <w:ind w:right="20"/>
              <w:jc w:val="left"/>
              <w:rPr>
                <w:b/>
                <w:bCs/>
              </w:rPr>
            </w:pPr>
            <w:r w:rsidRPr="002F5F3A">
              <w:rPr>
                <w:b/>
                <w:bCs/>
              </w:rPr>
              <w:t>end</w:t>
            </w:r>
          </w:p>
        </w:tc>
        <w:tc>
          <w:tcPr>
            <w:tcW w:w="4940" w:type="dxa"/>
          </w:tcPr>
          <w:p w14:paraId="2730068E" w14:textId="77777777" w:rsidR="00D52D64" w:rsidRPr="002F5F3A" w:rsidRDefault="00D52D64" w:rsidP="00540308">
            <w:pPr>
              <w:wordWrap/>
              <w:ind w:right="20"/>
            </w:pPr>
            <w:r w:rsidRPr="002F5F3A">
              <w:t xml:space="preserve">To return to </w:t>
            </w:r>
            <w:r w:rsidR="00221294">
              <w:t>Privileged</w:t>
            </w:r>
            <w:r w:rsidRPr="002F5F3A">
              <w:t xml:space="preserve"> mode</w:t>
            </w:r>
          </w:p>
        </w:tc>
      </w:tr>
      <w:tr w:rsidR="00D52D64" w14:paraId="48FFF8A1" w14:textId="77777777" w:rsidTr="00752CBE">
        <w:tc>
          <w:tcPr>
            <w:tcW w:w="740" w:type="dxa"/>
          </w:tcPr>
          <w:p w14:paraId="368108D4" w14:textId="77777777" w:rsidR="00D52D64" w:rsidRPr="002F5F3A" w:rsidRDefault="00D52D64" w:rsidP="00540308">
            <w:pPr>
              <w:wordWrap/>
              <w:ind w:right="20"/>
              <w:rPr>
                <w:b/>
                <w:bCs/>
              </w:rPr>
            </w:pPr>
            <w:r w:rsidRPr="002F5F3A">
              <w:rPr>
                <w:b/>
                <w:bCs/>
              </w:rPr>
              <w:t>Step5</w:t>
            </w:r>
          </w:p>
        </w:tc>
        <w:tc>
          <w:tcPr>
            <w:tcW w:w="2677" w:type="dxa"/>
          </w:tcPr>
          <w:p w14:paraId="0F3C79F8" w14:textId="77777777" w:rsidR="00D52D64" w:rsidRPr="002F5F3A" w:rsidRDefault="00D52D64" w:rsidP="00540308">
            <w:pPr>
              <w:wordWrap/>
              <w:ind w:right="20"/>
              <w:jc w:val="left"/>
              <w:rPr>
                <w:b/>
                <w:bCs/>
              </w:rPr>
            </w:pPr>
            <w:r w:rsidRPr="002F5F3A">
              <w:rPr>
                <w:b/>
                <w:bCs/>
              </w:rPr>
              <w:t>show running-config</w:t>
            </w:r>
          </w:p>
        </w:tc>
        <w:tc>
          <w:tcPr>
            <w:tcW w:w="4940" w:type="dxa"/>
          </w:tcPr>
          <w:p w14:paraId="1E1FE77A" w14:textId="77777777" w:rsidR="00D52D64" w:rsidRPr="002F5F3A" w:rsidRDefault="00D52D64" w:rsidP="00540308">
            <w:pPr>
              <w:wordWrap/>
              <w:ind w:right="20"/>
            </w:pPr>
            <w:r w:rsidRPr="002F5F3A">
              <w:t>To check the setting</w:t>
            </w:r>
          </w:p>
        </w:tc>
      </w:tr>
      <w:tr w:rsidR="00D52D64" w14:paraId="38240911" w14:textId="77777777" w:rsidTr="00752CBE">
        <w:tc>
          <w:tcPr>
            <w:tcW w:w="740" w:type="dxa"/>
          </w:tcPr>
          <w:p w14:paraId="1EF21301" w14:textId="77777777" w:rsidR="00D52D64" w:rsidRPr="002F5F3A" w:rsidRDefault="00D52D64" w:rsidP="00540308">
            <w:pPr>
              <w:wordWrap/>
              <w:ind w:right="20"/>
              <w:rPr>
                <w:b/>
                <w:bCs/>
              </w:rPr>
            </w:pPr>
            <w:r w:rsidRPr="002F5F3A">
              <w:rPr>
                <w:b/>
                <w:bCs/>
              </w:rPr>
              <w:t>Step6</w:t>
            </w:r>
          </w:p>
        </w:tc>
        <w:tc>
          <w:tcPr>
            <w:tcW w:w="2677" w:type="dxa"/>
          </w:tcPr>
          <w:p w14:paraId="47CFD106" w14:textId="77777777" w:rsidR="00D52D64" w:rsidRPr="002F5F3A" w:rsidRDefault="00D52D64" w:rsidP="00540308">
            <w:pPr>
              <w:wordWrap/>
              <w:ind w:right="20"/>
              <w:jc w:val="left"/>
              <w:rPr>
                <w:b/>
                <w:bCs/>
              </w:rPr>
            </w:pPr>
            <w:r w:rsidRPr="002F5F3A">
              <w:rPr>
                <w:b/>
                <w:bCs/>
              </w:rPr>
              <w:t>copy running-config startup-config</w:t>
            </w:r>
          </w:p>
        </w:tc>
        <w:tc>
          <w:tcPr>
            <w:tcW w:w="4940" w:type="dxa"/>
          </w:tcPr>
          <w:p w14:paraId="0A92ADD9" w14:textId="77777777" w:rsidR="00D52D64" w:rsidRPr="002F5F3A" w:rsidRDefault="00D52D64" w:rsidP="00540308">
            <w:pPr>
              <w:wordWrap/>
              <w:ind w:right="20"/>
            </w:pPr>
            <w:r w:rsidRPr="002F5F3A">
              <w:t>To save the setting in configuration file (optional)</w:t>
            </w:r>
          </w:p>
        </w:tc>
      </w:tr>
    </w:tbl>
    <w:p w14:paraId="597CA398" w14:textId="77777777" w:rsidR="00D52D64" w:rsidRPr="002F5F3A" w:rsidRDefault="00D52D64" w:rsidP="00540308">
      <w:pPr>
        <w:pStyle w:val="a3"/>
        <w:ind w:left="0" w:right="20"/>
      </w:pPr>
      <w:r w:rsidRPr="002F5F3A">
        <w:t xml:space="preserve">To return the LACPDU Timeout as default, use Interface Configuration Command </w:t>
      </w:r>
      <w:r w:rsidRPr="002F5F3A">
        <w:t>“</w:t>
      </w:r>
      <w:r w:rsidRPr="002F5F3A">
        <w:t>no</w:t>
      </w:r>
      <w:r w:rsidRPr="002F5F3A">
        <w:rPr>
          <w:b/>
          <w:bCs/>
        </w:rPr>
        <w:t xml:space="preserve"> </w:t>
      </w:r>
      <w:r w:rsidRPr="002F5F3A">
        <w:rPr>
          <w:bCs/>
        </w:rPr>
        <w:t>lacp timeout</w:t>
      </w:r>
      <w:r w:rsidRPr="002F5F3A">
        <w:rPr>
          <w:bCs/>
        </w:rPr>
        <w:t>”</w:t>
      </w:r>
      <w:r w:rsidRPr="002F5F3A">
        <w:t>.</w:t>
      </w:r>
    </w:p>
    <w:p w14:paraId="1D9CF6EE" w14:textId="77777777" w:rsidR="00D52D64" w:rsidRPr="002F5F3A" w:rsidRDefault="00D52D64" w:rsidP="00540308">
      <w:pPr>
        <w:pStyle w:val="a3"/>
        <w:ind w:left="0" w:right="20"/>
      </w:pPr>
      <w:r w:rsidRPr="002F5F3A">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261"/>
      </w:tblGrid>
      <w:tr w:rsidR="00D52D64" w14:paraId="2400AC59" w14:textId="77777777" w:rsidTr="00E44EA3">
        <w:tc>
          <w:tcPr>
            <w:tcW w:w="9836" w:type="dxa"/>
          </w:tcPr>
          <w:p w14:paraId="29B9D3D7" w14:textId="77777777" w:rsidR="00D52D64" w:rsidRDefault="00D52D64" w:rsidP="00540308">
            <w:pPr>
              <w:pStyle w:val="ac"/>
            </w:pPr>
            <w:r>
              <w:t>Switch# configure terminal</w:t>
            </w:r>
          </w:p>
          <w:p w14:paraId="5900AE9A" w14:textId="77777777" w:rsidR="00D52D64" w:rsidRDefault="00D52D64" w:rsidP="00540308">
            <w:pPr>
              <w:pStyle w:val="ac"/>
            </w:pPr>
            <w:r>
              <w:t>Switch(config)# interface Giga</w:t>
            </w:r>
            <w:r>
              <w:rPr>
                <w:rFonts w:hint="eastAsia"/>
              </w:rPr>
              <w:t>6</w:t>
            </w:r>
            <w:r>
              <w:t>/1</w:t>
            </w:r>
          </w:p>
          <w:p w14:paraId="0A373F70" w14:textId="77777777" w:rsidR="00D52D64" w:rsidRDefault="00D52D64" w:rsidP="00540308">
            <w:pPr>
              <w:pStyle w:val="ac"/>
              <w:rPr>
                <w:b/>
                <w:bCs/>
              </w:rPr>
            </w:pPr>
            <w:r>
              <w:t>Switch(config-if- Giga</w:t>
            </w:r>
            <w:r>
              <w:rPr>
                <w:rFonts w:hint="eastAsia"/>
              </w:rPr>
              <w:t>6</w:t>
            </w:r>
            <w:r>
              <w:t xml:space="preserve">/1)# </w:t>
            </w:r>
            <w:r>
              <w:rPr>
                <w:b/>
                <w:bCs/>
              </w:rPr>
              <w:t>lacp timeout short</w:t>
            </w:r>
          </w:p>
          <w:p w14:paraId="048957F9" w14:textId="77777777" w:rsidR="00D52D64" w:rsidRDefault="00D52D64" w:rsidP="00540308">
            <w:pPr>
              <w:pStyle w:val="ac"/>
            </w:pPr>
            <w:r>
              <w:t>Switch(config)#</w:t>
            </w:r>
            <w:r>
              <w:rPr>
                <w:b/>
                <w:bCs/>
              </w:rPr>
              <w:t xml:space="preserve"> end</w:t>
            </w:r>
          </w:p>
        </w:tc>
      </w:tr>
    </w:tbl>
    <w:p w14:paraId="48E09159" w14:textId="77777777" w:rsidR="00510172" w:rsidRDefault="00510172" w:rsidP="00540308">
      <w:pPr>
        <w:pStyle w:val="3"/>
        <w:ind w:left="0" w:right="20"/>
      </w:pPr>
      <w:bookmarkStart w:id="3336" w:name="_Toc260059195"/>
      <w:bookmarkStart w:id="3337" w:name="_Toc337198693"/>
      <w:bookmarkStart w:id="3338" w:name="_Toc354416351"/>
    </w:p>
    <w:p w14:paraId="6A34D3F4" w14:textId="77777777" w:rsidR="00D52D64" w:rsidRDefault="00D52D64" w:rsidP="00540308">
      <w:pPr>
        <w:pStyle w:val="3"/>
        <w:ind w:left="0" w:right="20"/>
      </w:pPr>
      <w:bookmarkStart w:id="3339" w:name="_Toc444695217"/>
      <w:r>
        <w:lastRenderedPageBreak/>
        <w:t>Configuring</w:t>
      </w:r>
      <w:r w:rsidRPr="002F5F3A">
        <w:t xml:space="preserve"> LACP and static port group</w:t>
      </w:r>
      <w:bookmarkEnd w:id="3336"/>
      <w:bookmarkEnd w:id="3337"/>
      <w:bookmarkEnd w:id="3338"/>
      <w:bookmarkEnd w:id="3339"/>
    </w:p>
    <w:p w14:paraId="07B42291" w14:textId="77777777" w:rsidR="00D52D64" w:rsidRPr="002F5F3A" w:rsidRDefault="00D52D64" w:rsidP="00540308">
      <w:pPr>
        <w:pStyle w:val="a3"/>
        <w:ind w:left="0" w:right="20"/>
      </w:pPr>
      <w:r w:rsidRPr="002F5F3A">
        <w:t>You can configure the interface of LACP mode.</w:t>
      </w:r>
    </w:p>
    <w:p w14:paraId="249ECFDF" w14:textId="77777777" w:rsidR="00D52D64" w:rsidRDefault="00D52D64" w:rsidP="00540308">
      <w:pPr>
        <w:pStyle w:val="a3"/>
        <w:ind w:left="0" w:right="20"/>
      </w:pPr>
      <w:r w:rsidRPr="002F5F3A">
        <w:t xml:space="preserve">To change the LACP mode, follow the steps below from the </w:t>
      </w:r>
      <w:r w:rsidR="00221294">
        <w:t>Privileged</w:t>
      </w:r>
      <w:r w:rsidRPr="002F5F3A">
        <w:t xml:space="preserve"> Mode.</w:t>
      </w:r>
    </w:p>
    <w:p w14:paraId="7B996484" w14:textId="77777777" w:rsidR="00086FC3" w:rsidRPr="002F5F3A" w:rsidRDefault="00086FC3" w:rsidP="00540308">
      <w:pPr>
        <w:pStyle w:val="afffff3"/>
        <w:ind w:left="0" w:right="20"/>
      </w:pPr>
      <w:bookmarkStart w:id="3340" w:name="_Toc337198694"/>
      <w:bookmarkStart w:id="3341" w:name="_Toc391575347"/>
      <w:r>
        <w:t xml:space="preserve">Table </w:t>
      </w:r>
      <w:r w:rsidR="005832B8">
        <w:fldChar w:fldCharType="begin"/>
      </w:r>
      <w:r w:rsidR="00092D8C">
        <w:instrText xml:space="preserve"> SEQ Table \* ARABIC </w:instrText>
      </w:r>
      <w:r w:rsidR="005832B8">
        <w:fldChar w:fldCharType="separate"/>
      </w:r>
      <w:r w:rsidR="008B56C1">
        <w:rPr>
          <w:noProof/>
        </w:rPr>
        <w:t>205</w:t>
      </w:r>
      <w:r w:rsidR="005832B8">
        <w:rPr>
          <w:noProof/>
        </w:rPr>
        <w:fldChar w:fldCharType="end"/>
      </w:r>
      <w:r>
        <w:rPr>
          <w:rFonts w:hint="eastAsia"/>
        </w:rPr>
        <w:t xml:space="preserve"> </w:t>
      </w:r>
      <w:r w:rsidRPr="002F5F3A">
        <w:t>Configuration LACP and static port group</w:t>
      </w:r>
      <w:bookmarkEnd w:id="3340"/>
      <w:bookmarkEnd w:id="3341"/>
    </w:p>
    <w:tbl>
      <w:tblPr>
        <w:tblStyle w:val="CLIWide"/>
        <w:tblW w:w="0" w:type="auto"/>
        <w:tblLook w:val="04A0" w:firstRow="1" w:lastRow="0" w:firstColumn="1" w:lastColumn="0" w:noHBand="0" w:noVBand="1"/>
      </w:tblPr>
      <w:tblGrid>
        <w:gridCol w:w="739"/>
        <w:gridCol w:w="2768"/>
        <w:gridCol w:w="4641"/>
      </w:tblGrid>
      <w:tr w:rsidR="00D52D64"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2F5F3A" w:rsidRDefault="00D52D64" w:rsidP="00540308">
            <w:pPr>
              <w:pStyle w:val="ac"/>
            </w:pPr>
            <w:r w:rsidRPr="002F5F3A">
              <w:t>Step</w:t>
            </w:r>
          </w:p>
        </w:tc>
        <w:tc>
          <w:tcPr>
            <w:tcW w:w="2812" w:type="dxa"/>
          </w:tcPr>
          <w:p w14:paraId="397EE13F" w14:textId="77777777" w:rsidR="00D52D64" w:rsidRPr="002F5F3A" w:rsidRDefault="00D52D64" w:rsidP="00540308">
            <w:pPr>
              <w:wordWrap/>
              <w:ind w:right="20"/>
              <w:rPr>
                <w:b/>
                <w:bCs/>
              </w:rPr>
            </w:pPr>
            <w:r w:rsidRPr="002F5F3A">
              <w:rPr>
                <w:b/>
                <w:bCs/>
              </w:rPr>
              <w:t>Command</w:t>
            </w:r>
          </w:p>
        </w:tc>
        <w:tc>
          <w:tcPr>
            <w:tcW w:w="4806" w:type="dxa"/>
          </w:tcPr>
          <w:p w14:paraId="53940E8B" w14:textId="77777777" w:rsidR="00D52D64" w:rsidRPr="002F5F3A" w:rsidRDefault="00D52D64" w:rsidP="00540308">
            <w:pPr>
              <w:wordWrap/>
              <w:ind w:right="20"/>
              <w:rPr>
                <w:b/>
                <w:bCs/>
              </w:rPr>
            </w:pPr>
            <w:r w:rsidRPr="002F5F3A">
              <w:rPr>
                <w:b/>
                <w:bCs/>
              </w:rPr>
              <w:t>Purpose</w:t>
            </w:r>
          </w:p>
        </w:tc>
      </w:tr>
      <w:tr w:rsidR="00D52D64" w14:paraId="29D97CB0" w14:textId="77777777" w:rsidTr="00752CBE">
        <w:tc>
          <w:tcPr>
            <w:tcW w:w="740" w:type="dxa"/>
          </w:tcPr>
          <w:p w14:paraId="579093F6" w14:textId="77777777" w:rsidR="00D52D64" w:rsidRPr="002F5F3A" w:rsidRDefault="00D52D64" w:rsidP="00540308">
            <w:pPr>
              <w:wordWrap/>
              <w:ind w:right="20"/>
              <w:rPr>
                <w:b/>
                <w:bCs/>
              </w:rPr>
            </w:pPr>
            <w:r w:rsidRPr="002F5F3A">
              <w:rPr>
                <w:b/>
                <w:bCs/>
              </w:rPr>
              <w:t>Step1</w:t>
            </w:r>
          </w:p>
        </w:tc>
        <w:tc>
          <w:tcPr>
            <w:tcW w:w="2812" w:type="dxa"/>
          </w:tcPr>
          <w:p w14:paraId="608934AF" w14:textId="77777777" w:rsidR="00D52D64" w:rsidRPr="002F5F3A" w:rsidRDefault="00D52D64" w:rsidP="00540308">
            <w:pPr>
              <w:pStyle w:val="8"/>
              <w:wordWrap/>
              <w:ind w:right="20"/>
              <w:jc w:val="left"/>
              <w:outlineLvl w:val="7"/>
              <w:rPr>
                <w:b/>
                <w:bCs/>
                <w:i w:val="0"/>
                <w:iCs w:val="0"/>
              </w:rPr>
            </w:pPr>
            <w:bookmarkStart w:id="3342" w:name="_Toc337198695"/>
            <w:proofErr w:type="gramStart"/>
            <w:r w:rsidRPr="002F5F3A">
              <w:rPr>
                <w:b/>
                <w:bCs/>
                <w:i w:val="0"/>
                <w:iCs w:val="0"/>
              </w:rPr>
              <w:t>configure</w:t>
            </w:r>
            <w:proofErr w:type="gramEnd"/>
            <w:r w:rsidRPr="002F5F3A">
              <w:rPr>
                <w:b/>
                <w:bCs/>
                <w:i w:val="0"/>
                <w:iCs w:val="0"/>
              </w:rPr>
              <w:t xml:space="preserve"> terminal</w:t>
            </w:r>
            <w:bookmarkEnd w:id="3342"/>
          </w:p>
        </w:tc>
        <w:tc>
          <w:tcPr>
            <w:tcW w:w="4806" w:type="dxa"/>
          </w:tcPr>
          <w:p w14:paraId="0AB70222" w14:textId="77777777" w:rsidR="00D52D64" w:rsidRPr="002F5F3A" w:rsidRDefault="00D52D64" w:rsidP="00540308">
            <w:pPr>
              <w:wordWrap/>
              <w:ind w:right="20"/>
            </w:pPr>
            <w:r w:rsidRPr="002F5F3A">
              <w:t>Enters global configuration mode</w:t>
            </w:r>
          </w:p>
        </w:tc>
      </w:tr>
      <w:tr w:rsidR="00D52D64" w14:paraId="2B9C39C3" w14:textId="77777777" w:rsidTr="00752CBE">
        <w:tc>
          <w:tcPr>
            <w:tcW w:w="740" w:type="dxa"/>
          </w:tcPr>
          <w:p w14:paraId="17913778" w14:textId="77777777" w:rsidR="00D52D64" w:rsidRPr="002F5F3A" w:rsidRDefault="00D52D64" w:rsidP="00540308">
            <w:pPr>
              <w:wordWrap/>
              <w:ind w:right="20"/>
              <w:rPr>
                <w:b/>
                <w:bCs/>
              </w:rPr>
            </w:pPr>
            <w:r w:rsidRPr="002F5F3A">
              <w:rPr>
                <w:b/>
                <w:bCs/>
              </w:rPr>
              <w:t>Stpe2</w:t>
            </w:r>
          </w:p>
        </w:tc>
        <w:tc>
          <w:tcPr>
            <w:tcW w:w="2812" w:type="dxa"/>
          </w:tcPr>
          <w:p w14:paraId="3909ADAB" w14:textId="77777777" w:rsidR="00D52D64" w:rsidRPr="002F5F3A" w:rsidRDefault="00D52D64" w:rsidP="00540308">
            <w:pPr>
              <w:pStyle w:val="8"/>
              <w:wordWrap/>
              <w:ind w:right="20"/>
              <w:jc w:val="left"/>
              <w:outlineLvl w:val="7"/>
              <w:rPr>
                <w:i w:val="0"/>
                <w:iCs w:val="0"/>
              </w:rPr>
            </w:pPr>
            <w:bookmarkStart w:id="3343" w:name="_Toc260059196"/>
            <w:proofErr w:type="gramStart"/>
            <w:r w:rsidRPr="002F5F3A">
              <w:rPr>
                <w:b/>
                <w:bCs/>
                <w:i w:val="0"/>
                <w:iCs w:val="0"/>
              </w:rPr>
              <w:t>interface</w:t>
            </w:r>
            <w:proofErr w:type="gramEnd"/>
            <w:r w:rsidRPr="002F5F3A">
              <w:rPr>
                <w:i w:val="0"/>
                <w:iCs w:val="0"/>
              </w:rPr>
              <w:t xml:space="preserve"> </w:t>
            </w:r>
            <w:r w:rsidRPr="002F5F3A">
              <w:t>interface-id</w:t>
            </w:r>
            <w:bookmarkEnd w:id="3343"/>
          </w:p>
        </w:tc>
        <w:tc>
          <w:tcPr>
            <w:tcW w:w="4806" w:type="dxa"/>
          </w:tcPr>
          <w:p w14:paraId="43584001" w14:textId="77777777" w:rsidR="00D52D64" w:rsidRPr="002F5F3A" w:rsidRDefault="00D52D64" w:rsidP="00540308">
            <w:pPr>
              <w:wordWrap/>
              <w:ind w:right="20"/>
            </w:pPr>
            <w:r w:rsidRPr="002F5F3A">
              <w:t>Enters the interface configuration mode.</w:t>
            </w:r>
          </w:p>
        </w:tc>
      </w:tr>
      <w:tr w:rsidR="00D52D64" w14:paraId="5E05327F" w14:textId="77777777" w:rsidTr="00752CBE">
        <w:tc>
          <w:tcPr>
            <w:tcW w:w="740" w:type="dxa"/>
          </w:tcPr>
          <w:p w14:paraId="2360A7B0" w14:textId="77777777" w:rsidR="00D52D64" w:rsidRPr="002F5F3A" w:rsidRDefault="00D52D64" w:rsidP="00540308">
            <w:pPr>
              <w:wordWrap/>
              <w:ind w:right="20"/>
              <w:rPr>
                <w:b/>
                <w:bCs/>
              </w:rPr>
            </w:pPr>
            <w:r w:rsidRPr="002F5F3A">
              <w:rPr>
                <w:b/>
                <w:bCs/>
              </w:rPr>
              <w:t>Step3</w:t>
            </w:r>
          </w:p>
        </w:tc>
        <w:tc>
          <w:tcPr>
            <w:tcW w:w="2812" w:type="dxa"/>
          </w:tcPr>
          <w:p w14:paraId="4E0DC71B" w14:textId="77777777" w:rsidR="00D52D64" w:rsidRPr="002F5F3A" w:rsidRDefault="00D52D64" w:rsidP="00540308">
            <w:pPr>
              <w:wordWrap/>
              <w:ind w:right="20"/>
              <w:jc w:val="left"/>
              <w:rPr>
                <w:b/>
                <w:bCs/>
              </w:rPr>
            </w:pPr>
            <w:r w:rsidRPr="002F5F3A">
              <w:rPr>
                <w:b/>
                <w:bCs/>
              </w:rPr>
              <w:t xml:space="preserve">Channel-group </w:t>
            </w:r>
            <w:r w:rsidRPr="002F5F3A">
              <w:rPr>
                <w:i/>
                <w:iCs/>
              </w:rPr>
              <w:t>po-id</w:t>
            </w:r>
            <w:r w:rsidRPr="002F5F3A">
              <w:rPr>
                <w:b/>
                <w:bCs/>
              </w:rPr>
              <w:t xml:space="preserve"> mode </w:t>
            </w:r>
          </w:p>
          <w:p w14:paraId="019C2B2F" w14:textId="77777777" w:rsidR="00D52D64" w:rsidRPr="002F5F3A" w:rsidRDefault="00D52D64" w:rsidP="00540308">
            <w:pPr>
              <w:wordWrap/>
              <w:ind w:right="20" w:firstLineChars="294" w:firstLine="529"/>
              <w:jc w:val="left"/>
              <w:rPr>
                <w:b/>
                <w:bCs/>
              </w:rPr>
            </w:pPr>
            <w:r w:rsidRPr="002F5F3A">
              <w:rPr>
                <w:b/>
                <w:bCs/>
              </w:rPr>
              <w:t>{active|on|passive}</w:t>
            </w:r>
          </w:p>
        </w:tc>
        <w:tc>
          <w:tcPr>
            <w:tcW w:w="4806" w:type="dxa"/>
          </w:tcPr>
          <w:p w14:paraId="5F314B6A" w14:textId="77777777" w:rsidR="00D52D64" w:rsidRPr="002F5F3A" w:rsidRDefault="00D52D64" w:rsidP="00540308">
            <w:pPr>
              <w:wordWrap/>
              <w:ind w:right="20"/>
            </w:pPr>
            <w:r w:rsidRPr="002F5F3A">
              <w:t>Set port group mode.</w:t>
            </w:r>
          </w:p>
          <w:p w14:paraId="01271B32" w14:textId="77777777" w:rsidR="00D52D64" w:rsidRPr="002F5F3A" w:rsidRDefault="00D52D64" w:rsidP="00540308">
            <w:pPr>
              <w:wordWrap/>
              <w:ind w:right="20"/>
            </w:pPr>
            <w:r w:rsidRPr="002F5F3A">
              <w:t>active, passive: LACP mode</w:t>
            </w:r>
          </w:p>
          <w:p w14:paraId="544B0B81" w14:textId="77777777" w:rsidR="00D52D64" w:rsidRPr="002F5F3A" w:rsidRDefault="00D52D64" w:rsidP="00540308">
            <w:pPr>
              <w:wordWrap/>
              <w:ind w:right="20"/>
            </w:pPr>
            <w:r w:rsidRPr="002F5F3A">
              <w:t>on: static port group</w:t>
            </w:r>
          </w:p>
        </w:tc>
      </w:tr>
      <w:tr w:rsidR="00D52D64" w14:paraId="0943D14B" w14:textId="77777777" w:rsidTr="00752CBE">
        <w:tc>
          <w:tcPr>
            <w:tcW w:w="740" w:type="dxa"/>
          </w:tcPr>
          <w:p w14:paraId="086F2741" w14:textId="77777777" w:rsidR="00D52D64" w:rsidRPr="002F5F3A" w:rsidRDefault="00D52D64" w:rsidP="00540308">
            <w:pPr>
              <w:wordWrap/>
              <w:ind w:right="20"/>
              <w:rPr>
                <w:b/>
                <w:bCs/>
              </w:rPr>
            </w:pPr>
            <w:r w:rsidRPr="002F5F3A">
              <w:rPr>
                <w:b/>
                <w:bCs/>
              </w:rPr>
              <w:t>Step4</w:t>
            </w:r>
          </w:p>
        </w:tc>
        <w:tc>
          <w:tcPr>
            <w:tcW w:w="2812" w:type="dxa"/>
          </w:tcPr>
          <w:p w14:paraId="2B41986B" w14:textId="77777777" w:rsidR="00D52D64" w:rsidRPr="002F5F3A" w:rsidRDefault="00D52D64" w:rsidP="00540308">
            <w:pPr>
              <w:wordWrap/>
              <w:ind w:right="20"/>
              <w:jc w:val="left"/>
              <w:rPr>
                <w:b/>
                <w:bCs/>
              </w:rPr>
            </w:pPr>
            <w:r w:rsidRPr="002F5F3A">
              <w:rPr>
                <w:b/>
                <w:bCs/>
              </w:rPr>
              <w:t>end</w:t>
            </w:r>
          </w:p>
        </w:tc>
        <w:tc>
          <w:tcPr>
            <w:tcW w:w="4806" w:type="dxa"/>
          </w:tcPr>
          <w:p w14:paraId="0E81165E" w14:textId="77777777" w:rsidR="00D52D64" w:rsidRPr="002F5F3A" w:rsidRDefault="00D52D64" w:rsidP="00540308">
            <w:pPr>
              <w:wordWrap/>
              <w:ind w:right="20"/>
            </w:pPr>
            <w:r w:rsidRPr="002F5F3A">
              <w:t xml:space="preserve">Return the </w:t>
            </w:r>
            <w:r w:rsidR="00221294">
              <w:t>Privileged</w:t>
            </w:r>
            <w:r w:rsidRPr="002F5F3A">
              <w:t xml:space="preserve"> mode</w:t>
            </w:r>
          </w:p>
        </w:tc>
      </w:tr>
      <w:tr w:rsidR="00D52D64" w14:paraId="11082EED" w14:textId="77777777" w:rsidTr="00752CBE">
        <w:tc>
          <w:tcPr>
            <w:tcW w:w="740" w:type="dxa"/>
          </w:tcPr>
          <w:p w14:paraId="09C0E61E" w14:textId="77777777" w:rsidR="00D52D64" w:rsidRPr="002F5F3A" w:rsidRDefault="00D52D64" w:rsidP="00540308">
            <w:pPr>
              <w:wordWrap/>
              <w:ind w:right="20"/>
              <w:rPr>
                <w:b/>
                <w:bCs/>
              </w:rPr>
            </w:pPr>
            <w:r w:rsidRPr="002F5F3A">
              <w:rPr>
                <w:b/>
                <w:bCs/>
              </w:rPr>
              <w:t>Step5</w:t>
            </w:r>
          </w:p>
        </w:tc>
        <w:tc>
          <w:tcPr>
            <w:tcW w:w="2812" w:type="dxa"/>
          </w:tcPr>
          <w:p w14:paraId="4848C565" w14:textId="77777777" w:rsidR="00D52D64" w:rsidRPr="002F5F3A" w:rsidRDefault="00D52D64" w:rsidP="00540308">
            <w:pPr>
              <w:wordWrap/>
              <w:ind w:right="20"/>
              <w:jc w:val="left"/>
              <w:rPr>
                <w:b/>
                <w:bCs/>
              </w:rPr>
            </w:pPr>
            <w:r w:rsidRPr="002F5F3A">
              <w:rPr>
                <w:b/>
                <w:bCs/>
              </w:rPr>
              <w:t>show running-config</w:t>
            </w:r>
          </w:p>
        </w:tc>
        <w:tc>
          <w:tcPr>
            <w:tcW w:w="4806" w:type="dxa"/>
          </w:tcPr>
          <w:p w14:paraId="2AC98BE2" w14:textId="77777777" w:rsidR="00D52D64" w:rsidRPr="002F5F3A" w:rsidRDefault="00D52D64" w:rsidP="00540308">
            <w:pPr>
              <w:wordWrap/>
              <w:ind w:right="20"/>
            </w:pPr>
            <w:r w:rsidRPr="002F5F3A">
              <w:t>Checks the setting</w:t>
            </w:r>
          </w:p>
        </w:tc>
      </w:tr>
      <w:tr w:rsidR="00D52D64" w14:paraId="7F8A32F8" w14:textId="77777777" w:rsidTr="00752CBE">
        <w:tc>
          <w:tcPr>
            <w:tcW w:w="740" w:type="dxa"/>
          </w:tcPr>
          <w:p w14:paraId="01FCFB11" w14:textId="77777777" w:rsidR="00D52D64" w:rsidRPr="002F5F3A" w:rsidRDefault="00D52D64" w:rsidP="00540308">
            <w:pPr>
              <w:wordWrap/>
              <w:ind w:right="20"/>
              <w:rPr>
                <w:b/>
                <w:bCs/>
              </w:rPr>
            </w:pPr>
            <w:r w:rsidRPr="002F5F3A">
              <w:rPr>
                <w:b/>
                <w:bCs/>
              </w:rPr>
              <w:t>Step6</w:t>
            </w:r>
          </w:p>
        </w:tc>
        <w:tc>
          <w:tcPr>
            <w:tcW w:w="2812" w:type="dxa"/>
          </w:tcPr>
          <w:p w14:paraId="61385ACB" w14:textId="77777777" w:rsidR="00D52D64" w:rsidRPr="002F5F3A" w:rsidRDefault="00D52D64" w:rsidP="00540308">
            <w:pPr>
              <w:wordWrap/>
              <w:ind w:right="20"/>
              <w:jc w:val="left"/>
              <w:rPr>
                <w:b/>
                <w:bCs/>
              </w:rPr>
            </w:pPr>
            <w:r w:rsidRPr="002F5F3A">
              <w:rPr>
                <w:b/>
                <w:bCs/>
              </w:rPr>
              <w:t>copy running-config startup-config</w:t>
            </w:r>
          </w:p>
        </w:tc>
        <w:tc>
          <w:tcPr>
            <w:tcW w:w="4806" w:type="dxa"/>
          </w:tcPr>
          <w:p w14:paraId="4A00109D" w14:textId="77777777" w:rsidR="00D52D64" w:rsidRPr="002F5F3A" w:rsidRDefault="00D52D64" w:rsidP="00540308">
            <w:pPr>
              <w:wordWrap/>
              <w:ind w:right="20"/>
            </w:pPr>
            <w:r w:rsidRPr="002F5F3A">
              <w:t>Saves the setting in configuration file (optional)</w:t>
            </w:r>
          </w:p>
        </w:tc>
      </w:tr>
    </w:tbl>
    <w:p w14:paraId="73D24F6C" w14:textId="77777777" w:rsidR="00D52D64" w:rsidRPr="002F5F3A" w:rsidRDefault="00D52D64" w:rsidP="00540308">
      <w:pPr>
        <w:pStyle w:val="a3"/>
        <w:ind w:left="0" w:right="20"/>
      </w:pPr>
      <w:r w:rsidRPr="002F5F3A">
        <w:t xml:space="preserve">This example shows how to set the interface giga </w:t>
      </w:r>
      <w:r w:rsidR="00E45610">
        <w:t>7</w:t>
      </w:r>
      <w:r w:rsidRPr="002F5F3A">
        <w:t>/1 as a port-group 1 member.</w:t>
      </w:r>
    </w:p>
    <w:tbl>
      <w:tblPr>
        <w:tblStyle w:val="48"/>
        <w:tblW w:w="0" w:type="auto"/>
        <w:tblLook w:val="04A0" w:firstRow="1" w:lastRow="0" w:firstColumn="1" w:lastColumn="0" w:noHBand="0" w:noVBand="1"/>
      </w:tblPr>
      <w:tblGrid>
        <w:gridCol w:w="8261"/>
      </w:tblGrid>
      <w:tr w:rsidR="00D52D64" w14:paraId="53409134" w14:textId="77777777" w:rsidTr="00E44EA3">
        <w:tc>
          <w:tcPr>
            <w:tcW w:w="9836" w:type="dxa"/>
          </w:tcPr>
          <w:p w14:paraId="663DE1D6" w14:textId="77777777" w:rsidR="00D52D64" w:rsidRDefault="00D52D64" w:rsidP="00540308">
            <w:pPr>
              <w:pStyle w:val="ac"/>
            </w:pPr>
            <w:r>
              <w:t>Switch# configure terminal</w:t>
            </w:r>
          </w:p>
          <w:p w14:paraId="6F0DB577" w14:textId="77777777" w:rsidR="00D52D64" w:rsidRDefault="00D52D64" w:rsidP="00540308">
            <w:pPr>
              <w:pStyle w:val="ac"/>
            </w:pPr>
            <w:r>
              <w:t xml:space="preserve">Switch(config)# </w:t>
            </w:r>
            <w:r w:rsidR="00E45610">
              <w:t>interface Giga7</w:t>
            </w:r>
            <w:r>
              <w:t xml:space="preserve">/1 </w:t>
            </w:r>
          </w:p>
          <w:p w14:paraId="7BF7978E" w14:textId="77777777" w:rsidR="00D52D64" w:rsidRDefault="00D52D64" w:rsidP="00540308">
            <w:pPr>
              <w:pStyle w:val="ac"/>
            </w:pPr>
            <w:r>
              <w:t xml:space="preserve">Switch(config-if- </w:t>
            </w:r>
            <w:r w:rsidR="00E45610">
              <w:t>Giga7</w:t>
            </w:r>
            <w:r>
              <w:t>/1)# channel-group 1 mode active</w:t>
            </w:r>
          </w:p>
          <w:p w14:paraId="647E1034" w14:textId="77777777" w:rsidR="00D52D64" w:rsidRDefault="00D52D64" w:rsidP="00540308">
            <w:pPr>
              <w:pStyle w:val="ac"/>
            </w:pPr>
            <w:r>
              <w:t>Switch(config)#</w:t>
            </w:r>
            <w:r>
              <w:rPr>
                <w:b/>
                <w:bCs/>
              </w:rPr>
              <w:t xml:space="preserve"> end</w:t>
            </w:r>
          </w:p>
        </w:tc>
      </w:tr>
    </w:tbl>
    <w:p w14:paraId="6F0F4A76" w14:textId="77777777" w:rsidR="00D52D64" w:rsidRPr="0074098C" w:rsidRDefault="00D52D64" w:rsidP="00540308">
      <w:pPr>
        <w:pStyle w:val="a3"/>
        <w:ind w:left="0" w:right="20"/>
        <w:rPr>
          <w:rFonts w:ascii="Tahoma" w:eastAsia="굴림" w:hAnsi="Tahoma" w:cs="Times New Roman"/>
        </w:rPr>
      </w:pPr>
      <w:r w:rsidRPr="002F5F3A">
        <w:t>The following example shows how to create port-group by static mode</w:t>
      </w:r>
      <w:r>
        <w:t xml:space="preserve"> rather than LACP</w:t>
      </w:r>
      <w:r w:rsidRPr="002F5F3A">
        <w:t>.</w:t>
      </w:r>
    </w:p>
    <w:tbl>
      <w:tblPr>
        <w:tblStyle w:val="48"/>
        <w:tblW w:w="0" w:type="auto"/>
        <w:tblLook w:val="04A0" w:firstRow="1" w:lastRow="0" w:firstColumn="1" w:lastColumn="0" w:noHBand="0" w:noVBand="1"/>
      </w:tblPr>
      <w:tblGrid>
        <w:gridCol w:w="8261"/>
      </w:tblGrid>
      <w:tr w:rsidR="00D52D64" w14:paraId="0B36E968" w14:textId="77777777" w:rsidTr="00E44EA3">
        <w:tc>
          <w:tcPr>
            <w:tcW w:w="9836" w:type="dxa"/>
          </w:tcPr>
          <w:p w14:paraId="38A87127" w14:textId="77777777" w:rsidR="00D52D64" w:rsidRDefault="00D52D64" w:rsidP="00540308">
            <w:pPr>
              <w:pStyle w:val="ac"/>
            </w:pPr>
            <w:r>
              <w:t>Switch# configure terminal</w:t>
            </w:r>
          </w:p>
          <w:p w14:paraId="3109A861" w14:textId="77777777" w:rsidR="00D52D64" w:rsidRDefault="00D52D64" w:rsidP="00540308">
            <w:pPr>
              <w:pStyle w:val="ac"/>
            </w:pPr>
            <w:r>
              <w:t>Switch(config)# interface Giga</w:t>
            </w:r>
            <w:r>
              <w:rPr>
                <w:rFonts w:hint="eastAsia"/>
              </w:rPr>
              <w:t>6</w:t>
            </w:r>
            <w:r>
              <w:t xml:space="preserve">/1 </w:t>
            </w:r>
          </w:p>
          <w:p w14:paraId="5A8D6874" w14:textId="77777777" w:rsidR="00D52D64" w:rsidRDefault="00D52D64" w:rsidP="00540308">
            <w:pPr>
              <w:pStyle w:val="ac"/>
              <w:rPr>
                <w:b/>
                <w:bCs/>
              </w:rPr>
            </w:pPr>
            <w:r>
              <w:t>Switch(config-if- Giga</w:t>
            </w:r>
            <w:r>
              <w:rPr>
                <w:rFonts w:hint="eastAsia"/>
              </w:rPr>
              <w:t>6</w:t>
            </w:r>
            <w:r>
              <w:t xml:space="preserve">/1)# </w:t>
            </w:r>
            <w:r>
              <w:rPr>
                <w:b/>
                <w:bCs/>
              </w:rPr>
              <w:t>channel-group 1 mode on</w:t>
            </w:r>
          </w:p>
          <w:p w14:paraId="7DED1476" w14:textId="77777777" w:rsidR="00D52D64" w:rsidRDefault="00D52D64" w:rsidP="00540308">
            <w:pPr>
              <w:pStyle w:val="ac"/>
            </w:pPr>
            <w:r>
              <w:t>Switch(config)#</w:t>
            </w:r>
            <w:r>
              <w:rPr>
                <w:b/>
                <w:bCs/>
              </w:rPr>
              <w:t xml:space="preserve"> end</w:t>
            </w:r>
          </w:p>
        </w:tc>
      </w:tr>
    </w:tbl>
    <w:p w14:paraId="54A4FC0B" w14:textId="77777777" w:rsidR="00D52D64" w:rsidRDefault="00D52D64" w:rsidP="00540308">
      <w:pPr>
        <w:pStyle w:val="3"/>
        <w:ind w:left="0" w:right="20"/>
      </w:pPr>
      <w:bookmarkStart w:id="3344" w:name="_Toc294800266"/>
      <w:bookmarkStart w:id="3345" w:name="_Toc294800466"/>
      <w:bookmarkStart w:id="3346" w:name="_Toc294800790"/>
      <w:bookmarkStart w:id="3347" w:name="_Toc337198696"/>
      <w:bookmarkStart w:id="3348" w:name="_Toc444695218"/>
      <w:r w:rsidRPr="002F5F3A">
        <w:t xml:space="preserve">Clearing </w:t>
      </w:r>
      <w:r w:rsidRPr="00E44EA3">
        <w:t>LACP</w:t>
      </w:r>
      <w:r w:rsidRPr="002F5F3A">
        <w:t xml:space="preserve"> Statistics</w:t>
      </w:r>
      <w:bookmarkEnd w:id="3344"/>
      <w:bookmarkEnd w:id="3345"/>
      <w:bookmarkEnd w:id="3346"/>
      <w:bookmarkEnd w:id="3347"/>
      <w:bookmarkEnd w:id="3348"/>
    </w:p>
    <w:p w14:paraId="586613DA" w14:textId="77777777" w:rsidR="00D52D64" w:rsidRPr="002F5F3A" w:rsidRDefault="00D52D64" w:rsidP="00540308">
      <w:pPr>
        <w:pStyle w:val="a3"/>
        <w:ind w:left="0" w:right="20"/>
      </w:pPr>
      <w:r w:rsidRPr="002F5F3A">
        <w:t>To clear/delete LACP statistics, follow the steps below from the privilege EXEC mode.</w:t>
      </w:r>
    </w:p>
    <w:tbl>
      <w:tblPr>
        <w:tblStyle w:val="CLIWide"/>
        <w:tblW w:w="0" w:type="auto"/>
        <w:tblLook w:val="04A0" w:firstRow="1" w:lastRow="0" w:firstColumn="1" w:lastColumn="0" w:noHBand="0" w:noVBand="1"/>
      </w:tblPr>
      <w:tblGrid>
        <w:gridCol w:w="740"/>
        <w:gridCol w:w="2631"/>
        <w:gridCol w:w="4777"/>
      </w:tblGrid>
      <w:tr w:rsidR="00D52D64"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2F5F3A" w:rsidRDefault="00D52D64" w:rsidP="00540308">
            <w:pPr>
              <w:pStyle w:val="ac"/>
            </w:pPr>
            <w:r w:rsidRPr="002F5F3A">
              <w:t>Step</w:t>
            </w:r>
          </w:p>
        </w:tc>
        <w:tc>
          <w:tcPr>
            <w:tcW w:w="2690" w:type="dxa"/>
          </w:tcPr>
          <w:p w14:paraId="2EC91833" w14:textId="77777777" w:rsidR="00D52D64" w:rsidRPr="002F5F3A" w:rsidRDefault="00D52D64" w:rsidP="00540308">
            <w:pPr>
              <w:wordWrap/>
              <w:ind w:right="20"/>
              <w:rPr>
                <w:b/>
                <w:bCs/>
              </w:rPr>
            </w:pPr>
            <w:r w:rsidRPr="002F5F3A">
              <w:rPr>
                <w:b/>
                <w:bCs/>
              </w:rPr>
              <w:t>Command</w:t>
            </w:r>
          </w:p>
        </w:tc>
        <w:tc>
          <w:tcPr>
            <w:tcW w:w="4925" w:type="dxa"/>
          </w:tcPr>
          <w:p w14:paraId="73B22C79" w14:textId="77777777" w:rsidR="00D52D64" w:rsidRPr="002F5F3A" w:rsidRDefault="00D52D64" w:rsidP="00540308">
            <w:pPr>
              <w:wordWrap/>
              <w:ind w:right="20"/>
              <w:rPr>
                <w:b/>
                <w:bCs/>
              </w:rPr>
            </w:pPr>
            <w:r w:rsidRPr="002F5F3A">
              <w:rPr>
                <w:b/>
                <w:bCs/>
              </w:rPr>
              <w:t>Purpose</w:t>
            </w:r>
          </w:p>
        </w:tc>
      </w:tr>
      <w:tr w:rsidR="00D52D64" w14:paraId="5D0772C8" w14:textId="77777777" w:rsidTr="00752CBE">
        <w:tc>
          <w:tcPr>
            <w:tcW w:w="740" w:type="dxa"/>
          </w:tcPr>
          <w:p w14:paraId="48B80943" w14:textId="77777777" w:rsidR="00D52D64" w:rsidRPr="002F5F3A" w:rsidRDefault="00D52D64" w:rsidP="00540308">
            <w:pPr>
              <w:wordWrap/>
              <w:ind w:right="20"/>
              <w:rPr>
                <w:b/>
                <w:bCs/>
              </w:rPr>
            </w:pPr>
            <w:r w:rsidRPr="002F5F3A">
              <w:rPr>
                <w:b/>
                <w:bCs/>
              </w:rPr>
              <w:t>Step1</w:t>
            </w:r>
          </w:p>
        </w:tc>
        <w:tc>
          <w:tcPr>
            <w:tcW w:w="2690" w:type="dxa"/>
          </w:tcPr>
          <w:p w14:paraId="57482069" w14:textId="77777777" w:rsidR="00D52D64" w:rsidRPr="002F5F3A" w:rsidRDefault="00D52D64" w:rsidP="00540308">
            <w:pPr>
              <w:pStyle w:val="8"/>
              <w:wordWrap/>
              <w:ind w:right="20"/>
              <w:jc w:val="left"/>
              <w:outlineLvl w:val="7"/>
              <w:rPr>
                <w:b/>
                <w:bCs/>
                <w:i w:val="0"/>
                <w:iCs w:val="0"/>
              </w:rPr>
            </w:pPr>
            <w:bookmarkStart w:id="3349" w:name="_Toc354416352"/>
            <w:proofErr w:type="gramStart"/>
            <w:r w:rsidRPr="002F5F3A">
              <w:rPr>
                <w:b/>
                <w:bCs/>
                <w:i w:val="0"/>
                <w:iCs w:val="0"/>
              </w:rPr>
              <w:t>clear</w:t>
            </w:r>
            <w:proofErr w:type="gramEnd"/>
            <w:r w:rsidRPr="002F5F3A">
              <w:rPr>
                <w:b/>
                <w:bCs/>
                <w:i w:val="0"/>
                <w:iCs w:val="0"/>
              </w:rPr>
              <w:t xml:space="preserve"> lacp </w:t>
            </w:r>
            <w:r w:rsidRPr="002F5F3A">
              <w:rPr>
                <w:i w:val="0"/>
                <w:iCs w:val="0"/>
              </w:rPr>
              <w:t>[</w:t>
            </w:r>
            <w:r w:rsidRPr="002F5F3A">
              <w:t>aggregator-id</w:t>
            </w:r>
            <w:r w:rsidRPr="002F5F3A">
              <w:rPr>
                <w:i w:val="0"/>
                <w:iCs w:val="0"/>
              </w:rPr>
              <w:t>]</w:t>
            </w:r>
            <w:r w:rsidRPr="002F5F3A">
              <w:rPr>
                <w:b/>
                <w:bCs/>
                <w:i w:val="0"/>
                <w:iCs w:val="0"/>
              </w:rPr>
              <w:t xml:space="preserve"> counters</w:t>
            </w:r>
            <w:bookmarkEnd w:id="3349"/>
          </w:p>
        </w:tc>
        <w:tc>
          <w:tcPr>
            <w:tcW w:w="4925" w:type="dxa"/>
          </w:tcPr>
          <w:p w14:paraId="05104A85" w14:textId="77777777" w:rsidR="00D52D64" w:rsidRPr="002F5F3A" w:rsidRDefault="00D52D64" w:rsidP="00540308">
            <w:pPr>
              <w:wordWrap/>
              <w:ind w:right="20"/>
            </w:pPr>
            <w:r w:rsidRPr="002F5F3A">
              <w:t xml:space="preserve">Clears LACP statistics of the port group </w:t>
            </w:r>
          </w:p>
        </w:tc>
      </w:tr>
      <w:tr w:rsidR="00D52D64" w14:paraId="1FBEB2AC" w14:textId="77777777" w:rsidTr="00752CBE">
        <w:tc>
          <w:tcPr>
            <w:tcW w:w="740" w:type="dxa"/>
          </w:tcPr>
          <w:p w14:paraId="01CB51C7" w14:textId="77777777" w:rsidR="00D52D64" w:rsidRPr="002F5F3A" w:rsidRDefault="00D52D64" w:rsidP="00540308">
            <w:pPr>
              <w:wordWrap/>
              <w:ind w:right="20"/>
              <w:rPr>
                <w:b/>
                <w:bCs/>
              </w:rPr>
            </w:pPr>
            <w:r w:rsidRPr="002F5F3A">
              <w:rPr>
                <w:b/>
                <w:bCs/>
              </w:rPr>
              <w:t>Stpe2</w:t>
            </w:r>
          </w:p>
        </w:tc>
        <w:tc>
          <w:tcPr>
            <w:tcW w:w="2690" w:type="dxa"/>
          </w:tcPr>
          <w:p w14:paraId="700D0114" w14:textId="77777777" w:rsidR="00D52D64" w:rsidRPr="002F5F3A" w:rsidRDefault="00D52D64" w:rsidP="00540308">
            <w:pPr>
              <w:pStyle w:val="8"/>
              <w:wordWrap/>
              <w:ind w:right="20"/>
              <w:jc w:val="left"/>
              <w:outlineLvl w:val="7"/>
              <w:rPr>
                <w:b/>
                <w:bCs/>
                <w:i w:val="0"/>
                <w:iCs w:val="0"/>
              </w:rPr>
            </w:pPr>
            <w:proofErr w:type="gramStart"/>
            <w:r w:rsidRPr="002F5F3A">
              <w:rPr>
                <w:b/>
                <w:bCs/>
                <w:i w:val="0"/>
                <w:iCs w:val="0"/>
              </w:rPr>
              <w:t>show</w:t>
            </w:r>
            <w:proofErr w:type="gramEnd"/>
            <w:r w:rsidRPr="002F5F3A">
              <w:rPr>
                <w:b/>
                <w:bCs/>
                <w:i w:val="0"/>
                <w:iCs w:val="0"/>
              </w:rPr>
              <w:t xml:space="preserve"> lacp counters</w:t>
            </w:r>
          </w:p>
        </w:tc>
        <w:tc>
          <w:tcPr>
            <w:tcW w:w="4925" w:type="dxa"/>
          </w:tcPr>
          <w:p w14:paraId="3DEF488A" w14:textId="77777777" w:rsidR="00D52D64" w:rsidRPr="002F5F3A" w:rsidRDefault="00D52D64" w:rsidP="00540308">
            <w:pPr>
              <w:wordWrap/>
              <w:ind w:right="20"/>
            </w:pPr>
            <w:r w:rsidRPr="002F5F3A">
              <w:t xml:space="preserve">Checks the modification </w:t>
            </w:r>
          </w:p>
        </w:tc>
      </w:tr>
    </w:tbl>
    <w:p w14:paraId="71D93078" w14:textId="77777777" w:rsidR="00D52D64" w:rsidRPr="002F5F3A" w:rsidRDefault="00D52D64" w:rsidP="00540308">
      <w:pPr>
        <w:pStyle w:val="a3"/>
        <w:ind w:left="0" w:right="20"/>
      </w:pPr>
      <w:r w:rsidRPr="002F5F3A">
        <w:t>The following is an example of deleting LACP statistics of port group 1:</w:t>
      </w:r>
    </w:p>
    <w:tbl>
      <w:tblPr>
        <w:tblStyle w:val="48"/>
        <w:tblW w:w="0" w:type="auto"/>
        <w:tblLook w:val="04A0" w:firstRow="1" w:lastRow="0" w:firstColumn="1" w:lastColumn="0" w:noHBand="0" w:noVBand="1"/>
      </w:tblPr>
      <w:tblGrid>
        <w:gridCol w:w="8261"/>
      </w:tblGrid>
      <w:tr w:rsidR="00D52D64" w14:paraId="1B577AD7" w14:textId="77777777" w:rsidTr="00E44EA3">
        <w:tc>
          <w:tcPr>
            <w:tcW w:w="9836" w:type="dxa"/>
          </w:tcPr>
          <w:p w14:paraId="34257071" w14:textId="77777777" w:rsidR="00D52D64" w:rsidRDefault="00D52D64" w:rsidP="00540308">
            <w:pPr>
              <w:pStyle w:val="ac"/>
            </w:pPr>
            <w:r>
              <w:t>Switch# clear lacp 1 counters</w:t>
            </w:r>
          </w:p>
        </w:tc>
      </w:tr>
    </w:tbl>
    <w:p w14:paraId="06105124" w14:textId="77777777" w:rsidR="00D52D64" w:rsidRDefault="00D52D64" w:rsidP="00540308">
      <w:pPr>
        <w:ind w:right="20"/>
        <w:rPr>
          <w:rFonts w:ascii="Tahoma" w:eastAsia="굴림" w:hAnsi="Tahoma" w:cs="Times New Roman"/>
        </w:rPr>
      </w:pPr>
    </w:p>
    <w:p w14:paraId="3B058D0C" w14:textId="77777777" w:rsidR="00D52D64" w:rsidRDefault="00D52D64" w:rsidP="00540308">
      <w:pPr>
        <w:ind w:right="20"/>
        <w:rPr>
          <w:rFonts w:ascii="Tahoma" w:eastAsia="굴림" w:hAnsi="Tahoma" w:cs="Times New Roman"/>
        </w:rPr>
      </w:pPr>
    </w:p>
    <w:p w14:paraId="5F00DD53" w14:textId="77777777" w:rsidR="00D52D64" w:rsidRPr="00840DFC" w:rsidRDefault="00D52D64" w:rsidP="0021019A">
      <w:pPr>
        <w:pStyle w:val="2"/>
        <w:ind w:right="20"/>
      </w:pPr>
      <w:bookmarkStart w:id="3350" w:name="_Toc294857231"/>
      <w:bookmarkStart w:id="3351" w:name="_Toc294857393"/>
      <w:bookmarkStart w:id="3352" w:name="_Toc294857459"/>
      <w:bookmarkStart w:id="3353" w:name="_Toc294877602"/>
      <w:bookmarkStart w:id="3354" w:name="_Toc444695219"/>
      <w:r w:rsidRPr="002F5F3A">
        <w:lastRenderedPageBreak/>
        <w:t xml:space="preserve">Displaying </w:t>
      </w:r>
      <w:r w:rsidRPr="00E44EA3">
        <w:t>802</w:t>
      </w:r>
      <w:r w:rsidRPr="002F5F3A">
        <w:t>.3ad Statistics and Status</w:t>
      </w:r>
      <w:bookmarkEnd w:id="3350"/>
      <w:bookmarkEnd w:id="3351"/>
      <w:bookmarkEnd w:id="3352"/>
      <w:bookmarkEnd w:id="3353"/>
      <w:bookmarkEnd w:id="3354"/>
    </w:p>
    <w:p w14:paraId="3F379C6F" w14:textId="77777777" w:rsidR="00D52D64" w:rsidRDefault="0069548F" w:rsidP="00D4479D">
      <w:pPr>
        <w:pStyle w:val="a3"/>
        <w:ind w:left="0" w:right="20"/>
      </w:pPr>
      <w:r>
        <w:t xml:space="preserve">The </w:t>
      </w:r>
      <w:r w:rsidR="00094318">
        <w:t>C9500</w:t>
      </w:r>
      <w:r w:rsidR="00D52D64" w:rsidRPr="002F5F3A">
        <w:t xml:space="preserve"> provides various commands to show the information of all ports.</w:t>
      </w:r>
    </w:p>
    <w:p w14:paraId="53791BA6" w14:textId="77777777" w:rsidR="00086FC3" w:rsidRPr="002F5F3A" w:rsidRDefault="00086FC3" w:rsidP="00D4479D">
      <w:pPr>
        <w:pStyle w:val="afffff3"/>
        <w:ind w:left="0" w:right="20"/>
      </w:pPr>
      <w:bookmarkStart w:id="3355" w:name="_Toc294878129"/>
      <w:bookmarkStart w:id="3356" w:name="_Toc391575348"/>
      <w:r>
        <w:t xml:space="preserve">Table </w:t>
      </w:r>
      <w:r w:rsidR="005832B8">
        <w:fldChar w:fldCharType="begin"/>
      </w:r>
      <w:r w:rsidR="00092D8C">
        <w:instrText xml:space="preserve"> SEQ Table \* ARABIC </w:instrText>
      </w:r>
      <w:r w:rsidR="005832B8">
        <w:fldChar w:fldCharType="separate"/>
      </w:r>
      <w:r w:rsidR="008B56C1">
        <w:rPr>
          <w:noProof/>
        </w:rPr>
        <w:t>206</w:t>
      </w:r>
      <w:r w:rsidR="005832B8">
        <w:rPr>
          <w:noProof/>
        </w:rPr>
        <w:fldChar w:fldCharType="end"/>
      </w:r>
      <w:r>
        <w:rPr>
          <w:rFonts w:hint="eastAsia"/>
        </w:rPr>
        <w:t xml:space="preserve"> </w:t>
      </w:r>
      <w:r w:rsidRPr="002F5F3A">
        <w:t>Displaying 802.3ad Statistics and Status</w:t>
      </w:r>
      <w:bookmarkEnd w:id="3355"/>
      <w:bookmarkEnd w:id="3356"/>
    </w:p>
    <w:tbl>
      <w:tblPr>
        <w:tblStyle w:val="CLIWide"/>
        <w:tblW w:w="0" w:type="auto"/>
        <w:tblLook w:val="01E0" w:firstRow="1" w:lastRow="1" w:firstColumn="1" w:lastColumn="1" w:noHBand="0" w:noVBand="0"/>
      </w:tblPr>
      <w:tblGrid>
        <w:gridCol w:w="2833"/>
        <w:gridCol w:w="5315"/>
      </w:tblGrid>
      <w:tr w:rsidR="00752CBE"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2F5F3A" w:rsidRDefault="00752CBE" w:rsidP="00D4479D">
            <w:pPr>
              <w:wordWrap/>
              <w:ind w:right="20"/>
              <w:rPr>
                <w:b/>
                <w:bCs/>
              </w:rPr>
            </w:pPr>
            <w:r w:rsidRPr="002F5F3A">
              <w:rPr>
                <w:b/>
                <w:bCs/>
              </w:rPr>
              <w:t>Command</w:t>
            </w:r>
          </w:p>
        </w:tc>
        <w:tc>
          <w:tcPr>
            <w:tcW w:w="6234" w:type="dxa"/>
          </w:tcPr>
          <w:p w14:paraId="2C03041C" w14:textId="77777777" w:rsidR="00752CBE" w:rsidRPr="002F5F3A" w:rsidRDefault="00752CBE" w:rsidP="00D4479D">
            <w:pPr>
              <w:wordWrap/>
              <w:ind w:right="20"/>
              <w:rPr>
                <w:b/>
                <w:bCs/>
              </w:rPr>
            </w:pPr>
            <w:r w:rsidRPr="002F5F3A">
              <w:rPr>
                <w:b/>
                <w:bCs/>
              </w:rPr>
              <w:t>Purpose</w:t>
            </w:r>
          </w:p>
        </w:tc>
      </w:tr>
      <w:tr w:rsidR="00752CBE" w14:paraId="4E92BA8D" w14:textId="77777777" w:rsidTr="00752CBE">
        <w:tc>
          <w:tcPr>
            <w:tcW w:w="3141" w:type="dxa"/>
          </w:tcPr>
          <w:p w14:paraId="3CBA805D" w14:textId="77777777" w:rsidR="00752CBE" w:rsidRPr="002F5F3A" w:rsidRDefault="00752CBE" w:rsidP="00D4479D">
            <w:pPr>
              <w:wordWrap/>
              <w:ind w:right="20"/>
              <w:jc w:val="left"/>
              <w:rPr>
                <w:b/>
                <w:bCs/>
              </w:rPr>
            </w:pPr>
            <w:r w:rsidRPr="002F5F3A">
              <w:rPr>
                <w:b/>
                <w:bCs/>
              </w:rPr>
              <w:t>show etherchannel</w:t>
            </w:r>
          </w:p>
        </w:tc>
        <w:tc>
          <w:tcPr>
            <w:tcW w:w="6234" w:type="dxa"/>
          </w:tcPr>
          <w:p w14:paraId="59DB5683" w14:textId="77777777" w:rsidR="00752CBE" w:rsidRPr="002F5F3A" w:rsidRDefault="00752CBE" w:rsidP="00D4479D">
            <w:pPr>
              <w:wordWrap/>
              <w:ind w:right="20"/>
            </w:pPr>
            <w:r w:rsidRPr="002F5F3A">
              <w:t>Shows the information of port connected with port group.</w:t>
            </w:r>
          </w:p>
        </w:tc>
      </w:tr>
      <w:tr w:rsidR="00752CBE" w14:paraId="2F0B7DCB" w14:textId="77777777" w:rsidTr="00752CBE">
        <w:trPr>
          <w:trHeight w:val="150"/>
        </w:trPr>
        <w:tc>
          <w:tcPr>
            <w:tcW w:w="3141" w:type="dxa"/>
          </w:tcPr>
          <w:p w14:paraId="6E0BA0B1" w14:textId="77777777" w:rsidR="00752CBE" w:rsidRPr="002F5F3A" w:rsidRDefault="00752CBE" w:rsidP="00D4479D">
            <w:pPr>
              <w:wordWrap/>
              <w:ind w:right="20"/>
              <w:jc w:val="left"/>
              <w:rPr>
                <w:b/>
                <w:bCs/>
              </w:rPr>
            </w:pPr>
            <w:r w:rsidRPr="002F5F3A">
              <w:rPr>
                <w:b/>
                <w:bCs/>
              </w:rPr>
              <w:t>show etherchannel summary</w:t>
            </w:r>
          </w:p>
        </w:tc>
        <w:tc>
          <w:tcPr>
            <w:tcW w:w="6234" w:type="dxa"/>
          </w:tcPr>
          <w:p w14:paraId="4F208E9A" w14:textId="77777777" w:rsidR="00752CBE" w:rsidRPr="002F5F3A" w:rsidRDefault="00752CBE" w:rsidP="00D4479D">
            <w:pPr>
              <w:wordWrap/>
              <w:ind w:right="20"/>
            </w:pPr>
            <w:r w:rsidRPr="002F5F3A">
              <w:t>Shows the brief information of port connected with port group.</w:t>
            </w:r>
          </w:p>
        </w:tc>
      </w:tr>
      <w:tr w:rsidR="00752CBE" w14:paraId="432DC64E" w14:textId="77777777" w:rsidTr="00752CBE">
        <w:trPr>
          <w:trHeight w:val="150"/>
        </w:trPr>
        <w:tc>
          <w:tcPr>
            <w:tcW w:w="3141" w:type="dxa"/>
          </w:tcPr>
          <w:p w14:paraId="66E59209" w14:textId="77777777" w:rsidR="00752CBE" w:rsidRPr="002F5F3A" w:rsidRDefault="00752CBE" w:rsidP="00D4479D">
            <w:pPr>
              <w:wordWrap/>
              <w:ind w:right="20"/>
              <w:jc w:val="left"/>
              <w:rPr>
                <w:b/>
                <w:bCs/>
              </w:rPr>
            </w:pPr>
            <w:r w:rsidRPr="002F5F3A">
              <w:rPr>
                <w:b/>
                <w:bCs/>
              </w:rPr>
              <w:t>show etherchannel detail</w:t>
            </w:r>
          </w:p>
        </w:tc>
        <w:tc>
          <w:tcPr>
            <w:tcW w:w="6234" w:type="dxa"/>
          </w:tcPr>
          <w:p w14:paraId="10205371" w14:textId="77777777" w:rsidR="00752CBE" w:rsidRPr="002F5F3A" w:rsidRDefault="00752CBE" w:rsidP="00D4479D">
            <w:pPr>
              <w:wordWrap/>
              <w:ind w:right="20"/>
            </w:pPr>
            <w:r w:rsidRPr="002F5F3A">
              <w:t>Shows the detail information of port conneted with port group.</w:t>
            </w:r>
          </w:p>
        </w:tc>
      </w:tr>
      <w:tr w:rsidR="00752CBE" w14:paraId="4BF72A84" w14:textId="77777777" w:rsidTr="00752CBE">
        <w:trPr>
          <w:trHeight w:val="150"/>
        </w:trPr>
        <w:tc>
          <w:tcPr>
            <w:tcW w:w="3141" w:type="dxa"/>
          </w:tcPr>
          <w:p w14:paraId="4E1D7746" w14:textId="77777777" w:rsidR="00752CBE" w:rsidRPr="00385E77" w:rsidRDefault="00752CBE" w:rsidP="00D4479D">
            <w:pPr>
              <w:pStyle w:val="8"/>
              <w:ind w:right="20"/>
              <w:jc w:val="left"/>
              <w:outlineLvl w:val="7"/>
              <w:rPr>
                <w:rFonts w:ascii="Tahoma" w:hAnsi="Tahoma" w:cs="Tahoma"/>
                <w:b/>
                <w:bCs/>
                <w:i w:val="0"/>
                <w:iCs w:val="0"/>
              </w:rPr>
            </w:pPr>
            <w:proofErr w:type="gramStart"/>
            <w:r w:rsidRPr="00385E77">
              <w:rPr>
                <w:rFonts w:ascii="Tahoma" w:hAnsi="Tahoma" w:cs="Tahoma"/>
                <w:b/>
                <w:bCs/>
                <w:i w:val="0"/>
                <w:iCs w:val="0"/>
              </w:rPr>
              <w:t>show</w:t>
            </w:r>
            <w:proofErr w:type="gramEnd"/>
            <w:r w:rsidRPr="00385E77">
              <w:rPr>
                <w:rFonts w:ascii="Tahoma" w:hAnsi="Tahoma" w:cs="Tahoma"/>
                <w:b/>
                <w:bCs/>
                <w:i w:val="0"/>
                <w:iCs w:val="0"/>
              </w:rPr>
              <w:t xml:space="preserve"> etherchannel load-balance</w:t>
            </w:r>
          </w:p>
        </w:tc>
        <w:tc>
          <w:tcPr>
            <w:tcW w:w="6234" w:type="dxa"/>
          </w:tcPr>
          <w:p w14:paraId="5B75A992" w14:textId="77777777" w:rsidR="00A52568" w:rsidRPr="00385E77" w:rsidRDefault="00A52568" w:rsidP="00D4479D">
            <w:pPr>
              <w:ind w:right="20"/>
              <w:rPr>
                <w:rFonts w:ascii="Tahoma" w:eastAsia="굴림" w:hAnsi="Tahoma" w:cs="굴림"/>
              </w:rPr>
            </w:pPr>
            <w:r w:rsidRPr="00385E77">
              <w:rPr>
                <w:rFonts w:ascii="Tahoma" w:eastAsia="굴림" w:hAnsi="Tahoma" w:cs="굴림" w:hint="eastAsia"/>
              </w:rPr>
              <w:t xml:space="preserve">Shows </w:t>
            </w:r>
            <w:r w:rsidRPr="00385E77">
              <w:rPr>
                <w:rFonts w:ascii="Tahoma" w:eastAsia="굴림" w:hAnsi="Tahoma" w:cs="굴림"/>
              </w:rPr>
              <w:t xml:space="preserve">the </w:t>
            </w:r>
            <w:r w:rsidRPr="00385E77">
              <w:t>information of</w:t>
            </w:r>
            <w:r w:rsidRPr="00385E77">
              <w:rPr>
                <w:rFonts w:ascii="Tahoma" w:eastAsia="굴림" w:hAnsi="Tahoma" w:cs="굴림"/>
              </w:rPr>
              <w:t xml:space="preserve"> load balance mode</w:t>
            </w:r>
            <w:r w:rsidR="00385E77" w:rsidRPr="00385E77">
              <w:rPr>
                <w:rFonts w:ascii="Tahoma" w:eastAsia="굴림" w:hAnsi="Tahoma" w:cs="굴림"/>
              </w:rPr>
              <w:t xml:space="preserve"> </w:t>
            </w:r>
            <w:r w:rsidR="00385E77" w:rsidRPr="00385E77">
              <w:rPr>
                <w:rFonts w:ascii="Tahoma" w:eastAsia="굴림" w:hAnsi="Tahoma" w:cs="굴림" w:hint="eastAsia"/>
              </w:rPr>
              <w:t xml:space="preserve">which </w:t>
            </w:r>
            <w:r w:rsidR="00385E77" w:rsidRPr="00385E77">
              <w:rPr>
                <w:rFonts w:ascii="Tahoma" w:eastAsia="굴림" w:hAnsi="Tahoma" w:cs="굴림"/>
              </w:rPr>
              <w:t>are applied to port group</w:t>
            </w:r>
            <w:r w:rsidRPr="00385E77">
              <w:rPr>
                <w:rFonts w:ascii="Tahoma" w:eastAsia="굴림" w:hAnsi="Tahoma" w:cs="굴림"/>
              </w:rPr>
              <w:t>.</w:t>
            </w:r>
          </w:p>
        </w:tc>
      </w:tr>
    </w:tbl>
    <w:p w14:paraId="6426FA0B" w14:textId="77777777" w:rsidR="00D52D64" w:rsidRPr="002F5F3A" w:rsidRDefault="00D52D64" w:rsidP="00D4479D">
      <w:pPr>
        <w:pStyle w:val="a3"/>
        <w:ind w:left="0" w:right="20"/>
      </w:pPr>
      <w:r w:rsidRPr="002F5F3A">
        <w:t>The following example shows how to show the information of the static port group:</w:t>
      </w:r>
    </w:p>
    <w:tbl>
      <w:tblPr>
        <w:tblStyle w:val="48"/>
        <w:tblW w:w="0" w:type="auto"/>
        <w:tblLook w:val="04A0" w:firstRow="1" w:lastRow="0" w:firstColumn="1" w:lastColumn="0" w:noHBand="0" w:noVBand="1"/>
      </w:tblPr>
      <w:tblGrid>
        <w:gridCol w:w="8261"/>
      </w:tblGrid>
      <w:tr w:rsidR="00D52D64" w14:paraId="706E6D91" w14:textId="77777777" w:rsidTr="00086FC3">
        <w:tc>
          <w:tcPr>
            <w:tcW w:w="8435" w:type="dxa"/>
          </w:tcPr>
          <w:p w14:paraId="46536E02" w14:textId="77777777" w:rsidR="00D52D64" w:rsidRDefault="00D52D64" w:rsidP="00D4479D">
            <w:pPr>
              <w:pStyle w:val="ac"/>
            </w:pPr>
            <w:r>
              <w:t xml:space="preserve">shu#show etherchannel </w:t>
            </w:r>
          </w:p>
          <w:p w14:paraId="09B01FCB" w14:textId="77777777" w:rsidR="00D52D64" w:rsidRDefault="00D52D64" w:rsidP="00D4479D">
            <w:pPr>
              <w:pStyle w:val="ac"/>
            </w:pPr>
            <w:r>
              <w:t xml:space="preserve">                Channel-group listing:</w:t>
            </w:r>
          </w:p>
          <w:p w14:paraId="44C052C9" w14:textId="77777777" w:rsidR="00D52D64" w:rsidRDefault="00D52D64" w:rsidP="00D4479D">
            <w:pPr>
              <w:pStyle w:val="ac"/>
            </w:pPr>
            <w:r>
              <w:t xml:space="preserve">                -----------------------</w:t>
            </w:r>
          </w:p>
          <w:p w14:paraId="2134D106" w14:textId="77777777" w:rsidR="00D52D64" w:rsidRDefault="00D52D64" w:rsidP="00D4479D">
            <w:pPr>
              <w:pStyle w:val="ac"/>
            </w:pPr>
            <w:r>
              <w:t>Group: 1</w:t>
            </w:r>
          </w:p>
          <w:p w14:paraId="02438B28" w14:textId="77777777" w:rsidR="00D52D64" w:rsidRDefault="00D52D64" w:rsidP="00D4479D">
            <w:pPr>
              <w:pStyle w:val="ac"/>
            </w:pPr>
            <w:r>
              <w:t>----------</w:t>
            </w:r>
          </w:p>
          <w:p w14:paraId="743E24F1" w14:textId="77777777" w:rsidR="00D52D64" w:rsidRDefault="00D52D64" w:rsidP="00D4479D">
            <w:pPr>
              <w:pStyle w:val="ac"/>
            </w:pPr>
            <w:r>
              <w:t>Group state = L2</w:t>
            </w:r>
          </w:p>
          <w:p w14:paraId="0F1C203A" w14:textId="77777777" w:rsidR="00D52D64" w:rsidRDefault="00D52D64" w:rsidP="00D4479D">
            <w:pPr>
              <w:pStyle w:val="ac"/>
            </w:pPr>
            <w:r>
              <w:t>Ports: 1   Max Maxports = 8</w:t>
            </w:r>
          </w:p>
          <w:p w14:paraId="450D000D" w14:textId="77777777" w:rsidR="00D52D64" w:rsidRDefault="00D52D64" w:rsidP="00D4479D">
            <w:pPr>
              <w:pStyle w:val="ac"/>
            </w:pPr>
            <w:r>
              <w:t>Port-channels: 1 Max Port-channels = 8</w:t>
            </w:r>
          </w:p>
          <w:p w14:paraId="1EC7C84B" w14:textId="77777777" w:rsidR="00D52D64" w:rsidRDefault="00D52D64" w:rsidP="00D4479D">
            <w:pPr>
              <w:pStyle w:val="ac"/>
            </w:pPr>
            <w:r>
              <w:t>Protocol=    -</w:t>
            </w:r>
          </w:p>
          <w:p w14:paraId="715BA95A" w14:textId="77777777" w:rsidR="00D52D64" w:rsidRDefault="00D52D64" w:rsidP="00D4479D">
            <w:pPr>
              <w:pStyle w:val="ac"/>
            </w:pPr>
          </w:p>
          <w:p w14:paraId="647CE62B" w14:textId="77777777" w:rsidR="00D52D64" w:rsidRDefault="00D52D64" w:rsidP="00D4479D">
            <w:pPr>
              <w:pStyle w:val="ac"/>
            </w:pPr>
            <w:r>
              <w:t xml:space="preserve">shu#show etherchannel summary </w:t>
            </w:r>
          </w:p>
          <w:p w14:paraId="2696DEDB" w14:textId="77777777" w:rsidR="00D52D64" w:rsidRDefault="00D52D64" w:rsidP="00D4479D">
            <w:pPr>
              <w:pStyle w:val="ac"/>
            </w:pPr>
            <w:r>
              <w:t>Flags:  D - down        P - bundled in port-channel</w:t>
            </w:r>
          </w:p>
          <w:p w14:paraId="04F04C3B" w14:textId="77777777" w:rsidR="00D52D64" w:rsidRDefault="00D52D64" w:rsidP="00D4479D">
            <w:pPr>
              <w:pStyle w:val="ac"/>
            </w:pPr>
            <w:r>
              <w:t xml:space="preserve">        I - stand-alone s - suspended</w:t>
            </w:r>
          </w:p>
          <w:p w14:paraId="11A930A7" w14:textId="77777777" w:rsidR="00D52D64" w:rsidRDefault="00D52D64" w:rsidP="00D4479D">
            <w:pPr>
              <w:pStyle w:val="ac"/>
            </w:pPr>
            <w:r>
              <w:t xml:space="preserve">        H - Hot-standby (LACP only)</w:t>
            </w:r>
          </w:p>
          <w:p w14:paraId="22BC3982" w14:textId="77777777" w:rsidR="00D52D64" w:rsidRDefault="00D52D64" w:rsidP="00D4479D">
            <w:pPr>
              <w:pStyle w:val="ac"/>
            </w:pPr>
            <w:r>
              <w:t xml:space="preserve">        R - Layer3      S - Layer2</w:t>
            </w:r>
          </w:p>
          <w:p w14:paraId="29F6E49A" w14:textId="77777777" w:rsidR="00D52D64" w:rsidRDefault="00D52D64" w:rsidP="00D4479D">
            <w:pPr>
              <w:pStyle w:val="ac"/>
            </w:pPr>
            <w:r>
              <w:t xml:space="preserve">        U - in use      f - failed to allocate aggregator</w:t>
            </w:r>
          </w:p>
          <w:p w14:paraId="7FACC082" w14:textId="77777777" w:rsidR="00D52D64" w:rsidRDefault="00D52D64" w:rsidP="00D4479D">
            <w:pPr>
              <w:pStyle w:val="ac"/>
            </w:pPr>
          </w:p>
          <w:p w14:paraId="21622FE4" w14:textId="77777777" w:rsidR="00D52D64" w:rsidRDefault="00D52D64" w:rsidP="00D4479D">
            <w:pPr>
              <w:pStyle w:val="ac"/>
            </w:pPr>
            <w:r>
              <w:t xml:space="preserve">        M - not in use, minimum links not met</w:t>
            </w:r>
          </w:p>
          <w:p w14:paraId="4ED410A0" w14:textId="77777777" w:rsidR="00D52D64" w:rsidRDefault="00D52D64" w:rsidP="00D4479D">
            <w:pPr>
              <w:pStyle w:val="ac"/>
            </w:pPr>
            <w:r>
              <w:t xml:space="preserve">        u - unsuitable for bundling</w:t>
            </w:r>
          </w:p>
          <w:p w14:paraId="388E98F3" w14:textId="77777777" w:rsidR="00D52D64" w:rsidRDefault="00D52D64" w:rsidP="00D4479D">
            <w:pPr>
              <w:pStyle w:val="ac"/>
            </w:pPr>
            <w:r>
              <w:t xml:space="preserve">        w - waiting to be aggregated</w:t>
            </w:r>
          </w:p>
          <w:p w14:paraId="518E7F6A" w14:textId="77777777" w:rsidR="00D52D64" w:rsidRDefault="00D52D64" w:rsidP="00D4479D">
            <w:pPr>
              <w:pStyle w:val="ac"/>
            </w:pPr>
            <w:r>
              <w:t>Number of channel-groups in use: 1</w:t>
            </w:r>
          </w:p>
          <w:p w14:paraId="62BAD6E1" w14:textId="77777777" w:rsidR="00D52D64" w:rsidRDefault="00D52D64" w:rsidP="00D4479D">
            <w:pPr>
              <w:pStyle w:val="ac"/>
            </w:pPr>
            <w:r>
              <w:t>Number of aggregators:           1</w:t>
            </w:r>
          </w:p>
          <w:p w14:paraId="34D2599E" w14:textId="77777777" w:rsidR="00D52D64" w:rsidRDefault="00D52D64" w:rsidP="00D4479D">
            <w:pPr>
              <w:pStyle w:val="ac"/>
            </w:pPr>
          </w:p>
          <w:p w14:paraId="04C4E11D" w14:textId="77777777" w:rsidR="00D52D64" w:rsidRDefault="00D52D64" w:rsidP="00D4479D">
            <w:pPr>
              <w:pStyle w:val="ac"/>
            </w:pPr>
            <w:r>
              <w:t xml:space="preserve">Group  Port-channel  Protocol    Ports                                          </w:t>
            </w:r>
          </w:p>
          <w:p w14:paraId="0FFCB96E" w14:textId="77777777" w:rsidR="00D52D64" w:rsidRDefault="00D52D64" w:rsidP="00D4479D">
            <w:pPr>
              <w:pStyle w:val="ac"/>
            </w:pPr>
            <w:r>
              <w:t>------+-------------+-----------+-----------------------------------------------</w:t>
            </w:r>
          </w:p>
          <w:p w14:paraId="6D6264A9" w14:textId="77777777" w:rsidR="00D52D64" w:rsidRDefault="00D52D64" w:rsidP="00D4479D">
            <w:pPr>
              <w:pStyle w:val="ac"/>
            </w:pPr>
            <w:r>
              <w:t>1      Po1(SD)          -        Gi</w:t>
            </w:r>
            <w:r>
              <w:rPr>
                <w:rFonts w:hint="eastAsia"/>
              </w:rPr>
              <w:t>6</w:t>
            </w:r>
            <w:r>
              <w:t xml:space="preserve">/1(D) </w:t>
            </w:r>
          </w:p>
          <w:p w14:paraId="72BC8DF8" w14:textId="77777777" w:rsidR="00D52D64" w:rsidRDefault="00D52D64" w:rsidP="00D4479D">
            <w:pPr>
              <w:pStyle w:val="ac"/>
            </w:pPr>
          </w:p>
          <w:p w14:paraId="469F568F" w14:textId="77777777" w:rsidR="00D52D64" w:rsidRDefault="00D52D64" w:rsidP="00D4479D">
            <w:pPr>
              <w:pStyle w:val="ac"/>
            </w:pPr>
          </w:p>
          <w:p w14:paraId="69C88257" w14:textId="77777777" w:rsidR="00D52D64" w:rsidRDefault="00D52D64" w:rsidP="00D4479D">
            <w:pPr>
              <w:pStyle w:val="ac"/>
            </w:pPr>
          </w:p>
          <w:p w14:paraId="4C3D2E01" w14:textId="77777777" w:rsidR="00D52D64" w:rsidRDefault="00D52D64" w:rsidP="00D4479D">
            <w:pPr>
              <w:pStyle w:val="ac"/>
            </w:pPr>
          </w:p>
          <w:p w14:paraId="621AB381" w14:textId="77777777" w:rsidR="00D52D64" w:rsidRDefault="00D52D64" w:rsidP="00D4479D">
            <w:pPr>
              <w:pStyle w:val="ac"/>
            </w:pPr>
            <w:r>
              <w:lastRenderedPageBreak/>
              <w:t>shu#show etherchannel detail</w:t>
            </w:r>
          </w:p>
          <w:p w14:paraId="35653F38" w14:textId="77777777" w:rsidR="00D52D64" w:rsidRDefault="00D52D64" w:rsidP="00D4479D">
            <w:pPr>
              <w:pStyle w:val="ac"/>
            </w:pPr>
            <w:r>
              <w:t>Channel-group listing:</w:t>
            </w:r>
          </w:p>
          <w:p w14:paraId="08371BA4" w14:textId="77777777" w:rsidR="00D52D64" w:rsidRDefault="00D52D64" w:rsidP="00D4479D">
            <w:pPr>
              <w:pStyle w:val="ac"/>
            </w:pPr>
            <w:r>
              <w:t xml:space="preserve">                -----------------------</w:t>
            </w:r>
          </w:p>
          <w:p w14:paraId="452C2351" w14:textId="77777777" w:rsidR="00D52D64" w:rsidRDefault="00D52D64" w:rsidP="00D4479D">
            <w:pPr>
              <w:pStyle w:val="ac"/>
            </w:pPr>
            <w:r>
              <w:t>Group: 1</w:t>
            </w:r>
          </w:p>
          <w:p w14:paraId="4953B1DE" w14:textId="77777777" w:rsidR="00D52D64" w:rsidRDefault="00D52D64" w:rsidP="00D4479D">
            <w:pPr>
              <w:pStyle w:val="ac"/>
            </w:pPr>
            <w:r>
              <w:t>----------</w:t>
            </w:r>
          </w:p>
          <w:p w14:paraId="2ADB6A84" w14:textId="77777777" w:rsidR="00D52D64" w:rsidRDefault="00D52D64" w:rsidP="00D4479D">
            <w:pPr>
              <w:pStyle w:val="ac"/>
            </w:pPr>
            <w:r>
              <w:t>Group state = L2</w:t>
            </w:r>
          </w:p>
          <w:p w14:paraId="3E920DC3" w14:textId="77777777" w:rsidR="00D52D64" w:rsidRDefault="00D52D64" w:rsidP="00D4479D">
            <w:pPr>
              <w:pStyle w:val="ac"/>
            </w:pPr>
            <w:r>
              <w:t>Ports: 1   Max Maxports = 8</w:t>
            </w:r>
          </w:p>
          <w:p w14:paraId="0426DA72" w14:textId="77777777" w:rsidR="00D52D64" w:rsidRDefault="00D52D64" w:rsidP="00D4479D">
            <w:pPr>
              <w:pStyle w:val="ac"/>
            </w:pPr>
            <w:r>
              <w:t>Port-channels: 1 Max Port-channels = 8</w:t>
            </w:r>
          </w:p>
          <w:p w14:paraId="6196EA67" w14:textId="77777777" w:rsidR="00D52D64" w:rsidRDefault="00D52D64" w:rsidP="00D4479D">
            <w:pPr>
              <w:pStyle w:val="ac"/>
            </w:pPr>
            <w:r>
              <w:t>Protocol=    -</w:t>
            </w:r>
          </w:p>
          <w:p w14:paraId="75AB6AF3" w14:textId="77777777" w:rsidR="00D52D64" w:rsidRDefault="00D52D64" w:rsidP="00D4479D">
            <w:pPr>
              <w:pStyle w:val="ac"/>
            </w:pPr>
            <w:r>
              <w:t xml:space="preserve">                Ports in the group:</w:t>
            </w:r>
          </w:p>
          <w:p w14:paraId="4C32DDF1" w14:textId="77777777" w:rsidR="00D52D64" w:rsidRDefault="00D52D64" w:rsidP="00D4479D">
            <w:pPr>
              <w:pStyle w:val="ac"/>
            </w:pPr>
            <w:r>
              <w:t xml:space="preserve">                -------------------</w:t>
            </w:r>
          </w:p>
          <w:p w14:paraId="56795585" w14:textId="77777777" w:rsidR="00D52D64" w:rsidRPr="00B07E32" w:rsidRDefault="00B07E32" w:rsidP="00D4479D">
            <w:pPr>
              <w:pStyle w:val="ac"/>
            </w:pPr>
            <w:r w:rsidRPr="00B07E32">
              <w:t>Port: Gi6</w:t>
            </w:r>
            <w:r w:rsidR="00D52D64" w:rsidRPr="00B07E32">
              <w:t>/1</w:t>
            </w:r>
          </w:p>
          <w:p w14:paraId="07D2A989" w14:textId="77777777" w:rsidR="00D52D64" w:rsidRDefault="00D52D64" w:rsidP="00D4479D">
            <w:pPr>
              <w:pStyle w:val="ac"/>
            </w:pPr>
            <w:r>
              <w:t>------------</w:t>
            </w:r>
          </w:p>
          <w:p w14:paraId="37BE948F" w14:textId="77777777" w:rsidR="00D52D64" w:rsidRDefault="00D52D64" w:rsidP="00D4479D">
            <w:pPr>
              <w:pStyle w:val="ac"/>
            </w:pPr>
            <w:r>
              <w:t>Port state    = Up Mstr In-Bndl</w:t>
            </w:r>
          </w:p>
          <w:p w14:paraId="2555F6BC" w14:textId="77777777" w:rsidR="00D52D64" w:rsidRDefault="00D52D64" w:rsidP="00D4479D">
            <w:pPr>
              <w:pStyle w:val="ac"/>
            </w:pPr>
            <w:r>
              <w:t>Channel group = 1                Mode = On          Gcchange = -</w:t>
            </w:r>
          </w:p>
          <w:p w14:paraId="6DE75A65" w14:textId="77777777" w:rsidR="00D52D64" w:rsidRDefault="00D52D64" w:rsidP="00D4479D">
            <w:pPr>
              <w:pStyle w:val="ac"/>
            </w:pPr>
            <w:r>
              <w:t>Port-channel  = Port-channel1    GC   = -           Pseudo port-channel= Port-channel1</w:t>
            </w:r>
          </w:p>
          <w:p w14:paraId="5F83B533" w14:textId="77777777" w:rsidR="00D52D64" w:rsidRDefault="00D52D64" w:rsidP="00D4479D">
            <w:pPr>
              <w:pStyle w:val="ac"/>
            </w:pPr>
            <w:r>
              <w:t xml:space="preserve">Port index    = 0                Load = 0xFF          </w:t>
            </w:r>
          </w:p>
          <w:p w14:paraId="5ACB3D91" w14:textId="77777777" w:rsidR="00D52D64" w:rsidRDefault="00D52D64" w:rsidP="00D4479D">
            <w:pPr>
              <w:pStyle w:val="ac"/>
            </w:pPr>
            <w:r>
              <w:t>Protocol      = -</w:t>
            </w:r>
          </w:p>
          <w:p w14:paraId="4205CDED" w14:textId="77777777" w:rsidR="00D52D64" w:rsidRDefault="00D52D64" w:rsidP="00D4479D">
            <w:pPr>
              <w:pStyle w:val="ac"/>
            </w:pPr>
          </w:p>
          <w:p w14:paraId="73B9C64D" w14:textId="77777777" w:rsidR="00D52D64" w:rsidRDefault="00D52D64" w:rsidP="00D4479D">
            <w:pPr>
              <w:pStyle w:val="ac"/>
            </w:pPr>
            <w:r>
              <w:t>Age of the port in the current state: 0d:00h:00m:31s</w:t>
            </w:r>
          </w:p>
          <w:p w14:paraId="38F96392" w14:textId="77777777" w:rsidR="00D52D64" w:rsidRDefault="00D52D64" w:rsidP="00D4479D">
            <w:pPr>
              <w:pStyle w:val="ac"/>
            </w:pPr>
          </w:p>
          <w:p w14:paraId="526DAB95" w14:textId="77777777" w:rsidR="00D52D64" w:rsidRDefault="00D52D64" w:rsidP="00D4479D">
            <w:pPr>
              <w:pStyle w:val="ac"/>
            </w:pPr>
            <w:r>
              <w:t xml:space="preserve">                Port-channels in the group:</w:t>
            </w:r>
          </w:p>
          <w:p w14:paraId="545C6146" w14:textId="77777777" w:rsidR="00D52D64" w:rsidRDefault="00D52D64" w:rsidP="00D4479D">
            <w:pPr>
              <w:pStyle w:val="ac"/>
            </w:pPr>
            <w:r>
              <w:t xml:space="preserve">                ----------------------</w:t>
            </w:r>
          </w:p>
          <w:p w14:paraId="770C94B7" w14:textId="77777777" w:rsidR="00D52D64" w:rsidRDefault="00D52D64" w:rsidP="00D4479D">
            <w:pPr>
              <w:pStyle w:val="ac"/>
            </w:pPr>
            <w:r>
              <w:t>Port-channel: Port-channel1</w:t>
            </w:r>
          </w:p>
          <w:p w14:paraId="38B22BF7" w14:textId="77777777" w:rsidR="00D52D64" w:rsidRDefault="00D52D64" w:rsidP="00D4479D">
            <w:pPr>
              <w:pStyle w:val="ac"/>
            </w:pPr>
            <w:r>
              <w:t>-----------------------</w:t>
            </w:r>
          </w:p>
          <w:p w14:paraId="264D6365" w14:textId="77777777" w:rsidR="00D52D64" w:rsidRDefault="00D52D64" w:rsidP="00D4479D">
            <w:pPr>
              <w:pStyle w:val="ac"/>
            </w:pPr>
            <w:r>
              <w:t>Age of the Port-channel = 0d:00h:05m:06s</w:t>
            </w:r>
          </w:p>
          <w:p w14:paraId="01EAEA2B" w14:textId="77777777" w:rsidR="00D52D64" w:rsidRDefault="00D52D64" w:rsidP="00D4479D">
            <w:pPr>
              <w:pStyle w:val="ac"/>
            </w:pPr>
            <w:r>
              <w:t>Number of ports = 1</w:t>
            </w:r>
          </w:p>
          <w:p w14:paraId="2C262A3F" w14:textId="77777777" w:rsidR="00D52D64" w:rsidRDefault="00D52D64" w:rsidP="00D4479D">
            <w:pPr>
              <w:pStyle w:val="ac"/>
            </w:pPr>
            <w:r>
              <w:t xml:space="preserve">GC              = 0x00000000   HotStandBy port= null </w:t>
            </w:r>
          </w:p>
          <w:p w14:paraId="4F2F7653" w14:textId="77777777" w:rsidR="00D52D64" w:rsidRDefault="00D52D64" w:rsidP="00D4479D">
            <w:pPr>
              <w:pStyle w:val="ac"/>
            </w:pPr>
            <w:r>
              <w:t>Port state      = Up Mstr In-Bndl</w:t>
            </w:r>
          </w:p>
          <w:p w14:paraId="6ADB2AE9" w14:textId="77777777" w:rsidR="00D52D64" w:rsidRDefault="00D52D64" w:rsidP="00D4479D">
            <w:pPr>
              <w:pStyle w:val="ac"/>
            </w:pPr>
            <w:r>
              <w:t>Protocol        = -</w:t>
            </w:r>
          </w:p>
          <w:p w14:paraId="750A27E6" w14:textId="77777777" w:rsidR="00D52D64" w:rsidRDefault="00D52D64" w:rsidP="00D4479D">
            <w:pPr>
              <w:pStyle w:val="ac"/>
            </w:pPr>
          </w:p>
          <w:p w14:paraId="21A99B1E" w14:textId="77777777" w:rsidR="00D52D64" w:rsidRDefault="00D52D64" w:rsidP="00D4479D">
            <w:pPr>
              <w:pStyle w:val="ac"/>
            </w:pPr>
            <w:r>
              <w:t>Ports in the Port-channel:</w:t>
            </w:r>
          </w:p>
          <w:p w14:paraId="02B08B6B" w14:textId="77777777" w:rsidR="00D52D64" w:rsidRDefault="00D52D64" w:rsidP="00D4479D">
            <w:pPr>
              <w:pStyle w:val="ac"/>
            </w:pPr>
            <w:r>
              <w:t>Index   Load      Port          EC state       No of bits</w:t>
            </w:r>
          </w:p>
          <w:p w14:paraId="49E14038" w14:textId="77777777" w:rsidR="00D52D64" w:rsidRDefault="00D52D64" w:rsidP="00D4479D">
            <w:pPr>
              <w:pStyle w:val="ac"/>
            </w:pPr>
            <w:r>
              <w:t>------+------+------------+------------------+-----------</w:t>
            </w:r>
          </w:p>
          <w:p w14:paraId="61696E99" w14:textId="77777777" w:rsidR="00D52D64" w:rsidRDefault="00D52D64" w:rsidP="00D4479D">
            <w:pPr>
              <w:pStyle w:val="ac"/>
            </w:pPr>
            <w:r>
              <w:t xml:space="preserve"> 0      FF         Gi</w:t>
            </w:r>
            <w:r>
              <w:rPr>
                <w:rFonts w:hint="eastAsia"/>
              </w:rPr>
              <w:t>6</w:t>
            </w:r>
            <w:r>
              <w:t>/1                 On   4</w:t>
            </w:r>
          </w:p>
          <w:p w14:paraId="24C4D4A7" w14:textId="77777777" w:rsidR="00D52D64" w:rsidRDefault="00D52D64" w:rsidP="00D4479D">
            <w:pPr>
              <w:pStyle w:val="ac"/>
            </w:pPr>
          </w:p>
          <w:p w14:paraId="2E1EC1D1" w14:textId="77777777" w:rsidR="00D52D64" w:rsidRDefault="00D52D64" w:rsidP="00D4479D">
            <w:pPr>
              <w:pStyle w:val="ac"/>
            </w:pPr>
            <w:r>
              <w:t>Time since last port bundled:    0d:00h:00m:31s    Giga</w:t>
            </w:r>
            <w:r>
              <w:rPr>
                <w:rFonts w:hint="eastAsia"/>
              </w:rPr>
              <w:t>6</w:t>
            </w:r>
            <w:r>
              <w:t>/1</w:t>
            </w:r>
          </w:p>
          <w:p w14:paraId="6CFE3CC6" w14:textId="77777777" w:rsidR="00D52D64" w:rsidRDefault="00D52D64" w:rsidP="00D4479D">
            <w:pPr>
              <w:pStyle w:val="ac"/>
            </w:pPr>
            <w:r>
              <w:t>Time since last port un-bundled: 0d:00h:00m:34s    Giga</w:t>
            </w:r>
            <w:r>
              <w:rPr>
                <w:rFonts w:hint="eastAsia"/>
              </w:rPr>
              <w:t>6</w:t>
            </w:r>
            <w:r>
              <w:t>/1</w:t>
            </w:r>
          </w:p>
        </w:tc>
      </w:tr>
    </w:tbl>
    <w:p w14:paraId="576E3468" w14:textId="77777777" w:rsidR="00D52D64" w:rsidRPr="002F5F3A" w:rsidRDefault="00D52D64" w:rsidP="00D4479D">
      <w:pPr>
        <w:pStyle w:val="a3"/>
        <w:ind w:left="0" w:right="20"/>
      </w:pPr>
      <w:r w:rsidRPr="002F5F3A">
        <w:lastRenderedPageBreak/>
        <w:t xml:space="preserve">To search/check LACP statistics, use the </w:t>
      </w:r>
      <w:r w:rsidR="00221294">
        <w:t>Privileged</w:t>
      </w:r>
      <w:r w:rsidRPr="002F5F3A">
        <w:t xml:space="preserve"> command </w:t>
      </w:r>
      <w:r w:rsidRPr="003C680D">
        <w:rPr>
          <w:b/>
          <w:bCs/>
        </w:rPr>
        <w:t>show lacp counters</w:t>
      </w:r>
      <w:r w:rsidRPr="002F5F3A">
        <w:t>.</w:t>
      </w:r>
    </w:p>
    <w:p w14:paraId="39DD66CD" w14:textId="77777777" w:rsidR="00D52D64" w:rsidRDefault="00D52D64" w:rsidP="00D4479D">
      <w:pPr>
        <w:pStyle w:val="a3"/>
        <w:ind w:left="0" w:right="20"/>
        <w:rPr>
          <w:b/>
        </w:rPr>
      </w:pPr>
      <w:r w:rsidRPr="002F5F3A">
        <w:t xml:space="preserve">To search/check LACP statistics of the specific port group, use the </w:t>
      </w:r>
      <w:r w:rsidR="00221294">
        <w:t>Privileged</w:t>
      </w:r>
      <w:r w:rsidRPr="002F5F3A">
        <w:t xml:space="preserve"> command </w:t>
      </w:r>
      <w:r w:rsidRPr="002F5F3A">
        <w:rPr>
          <w:b/>
          <w:bCs/>
        </w:rPr>
        <w:t xml:space="preserve">show lacp </w:t>
      </w:r>
      <w:r w:rsidRPr="002F5F3A">
        <w:rPr>
          <w:i/>
          <w:iCs/>
        </w:rPr>
        <w:t>aggregator-id</w:t>
      </w:r>
      <w:r w:rsidRPr="002F5F3A">
        <w:rPr>
          <w:b/>
          <w:bCs/>
        </w:rPr>
        <w:t xml:space="preserve"> counters</w:t>
      </w:r>
      <w:r w:rsidRPr="002F5F3A">
        <w:rPr>
          <w:b/>
        </w:rPr>
        <w:t>.</w:t>
      </w:r>
    </w:p>
    <w:p w14:paraId="7DBDAB53" w14:textId="77777777" w:rsidR="00D52D64" w:rsidRDefault="00D52D64" w:rsidP="00D4479D">
      <w:pPr>
        <w:pStyle w:val="a3"/>
        <w:ind w:left="0" w:right="20"/>
      </w:pPr>
      <w:r w:rsidRPr="002F5F3A">
        <w:t xml:space="preserve">To search/check LACP protocol information and status of switch, use the </w:t>
      </w:r>
      <w:r w:rsidR="00221294">
        <w:t>Privileged</w:t>
      </w:r>
      <w:r w:rsidRPr="002F5F3A">
        <w:t xml:space="preserve"> command </w:t>
      </w:r>
      <w:r w:rsidRPr="002F5F3A">
        <w:rPr>
          <w:b/>
          <w:bCs/>
        </w:rPr>
        <w:t>show lacp internal</w:t>
      </w:r>
      <w:r w:rsidRPr="002F5F3A">
        <w:rPr>
          <w:bCs/>
        </w:rPr>
        <w:t xml:space="preserve">. </w:t>
      </w:r>
      <w:r w:rsidRPr="002F5F3A">
        <w:t>To search/check</w:t>
      </w:r>
      <w:r w:rsidRPr="002F5F3A">
        <w:rPr>
          <w:bCs/>
        </w:rPr>
        <w:t xml:space="preserve"> </w:t>
      </w:r>
      <w:r w:rsidRPr="002F5F3A">
        <w:t xml:space="preserve">LACP protocol information and status of the relative switch, use the </w:t>
      </w:r>
      <w:r w:rsidR="00221294">
        <w:t>Privileged</w:t>
      </w:r>
      <w:r w:rsidRPr="002F5F3A">
        <w:t xml:space="preserve"> command </w:t>
      </w:r>
      <w:r w:rsidRPr="002F5F3A">
        <w:rPr>
          <w:b/>
          <w:bCs/>
        </w:rPr>
        <w:t>show lacp neighbor</w:t>
      </w:r>
      <w:r w:rsidRPr="002F5F3A">
        <w:t>.</w:t>
      </w:r>
    </w:p>
    <w:p w14:paraId="70627BB9" w14:textId="77777777" w:rsidR="00047160" w:rsidRPr="00D52D64" w:rsidRDefault="00D52D64" w:rsidP="0021019A">
      <w:pPr>
        <w:pStyle w:val="1"/>
        <w:ind w:right="20"/>
      </w:pPr>
      <w:bookmarkStart w:id="3357" w:name="_Toc294879754"/>
      <w:bookmarkStart w:id="3358" w:name="_Toc294880438"/>
      <w:bookmarkStart w:id="3359" w:name="_Toc391378368"/>
      <w:bookmarkStart w:id="3360" w:name="_Toc444695220"/>
      <w:r>
        <w:rPr>
          <w:rFonts w:hint="eastAsia"/>
        </w:rPr>
        <w:lastRenderedPageBreak/>
        <w:t>IP-OPTION</w:t>
      </w:r>
      <w:bookmarkEnd w:id="3357"/>
      <w:bookmarkEnd w:id="3358"/>
      <w:bookmarkEnd w:id="3359"/>
      <w:bookmarkEnd w:id="3360"/>
    </w:p>
    <w:p w14:paraId="0D3149B1" w14:textId="77777777" w:rsidR="00D52D64" w:rsidRDefault="00D52D64" w:rsidP="0021019A">
      <w:pPr>
        <w:pStyle w:val="a3"/>
        <w:ind w:right="20"/>
      </w:pPr>
      <w:bookmarkStart w:id="3361" w:name="_Toc294880964"/>
      <w:bookmarkStart w:id="3362" w:name="_Toc294882268"/>
      <w:bookmarkStart w:id="3363" w:name="_Toc294882793"/>
      <w:bookmarkStart w:id="3364" w:name="_Toc295242055"/>
      <w:bookmarkStart w:id="3365" w:name="_Toc295242496"/>
      <w:bookmarkStart w:id="3366" w:name="_Toc295290816"/>
      <w:bookmarkStart w:id="3367" w:name="_Toc295390152"/>
      <w:bookmarkStart w:id="3368" w:name="_Toc295402234"/>
      <w:bookmarkStart w:id="3369" w:name="_Toc295402276"/>
      <w:bookmarkStart w:id="3370" w:name="_Toc295470754"/>
      <w:bookmarkStart w:id="3371" w:name="_Toc295741872"/>
      <w:bookmarkStart w:id="3372" w:name="_Toc295750561"/>
      <w:bookmarkStart w:id="3373" w:name="_Toc295808313"/>
      <w:bookmarkStart w:id="3374" w:name="_Toc295808985"/>
      <w:bookmarkStart w:id="3375" w:name="_Toc295819997"/>
      <w:bookmarkStart w:id="3376" w:name="_Toc295820032"/>
      <w:bookmarkStart w:id="3377" w:name="_Toc295820068"/>
      <w:bookmarkStart w:id="3378" w:name="_Toc295825911"/>
      <w:bookmarkStart w:id="3379" w:name="_Toc295832353"/>
      <w:bookmarkStart w:id="3380" w:name="_Toc295832396"/>
      <w:bookmarkStart w:id="3381" w:name="_Toc295833072"/>
      <w:bookmarkStart w:id="3382" w:name="_Toc295833836"/>
      <w:bookmarkStart w:id="3383" w:name="_Toc295836586"/>
      <w:bookmarkStart w:id="3384" w:name="_Toc295894135"/>
      <w:bookmarkStart w:id="3385" w:name="_Toc295987295"/>
      <w:bookmarkStart w:id="3386" w:name="_Toc296000225"/>
      <w:bookmarkStart w:id="3387" w:name="_Toc296001319"/>
      <w:bookmarkStart w:id="3388" w:name="_Toc296020350"/>
      <w:bookmarkStart w:id="3389" w:name="_Toc296083584"/>
      <w:bookmarkStart w:id="3390" w:name="_Toc296087055"/>
      <w:bookmarkStart w:id="3391" w:name="_Toc296176565"/>
      <w:bookmarkStart w:id="3392" w:name="_Toc296177340"/>
      <w:bookmarkStart w:id="3393" w:name="_Toc296180947"/>
      <w:bookmarkStart w:id="3394" w:name="_Toc296182024"/>
      <w:bookmarkStart w:id="3395" w:name="_Toc296182798"/>
      <w:bookmarkStart w:id="3396" w:name="_Toc296184037"/>
      <w:bookmarkStart w:id="3397" w:name="_Toc296339867"/>
      <w:bookmarkStart w:id="3398" w:name="_Toc296340647"/>
      <w:bookmarkStart w:id="3399" w:name="_Toc296671318"/>
      <w:bookmarkStart w:id="3400" w:name="_Toc296671361"/>
      <w:bookmarkStart w:id="3401" w:name="_Toc296671840"/>
      <w:bookmarkStart w:id="3402" w:name="_Toc296690660"/>
      <w:bookmarkStart w:id="3403" w:name="_Toc296959269"/>
      <w:bookmarkStart w:id="3404" w:name="_Toc297822541"/>
      <w:bookmarkStart w:id="3405" w:name="_Toc306024393"/>
      <w:bookmarkStart w:id="3406" w:name="_Toc306029288"/>
      <w:bookmarkStart w:id="3407" w:name="_Toc306092045"/>
      <w:bookmarkStart w:id="3408" w:name="_Toc306093382"/>
      <w:bookmarkStart w:id="3409" w:name="_Toc306283349"/>
      <w:bookmarkStart w:id="3410" w:name="_Toc306284154"/>
      <w:bookmarkStart w:id="3411" w:name="_Toc306284959"/>
      <w:bookmarkStart w:id="3412" w:name="_Toc325378227"/>
      <w:bookmarkStart w:id="3413" w:name="_Toc327782417"/>
      <w:bookmarkStart w:id="3414" w:name="_Toc329073636"/>
      <w:bookmarkStart w:id="3415" w:name="_Toc329076578"/>
      <w:bookmarkStart w:id="3416" w:name="_Toc335384418"/>
      <w:bookmarkStart w:id="3417" w:name="_Toc335385231"/>
      <w:bookmarkStart w:id="3418" w:name="_Toc335386044"/>
      <w:bookmarkStart w:id="3419" w:name="_Toc335640822"/>
      <w:bookmarkStart w:id="3420" w:name="_Toc336588082"/>
      <w:bookmarkStart w:id="3421" w:name="_Toc336589651"/>
      <w:bookmarkStart w:id="3422" w:name="_Toc336590521"/>
      <w:bookmarkStart w:id="3423" w:name="_Toc336591257"/>
      <w:bookmarkStart w:id="3424" w:name="_Toc336604874"/>
      <w:bookmarkStart w:id="3425" w:name="_Toc336605854"/>
      <w:bookmarkStart w:id="3426" w:name="_Toc337193671"/>
      <w:bookmarkStart w:id="3427" w:name="_Toc337194478"/>
      <w:bookmarkStart w:id="3428" w:name="_Toc337195554"/>
      <w:bookmarkStart w:id="3429" w:name="_Toc337196314"/>
      <w:bookmarkStart w:id="3430" w:name="_Toc337197074"/>
      <w:bookmarkStart w:id="3431" w:name="_Toc337199464"/>
      <w:bookmarkStart w:id="3432" w:name="_Toc337200262"/>
      <w:bookmarkStart w:id="3433" w:name="_Toc337201178"/>
      <w:bookmarkStart w:id="3434" w:name="_Toc337728705"/>
      <w:bookmarkStart w:id="3435" w:name="_Toc337819178"/>
      <w:bookmarkStart w:id="3436" w:name="_Toc338756002"/>
      <w:bookmarkStart w:id="3437" w:name="_Toc339539515"/>
      <w:bookmarkStart w:id="3438" w:name="_Toc340647727"/>
      <w:bookmarkStart w:id="3439" w:name="_Toc340663647"/>
      <w:bookmarkStart w:id="3440" w:name="_Toc341455537"/>
      <w:bookmarkStart w:id="3441" w:name="_Toc341693775"/>
      <w:bookmarkStart w:id="3442" w:name="_Toc341699509"/>
      <w:bookmarkStart w:id="3443" w:name="_Toc341886333"/>
      <w:bookmarkStart w:id="3444" w:name="_Toc341976130"/>
      <w:bookmarkStart w:id="3445" w:name="_Toc342046100"/>
      <w:bookmarkStart w:id="3446" w:name="_Toc343863885"/>
      <w:bookmarkStart w:id="3447" w:name="_Toc348529235"/>
      <w:bookmarkStart w:id="3448" w:name="_Toc348536309"/>
      <w:bookmarkStart w:id="3449" w:name="_Toc348537253"/>
      <w:bookmarkStart w:id="3450" w:name="_Toc348538198"/>
      <w:bookmarkStart w:id="3451" w:name="_Toc348539143"/>
      <w:bookmarkStart w:id="3452" w:name="_Toc348540088"/>
      <w:bookmarkStart w:id="3453" w:name="_Toc348541033"/>
      <w:bookmarkStart w:id="3454" w:name="_Toc348541978"/>
      <w:bookmarkStart w:id="3455" w:name="_Toc348542923"/>
      <w:bookmarkStart w:id="3456" w:name="_Toc348624848"/>
      <w:bookmarkStart w:id="3457" w:name="_Toc348625793"/>
      <w:bookmarkStart w:id="3458" w:name="_Toc354409714"/>
      <w:bookmarkStart w:id="3459" w:name="_Toc354416029"/>
      <w:bookmarkStart w:id="3460" w:name="_Toc123446221"/>
      <w:bookmarkStart w:id="3461" w:name="_Toc259522111"/>
      <w:bookmarkStart w:id="3462" w:name="_Toc363228669"/>
      <w:bookmarkStart w:id="3463" w:name="_Toc123446280"/>
      <w:bookmarkStart w:id="3464" w:name="_Toc92516816"/>
      <w:r w:rsidRPr="002F5F3A">
        <w:t>This chapter describes the IP-option of system.</w:t>
      </w:r>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p>
    <w:p w14:paraId="36E4CAEA" w14:textId="77777777" w:rsidR="00D52D64" w:rsidRPr="002F5F3A" w:rsidRDefault="00D52D64" w:rsidP="0021019A">
      <w:pPr>
        <w:pStyle w:val="-1"/>
        <w:ind w:right="20"/>
      </w:pPr>
      <w:bookmarkStart w:id="3465" w:name="_Toc391378369"/>
      <w:r w:rsidRPr="002F5F3A">
        <w:t xml:space="preserve">IP option is the function to enable/disable the parameters related </w:t>
      </w:r>
      <w:r w:rsidR="001066E5">
        <w:t>to</w:t>
      </w:r>
      <w:r w:rsidRPr="002F5F3A">
        <w:t xml:space="preserve"> attack prevention of the parameters under /proc/sys/net/ipv4 provided by linux kernel.</w:t>
      </w:r>
      <w:bookmarkEnd w:id="3465"/>
    </w:p>
    <w:p w14:paraId="02495505" w14:textId="77777777" w:rsidR="00D52D64" w:rsidRDefault="00D52D64" w:rsidP="0021019A">
      <w:pPr>
        <w:ind w:right="20"/>
      </w:pPr>
    </w:p>
    <w:p w14:paraId="524F4468" w14:textId="77777777" w:rsidR="00D52D64" w:rsidRDefault="00D52D64" w:rsidP="0021019A">
      <w:pPr>
        <w:ind w:right="20"/>
      </w:pPr>
      <w:r>
        <w:br w:type="page"/>
      </w:r>
    </w:p>
    <w:p w14:paraId="46002E56" w14:textId="77777777" w:rsidR="00D52D64" w:rsidRDefault="00D52D64" w:rsidP="0021019A">
      <w:pPr>
        <w:pStyle w:val="2"/>
        <w:ind w:right="20"/>
      </w:pPr>
      <w:r>
        <w:rPr>
          <w:rFonts w:hint="eastAsia"/>
        </w:rPr>
        <w:lastRenderedPageBreak/>
        <w:t xml:space="preserve"> </w:t>
      </w:r>
      <w:bookmarkStart w:id="3466" w:name="_Toc294857233"/>
      <w:bookmarkStart w:id="3467" w:name="_Toc294857395"/>
      <w:bookmarkStart w:id="3468" w:name="_Toc444695221"/>
      <w:r>
        <w:rPr>
          <w:rFonts w:hint="eastAsia"/>
        </w:rPr>
        <w:t xml:space="preserve">IP OPTION </w:t>
      </w:r>
      <w:bookmarkEnd w:id="3466"/>
      <w:r>
        <w:t>C</w:t>
      </w:r>
      <w:r w:rsidRPr="002F5F3A">
        <w:t>ommand</w:t>
      </w:r>
      <w:r>
        <w:t xml:space="preserve"> Paremeters</w:t>
      </w:r>
      <w:bookmarkEnd w:id="3467"/>
      <w:bookmarkEnd w:id="3468"/>
    </w:p>
    <w:p w14:paraId="0FFE80F2" w14:textId="77777777" w:rsidR="00D52D64" w:rsidRDefault="00D52D64" w:rsidP="0021019A">
      <w:pPr>
        <w:pStyle w:val="a3"/>
        <w:ind w:right="20"/>
      </w:pPr>
      <w:r w:rsidRPr="002F5F3A">
        <w:t>The parameters that can be set by IP option</w:t>
      </w:r>
      <w:r>
        <w:t xml:space="preserve"> command</w:t>
      </w:r>
      <w:r w:rsidRPr="002F5F3A">
        <w:t xml:space="preserve"> are as follows. </w:t>
      </w:r>
      <w:r>
        <w:rPr>
          <w:rFonts w:hint="eastAsia"/>
        </w:rPr>
        <w:t xml:space="preserve"> </w:t>
      </w:r>
    </w:p>
    <w:p w14:paraId="31A58660" w14:textId="77777777" w:rsidR="00D52D64" w:rsidRDefault="000B3137" w:rsidP="0021019A">
      <w:pPr>
        <w:pStyle w:val="afffff3"/>
        <w:ind w:right="20"/>
        <w:rPr>
          <w:rFonts w:ascii="굴림체" w:hAnsi="굴림체"/>
        </w:rPr>
      </w:pPr>
      <w:bookmarkStart w:id="3469" w:name="_Toc294857461"/>
      <w:bookmarkStart w:id="3470" w:name="_Toc294878131"/>
      <w:bookmarkStart w:id="3471" w:name="_Toc391575349"/>
      <w:bookmarkStart w:id="3472" w:name="_Toc294877604"/>
      <w:r>
        <w:t xml:space="preserve">Table </w:t>
      </w:r>
      <w:r w:rsidR="005832B8">
        <w:fldChar w:fldCharType="begin"/>
      </w:r>
      <w:r w:rsidR="00092D8C">
        <w:instrText xml:space="preserve"> SEQ Table \* ARABIC </w:instrText>
      </w:r>
      <w:r w:rsidR="005832B8">
        <w:fldChar w:fldCharType="separate"/>
      </w:r>
      <w:r w:rsidR="008B56C1">
        <w:rPr>
          <w:noProof/>
        </w:rPr>
        <w:t>207</w:t>
      </w:r>
      <w:r w:rsidR="005832B8">
        <w:rPr>
          <w:noProof/>
        </w:rPr>
        <w:fldChar w:fldCharType="end"/>
      </w:r>
      <w:r>
        <w:rPr>
          <w:rFonts w:hint="eastAsia"/>
        </w:rPr>
        <w:t xml:space="preserve"> </w:t>
      </w:r>
      <w:r w:rsidR="00D52D64">
        <w:rPr>
          <w:rFonts w:hint="eastAsia"/>
        </w:rPr>
        <w:t xml:space="preserve">IP OPTION </w:t>
      </w:r>
      <w:bookmarkEnd w:id="3469"/>
      <w:r w:rsidR="00D52D64" w:rsidRPr="002F5F3A">
        <w:t>command</w:t>
      </w:r>
      <w:bookmarkEnd w:id="3470"/>
      <w:bookmarkEnd w:id="347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49"/>
        <w:gridCol w:w="3742"/>
        <w:gridCol w:w="970"/>
      </w:tblGrid>
      <w:tr w:rsidR="00D52D64" w:rsidRPr="002F5F3A" w14:paraId="679C4523" w14:textId="77777777" w:rsidTr="00D445AF">
        <w:trPr>
          <w:trHeight w:val="133"/>
        </w:trPr>
        <w:tc>
          <w:tcPr>
            <w:tcW w:w="3582" w:type="dxa"/>
            <w:shd w:val="clear" w:color="auto" w:fill="E6E6E6"/>
            <w:vAlign w:val="center"/>
          </w:tcPr>
          <w:bookmarkEnd w:id="3472"/>
          <w:p w14:paraId="3620EF23" w14:textId="77777777" w:rsidR="00D52D64" w:rsidRPr="002F5F3A" w:rsidRDefault="00D52D64" w:rsidP="0021019A">
            <w:pPr>
              <w:wordWrap/>
              <w:ind w:right="20"/>
              <w:rPr>
                <w:b/>
                <w:bCs/>
              </w:rPr>
            </w:pPr>
            <w:r w:rsidRPr="002F5F3A">
              <w:rPr>
                <w:b/>
                <w:bCs/>
              </w:rPr>
              <w:t>Command</w:t>
            </w:r>
          </w:p>
        </w:tc>
        <w:tc>
          <w:tcPr>
            <w:tcW w:w="3791" w:type="dxa"/>
            <w:shd w:val="clear" w:color="auto" w:fill="E6E6E6"/>
            <w:vAlign w:val="center"/>
          </w:tcPr>
          <w:p w14:paraId="2882D886" w14:textId="77777777" w:rsidR="00D52D64" w:rsidRPr="002F5F3A" w:rsidRDefault="00D52D64" w:rsidP="00E20826">
            <w:pPr>
              <w:pStyle w:val="ac"/>
            </w:pPr>
            <w:r w:rsidRPr="002F5F3A">
              <w:t>Description</w:t>
            </w:r>
          </w:p>
        </w:tc>
        <w:tc>
          <w:tcPr>
            <w:tcW w:w="975" w:type="dxa"/>
            <w:shd w:val="clear" w:color="auto" w:fill="E6E6E6"/>
            <w:vAlign w:val="center"/>
          </w:tcPr>
          <w:p w14:paraId="3EB9591B" w14:textId="77777777" w:rsidR="00D52D64" w:rsidRPr="002F5F3A" w:rsidRDefault="00D52D64" w:rsidP="00E20826">
            <w:pPr>
              <w:pStyle w:val="ac"/>
            </w:pPr>
            <w:r w:rsidRPr="002F5F3A">
              <w:t>Mode</w:t>
            </w:r>
          </w:p>
        </w:tc>
      </w:tr>
      <w:tr w:rsidR="00D52D64" w:rsidRPr="002F5F3A" w14:paraId="0D17297B" w14:textId="77777777" w:rsidTr="00D445AF">
        <w:trPr>
          <w:trHeight w:val="133"/>
        </w:trPr>
        <w:tc>
          <w:tcPr>
            <w:tcW w:w="3582" w:type="dxa"/>
            <w:vAlign w:val="center"/>
          </w:tcPr>
          <w:p w14:paraId="711531DE" w14:textId="77777777" w:rsidR="00D52D64" w:rsidRPr="002F5F3A" w:rsidRDefault="00D52D64" w:rsidP="0021019A">
            <w:pPr>
              <w:wordWrap/>
              <w:ind w:right="20"/>
              <w:rPr>
                <w:bCs/>
              </w:rPr>
            </w:pPr>
            <w:r w:rsidRPr="002F5F3A">
              <w:t xml:space="preserve">ip option icmp-drop icmp-type </w:t>
            </w:r>
          </w:p>
          <w:p w14:paraId="55270FE7" w14:textId="77777777" w:rsidR="00D52D64" w:rsidRPr="002F5F3A" w:rsidRDefault="00D52D64" w:rsidP="0021019A">
            <w:pPr>
              <w:wordWrap/>
              <w:ind w:right="20"/>
            </w:pPr>
            <w:r w:rsidRPr="002F5F3A">
              <w:t>(any|&lt;0-255&gt;|echo-reqeust|echo-reply)</w:t>
            </w:r>
            <w:r w:rsidRPr="002F5F3A">
              <w:rPr>
                <w:bCs/>
              </w:rPr>
              <w:t xml:space="preserve"> length </w:t>
            </w:r>
            <w:r w:rsidRPr="002F5F3A">
              <w:rPr>
                <w:i/>
              </w:rPr>
              <w:t>&lt;1-65535&gt;</w:t>
            </w:r>
          </w:p>
        </w:tc>
        <w:tc>
          <w:tcPr>
            <w:tcW w:w="3791" w:type="dxa"/>
            <w:vAlign w:val="center"/>
          </w:tcPr>
          <w:p w14:paraId="5699ED4E" w14:textId="77777777" w:rsidR="00D52D64" w:rsidRPr="002F5F3A" w:rsidRDefault="00D52D64" w:rsidP="0021019A">
            <w:pPr>
              <w:wordWrap/>
              <w:ind w:right="20"/>
            </w:pPr>
            <w:r w:rsidRPr="002F5F3A">
              <w:t xml:space="preserve">Sets the icmp-type and packet size for blocking ICMP packets. </w:t>
            </w:r>
          </w:p>
        </w:tc>
        <w:tc>
          <w:tcPr>
            <w:tcW w:w="975" w:type="dxa"/>
            <w:vAlign w:val="center"/>
          </w:tcPr>
          <w:p w14:paraId="6A31A1C0" w14:textId="77777777" w:rsidR="00D52D64" w:rsidRPr="002F5F3A" w:rsidRDefault="00D52D64" w:rsidP="0021019A">
            <w:pPr>
              <w:wordWrap/>
              <w:ind w:right="20"/>
            </w:pPr>
            <w:r w:rsidRPr="002F5F3A">
              <w:t>Config</w:t>
            </w:r>
          </w:p>
        </w:tc>
      </w:tr>
      <w:tr w:rsidR="00D52D64" w:rsidRPr="002F5F3A" w14:paraId="17241A72" w14:textId="77777777" w:rsidTr="00D445AF">
        <w:trPr>
          <w:trHeight w:val="133"/>
        </w:trPr>
        <w:tc>
          <w:tcPr>
            <w:tcW w:w="3582" w:type="dxa"/>
            <w:vAlign w:val="center"/>
          </w:tcPr>
          <w:p w14:paraId="4C9F0848" w14:textId="77777777" w:rsidR="00D52D64" w:rsidRPr="002F5F3A" w:rsidRDefault="00D52D64" w:rsidP="0021019A">
            <w:pPr>
              <w:wordWrap/>
              <w:ind w:right="20"/>
            </w:pPr>
            <w:r w:rsidRPr="002F5F3A">
              <w:t>no ip option icmp-drop</w:t>
            </w:r>
          </w:p>
        </w:tc>
        <w:tc>
          <w:tcPr>
            <w:tcW w:w="3791" w:type="dxa"/>
            <w:vAlign w:val="center"/>
          </w:tcPr>
          <w:p w14:paraId="0C0D9FA1" w14:textId="77777777" w:rsidR="00D52D64" w:rsidRPr="002F5F3A" w:rsidRDefault="00D52D64" w:rsidP="0021019A">
            <w:pPr>
              <w:wordWrap/>
              <w:ind w:right="20"/>
            </w:pPr>
            <w:r w:rsidRPr="002F5F3A">
              <w:t xml:space="preserve">Disables ICMP packet blocking. </w:t>
            </w:r>
          </w:p>
        </w:tc>
        <w:tc>
          <w:tcPr>
            <w:tcW w:w="975" w:type="dxa"/>
            <w:vAlign w:val="center"/>
          </w:tcPr>
          <w:p w14:paraId="01B1A56E" w14:textId="77777777" w:rsidR="00D52D64" w:rsidRPr="002F5F3A" w:rsidRDefault="00D52D64" w:rsidP="0021019A">
            <w:pPr>
              <w:wordWrap/>
              <w:ind w:right="20"/>
            </w:pPr>
            <w:r w:rsidRPr="002F5F3A">
              <w:t>Config</w:t>
            </w:r>
          </w:p>
        </w:tc>
      </w:tr>
      <w:tr w:rsidR="00D52D64" w:rsidRPr="002F5F3A" w14:paraId="224F8294" w14:textId="77777777" w:rsidTr="00D445AF">
        <w:trPr>
          <w:trHeight w:val="133"/>
        </w:trPr>
        <w:tc>
          <w:tcPr>
            <w:tcW w:w="3582" w:type="dxa"/>
            <w:vAlign w:val="center"/>
          </w:tcPr>
          <w:p w14:paraId="5F1744B5" w14:textId="77777777" w:rsidR="00D52D64" w:rsidRPr="002F5F3A" w:rsidRDefault="00D52D64" w:rsidP="0021019A">
            <w:pPr>
              <w:wordWrap/>
              <w:ind w:right="20"/>
            </w:pPr>
            <w:r w:rsidRPr="002F5F3A">
              <w:t>ip icmp-ttl-exceed-send</w:t>
            </w:r>
          </w:p>
        </w:tc>
        <w:tc>
          <w:tcPr>
            <w:tcW w:w="3791" w:type="dxa"/>
            <w:vAlign w:val="center"/>
          </w:tcPr>
          <w:p w14:paraId="1AB3B490" w14:textId="77777777" w:rsidR="00D52D64" w:rsidRPr="002F5F3A" w:rsidRDefault="00D52D64" w:rsidP="0021019A">
            <w:pPr>
              <w:wordWrap/>
              <w:ind w:right="20"/>
            </w:pPr>
            <w:r w:rsidRPr="002F5F3A">
              <w:t>Enables/Disables to send TTL Exceed ICMP errors.</w:t>
            </w:r>
          </w:p>
          <w:p w14:paraId="7B22C5DC" w14:textId="77777777" w:rsidR="00D52D64" w:rsidRPr="002F5F3A" w:rsidRDefault="00D52D64" w:rsidP="0021019A">
            <w:pPr>
              <w:wordWrap/>
              <w:ind w:right="20"/>
              <w:rPr>
                <w:b/>
              </w:rPr>
            </w:pPr>
            <w:r w:rsidRPr="002F5F3A">
              <w:rPr>
                <w:b/>
              </w:rPr>
              <w:t>Default: send</w:t>
            </w:r>
          </w:p>
        </w:tc>
        <w:tc>
          <w:tcPr>
            <w:tcW w:w="975" w:type="dxa"/>
            <w:vAlign w:val="center"/>
          </w:tcPr>
          <w:p w14:paraId="000D890E" w14:textId="77777777" w:rsidR="00D52D64" w:rsidRPr="002F5F3A" w:rsidRDefault="00D52D64" w:rsidP="0021019A">
            <w:pPr>
              <w:wordWrap/>
              <w:ind w:right="20"/>
            </w:pPr>
            <w:r w:rsidRPr="002F5F3A">
              <w:t>Config</w:t>
            </w:r>
          </w:p>
        </w:tc>
      </w:tr>
      <w:tr w:rsidR="00D52D64" w:rsidRPr="002F5F3A" w14:paraId="59421B90" w14:textId="77777777" w:rsidTr="00D445AF">
        <w:trPr>
          <w:trHeight w:val="133"/>
        </w:trPr>
        <w:tc>
          <w:tcPr>
            <w:tcW w:w="3582" w:type="dxa"/>
            <w:vAlign w:val="center"/>
          </w:tcPr>
          <w:p w14:paraId="5F512CD9" w14:textId="77777777" w:rsidR="00D52D64" w:rsidRPr="002F5F3A" w:rsidRDefault="00D52D64" w:rsidP="0021019A">
            <w:pPr>
              <w:wordWrap/>
              <w:ind w:right="20"/>
            </w:pPr>
            <w:r w:rsidRPr="002F5F3A">
              <w:t>no ip icmp-ttl-exceed-send</w:t>
            </w:r>
          </w:p>
        </w:tc>
        <w:tc>
          <w:tcPr>
            <w:tcW w:w="3791" w:type="dxa"/>
            <w:vAlign w:val="center"/>
          </w:tcPr>
          <w:p w14:paraId="48327A71" w14:textId="77777777" w:rsidR="00D52D64" w:rsidRPr="002F5F3A" w:rsidRDefault="00D52D64" w:rsidP="0021019A">
            <w:pPr>
              <w:wordWrap/>
              <w:ind w:right="20"/>
            </w:pPr>
            <w:r w:rsidRPr="002F5F3A">
              <w:t xml:space="preserve">Disables to send TTL Exceed ICMP errors. </w:t>
            </w:r>
          </w:p>
        </w:tc>
        <w:tc>
          <w:tcPr>
            <w:tcW w:w="975" w:type="dxa"/>
            <w:vAlign w:val="center"/>
          </w:tcPr>
          <w:p w14:paraId="53901352" w14:textId="77777777" w:rsidR="00D52D64" w:rsidRPr="002F5F3A" w:rsidRDefault="00D52D64" w:rsidP="0021019A">
            <w:pPr>
              <w:wordWrap/>
              <w:ind w:right="20"/>
            </w:pPr>
            <w:r w:rsidRPr="002F5F3A">
              <w:t>Config</w:t>
            </w:r>
          </w:p>
        </w:tc>
      </w:tr>
      <w:tr w:rsidR="00D52D64" w:rsidRPr="002F5F3A" w14:paraId="040318EA" w14:textId="77777777" w:rsidTr="00D445AF">
        <w:trPr>
          <w:trHeight w:val="133"/>
        </w:trPr>
        <w:tc>
          <w:tcPr>
            <w:tcW w:w="3582" w:type="dxa"/>
            <w:vAlign w:val="center"/>
          </w:tcPr>
          <w:p w14:paraId="582836EE" w14:textId="77777777" w:rsidR="00D52D64" w:rsidRPr="002F5F3A" w:rsidRDefault="00D52D64" w:rsidP="0021019A">
            <w:pPr>
              <w:wordWrap/>
              <w:ind w:right="20"/>
            </w:pPr>
            <w:r w:rsidRPr="002F5F3A">
              <w:t>ip option icmp-unreachable-send</w:t>
            </w:r>
          </w:p>
        </w:tc>
        <w:tc>
          <w:tcPr>
            <w:tcW w:w="3791" w:type="dxa"/>
            <w:vAlign w:val="center"/>
          </w:tcPr>
          <w:p w14:paraId="19D03D94" w14:textId="77777777" w:rsidR="00D52D64" w:rsidRPr="002F5F3A" w:rsidRDefault="00D52D64" w:rsidP="0021019A">
            <w:pPr>
              <w:wordWrap/>
              <w:ind w:right="20"/>
              <w:jc w:val="left"/>
            </w:pPr>
            <w:r w:rsidRPr="002F5F3A">
              <w:t xml:space="preserve">Allows / blocks to send ICMP unreachable. </w:t>
            </w:r>
          </w:p>
          <w:p w14:paraId="64D70691" w14:textId="77777777" w:rsidR="00D52D64" w:rsidRPr="002F5F3A" w:rsidRDefault="00D52D64" w:rsidP="0021019A">
            <w:pPr>
              <w:wordWrap/>
              <w:ind w:right="20"/>
              <w:rPr>
                <w:b/>
              </w:rPr>
            </w:pPr>
            <w:r w:rsidRPr="002F5F3A">
              <w:rPr>
                <w:b/>
              </w:rPr>
              <w:t>Default: send</w:t>
            </w:r>
          </w:p>
        </w:tc>
        <w:tc>
          <w:tcPr>
            <w:tcW w:w="975" w:type="dxa"/>
            <w:vAlign w:val="center"/>
          </w:tcPr>
          <w:p w14:paraId="2823E489" w14:textId="77777777" w:rsidR="00D52D64" w:rsidRPr="002F5F3A" w:rsidRDefault="00D52D64" w:rsidP="0021019A">
            <w:pPr>
              <w:wordWrap/>
              <w:ind w:right="20"/>
            </w:pPr>
            <w:r w:rsidRPr="002F5F3A">
              <w:t>Config</w:t>
            </w:r>
          </w:p>
        </w:tc>
      </w:tr>
      <w:tr w:rsidR="00D52D64" w:rsidRPr="002F5F3A" w14:paraId="6862A0CE" w14:textId="77777777" w:rsidTr="00D445AF">
        <w:trPr>
          <w:trHeight w:val="133"/>
        </w:trPr>
        <w:tc>
          <w:tcPr>
            <w:tcW w:w="3582" w:type="dxa"/>
            <w:vAlign w:val="center"/>
          </w:tcPr>
          <w:p w14:paraId="05DF84E1" w14:textId="77777777" w:rsidR="00D52D64" w:rsidRPr="002F5F3A" w:rsidRDefault="00D52D64" w:rsidP="0021019A">
            <w:pPr>
              <w:wordWrap/>
              <w:ind w:right="20"/>
            </w:pPr>
            <w:r w:rsidRPr="002F5F3A">
              <w:t>no ip option icmp-unreachable-send</w:t>
            </w:r>
          </w:p>
        </w:tc>
        <w:tc>
          <w:tcPr>
            <w:tcW w:w="3791" w:type="dxa"/>
            <w:vAlign w:val="center"/>
          </w:tcPr>
          <w:p w14:paraId="6AF9643B" w14:textId="77777777" w:rsidR="00D52D64" w:rsidRPr="002F5F3A" w:rsidRDefault="00D52D64" w:rsidP="0021019A">
            <w:pPr>
              <w:wordWrap/>
              <w:ind w:right="20"/>
            </w:pPr>
            <w:r w:rsidRPr="002F5F3A">
              <w:t xml:space="preserve">Disable to send ICMP unreachable errors. </w:t>
            </w:r>
          </w:p>
        </w:tc>
        <w:tc>
          <w:tcPr>
            <w:tcW w:w="975" w:type="dxa"/>
            <w:vAlign w:val="center"/>
          </w:tcPr>
          <w:p w14:paraId="7C8729FC" w14:textId="77777777" w:rsidR="00D52D64" w:rsidRPr="002F5F3A" w:rsidRDefault="00D52D64" w:rsidP="0021019A">
            <w:pPr>
              <w:wordWrap/>
              <w:ind w:right="20"/>
            </w:pPr>
            <w:r w:rsidRPr="002F5F3A">
              <w:t>Config</w:t>
            </w:r>
          </w:p>
        </w:tc>
      </w:tr>
      <w:tr w:rsidR="00D52D64" w:rsidRPr="002F5F3A" w14:paraId="7368520A" w14:textId="77777777" w:rsidTr="00D445AF">
        <w:trPr>
          <w:trHeight w:val="133"/>
        </w:trPr>
        <w:tc>
          <w:tcPr>
            <w:tcW w:w="3582" w:type="dxa"/>
            <w:vAlign w:val="center"/>
          </w:tcPr>
          <w:p w14:paraId="2ABFED35" w14:textId="77777777" w:rsidR="00D52D64" w:rsidRPr="002F5F3A" w:rsidRDefault="00D52D64" w:rsidP="0021019A">
            <w:pPr>
              <w:wordWrap/>
              <w:ind w:right="20"/>
            </w:pPr>
            <w:r w:rsidRPr="002F5F3A">
              <w:t xml:space="preserve">ip option ip_default_ttl </w:t>
            </w:r>
            <w:r w:rsidRPr="002F5F3A">
              <w:rPr>
                <w:i/>
              </w:rPr>
              <w:t>VALUE</w:t>
            </w:r>
          </w:p>
        </w:tc>
        <w:tc>
          <w:tcPr>
            <w:tcW w:w="3791" w:type="dxa"/>
            <w:vAlign w:val="center"/>
          </w:tcPr>
          <w:p w14:paraId="1FFBD316" w14:textId="77777777" w:rsidR="00D52D64" w:rsidRPr="002F5F3A" w:rsidRDefault="00D52D64" w:rsidP="0021019A">
            <w:pPr>
              <w:wordWrap/>
              <w:ind w:right="20"/>
            </w:pPr>
            <w:r w:rsidRPr="002F5F3A">
              <w:t>Sets the Default TTL size.</w:t>
            </w:r>
          </w:p>
          <w:p w14:paraId="1ADDBBC0" w14:textId="77777777" w:rsidR="00D52D64" w:rsidRPr="002F5F3A" w:rsidRDefault="00D52D64" w:rsidP="0021019A">
            <w:pPr>
              <w:wordWrap/>
              <w:ind w:right="20"/>
              <w:rPr>
                <w:b/>
              </w:rPr>
            </w:pPr>
            <w:r w:rsidRPr="002F5F3A">
              <w:rPr>
                <w:b/>
                <w:bCs/>
              </w:rPr>
              <w:t>Default: 64</w:t>
            </w:r>
          </w:p>
        </w:tc>
        <w:tc>
          <w:tcPr>
            <w:tcW w:w="975" w:type="dxa"/>
            <w:vAlign w:val="center"/>
          </w:tcPr>
          <w:p w14:paraId="47787689" w14:textId="77777777" w:rsidR="00D52D64" w:rsidRPr="002F5F3A" w:rsidRDefault="00D52D64" w:rsidP="0021019A">
            <w:pPr>
              <w:wordWrap/>
              <w:ind w:right="20"/>
            </w:pPr>
            <w:r w:rsidRPr="002F5F3A">
              <w:t>Config</w:t>
            </w:r>
          </w:p>
        </w:tc>
      </w:tr>
      <w:tr w:rsidR="00D52D64" w:rsidRPr="002F5F3A" w14:paraId="0A16F5D5" w14:textId="77777777" w:rsidTr="00D445AF">
        <w:trPr>
          <w:trHeight w:val="133"/>
        </w:trPr>
        <w:tc>
          <w:tcPr>
            <w:tcW w:w="3582" w:type="dxa"/>
            <w:vAlign w:val="center"/>
          </w:tcPr>
          <w:p w14:paraId="04203589" w14:textId="77777777" w:rsidR="00D52D64" w:rsidRPr="002F5F3A" w:rsidRDefault="00D52D64" w:rsidP="0021019A">
            <w:pPr>
              <w:wordWrap/>
              <w:ind w:right="20"/>
            </w:pPr>
            <w:r w:rsidRPr="002F5F3A">
              <w:t>no ip option ip_default_ttl</w:t>
            </w:r>
          </w:p>
        </w:tc>
        <w:tc>
          <w:tcPr>
            <w:tcW w:w="3791" w:type="dxa"/>
            <w:vAlign w:val="center"/>
          </w:tcPr>
          <w:p w14:paraId="62B26B76" w14:textId="77777777" w:rsidR="00D52D64" w:rsidRPr="002F5F3A" w:rsidRDefault="00D52D64" w:rsidP="0021019A">
            <w:pPr>
              <w:wordWrap/>
              <w:ind w:right="20"/>
            </w:pPr>
            <w:r w:rsidRPr="002F5F3A">
              <w:t xml:space="preserve">Changes the Default TTL size to the default value. </w:t>
            </w:r>
          </w:p>
        </w:tc>
        <w:tc>
          <w:tcPr>
            <w:tcW w:w="975" w:type="dxa"/>
            <w:vAlign w:val="center"/>
          </w:tcPr>
          <w:p w14:paraId="71D16B86" w14:textId="77777777" w:rsidR="00D52D64" w:rsidRPr="002F5F3A" w:rsidRDefault="00D52D64" w:rsidP="0021019A">
            <w:pPr>
              <w:wordWrap/>
              <w:ind w:right="20"/>
            </w:pPr>
            <w:r w:rsidRPr="002F5F3A">
              <w:t>Config</w:t>
            </w:r>
          </w:p>
        </w:tc>
      </w:tr>
      <w:tr w:rsidR="00D52D64" w:rsidRPr="002F5F3A" w14:paraId="1655582C" w14:textId="77777777" w:rsidTr="00D445AF">
        <w:trPr>
          <w:trHeight w:val="133"/>
        </w:trPr>
        <w:tc>
          <w:tcPr>
            <w:tcW w:w="3582" w:type="dxa"/>
            <w:vAlign w:val="center"/>
          </w:tcPr>
          <w:p w14:paraId="2DE1B37D" w14:textId="77777777" w:rsidR="00D52D64" w:rsidRPr="002F5F3A" w:rsidRDefault="00D52D64" w:rsidP="0021019A">
            <w:pPr>
              <w:wordWrap/>
              <w:ind w:right="20"/>
            </w:pPr>
            <w:r w:rsidRPr="002F5F3A">
              <w:t xml:space="preserve">ip option ipfrag_time </w:t>
            </w:r>
            <w:r w:rsidRPr="002F5F3A">
              <w:rPr>
                <w:i/>
              </w:rPr>
              <w:t>VALUE</w:t>
            </w:r>
          </w:p>
        </w:tc>
        <w:tc>
          <w:tcPr>
            <w:tcW w:w="3791" w:type="dxa"/>
            <w:vAlign w:val="center"/>
          </w:tcPr>
          <w:p w14:paraId="46AF8459" w14:textId="77777777" w:rsidR="00D52D64" w:rsidRPr="002F5F3A" w:rsidRDefault="00D52D64" w:rsidP="0021019A">
            <w:pPr>
              <w:wordWrap/>
              <w:ind w:right="20"/>
            </w:pPr>
            <w:r w:rsidRPr="002F5F3A">
              <w:t xml:space="preserve">Sets the duration of IP fragment in the memory. </w:t>
            </w:r>
          </w:p>
          <w:p w14:paraId="56751E2D" w14:textId="77777777" w:rsidR="00D52D64" w:rsidRPr="002F5F3A" w:rsidRDefault="00D52D64" w:rsidP="0021019A">
            <w:pPr>
              <w:wordWrap/>
              <w:ind w:right="20"/>
              <w:rPr>
                <w:b/>
              </w:rPr>
            </w:pPr>
            <w:r w:rsidRPr="002F5F3A">
              <w:rPr>
                <w:b/>
                <w:bCs/>
              </w:rPr>
              <w:t xml:space="preserve">Default: 30 </w:t>
            </w:r>
          </w:p>
        </w:tc>
        <w:tc>
          <w:tcPr>
            <w:tcW w:w="975" w:type="dxa"/>
            <w:vAlign w:val="center"/>
          </w:tcPr>
          <w:p w14:paraId="66138800" w14:textId="77777777" w:rsidR="00D52D64" w:rsidRPr="002F5F3A" w:rsidRDefault="00D52D64" w:rsidP="0021019A">
            <w:pPr>
              <w:wordWrap/>
              <w:ind w:right="20"/>
            </w:pPr>
            <w:r w:rsidRPr="002F5F3A">
              <w:t>Config</w:t>
            </w:r>
          </w:p>
        </w:tc>
      </w:tr>
      <w:tr w:rsidR="00D52D64" w:rsidRPr="002F5F3A" w14:paraId="2F074430" w14:textId="77777777" w:rsidTr="00D445AF">
        <w:trPr>
          <w:trHeight w:val="133"/>
        </w:trPr>
        <w:tc>
          <w:tcPr>
            <w:tcW w:w="3582" w:type="dxa"/>
            <w:vAlign w:val="center"/>
          </w:tcPr>
          <w:p w14:paraId="6324403D" w14:textId="77777777" w:rsidR="00D52D64" w:rsidRPr="002F5F3A" w:rsidRDefault="00D52D64" w:rsidP="0021019A">
            <w:pPr>
              <w:wordWrap/>
              <w:ind w:right="20"/>
            </w:pPr>
            <w:r w:rsidRPr="002F5F3A">
              <w:t>no ip option ipfrag_time</w:t>
            </w:r>
          </w:p>
        </w:tc>
        <w:tc>
          <w:tcPr>
            <w:tcW w:w="3791" w:type="dxa"/>
            <w:vAlign w:val="center"/>
          </w:tcPr>
          <w:p w14:paraId="00C13D1B" w14:textId="77777777" w:rsidR="00D52D64" w:rsidRPr="002F5F3A" w:rsidRDefault="00D52D64" w:rsidP="0021019A">
            <w:pPr>
              <w:wordWrap/>
              <w:ind w:right="20"/>
            </w:pPr>
            <w:r w:rsidRPr="002F5F3A">
              <w:t xml:space="preserve">Changes the duration of IP fragment in the memory to the default value. </w:t>
            </w:r>
          </w:p>
        </w:tc>
        <w:tc>
          <w:tcPr>
            <w:tcW w:w="975" w:type="dxa"/>
            <w:vAlign w:val="center"/>
          </w:tcPr>
          <w:p w14:paraId="1051D93A" w14:textId="77777777" w:rsidR="00D52D64" w:rsidRPr="002F5F3A" w:rsidRDefault="00D52D64" w:rsidP="0021019A">
            <w:pPr>
              <w:wordWrap/>
              <w:ind w:right="20"/>
            </w:pPr>
            <w:r w:rsidRPr="002F5F3A">
              <w:t>Config</w:t>
            </w:r>
          </w:p>
        </w:tc>
      </w:tr>
      <w:tr w:rsidR="00D52D64" w:rsidRPr="002F5F3A" w14:paraId="087F433E" w14:textId="77777777" w:rsidTr="00D445AF">
        <w:trPr>
          <w:trHeight w:val="133"/>
        </w:trPr>
        <w:tc>
          <w:tcPr>
            <w:tcW w:w="3582" w:type="dxa"/>
            <w:vAlign w:val="center"/>
          </w:tcPr>
          <w:p w14:paraId="44CFBAAB" w14:textId="77777777" w:rsidR="00D52D64" w:rsidRPr="002F5F3A" w:rsidRDefault="00D52D64" w:rsidP="0021019A">
            <w:pPr>
              <w:wordWrap/>
              <w:ind w:right="20"/>
              <w:rPr>
                <w:bCs/>
              </w:rPr>
            </w:pPr>
            <w:r w:rsidRPr="002F5F3A">
              <w:rPr>
                <w:bCs/>
              </w:rPr>
              <w:t xml:space="preserve">ip option tcp-conn-rate-limit </w:t>
            </w:r>
          </w:p>
          <w:p w14:paraId="7039106A" w14:textId="77777777" w:rsidR="00D52D64" w:rsidRPr="002F5F3A" w:rsidRDefault="00D52D64" w:rsidP="0021019A">
            <w:pPr>
              <w:wordWrap/>
              <w:ind w:right="20"/>
              <w:rPr>
                <w:bCs/>
              </w:rPr>
            </w:pPr>
            <w:r w:rsidRPr="002F5F3A">
              <w:rPr>
                <w:bCs/>
              </w:rPr>
              <w:t xml:space="preserve">profile-id </w:t>
            </w:r>
            <w:r w:rsidRPr="002F5F3A">
              <w:rPr>
                <w:i/>
              </w:rPr>
              <w:t>&lt;1-128&gt;</w:t>
            </w:r>
            <w:r w:rsidRPr="002F5F3A">
              <w:t xml:space="preserve"> (any|</w:t>
            </w:r>
            <w:r w:rsidRPr="002F5F3A">
              <w:rPr>
                <w:i/>
              </w:rPr>
              <w:t>PORT</w:t>
            </w:r>
            <w:r w:rsidRPr="002F5F3A">
              <w:t>)</w:t>
            </w:r>
            <w:r w:rsidRPr="002F5F3A">
              <w:rPr>
                <w:bCs/>
              </w:rPr>
              <w:t xml:space="preserve"> </w:t>
            </w:r>
          </w:p>
          <w:p w14:paraId="5837B661" w14:textId="77777777" w:rsidR="00D52D64" w:rsidRPr="002F5F3A" w:rsidRDefault="00D52D64" w:rsidP="0021019A">
            <w:pPr>
              <w:wordWrap/>
              <w:ind w:right="20"/>
              <w:rPr>
                <w:bCs/>
              </w:rPr>
            </w:pPr>
            <w:r w:rsidRPr="002F5F3A">
              <w:rPr>
                <w:bCs/>
              </w:rPr>
              <w:t xml:space="preserve">period </w:t>
            </w:r>
            <w:r w:rsidRPr="002F5F3A">
              <w:rPr>
                <w:i/>
              </w:rPr>
              <w:t>&lt;1-3600&gt;</w:t>
            </w:r>
            <w:r w:rsidRPr="002F5F3A">
              <w:rPr>
                <w:i/>
                <w:iCs/>
              </w:rPr>
              <w:t xml:space="preserve"> </w:t>
            </w:r>
            <w:r w:rsidRPr="002F5F3A">
              <w:rPr>
                <w:bCs/>
              </w:rPr>
              <w:t xml:space="preserve">count </w:t>
            </w:r>
            <w:r w:rsidRPr="002F5F3A">
              <w:rPr>
                <w:i/>
              </w:rPr>
              <w:t>&lt;1-655535&gt;</w:t>
            </w:r>
          </w:p>
        </w:tc>
        <w:tc>
          <w:tcPr>
            <w:tcW w:w="3791" w:type="dxa"/>
            <w:vAlign w:val="center"/>
          </w:tcPr>
          <w:p w14:paraId="6C5C9B73" w14:textId="77777777" w:rsidR="00D52D64" w:rsidRPr="002F5F3A" w:rsidRDefault="00D52D64" w:rsidP="0021019A">
            <w:pPr>
              <w:wordWrap/>
              <w:ind w:right="20"/>
            </w:pPr>
            <w:r w:rsidRPr="002F5F3A">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2F5F3A" w:rsidRDefault="00D52D64" w:rsidP="0021019A">
            <w:pPr>
              <w:wordWrap/>
              <w:ind w:right="20"/>
            </w:pPr>
            <w:r w:rsidRPr="002F5F3A">
              <w:t>Config</w:t>
            </w:r>
          </w:p>
        </w:tc>
      </w:tr>
      <w:tr w:rsidR="00D52D64" w:rsidRPr="002F5F3A" w14:paraId="4DB63ACB" w14:textId="77777777" w:rsidTr="00D445AF">
        <w:trPr>
          <w:trHeight w:val="133"/>
        </w:trPr>
        <w:tc>
          <w:tcPr>
            <w:tcW w:w="3582" w:type="dxa"/>
            <w:vAlign w:val="center"/>
          </w:tcPr>
          <w:p w14:paraId="1543681C" w14:textId="77777777" w:rsidR="00D52D64" w:rsidRPr="002F5F3A" w:rsidRDefault="00D52D64" w:rsidP="0021019A">
            <w:pPr>
              <w:wordWrap/>
              <w:ind w:right="20"/>
              <w:rPr>
                <w:bCs/>
              </w:rPr>
            </w:pPr>
            <w:r w:rsidRPr="002F5F3A">
              <w:t xml:space="preserve">no ip option </w:t>
            </w:r>
            <w:r w:rsidRPr="002F5F3A">
              <w:rPr>
                <w:bCs/>
              </w:rPr>
              <w:t xml:space="preserve">tcp-conn-rate-limit </w:t>
            </w:r>
          </w:p>
          <w:p w14:paraId="55FDB1B1" w14:textId="77777777" w:rsidR="00D52D64" w:rsidRPr="002F5F3A" w:rsidRDefault="00D52D64" w:rsidP="0021019A">
            <w:pPr>
              <w:wordWrap/>
              <w:ind w:right="20"/>
              <w:rPr>
                <w:bCs/>
              </w:rPr>
            </w:pPr>
            <w:r w:rsidRPr="002F5F3A">
              <w:rPr>
                <w:bCs/>
              </w:rPr>
              <w:t xml:space="preserve">profile-id </w:t>
            </w:r>
            <w:r w:rsidRPr="002F5F3A">
              <w:rPr>
                <w:i/>
              </w:rPr>
              <w:t>&lt;1-128&gt;</w:t>
            </w:r>
          </w:p>
        </w:tc>
        <w:tc>
          <w:tcPr>
            <w:tcW w:w="3791" w:type="dxa"/>
            <w:vAlign w:val="center"/>
          </w:tcPr>
          <w:p w14:paraId="0096C3FF" w14:textId="77777777" w:rsidR="00D52D64" w:rsidRPr="002F5F3A" w:rsidRDefault="00D52D64" w:rsidP="0021019A">
            <w:pPr>
              <w:wordWrap/>
              <w:ind w:right="20"/>
            </w:pPr>
            <w:r w:rsidRPr="002F5F3A">
              <w:t xml:space="preserve">Deletes the TCP connection rate-limit profile for the Profile-id. </w:t>
            </w:r>
          </w:p>
        </w:tc>
        <w:tc>
          <w:tcPr>
            <w:tcW w:w="975" w:type="dxa"/>
            <w:vAlign w:val="center"/>
          </w:tcPr>
          <w:p w14:paraId="32E9C84F" w14:textId="77777777" w:rsidR="00D52D64" w:rsidRPr="002F5F3A" w:rsidRDefault="00D52D64" w:rsidP="0021019A">
            <w:pPr>
              <w:wordWrap/>
              <w:ind w:right="20"/>
            </w:pPr>
            <w:r w:rsidRPr="002F5F3A">
              <w:t>Config</w:t>
            </w:r>
          </w:p>
        </w:tc>
      </w:tr>
      <w:tr w:rsidR="00D52D64" w:rsidRPr="002F5F3A" w14:paraId="647ECE25" w14:textId="77777777" w:rsidTr="00D445AF">
        <w:trPr>
          <w:trHeight w:val="133"/>
        </w:trPr>
        <w:tc>
          <w:tcPr>
            <w:tcW w:w="3582" w:type="dxa"/>
            <w:vAlign w:val="center"/>
          </w:tcPr>
          <w:p w14:paraId="62FA56A6" w14:textId="77777777" w:rsidR="00D52D64" w:rsidRPr="002F5F3A" w:rsidRDefault="00D52D64" w:rsidP="0021019A">
            <w:pPr>
              <w:wordWrap/>
              <w:ind w:right="20"/>
              <w:rPr>
                <w:bCs/>
              </w:rPr>
            </w:pPr>
            <w:r w:rsidRPr="002F5F3A">
              <w:rPr>
                <w:bCs/>
              </w:rPr>
              <w:t xml:space="preserve">ip option tcp_fin_timeout </w:t>
            </w:r>
            <w:r w:rsidRPr="002F5F3A">
              <w:rPr>
                <w:bCs/>
                <w:i/>
              </w:rPr>
              <w:t>VALUE</w:t>
            </w:r>
          </w:p>
        </w:tc>
        <w:tc>
          <w:tcPr>
            <w:tcW w:w="3791" w:type="dxa"/>
            <w:vAlign w:val="center"/>
          </w:tcPr>
          <w:p w14:paraId="38DAF8D2" w14:textId="77777777" w:rsidR="00D52D64" w:rsidRPr="002F5F3A" w:rsidRDefault="00D52D64" w:rsidP="0021019A">
            <w:pPr>
              <w:wordWrap/>
              <w:ind w:right="20"/>
            </w:pPr>
            <w:r w:rsidRPr="002F5F3A">
              <w:t xml:space="preserve">Sets the socket duration in FIN-WAIT-2 state. </w:t>
            </w:r>
          </w:p>
          <w:p w14:paraId="438853F3" w14:textId="77777777" w:rsidR="00D52D64" w:rsidRPr="002F5F3A" w:rsidRDefault="00D52D64" w:rsidP="0021019A">
            <w:pPr>
              <w:wordWrap/>
              <w:ind w:right="20"/>
              <w:rPr>
                <w:b/>
              </w:rPr>
            </w:pPr>
            <w:r w:rsidRPr="002F5F3A">
              <w:rPr>
                <w:b/>
                <w:bCs/>
              </w:rPr>
              <w:t>Default: 60</w:t>
            </w:r>
          </w:p>
        </w:tc>
        <w:tc>
          <w:tcPr>
            <w:tcW w:w="975" w:type="dxa"/>
            <w:vAlign w:val="center"/>
          </w:tcPr>
          <w:p w14:paraId="60096BF0" w14:textId="77777777" w:rsidR="00D52D64" w:rsidRPr="002F5F3A" w:rsidRDefault="00D52D64" w:rsidP="0021019A">
            <w:pPr>
              <w:wordWrap/>
              <w:ind w:right="20"/>
            </w:pPr>
            <w:r w:rsidRPr="002F5F3A">
              <w:t>Config</w:t>
            </w:r>
          </w:p>
        </w:tc>
      </w:tr>
      <w:tr w:rsidR="00D52D64" w:rsidRPr="002F5F3A" w14:paraId="3989E79F" w14:textId="77777777" w:rsidTr="00D445AF">
        <w:trPr>
          <w:trHeight w:val="133"/>
        </w:trPr>
        <w:tc>
          <w:tcPr>
            <w:tcW w:w="3582" w:type="dxa"/>
            <w:vAlign w:val="center"/>
          </w:tcPr>
          <w:p w14:paraId="6FB75A39" w14:textId="77777777" w:rsidR="00D52D64" w:rsidRPr="002F5F3A" w:rsidRDefault="00D52D64" w:rsidP="0021019A">
            <w:pPr>
              <w:wordWrap/>
              <w:ind w:right="20"/>
              <w:rPr>
                <w:bCs/>
              </w:rPr>
            </w:pPr>
            <w:r w:rsidRPr="002F5F3A">
              <w:rPr>
                <w:bCs/>
              </w:rPr>
              <w:lastRenderedPageBreak/>
              <w:t>no ip option tcp_fin_timeout</w:t>
            </w:r>
          </w:p>
        </w:tc>
        <w:tc>
          <w:tcPr>
            <w:tcW w:w="3791" w:type="dxa"/>
            <w:vAlign w:val="center"/>
          </w:tcPr>
          <w:p w14:paraId="680D356A" w14:textId="77777777" w:rsidR="00D52D64" w:rsidRPr="002F5F3A" w:rsidRDefault="00D52D64" w:rsidP="0021019A">
            <w:pPr>
              <w:wordWrap/>
              <w:ind w:right="20"/>
            </w:pPr>
            <w:r w:rsidRPr="002F5F3A">
              <w:t xml:space="preserve">Change the socket duration in FIN-WAIT-2 state to the default value. </w:t>
            </w:r>
          </w:p>
        </w:tc>
        <w:tc>
          <w:tcPr>
            <w:tcW w:w="975" w:type="dxa"/>
            <w:vAlign w:val="center"/>
          </w:tcPr>
          <w:p w14:paraId="5DC71553" w14:textId="77777777" w:rsidR="00D52D64" w:rsidRPr="002F5F3A" w:rsidRDefault="00D52D64" w:rsidP="0021019A">
            <w:pPr>
              <w:wordWrap/>
              <w:ind w:right="20"/>
            </w:pPr>
            <w:r w:rsidRPr="002F5F3A">
              <w:t>Config</w:t>
            </w:r>
          </w:p>
        </w:tc>
      </w:tr>
      <w:tr w:rsidR="00D52D64" w:rsidRPr="002F5F3A" w14:paraId="6747475C" w14:textId="77777777" w:rsidTr="00D445AF">
        <w:trPr>
          <w:trHeight w:val="133"/>
        </w:trPr>
        <w:tc>
          <w:tcPr>
            <w:tcW w:w="3582" w:type="dxa"/>
            <w:vAlign w:val="center"/>
          </w:tcPr>
          <w:p w14:paraId="7A8789C3" w14:textId="77777777" w:rsidR="00D52D64" w:rsidRPr="002F5F3A" w:rsidRDefault="00D52D64" w:rsidP="0021019A">
            <w:pPr>
              <w:wordWrap/>
              <w:ind w:right="20"/>
              <w:rPr>
                <w:bCs/>
              </w:rPr>
            </w:pPr>
            <w:r w:rsidRPr="002F5F3A">
              <w:rPr>
                <w:bCs/>
              </w:rPr>
              <w:t xml:space="preserve">ip option tcp_keepalive_probes </w:t>
            </w:r>
            <w:r w:rsidRPr="002F5F3A">
              <w:rPr>
                <w:bCs/>
                <w:i/>
              </w:rPr>
              <w:t>VALUE</w:t>
            </w:r>
          </w:p>
        </w:tc>
        <w:tc>
          <w:tcPr>
            <w:tcW w:w="3791" w:type="dxa"/>
            <w:vAlign w:val="center"/>
          </w:tcPr>
          <w:p w14:paraId="3CBCF739" w14:textId="77777777" w:rsidR="00D52D64" w:rsidRPr="002F5F3A" w:rsidRDefault="00D52D64" w:rsidP="0021019A">
            <w:pPr>
              <w:wordWrap/>
              <w:ind w:right="20"/>
            </w:pPr>
            <w:r w:rsidRPr="002F5F3A">
              <w:t xml:space="preserve">Sets the number of keepalive probe message to generate by the time the connection is determined to be disconnected. </w:t>
            </w:r>
          </w:p>
          <w:p w14:paraId="38652970" w14:textId="77777777" w:rsidR="00D52D64" w:rsidRPr="002F5F3A" w:rsidRDefault="00D52D64" w:rsidP="0021019A">
            <w:pPr>
              <w:wordWrap/>
              <w:ind w:right="20"/>
              <w:rPr>
                <w:b/>
              </w:rPr>
            </w:pPr>
            <w:r w:rsidRPr="002F5F3A">
              <w:rPr>
                <w:b/>
                <w:bCs/>
              </w:rPr>
              <w:t>Default: 9</w:t>
            </w:r>
          </w:p>
        </w:tc>
        <w:tc>
          <w:tcPr>
            <w:tcW w:w="975" w:type="dxa"/>
            <w:vAlign w:val="center"/>
          </w:tcPr>
          <w:p w14:paraId="1BF37E76" w14:textId="77777777" w:rsidR="00D52D64" w:rsidRPr="002F5F3A" w:rsidRDefault="00D52D64" w:rsidP="0021019A">
            <w:pPr>
              <w:wordWrap/>
              <w:ind w:right="20"/>
            </w:pPr>
            <w:r w:rsidRPr="002F5F3A">
              <w:t>Config</w:t>
            </w:r>
          </w:p>
        </w:tc>
      </w:tr>
      <w:tr w:rsidR="00D52D64" w:rsidRPr="002F5F3A" w14:paraId="150D21BE" w14:textId="77777777" w:rsidTr="00D445AF">
        <w:trPr>
          <w:trHeight w:val="525"/>
        </w:trPr>
        <w:tc>
          <w:tcPr>
            <w:tcW w:w="3582" w:type="dxa"/>
            <w:vAlign w:val="center"/>
          </w:tcPr>
          <w:p w14:paraId="3489941A" w14:textId="77777777" w:rsidR="00D52D64" w:rsidRPr="002F5F3A" w:rsidRDefault="00D52D64" w:rsidP="0021019A">
            <w:pPr>
              <w:wordWrap/>
              <w:ind w:right="20"/>
              <w:rPr>
                <w:bCs/>
              </w:rPr>
            </w:pPr>
            <w:r w:rsidRPr="002F5F3A">
              <w:rPr>
                <w:bCs/>
              </w:rPr>
              <w:t>no ip option tcp_keepalive_probes</w:t>
            </w:r>
          </w:p>
        </w:tc>
        <w:tc>
          <w:tcPr>
            <w:tcW w:w="3791" w:type="dxa"/>
            <w:vAlign w:val="center"/>
          </w:tcPr>
          <w:p w14:paraId="1D0370B4" w14:textId="77777777" w:rsidR="00D52D64" w:rsidRPr="002F5F3A" w:rsidRDefault="00D52D64" w:rsidP="0021019A">
            <w:pPr>
              <w:wordWrap/>
              <w:ind w:right="20"/>
            </w:pPr>
            <w:r w:rsidRPr="002F5F3A">
              <w:t xml:space="preserve">Changes the number of Keepalive probe messages to the default value. </w:t>
            </w:r>
          </w:p>
        </w:tc>
        <w:tc>
          <w:tcPr>
            <w:tcW w:w="975" w:type="dxa"/>
            <w:vAlign w:val="center"/>
          </w:tcPr>
          <w:p w14:paraId="28077944" w14:textId="77777777" w:rsidR="00D52D64" w:rsidRPr="002F5F3A" w:rsidRDefault="00D52D64" w:rsidP="0021019A">
            <w:pPr>
              <w:wordWrap/>
              <w:ind w:right="20"/>
            </w:pPr>
            <w:r w:rsidRPr="002F5F3A">
              <w:t>Config</w:t>
            </w:r>
          </w:p>
          <w:p w14:paraId="41C3F14E" w14:textId="77777777" w:rsidR="00D52D64" w:rsidRPr="002F5F3A" w:rsidRDefault="00D52D64" w:rsidP="0021019A">
            <w:pPr>
              <w:wordWrap/>
              <w:ind w:right="20"/>
            </w:pPr>
          </w:p>
        </w:tc>
      </w:tr>
      <w:tr w:rsidR="00D52D64" w:rsidRPr="002F5F3A" w14:paraId="056B2F59" w14:textId="77777777" w:rsidTr="00D445AF">
        <w:trPr>
          <w:trHeight w:val="788"/>
        </w:trPr>
        <w:tc>
          <w:tcPr>
            <w:tcW w:w="3582" w:type="dxa"/>
            <w:vAlign w:val="center"/>
          </w:tcPr>
          <w:p w14:paraId="33D438C9" w14:textId="77777777" w:rsidR="00D52D64" w:rsidRPr="002F5F3A" w:rsidRDefault="00D52D64" w:rsidP="0021019A">
            <w:pPr>
              <w:wordWrap/>
              <w:ind w:right="20"/>
              <w:rPr>
                <w:bCs/>
              </w:rPr>
            </w:pPr>
            <w:r w:rsidRPr="002F5F3A">
              <w:rPr>
                <w:bCs/>
              </w:rPr>
              <w:t xml:space="preserve">ip option tcp_keepalive_time </w:t>
            </w:r>
            <w:r w:rsidRPr="002F5F3A">
              <w:rPr>
                <w:bCs/>
                <w:i/>
              </w:rPr>
              <w:t>VALUE</w:t>
            </w:r>
          </w:p>
        </w:tc>
        <w:tc>
          <w:tcPr>
            <w:tcW w:w="3791" w:type="dxa"/>
            <w:vAlign w:val="center"/>
          </w:tcPr>
          <w:p w14:paraId="6F934AC9" w14:textId="77777777" w:rsidR="00D52D64" w:rsidRPr="002F5F3A" w:rsidRDefault="00D52D64" w:rsidP="0021019A">
            <w:pPr>
              <w:wordWrap/>
              <w:ind w:right="20"/>
            </w:pPr>
            <w:r w:rsidRPr="002F5F3A">
              <w:t>Sets the keepalive message transmit time when Keepalive is activated</w:t>
            </w:r>
            <w:proofErr w:type="gramStart"/>
            <w:r w:rsidRPr="002F5F3A">
              <w:t>,.</w:t>
            </w:r>
            <w:proofErr w:type="gramEnd"/>
            <w:r w:rsidRPr="002F5F3A">
              <w:t xml:space="preserve"> </w:t>
            </w:r>
          </w:p>
          <w:p w14:paraId="00A90413" w14:textId="77777777" w:rsidR="00D52D64" w:rsidRPr="002F5F3A" w:rsidRDefault="00D52D64" w:rsidP="0021019A">
            <w:pPr>
              <w:wordWrap/>
              <w:ind w:right="20"/>
              <w:rPr>
                <w:b/>
              </w:rPr>
            </w:pPr>
            <w:r w:rsidRPr="002F5F3A">
              <w:rPr>
                <w:b/>
                <w:bCs/>
              </w:rPr>
              <w:t>Default: 7200</w:t>
            </w:r>
          </w:p>
        </w:tc>
        <w:tc>
          <w:tcPr>
            <w:tcW w:w="975" w:type="dxa"/>
            <w:vAlign w:val="center"/>
          </w:tcPr>
          <w:p w14:paraId="6F0DF489" w14:textId="77777777" w:rsidR="00D52D64" w:rsidRPr="002F5F3A" w:rsidRDefault="00D52D64" w:rsidP="0021019A">
            <w:pPr>
              <w:wordWrap/>
              <w:ind w:right="20"/>
            </w:pPr>
            <w:r w:rsidRPr="002F5F3A">
              <w:t>Config</w:t>
            </w:r>
          </w:p>
        </w:tc>
      </w:tr>
      <w:tr w:rsidR="00D52D64" w:rsidRPr="002F5F3A" w14:paraId="25527ED1" w14:textId="77777777" w:rsidTr="00D445AF">
        <w:trPr>
          <w:trHeight w:val="525"/>
        </w:trPr>
        <w:tc>
          <w:tcPr>
            <w:tcW w:w="3582" w:type="dxa"/>
            <w:vAlign w:val="center"/>
          </w:tcPr>
          <w:p w14:paraId="7C0426D8" w14:textId="77777777" w:rsidR="00D52D64" w:rsidRPr="002F5F3A" w:rsidRDefault="00D52D64" w:rsidP="0021019A">
            <w:pPr>
              <w:wordWrap/>
              <w:ind w:right="20"/>
              <w:rPr>
                <w:bCs/>
              </w:rPr>
            </w:pPr>
            <w:r w:rsidRPr="002F5F3A">
              <w:rPr>
                <w:bCs/>
              </w:rPr>
              <w:t>no ip option tcp_keepalive_time</w:t>
            </w:r>
          </w:p>
        </w:tc>
        <w:tc>
          <w:tcPr>
            <w:tcW w:w="3791" w:type="dxa"/>
            <w:vAlign w:val="center"/>
          </w:tcPr>
          <w:p w14:paraId="4653318B" w14:textId="77777777" w:rsidR="00D52D64" w:rsidRPr="002F5F3A" w:rsidRDefault="00D52D64" w:rsidP="0021019A">
            <w:pPr>
              <w:wordWrap/>
              <w:ind w:right="20"/>
            </w:pPr>
            <w:r w:rsidRPr="002F5F3A">
              <w:t xml:space="preserve">Changes the Keepalive message transmit time to the default value. </w:t>
            </w:r>
          </w:p>
        </w:tc>
        <w:tc>
          <w:tcPr>
            <w:tcW w:w="975" w:type="dxa"/>
            <w:vAlign w:val="center"/>
          </w:tcPr>
          <w:p w14:paraId="00A06BC1" w14:textId="77777777" w:rsidR="00D52D64" w:rsidRPr="002F5F3A" w:rsidRDefault="00D52D64" w:rsidP="0021019A">
            <w:pPr>
              <w:wordWrap/>
              <w:ind w:right="20"/>
            </w:pPr>
            <w:r w:rsidRPr="002F5F3A">
              <w:t>Config</w:t>
            </w:r>
          </w:p>
        </w:tc>
      </w:tr>
      <w:tr w:rsidR="00D52D64" w:rsidRPr="002F5F3A" w14:paraId="3DA5B5C6" w14:textId="77777777" w:rsidTr="00D445AF">
        <w:trPr>
          <w:trHeight w:val="788"/>
        </w:trPr>
        <w:tc>
          <w:tcPr>
            <w:tcW w:w="3582" w:type="dxa"/>
            <w:vAlign w:val="center"/>
          </w:tcPr>
          <w:p w14:paraId="68D7D823" w14:textId="77777777" w:rsidR="00D52D64" w:rsidRPr="002F5F3A" w:rsidRDefault="00D52D64" w:rsidP="0021019A">
            <w:pPr>
              <w:wordWrap/>
              <w:ind w:right="20"/>
              <w:rPr>
                <w:bCs/>
              </w:rPr>
            </w:pPr>
            <w:r w:rsidRPr="002F5F3A">
              <w:rPr>
                <w:bCs/>
              </w:rPr>
              <w:t xml:space="preserve">ip option tcp_max_syn_backlog </w:t>
            </w:r>
            <w:r w:rsidRPr="002F5F3A">
              <w:rPr>
                <w:bCs/>
                <w:i/>
              </w:rPr>
              <w:t>VALUE</w:t>
            </w:r>
          </w:p>
        </w:tc>
        <w:tc>
          <w:tcPr>
            <w:tcW w:w="3791" w:type="dxa"/>
            <w:vAlign w:val="center"/>
          </w:tcPr>
          <w:p w14:paraId="3B8BB59B" w14:textId="77777777" w:rsidR="00D52D64" w:rsidRPr="002F5F3A" w:rsidRDefault="00D52D64" w:rsidP="0021019A">
            <w:pPr>
              <w:wordWrap/>
              <w:ind w:right="20"/>
            </w:pPr>
            <w:r w:rsidRPr="002F5F3A">
              <w:t xml:space="preserve">Sets the maximum value of TCP syn backlog queue.  </w:t>
            </w:r>
          </w:p>
          <w:p w14:paraId="79C2D944" w14:textId="77777777" w:rsidR="00D52D64" w:rsidRPr="002F5F3A" w:rsidRDefault="00D52D64" w:rsidP="0021019A">
            <w:pPr>
              <w:wordWrap/>
              <w:ind w:right="20"/>
              <w:rPr>
                <w:b/>
              </w:rPr>
            </w:pPr>
            <w:r w:rsidRPr="002F5F3A">
              <w:rPr>
                <w:b/>
                <w:bCs/>
              </w:rPr>
              <w:t>Default: 1024</w:t>
            </w:r>
          </w:p>
        </w:tc>
        <w:tc>
          <w:tcPr>
            <w:tcW w:w="975" w:type="dxa"/>
            <w:vAlign w:val="center"/>
          </w:tcPr>
          <w:p w14:paraId="4315FD5D" w14:textId="77777777" w:rsidR="00D52D64" w:rsidRPr="002F5F3A" w:rsidRDefault="00D52D64" w:rsidP="0021019A">
            <w:pPr>
              <w:wordWrap/>
              <w:ind w:right="20"/>
            </w:pPr>
            <w:r w:rsidRPr="002F5F3A">
              <w:t>Config</w:t>
            </w:r>
          </w:p>
        </w:tc>
      </w:tr>
      <w:tr w:rsidR="00D52D64" w:rsidRPr="002F5F3A" w14:paraId="59DCD8D2" w14:textId="77777777" w:rsidTr="00D445AF">
        <w:trPr>
          <w:trHeight w:val="537"/>
        </w:trPr>
        <w:tc>
          <w:tcPr>
            <w:tcW w:w="3582" w:type="dxa"/>
            <w:vAlign w:val="center"/>
          </w:tcPr>
          <w:p w14:paraId="193B305E" w14:textId="77777777" w:rsidR="00D52D64" w:rsidRPr="002F5F3A" w:rsidRDefault="00D52D64" w:rsidP="0021019A">
            <w:pPr>
              <w:wordWrap/>
              <w:ind w:right="20"/>
              <w:rPr>
                <w:bCs/>
              </w:rPr>
            </w:pPr>
            <w:r w:rsidRPr="002F5F3A">
              <w:rPr>
                <w:bCs/>
              </w:rPr>
              <w:t>no ip option tcp_max_syn_backlog</w:t>
            </w:r>
          </w:p>
        </w:tc>
        <w:tc>
          <w:tcPr>
            <w:tcW w:w="3791" w:type="dxa"/>
            <w:vAlign w:val="center"/>
          </w:tcPr>
          <w:p w14:paraId="0EBB4BE9" w14:textId="77777777" w:rsidR="00D52D64" w:rsidRPr="002F5F3A" w:rsidRDefault="00D52D64" w:rsidP="0021019A">
            <w:pPr>
              <w:wordWrap/>
              <w:ind w:right="20"/>
            </w:pPr>
            <w:r w:rsidRPr="002F5F3A">
              <w:t xml:space="preserve">Changes the maximum value of TCP syn backlog queue to the default value. </w:t>
            </w:r>
          </w:p>
        </w:tc>
        <w:tc>
          <w:tcPr>
            <w:tcW w:w="975" w:type="dxa"/>
            <w:vAlign w:val="center"/>
          </w:tcPr>
          <w:p w14:paraId="425BE13E" w14:textId="77777777" w:rsidR="00D52D64" w:rsidRPr="002F5F3A" w:rsidRDefault="00D52D64" w:rsidP="0021019A">
            <w:pPr>
              <w:wordWrap/>
              <w:ind w:right="20"/>
            </w:pPr>
            <w:r w:rsidRPr="002F5F3A">
              <w:t>Config</w:t>
            </w:r>
          </w:p>
        </w:tc>
      </w:tr>
      <w:tr w:rsidR="00D52D64" w:rsidRPr="002F5F3A" w14:paraId="510518C4" w14:textId="77777777" w:rsidTr="00D445AF">
        <w:trPr>
          <w:trHeight w:val="525"/>
        </w:trPr>
        <w:tc>
          <w:tcPr>
            <w:tcW w:w="3582" w:type="dxa"/>
            <w:vAlign w:val="center"/>
          </w:tcPr>
          <w:p w14:paraId="0876CD34" w14:textId="77777777" w:rsidR="00D52D64" w:rsidRPr="002F5F3A" w:rsidRDefault="00D52D64" w:rsidP="0021019A">
            <w:pPr>
              <w:wordWrap/>
              <w:ind w:right="20"/>
              <w:rPr>
                <w:bCs/>
              </w:rPr>
            </w:pPr>
            <w:r w:rsidRPr="002F5F3A">
              <w:rPr>
                <w:bCs/>
              </w:rPr>
              <w:t xml:space="preserve">ip option tcp_max_tw_buckets </w:t>
            </w:r>
            <w:r w:rsidRPr="002F5F3A">
              <w:rPr>
                <w:bCs/>
                <w:i/>
              </w:rPr>
              <w:t>VALUE</w:t>
            </w:r>
          </w:p>
        </w:tc>
        <w:tc>
          <w:tcPr>
            <w:tcW w:w="3791" w:type="dxa"/>
            <w:vAlign w:val="center"/>
          </w:tcPr>
          <w:p w14:paraId="50AB005B" w14:textId="77777777" w:rsidR="00D52D64" w:rsidRPr="002F5F3A" w:rsidRDefault="00D52D64" w:rsidP="0021019A">
            <w:pPr>
              <w:wordWrap/>
              <w:ind w:right="20"/>
            </w:pPr>
            <w:r w:rsidRPr="002F5F3A">
              <w:t xml:space="preserve">Sets the number of Timewait sockets. </w:t>
            </w:r>
          </w:p>
          <w:p w14:paraId="4B39934D" w14:textId="77777777" w:rsidR="00D52D64" w:rsidRPr="002F5F3A" w:rsidRDefault="00D52D64" w:rsidP="0021019A">
            <w:pPr>
              <w:wordWrap/>
              <w:ind w:right="20"/>
              <w:rPr>
                <w:b/>
              </w:rPr>
            </w:pPr>
            <w:r w:rsidRPr="002F5F3A">
              <w:rPr>
                <w:b/>
                <w:bCs/>
              </w:rPr>
              <w:t>Default: 18700</w:t>
            </w:r>
          </w:p>
        </w:tc>
        <w:tc>
          <w:tcPr>
            <w:tcW w:w="975" w:type="dxa"/>
            <w:vAlign w:val="center"/>
          </w:tcPr>
          <w:p w14:paraId="7AD4CE8E" w14:textId="77777777" w:rsidR="00D52D64" w:rsidRPr="002F5F3A" w:rsidRDefault="00D52D64" w:rsidP="0021019A">
            <w:pPr>
              <w:wordWrap/>
              <w:ind w:right="20"/>
            </w:pPr>
            <w:r w:rsidRPr="002F5F3A">
              <w:t>Config</w:t>
            </w:r>
          </w:p>
        </w:tc>
      </w:tr>
      <w:tr w:rsidR="00D52D64" w:rsidRPr="002F5F3A" w14:paraId="26A588E4" w14:textId="77777777" w:rsidTr="00D445AF">
        <w:trPr>
          <w:trHeight w:val="525"/>
        </w:trPr>
        <w:tc>
          <w:tcPr>
            <w:tcW w:w="3582" w:type="dxa"/>
            <w:vAlign w:val="center"/>
          </w:tcPr>
          <w:p w14:paraId="4B9408B8" w14:textId="77777777" w:rsidR="00D52D64" w:rsidRPr="002F5F3A" w:rsidRDefault="00D52D64" w:rsidP="0021019A">
            <w:pPr>
              <w:wordWrap/>
              <w:ind w:right="20"/>
              <w:rPr>
                <w:bCs/>
              </w:rPr>
            </w:pPr>
            <w:r w:rsidRPr="002F5F3A">
              <w:rPr>
                <w:bCs/>
              </w:rPr>
              <w:t>no ip option tcp_max_tw_buckets</w:t>
            </w:r>
          </w:p>
        </w:tc>
        <w:tc>
          <w:tcPr>
            <w:tcW w:w="3791" w:type="dxa"/>
            <w:vAlign w:val="center"/>
          </w:tcPr>
          <w:p w14:paraId="091F5BCE" w14:textId="77777777" w:rsidR="00D52D64" w:rsidRPr="002F5F3A" w:rsidRDefault="00D52D64" w:rsidP="0021019A">
            <w:pPr>
              <w:wordWrap/>
              <w:ind w:right="20"/>
            </w:pPr>
            <w:r w:rsidRPr="002F5F3A">
              <w:t xml:space="preserve">Changes the number of Timewait sockets to the default value. </w:t>
            </w:r>
          </w:p>
        </w:tc>
        <w:tc>
          <w:tcPr>
            <w:tcW w:w="975" w:type="dxa"/>
            <w:vAlign w:val="center"/>
          </w:tcPr>
          <w:p w14:paraId="1311A2F7" w14:textId="77777777" w:rsidR="00D52D64" w:rsidRPr="002F5F3A" w:rsidRDefault="00D52D64" w:rsidP="0021019A">
            <w:pPr>
              <w:wordWrap/>
              <w:ind w:right="20"/>
            </w:pPr>
            <w:r w:rsidRPr="002F5F3A">
              <w:t>Config</w:t>
            </w:r>
          </w:p>
        </w:tc>
      </w:tr>
      <w:tr w:rsidR="00D52D64" w:rsidRPr="002F5F3A" w14:paraId="7DF82C53" w14:textId="77777777" w:rsidTr="00D445AF">
        <w:trPr>
          <w:trHeight w:val="788"/>
        </w:trPr>
        <w:tc>
          <w:tcPr>
            <w:tcW w:w="3582" w:type="dxa"/>
            <w:vAlign w:val="center"/>
          </w:tcPr>
          <w:p w14:paraId="37815E48" w14:textId="77777777" w:rsidR="00D52D64" w:rsidRPr="002F5F3A" w:rsidRDefault="00D52D64" w:rsidP="0021019A">
            <w:pPr>
              <w:wordWrap/>
              <w:ind w:right="20"/>
              <w:rPr>
                <w:bCs/>
              </w:rPr>
            </w:pPr>
            <w:r w:rsidRPr="002F5F3A">
              <w:rPr>
                <w:bCs/>
              </w:rPr>
              <w:t xml:space="preserve">ip option tcp_retries1 </w:t>
            </w:r>
            <w:r w:rsidRPr="002F5F3A">
              <w:rPr>
                <w:bCs/>
                <w:i/>
              </w:rPr>
              <w:t>VALUE</w:t>
            </w:r>
          </w:p>
        </w:tc>
        <w:tc>
          <w:tcPr>
            <w:tcW w:w="3791" w:type="dxa"/>
            <w:vAlign w:val="center"/>
          </w:tcPr>
          <w:p w14:paraId="790AC69F" w14:textId="77777777" w:rsidR="00D52D64" w:rsidRPr="002F5F3A" w:rsidRDefault="00D52D64" w:rsidP="0021019A">
            <w:pPr>
              <w:wordWrap/>
              <w:ind w:right="20"/>
            </w:pPr>
            <w:r w:rsidRPr="002F5F3A">
              <w:t xml:space="preserve">Sets the number of retransmits for suspected TCP session. </w:t>
            </w:r>
          </w:p>
          <w:p w14:paraId="2D72B321" w14:textId="77777777" w:rsidR="00D52D64" w:rsidRPr="002F5F3A" w:rsidRDefault="00D52D64" w:rsidP="0021019A">
            <w:pPr>
              <w:wordWrap/>
              <w:ind w:right="20"/>
              <w:rPr>
                <w:b/>
              </w:rPr>
            </w:pPr>
            <w:r w:rsidRPr="002F5F3A">
              <w:rPr>
                <w:b/>
                <w:bCs/>
              </w:rPr>
              <w:t>Default: 3</w:t>
            </w:r>
          </w:p>
        </w:tc>
        <w:tc>
          <w:tcPr>
            <w:tcW w:w="975" w:type="dxa"/>
            <w:vAlign w:val="center"/>
          </w:tcPr>
          <w:p w14:paraId="244ECC16" w14:textId="77777777" w:rsidR="00D52D64" w:rsidRPr="002F5F3A" w:rsidRDefault="00D52D64" w:rsidP="0021019A">
            <w:pPr>
              <w:wordWrap/>
              <w:ind w:right="20"/>
            </w:pPr>
            <w:r w:rsidRPr="002F5F3A">
              <w:t>Config</w:t>
            </w:r>
          </w:p>
        </w:tc>
      </w:tr>
      <w:tr w:rsidR="00D52D64" w:rsidRPr="002F5F3A" w14:paraId="7793B794" w14:textId="77777777" w:rsidTr="00D445AF">
        <w:trPr>
          <w:trHeight w:val="525"/>
        </w:trPr>
        <w:tc>
          <w:tcPr>
            <w:tcW w:w="3582" w:type="dxa"/>
            <w:vAlign w:val="center"/>
          </w:tcPr>
          <w:p w14:paraId="34C95F2B" w14:textId="77777777" w:rsidR="00D52D64" w:rsidRPr="002F5F3A" w:rsidRDefault="00D52D64" w:rsidP="0021019A">
            <w:pPr>
              <w:wordWrap/>
              <w:ind w:right="20"/>
              <w:rPr>
                <w:bCs/>
              </w:rPr>
            </w:pPr>
            <w:r w:rsidRPr="002F5F3A">
              <w:rPr>
                <w:bCs/>
              </w:rPr>
              <w:t>no ip option tcp_retries1</w:t>
            </w:r>
          </w:p>
        </w:tc>
        <w:tc>
          <w:tcPr>
            <w:tcW w:w="3791" w:type="dxa"/>
            <w:vAlign w:val="center"/>
          </w:tcPr>
          <w:p w14:paraId="2C54C791" w14:textId="77777777" w:rsidR="00D52D64" w:rsidRPr="002F5F3A" w:rsidRDefault="00D52D64" w:rsidP="0021019A">
            <w:pPr>
              <w:wordWrap/>
              <w:ind w:right="20"/>
            </w:pPr>
            <w:r w:rsidRPr="002F5F3A">
              <w:t>Changes the number of retransmits for suspected TCP session.</w:t>
            </w:r>
          </w:p>
        </w:tc>
        <w:tc>
          <w:tcPr>
            <w:tcW w:w="975" w:type="dxa"/>
            <w:vAlign w:val="center"/>
          </w:tcPr>
          <w:p w14:paraId="4B78E270" w14:textId="77777777" w:rsidR="00D52D64" w:rsidRPr="002F5F3A" w:rsidRDefault="00D52D64" w:rsidP="0021019A">
            <w:pPr>
              <w:wordWrap/>
              <w:ind w:right="20"/>
            </w:pPr>
            <w:r w:rsidRPr="002F5F3A">
              <w:t>Config</w:t>
            </w:r>
          </w:p>
        </w:tc>
      </w:tr>
      <w:tr w:rsidR="00D52D64" w:rsidRPr="002F5F3A" w14:paraId="3E3FCC33" w14:textId="77777777" w:rsidTr="00D445AF">
        <w:trPr>
          <w:trHeight w:val="788"/>
        </w:trPr>
        <w:tc>
          <w:tcPr>
            <w:tcW w:w="3582" w:type="dxa"/>
            <w:vAlign w:val="center"/>
          </w:tcPr>
          <w:p w14:paraId="78F6A13F" w14:textId="77777777" w:rsidR="00D52D64" w:rsidRPr="002F5F3A" w:rsidRDefault="00D52D64" w:rsidP="0021019A">
            <w:pPr>
              <w:wordWrap/>
              <w:ind w:right="20"/>
              <w:rPr>
                <w:bCs/>
              </w:rPr>
            </w:pPr>
            <w:r w:rsidRPr="002F5F3A">
              <w:rPr>
                <w:bCs/>
              </w:rPr>
              <w:t xml:space="preserve">ip option tcp_retries2 </w:t>
            </w:r>
            <w:r w:rsidRPr="002F5F3A">
              <w:rPr>
                <w:bCs/>
                <w:i/>
              </w:rPr>
              <w:t>VALUE</w:t>
            </w:r>
          </w:p>
        </w:tc>
        <w:tc>
          <w:tcPr>
            <w:tcW w:w="3791" w:type="dxa"/>
            <w:vAlign w:val="center"/>
          </w:tcPr>
          <w:p w14:paraId="2894F117" w14:textId="77777777" w:rsidR="00D52D64" w:rsidRPr="002F5F3A" w:rsidRDefault="00D52D64" w:rsidP="0021019A">
            <w:pPr>
              <w:wordWrap/>
              <w:ind w:right="20"/>
            </w:pPr>
            <w:r w:rsidRPr="002F5F3A">
              <w:t xml:space="preserve">Sets the number of retransmits before termination. </w:t>
            </w:r>
          </w:p>
          <w:p w14:paraId="74F1B4ED" w14:textId="77777777" w:rsidR="00D52D64" w:rsidRPr="002F5F3A" w:rsidRDefault="00D52D64" w:rsidP="0021019A">
            <w:pPr>
              <w:wordWrap/>
              <w:ind w:right="20"/>
              <w:rPr>
                <w:b/>
              </w:rPr>
            </w:pPr>
            <w:r w:rsidRPr="002F5F3A">
              <w:rPr>
                <w:b/>
                <w:bCs/>
              </w:rPr>
              <w:t>Default:15</w:t>
            </w:r>
          </w:p>
        </w:tc>
        <w:tc>
          <w:tcPr>
            <w:tcW w:w="975" w:type="dxa"/>
            <w:vAlign w:val="center"/>
          </w:tcPr>
          <w:p w14:paraId="77B6E36D" w14:textId="77777777" w:rsidR="00D52D64" w:rsidRPr="002F5F3A" w:rsidRDefault="00D52D64" w:rsidP="0021019A">
            <w:pPr>
              <w:wordWrap/>
              <w:ind w:right="20"/>
            </w:pPr>
            <w:r w:rsidRPr="002F5F3A">
              <w:t>Config</w:t>
            </w:r>
          </w:p>
        </w:tc>
      </w:tr>
      <w:tr w:rsidR="00D52D64" w:rsidRPr="002F5F3A" w14:paraId="24369250" w14:textId="77777777" w:rsidTr="00D445AF">
        <w:trPr>
          <w:trHeight w:val="525"/>
        </w:trPr>
        <w:tc>
          <w:tcPr>
            <w:tcW w:w="3582" w:type="dxa"/>
            <w:vAlign w:val="center"/>
          </w:tcPr>
          <w:p w14:paraId="3089A741" w14:textId="77777777" w:rsidR="00D52D64" w:rsidRPr="002F5F3A" w:rsidRDefault="00D52D64" w:rsidP="0021019A">
            <w:pPr>
              <w:wordWrap/>
              <w:ind w:right="20"/>
              <w:rPr>
                <w:bCs/>
              </w:rPr>
            </w:pPr>
            <w:r w:rsidRPr="002F5F3A">
              <w:rPr>
                <w:bCs/>
              </w:rPr>
              <w:t>no ip option tcp_retries2</w:t>
            </w:r>
          </w:p>
        </w:tc>
        <w:tc>
          <w:tcPr>
            <w:tcW w:w="3791" w:type="dxa"/>
            <w:vAlign w:val="center"/>
          </w:tcPr>
          <w:p w14:paraId="2BE24394" w14:textId="77777777" w:rsidR="00D52D64" w:rsidRPr="002F5F3A" w:rsidRDefault="00D52D64" w:rsidP="0021019A">
            <w:pPr>
              <w:wordWrap/>
              <w:ind w:right="20"/>
            </w:pPr>
            <w:r w:rsidRPr="002F5F3A">
              <w:t xml:space="preserve">Changes the number of retransmits before termination to the default value. </w:t>
            </w:r>
          </w:p>
        </w:tc>
        <w:tc>
          <w:tcPr>
            <w:tcW w:w="975" w:type="dxa"/>
            <w:vAlign w:val="center"/>
          </w:tcPr>
          <w:p w14:paraId="22474BE0" w14:textId="77777777" w:rsidR="00D52D64" w:rsidRPr="002F5F3A" w:rsidRDefault="00D52D64" w:rsidP="0021019A">
            <w:pPr>
              <w:wordWrap/>
              <w:ind w:right="20"/>
            </w:pPr>
            <w:r w:rsidRPr="002F5F3A">
              <w:t>Config</w:t>
            </w:r>
          </w:p>
        </w:tc>
      </w:tr>
      <w:tr w:rsidR="00D52D64" w:rsidRPr="002F5F3A" w14:paraId="79EC8EC4" w14:textId="77777777" w:rsidTr="00D445AF">
        <w:trPr>
          <w:trHeight w:val="1325"/>
        </w:trPr>
        <w:tc>
          <w:tcPr>
            <w:tcW w:w="3582" w:type="dxa"/>
            <w:vAlign w:val="center"/>
          </w:tcPr>
          <w:p w14:paraId="5C97DAE8" w14:textId="77777777" w:rsidR="00D52D64" w:rsidRPr="002F5F3A" w:rsidRDefault="00D52D64" w:rsidP="0021019A">
            <w:pPr>
              <w:wordWrap/>
              <w:ind w:right="20"/>
              <w:rPr>
                <w:bCs/>
              </w:rPr>
            </w:pPr>
            <w:r w:rsidRPr="002F5F3A">
              <w:rPr>
                <w:bCs/>
              </w:rPr>
              <w:lastRenderedPageBreak/>
              <w:t xml:space="preserve">ip option tcp_syn_retries </w:t>
            </w:r>
            <w:r w:rsidRPr="002F5F3A">
              <w:rPr>
                <w:bCs/>
                <w:i/>
              </w:rPr>
              <w:t>VALUE</w:t>
            </w:r>
          </w:p>
        </w:tc>
        <w:tc>
          <w:tcPr>
            <w:tcW w:w="3791" w:type="dxa"/>
            <w:vAlign w:val="center"/>
          </w:tcPr>
          <w:p w14:paraId="48B5D9F0" w14:textId="77777777" w:rsidR="00D52D64" w:rsidRPr="002F5F3A" w:rsidRDefault="00D52D64" w:rsidP="0021019A">
            <w:pPr>
              <w:wordWrap/>
              <w:ind w:right="20"/>
            </w:pPr>
            <w:r w:rsidRPr="002F5F3A">
              <w:t xml:space="preserve">Sends the initialization SYN packet after the specified time for retransmission in active TCP connection.  </w:t>
            </w:r>
          </w:p>
          <w:p w14:paraId="037695FF" w14:textId="77777777" w:rsidR="00D52D64" w:rsidRPr="002F5F3A" w:rsidRDefault="00D52D64" w:rsidP="0021019A">
            <w:pPr>
              <w:wordWrap/>
              <w:ind w:right="20"/>
              <w:rPr>
                <w:b/>
              </w:rPr>
            </w:pPr>
            <w:r w:rsidRPr="002F5F3A">
              <w:rPr>
                <w:b/>
                <w:bCs/>
              </w:rPr>
              <w:t>Default: 5</w:t>
            </w:r>
          </w:p>
        </w:tc>
        <w:tc>
          <w:tcPr>
            <w:tcW w:w="975" w:type="dxa"/>
            <w:vAlign w:val="center"/>
          </w:tcPr>
          <w:p w14:paraId="776507E3" w14:textId="77777777" w:rsidR="00D52D64" w:rsidRPr="002F5F3A" w:rsidRDefault="00D52D64" w:rsidP="0021019A">
            <w:pPr>
              <w:wordWrap/>
              <w:ind w:right="20"/>
            </w:pPr>
            <w:r w:rsidRPr="002F5F3A">
              <w:t>Config</w:t>
            </w:r>
          </w:p>
        </w:tc>
      </w:tr>
      <w:tr w:rsidR="00D52D64" w:rsidRPr="002F5F3A" w14:paraId="4D2C1EF9" w14:textId="77777777" w:rsidTr="00D445AF">
        <w:trPr>
          <w:trHeight w:val="525"/>
        </w:trPr>
        <w:tc>
          <w:tcPr>
            <w:tcW w:w="3582" w:type="dxa"/>
            <w:vAlign w:val="center"/>
          </w:tcPr>
          <w:p w14:paraId="032DE66C" w14:textId="77777777" w:rsidR="00D52D64" w:rsidRPr="002F5F3A" w:rsidRDefault="00D52D64" w:rsidP="0021019A">
            <w:pPr>
              <w:wordWrap/>
              <w:ind w:right="20"/>
              <w:rPr>
                <w:bCs/>
              </w:rPr>
            </w:pPr>
            <w:r w:rsidRPr="002F5F3A">
              <w:rPr>
                <w:bCs/>
              </w:rPr>
              <w:t>no ip option tcp_syn_retries</w:t>
            </w:r>
          </w:p>
        </w:tc>
        <w:tc>
          <w:tcPr>
            <w:tcW w:w="3791" w:type="dxa"/>
            <w:vAlign w:val="center"/>
          </w:tcPr>
          <w:p w14:paraId="12ED8265" w14:textId="77777777" w:rsidR="00D52D64" w:rsidRPr="002F5F3A" w:rsidRDefault="00D52D64" w:rsidP="0021019A">
            <w:pPr>
              <w:wordWrap/>
              <w:ind w:right="20"/>
            </w:pPr>
            <w:r w:rsidRPr="002F5F3A">
              <w:t xml:space="preserve">Changes the TCP syn re-transmission time to the default value. </w:t>
            </w:r>
          </w:p>
        </w:tc>
        <w:tc>
          <w:tcPr>
            <w:tcW w:w="975" w:type="dxa"/>
            <w:vAlign w:val="center"/>
          </w:tcPr>
          <w:p w14:paraId="3CB02945" w14:textId="77777777" w:rsidR="00D52D64" w:rsidRPr="002F5F3A" w:rsidRDefault="00D52D64" w:rsidP="0021019A">
            <w:pPr>
              <w:wordWrap/>
              <w:ind w:right="20"/>
            </w:pPr>
            <w:r w:rsidRPr="002F5F3A">
              <w:t>Config</w:t>
            </w:r>
          </w:p>
        </w:tc>
      </w:tr>
      <w:tr w:rsidR="00D52D64" w:rsidRPr="002F5F3A" w14:paraId="638AE87B" w14:textId="77777777" w:rsidTr="00D445AF">
        <w:trPr>
          <w:trHeight w:val="525"/>
        </w:trPr>
        <w:tc>
          <w:tcPr>
            <w:tcW w:w="3582" w:type="dxa"/>
            <w:vAlign w:val="center"/>
          </w:tcPr>
          <w:p w14:paraId="30AD074E" w14:textId="77777777" w:rsidR="00D52D64" w:rsidRPr="002F5F3A" w:rsidRDefault="00D52D64" w:rsidP="0021019A">
            <w:pPr>
              <w:wordWrap/>
              <w:ind w:right="20"/>
              <w:rPr>
                <w:bCs/>
              </w:rPr>
            </w:pPr>
            <w:r w:rsidRPr="002F5F3A">
              <w:rPr>
                <w:bCs/>
              </w:rPr>
              <w:t xml:space="preserve">ip option tcp_syncookies </w:t>
            </w:r>
          </w:p>
          <w:p w14:paraId="78FE14CC" w14:textId="77777777" w:rsidR="00D52D64" w:rsidRPr="002F5F3A" w:rsidRDefault="00D52D64" w:rsidP="0021019A">
            <w:pPr>
              <w:wordWrap/>
              <w:ind w:right="20"/>
              <w:rPr>
                <w:bCs/>
              </w:rPr>
            </w:pPr>
            <w:r w:rsidRPr="002F5F3A">
              <w:rPr>
                <w:bCs/>
              </w:rPr>
              <w:t>(default|disable|enable)</w:t>
            </w:r>
          </w:p>
        </w:tc>
        <w:tc>
          <w:tcPr>
            <w:tcW w:w="3791" w:type="dxa"/>
            <w:vAlign w:val="center"/>
          </w:tcPr>
          <w:p w14:paraId="4670D1AB" w14:textId="77777777" w:rsidR="00D52D64" w:rsidRPr="002F5F3A" w:rsidRDefault="00D52D64" w:rsidP="0021019A">
            <w:pPr>
              <w:wordWrap/>
              <w:ind w:right="20"/>
            </w:pPr>
            <w:r w:rsidRPr="002F5F3A">
              <w:t>Sets Syn flood attack defense.</w:t>
            </w:r>
          </w:p>
          <w:p w14:paraId="712854D3" w14:textId="77777777" w:rsidR="00D52D64" w:rsidRPr="002F5F3A" w:rsidRDefault="00D52D64" w:rsidP="0021019A">
            <w:pPr>
              <w:wordWrap/>
              <w:ind w:right="20"/>
              <w:rPr>
                <w:b/>
              </w:rPr>
            </w:pPr>
            <w:r w:rsidRPr="002F5F3A">
              <w:rPr>
                <w:b/>
                <w:bCs/>
              </w:rPr>
              <w:t>Default: enable</w:t>
            </w:r>
          </w:p>
        </w:tc>
        <w:tc>
          <w:tcPr>
            <w:tcW w:w="975" w:type="dxa"/>
            <w:vAlign w:val="center"/>
          </w:tcPr>
          <w:p w14:paraId="334B1C56" w14:textId="77777777" w:rsidR="00D52D64" w:rsidRPr="002F5F3A" w:rsidRDefault="00D52D64" w:rsidP="0021019A">
            <w:pPr>
              <w:wordWrap/>
              <w:ind w:right="20"/>
            </w:pPr>
            <w:r w:rsidRPr="002F5F3A">
              <w:t>Config</w:t>
            </w:r>
          </w:p>
        </w:tc>
      </w:tr>
      <w:tr w:rsidR="00D52D64" w:rsidRPr="002F5F3A" w14:paraId="389D50E4" w14:textId="77777777" w:rsidTr="00D445AF">
        <w:trPr>
          <w:trHeight w:val="525"/>
        </w:trPr>
        <w:tc>
          <w:tcPr>
            <w:tcW w:w="3582" w:type="dxa"/>
            <w:vAlign w:val="center"/>
          </w:tcPr>
          <w:p w14:paraId="63059D55" w14:textId="77777777" w:rsidR="00D52D64" w:rsidRPr="002F5F3A" w:rsidRDefault="00D52D64" w:rsidP="0021019A">
            <w:pPr>
              <w:wordWrap/>
              <w:ind w:right="20"/>
              <w:rPr>
                <w:bCs/>
              </w:rPr>
            </w:pPr>
            <w:r w:rsidRPr="002F5F3A">
              <w:rPr>
                <w:bCs/>
              </w:rPr>
              <w:t>ip option Telnet-acl access-group &lt;1-99&gt;</w:t>
            </w:r>
          </w:p>
        </w:tc>
        <w:tc>
          <w:tcPr>
            <w:tcW w:w="3791" w:type="dxa"/>
            <w:vAlign w:val="center"/>
          </w:tcPr>
          <w:p w14:paraId="6971C03C" w14:textId="77777777" w:rsidR="00D52D64" w:rsidRPr="002F5F3A" w:rsidRDefault="00D52D64" w:rsidP="0021019A">
            <w:pPr>
              <w:wordWrap/>
              <w:ind w:right="20"/>
            </w:pPr>
            <w:r w:rsidRPr="002F5F3A">
              <w:t xml:space="preserve">Sets to allow/block Telnet from accessing to the access-groups. </w:t>
            </w:r>
          </w:p>
        </w:tc>
        <w:tc>
          <w:tcPr>
            <w:tcW w:w="975" w:type="dxa"/>
            <w:vAlign w:val="center"/>
          </w:tcPr>
          <w:p w14:paraId="4BE8AF63" w14:textId="77777777" w:rsidR="00D52D64" w:rsidRPr="002F5F3A" w:rsidRDefault="00D52D64" w:rsidP="0021019A">
            <w:pPr>
              <w:wordWrap/>
              <w:ind w:right="20"/>
            </w:pPr>
            <w:r w:rsidRPr="002F5F3A">
              <w:t>Config</w:t>
            </w:r>
          </w:p>
        </w:tc>
      </w:tr>
      <w:tr w:rsidR="00D52D64" w:rsidRPr="002F5F3A" w14:paraId="251F3834" w14:textId="77777777" w:rsidTr="00D445AF">
        <w:trPr>
          <w:trHeight w:val="537"/>
        </w:trPr>
        <w:tc>
          <w:tcPr>
            <w:tcW w:w="3582" w:type="dxa"/>
            <w:vAlign w:val="center"/>
          </w:tcPr>
          <w:p w14:paraId="06351233" w14:textId="77777777" w:rsidR="00D52D64" w:rsidRPr="002F5F3A" w:rsidRDefault="00D52D64" w:rsidP="0021019A">
            <w:pPr>
              <w:wordWrap/>
              <w:ind w:right="20"/>
              <w:rPr>
                <w:bCs/>
              </w:rPr>
            </w:pPr>
            <w:r w:rsidRPr="002F5F3A">
              <w:rPr>
                <w:bCs/>
              </w:rPr>
              <w:t xml:space="preserve">no ip  option Telnet-acl acess-group </w:t>
            </w:r>
          </w:p>
          <w:p w14:paraId="3D07DA10" w14:textId="77777777" w:rsidR="00D52D64" w:rsidRPr="002F5F3A" w:rsidRDefault="00D52D64" w:rsidP="0021019A">
            <w:pPr>
              <w:wordWrap/>
              <w:ind w:right="20"/>
              <w:rPr>
                <w:bCs/>
              </w:rPr>
            </w:pPr>
            <w:r w:rsidRPr="002F5F3A">
              <w:rPr>
                <w:bCs/>
              </w:rPr>
              <w:t>&lt;1-99&gt;</w:t>
            </w:r>
          </w:p>
        </w:tc>
        <w:tc>
          <w:tcPr>
            <w:tcW w:w="3791" w:type="dxa"/>
            <w:vAlign w:val="center"/>
          </w:tcPr>
          <w:p w14:paraId="71455FBE" w14:textId="77777777" w:rsidR="00D52D64" w:rsidRPr="002F5F3A" w:rsidRDefault="00D52D64" w:rsidP="0021019A">
            <w:pPr>
              <w:wordWrap/>
              <w:ind w:right="20"/>
            </w:pPr>
            <w:r w:rsidRPr="002F5F3A">
              <w:t>Disables Telnet access limit configuration by Access-group.</w:t>
            </w:r>
          </w:p>
        </w:tc>
        <w:tc>
          <w:tcPr>
            <w:tcW w:w="975" w:type="dxa"/>
            <w:vAlign w:val="center"/>
          </w:tcPr>
          <w:p w14:paraId="0D76E441" w14:textId="77777777" w:rsidR="00D52D64" w:rsidRPr="002F5F3A" w:rsidRDefault="00D52D64" w:rsidP="0021019A">
            <w:pPr>
              <w:wordWrap/>
              <w:ind w:right="20"/>
            </w:pPr>
            <w:r w:rsidRPr="002F5F3A">
              <w:t>Config</w:t>
            </w:r>
          </w:p>
        </w:tc>
      </w:tr>
    </w:tbl>
    <w:p w14:paraId="39BBEB46" w14:textId="77777777" w:rsidR="00D52D64" w:rsidRDefault="00D52D64" w:rsidP="00E20826">
      <w:pPr>
        <w:pStyle w:val="ac"/>
      </w:pPr>
    </w:p>
    <w:p w14:paraId="793DA1BC" w14:textId="77777777" w:rsidR="00D52D64" w:rsidRDefault="00D52D64" w:rsidP="0021019A">
      <w:pPr>
        <w:ind w:right="20"/>
        <w:rPr>
          <w:rFonts w:cs="Times New Roman"/>
        </w:rPr>
      </w:pPr>
    </w:p>
    <w:p w14:paraId="4C72AA2C" w14:textId="77777777" w:rsidR="00D52D64" w:rsidRDefault="00D52D64" w:rsidP="0021019A">
      <w:pPr>
        <w:ind w:right="20"/>
      </w:pPr>
    </w:p>
    <w:p w14:paraId="65F74402" w14:textId="77777777" w:rsidR="00D52D64" w:rsidRDefault="00D52D64" w:rsidP="0021019A">
      <w:pPr>
        <w:ind w:right="20"/>
      </w:pPr>
      <w:r>
        <w:br w:type="page"/>
      </w:r>
    </w:p>
    <w:p w14:paraId="59F8DB63" w14:textId="77777777" w:rsidR="00490D42" w:rsidRPr="00D52D64" w:rsidRDefault="00D52D64" w:rsidP="0021019A">
      <w:pPr>
        <w:pStyle w:val="1"/>
        <w:ind w:right="20"/>
      </w:pPr>
      <w:bookmarkStart w:id="3473" w:name="_Toc294879756"/>
      <w:bookmarkStart w:id="3474" w:name="_Toc294880440"/>
      <w:bookmarkStart w:id="3475" w:name="_Toc391378370"/>
      <w:bookmarkStart w:id="3476" w:name="_Toc444695222"/>
      <w:r>
        <w:rPr>
          <w:rFonts w:hint="eastAsia"/>
        </w:rPr>
        <w:lastRenderedPageBreak/>
        <w:t>VRRP (</w:t>
      </w:r>
      <w:r w:rsidRPr="00D52D64">
        <w:rPr>
          <w:rFonts w:hint="eastAsia"/>
        </w:rPr>
        <w:t>Virtual Router Redundancy Protocol</w:t>
      </w:r>
      <w:r>
        <w:rPr>
          <w:rFonts w:hint="eastAsia"/>
        </w:rPr>
        <w:t>)</w:t>
      </w:r>
      <w:bookmarkEnd w:id="3473"/>
      <w:bookmarkEnd w:id="3474"/>
      <w:bookmarkEnd w:id="3475"/>
      <w:bookmarkEnd w:id="3476"/>
    </w:p>
    <w:p w14:paraId="3B055CED" w14:textId="77777777" w:rsidR="00D52D64" w:rsidRDefault="00D52D64" w:rsidP="0021019A">
      <w:pPr>
        <w:pStyle w:val="a3"/>
        <w:ind w:right="20"/>
      </w:pPr>
      <w:bookmarkStart w:id="3477" w:name="_Toc294880966"/>
      <w:bookmarkStart w:id="3478" w:name="_Toc294882270"/>
      <w:bookmarkStart w:id="3479" w:name="_Toc294882795"/>
      <w:bookmarkStart w:id="3480" w:name="_Toc295242057"/>
      <w:bookmarkStart w:id="3481" w:name="_Toc295242498"/>
      <w:bookmarkStart w:id="3482" w:name="_Toc295290818"/>
      <w:bookmarkStart w:id="3483" w:name="_Toc295390154"/>
      <w:bookmarkStart w:id="3484" w:name="_Toc295402236"/>
      <w:bookmarkStart w:id="3485" w:name="_Toc295402278"/>
      <w:bookmarkStart w:id="3486" w:name="_Toc295470756"/>
      <w:bookmarkStart w:id="3487" w:name="_Toc295741874"/>
      <w:bookmarkStart w:id="3488" w:name="_Toc295750563"/>
      <w:bookmarkStart w:id="3489" w:name="_Toc295832355"/>
      <w:bookmarkStart w:id="3490" w:name="_Toc295832398"/>
      <w:bookmarkStart w:id="3491" w:name="_Toc295833074"/>
      <w:bookmarkStart w:id="3492" w:name="_Toc295833838"/>
      <w:bookmarkStart w:id="3493" w:name="_Toc295836588"/>
      <w:bookmarkStart w:id="3494" w:name="_Toc295894137"/>
      <w:bookmarkStart w:id="3495" w:name="_Toc295987297"/>
      <w:bookmarkStart w:id="3496" w:name="_Toc296000227"/>
      <w:bookmarkStart w:id="3497" w:name="_Toc296001321"/>
      <w:bookmarkStart w:id="3498" w:name="_Toc296020352"/>
      <w:bookmarkStart w:id="3499" w:name="_Toc296083586"/>
      <w:bookmarkStart w:id="3500" w:name="_Toc296087057"/>
      <w:bookmarkStart w:id="3501" w:name="_Toc296176567"/>
      <w:bookmarkStart w:id="3502" w:name="_Toc296177342"/>
      <w:bookmarkStart w:id="3503" w:name="_Toc296180949"/>
      <w:bookmarkStart w:id="3504" w:name="_Toc296182026"/>
      <w:bookmarkStart w:id="3505" w:name="_Toc296182800"/>
      <w:bookmarkStart w:id="3506" w:name="_Toc296184039"/>
      <w:bookmarkStart w:id="3507" w:name="_Toc296339869"/>
      <w:bookmarkStart w:id="3508" w:name="_Toc296340649"/>
      <w:bookmarkStart w:id="3509" w:name="_Toc296671320"/>
      <w:bookmarkStart w:id="3510" w:name="_Toc296671363"/>
      <w:bookmarkStart w:id="3511" w:name="_Toc296671842"/>
      <w:bookmarkStart w:id="3512" w:name="_Toc296690662"/>
      <w:bookmarkStart w:id="3513" w:name="_Toc296959271"/>
      <w:bookmarkStart w:id="3514" w:name="_Toc297822543"/>
      <w:bookmarkStart w:id="3515" w:name="_Toc306024395"/>
      <w:bookmarkStart w:id="3516" w:name="_Toc306029290"/>
      <w:bookmarkStart w:id="3517" w:name="_Toc306092047"/>
      <w:bookmarkStart w:id="3518" w:name="_Toc306093384"/>
      <w:bookmarkStart w:id="3519" w:name="_Toc306283351"/>
      <w:bookmarkStart w:id="3520" w:name="_Toc306284156"/>
      <w:bookmarkStart w:id="3521" w:name="_Toc306284961"/>
      <w:bookmarkStart w:id="3522" w:name="_Toc325378229"/>
      <w:bookmarkStart w:id="3523" w:name="_Toc327782419"/>
      <w:bookmarkStart w:id="3524" w:name="_Toc329073638"/>
      <w:bookmarkStart w:id="3525" w:name="_Toc329076580"/>
      <w:bookmarkStart w:id="3526" w:name="_Toc335384432"/>
      <w:bookmarkStart w:id="3527" w:name="_Toc335385245"/>
      <w:bookmarkStart w:id="3528" w:name="_Toc335386058"/>
      <w:bookmarkStart w:id="3529" w:name="_Toc340663665"/>
      <w:bookmarkStart w:id="3530" w:name="_Toc341455555"/>
      <w:bookmarkStart w:id="3531" w:name="_Toc341693793"/>
      <w:bookmarkStart w:id="3532" w:name="_Toc341699527"/>
      <w:bookmarkStart w:id="3533" w:name="_Toc341886351"/>
      <w:bookmarkStart w:id="3534" w:name="_Toc341976148"/>
      <w:bookmarkStart w:id="3535" w:name="_Toc342046118"/>
      <w:bookmarkStart w:id="3536" w:name="_Toc343863903"/>
      <w:bookmarkStart w:id="3537" w:name="_Toc348529252"/>
      <w:bookmarkStart w:id="3538" w:name="_Toc348536326"/>
      <w:bookmarkStart w:id="3539" w:name="_Toc348537270"/>
      <w:bookmarkStart w:id="3540" w:name="_Toc348538215"/>
      <w:bookmarkStart w:id="3541" w:name="_Toc348539160"/>
      <w:bookmarkStart w:id="3542" w:name="_Toc348540105"/>
      <w:bookmarkStart w:id="3543" w:name="_Toc348541050"/>
      <w:bookmarkStart w:id="3544" w:name="_Toc348541995"/>
      <w:bookmarkStart w:id="3545" w:name="_Toc348542940"/>
      <w:bookmarkStart w:id="3546" w:name="_Toc348624865"/>
      <w:bookmarkStart w:id="3547" w:name="_Toc348625810"/>
      <w:bookmarkStart w:id="3548" w:name="_Toc354409731"/>
      <w:bookmarkStart w:id="3549" w:name="_Toc354416046"/>
      <w:bookmarkStart w:id="3550" w:name="_Toc198629384"/>
      <w:bookmarkStart w:id="3551" w:name="_Toc363228671"/>
      <w:bookmarkStart w:id="3552" w:name="_Toc198629385"/>
      <w:bookmarkStart w:id="3553" w:name="_Toc363228672"/>
      <w:r w:rsidRPr="002F5F3A">
        <w:t>This chapter describes the VRRP configuration of system.</w:t>
      </w:r>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p>
    <w:p w14:paraId="57CAC285" w14:textId="77777777" w:rsidR="00D52D64" w:rsidRPr="002F5F3A" w:rsidRDefault="00D52D64" w:rsidP="0021019A">
      <w:pPr>
        <w:pStyle w:val="-1"/>
        <w:ind w:right="20"/>
      </w:pPr>
      <w:bookmarkStart w:id="3554" w:name="_Toc198629320"/>
      <w:bookmarkStart w:id="3555"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54"/>
      <w:bookmarkEnd w:id="3555"/>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77777777" w:rsidR="00D52D64" w:rsidRDefault="00D52D64" w:rsidP="0021019A">
      <w:pPr>
        <w:pStyle w:val="2"/>
        <w:ind w:right="20"/>
      </w:pPr>
      <w:bookmarkStart w:id="3556" w:name="_Toc361679457"/>
      <w:bookmarkStart w:id="3557" w:name="_Toc198629321"/>
      <w:bookmarkStart w:id="3558" w:name="_Toc444695223"/>
      <w:r w:rsidRPr="003F1039">
        <w:rPr>
          <w:rFonts w:hint="eastAsia"/>
        </w:rPr>
        <w:lastRenderedPageBreak/>
        <w:t>Information</w:t>
      </w:r>
      <w:r>
        <w:rPr>
          <w:rFonts w:hint="eastAsia"/>
        </w:rPr>
        <w:t xml:space="preserve"> </w:t>
      </w:r>
      <w:proofErr w:type="gramStart"/>
      <w:r>
        <w:rPr>
          <w:rFonts w:hint="eastAsia"/>
        </w:rPr>
        <w:t>About</w:t>
      </w:r>
      <w:proofErr w:type="gramEnd"/>
      <w:r>
        <w:rPr>
          <w:rFonts w:hint="eastAsia"/>
        </w:rPr>
        <w:t xml:space="preserve"> VRRP</w:t>
      </w:r>
      <w:bookmarkEnd w:id="3556"/>
      <w:bookmarkEnd w:id="3557"/>
      <w:bookmarkEnd w:id="3558"/>
    </w:p>
    <w:p w14:paraId="41F94874" w14:textId="77777777" w:rsidR="00D52D64" w:rsidRDefault="00D52D64" w:rsidP="003A3CC6">
      <w:pPr>
        <w:pStyle w:val="3"/>
        <w:ind w:left="0" w:right="20"/>
      </w:pPr>
      <w:bookmarkStart w:id="3559" w:name="_Toc361679458"/>
      <w:bookmarkStart w:id="3560" w:name="_Toc198629386"/>
      <w:bookmarkStart w:id="3561" w:name="_Toc444695224"/>
      <w:r>
        <w:rPr>
          <w:rFonts w:hint="eastAsia"/>
        </w:rPr>
        <w:t>VRRP Operation</w:t>
      </w:r>
      <w:bookmarkEnd w:id="3559"/>
      <w:bookmarkEnd w:id="3560"/>
      <w:bookmarkEnd w:id="3561"/>
    </w:p>
    <w:p w14:paraId="135D7165" w14:textId="77777777"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77777777"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62" w:name="_Toc363228673"/>
      <w:bookmarkStart w:id="3563" w:name="_Toc198629387"/>
      <w:bookmarkStart w:id="3564" w:name="_Toc391575497"/>
      <w:r>
        <w:t xml:space="preserve">Figure </w:t>
      </w:r>
      <w:r w:rsidR="00D52C4A">
        <w:fldChar w:fldCharType="begin"/>
      </w:r>
      <w:r w:rsidR="00D52C4A">
        <w:instrText xml:space="preserve"> SEQ Figure \* ARABIC </w:instrText>
      </w:r>
      <w:r w:rsidR="00D52C4A">
        <w:fldChar w:fldCharType="separate"/>
      </w:r>
      <w:proofErr w:type="gramStart"/>
      <w:r w:rsidR="00D52C4A">
        <w:rPr>
          <w:noProof/>
        </w:rPr>
        <w:t>43</w:t>
      </w:r>
      <w:r w:rsidR="00D52C4A">
        <w:fldChar w:fldCharType="end"/>
      </w:r>
      <w:r w:rsidR="00D52C4A">
        <w:rPr>
          <w:rFonts w:hint="eastAsia"/>
        </w:rPr>
        <w:t xml:space="preserve"> </w:t>
      </w:r>
      <w:r w:rsidR="00D52D64">
        <w:rPr>
          <w:rFonts w:hint="eastAsia"/>
        </w:rPr>
        <w:t>Basic VRRP Topology</w:t>
      </w:r>
      <w:bookmarkEnd w:id="3562"/>
      <w:bookmarkEnd w:id="3563"/>
      <w:bookmarkEnd w:id="3564"/>
      <w:proofErr w:type="gramEnd"/>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lastRenderedPageBreak/>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77777777" w:rsidR="00D52D64" w:rsidRPr="002F5F3A" w:rsidRDefault="00D52D64" w:rsidP="003A3CC6">
      <w:pPr>
        <w:pStyle w:val="a3"/>
        <w:spacing w:line="240" w:lineRule="auto"/>
        <w:ind w:left="0" w:right="20"/>
      </w:pPr>
      <w:r w:rsidRPr="002F5F3A">
        <w:t xml:space="preserve">The following 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65" w:name="_Toc363228674"/>
      <w:bookmarkStart w:id="3566" w:name="_Toc198629388"/>
      <w:bookmarkStart w:id="3567"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65"/>
      <w:bookmarkEnd w:id="3566"/>
      <w:bookmarkEnd w:id="3567"/>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68" w:name="_Toc363228675"/>
      <w:bookmarkStart w:id="3569" w:name="_Toc198629389"/>
      <w:bookmarkStart w:id="3570" w:name="_Toc444695225"/>
      <w:r>
        <w:rPr>
          <w:rFonts w:hint="eastAsia"/>
        </w:rPr>
        <w:t xml:space="preserve">VRRP </w:t>
      </w:r>
      <w:r w:rsidRPr="00883D7E">
        <w:rPr>
          <w:rFonts w:hint="eastAsia"/>
        </w:rPr>
        <w:t>Benefits</w:t>
      </w:r>
      <w:bookmarkEnd w:id="3568"/>
      <w:bookmarkEnd w:id="3569"/>
      <w:bookmarkEnd w:id="3570"/>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lastRenderedPageBreak/>
        <w:t>Preemption</w:t>
      </w:r>
    </w:p>
    <w:p w14:paraId="43E6B786" w14:textId="77777777" w:rsidR="00D52D64" w:rsidRPr="002F5F3A" w:rsidRDefault="00D52D64" w:rsidP="003A3CC6">
      <w:pPr>
        <w:pStyle w:val="a3"/>
        <w:spacing w:line="240" w:lineRule="auto"/>
        <w:ind w:left="0" w:right="20"/>
      </w:pPr>
      <w:r w:rsidRPr="002F5F3A">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77777777" w:rsidR="00D52D64" w:rsidRDefault="00D52D64" w:rsidP="003A3CC6">
      <w:pPr>
        <w:pStyle w:val="3"/>
        <w:ind w:left="0" w:right="20"/>
      </w:pPr>
      <w:bookmarkStart w:id="3571" w:name="_Toc363228676"/>
      <w:bookmarkStart w:id="3572" w:name="_Toc198629390"/>
      <w:bookmarkStart w:id="3573" w:name="_Toc444695226"/>
      <w:r>
        <w:rPr>
          <w:rFonts w:hint="eastAsia"/>
        </w:rPr>
        <w:t xml:space="preserve">Multiple Virtual </w:t>
      </w:r>
      <w:r w:rsidRPr="003F1039">
        <w:rPr>
          <w:rFonts w:hint="eastAsia"/>
        </w:rPr>
        <w:t>Rouer</w:t>
      </w:r>
      <w:r>
        <w:rPr>
          <w:rFonts w:hint="eastAsia"/>
        </w:rPr>
        <w:t xml:space="preserve"> Support</w:t>
      </w:r>
      <w:bookmarkEnd w:id="3571"/>
      <w:bookmarkEnd w:id="3572"/>
      <w:bookmarkEnd w:id="3573"/>
    </w:p>
    <w:p w14:paraId="76FE426C" w14:textId="77777777"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74" w:name="_Toc363228677"/>
      <w:bookmarkStart w:id="3575" w:name="_Toc198629391"/>
      <w:bookmarkStart w:id="3576" w:name="_Toc444695227"/>
      <w:r>
        <w:rPr>
          <w:rFonts w:hint="eastAsia"/>
        </w:rPr>
        <w:t>VRRP Router Priority and Preemption</w:t>
      </w:r>
      <w:bookmarkEnd w:id="3574"/>
      <w:bookmarkEnd w:id="3575"/>
      <w:bookmarkEnd w:id="3576"/>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77777777" w:rsidR="00D52D64" w:rsidRDefault="00D52D64" w:rsidP="003A3CC6">
      <w:pPr>
        <w:pStyle w:val="3"/>
        <w:ind w:left="0" w:right="20"/>
      </w:pPr>
      <w:bookmarkStart w:id="3577" w:name="_Toc363228678"/>
      <w:bookmarkStart w:id="3578" w:name="_Toc198629392"/>
      <w:bookmarkStart w:id="3579" w:name="_Toc444695228"/>
      <w:r w:rsidRPr="003F1039">
        <w:rPr>
          <w:rFonts w:hint="eastAsia"/>
        </w:rPr>
        <w:t>VRRP</w:t>
      </w:r>
      <w:r>
        <w:rPr>
          <w:rFonts w:hint="eastAsia"/>
        </w:rPr>
        <w:t xml:space="preserve"> Advetisements</w:t>
      </w:r>
      <w:bookmarkEnd w:id="3577"/>
      <w:bookmarkEnd w:id="3578"/>
      <w:bookmarkEnd w:id="3579"/>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80" w:name="_Toc363228679"/>
      <w:bookmarkStart w:id="3581" w:name="_Toc198629393"/>
      <w:bookmarkStart w:id="3582" w:name="_Toc444695229"/>
      <w:r>
        <w:rPr>
          <w:rFonts w:hint="eastAsia"/>
        </w:rPr>
        <w:t xml:space="preserve">VRRP </w:t>
      </w:r>
      <w:r w:rsidRPr="003F1039">
        <w:rPr>
          <w:rFonts w:hint="eastAsia"/>
        </w:rPr>
        <w:t>Object</w:t>
      </w:r>
      <w:r>
        <w:rPr>
          <w:rFonts w:hint="eastAsia"/>
        </w:rPr>
        <w:t xml:space="preserve"> Tracking</w:t>
      </w:r>
      <w:bookmarkEnd w:id="3580"/>
      <w:bookmarkEnd w:id="3581"/>
      <w:bookmarkEnd w:id="3582"/>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lastRenderedPageBreak/>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83" w:name="_Toc363228680"/>
      <w:bookmarkStart w:id="3584" w:name="_Toc198629394"/>
      <w:bookmarkStart w:id="3585" w:name="_Toc444695230"/>
      <w:r>
        <w:rPr>
          <w:rFonts w:hint="eastAsia"/>
        </w:rPr>
        <w:lastRenderedPageBreak/>
        <w:t xml:space="preserve">How to </w:t>
      </w:r>
      <w:r w:rsidRPr="00883D7E">
        <w:rPr>
          <w:rFonts w:hint="eastAsia"/>
        </w:rPr>
        <w:t>Configure</w:t>
      </w:r>
      <w:r>
        <w:rPr>
          <w:rFonts w:hint="eastAsia"/>
        </w:rPr>
        <w:t xml:space="preserve"> VRRP</w:t>
      </w:r>
      <w:bookmarkEnd w:id="3583"/>
      <w:bookmarkEnd w:id="3584"/>
      <w:bookmarkEnd w:id="3585"/>
    </w:p>
    <w:p w14:paraId="3AC40704" w14:textId="77777777"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86" w:name="_Toc363228681"/>
      <w:bookmarkStart w:id="3587" w:name="_Toc198629395"/>
      <w:bookmarkStart w:id="3588" w:name="_Toc444695231"/>
      <w:r w:rsidRPr="0088421A">
        <w:rPr>
          <w:rFonts w:hint="eastAsia"/>
        </w:rPr>
        <w:t>Enabling</w:t>
      </w:r>
      <w:r>
        <w:rPr>
          <w:rFonts w:hint="eastAsia"/>
        </w:rPr>
        <w:t xml:space="preserve"> VRRP</w:t>
      </w:r>
      <w:bookmarkEnd w:id="3586"/>
      <w:bookmarkEnd w:id="3587"/>
      <w:bookmarkEnd w:id="3588"/>
    </w:p>
    <w:p w14:paraId="0CB8A146" w14:textId="77777777" w:rsidR="00C644C1" w:rsidRPr="00A911F0" w:rsidRDefault="00C644C1" w:rsidP="00CE3439">
      <w:pPr>
        <w:pStyle w:val="a3"/>
        <w:ind w:left="0" w:right="20"/>
        <w:rPr>
          <w:rFonts w:cs="Arial"/>
        </w:rPr>
      </w:pPr>
      <w:r w:rsidRPr="00A911F0">
        <w:rPr>
          <w:rFonts w:cs="Arial"/>
        </w:rPr>
        <w:t>To enable VRRP, do the following steps.</w:t>
      </w:r>
    </w:p>
    <w:p w14:paraId="220FBD0B" w14:textId="77777777" w:rsidR="00D52D64" w:rsidRPr="00C644C1" w:rsidRDefault="00C644C1" w:rsidP="00CE3439">
      <w:pPr>
        <w:pStyle w:val="afffff3"/>
        <w:ind w:left="0" w:right="20"/>
      </w:pPr>
      <w:bookmarkStart w:id="3589"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89"/>
    </w:p>
    <w:tbl>
      <w:tblPr>
        <w:tblStyle w:val="CLIWide"/>
        <w:tblW w:w="0" w:type="auto"/>
        <w:tblLook w:val="01E0" w:firstRow="1" w:lastRow="1" w:firstColumn="1" w:lastColumn="1" w:noHBand="0" w:noVBand="0"/>
      </w:tblPr>
      <w:tblGrid>
        <w:gridCol w:w="922"/>
        <w:gridCol w:w="3822"/>
        <w:gridCol w:w="3404"/>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90" w:name="_Toc363228682"/>
      <w:bookmarkStart w:id="3591" w:name="_Toc198629396"/>
      <w:bookmarkStart w:id="3592" w:name="_Toc444695232"/>
      <w:r>
        <w:rPr>
          <w:rFonts w:hint="eastAsia"/>
        </w:rPr>
        <w:t>Disabling VRRP on an Interface</w:t>
      </w:r>
      <w:bookmarkEnd w:id="3590"/>
      <w:bookmarkEnd w:id="3591"/>
      <w:bookmarkEnd w:id="3592"/>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93"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93"/>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94" w:name="_Toc363228683"/>
      <w:bookmarkStart w:id="3595" w:name="_Toc198629397"/>
      <w:bookmarkStart w:id="3596" w:name="_Toc444695233"/>
      <w:r>
        <w:rPr>
          <w:rFonts w:hint="eastAsia"/>
        </w:rPr>
        <w:t>Configuring VRRP Object Tracking</w:t>
      </w:r>
      <w:bookmarkEnd w:id="3594"/>
      <w:bookmarkEnd w:id="3595"/>
      <w:bookmarkEnd w:id="3596"/>
    </w:p>
    <w:p w14:paraId="5679E636" w14:textId="77777777"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97"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97"/>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CE3439">
            <w:pPr>
              <w:numPr>
                <w:ilvl w:val="1"/>
                <w:numId w:val="15"/>
              </w:numPr>
              <w:tabs>
                <w:tab w:val="clear" w:pos="1160"/>
                <w:tab w:val="num" w:pos="148"/>
              </w:tabs>
              <w:spacing w:line="240" w:lineRule="auto"/>
              <w:ind w:left="0" w:right="20" w:hanging="148"/>
              <w:jc w:val="left"/>
            </w:pPr>
            <w:proofErr w:type="gramStart"/>
            <w:r w:rsidRPr="002A5BA2">
              <w:rPr>
                <w:rFonts w:hint="eastAsia"/>
                <w:b/>
                <w:bCs/>
              </w:rPr>
              <w:t>vrrp</w:t>
            </w:r>
            <w:proofErr w:type="gramEnd"/>
            <w:r w:rsidRPr="002A5BA2">
              <w:rPr>
                <w:rFonts w:hint="eastAsia"/>
                <w:b/>
                <w:bCs/>
              </w:rPr>
              <w:t xml:space="preserve"> track</w:t>
            </w:r>
            <w:r w:rsidRPr="002A5BA2">
              <w:rPr>
                <w:rFonts w:hint="eastAsia"/>
              </w:rPr>
              <w:t xml:space="preserve"> </w:t>
            </w:r>
            <w:r>
              <w:rPr>
                <w:rFonts w:hint="eastAsia"/>
              </w:rPr>
              <w:t>command, corresponding object number used.</w:t>
            </w:r>
          </w:p>
          <w:p w14:paraId="1E030804" w14:textId="77777777" w:rsidR="00C644C1" w:rsidRDefault="00C644C1" w:rsidP="00CE3439">
            <w:pPr>
              <w:numPr>
                <w:ilvl w:val="1"/>
                <w:numId w:val="15"/>
              </w:numPr>
              <w:tabs>
                <w:tab w:val="clear" w:pos="1160"/>
                <w:tab w:val="num" w:pos="148"/>
              </w:tabs>
              <w:spacing w:line="240" w:lineRule="auto"/>
              <w:ind w:left="0" w:right="20" w:hanging="148"/>
              <w:jc w:val="left"/>
            </w:pPr>
            <w:proofErr w:type="gramStart"/>
            <w:r w:rsidRPr="002A5BA2">
              <w:rPr>
                <w:rFonts w:hint="eastAsia"/>
                <w:b/>
                <w:bCs/>
              </w:rPr>
              <w:t>line-protocol</w:t>
            </w:r>
            <w:proofErr w:type="gramEnd"/>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CE3439">
            <w:pPr>
              <w:numPr>
                <w:ilvl w:val="1"/>
                <w:numId w:val="15"/>
              </w:numPr>
              <w:tabs>
                <w:tab w:val="clear" w:pos="1160"/>
                <w:tab w:val="num" w:pos="148"/>
              </w:tabs>
              <w:spacing w:line="240" w:lineRule="auto"/>
              <w:ind w:left="0" w:right="20" w:hanging="148"/>
            </w:pPr>
            <w:proofErr w:type="gramStart"/>
            <w:r w:rsidRPr="002A5BA2">
              <w:rPr>
                <w:rFonts w:hint="eastAsia"/>
                <w:b/>
                <w:bCs/>
              </w:rPr>
              <w:t>routing</w:t>
            </w:r>
            <w:proofErr w:type="gramEnd"/>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proofErr w:type="gramStart"/>
            <w:r w:rsidRPr="002A5BA2">
              <w:rPr>
                <w:rFonts w:hint="eastAsia"/>
                <w:b/>
                <w:bCs/>
              </w:rPr>
              <w:t>track</w:t>
            </w:r>
            <w:proofErr w:type="gramEnd"/>
            <w:r w:rsidRPr="002A5BA2">
              <w:rPr>
                <w:rFonts w:hint="eastAsia"/>
                <w:b/>
                <w:bCs/>
              </w:rPr>
              <w:t xml:space="preserve">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lastRenderedPageBreak/>
              <w:t>Step 6</w:t>
            </w:r>
          </w:p>
        </w:tc>
        <w:tc>
          <w:tcPr>
            <w:tcW w:w="3974" w:type="dxa"/>
          </w:tcPr>
          <w:p w14:paraId="79FA0D07" w14:textId="77777777"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98" w:name="_Toc363228684"/>
      <w:bookmarkStart w:id="3599" w:name="_Toc198629398"/>
      <w:bookmarkStart w:id="3600" w:name="_Toc444695234"/>
      <w:r w:rsidRPr="0088421A">
        <w:rPr>
          <w:rFonts w:hint="eastAsia"/>
        </w:rPr>
        <w:lastRenderedPageBreak/>
        <w:t>Configuration</w:t>
      </w:r>
      <w:r>
        <w:rPr>
          <w:rFonts w:hint="eastAsia"/>
        </w:rPr>
        <w:t xml:space="preserve"> Examples for VRRP</w:t>
      </w:r>
      <w:bookmarkEnd w:id="3598"/>
      <w:bookmarkEnd w:id="3599"/>
      <w:bookmarkEnd w:id="3600"/>
    </w:p>
    <w:p w14:paraId="3B59CCF6" w14:textId="77777777" w:rsidR="00D52D64" w:rsidRDefault="00D52D64" w:rsidP="00214E37">
      <w:pPr>
        <w:pStyle w:val="3"/>
        <w:ind w:left="0" w:right="20"/>
      </w:pPr>
      <w:bookmarkStart w:id="3601" w:name="_Toc363228685"/>
      <w:bookmarkStart w:id="3602" w:name="_Toc198629399"/>
      <w:bookmarkStart w:id="3603" w:name="_Toc444695235"/>
      <w:r w:rsidRPr="0088421A">
        <w:rPr>
          <w:rFonts w:hint="eastAsia"/>
        </w:rPr>
        <w:t>Configuring</w:t>
      </w:r>
      <w:r>
        <w:rPr>
          <w:rFonts w:hint="eastAsia"/>
        </w:rPr>
        <w:t xml:space="preserve"> VRRP: Example</w:t>
      </w:r>
      <w:bookmarkEnd w:id="3601"/>
      <w:bookmarkEnd w:id="3602"/>
      <w:bookmarkEnd w:id="3603"/>
    </w:p>
    <w:p w14:paraId="7F18BC6D" w14:textId="77777777"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14E37">
      <w:pPr>
        <w:pStyle w:val="Randomlist"/>
        <w:numPr>
          <w:ilvl w:val="0"/>
          <w:numId w:val="31"/>
        </w:numPr>
        <w:ind w:left="0" w:right="20" w:firstLine="0"/>
      </w:pPr>
      <w:r w:rsidRPr="00A911F0">
        <w:t>The virtual IP address is 10.1.0.10.</w:t>
      </w:r>
    </w:p>
    <w:p w14:paraId="5CC045CF" w14:textId="77777777" w:rsidR="00E647DB" w:rsidRPr="00A911F0" w:rsidRDefault="00E647DB" w:rsidP="00214E37">
      <w:pPr>
        <w:pStyle w:val="Randomlist"/>
        <w:numPr>
          <w:ilvl w:val="0"/>
          <w:numId w:val="31"/>
        </w:numPr>
        <w:ind w:left="0" w:right="20" w:firstLine="0"/>
      </w:pPr>
      <w:r w:rsidRPr="00A911F0">
        <w:t>The switch A becomes the master of this group, since its priority value is 120.</w:t>
      </w:r>
    </w:p>
    <w:p w14:paraId="57430372" w14:textId="77777777" w:rsidR="00E647DB" w:rsidRPr="00A911F0" w:rsidRDefault="00E647DB" w:rsidP="00214E37">
      <w:pPr>
        <w:pStyle w:val="Randomlist"/>
        <w:numPr>
          <w:ilvl w:val="0"/>
          <w:numId w:val="31"/>
        </w:numPr>
        <w:ind w:left="0" w:right="20" w:firstLine="0"/>
      </w:pPr>
      <w:r w:rsidRPr="00A911F0">
        <w:t>Advertising interval is 3 seconds.</w:t>
      </w:r>
    </w:p>
    <w:p w14:paraId="40E7FFCF" w14:textId="77777777" w:rsidR="00E647DB" w:rsidRPr="00A911F0" w:rsidRDefault="00E647DB" w:rsidP="00214E37">
      <w:pPr>
        <w:pStyle w:val="Randomlist"/>
        <w:numPr>
          <w:ilvl w:val="0"/>
          <w:numId w:val="31"/>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14E37">
      <w:pPr>
        <w:pStyle w:val="Randomlist"/>
        <w:numPr>
          <w:ilvl w:val="0"/>
          <w:numId w:val="31"/>
        </w:numPr>
        <w:ind w:left="0" w:right="20" w:firstLine="0"/>
      </w:pPr>
      <w:r w:rsidRPr="00A911F0">
        <w:t>The switch B becomes the master of this group, since its priority value is 200.</w:t>
      </w:r>
    </w:p>
    <w:p w14:paraId="7788316E" w14:textId="77777777" w:rsidR="00E647DB" w:rsidRPr="00A911F0" w:rsidRDefault="00E647DB" w:rsidP="00214E37">
      <w:pPr>
        <w:pStyle w:val="Randomlist"/>
        <w:numPr>
          <w:ilvl w:val="0"/>
          <w:numId w:val="31"/>
        </w:numPr>
        <w:ind w:left="0" w:right="20" w:firstLine="0"/>
      </w:pPr>
      <w:r w:rsidRPr="00A911F0">
        <w:t>Advertising inte</w:t>
      </w:r>
      <w:r>
        <w:t xml:space="preserve">rval is </w:t>
      </w:r>
      <w:r>
        <w:rPr>
          <w:rFonts w:hint="eastAsia"/>
        </w:rPr>
        <w:t>30</w:t>
      </w:r>
      <w:r w:rsidRPr="00A911F0">
        <w:t xml:space="preserve"> seconds.</w:t>
      </w:r>
    </w:p>
    <w:p w14:paraId="3EDD372E" w14:textId="77777777" w:rsidR="00E647DB" w:rsidRPr="00A911F0" w:rsidRDefault="00E647DB" w:rsidP="00214E37">
      <w:pPr>
        <w:pStyle w:val="Randomlist"/>
        <w:numPr>
          <w:ilvl w:val="0"/>
          <w:numId w:val="31"/>
        </w:numPr>
        <w:ind w:left="0" w:right="20" w:firstLine="0"/>
      </w:pPr>
      <w:r w:rsidRPr="00A911F0">
        <w:t>Perrmption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14E37">
      <w:pPr>
        <w:pStyle w:val="Randomlist"/>
        <w:numPr>
          <w:ilvl w:val="0"/>
          <w:numId w:val="31"/>
        </w:numPr>
        <w:ind w:left="0" w:right="20" w:firstLine="0"/>
      </w:pPr>
      <w:r w:rsidRPr="00A911F0">
        <w:t>The switch A becomes the master of this group, since it has highest IP address (10.1.0.2).</w:t>
      </w:r>
    </w:p>
    <w:p w14:paraId="0E01B2A7" w14:textId="77777777" w:rsidR="00E647DB" w:rsidRPr="00A911F0" w:rsidRDefault="00E647DB" w:rsidP="00214E37">
      <w:pPr>
        <w:pStyle w:val="Randomlist"/>
        <w:numPr>
          <w:ilvl w:val="0"/>
          <w:numId w:val="31"/>
        </w:numPr>
        <w:ind w:left="0" w:right="20" w:firstLine="0"/>
      </w:pPr>
      <w:r w:rsidRPr="00A911F0">
        <w:t>The Advertising interval is 1 second by default.</w:t>
      </w:r>
    </w:p>
    <w:p w14:paraId="722F57A1" w14:textId="77777777" w:rsidR="00E647DB" w:rsidRPr="00A911F0" w:rsidRDefault="00E647DB" w:rsidP="00214E37">
      <w:pPr>
        <w:pStyle w:val="Randomlist"/>
        <w:numPr>
          <w:ilvl w:val="0"/>
          <w:numId w:val="31"/>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261"/>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604" w:name="_Toc363228686"/>
      <w:bookmarkStart w:id="3605" w:name="_Toc444695236"/>
      <w:r>
        <w:rPr>
          <w:rFonts w:hint="eastAsia"/>
        </w:rPr>
        <w:lastRenderedPageBreak/>
        <w:t xml:space="preserve">VRRP Object </w:t>
      </w:r>
      <w:r w:rsidRPr="00196AFC">
        <w:rPr>
          <w:rFonts w:hint="eastAsia"/>
        </w:rPr>
        <w:t>Tracking</w:t>
      </w:r>
      <w:r>
        <w:rPr>
          <w:rFonts w:hint="eastAsia"/>
        </w:rPr>
        <w:t>: Example</w:t>
      </w:r>
      <w:bookmarkEnd w:id="3604"/>
      <w:bookmarkEnd w:id="3605"/>
    </w:p>
    <w:p w14:paraId="4BC9E604" w14:textId="77777777"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261"/>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606" w:name="_Toc294857235"/>
      <w:bookmarkStart w:id="3607" w:name="_Toc294857397"/>
      <w:bookmarkStart w:id="3608" w:name="_Toc444695237"/>
      <w:r>
        <w:rPr>
          <w:rFonts w:hint="eastAsia"/>
        </w:rPr>
        <w:t>VRRP Object Tracking Verification: Example</w:t>
      </w:r>
      <w:bookmarkEnd w:id="3606"/>
      <w:bookmarkEnd w:id="3607"/>
      <w:bookmarkEnd w:id="3608"/>
    </w:p>
    <w:p w14:paraId="18822E63" w14:textId="77777777"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261"/>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77777777" w:rsidR="00196AFC" w:rsidRPr="00214E37" w:rsidRDefault="00196AFC" w:rsidP="00214E37">
            <w:pPr>
              <w:ind w:right="20" w:firstLine="210"/>
              <w:rPr>
                <w:sz w:val="17"/>
                <w:szCs w:val="17"/>
              </w:rPr>
            </w:pPr>
            <w:r w:rsidRPr="00214E37">
              <w:rPr>
                <w:rFonts w:hint="eastAsia"/>
                <w:sz w:val="17"/>
                <w:szCs w:val="17"/>
              </w:rPr>
              <w:t xml:space="preserve"> 1 change, lasst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609" w:name="_Toc294857463"/>
      <w:bookmarkStart w:id="3610" w:name="_Toc294877606"/>
      <w:bookmarkStart w:id="3611"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612" w:name="_Toc444695238"/>
      <w:r>
        <w:rPr>
          <w:rFonts w:hint="eastAsia"/>
        </w:rPr>
        <w:lastRenderedPageBreak/>
        <w:t>Disabling a VRRP Group on an Interface: Example</w:t>
      </w:r>
      <w:bookmarkEnd w:id="3609"/>
      <w:bookmarkEnd w:id="3610"/>
      <w:bookmarkEnd w:id="3611"/>
      <w:bookmarkEnd w:id="3612"/>
    </w:p>
    <w:p w14:paraId="15F89E12" w14:textId="77777777"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261"/>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613" w:name="_Toc294879758"/>
      <w:bookmarkStart w:id="3614" w:name="_Toc294880442"/>
      <w:bookmarkStart w:id="3615" w:name="_Toc391378372"/>
      <w:bookmarkStart w:id="3616" w:name="_Toc444695239"/>
      <w:r>
        <w:rPr>
          <w:rFonts w:hint="eastAsia"/>
        </w:rPr>
        <w:lastRenderedPageBreak/>
        <w:t>NTP</w:t>
      </w:r>
      <w:bookmarkEnd w:id="3613"/>
      <w:bookmarkEnd w:id="3614"/>
      <w:bookmarkEnd w:id="3615"/>
      <w:bookmarkEnd w:id="3616"/>
    </w:p>
    <w:p w14:paraId="1F1BB976" w14:textId="77777777" w:rsidR="00D96612" w:rsidRPr="00D96612" w:rsidRDefault="00D96612" w:rsidP="0021019A">
      <w:pPr>
        <w:ind w:right="20"/>
      </w:pPr>
      <w:bookmarkStart w:id="3617" w:name="_Toc294880968"/>
      <w:bookmarkStart w:id="3618" w:name="_Toc294882272"/>
      <w:bookmarkStart w:id="3619" w:name="_Toc294882797"/>
      <w:bookmarkStart w:id="3620" w:name="_Toc295242059"/>
      <w:bookmarkStart w:id="3621" w:name="_Toc295242500"/>
      <w:bookmarkStart w:id="3622" w:name="_Toc295290820"/>
      <w:bookmarkStart w:id="3623" w:name="_Toc295390156"/>
      <w:bookmarkStart w:id="3624" w:name="_Toc295402238"/>
      <w:bookmarkStart w:id="3625" w:name="_Toc295402280"/>
      <w:bookmarkStart w:id="3626" w:name="_Toc295470758"/>
      <w:bookmarkStart w:id="3627" w:name="_Toc295741876"/>
      <w:bookmarkStart w:id="3628" w:name="_Toc295750565"/>
      <w:bookmarkStart w:id="3629" w:name="_Toc295808316"/>
      <w:bookmarkStart w:id="3630" w:name="_Toc295808988"/>
      <w:bookmarkStart w:id="3631" w:name="_Toc295820000"/>
      <w:bookmarkStart w:id="3632" w:name="_Toc295820035"/>
      <w:bookmarkStart w:id="3633" w:name="_Toc295820071"/>
      <w:bookmarkStart w:id="3634" w:name="_Toc295825914"/>
      <w:bookmarkStart w:id="3635" w:name="_Toc295832357"/>
      <w:bookmarkStart w:id="3636" w:name="_Toc295832400"/>
      <w:bookmarkStart w:id="3637" w:name="_Toc295833076"/>
      <w:bookmarkStart w:id="3638" w:name="_Toc295833840"/>
      <w:bookmarkStart w:id="3639" w:name="_Toc295836590"/>
      <w:bookmarkStart w:id="3640" w:name="_Toc295894139"/>
      <w:bookmarkStart w:id="3641" w:name="_Toc295987299"/>
      <w:bookmarkStart w:id="3642" w:name="_Toc296000229"/>
      <w:bookmarkStart w:id="3643" w:name="_Toc296001323"/>
      <w:bookmarkStart w:id="3644" w:name="_Toc296020354"/>
      <w:bookmarkStart w:id="3645" w:name="_Toc296083588"/>
      <w:bookmarkStart w:id="3646" w:name="_Toc296087059"/>
      <w:bookmarkStart w:id="3647" w:name="_Toc296176569"/>
      <w:bookmarkStart w:id="3648" w:name="_Toc296177344"/>
      <w:bookmarkStart w:id="3649" w:name="_Toc296180951"/>
      <w:bookmarkStart w:id="3650" w:name="_Toc296182028"/>
      <w:bookmarkStart w:id="3651" w:name="_Toc296182802"/>
      <w:bookmarkStart w:id="3652" w:name="_Toc296184041"/>
      <w:bookmarkStart w:id="3653" w:name="_Toc296339871"/>
      <w:bookmarkStart w:id="3654" w:name="_Toc296340651"/>
      <w:bookmarkStart w:id="3655" w:name="_Toc296671365"/>
      <w:bookmarkStart w:id="3656" w:name="_Toc296671844"/>
      <w:bookmarkStart w:id="3657" w:name="_Toc296690664"/>
      <w:bookmarkStart w:id="3658" w:name="_Toc296959273"/>
      <w:bookmarkStart w:id="3659" w:name="_Toc297822545"/>
      <w:bookmarkStart w:id="3660" w:name="_Toc306024397"/>
      <w:bookmarkStart w:id="3661" w:name="_Toc306029292"/>
      <w:bookmarkStart w:id="3662" w:name="_Toc306092049"/>
      <w:bookmarkStart w:id="3663" w:name="_Toc306093386"/>
      <w:bookmarkStart w:id="3664" w:name="_Toc306283353"/>
      <w:bookmarkStart w:id="3665" w:name="_Toc306284158"/>
      <w:bookmarkStart w:id="3666" w:name="_Toc306284963"/>
      <w:bookmarkStart w:id="3667" w:name="_Toc325378231"/>
      <w:bookmarkStart w:id="3668" w:name="_Toc327782421"/>
      <w:bookmarkStart w:id="3669" w:name="_Toc329073640"/>
      <w:bookmarkStart w:id="3670" w:name="_Toc329076582"/>
      <w:bookmarkStart w:id="3671" w:name="_Toc335384402"/>
      <w:bookmarkStart w:id="3672" w:name="_Toc335385215"/>
      <w:bookmarkStart w:id="3673" w:name="_Toc335386028"/>
      <w:bookmarkStart w:id="3674" w:name="_Toc335640806"/>
      <w:bookmarkStart w:id="3675" w:name="_Toc336588066"/>
      <w:bookmarkStart w:id="3676" w:name="_Toc336589635"/>
      <w:bookmarkStart w:id="3677" w:name="_Toc336590505"/>
      <w:bookmarkStart w:id="3678" w:name="_Toc336591241"/>
      <w:bookmarkStart w:id="3679" w:name="_Toc336604858"/>
      <w:bookmarkStart w:id="3680" w:name="_Toc336605838"/>
      <w:bookmarkStart w:id="3681" w:name="_Toc337193655"/>
      <w:bookmarkStart w:id="3682" w:name="_Toc337194462"/>
      <w:bookmarkStart w:id="3683" w:name="_Toc337195538"/>
      <w:bookmarkStart w:id="3684" w:name="_Toc337196298"/>
      <w:bookmarkStart w:id="3685" w:name="_Toc337197058"/>
      <w:bookmarkStart w:id="3686" w:name="_Toc337199448"/>
      <w:bookmarkStart w:id="3687" w:name="_Toc337200246"/>
      <w:bookmarkStart w:id="3688" w:name="_Toc337201162"/>
      <w:bookmarkStart w:id="3689" w:name="_Toc337728689"/>
      <w:bookmarkStart w:id="3690" w:name="_Toc337819162"/>
      <w:bookmarkStart w:id="3691" w:name="_Toc338755986"/>
      <w:bookmarkStart w:id="3692" w:name="_Toc339539499"/>
      <w:bookmarkStart w:id="3693" w:name="_Toc340647711"/>
      <w:bookmarkStart w:id="3694" w:name="_Toc340663631"/>
      <w:bookmarkStart w:id="3695" w:name="_Toc341455521"/>
      <w:bookmarkStart w:id="3696" w:name="_Toc341693759"/>
      <w:bookmarkStart w:id="3697" w:name="_Toc341699493"/>
      <w:bookmarkStart w:id="3698" w:name="_Toc341886317"/>
      <w:bookmarkStart w:id="3699" w:name="_Toc341976114"/>
      <w:bookmarkStart w:id="3700" w:name="_Toc342046084"/>
      <w:bookmarkStart w:id="3701" w:name="_Toc343863869"/>
      <w:bookmarkStart w:id="3702" w:name="_Toc348529219"/>
      <w:bookmarkStart w:id="3703" w:name="_Toc348536293"/>
      <w:bookmarkStart w:id="3704" w:name="_Toc348537237"/>
      <w:bookmarkStart w:id="3705" w:name="_Toc348538182"/>
      <w:bookmarkStart w:id="3706" w:name="_Toc348539127"/>
      <w:bookmarkStart w:id="3707" w:name="_Toc348540072"/>
      <w:bookmarkStart w:id="3708" w:name="_Toc348541017"/>
      <w:bookmarkStart w:id="3709" w:name="_Toc348541962"/>
      <w:bookmarkStart w:id="3710" w:name="_Toc348542907"/>
      <w:bookmarkStart w:id="3711" w:name="_Toc348624832"/>
      <w:bookmarkStart w:id="3712" w:name="_Toc348625777"/>
      <w:bookmarkStart w:id="3713" w:name="_Toc354409698"/>
      <w:bookmarkStart w:id="3714" w:name="_Toc354416013"/>
      <w:bookmarkStart w:id="3715" w:name="_Toc259460221"/>
      <w:bookmarkStart w:id="3716" w:name="_Toc292810064"/>
      <w:bookmarkStart w:id="3717" w:name="_Toc294800275"/>
      <w:bookmarkStart w:id="3718" w:name="_Toc294800475"/>
      <w:bookmarkStart w:id="3719" w:name="_Toc294800799"/>
      <w:bookmarkStart w:id="3720" w:name="_Toc337198422"/>
    </w:p>
    <w:p w14:paraId="05A6A7D5" w14:textId="77777777" w:rsidR="00D96612" w:rsidRDefault="00D96612" w:rsidP="0021019A">
      <w:pPr>
        <w:pStyle w:val="a3"/>
        <w:ind w:right="20"/>
      </w:pPr>
      <w:r w:rsidRPr="002F5F3A">
        <w:t>This chapter describes the NTP configuration of the system.</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p>
    <w:p w14:paraId="65814030" w14:textId="77777777" w:rsidR="00D96612" w:rsidRPr="002F5F3A" w:rsidRDefault="00094318" w:rsidP="0021019A">
      <w:pPr>
        <w:pStyle w:val="-1"/>
        <w:ind w:right="20"/>
      </w:pPr>
      <w:bookmarkStart w:id="3721" w:name="_Toc354416184"/>
      <w:bookmarkStart w:id="3722" w:name="_Toc391378373"/>
      <w:r>
        <w:t>C9500</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721"/>
      <w:bookmarkEnd w:id="3722"/>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723" w:name="_Toc259460222"/>
      <w:bookmarkStart w:id="3724" w:name="_Toc363228689"/>
      <w:bookmarkStart w:id="3725" w:name="_Toc259460223"/>
      <w:bookmarkStart w:id="3726" w:name="_Toc363228690"/>
      <w:bookmarkStart w:id="3727" w:name="_Toc259460224"/>
      <w:bookmarkStart w:id="3728" w:name="_Toc444695240"/>
      <w:r w:rsidRPr="003F1039">
        <w:lastRenderedPageBreak/>
        <w:t>Understanding</w:t>
      </w:r>
      <w:r w:rsidRPr="002F5F3A">
        <w:t xml:space="preserve"> Time Sources</w:t>
      </w:r>
      <w:bookmarkEnd w:id="3723"/>
      <w:bookmarkEnd w:id="3724"/>
      <w:bookmarkEnd w:id="3725"/>
      <w:bookmarkEnd w:id="3726"/>
      <w:bookmarkEnd w:id="3727"/>
      <w:bookmarkEnd w:id="3728"/>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77777777"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729" w:name="_Toc363228691"/>
      <w:bookmarkStart w:id="3730" w:name="_Toc259460225"/>
      <w:bookmarkStart w:id="3731" w:name="_Toc444695241"/>
      <w:r w:rsidRPr="00D96612">
        <w:rPr>
          <w:rFonts w:hint="eastAsia"/>
        </w:rPr>
        <w:t>Network</w:t>
      </w:r>
      <w:r>
        <w:rPr>
          <w:rFonts w:hint="eastAsia"/>
        </w:rPr>
        <w:t xml:space="preserve"> Time Protocol</w:t>
      </w:r>
      <w:bookmarkEnd w:id="3729"/>
      <w:bookmarkEnd w:id="3730"/>
      <w:bookmarkEnd w:id="3731"/>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732" w:name="_Toc363228692"/>
      <w:bookmarkStart w:id="3733" w:name="_Toc444695242"/>
      <w:r w:rsidRPr="00D96612">
        <w:rPr>
          <w:rFonts w:hint="eastAsia"/>
        </w:rPr>
        <w:t>Hardware</w:t>
      </w:r>
      <w:r>
        <w:rPr>
          <w:rFonts w:hint="eastAsia"/>
        </w:rPr>
        <w:t xml:space="preserve"> Clock</w:t>
      </w:r>
      <w:bookmarkEnd w:id="3732"/>
      <w:bookmarkEnd w:id="3733"/>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734" w:name="_Toc259460226"/>
      <w:bookmarkStart w:id="3735" w:name="_Toc363228693"/>
      <w:bookmarkStart w:id="3736" w:name="_Toc444695243"/>
      <w:r w:rsidRPr="00D96612">
        <w:rPr>
          <w:rFonts w:hint="eastAsia"/>
        </w:rPr>
        <w:lastRenderedPageBreak/>
        <w:t>Configuring</w:t>
      </w:r>
      <w:r>
        <w:rPr>
          <w:rFonts w:hint="eastAsia"/>
        </w:rPr>
        <w:t xml:space="preserve"> NTP</w:t>
      </w:r>
      <w:bookmarkEnd w:id="3734"/>
      <w:bookmarkEnd w:id="3735"/>
      <w:bookmarkEnd w:id="3736"/>
    </w:p>
    <w:p w14:paraId="6A8C6B21" w14:textId="77777777" w:rsidR="00D96612" w:rsidRPr="002F5F3A" w:rsidRDefault="00D96612" w:rsidP="002F21BA">
      <w:pPr>
        <w:pStyle w:val="a3"/>
        <w:ind w:left="0" w:right="20"/>
      </w:pPr>
      <w:r w:rsidRPr="002F5F3A">
        <w:t xml:space="preserve">This chapter describes how to configure NTP with the following procedure: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77777777" w:rsidR="00D96612" w:rsidRDefault="00D96612" w:rsidP="002F21BA">
      <w:pPr>
        <w:pStyle w:val="Randomlist"/>
        <w:tabs>
          <w:tab w:val="clear" w:pos="3968"/>
          <w:tab w:val="num" w:pos="1980"/>
          <w:tab w:val="num" w:pos="3320"/>
        </w:tabs>
        <w:ind w:left="0" w:right="20" w:firstLine="0"/>
      </w:pPr>
      <w:r>
        <w:rPr>
          <w:rFonts w:hint="eastAsia"/>
        </w:rPr>
        <w:t>Configuring NTP Authetnication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737" w:name="_Toc259460227"/>
      <w:bookmarkStart w:id="3738" w:name="_Toc363228694"/>
      <w:bookmarkStart w:id="3739" w:name="_Toc444695244"/>
      <w:r>
        <w:rPr>
          <w:rFonts w:hint="eastAsia"/>
        </w:rPr>
        <w:t xml:space="preserve">Configuring Poll-Based </w:t>
      </w:r>
      <w:r w:rsidRPr="00D96612">
        <w:rPr>
          <w:rFonts w:hint="eastAsia"/>
        </w:rPr>
        <w:t>NTP</w:t>
      </w:r>
      <w:r>
        <w:rPr>
          <w:rFonts w:hint="eastAsia"/>
        </w:rPr>
        <w:t xml:space="preserve"> Associations</w:t>
      </w:r>
      <w:bookmarkEnd w:id="3737"/>
      <w:bookmarkEnd w:id="3738"/>
      <w:bookmarkEnd w:id="3739"/>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77777777" w:rsidR="00D96612" w:rsidRPr="002F5F3A" w:rsidRDefault="00D96612" w:rsidP="002F21BA">
      <w:pPr>
        <w:pStyle w:val="a3"/>
        <w:ind w:left="0" w:right="20"/>
      </w:pPr>
      <w:r w:rsidRPr="002F5F3A">
        <w:t>The following 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s equipment. This mode is useful for a system that does not provide time information to another local client. You can use ntp server command to set time for a server that you want to have time synchronized to client mode.</w:t>
      </w:r>
    </w:p>
    <w:p w14:paraId="690530CE" w14:textId="77777777" w:rsidR="00D96612" w:rsidRPr="002F5F3A" w:rsidRDefault="00D96612" w:rsidP="002F21BA">
      <w:pPr>
        <w:pStyle w:val="a3"/>
        <w:ind w:left="0" w:right="20"/>
      </w:pPr>
      <w:r w:rsidRPr="002F5F3A">
        <w:t>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ntp peer 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740"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740"/>
    </w:p>
    <w:tbl>
      <w:tblPr>
        <w:tblStyle w:val="CLIWide"/>
        <w:tblW w:w="0" w:type="auto"/>
        <w:tblLook w:val="01E0" w:firstRow="1" w:lastRow="1" w:firstColumn="1" w:lastColumn="1" w:noHBand="0" w:noVBand="0"/>
      </w:tblPr>
      <w:tblGrid>
        <w:gridCol w:w="3702"/>
        <w:gridCol w:w="4446"/>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77777777"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741" w:name="_Toc259460228"/>
      <w:bookmarkStart w:id="3742" w:name="_Toc363228695"/>
      <w:bookmarkStart w:id="3743" w:name="_Toc444695245"/>
      <w:r>
        <w:rPr>
          <w:rFonts w:hint="eastAsia"/>
        </w:rPr>
        <w:t>Configuring NTP Authentication</w:t>
      </w:r>
      <w:bookmarkEnd w:id="3741"/>
      <w:bookmarkEnd w:id="3742"/>
      <w:bookmarkEnd w:id="3743"/>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77777777"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744" w:name="_Toc391575354"/>
      <w:r>
        <w:lastRenderedPageBreak/>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744"/>
    </w:p>
    <w:tbl>
      <w:tblPr>
        <w:tblStyle w:val="CLIWide"/>
        <w:tblW w:w="0" w:type="auto"/>
        <w:tblLook w:val="01E0" w:firstRow="1" w:lastRow="1" w:firstColumn="1" w:lastColumn="1" w:noHBand="0" w:noVBand="0"/>
      </w:tblPr>
      <w:tblGrid>
        <w:gridCol w:w="800"/>
        <w:gridCol w:w="3741"/>
        <w:gridCol w:w="3607"/>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77777777" w:rsidR="00D96612" w:rsidRPr="002F5F3A" w:rsidRDefault="00D96612" w:rsidP="002F21BA">
            <w:pPr>
              <w:wordWrap/>
              <w:autoSpaceDE w:val="0"/>
              <w:autoSpaceDN w:val="0"/>
              <w:adjustRightInd w:val="0"/>
              <w:ind w:right="20"/>
            </w:pPr>
            <w:r w:rsidRPr="002F5F3A">
              <w:rPr>
                <w:b/>
                <w:bCs/>
              </w:rPr>
              <w:t xml:space="preserve">ntp athentication-key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7777777" w:rsidR="00D96612" w:rsidRPr="002F5F3A" w:rsidRDefault="00D96612" w:rsidP="002F21BA">
            <w:pPr>
              <w:wordWrap/>
              <w:autoSpaceDE w:val="0"/>
              <w:autoSpaceDN w:val="0"/>
              <w:adjustRightInd w:val="0"/>
              <w:ind w:right="20"/>
            </w:pPr>
            <w:r w:rsidRPr="002F5F3A">
              <w:t>If audentication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77777777" w:rsidR="00D96612" w:rsidRPr="002F5F3A" w:rsidRDefault="00D96612" w:rsidP="002F21BA">
            <w:pPr>
              <w:wordWrap/>
              <w:autoSpaceDE w:val="0"/>
              <w:autoSpaceDN w:val="0"/>
              <w:adjustRightInd w:val="0"/>
              <w:ind w:right="20"/>
            </w:pPr>
            <w:r w:rsidRPr="002F5F3A">
              <w:t>Eables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745" w:name="_Toc259460229"/>
      <w:bookmarkStart w:id="3746" w:name="_Toc363228696"/>
      <w:bookmarkStart w:id="3747" w:name="_Toc444695246"/>
      <w:r w:rsidRPr="00D96612">
        <w:rPr>
          <w:rFonts w:hint="eastAsia"/>
        </w:rPr>
        <w:t>Configuring</w:t>
      </w:r>
      <w:r>
        <w:rPr>
          <w:rFonts w:hint="eastAsia"/>
        </w:rPr>
        <w:t xml:space="preserve"> the Source IP Address for NTP Packets</w:t>
      </w:r>
      <w:bookmarkEnd w:id="3745"/>
      <w:bookmarkEnd w:id="3746"/>
      <w:bookmarkEnd w:id="3747"/>
    </w:p>
    <w:p w14:paraId="3760D9AC" w14:textId="77777777"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14:paraId="198B72C7" w14:textId="77777777" w:rsidR="000B3137" w:rsidRPr="002F5F3A" w:rsidRDefault="000B3137" w:rsidP="002F21BA">
      <w:pPr>
        <w:pStyle w:val="afffff3"/>
        <w:ind w:left="0" w:right="20"/>
      </w:pPr>
      <w:bookmarkStart w:id="3748"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748"/>
    </w:p>
    <w:tbl>
      <w:tblPr>
        <w:tblStyle w:val="CLIWide"/>
        <w:tblW w:w="0" w:type="auto"/>
        <w:tblLook w:val="01E0" w:firstRow="1" w:lastRow="1" w:firstColumn="1" w:lastColumn="1" w:noHBand="0" w:noVBand="0"/>
      </w:tblPr>
      <w:tblGrid>
        <w:gridCol w:w="3037"/>
        <w:gridCol w:w="511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749" w:name="_Toc259460230"/>
      <w:bookmarkStart w:id="3750" w:name="_Toc363228697"/>
      <w:bookmarkStart w:id="3751" w:name="_Toc444695247"/>
      <w:r w:rsidRPr="00D96612">
        <w:rPr>
          <w:rFonts w:hint="eastAsia"/>
        </w:rPr>
        <w:t>Configuring</w:t>
      </w:r>
      <w:r>
        <w:rPr>
          <w:rFonts w:hint="eastAsia"/>
        </w:rPr>
        <w:t xml:space="preserve"> the System as an Authoritative NTP Server</w:t>
      </w:r>
      <w:bookmarkEnd w:id="3749"/>
      <w:bookmarkEnd w:id="3750"/>
      <w:bookmarkEnd w:id="3751"/>
    </w:p>
    <w:p w14:paraId="3C209569" w14:textId="77777777" w:rsidR="00D96612" w:rsidRDefault="00D96612" w:rsidP="002F21BA">
      <w:pPr>
        <w:pStyle w:val="a3"/>
        <w:ind w:left="0" w:right="20"/>
      </w:pPr>
      <w:r w:rsidRPr="002F5F3A">
        <w:t>When you synchronize the hardware clock with NTP time, execute the following commands in the config mode:</w:t>
      </w:r>
    </w:p>
    <w:p w14:paraId="4910A394" w14:textId="77777777" w:rsidR="000B3137" w:rsidRPr="002F5F3A" w:rsidRDefault="000B3137" w:rsidP="002F21BA">
      <w:pPr>
        <w:pStyle w:val="afffff3"/>
        <w:ind w:left="0" w:right="20"/>
      </w:pPr>
      <w:bookmarkStart w:id="3752"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52"/>
    </w:p>
    <w:tbl>
      <w:tblPr>
        <w:tblStyle w:val="CLIWide"/>
        <w:tblW w:w="0" w:type="auto"/>
        <w:tblLook w:val="01E0" w:firstRow="1" w:lastRow="1" w:firstColumn="1" w:lastColumn="1" w:noHBand="0" w:noVBand="0"/>
      </w:tblPr>
      <w:tblGrid>
        <w:gridCol w:w="3037"/>
        <w:gridCol w:w="511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53" w:name="_Toc259460231"/>
      <w:bookmarkStart w:id="3754" w:name="_Toc363228698"/>
      <w:bookmarkStart w:id="3755" w:name="_Toc444695248"/>
      <w:r>
        <w:rPr>
          <w:rFonts w:hint="eastAsia"/>
        </w:rPr>
        <w:t xml:space="preserve">Updating the </w:t>
      </w:r>
      <w:r w:rsidRPr="00D96612">
        <w:rPr>
          <w:rFonts w:hint="eastAsia"/>
        </w:rPr>
        <w:t>Hardware</w:t>
      </w:r>
      <w:r>
        <w:rPr>
          <w:rFonts w:hint="eastAsia"/>
        </w:rPr>
        <w:t xml:space="preserve"> Clock</w:t>
      </w:r>
      <w:bookmarkEnd w:id="3753"/>
      <w:bookmarkEnd w:id="3754"/>
      <w:bookmarkEnd w:id="3755"/>
    </w:p>
    <w:p w14:paraId="7EC7B192" w14:textId="77777777" w:rsidR="00D96612" w:rsidRPr="002F5F3A" w:rsidRDefault="00D96612" w:rsidP="002F21BA">
      <w:pPr>
        <w:pStyle w:val="a3"/>
        <w:ind w:left="0" w:right="20"/>
      </w:pPr>
      <w:r w:rsidRPr="002F5F3A">
        <w:t>You can set to update hardware clock by software clock from equipment having hardware clock. We recommand the NTP because software clock is more accurate than a hardware clock.</w:t>
      </w:r>
    </w:p>
    <w:p w14:paraId="4DF41FB4" w14:textId="77777777" w:rsidR="00D96612" w:rsidRDefault="00D96612" w:rsidP="002F21BA">
      <w:pPr>
        <w:pStyle w:val="a3"/>
        <w:ind w:left="0" w:right="20"/>
      </w:pPr>
      <w:r w:rsidRPr="002F5F3A">
        <w:t>When you synchronize the hardware clock with NTP time, execute the following commands in the config mode:</w:t>
      </w:r>
    </w:p>
    <w:p w14:paraId="29712B5C" w14:textId="77777777" w:rsidR="000B3137" w:rsidRPr="002F5F3A" w:rsidRDefault="000B3137" w:rsidP="002F21BA">
      <w:pPr>
        <w:pStyle w:val="afffff3"/>
        <w:ind w:left="0" w:right="20"/>
      </w:pPr>
      <w:bookmarkStart w:id="3756"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56"/>
    </w:p>
    <w:tbl>
      <w:tblPr>
        <w:tblStyle w:val="CLIWide"/>
        <w:tblW w:w="0" w:type="auto"/>
        <w:tblLook w:val="01E0" w:firstRow="1" w:lastRow="1" w:firstColumn="1" w:lastColumn="1" w:noHBand="0" w:noVBand="0"/>
      </w:tblPr>
      <w:tblGrid>
        <w:gridCol w:w="3745"/>
        <w:gridCol w:w="4403"/>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57" w:name="_Toc259460232"/>
      <w:bookmarkStart w:id="3758" w:name="_Toc363228699"/>
      <w:bookmarkStart w:id="3759" w:name="_Toc444695249"/>
      <w:r w:rsidRPr="00D96612">
        <w:rPr>
          <w:rFonts w:hint="eastAsia"/>
        </w:rPr>
        <w:lastRenderedPageBreak/>
        <w:t>Configuring</w:t>
      </w:r>
      <w:r>
        <w:rPr>
          <w:rFonts w:hint="eastAsia"/>
        </w:rPr>
        <w:t xml:space="preserve"> Time and Date Manually</w:t>
      </w:r>
      <w:bookmarkEnd w:id="3757"/>
      <w:bookmarkEnd w:id="3758"/>
      <w:bookmarkEnd w:id="3759"/>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60" w:name="_Toc259460233"/>
      <w:bookmarkStart w:id="3761" w:name="_Toc444695250"/>
      <w:r w:rsidRPr="00D96612">
        <w:rPr>
          <w:rFonts w:hint="eastAsia"/>
        </w:rPr>
        <w:t>Configuring</w:t>
      </w:r>
      <w:r>
        <w:rPr>
          <w:rFonts w:hint="eastAsia"/>
        </w:rPr>
        <w:t xml:space="preserve"> the Time Zone</w:t>
      </w:r>
      <w:bookmarkEnd w:id="3760"/>
      <w:bookmarkEnd w:id="3761"/>
    </w:p>
    <w:p w14:paraId="081787EE" w14:textId="77777777" w:rsidR="00D96612" w:rsidRDefault="00D96612" w:rsidP="00A820A4">
      <w:pPr>
        <w:pStyle w:val="a3"/>
        <w:ind w:left="0" w:right="20"/>
      </w:pPr>
      <w:r w:rsidRPr="002F5F3A">
        <w:t>When you set timezone information, execute the following commands in the config mode:</w:t>
      </w:r>
    </w:p>
    <w:p w14:paraId="09C67381" w14:textId="77777777" w:rsidR="000B3137" w:rsidRPr="002F5F3A" w:rsidRDefault="000B3137" w:rsidP="00A820A4">
      <w:pPr>
        <w:pStyle w:val="afffff3"/>
        <w:ind w:left="0" w:right="20"/>
      </w:pPr>
      <w:bookmarkStart w:id="3762" w:name="_Toc363228700"/>
      <w:bookmarkStart w:id="3763"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62"/>
      <w:bookmarkEnd w:id="3763"/>
    </w:p>
    <w:tbl>
      <w:tblPr>
        <w:tblStyle w:val="CLIWide"/>
        <w:tblW w:w="0" w:type="auto"/>
        <w:tblLook w:val="01E0" w:firstRow="1" w:lastRow="1" w:firstColumn="1" w:lastColumn="1" w:noHBand="0" w:noVBand="0"/>
      </w:tblPr>
      <w:tblGrid>
        <w:gridCol w:w="4434"/>
        <w:gridCol w:w="3714"/>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77777777" w:rsidR="00D96612" w:rsidRPr="002F5F3A" w:rsidRDefault="00D96612" w:rsidP="00A820A4">
            <w:pPr>
              <w:wordWrap/>
              <w:autoSpaceDE w:val="0"/>
              <w:autoSpaceDN w:val="0"/>
              <w:adjustRightInd w:val="0"/>
              <w:ind w:right="20"/>
            </w:pPr>
            <w:r w:rsidRPr="002F5F3A">
              <w:t xml:space="preserve">Sets timezone. </w:t>
            </w:r>
          </w:p>
          <w:p w14:paraId="64941D76" w14:textId="77777777" w:rsidR="00D96612" w:rsidRPr="002F5F3A" w:rsidRDefault="00D96612" w:rsidP="00A820A4">
            <w:pPr>
              <w:wordWrap/>
              <w:autoSpaceDE w:val="0"/>
              <w:autoSpaceDN w:val="0"/>
              <w:adjustRightInd w:val="0"/>
              <w:ind w:right="20"/>
            </w:pPr>
            <w:r w:rsidRPr="002F5F3A">
              <w:t>Zone: name of timeband.</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64" w:name="_Toc259460234"/>
      <w:bookmarkStart w:id="3765" w:name="_Toc444695251"/>
      <w:r w:rsidRPr="00D96612">
        <w:rPr>
          <w:rFonts w:hint="eastAsia"/>
        </w:rPr>
        <w:t>Configuring</w:t>
      </w:r>
      <w:r>
        <w:rPr>
          <w:rFonts w:hint="eastAsia"/>
        </w:rPr>
        <w:t xml:space="preserve"> Summer Time (Daylight Savings Time)</w:t>
      </w:r>
      <w:bookmarkEnd w:id="3764"/>
      <w:bookmarkEnd w:id="3765"/>
    </w:p>
    <w:p w14:paraId="794EB7A4" w14:textId="77777777" w:rsidR="00D96612" w:rsidRDefault="00D96612" w:rsidP="00A820A4">
      <w:pPr>
        <w:pStyle w:val="a3"/>
        <w:ind w:left="0" w:right="20"/>
      </w:pPr>
      <w:r w:rsidRPr="002F5F3A">
        <w:t>If you set daylight savings time, execute the following commands in the config mode:</w:t>
      </w:r>
    </w:p>
    <w:p w14:paraId="5BE80689" w14:textId="77777777" w:rsidR="000B3137" w:rsidRPr="002F5F3A" w:rsidRDefault="000B3137" w:rsidP="00A820A4">
      <w:pPr>
        <w:pStyle w:val="afffff3"/>
        <w:ind w:left="0" w:right="20"/>
      </w:pPr>
      <w:bookmarkStart w:id="3766" w:name="_Toc363228701"/>
      <w:bookmarkStart w:id="3767"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66"/>
      <w:bookmarkEnd w:id="3767"/>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77777777"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14:paraId="54F90492" w14:textId="77777777" w:rsidR="000B3137" w:rsidRPr="002F5F3A" w:rsidRDefault="000B3137" w:rsidP="00A820A4">
      <w:pPr>
        <w:pStyle w:val="afffff3"/>
        <w:ind w:left="0" w:right="20"/>
      </w:pPr>
      <w:bookmarkStart w:id="3768"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68"/>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7777777"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date onth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69" w:name="_Toc259460235"/>
      <w:bookmarkStart w:id="3770" w:name="_Toc363228702"/>
      <w:bookmarkStart w:id="3771" w:name="_Toc444695252"/>
      <w:r>
        <w:rPr>
          <w:rFonts w:hint="eastAsia"/>
        </w:rPr>
        <w:t xml:space="preserve">Manually </w:t>
      </w:r>
      <w:r w:rsidRPr="00D96612">
        <w:rPr>
          <w:rFonts w:hint="eastAsia"/>
        </w:rPr>
        <w:t>Setting</w:t>
      </w:r>
      <w:r>
        <w:rPr>
          <w:rFonts w:hint="eastAsia"/>
        </w:rPr>
        <w:t xml:space="preserve"> the Software Clock</w:t>
      </w:r>
      <w:bookmarkEnd w:id="3769"/>
      <w:bookmarkEnd w:id="3770"/>
      <w:bookmarkEnd w:id="3771"/>
    </w:p>
    <w:p w14:paraId="39900593" w14:textId="77777777"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14:paraId="6532AF18" w14:textId="77777777" w:rsidR="00D96612" w:rsidRDefault="00D96612" w:rsidP="00A820A4">
      <w:pPr>
        <w:pStyle w:val="a3"/>
        <w:ind w:left="0" w:right="20"/>
      </w:pPr>
      <w:r w:rsidRPr="002F5F3A">
        <w:t>When you set software clock directly, use the following commands:</w:t>
      </w:r>
    </w:p>
    <w:p w14:paraId="64740BA0" w14:textId="77777777" w:rsidR="000B3137" w:rsidRPr="002F5F3A" w:rsidRDefault="000B3137" w:rsidP="00A820A4">
      <w:pPr>
        <w:pStyle w:val="afffff3"/>
        <w:ind w:left="0" w:right="20"/>
      </w:pPr>
      <w:bookmarkStart w:id="3772"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72"/>
    </w:p>
    <w:tbl>
      <w:tblPr>
        <w:tblStyle w:val="CLIWide"/>
        <w:tblW w:w="0" w:type="auto"/>
        <w:tblLook w:val="01E0" w:firstRow="1" w:lastRow="1" w:firstColumn="1" w:lastColumn="1" w:noHBand="0" w:noVBand="0"/>
      </w:tblPr>
      <w:tblGrid>
        <w:gridCol w:w="3986"/>
        <w:gridCol w:w="4162"/>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73" w:name="_Toc259460236"/>
      <w:bookmarkStart w:id="3774" w:name="_Toc363228703"/>
      <w:bookmarkStart w:id="3775" w:name="_Toc444695253"/>
      <w:r>
        <w:rPr>
          <w:rFonts w:hint="eastAsia"/>
        </w:rPr>
        <w:lastRenderedPageBreak/>
        <w:t xml:space="preserve">Using the </w:t>
      </w:r>
      <w:r w:rsidRPr="00196AFC">
        <w:rPr>
          <w:rFonts w:hint="eastAsia"/>
        </w:rPr>
        <w:t>Hardware</w:t>
      </w:r>
      <w:r>
        <w:rPr>
          <w:rFonts w:hint="eastAsia"/>
        </w:rPr>
        <w:t xml:space="preserve"> Clock</w:t>
      </w:r>
      <w:bookmarkEnd w:id="3773"/>
      <w:bookmarkEnd w:id="3774"/>
      <w:bookmarkEnd w:id="3775"/>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77777777" w:rsidR="00D96612" w:rsidRPr="002F5F3A" w:rsidRDefault="00D96612" w:rsidP="0021019A">
      <w:pPr>
        <w:pStyle w:val="a3"/>
        <w:ind w:right="20"/>
      </w:pPr>
      <w:r w:rsidRPr="002F5F3A">
        <w:t>The following 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76" w:name="_Toc259460237"/>
      <w:bookmarkStart w:id="3777" w:name="_Toc363228704"/>
      <w:bookmarkStart w:id="3778" w:name="_Toc444695254"/>
      <w:r>
        <w:rPr>
          <w:rFonts w:hint="eastAsia"/>
        </w:rPr>
        <w:t xml:space="preserve">Setting the </w:t>
      </w:r>
      <w:r w:rsidRPr="00D96612">
        <w:rPr>
          <w:rFonts w:hint="eastAsia"/>
        </w:rPr>
        <w:t>Hardware</w:t>
      </w:r>
      <w:r>
        <w:rPr>
          <w:rFonts w:hint="eastAsia"/>
        </w:rPr>
        <w:t xml:space="preserve"> Clock</w:t>
      </w:r>
      <w:bookmarkEnd w:id="3776"/>
      <w:bookmarkEnd w:id="3777"/>
      <w:bookmarkEnd w:id="3778"/>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77777777" w:rsidR="00D96612" w:rsidRDefault="00D96612" w:rsidP="0021019A">
      <w:pPr>
        <w:pStyle w:val="a3"/>
        <w:ind w:right="20"/>
      </w:pPr>
      <w:r w:rsidRPr="002F5F3A">
        <w:t>If you have no external time source, execute the following command in EXEC mode in order to set the hardware clock:</w:t>
      </w:r>
    </w:p>
    <w:p w14:paraId="0FB20069" w14:textId="77777777" w:rsidR="000B3137" w:rsidRPr="002F5F3A" w:rsidRDefault="000B3137" w:rsidP="0021019A">
      <w:pPr>
        <w:pStyle w:val="afffff3"/>
        <w:ind w:right="20"/>
      </w:pPr>
      <w:bookmarkStart w:id="3779"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79"/>
    </w:p>
    <w:tbl>
      <w:tblPr>
        <w:tblStyle w:val="CLIWide"/>
        <w:tblW w:w="0" w:type="auto"/>
        <w:tblLook w:val="01E0" w:firstRow="1" w:lastRow="1" w:firstColumn="1" w:lastColumn="1" w:noHBand="0" w:noVBand="0"/>
      </w:tblPr>
      <w:tblGrid>
        <w:gridCol w:w="4222"/>
        <w:gridCol w:w="3926"/>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80" w:name="_Toc259460238"/>
      <w:bookmarkStart w:id="3781" w:name="_Toc363228705"/>
      <w:bookmarkStart w:id="3782" w:name="_Toc444695255"/>
      <w:r>
        <w:rPr>
          <w:rFonts w:hint="eastAsia"/>
        </w:rPr>
        <w:t>Setting the Software Clock from the Hardware Clock</w:t>
      </w:r>
      <w:bookmarkEnd w:id="3780"/>
      <w:bookmarkEnd w:id="3781"/>
      <w:bookmarkEnd w:id="3782"/>
    </w:p>
    <w:p w14:paraId="76ECE849" w14:textId="77777777" w:rsidR="00D96612" w:rsidRDefault="00D96612" w:rsidP="0021019A">
      <w:pPr>
        <w:pStyle w:val="a3"/>
        <w:ind w:right="20"/>
      </w:pPr>
      <w:r w:rsidRPr="002F5F3A">
        <w:t xml:space="preserve">When you set software clock with new hardware clock setting, execute the following commands in EXEC mode: </w:t>
      </w:r>
    </w:p>
    <w:p w14:paraId="799833A0" w14:textId="77777777" w:rsidR="000B3137" w:rsidRPr="002F5F3A" w:rsidRDefault="000B3137" w:rsidP="0021019A">
      <w:pPr>
        <w:pStyle w:val="afffff3"/>
        <w:ind w:right="20"/>
      </w:pPr>
      <w:bookmarkStart w:id="3783"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83"/>
    </w:p>
    <w:tbl>
      <w:tblPr>
        <w:tblStyle w:val="CLIWide"/>
        <w:tblW w:w="0" w:type="auto"/>
        <w:tblLook w:val="01E0" w:firstRow="1" w:lastRow="1" w:firstColumn="1" w:lastColumn="1" w:noHBand="0" w:noVBand="0"/>
      </w:tblPr>
      <w:tblGrid>
        <w:gridCol w:w="3986"/>
        <w:gridCol w:w="4162"/>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84" w:name="_Toc259460240"/>
      <w:bookmarkStart w:id="3785" w:name="_Toc363228707"/>
    </w:p>
    <w:p w14:paraId="436AEB99" w14:textId="77777777" w:rsidR="00D96612" w:rsidRDefault="00D96612" w:rsidP="0021019A">
      <w:pPr>
        <w:pStyle w:val="3"/>
        <w:ind w:right="20"/>
      </w:pPr>
      <w:bookmarkStart w:id="3786" w:name="_Toc444695256"/>
      <w:r>
        <w:rPr>
          <w:rFonts w:hint="eastAsia"/>
        </w:rPr>
        <w:t>Setting the Hardware Clock from the Software Clock</w:t>
      </w:r>
      <w:bookmarkEnd w:id="3784"/>
      <w:bookmarkEnd w:id="3785"/>
      <w:bookmarkEnd w:id="3786"/>
    </w:p>
    <w:p w14:paraId="77DD2166" w14:textId="77777777" w:rsidR="00D96612" w:rsidRDefault="00D96612" w:rsidP="0021019A">
      <w:pPr>
        <w:pStyle w:val="a3"/>
        <w:ind w:right="20"/>
      </w:pPr>
      <w:r w:rsidRPr="002F5F3A">
        <w:t>When you set hardware clock with new software clock setting, execute the following commands in EXEC mode:</w:t>
      </w:r>
    </w:p>
    <w:p w14:paraId="79573791" w14:textId="77777777" w:rsidR="000B3137" w:rsidRPr="002F5F3A" w:rsidRDefault="000B3137" w:rsidP="0021019A">
      <w:pPr>
        <w:pStyle w:val="afffff3"/>
        <w:ind w:right="20"/>
      </w:pPr>
      <w:bookmarkStart w:id="3787"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87"/>
    </w:p>
    <w:tbl>
      <w:tblPr>
        <w:tblStyle w:val="CLIWide"/>
        <w:tblW w:w="0" w:type="auto"/>
        <w:tblLook w:val="01E0" w:firstRow="1" w:lastRow="1" w:firstColumn="1" w:lastColumn="1" w:noHBand="0" w:noVBand="0"/>
      </w:tblPr>
      <w:tblGrid>
        <w:gridCol w:w="3963"/>
        <w:gridCol w:w="4185"/>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7777777" w:rsidR="00D96612" w:rsidRPr="002F5F3A" w:rsidRDefault="00D96612" w:rsidP="0021019A">
            <w:pPr>
              <w:wordWrap/>
              <w:autoSpaceDE w:val="0"/>
              <w:autoSpaceDN w:val="0"/>
              <w:adjustRightInd w:val="0"/>
              <w:ind w:right="20"/>
            </w:pPr>
            <w:r w:rsidRPr="002F5F3A">
              <w:t>Sets hardware clock with softwareclock.</w:t>
            </w:r>
          </w:p>
        </w:tc>
      </w:tr>
    </w:tbl>
    <w:p w14:paraId="3B41ECF4" w14:textId="77777777" w:rsidR="00D96612" w:rsidRDefault="00D96612" w:rsidP="0021019A">
      <w:pPr>
        <w:pStyle w:val="2"/>
        <w:ind w:right="20"/>
      </w:pPr>
      <w:bookmarkStart w:id="3788" w:name="_Toc294800482"/>
      <w:bookmarkStart w:id="3789" w:name="_Toc444695257"/>
      <w:r>
        <w:rPr>
          <w:rFonts w:hint="eastAsia"/>
        </w:rPr>
        <w:lastRenderedPageBreak/>
        <w:t xml:space="preserve">Monitoring </w:t>
      </w:r>
      <w:r w:rsidRPr="00D96612">
        <w:rPr>
          <w:rFonts w:hint="eastAsia"/>
        </w:rPr>
        <w:t>Time</w:t>
      </w:r>
      <w:r>
        <w:rPr>
          <w:rFonts w:hint="eastAsia"/>
        </w:rPr>
        <w:t xml:space="preserve"> and Calendar Services</w:t>
      </w:r>
      <w:bookmarkEnd w:id="3788"/>
      <w:bookmarkEnd w:id="3789"/>
    </w:p>
    <w:p w14:paraId="6B2C20A2" w14:textId="77777777" w:rsidR="00D96612" w:rsidRDefault="00D96612" w:rsidP="00A820A4">
      <w:pPr>
        <w:pStyle w:val="a3"/>
        <w:ind w:left="0" w:right="20"/>
      </w:pPr>
      <w:r w:rsidRPr="002F5F3A">
        <w:t>When you show clock, calendar, and NTP information, use the following commands:</w:t>
      </w:r>
    </w:p>
    <w:p w14:paraId="16ECD872" w14:textId="77777777" w:rsidR="000B3137" w:rsidRPr="002F5F3A" w:rsidRDefault="000B3137" w:rsidP="00A820A4">
      <w:pPr>
        <w:pStyle w:val="afffff3"/>
        <w:ind w:left="0" w:right="20"/>
      </w:pPr>
      <w:bookmarkStart w:id="3790" w:name="_Toc294800806"/>
      <w:bookmarkStart w:id="3791"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90"/>
      <w:bookmarkEnd w:id="3791"/>
    </w:p>
    <w:tbl>
      <w:tblPr>
        <w:tblStyle w:val="CLIWide"/>
        <w:tblW w:w="0" w:type="auto"/>
        <w:tblLook w:val="01E0" w:firstRow="1" w:lastRow="1" w:firstColumn="1" w:lastColumn="1" w:noHBand="0" w:noVBand="0"/>
      </w:tblPr>
      <w:tblGrid>
        <w:gridCol w:w="3985"/>
        <w:gridCol w:w="4163"/>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92" w:name="_Toc294800865"/>
      <w:bookmarkStart w:id="3793" w:name="_Toc294800901"/>
      <w:bookmarkStart w:id="3794" w:name="_Toc294856189"/>
      <w:bookmarkStart w:id="3795" w:name="_Toc444695258"/>
      <w:r>
        <w:rPr>
          <w:rFonts w:hint="eastAsia"/>
        </w:rPr>
        <w:t>Clock Calendar and NTP Configuration Examples</w:t>
      </w:r>
      <w:bookmarkEnd w:id="3792"/>
      <w:bookmarkEnd w:id="3793"/>
      <w:bookmarkEnd w:id="3794"/>
      <w:bookmarkEnd w:id="3795"/>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Default="00D96612" w:rsidP="0021019A">
      <w:pPr>
        <w:pStyle w:val="1"/>
        <w:ind w:right="20"/>
      </w:pPr>
      <w:bookmarkStart w:id="3796" w:name="_Toc294856735"/>
      <w:bookmarkStart w:id="3797" w:name="_Toc294857399"/>
      <w:bookmarkStart w:id="3798" w:name="_Toc391378374"/>
      <w:bookmarkStart w:id="3799" w:name="_Toc444695259"/>
      <w:r>
        <w:rPr>
          <w:rFonts w:hint="eastAsia"/>
        </w:rPr>
        <w:lastRenderedPageBreak/>
        <w:t>Dynamic ARP Inspection</w:t>
      </w:r>
      <w:bookmarkEnd w:id="3796"/>
      <w:bookmarkEnd w:id="3797"/>
      <w:bookmarkEnd w:id="3798"/>
      <w:bookmarkEnd w:id="3799"/>
    </w:p>
    <w:p w14:paraId="752228A2" w14:textId="77777777" w:rsidR="003F5DC1" w:rsidRPr="003F5DC1" w:rsidRDefault="003F5DC1" w:rsidP="0021019A">
      <w:pPr>
        <w:ind w:right="20"/>
      </w:pPr>
      <w:bookmarkStart w:id="3800" w:name="_Toc294857465"/>
      <w:bookmarkStart w:id="3801" w:name="_Toc294877608"/>
      <w:bookmarkStart w:id="3802" w:name="_Toc294878135"/>
      <w:bookmarkStart w:id="3803" w:name="_Toc294879760"/>
      <w:bookmarkStart w:id="3804" w:name="_Toc294880444"/>
      <w:bookmarkStart w:id="3805" w:name="_Toc294880970"/>
      <w:bookmarkStart w:id="3806" w:name="_Toc294882274"/>
      <w:bookmarkStart w:id="3807" w:name="_Toc294882799"/>
      <w:bookmarkStart w:id="3808" w:name="_Toc295242061"/>
      <w:bookmarkStart w:id="3809" w:name="_Toc295242502"/>
      <w:bookmarkStart w:id="3810" w:name="_Toc295290822"/>
      <w:bookmarkStart w:id="3811" w:name="_Toc295390158"/>
      <w:bookmarkStart w:id="3812" w:name="_Toc295402240"/>
      <w:bookmarkStart w:id="3813" w:name="_Toc295402282"/>
      <w:bookmarkStart w:id="3814" w:name="_Toc295470760"/>
      <w:bookmarkStart w:id="3815" w:name="_Toc295741878"/>
      <w:bookmarkStart w:id="3816" w:name="_Toc295750567"/>
      <w:bookmarkStart w:id="3817" w:name="_Toc295832359"/>
      <w:bookmarkStart w:id="3818" w:name="_Toc295832402"/>
      <w:bookmarkStart w:id="3819" w:name="_Toc295833078"/>
      <w:bookmarkStart w:id="3820" w:name="_Toc295833842"/>
      <w:bookmarkStart w:id="3821" w:name="_Toc295836592"/>
      <w:bookmarkStart w:id="3822" w:name="_Toc295894141"/>
      <w:bookmarkStart w:id="3823" w:name="_Toc295987301"/>
      <w:bookmarkStart w:id="3824" w:name="_Toc296000231"/>
      <w:bookmarkStart w:id="3825" w:name="_Toc296001325"/>
      <w:bookmarkStart w:id="3826" w:name="_Toc296020356"/>
      <w:bookmarkStart w:id="3827" w:name="_Toc296083590"/>
      <w:bookmarkStart w:id="3828" w:name="_Toc296087061"/>
      <w:bookmarkStart w:id="3829" w:name="_Toc296176571"/>
      <w:bookmarkStart w:id="3830" w:name="_Toc296177346"/>
      <w:bookmarkStart w:id="3831" w:name="_Toc296180953"/>
      <w:bookmarkStart w:id="3832" w:name="_Toc296182030"/>
      <w:bookmarkStart w:id="3833" w:name="_Toc296182804"/>
      <w:bookmarkStart w:id="3834" w:name="_Toc296184043"/>
      <w:bookmarkStart w:id="3835" w:name="_Toc296339873"/>
      <w:bookmarkStart w:id="3836" w:name="_Toc296340653"/>
      <w:bookmarkStart w:id="3837" w:name="_Toc296671323"/>
      <w:bookmarkStart w:id="3838" w:name="_Toc296671367"/>
      <w:bookmarkStart w:id="3839" w:name="_Toc296671846"/>
      <w:bookmarkStart w:id="3840" w:name="_Toc296690666"/>
      <w:bookmarkStart w:id="3841" w:name="_Toc296959275"/>
      <w:bookmarkStart w:id="3842" w:name="_Toc297822547"/>
      <w:bookmarkStart w:id="3843" w:name="_Toc306024399"/>
      <w:bookmarkStart w:id="3844" w:name="_Toc306029294"/>
      <w:bookmarkStart w:id="3845" w:name="_Toc306092051"/>
      <w:bookmarkStart w:id="3846" w:name="_Toc306093388"/>
      <w:bookmarkStart w:id="3847" w:name="_Toc306283355"/>
      <w:bookmarkStart w:id="3848" w:name="_Toc306284160"/>
      <w:bookmarkStart w:id="3849" w:name="_Toc306284965"/>
      <w:bookmarkStart w:id="3850" w:name="_Toc325378233"/>
      <w:bookmarkStart w:id="3851" w:name="_Toc327782423"/>
      <w:bookmarkStart w:id="3852" w:name="_Toc329073642"/>
      <w:bookmarkStart w:id="3853" w:name="_Toc329076584"/>
      <w:bookmarkStart w:id="3854" w:name="_Toc335384420"/>
      <w:bookmarkStart w:id="3855" w:name="_Toc335385233"/>
      <w:bookmarkStart w:id="3856" w:name="_Toc335386046"/>
      <w:bookmarkStart w:id="3857" w:name="_Toc335640824"/>
      <w:bookmarkStart w:id="3858" w:name="_Toc336588084"/>
      <w:bookmarkStart w:id="3859" w:name="_Toc336589653"/>
      <w:bookmarkStart w:id="3860" w:name="_Toc336590523"/>
      <w:bookmarkStart w:id="3861" w:name="_Toc336591259"/>
      <w:bookmarkStart w:id="3862" w:name="_Toc336604876"/>
      <w:bookmarkStart w:id="3863" w:name="_Toc336605856"/>
      <w:bookmarkStart w:id="3864" w:name="_Toc337193673"/>
      <w:bookmarkStart w:id="3865" w:name="_Toc337194480"/>
      <w:bookmarkStart w:id="3866" w:name="_Toc337195556"/>
      <w:bookmarkStart w:id="3867" w:name="_Toc337196316"/>
      <w:bookmarkStart w:id="3868" w:name="_Toc337197076"/>
      <w:bookmarkStart w:id="3869" w:name="_Toc337199466"/>
      <w:bookmarkStart w:id="3870" w:name="_Toc337200264"/>
      <w:bookmarkStart w:id="3871" w:name="_Toc337201180"/>
      <w:bookmarkStart w:id="3872" w:name="_Toc337728707"/>
      <w:bookmarkStart w:id="3873" w:name="_Toc337819180"/>
      <w:bookmarkStart w:id="3874" w:name="_Toc338756004"/>
      <w:bookmarkStart w:id="3875" w:name="_Toc339539517"/>
      <w:bookmarkStart w:id="3876" w:name="_Toc340647729"/>
      <w:bookmarkStart w:id="3877" w:name="_Toc340663649"/>
      <w:bookmarkStart w:id="3878" w:name="_Toc341455539"/>
      <w:bookmarkStart w:id="3879" w:name="_Toc341693777"/>
      <w:bookmarkStart w:id="3880" w:name="_Toc341699511"/>
      <w:bookmarkStart w:id="3881" w:name="_Toc341886335"/>
      <w:bookmarkStart w:id="3882" w:name="_Toc341976132"/>
      <w:bookmarkStart w:id="3883" w:name="_Toc342046102"/>
      <w:bookmarkStart w:id="3884" w:name="_Toc343863887"/>
      <w:bookmarkStart w:id="3885" w:name="_Toc348529237"/>
      <w:bookmarkStart w:id="3886" w:name="_Toc348536311"/>
      <w:bookmarkStart w:id="3887" w:name="_Toc348537255"/>
      <w:bookmarkStart w:id="3888" w:name="_Toc348538200"/>
      <w:bookmarkStart w:id="3889" w:name="_Toc348539145"/>
      <w:bookmarkStart w:id="3890" w:name="_Toc348540090"/>
      <w:bookmarkStart w:id="3891" w:name="_Toc348541035"/>
      <w:bookmarkStart w:id="3892" w:name="_Toc348541980"/>
      <w:bookmarkStart w:id="3893" w:name="_Toc348542925"/>
      <w:bookmarkStart w:id="3894" w:name="_Toc348624850"/>
      <w:bookmarkStart w:id="3895" w:name="_Toc348625795"/>
      <w:bookmarkStart w:id="3896" w:name="_Toc354409716"/>
      <w:bookmarkStart w:id="3897" w:name="_Toc354416031"/>
      <w:bookmarkStart w:id="3898" w:name="_Toc253407638"/>
      <w:bookmarkStart w:id="3899" w:name="_Toc363228709"/>
      <w:bookmarkStart w:id="3900" w:name="_Toc253407639"/>
      <w:bookmarkStart w:id="3901" w:name="_Toc363228710"/>
    </w:p>
    <w:p w14:paraId="3A7DBB0C" w14:textId="77777777" w:rsidR="00D96612" w:rsidRDefault="00D96612" w:rsidP="0021019A">
      <w:pPr>
        <w:pStyle w:val="a3"/>
        <w:ind w:right="20"/>
      </w:pPr>
      <w:r w:rsidRPr="002F5F3A">
        <w:t>This chapter describes the function of dynamic Address Resolution Protocol (ARP) inspection (DAI) which is used for inspecting ARP packet.</w:t>
      </w:r>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p>
    <w:p w14:paraId="047DA04B" w14:textId="77777777" w:rsidR="00D96612" w:rsidRPr="002F5F3A" w:rsidRDefault="00D96612" w:rsidP="0021019A">
      <w:pPr>
        <w:pStyle w:val="a3"/>
        <w:ind w:right="20"/>
      </w:pPr>
      <w:r w:rsidRPr="002F5F3A">
        <w:t xml:space="preserve">This chapter consists of the following sections: </w:t>
      </w:r>
    </w:p>
    <w:p w14:paraId="627B040F" w14:textId="77777777" w:rsidR="00D96612" w:rsidRPr="002F5F3A" w:rsidRDefault="00D96612" w:rsidP="0021019A">
      <w:pPr>
        <w:pStyle w:val="Randomlist"/>
        <w:tabs>
          <w:tab w:val="clear" w:pos="3968"/>
          <w:tab w:val="num" w:pos="1980"/>
          <w:tab w:val="num" w:pos="3320"/>
        </w:tabs>
        <w:ind w:left="2104" w:right="20" w:hanging="403"/>
      </w:pPr>
      <w:r w:rsidRPr="002F5F3A">
        <w:t>Understanding DAI</w:t>
      </w:r>
    </w:p>
    <w:p w14:paraId="245790BD" w14:textId="77777777" w:rsidR="00D96612" w:rsidRPr="002F5F3A" w:rsidRDefault="00D96612" w:rsidP="0021019A">
      <w:pPr>
        <w:pStyle w:val="Randomlist"/>
        <w:tabs>
          <w:tab w:val="clear" w:pos="3968"/>
          <w:tab w:val="num" w:pos="1980"/>
          <w:tab w:val="num" w:pos="3320"/>
        </w:tabs>
        <w:ind w:left="2104" w:right="20" w:hanging="403"/>
      </w:pPr>
      <w:r w:rsidRPr="002F5F3A">
        <w:t>Default DAI Configuration</w:t>
      </w:r>
    </w:p>
    <w:p w14:paraId="4E585B9B" w14:textId="77777777" w:rsidR="00D96612" w:rsidRPr="002F5F3A" w:rsidRDefault="00D96612" w:rsidP="0021019A">
      <w:pPr>
        <w:pStyle w:val="Randomlist"/>
        <w:tabs>
          <w:tab w:val="clear" w:pos="3968"/>
          <w:tab w:val="num" w:pos="1980"/>
          <w:tab w:val="num" w:pos="3320"/>
        </w:tabs>
        <w:ind w:left="2104" w:right="20" w:hanging="403"/>
      </w:pPr>
      <w:r w:rsidRPr="002F5F3A">
        <w:t>DAI Configuration Guidelines and Restrictions</w:t>
      </w:r>
    </w:p>
    <w:p w14:paraId="2EBF24F3" w14:textId="77777777" w:rsidR="00D96612" w:rsidRPr="002F5F3A" w:rsidRDefault="00D96612" w:rsidP="0021019A">
      <w:pPr>
        <w:pStyle w:val="Randomlist"/>
        <w:tabs>
          <w:tab w:val="clear" w:pos="3968"/>
          <w:tab w:val="num" w:pos="1980"/>
          <w:tab w:val="num" w:pos="3320"/>
        </w:tabs>
        <w:ind w:left="2104" w:right="20" w:hanging="403"/>
      </w:pPr>
      <w:r w:rsidRPr="002F5F3A">
        <w:t>Configuring DAI</w:t>
      </w:r>
    </w:p>
    <w:p w14:paraId="75F9375F" w14:textId="77777777" w:rsidR="00D96612" w:rsidRPr="002F5F3A" w:rsidRDefault="00D96612" w:rsidP="0021019A">
      <w:pPr>
        <w:pStyle w:val="Randomlist"/>
        <w:tabs>
          <w:tab w:val="clear" w:pos="3968"/>
          <w:tab w:val="num" w:pos="1980"/>
          <w:tab w:val="num" w:pos="3320"/>
        </w:tabs>
        <w:ind w:left="2104" w:right="20" w:hanging="403"/>
      </w:pPr>
      <w:r w:rsidRPr="002F5F3A">
        <w:t>DAI Configuration Samples</w:t>
      </w:r>
    </w:p>
    <w:p w14:paraId="74CE2115" w14:textId="77777777" w:rsidR="00D96612" w:rsidRPr="00D96612" w:rsidRDefault="00D96612" w:rsidP="0021019A">
      <w:pPr>
        <w:ind w:right="20"/>
      </w:pPr>
    </w:p>
    <w:p w14:paraId="22D82049" w14:textId="77777777" w:rsidR="00D96612" w:rsidRDefault="00D96612" w:rsidP="0021019A">
      <w:pPr>
        <w:pStyle w:val="a3"/>
        <w:ind w:right="20"/>
        <w:rPr>
          <w:rFonts w:cs="Arial"/>
        </w:rPr>
      </w:pPr>
    </w:p>
    <w:p w14:paraId="585B5B86" w14:textId="77777777" w:rsidR="00D96612" w:rsidRDefault="00D96612" w:rsidP="0021019A">
      <w:pPr>
        <w:ind w:right="20"/>
        <w:rPr>
          <w:noProof/>
        </w:rPr>
      </w:pPr>
      <w:r>
        <w:br w:type="page"/>
      </w:r>
    </w:p>
    <w:p w14:paraId="43D2F6B3" w14:textId="77777777" w:rsidR="00D96612" w:rsidRPr="002C2A95" w:rsidRDefault="00D96612" w:rsidP="0021019A">
      <w:pPr>
        <w:pStyle w:val="2"/>
        <w:ind w:right="20"/>
      </w:pPr>
      <w:bookmarkStart w:id="3902" w:name="_Toc253407640"/>
      <w:bookmarkStart w:id="3903" w:name="_Toc363228711"/>
      <w:bookmarkStart w:id="3904" w:name="_Toc444695260"/>
      <w:r w:rsidRPr="00196AFC">
        <w:lastRenderedPageBreak/>
        <w:t>Understanding</w:t>
      </w:r>
      <w:r>
        <w:t xml:space="preserve"> </w:t>
      </w:r>
      <w:r>
        <w:rPr>
          <w:rFonts w:hint="eastAsia"/>
        </w:rPr>
        <w:t>DAI</w:t>
      </w:r>
      <w:bookmarkEnd w:id="3902"/>
      <w:bookmarkEnd w:id="3903"/>
      <w:bookmarkEnd w:id="3904"/>
    </w:p>
    <w:p w14:paraId="0F4F14C3" w14:textId="77777777" w:rsidR="00D96612" w:rsidRPr="002F5F3A" w:rsidRDefault="00D96612" w:rsidP="00836722">
      <w:pPr>
        <w:pStyle w:val="a3"/>
        <w:ind w:left="0" w:right="20"/>
      </w:pPr>
      <w:r w:rsidRPr="002F5F3A">
        <w:t>This section describes the basic function of DAI and the method to protect the ARP spoofing attack by using of DAI function. This section comprises the following subsections:</w:t>
      </w:r>
    </w:p>
    <w:p w14:paraId="67DC273F"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w:t>
      </w:r>
    </w:p>
    <w:p w14:paraId="03DA94C0"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 Spoofing Attacks</w:t>
      </w:r>
    </w:p>
    <w:p w14:paraId="73893CB3"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DAI and ARP Spoofing Attacks</w:t>
      </w:r>
    </w:p>
    <w:p w14:paraId="72EA8CA5"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Interface Trust States and Network Security</w:t>
      </w:r>
    </w:p>
    <w:p w14:paraId="2B228C41"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Rate Limiting of ARP Packets</w:t>
      </w:r>
    </w:p>
    <w:p w14:paraId="676B6C42"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Relative Priority of ARP ACLs and DHCP Snooping Entries</w:t>
      </w:r>
    </w:p>
    <w:p w14:paraId="1F25073B" w14:textId="77777777" w:rsidR="00D96612" w:rsidRPr="00196AFC" w:rsidRDefault="00D96612" w:rsidP="00836722">
      <w:pPr>
        <w:pStyle w:val="Randomlist"/>
        <w:tabs>
          <w:tab w:val="clear" w:pos="3968"/>
          <w:tab w:val="num" w:pos="1980"/>
          <w:tab w:val="num" w:pos="3320"/>
        </w:tabs>
        <w:ind w:left="0" w:right="20" w:firstLine="0"/>
      </w:pPr>
      <w:r w:rsidRPr="00196AFC">
        <w:rPr>
          <w:rFonts w:hint="eastAsia"/>
        </w:rPr>
        <w:t>Logging of Dropped Packets</w:t>
      </w:r>
    </w:p>
    <w:p w14:paraId="6A932172" w14:textId="77777777" w:rsidR="00D96612" w:rsidRDefault="00D96612" w:rsidP="00836722">
      <w:pPr>
        <w:pStyle w:val="3"/>
        <w:ind w:left="0" w:right="20"/>
      </w:pPr>
      <w:bookmarkStart w:id="3905" w:name="_Toc253407641"/>
      <w:bookmarkStart w:id="3906" w:name="_Toc444695261"/>
      <w:r w:rsidRPr="00196AFC">
        <w:rPr>
          <w:rFonts w:hint="eastAsia"/>
        </w:rPr>
        <w:t>Understanding</w:t>
      </w:r>
      <w:r>
        <w:rPr>
          <w:rFonts w:hint="eastAsia"/>
        </w:rPr>
        <w:t xml:space="preserve"> ARP</w:t>
      </w:r>
      <w:bookmarkEnd w:id="3905"/>
      <w:bookmarkEnd w:id="3906"/>
    </w:p>
    <w:p w14:paraId="29770967" w14:textId="77777777" w:rsidR="00D96612" w:rsidRPr="002F5F3A" w:rsidRDefault="00D96612" w:rsidP="00836722">
      <w:pPr>
        <w:pStyle w:val="a3"/>
        <w:ind w:left="0" w:right="20"/>
      </w:pPr>
      <w:r w:rsidRPr="002F5F3A">
        <w:t>ARP allows correlating IP address and MAC address by putting into a mapping table so that IP communication can be conducted within Layer 2 broadcast domain. For example, when host B wants to transmit data to host A, let</w:t>
      </w:r>
      <w:r w:rsidRPr="002F5F3A">
        <w:t>’</w:t>
      </w:r>
      <w:r w:rsidRPr="002F5F3A">
        <w:t>s assume that there would be no registered MAC address of host A within the ARP table in host B.</w:t>
      </w:r>
    </w:p>
    <w:p w14:paraId="56B078FA" w14:textId="77777777" w:rsidR="00D96612" w:rsidRDefault="00196AFC" w:rsidP="00836722">
      <w:pPr>
        <w:ind w:leftChars="945" w:left="1701" w:right="20"/>
        <w:jc w:val="left"/>
        <w:rPr>
          <w:rFonts w:ascii="굴림" w:eastAsia="굴림" w:hAnsi="굴림" w:cs="Times New Roman"/>
        </w:rPr>
      </w:pPr>
      <w:r>
        <w:rPr>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Default="000B3137" w:rsidP="00836722">
      <w:pPr>
        <w:pStyle w:val="afffff3"/>
        <w:ind w:left="0" w:right="20"/>
      </w:pPr>
      <w:bookmarkStart w:id="3907" w:name="_Toc363228712"/>
      <w:bookmarkStart w:id="3908" w:name="_Toc391575499"/>
      <w:r>
        <w:t xml:space="preserve">Figure </w:t>
      </w:r>
      <w:fldSimple w:instr=" SEQ Figure \* ARABIC ">
        <w:r w:rsidR="00D52C4A">
          <w:rPr>
            <w:noProof/>
          </w:rPr>
          <w:t>45</w:t>
        </w:r>
      </w:fldSimple>
      <w:r w:rsidR="00D52C4A">
        <w:rPr>
          <w:rFonts w:hint="eastAsia"/>
        </w:rPr>
        <w:t xml:space="preserve"> </w:t>
      </w:r>
      <w:r w:rsidRPr="002F5F3A">
        <w:t>Understanding ARP</w:t>
      </w:r>
      <w:bookmarkEnd w:id="3907"/>
      <w:bookmarkEnd w:id="3908"/>
    </w:p>
    <w:p w14:paraId="569B7FBF" w14:textId="77777777" w:rsidR="00D96612" w:rsidRPr="002F5F3A" w:rsidRDefault="00D96612" w:rsidP="00836722">
      <w:pPr>
        <w:pStyle w:val="a3"/>
        <w:ind w:left="0" w:right="20"/>
      </w:pPr>
      <w:r w:rsidRPr="002F5F3A">
        <w:t>To find out the MAC address for host A</w:t>
      </w:r>
      <w:r w:rsidRPr="002F5F3A">
        <w:t>’</w:t>
      </w:r>
      <w:r w:rsidRPr="002F5F3A">
        <w:t>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Default="00D96612" w:rsidP="00836722">
      <w:pPr>
        <w:pStyle w:val="3"/>
        <w:ind w:left="0" w:right="20"/>
      </w:pPr>
      <w:bookmarkStart w:id="3909" w:name="_Toc253407642"/>
      <w:bookmarkStart w:id="3910" w:name="_Toc363228713"/>
      <w:bookmarkStart w:id="3911" w:name="_Toc444695262"/>
      <w:r w:rsidRPr="00196AFC">
        <w:rPr>
          <w:rFonts w:hint="eastAsia"/>
        </w:rPr>
        <w:t>Understanding</w:t>
      </w:r>
      <w:r>
        <w:rPr>
          <w:rFonts w:hint="eastAsia"/>
        </w:rPr>
        <w:t xml:space="preserve"> ARP Spoofing Attacks</w:t>
      </w:r>
      <w:bookmarkEnd w:id="3909"/>
      <w:bookmarkEnd w:id="3910"/>
      <w:bookmarkEnd w:id="3911"/>
    </w:p>
    <w:p w14:paraId="2E8613CA" w14:textId="77777777" w:rsidR="00D96612" w:rsidRPr="002F5F3A" w:rsidRDefault="00D96612" w:rsidP="00836722">
      <w:pPr>
        <w:pStyle w:val="a3"/>
        <w:ind w:left="0" w:right="20"/>
      </w:pPr>
      <w:r w:rsidRPr="002F5F3A">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w:t>
      </w:r>
      <w:r w:rsidRPr="002F5F3A">
        <w:t>’</w:t>
      </w:r>
      <w:r w:rsidRPr="002F5F3A">
        <w:t>s computer.</w:t>
      </w:r>
    </w:p>
    <w:p w14:paraId="68B1E6AD" w14:textId="77777777" w:rsidR="00D96612" w:rsidRPr="002F5F3A" w:rsidRDefault="00D96612" w:rsidP="00836722">
      <w:pPr>
        <w:pStyle w:val="a3"/>
        <w:ind w:left="0" w:right="20"/>
      </w:pPr>
      <w:r w:rsidRPr="002F5F3A">
        <w:t>ARP spoofing attack affects the ARP cache of the host, switch, or router which are connected in the Layer 2 network. It intercepts the traffic which is intended for other networks. The following figures show examples of ARP cache poisoning.</w:t>
      </w:r>
    </w:p>
    <w:p w14:paraId="0BEB60D4" w14:textId="77777777" w:rsidR="00D96612" w:rsidRDefault="00196AFC" w:rsidP="00836722">
      <w:pPr>
        <w:ind w:leftChars="945" w:left="1701" w:right="20"/>
        <w:jc w:val="left"/>
        <w:rPr>
          <w:rFonts w:ascii="굴림" w:eastAsia="굴림" w:hAnsi="굴림" w:cs="Times New Roman"/>
        </w:rPr>
      </w:pPr>
      <w:r>
        <w:rPr>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Default="000B3137" w:rsidP="00836722">
      <w:pPr>
        <w:pStyle w:val="afffff3"/>
        <w:ind w:left="0" w:right="20"/>
      </w:pPr>
      <w:bookmarkStart w:id="3912" w:name="_Toc391575500"/>
      <w:r>
        <w:t xml:space="preserve">Figure </w:t>
      </w:r>
      <w:fldSimple w:instr=" SEQ Figure \* ARABIC ">
        <w:r w:rsidR="00D52C4A">
          <w:rPr>
            <w:noProof/>
          </w:rPr>
          <w:t>46</w:t>
        </w:r>
      </w:fldSimple>
      <w:r w:rsidR="00D52C4A">
        <w:rPr>
          <w:rFonts w:hint="eastAsia"/>
        </w:rPr>
        <w:t xml:space="preserve"> </w:t>
      </w:r>
      <w:r w:rsidRPr="002F5F3A">
        <w:t>Understanding ARP Spoofing Attacks</w:t>
      </w:r>
      <w:bookmarkEnd w:id="3912"/>
    </w:p>
    <w:p w14:paraId="56FEFD59" w14:textId="77777777" w:rsidR="00D96612" w:rsidRPr="002F5F3A" w:rsidRDefault="00D96612" w:rsidP="00836722">
      <w:pPr>
        <w:pStyle w:val="a3"/>
        <w:ind w:left="0" w:right="20"/>
      </w:pPr>
      <w:r w:rsidRPr="002F5F3A">
        <w:t xml:space="preserve">Hosts A, B and C are interconnected through the interfaces A, B, and C of the switch centered in the picture, and they are all in same subnet. The IP address and MAC address are shown in parenthesis in the figure. For example, host A uses IP address, </w:t>
      </w:r>
      <w:r w:rsidRPr="002F5F3A">
        <w:t>‘</w:t>
      </w:r>
      <w:r w:rsidRPr="002F5F3A">
        <w:t>IA</w:t>
      </w:r>
      <w:r w:rsidRPr="002F5F3A">
        <w:t>’</w:t>
      </w:r>
      <w:r w:rsidRPr="002F5F3A">
        <w:t xml:space="preserve"> and MAC address, </w:t>
      </w:r>
      <w:r w:rsidRPr="002F5F3A">
        <w:t>‘</w:t>
      </w:r>
      <w:r w:rsidRPr="002F5F3A">
        <w:t>MA</w:t>
      </w:r>
      <w:r w:rsidRPr="002F5F3A">
        <w:t>’</w:t>
      </w:r>
      <w:r w:rsidRPr="002F5F3A">
        <w:t xml:space="preserve">. When host A needs to communicate with host B in IP layer, in order to know the related MAC address of IP address </w:t>
      </w:r>
      <w:r w:rsidRPr="002F5F3A">
        <w:t>‘</w:t>
      </w:r>
      <w:r w:rsidRPr="002F5F3A">
        <w:t>IB</w:t>
      </w:r>
      <w:r w:rsidRPr="002F5F3A">
        <w:t>’</w:t>
      </w:r>
      <w:r w:rsidRPr="002F5F3A">
        <w:t xml:space="preserve"> it sends out ARP request in broadcast manner. If the switch and host B receive the ARP request, they update their ARP cache so as to replace the IP address IA and MAC address MA with latest values.</w:t>
      </w:r>
    </w:p>
    <w:p w14:paraId="0F4A23E4" w14:textId="77777777" w:rsidR="00D96612" w:rsidRDefault="00D96612" w:rsidP="00836722">
      <w:pPr>
        <w:pStyle w:val="a3"/>
        <w:ind w:left="0" w:right="20"/>
      </w:pPr>
      <w:r w:rsidRPr="002F5F3A">
        <w:t xml:space="preserve">Host C may pollute the ARP cache of host A and host B by which it sends out broadcasted ARP response that includes the faked MAC address, </w:t>
      </w:r>
      <w:r w:rsidRPr="002F5F3A">
        <w:t>‘</w:t>
      </w:r>
      <w:r w:rsidRPr="002F5F3A">
        <w:t>MC</w:t>
      </w:r>
      <w:r w:rsidRPr="002F5F3A">
        <w:t>’</w:t>
      </w:r>
      <w:r w:rsidRPr="002F5F3A">
        <w:t xml:space="preserve">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2F5F3A">
        <w:t>‘</w:t>
      </w:r>
      <w:r w:rsidRPr="002F5F3A">
        <w:rPr>
          <w:i/>
        </w:rPr>
        <w:t>man-in-the middle</w:t>
      </w:r>
      <w:r w:rsidRPr="002F5F3A">
        <w:t xml:space="preserve"> attack</w:t>
      </w:r>
      <w:r w:rsidRPr="002F5F3A">
        <w:t>’</w:t>
      </w:r>
      <w:r w:rsidRPr="002F5F3A">
        <w:t>.</w:t>
      </w:r>
    </w:p>
    <w:p w14:paraId="2A4F8C2A" w14:textId="77777777" w:rsidR="00D96612" w:rsidRPr="00362CAD" w:rsidRDefault="00196AFC" w:rsidP="00836722">
      <w:pPr>
        <w:ind w:leftChars="945" w:left="1701" w:right="20"/>
        <w:jc w:val="left"/>
        <w:rPr>
          <w:rFonts w:ascii="굴림" w:eastAsia="굴림" w:hAnsi="굴림" w:cs="Times New Roman"/>
        </w:rPr>
      </w:pPr>
      <w:r>
        <w:rPr>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Default="000B3137" w:rsidP="00836722">
      <w:pPr>
        <w:pStyle w:val="afffff3"/>
        <w:ind w:left="0" w:right="20"/>
        <w:rPr>
          <w:rFonts w:ascii="굴림" w:eastAsia="굴림" w:hAnsi="굴림" w:cs="Times New Roman"/>
        </w:rPr>
      </w:pPr>
      <w:bookmarkStart w:id="3913" w:name="_Toc391575501"/>
      <w:r>
        <w:t xml:space="preserve">Figure </w:t>
      </w:r>
      <w:fldSimple w:instr=" SEQ Figure \* ARABIC ">
        <w:r w:rsidR="00D52C4A">
          <w:rPr>
            <w:noProof/>
          </w:rPr>
          <w:t>47</w:t>
        </w:r>
      </w:fldSimple>
      <w:r w:rsidR="00D52C4A">
        <w:rPr>
          <w:rFonts w:hint="eastAsia"/>
        </w:rPr>
        <w:t xml:space="preserve"> </w:t>
      </w:r>
      <w:r w:rsidRPr="002F5F3A">
        <w:t>Understanding ARP Spoofing Attacks</w:t>
      </w:r>
      <w:bookmarkEnd w:id="3913"/>
    </w:p>
    <w:p w14:paraId="2D2EE675" w14:textId="77777777" w:rsidR="00D96612" w:rsidRDefault="00D96612" w:rsidP="00836722">
      <w:pPr>
        <w:pStyle w:val="3"/>
        <w:ind w:left="0" w:right="20"/>
      </w:pPr>
      <w:bookmarkStart w:id="3914" w:name="_Toc253407643"/>
      <w:bookmarkStart w:id="3915" w:name="_Toc363228714"/>
      <w:bookmarkStart w:id="3916" w:name="_Toc444695263"/>
      <w:r>
        <w:rPr>
          <w:rFonts w:hint="eastAsia"/>
        </w:rPr>
        <w:t xml:space="preserve">Understanding DAI and ARP </w:t>
      </w:r>
      <w:r w:rsidRPr="00196AFC">
        <w:rPr>
          <w:rFonts w:hint="eastAsia"/>
        </w:rPr>
        <w:t>Spoofing</w:t>
      </w:r>
      <w:r>
        <w:rPr>
          <w:rFonts w:hint="eastAsia"/>
        </w:rPr>
        <w:t xml:space="preserve"> Attacks</w:t>
      </w:r>
      <w:bookmarkEnd w:id="3914"/>
      <w:bookmarkEnd w:id="3915"/>
      <w:bookmarkEnd w:id="3916"/>
    </w:p>
    <w:p w14:paraId="7B4BDD62" w14:textId="77777777" w:rsidR="00D96612" w:rsidRPr="002F5F3A" w:rsidRDefault="00D96612" w:rsidP="00836722">
      <w:pPr>
        <w:pStyle w:val="a3"/>
        <w:ind w:left="0" w:right="20"/>
      </w:pPr>
      <w:r w:rsidRPr="002F5F3A">
        <w:t>DAI is a security function that is used to check out ARP packet. DAI inspects invalid IP-to-MAC address binding and drop the ARP packet after logging the relevant information. This feature protects the network from the man-in-the-middle attack.</w:t>
      </w:r>
    </w:p>
    <w:p w14:paraId="2878F25D" w14:textId="77777777" w:rsidR="00D96612" w:rsidRDefault="00D96612" w:rsidP="00836722">
      <w:pPr>
        <w:pStyle w:val="a3"/>
        <w:ind w:left="0" w:right="20"/>
      </w:pPr>
      <w:r w:rsidRPr="002F5F3A">
        <w:t>DAI makes sure the ARP table be changed only by valid ARP request and response. The switch that is enabled for DAI function behaves as the following:</w:t>
      </w:r>
    </w:p>
    <w:p w14:paraId="42F693B4" w14:textId="77777777" w:rsidR="00D96612" w:rsidRPr="002F5F3A" w:rsidRDefault="00D96612" w:rsidP="00836722">
      <w:pPr>
        <w:pStyle w:val="Randomlist"/>
        <w:tabs>
          <w:tab w:val="clear" w:pos="3968"/>
          <w:tab w:val="num" w:pos="1980"/>
          <w:tab w:val="num" w:pos="3320"/>
        </w:tabs>
        <w:ind w:left="0" w:right="20" w:firstLine="0"/>
      </w:pPr>
      <w:r w:rsidRPr="002F5F3A">
        <w:t xml:space="preserve">Check out and inspect all ARP packets that come through the untrusted ports. </w:t>
      </w:r>
    </w:p>
    <w:p w14:paraId="088D49E5" w14:textId="77777777" w:rsidR="00D96612" w:rsidRPr="002F5F3A" w:rsidRDefault="00D96612" w:rsidP="00836722">
      <w:pPr>
        <w:pStyle w:val="Randomlist"/>
        <w:tabs>
          <w:tab w:val="clear" w:pos="3968"/>
          <w:tab w:val="num" w:pos="1980"/>
          <w:tab w:val="num" w:pos="3320"/>
        </w:tabs>
        <w:ind w:left="0" w:right="20" w:firstLine="0"/>
      </w:pPr>
      <w:r w:rsidRPr="002F5F3A">
        <w:t>Check out the received packets whether it has the valid IP-to-MAC address binding before updating its own ARP cache.</w:t>
      </w:r>
    </w:p>
    <w:p w14:paraId="2F588014" w14:textId="77777777" w:rsidR="00D96612" w:rsidRPr="002F5F3A" w:rsidRDefault="00D96612" w:rsidP="00836722">
      <w:pPr>
        <w:pStyle w:val="Randomlist"/>
        <w:tabs>
          <w:tab w:val="clear" w:pos="3968"/>
          <w:tab w:val="num" w:pos="1980"/>
          <w:tab w:val="num" w:pos="3320"/>
        </w:tabs>
        <w:ind w:left="0" w:right="20" w:firstLine="0"/>
      </w:pPr>
      <w:r w:rsidRPr="002F5F3A">
        <w:t>Drop the invalid ARP packets.</w:t>
      </w:r>
    </w:p>
    <w:p w14:paraId="71364758" w14:textId="77777777" w:rsidR="00D96612" w:rsidRDefault="00D96612" w:rsidP="00836722">
      <w:pPr>
        <w:pStyle w:val="a3"/>
        <w:ind w:left="0" w:right="20"/>
      </w:pPr>
      <w:r w:rsidRPr="002F5F3A">
        <w:lastRenderedPageBreak/>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2"/>
        <w:gridCol w:w="1064"/>
        <w:gridCol w:w="6192"/>
      </w:tblGrid>
      <w:tr w:rsidR="00D96612" w:rsidRPr="002F5F3A" w14:paraId="6FCBF22D" w14:textId="77777777" w:rsidTr="00196AFC">
        <w:tc>
          <w:tcPr>
            <w:tcW w:w="898" w:type="dxa"/>
            <w:vAlign w:val="center"/>
          </w:tcPr>
          <w:p w14:paraId="4A5BF121" w14:textId="77777777" w:rsidR="00D96612" w:rsidRPr="002F5F3A" w:rsidRDefault="00D96612" w:rsidP="00836722">
            <w:pPr>
              <w:pStyle w:val="aa"/>
              <w:spacing w:after="120"/>
              <w:ind w:right="20" w:firstLine="200"/>
              <w:jc w:val="both"/>
            </w:pPr>
            <w:r>
              <w:rPr>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2F5F3A" w:rsidRDefault="00D96612" w:rsidP="00836722">
            <w:pPr>
              <w:pStyle w:val="aa"/>
              <w:ind w:right="20" w:firstLine="196"/>
              <w:jc w:val="both"/>
              <w:rPr>
                <w:b/>
                <w:bCs/>
              </w:rPr>
            </w:pPr>
            <w:r w:rsidRPr="002F5F3A">
              <w:rPr>
                <w:b/>
                <w:bCs/>
              </w:rPr>
              <w:t>Note</w:t>
            </w:r>
          </w:p>
        </w:tc>
        <w:tc>
          <w:tcPr>
            <w:tcW w:w="6347" w:type="dxa"/>
            <w:vAlign w:val="center"/>
          </w:tcPr>
          <w:p w14:paraId="2977B0F2" w14:textId="77777777" w:rsidR="00D96612" w:rsidRPr="002F5F3A" w:rsidRDefault="00D96612" w:rsidP="00836722">
            <w:pPr>
              <w:pStyle w:val="aa"/>
              <w:ind w:right="20"/>
              <w:jc w:val="both"/>
            </w:pPr>
            <w:r w:rsidRPr="002F5F3A">
              <w:t>When switch and VLAN are enabled for DHCP snooping, by DHCP snooping the DHCP snooping binding database is created.</w:t>
            </w:r>
          </w:p>
        </w:tc>
      </w:tr>
    </w:tbl>
    <w:p w14:paraId="7E16A660" w14:textId="77777777" w:rsidR="00D96612" w:rsidRPr="002F5F3A" w:rsidRDefault="00D96612" w:rsidP="00836722">
      <w:pPr>
        <w:pStyle w:val="a3"/>
        <w:ind w:left="0" w:right="20"/>
      </w:pPr>
      <w:r w:rsidRPr="002F5F3A">
        <w:t>Switch behaves as the following, according to the characteristics of the interface which receives the ARP packet:</w:t>
      </w:r>
    </w:p>
    <w:p w14:paraId="45F99ECB" w14:textId="77777777" w:rsidR="00D96612" w:rsidRPr="002F5F3A" w:rsidRDefault="00D96612" w:rsidP="00836722">
      <w:pPr>
        <w:pStyle w:val="Randomlist"/>
        <w:tabs>
          <w:tab w:val="clear" w:pos="3968"/>
          <w:tab w:val="num" w:pos="1980"/>
          <w:tab w:val="num" w:pos="3320"/>
        </w:tabs>
        <w:ind w:left="0" w:right="20" w:firstLine="0"/>
      </w:pPr>
      <w:r w:rsidRPr="002F5F3A">
        <w:t xml:space="preserve">Switch does not inspect the ARP packet that come through the trusted interface. </w:t>
      </w:r>
    </w:p>
    <w:p w14:paraId="144DBD92" w14:textId="77777777" w:rsidR="00D96612" w:rsidRDefault="00D96612" w:rsidP="00836722">
      <w:pPr>
        <w:pStyle w:val="Randomlist"/>
        <w:tabs>
          <w:tab w:val="clear" w:pos="3968"/>
          <w:tab w:val="num" w:pos="1980"/>
          <w:tab w:val="num" w:pos="3320"/>
        </w:tabs>
        <w:ind w:left="0" w:right="20" w:firstLine="0"/>
      </w:pPr>
      <w:r w:rsidRPr="002F5F3A">
        <w:t>Switch permits only the valid packets in case the packets have arrived t</w:t>
      </w:r>
      <w:r w:rsidR="00196AFC">
        <w:t>hrough the untrusted interface.</w:t>
      </w:r>
    </w:p>
    <w:p w14:paraId="056E4C21" w14:textId="77777777" w:rsidR="00D96612" w:rsidRPr="002F5F3A" w:rsidRDefault="00D96612" w:rsidP="00836722">
      <w:pPr>
        <w:pStyle w:val="a3"/>
        <w:ind w:left="0" w:right="20"/>
      </w:pPr>
      <w:r w:rsidRPr="002F5F3A">
        <w:t xml:space="preserve">DAI may use ARP access control lists (ACLs) which administrator has defined with respect to a host that has statically assigned IP address. The switch may leave a log for the discarded packets. </w:t>
      </w:r>
    </w:p>
    <w:p w14:paraId="736B4967" w14:textId="77777777" w:rsidR="00D96612" w:rsidRPr="002F5F3A" w:rsidRDefault="00D96612" w:rsidP="00836722">
      <w:pPr>
        <w:pStyle w:val="a3"/>
        <w:ind w:left="0" w:right="20"/>
      </w:pPr>
      <w:r w:rsidRPr="002F5F3A">
        <w:t>In the case of the following condition, DAI may be configured to discard ARP packets:</w:t>
      </w:r>
    </w:p>
    <w:p w14:paraId="75EBF631" w14:textId="77777777" w:rsidR="00D96612" w:rsidRPr="002F5F3A" w:rsidRDefault="00D96612" w:rsidP="00836722">
      <w:pPr>
        <w:pStyle w:val="Randomlist"/>
        <w:tabs>
          <w:tab w:val="clear" w:pos="3968"/>
          <w:tab w:val="num" w:pos="1980"/>
          <w:tab w:val="num" w:pos="3320"/>
        </w:tabs>
        <w:ind w:left="0" w:right="20" w:firstLine="0"/>
      </w:pPr>
      <w:r w:rsidRPr="002F5F3A">
        <w:t xml:space="preserve">When the IP address of the packets are invalid </w:t>
      </w:r>
      <w:r w:rsidRPr="002F5F3A">
        <w:t>–</w:t>
      </w:r>
      <w:r w:rsidRPr="002F5F3A">
        <w:t xml:space="preserve"> for example 0.0.0.0, 255.255.255.255 or IP multicast address.</w:t>
      </w:r>
    </w:p>
    <w:p w14:paraId="7850A6B7" w14:textId="77777777" w:rsidR="00D96612" w:rsidRPr="00196AFC" w:rsidRDefault="00D96612" w:rsidP="00836722">
      <w:pPr>
        <w:pStyle w:val="Randomlist"/>
        <w:tabs>
          <w:tab w:val="clear" w:pos="3968"/>
          <w:tab w:val="num" w:pos="1980"/>
          <w:tab w:val="num" w:pos="3320"/>
        </w:tabs>
        <w:ind w:left="0" w:right="20" w:firstLine="0"/>
      </w:pPr>
      <w:r w:rsidRPr="002F5F3A">
        <w:t>When the MAC address in ARP packet body and the address of Eth</w:t>
      </w:r>
      <w:r w:rsidR="00196AFC">
        <w:t>ernet header is not consistent.</w:t>
      </w:r>
    </w:p>
    <w:p w14:paraId="4918B07E" w14:textId="77777777" w:rsidR="00D96612" w:rsidRDefault="00D96612" w:rsidP="00836722">
      <w:pPr>
        <w:pStyle w:val="3"/>
        <w:ind w:left="0" w:right="20"/>
      </w:pPr>
      <w:bookmarkStart w:id="3917" w:name="_Toc253407644"/>
      <w:bookmarkStart w:id="3918" w:name="_Toc363228715"/>
      <w:bookmarkStart w:id="3919" w:name="_Toc444695264"/>
      <w:r>
        <w:rPr>
          <w:rFonts w:hint="eastAsia"/>
        </w:rPr>
        <w:t xml:space="preserve">Interface </w:t>
      </w:r>
      <w:r w:rsidRPr="00196AFC">
        <w:rPr>
          <w:rFonts w:hint="eastAsia"/>
        </w:rPr>
        <w:t>Trust</w:t>
      </w:r>
      <w:r>
        <w:rPr>
          <w:rFonts w:hint="eastAsia"/>
        </w:rPr>
        <w:t xml:space="preserve"> States and Network Security</w:t>
      </w:r>
      <w:bookmarkEnd w:id="3917"/>
      <w:bookmarkEnd w:id="3918"/>
      <w:bookmarkEnd w:id="3919"/>
    </w:p>
    <w:p w14:paraId="5337AEE9" w14:textId="77777777" w:rsidR="00D96612" w:rsidRPr="002F5F3A" w:rsidRDefault="00D96612" w:rsidP="00836722">
      <w:pPr>
        <w:pStyle w:val="a3"/>
        <w:ind w:left="0" w:right="20"/>
      </w:pPr>
      <w:r w:rsidRPr="002F5F3A">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2F5F3A" w:rsidRDefault="00D96612" w:rsidP="00836722">
      <w:pPr>
        <w:pStyle w:val="a3"/>
        <w:ind w:left="0" w:right="20"/>
      </w:pPr>
      <w:r w:rsidRPr="002F5F3A">
        <w:t xml:space="preserve">In a typical network formation, the switch ports which are connected to a host are to be configured as </w:t>
      </w:r>
      <w:r w:rsidRPr="002F5F3A">
        <w:t>‘</w:t>
      </w:r>
      <w:r w:rsidRPr="002F5F3A">
        <w:t>untrusted</w:t>
      </w:r>
      <w:r w:rsidRPr="002F5F3A">
        <w:t>’</w:t>
      </w:r>
      <w:r w:rsidRPr="002F5F3A">
        <w:t xml:space="preserve"> and the switch ports to another switch are to be configured as </w:t>
      </w:r>
      <w:r w:rsidRPr="002F5F3A">
        <w:t>‘</w:t>
      </w:r>
      <w:r w:rsidRPr="002F5F3A">
        <w:t>trusted</w:t>
      </w:r>
      <w:r w:rsidRPr="002F5F3A">
        <w:t>’</w:t>
      </w:r>
      <w:r w:rsidRPr="002F5F3A">
        <w:t>. In this configuration, all the coming ARP packets into the switch will be inspected. No more validity inspections in VLAN or other network segment will be needed. To configuring trust setting, you can use the command IP arp inspection trust.</w:t>
      </w:r>
    </w:p>
    <w:tbl>
      <w:tblPr>
        <w:tblStyle w:val="WaringandCaution"/>
        <w:tblW w:w="0" w:type="auto"/>
        <w:tblLook w:val="01E0" w:firstRow="1" w:lastRow="1" w:firstColumn="1" w:lastColumn="1" w:noHBand="0" w:noVBand="0"/>
      </w:tblPr>
      <w:tblGrid>
        <w:gridCol w:w="958"/>
        <w:gridCol w:w="1030"/>
        <w:gridCol w:w="6160"/>
      </w:tblGrid>
      <w:tr w:rsidR="00D96612" w:rsidRPr="002F5F3A" w14:paraId="3D36A13C" w14:textId="77777777" w:rsidTr="00196AFC">
        <w:trPr>
          <w:trHeight w:val="1166"/>
        </w:trPr>
        <w:tc>
          <w:tcPr>
            <w:tcW w:w="984" w:type="dxa"/>
            <w:vAlign w:val="center"/>
          </w:tcPr>
          <w:p w14:paraId="557A6755" w14:textId="77777777" w:rsidR="00D96612" w:rsidRPr="002F5F3A" w:rsidRDefault="00D96612" w:rsidP="00836722">
            <w:pPr>
              <w:pStyle w:val="aa"/>
              <w:spacing w:after="120"/>
              <w:ind w:right="20"/>
              <w:jc w:val="both"/>
            </w:pPr>
            <w:r>
              <w:rPr>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2F5F3A" w:rsidRDefault="00D96612" w:rsidP="00836722">
            <w:pPr>
              <w:pStyle w:val="aa"/>
              <w:ind w:right="20"/>
              <w:jc w:val="both"/>
              <w:rPr>
                <w:b/>
                <w:bCs/>
              </w:rPr>
            </w:pPr>
            <w:r w:rsidRPr="002F5F3A">
              <w:rPr>
                <w:b/>
                <w:bCs/>
              </w:rPr>
              <w:t>Caution</w:t>
            </w:r>
          </w:p>
        </w:tc>
        <w:tc>
          <w:tcPr>
            <w:tcW w:w="7045" w:type="dxa"/>
            <w:vAlign w:val="center"/>
          </w:tcPr>
          <w:p w14:paraId="1498991D" w14:textId="77777777" w:rsidR="00D96612" w:rsidRPr="002F5F3A" w:rsidRDefault="00D96612" w:rsidP="00836722">
            <w:pPr>
              <w:pStyle w:val="aa"/>
              <w:ind w:right="20"/>
              <w:jc w:val="both"/>
            </w:pPr>
            <w:r w:rsidRPr="002F5F3A">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t>‘</w:t>
            </w:r>
            <w:r w:rsidR="005832B8">
              <w:fldChar w:fldCharType="begin"/>
            </w:r>
            <w:r w:rsidR="006C1635">
              <w:instrText xml:space="preserve"> REF _Ref365273148 \h </w:instrText>
            </w:r>
            <w:r w:rsidR="005832B8">
              <w:fldChar w:fldCharType="separate"/>
            </w:r>
            <w:r w:rsidR="006C1635">
              <w:rPr>
                <w:rFonts w:hint="eastAsia"/>
              </w:rPr>
              <w:t>Enabling DAI on VLANs</w:t>
            </w:r>
            <w:r w:rsidR="005832B8">
              <w:fldChar w:fldCharType="end"/>
            </w:r>
            <w:r w:rsidR="006C1635">
              <w:t>’</w:t>
            </w:r>
          </w:p>
        </w:tc>
      </w:tr>
    </w:tbl>
    <w:p w14:paraId="73D4615F" w14:textId="77777777" w:rsidR="00D96612" w:rsidRPr="002F5F3A" w:rsidRDefault="00D96612" w:rsidP="00836722">
      <w:pPr>
        <w:pStyle w:val="a3"/>
        <w:ind w:left="0" w:right="20"/>
      </w:pPr>
      <w:r w:rsidRPr="002F5F3A">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A403A3" w:rsidRDefault="00D96612" w:rsidP="00836722">
      <w:pPr>
        <w:ind w:right="20"/>
        <w:jc w:val="left"/>
        <w:rPr>
          <w:rFonts w:ascii="굴림" w:eastAsia="굴림" w:hAnsi="굴림" w:cs="Times New Roman"/>
        </w:rPr>
      </w:pPr>
    </w:p>
    <w:p w14:paraId="1966A945" w14:textId="77777777" w:rsidR="00D96612" w:rsidRDefault="00196AFC" w:rsidP="00836722">
      <w:pPr>
        <w:ind w:right="20"/>
        <w:jc w:val="center"/>
        <w:rPr>
          <w:rFonts w:ascii="굴림" w:eastAsia="굴림" w:hAnsi="굴림" w:cs="Times New Roman"/>
        </w:rPr>
      </w:pPr>
      <w:r>
        <w:rPr>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Default="000B3137" w:rsidP="00836722">
      <w:pPr>
        <w:pStyle w:val="afffff3"/>
        <w:ind w:left="0" w:right="20"/>
      </w:pPr>
      <w:bookmarkStart w:id="3920" w:name="_Toc253407645"/>
      <w:bookmarkStart w:id="3921" w:name="_Toc391575502"/>
      <w:r>
        <w:t xml:space="preserve">Figure </w:t>
      </w:r>
      <w:fldSimple w:instr=" SEQ Figure \* ARABIC ">
        <w:r w:rsidR="00D52C4A">
          <w:rPr>
            <w:noProof/>
          </w:rPr>
          <w:t>48</w:t>
        </w:r>
      </w:fldSimple>
      <w:r w:rsidR="00D52C4A">
        <w:rPr>
          <w:rFonts w:hint="eastAsia"/>
        </w:rPr>
        <w:t xml:space="preserve"> </w:t>
      </w:r>
      <w:r w:rsidRPr="002F5F3A">
        <w:t>Interface Trust States and Network Security</w:t>
      </w:r>
      <w:bookmarkEnd w:id="3920"/>
      <w:bookmarkEnd w:id="3921"/>
    </w:p>
    <w:p w14:paraId="336A0181" w14:textId="77777777" w:rsidR="00D96612" w:rsidRPr="002F5F3A" w:rsidRDefault="00D96612" w:rsidP="00836722">
      <w:pPr>
        <w:pStyle w:val="a3"/>
        <w:ind w:left="0" w:right="20"/>
      </w:pPr>
      <w:r w:rsidRPr="002F5F3A">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2F5F3A" w:rsidRDefault="00D96612" w:rsidP="00836722">
      <w:pPr>
        <w:pStyle w:val="a3"/>
        <w:ind w:left="0" w:right="20"/>
      </w:pPr>
      <w:r w:rsidRPr="002F5F3A">
        <w:t>A switch that is enabled to execute DAI prevents its connected hosts from polluting other host</w:t>
      </w:r>
      <w:r w:rsidRPr="002F5F3A">
        <w:t>’</w:t>
      </w:r>
      <w:r w:rsidRPr="002F5F3A">
        <w:t xml:space="preserve">s ARP cache. However, DAI is not able to prevent the unwanted pollution that might affect other </w:t>
      </w:r>
      <w:r w:rsidR="000B3137">
        <w:t>hosts which are in DAI active.</w:t>
      </w:r>
    </w:p>
    <w:p w14:paraId="18CA566D" w14:textId="77777777" w:rsidR="00D96612" w:rsidRPr="00196AFC" w:rsidRDefault="00D96612" w:rsidP="00836722">
      <w:pPr>
        <w:pStyle w:val="a3"/>
        <w:ind w:left="0" w:right="20"/>
      </w:pPr>
      <w:r w:rsidRPr="002F5F3A">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79"/>
        <w:gridCol w:w="1120"/>
        <w:gridCol w:w="6049"/>
      </w:tblGrid>
      <w:tr w:rsidR="00D96612" w:rsidRPr="002F5F3A" w14:paraId="38F1D5BD" w14:textId="77777777" w:rsidTr="00196AFC">
        <w:tc>
          <w:tcPr>
            <w:tcW w:w="988" w:type="dxa"/>
            <w:vAlign w:val="center"/>
          </w:tcPr>
          <w:p w14:paraId="256240B5" w14:textId="77777777" w:rsidR="00D96612" w:rsidRPr="002F5F3A" w:rsidRDefault="00D96612" w:rsidP="00836722">
            <w:pPr>
              <w:pStyle w:val="aa"/>
              <w:spacing w:after="120"/>
              <w:ind w:right="20" w:firstLine="200"/>
              <w:jc w:val="both"/>
            </w:pPr>
            <w:r>
              <w:rPr>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2F5F3A" w:rsidRDefault="00D96612" w:rsidP="00836722">
            <w:pPr>
              <w:pStyle w:val="aa"/>
              <w:ind w:right="20" w:firstLine="196"/>
              <w:jc w:val="both"/>
              <w:rPr>
                <w:b/>
                <w:bCs/>
              </w:rPr>
            </w:pPr>
            <w:r w:rsidRPr="002F5F3A">
              <w:rPr>
                <w:b/>
                <w:bCs/>
              </w:rPr>
              <w:t>Note</w:t>
            </w:r>
          </w:p>
        </w:tc>
        <w:tc>
          <w:tcPr>
            <w:tcW w:w="6200" w:type="dxa"/>
            <w:vAlign w:val="center"/>
          </w:tcPr>
          <w:p w14:paraId="07433917" w14:textId="77777777" w:rsidR="00D96612" w:rsidRPr="002F5F3A" w:rsidRDefault="00094318" w:rsidP="00836722">
            <w:pPr>
              <w:pStyle w:val="aa"/>
              <w:ind w:right="20" w:firstLine="200"/>
              <w:jc w:val="both"/>
            </w:pPr>
            <w:r>
              <w:t>C9500</w:t>
            </w:r>
            <w:r w:rsidR="00D96612" w:rsidRPr="002F5F3A">
              <w:t xml:space="preserve"> support the DAI features that inspect all ARP packets.</w:t>
            </w:r>
          </w:p>
        </w:tc>
      </w:tr>
    </w:tbl>
    <w:p w14:paraId="30A177D9" w14:textId="77777777" w:rsidR="00D96612" w:rsidRPr="00786B06" w:rsidRDefault="00D96612" w:rsidP="00836722">
      <w:pPr>
        <w:ind w:right="20"/>
        <w:jc w:val="left"/>
        <w:rPr>
          <w:rFonts w:ascii="굴림" w:eastAsia="굴림" w:hAnsi="굴림" w:cs="Times New Roman"/>
        </w:rPr>
      </w:pPr>
    </w:p>
    <w:p w14:paraId="3D7F7E8C" w14:textId="77777777" w:rsidR="00D96612" w:rsidRDefault="00D96612" w:rsidP="00836722">
      <w:pPr>
        <w:pStyle w:val="3"/>
        <w:ind w:left="0" w:right="20"/>
      </w:pPr>
      <w:bookmarkStart w:id="3922" w:name="_Toc363228716"/>
      <w:bookmarkStart w:id="3923" w:name="wp1042348"/>
      <w:bookmarkStart w:id="3924" w:name="_Toc444695265"/>
      <w:r>
        <w:rPr>
          <w:rFonts w:hint="eastAsia"/>
        </w:rPr>
        <w:t>Rate Limiting of ARP Packets</w:t>
      </w:r>
      <w:bookmarkEnd w:id="3922"/>
      <w:bookmarkEnd w:id="3923"/>
      <w:bookmarkEnd w:id="3924"/>
    </w:p>
    <w:p w14:paraId="5F269BF8" w14:textId="77777777" w:rsidR="00D96612" w:rsidRPr="002F5F3A" w:rsidRDefault="00D96612" w:rsidP="00836722">
      <w:pPr>
        <w:pStyle w:val="a3"/>
        <w:ind w:left="0" w:right="20"/>
      </w:pPr>
      <w:r w:rsidRPr="002F5F3A">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2F5F3A">
        <w:rPr>
          <w:bCs/>
        </w:rPr>
        <w:t>ip arp inspection limit</w:t>
      </w:r>
      <w:r w:rsidRPr="002F5F3A">
        <w:t>.</w:t>
      </w:r>
    </w:p>
    <w:p w14:paraId="673A7480" w14:textId="77777777" w:rsidR="00D96612" w:rsidRDefault="00D96612" w:rsidP="00836722">
      <w:pPr>
        <w:pStyle w:val="a3"/>
        <w:ind w:left="0" w:right="20"/>
      </w:pPr>
      <w:r w:rsidRPr="002F5F3A">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2F5F3A">
        <w:rPr>
          <w:bCs/>
        </w:rPr>
        <w:t>ip arp inspection limit auto-recovery</w:t>
      </w:r>
      <w:r w:rsidRPr="002F5F3A">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2F5F3A" w14:paraId="35291221" w14:textId="77777777" w:rsidTr="003E3F42">
        <w:tc>
          <w:tcPr>
            <w:tcW w:w="1066" w:type="dxa"/>
            <w:vAlign w:val="center"/>
          </w:tcPr>
          <w:p w14:paraId="4894328F" w14:textId="77777777" w:rsidR="00D96612" w:rsidRPr="002F5F3A" w:rsidRDefault="00D96612" w:rsidP="00836722">
            <w:pPr>
              <w:pStyle w:val="aa"/>
              <w:spacing w:after="120"/>
              <w:ind w:right="20" w:firstLine="200"/>
              <w:jc w:val="both"/>
            </w:pPr>
            <w:r>
              <w:rPr>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2F5F3A" w:rsidRDefault="00D96612" w:rsidP="00836722">
            <w:pPr>
              <w:pStyle w:val="aa"/>
              <w:ind w:right="20" w:firstLine="196"/>
              <w:jc w:val="both"/>
              <w:rPr>
                <w:b/>
                <w:bCs/>
              </w:rPr>
            </w:pPr>
            <w:r w:rsidRPr="002F5F3A">
              <w:rPr>
                <w:b/>
                <w:bCs/>
              </w:rPr>
              <w:t>Note</w:t>
            </w:r>
          </w:p>
        </w:tc>
        <w:tc>
          <w:tcPr>
            <w:tcW w:w="5052" w:type="dxa"/>
            <w:vAlign w:val="center"/>
          </w:tcPr>
          <w:p w14:paraId="3FA4ED1C" w14:textId="77777777" w:rsidR="00D96612" w:rsidRPr="002F5F3A" w:rsidRDefault="00D96612" w:rsidP="00836722">
            <w:pPr>
              <w:pStyle w:val="aa"/>
              <w:ind w:right="20"/>
              <w:jc w:val="both"/>
            </w:pPr>
            <w:r w:rsidRPr="002F5F3A">
              <w:t>The rate limit function toward ARP packets are performed at CPU in software manner, you cannot count on it for Denial-of-Service (DoS) attack.</w:t>
            </w:r>
          </w:p>
        </w:tc>
      </w:tr>
    </w:tbl>
    <w:p w14:paraId="03A9565B" w14:textId="77777777" w:rsidR="003E3F42" w:rsidRDefault="003E3F42" w:rsidP="00836722">
      <w:pPr>
        <w:pStyle w:val="3"/>
        <w:ind w:left="0" w:right="20"/>
      </w:pPr>
      <w:bookmarkStart w:id="3925" w:name="_Toc253407646"/>
      <w:bookmarkStart w:id="3926" w:name="_Toc363228717"/>
    </w:p>
    <w:p w14:paraId="126296C9" w14:textId="77777777" w:rsidR="00836722" w:rsidRPr="00836722" w:rsidRDefault="00836722" w:rsidP="00836722"/>
    <w:p w14:paraId="6B3F598F" w14:textId="77777777" w:rsidR="00D96612" w:rsidRDefault="00D96612" w:rsidP="00836722">
      <w:pPr>
        <w:pStyle w:val="3"/>
        <w:ind w:left="0" w:right="20"/>
      </w:pPr>
      <w:bookmarkStart w:id="3927" w:name="_Toc444695266"/>
      <w:r w:rsidRPr="00196AFC">
        <w:rPr>
          <w:rFonts w:hint="eastAsia"/>
        </w:rPr>
        <w:lastRenderedPageBreak/>
        <w:t>Relative</w:t>
      </w:r>
      <w:r>
        <w:rPr>
          <w:rFonts w:hint="eastAsia"/>
        </w:rPr>
        <w:t xml:space="preserve"> Priority of ARP ACLs and DHCP Snooping Entries</w:t>
      </w:r>
      <w:bookmarkEnd w:id="3925"/>
      <w:bookmarkEnd w:id="3926"/>
      <w:bookmarkEnd w:id="3927"/>
    </w:p>
    <w:p w14:paraId="785BBA28" w14:textId="77777777" w:rsidR="00D96612" w:rsidRPr="002F5F3A" w:rsidRDefault="00D96612" w:rsidP="00836722">
      <w:pPr>
        <w:pStyle w:val="a3"/>
        <w:ind w:left="0" w:right="20"/>
      </w:pPr>
      <w:r w:rsidRPr="002F5F3A">
        <w:t>When DAI checks out the IP-to-MAC address mapping, it used DHCP snooping binding database.</w:t>
      </w:r>
    </w:p>
    <w:p w14:paraId="7201906E" w14:textId="77777777" w:rsidR="00D96612" w:rsidRPr="002F5F3A" w:rsidRDefault="00D96612" w:rsidP="00836722">
      <w:pPr>
        <w:pStyle w:val="a3"/>
        <w:ind w:left="0" w:right="20"/>
      </w:pPr>
      <w:r w:rsidRPr="002F5F3A">
        <w:t>ARP ACLs are used for inspection before DHCP snooping binding database. The switch will use ACL only when it is configured by ip arp inspection filter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Default="00D96612" w:rsidP="00836722">
      <w:pPr>
        <w:pStyle w:val="3"/>
        <w:ind w:left="0" w:right="20"/>
      </w:pPr>
      <w:bookmarkStart w:id="3928" w:name="_Toc337198192"/>
      <w:bookmarkStart w:id="3929" w:name="_Toc354416746"/>
      <w:bookmarkStart w:id="3930" w:name="_Toc444695267"/>
      <w:r>
        <w:rPr>
          <w:rFonts w:hint="eastAsia"/>
        </w:rPr>
        <w:t xml:space="preserve">Logging of </w:t>
      </w:r>
      <w:r w:rsidRPr="00196AFC">
        <w:rPr>
          <w:rFonts w:hint="eastAsia"/>
        </w:rPr>
        <w:t>Dropped</w:t>
      </w:r>
      <w:r>
        <w:rPr>
          <w:rFonts w:hint="eastAsia"/>
        </w:rPr>
        <w:t xml:space="preserve"> Packets</w:t>
      </w:r>
      <w:bookmarkEnd w:id="3928"/>
      <w:bookmarkEnd w:id="3929"/>
      <w:bookmarkEnd w:id="3930"/>
    </w:p>
    <w:p w14:paraId="701734DD" w14:textId="77777777" w:rsidR="00D96612" w:rsidRPr="002F5F3A" w:rsidRDefault="00D96612" w:rsidP="00836722">
      <w:pPr>
        <w:pStyle w:val="a3"/>
        <w:ind w:left="0" w:right="20"/>
      </w:pPr>
      <w:r w:rsidRPr="002F5F3A">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2F5F3A" w:rsidRDefault="00D96612" w:rsidP="00836722">
      <w:pPr>
        <w:pStyle w:val="a3"/>
        <w:ind w:left="0" w:right="20"/>
      </w:pPr>
      <w:bookmarkStart w:id="3931" w:name="_Toc253407647"/>
      <w:bookmarkEnd w:id="3931"/>
      <w:r w:rsidRPr="002F5F3A">
        <w:t>By use of global configuration command ip arp inspection log-buffer you can adjust the size of buffer and number of log per unit time so as to control the total volume of created messages. And with the global configuration command ip arp inspection VLAN logging you can specify the type of packets to log.</w:t>
      </w:r>
    </w:p>
    <w:p w14:paraId="416678F3" w14:textId="77777777" w:rsidR="00D96612" w:rsidRDefault="00D96612" w:rsidP="00836722">
      <w:pPr>
        <w:pStyle w:val="3"/>
        <w:ind w:left="0" w:right="20"/>
      </w:pPr>
      <w:bookmarkStart w:id="3932" w:name="_Toc363228718"/>
      <w:bookmarkStart w:id="3933" w:name="_Toc253407648"/>
      <w:bookmarkStart w:id="3934" w:name="_Toc444695268"/>
      <w:r>
        <w:rPr>
          <w:rFonts w:hint="eastAsia"/>
        </w:rPr>
        <w:t>Default DAI Configuration</w:t>
      </w:r>
      <w:bookmarkEnd w:id="3932"/>
      <w:bookmarkEnd w:id="3933"/>
      <w:bookmarkEnd w:id="3934"/>
    </w:p>
    <w:p w14:paraId="133ADEBE" w14:textId="77777777" w:rsidR="00D96612" w:rsidRPr="002F5F3A" w:rsidRDefault="00D96612" w:rsidP="00836722">
      <w:pPr>
        <w:pStyle w:val="a3"/>
        <w:ind w:left="0" w:right="20"/>
      </w:pPr>
      <w:r w:rsidRPr="002F5F3A">
        <w:t>The following table shows the default DAI configuration.</w:t>
      </w:r>
    </w:p>
    <w:p w14:paraId="547FD80B" w14:textId="77777777" w:rsidR="00D96612" w:rsidRPr="002F5F3A" w:rsidRDefault="006A4BB0" w:rsidP="00836722">
      <w:pPr>
        <w:pStyle w:val="affff4"/>
        <w:wordWrap/>
        <w:ind w:left="0" w:right="20"/>
      </w:pPr>
      <w:bookmarkStart w:id="3935" w:name="_Toc363228719"/>
      <w:bookmarkStart w:id="3936" w:name="OLE_LINK2"/>
      <w:bookmarkStart w:id="3937" w:name="_Toc391575366"/>
      <w:r>
        <w:t>Table</w:t>
      </w:r>
      <w:r w:rsidR="003708CE">
        <w:t xml:space="preserve"> </w:t>
      </w:r>
      <w:r w:rsidR="005832B8">
        <w:fldChar w:fldCharType="begin"/>
      </w:r>
      <w:r w:rsidR="00092D8C">
        <w:instrText xml:space="preserve"> SEQ Table \* ARABIC </w:instrText>
      </w:r>
      <w:r w:rsidR="005832B8">
        <w:fldChar w:fldCharType="separate"/>
      </w:r>
      <w:r w:rsidR="008B56C1">
        <w:rPr>
          <w:noProof/>
        </w:rPr>
        <w:t>224</w:t>
      </w:r>
      <w:r w:rsidR="005832B8">
        <w:rPr>
          <w:noProof/>
        </w:rPr>
        <w:fldChar w:fldCharType="end"/>
      </w:r>
      <w:r w:rsidR="00D96612" w:rsidRPr="002F5F3A">
        <w:t xml:space="preserve"> Default DAI Configuration</w:t>
      </w:r>
      <w:bookmarkEnd w:id="3935"/>
      <w:bookmarkEnd w:id="3936"/>
      <w:bookmarkEnd w:id="3937"/>
    </w:p>
    <w:tbl>
      <w:tblPr>
        <w:tblStyle w:val="CLIWide"/>
        <w:tblW w:w="0" w:type="auto"/>
        <w:tblLook w:val="01E0" w:firstRow="1" w:lastRow="1" w:firstColumn="1" w:lastColumn="1" w:noHBand="0" w:noVBand="0"/>
      </w:tblPr>
      <w:tblGrid>
        <w:gridCol w:w="3325"/>
        <w:gridCol w:w="4035"/>
      </w:tblGrid>
      <w:tr w:rsidR="00D96612" w:rsidRPr="002F5F3A"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2F5F3A" w:rsidRDefault="00D96612" w:rsidP="00836722">
            <w:pPr>
              <w:wordWrap/>
              <w:ind w:right="20"/>
              <w:jc w:val="left"/>
              <w:rPr>
                <w:b/>
              </w:rPr>
            </w:pPr>
            <w:r w:rsidRPr="002F5F3A">
              <w:rPr>
                <w:b/>
              </w:rPr>
              <w:t>Feature</w:t>
            </w:r>
          </w:p>
        </w:tc>
        <w:tc>
          <w:tcPr>
            <w:tcW w:w="4035" w:type="dxa"/>
          </w:tcPr>
          <w:p w14:paraId="7A73EF48" w14:textId="77777777" w:rsidR="00D96612" w:rsidRPr="002F5F3A" w:rsidRDefault="00D96612" w:rsidP="00836722">
            <w:pPr>
              <w:wordWrap/>
              <w:ind w:right="20"/>
              <w:jc w:val="left"/>
              <w:rPr>
                <w:b/>
              </w:rPr>
            </w:pPr>
            <w:r w:rsidRPr="002F5F3A">
              <w:rPr>
                <w:b/>
              </w:rPr>
              <w:t>Default Setting</w:t>
            </w:r>
          </w:p>
        </w:tc>
      </w:tr>
      <w:tr w:rsidR="00D96612" w:rsidRPr="002F5F3A" w14:paraId="1462F5F6" w14:textId="77777777" w:rsidTr="000B40CD">
        <w:tc>
          <w:tcPr>
            <w:tcW w:w="3325" w:type="dxa"/>
          </w:tcPr>
          <w:p w14:paraId="04DEEAA8" w14:textId="77777777" w:rsidR="00D96612" w:rsidRPr="002F5F3A" w:rsidRDefault="00D96612" w:rsidP="00836722">
            <w:pPr>
              <w:wordWrap/>
              <w:ind w:right="20"/>
              <w:jc w:val="left"/>
            </w:pPr>
            <w:r w:rsidRPr="002F5F3A">
              <w:t>DAI</w:t>
            </w:r>
          </w:p>
        </w:tc>
        <w:tc>
          <w:tcPr>
            <w:tcW w:w="4035" w:type="dxa"/>
          </w:tcPr>
          <w:p w14:paraId="76DCEC52" w14:textId="77777777" w:rsidR="00D96612" w:rsidRPr="002F5F3A" w:rsidRDefault="00D96612" w:rsidP="00836722">
            <w:pPr>
              <w:wordWrap/>
              <w:ind w:right="20"/>
              <w:jc w:val="left"/>
            </w:pPr>
            <w:r w:rsidRPr="002F5F3A">
              <w:t>Inactive for all VLAN.</w:t>
            </w:r>
          </w:p>
        </w:tc>
      </w:tr>
      <w:tr w:rsidR="00D96612" w:rsidRPr="002F5F3A" w14:paraId="1DA02810" w14:textId="77777777" w:rsidTr="000B40CD">
        <w:tc>
          <w:tcPr>
            <w:tcW w:w="3325" w:type="dxa"/>
          </w:tcPr>
          <w:p w14:paraId="33828EB2" w14:textId="77777777" w:rsidR="00D96612" w:rsidRPr="002F5F3A" w:rsidRDefault="00D96612" w:rsidP="00836722">
            <w:pPr>
              <w:wordWrap/>
              <w:ind w:right="20"/>
              <w:jc w:val="left"/>
            </w:pPr>
            <w:r w:rsidRPr="002F5F3A">
              <w:t>Interface trust state</w:t>
            </w:r>
          </w:p>
        </w:tc>
        <w:tc>
          <w:tcPr>
            <w:tcW w:w="4035" w:type="dxa"/>
          </w:tcPr>
          <w:p w14:paraId="32A92293" w14:textId="77777777" w:rsidR="00D96612" w:rsidRPr="002F5F3A" w:rsidRDefault="00D96612" w:rsidP="00836722">
            <w:pPr>
              <w:wordWrap/>
              <w:ind w:right="20"/>
              <w:jc w:val="left"/>
            </w:pPr>
            <w:r w:rsidRPr="002F5F3A">
              <w:t>Untrusted for all interfaces.</w:t>
            </w:r>
          </w:p>
        </w:tc>
      </w:tr>
      <w:tr w:rsidR="00D96612" w:rsidRPr="002F5F3A" w14:paraId="5B1109E8" w14:textId="77777777" w:rsidTr="000B40CD">
        <w:tc>
          <w:tcPr>
            <w:tcW w:w="3325" w:type="dxa"/>
          </w:tcPr>
          <w:p w14:paraId="242DAC4E" w14:textId="77777777" w:rsidR="00D96612" w:rsidRPr="002F5F3A" w:rsidRDefault="00D96612" w:rsidP="00836722">
            <w:pPr>
              <w:wordWrap/>
              <w:ind w:right="20"/>
              <w:jc w:val="left"/>
            </w:pPr>
            <w:r w:rsidRPr="002F5F3A">
              <w:t>Rate limit of incoming ARP packets</w:t>
            </w:r>
          </w:p>
        </w:tc>
        <w:tc>
          <w:tcPr>
            <w:tcW w:w="4035" w:type="dxa"/>
          </w:tcPr>
          <w:p w14:paraId="0737F28C" w14:textId="77777777" w:rsidR="00D96612" w:rsidRPr="002F5F3A" w:rsidRDefault="00D96612" w:rsidP="00836722">
            <w:pPr>
              <w:wordWrap/>
              <w:ind w:right="20"/>
              <w:jc w:val="left"/>
            </w:pPr>
            <w:r w:rsidRPr="002F5F3A">
              <w:t xml:space="preserve">15 pps for untrusted interfaces. </w:t>
            </w:r>
          </w:p>
          <w:p w14:paraId="08609FE8" w14:textId="77777777" w:rsidR="00D96612" w:rsidRPr="002F5F3A" w:rsidRDefault="00D96612" w:rsidP="00836722">
            <w:pPr>
              <w:wordWrap/>
              <w:ind w:right="20"/>
              <w:jc w:val="left"/>
            </w:pPr>
            <w:r w:rsidRPr="002F5F3A">
              <w:t xml:space="preserve">In the case of trusted interfaces, there is no limitation on rate. </w:t>
            </w:r>
          </w:p>
          <w:p w14:paraId="7DE33FD9" w14:textId="77777777" w:rsidR="00D96612" w:rsidRPr="002F5F3A" w:rsidRDefault="00D96612" w:rsidP="00836722">
            <w:pPr>
              <w:wordWrap/>
              <w:ind w:right="20"/>
              <w:jc w:val="left"/>
            </w:pPr>
            <w:r w:rsidRPr="002F5F3A">
              <w:t>Burst interval is 1 second.</w:t>
            </w:r>
          </w:p>
          <w:p w14:paraId="12156D5B" w14:textId="77777777" w:rsidR="00D96612" w:rsidRPr="002F5F3A" w:rsidRDefault="00D96612" w:rsidP="00836722">
            <w:pPr>
              <w:wordWrap/>
              <w:ind w:right="20"/>
              <w:jc w:val="left"/>
            </w:pPr>
            <w:r w:rsidRPr="002F5F3A">
              <w:t>The rate limit for interfaces has a disabled status.</w:t>
            </w:r>
          </w:p>
        </w:tc>
      </w:tr>
      <w:tr w:rsidR="00D96612" w:rsidRPr="002F5F3A" w14:paraId="3B7E38A6" w14:textId="77777777" w:rsidTr="000B40CD">
        <w:tc>
          <w:tcPr>
            <w:tcW w:w="3325" w:type="dxa"/>
          </w:tcPr>
          <w:p w14:paraId="37B5FEEB" w14:textId="77777777" w:rsidR="00D96612" w:rsidRPr="002F5F3A" w:rsidRDefault="00D96612" w:rsidP="00836722">
            <w:pPr>
              <w:wordWrap/>
              <w:ind w:right="20"/>
              <w:jc w:val="left"/>
              <w:rPr>
                <w:lang w:val="fr-FR"/>
              </w:rPr>
            </w:pPr>
            <w:r w:rsidRPr="002F5F3A">
              <w:rPr>
                <w:lang w:val="fr-FR"/>
              </w:rPr>
              <w:t>ARP ACLs for non-DHCP environments</w:t>
            </w:r>
          </w:p>
        </w:tc>
        <w:tc>
          <w:tcPr>
            <w:tcW w:w="4035" w:type="dxa"/>
          </w:tcPr>
          <w:p w14:paraId="5C015DF4" w14:textId="77777777" w:rsidR="00D96612" w:rsidRPr="002F5F3A" w:rsidRDefault="00D96612" w:rsidP="00836722">
            <w:pPr>
              <w:wordWrap/>
              <w:ind w:right="20"/>
              <w:jc w:val="left"/>
            </w:pPr>
            <w:r w:rsidRPr="002F5F3A">
              <w:t>ARP ACLs is not defined.</w:t>
            </w:r>
          </w:p>
        </w:tc>
      </w:tr>
      <w:tr w:rsidR="00D96612" w:rsidRPr="002F5F3A" w14:paraId="2DCEF325" w14:textId="77777777" w:rsidTr="000B40CD">
        <w:tc>
          <w:tcPr>
            <w:tcW w:w="3325" w:type="dxa"/>
          </w:tcPr>
          <w:p w14:paraId="74501E6E" w14:textId="77777777" w:rsidR="00D96612" w:rsidRPr="002F5F3A" w:rsidRDefault="00D96612" w:rsidP="00836722">
            <w:pPr>
              <w:wordWrap/>
              <w:ind w:right="20"/>
              <w:jc w:val="left"/>
              <w:rPr>
                <w:lang w:val="fr-FR"/>
              </w:rPr>
            </w:pPr>
            <w:r w:rsidRPr="002F5F3A">
              <w:rPr>
                <w:lang w:val="fr-FR"/>
              </w:rPr>
              <w:t>Validation checks</w:t>
            </w:r>
          </w:p>
        </w:tc>
        <w:tc>
          <w:tcPr>
            <w:tcW w:w="4035" w:type="dxa"/>
          </w:tcPr>
          <w:p w14:paraId="40AC51E7" w14:textId="77777777" w:rsidR="00D96612" w:rsidRPr="002F5F3A" w:rsidRDefault="00D96612" w:rsidP="00836722">
            <w:pPr>
              <w:wordWrap/>
              <w:ind w:right="20"/>
              <w:jc w:val="left"/>
            </w:pPr>
            <w:r w:rsidRPr="002F5F3A">
              <w:t>No inspection is to be conducted.</w:t>
            </w:r>
          </w:p>
        </w:tc>
      </w:tr>
      <w:tr w:rsidR="00D96612" w:rsidRPr="002F5F3A" w14:paraId="028B6D0E" w14:textId="77777777" w:rsidTr="000B40CD">
        <w:tc>
          <w:tcPr>
            <w:tcW w:w="3325" w:type="dxa"/>
          </w:tcPr>
          <w:p w14:paraId="77529F51" w14:textId="77777777" w:rsidR="00D96612" w:rsidRPr="002F5F3A" w:rsidRDefault="00D96612" w:rsidP="00836722">
            <w:pPr>
              <w:wordWrap/>
              <w:ind w:right="20"/>
              <w:jc w:val="left"/>
              <w:rPr>
                <w:lang w:val="fr-FR"/>
              </w:rPr>
            </w:pPr>
            <w:r w:rsidRPr="002F5F3A">
              <w:rPr>
                <w:lang w:val="fr-FR"/>
              </w:rPr>
              <w:t>Log buffer</w:t>
            </w:r>
          </w:p>
        </w:tc>
        <w:tc>
          <w:tcPr>
            <w:tcW w:w="4035" w:type="dxa"/>
          </w:tcPr>
          <w:p w14:paraId="37B6CE34" w14:textId="77777777" w:rsidR="00D96612" w:rsidRPr="002F5F3A" w:rsidRDefault="00D96612" w:rsidP="00836722">
            <w:pPr>
              <w:wordWrap/>
              <w:ind w:right="20"/>
              <w:jc w:val="left"/>
              <w:rPr>
                <w:lang w:val="fr-FR"/>
              </w:rPr>
            </w:pPr>
            <w:r w:rsidRPr="002F5F3A">
              <w:rPr>
                <w:lang w:val="fr-FR"/>
              </w:rPr>
              <w:t>When DAI is enabled, all ARP packet which is denied or dropped will be logged.</w:t>
            </w:r>
          </w:p>
          <w:p w14:paraId="7B116A64" w14:textId="77777777" w:rsidR="00D96612" w:rsidRPr="002F5F3A" w:rsidRDefault="00D96612" w:rsidP="00836722">
            <w:pPr>
              <w:wordWrap/>
              <w:ind w:right="20"/>
              <w:jc w:val="left"/>
              <w:rPr>
                <w:lang w:val="fr-FR"/>
              </w:rPr>
            </w:pPr>
            <w:r w:rsidRPr="002F5F3A">
              <w:rPr>
                <w:lang w:val="fr-FR"/>
              </w:rPr>
              <w:t xml:space="preserve">The number of log entry </w:t>
            </w:r>
            <w:r w:rsidRPr="002F5F3A">
              <w:t>is</w:t>
            </w:r>
            <w:r w:rsidRPr="002F5F3A">
              <w:rPr>
                <w:lang w:val="fr-FR"/>
              </w:rPr>
              <w:t xml:space="preserve"> 32.</w:t>
            </w:r>
          </w:p>
          <w:p w14:paraId="662B85CC" w14:textId="77777777" w:rsidR="00D96612" w:rsidRPr="002F5F3A" w:rsidRDefault="00D96612" w:rsidP="00836722">
            <w:pPr>
              <w:wordWrap/>
              <w:ind w:right="20"/>
              <w:jc w:val="left"/>
              <w:rPr>
                <w:lang w:val="fr-FR"/>
              </w:rPr>
            </w:pPr>
            <w:r w:rsidRPr="002F5F3A">
              <w:rPr>
                <w:lang w:val="fr-FR"/>
              </w:rPr>
              <w:t>The number of system message generated is 5  per second.</w:t>
            </w:r>
          </w:p>
          <w:p w14:paraId="2EB8CC89" w14:textId="77777777" w:rsidR="00D96612" w:rsidRPr="002F5F3A" w:rsidRDefault="00D96612" w:rsidP="00836722">
            <w:pPr>
              <w:wordWrap/>
              <w:ind w:right="20"/>
              <w:jc w:val="left"/>
              <w:rPr>
                <w:lang w:val="fr-FR"/>
              </w:rPr>
            </w:pPr>
            <w:r w:rsidRPr="002F5F3A">
              <w:rPr>
                <w:lang w:val="fr-FR"/>
              </w:rPr>
              <w:t>The period of logging-rate 1 second</w:t>
            </w:r>
            <w:r w:rsidRPr="002F5F3A">
              <w:t xml:space="preserve"> </w:t>
            </w:r>
            <w:r w:rsidRPr="002F5F3A">
              <w:rPr>
                <w:lang w:val="fr-FR"/>
              </w:rPr>
              <w:t>.</w:t>
            </w:r>
          </w:p>
        </w:tc>
      </w:tr>
      <w:tr w:rsidR="00D96612" w:rsidRPr="002F5F3A" w14:paraId="5BBB69D6" w14:textId="77777777" w:rsidTr="000B40CD">
        <w:tc>
          <w:tcPr>
            <w:tcW w:w="3325" w:type="dxa"/>
          </w:tcPr>
          <w:p w14:paraId="39E357ED" w14:textId="77777777" w:rsidR="00D96612" w:rsidRPr="002F5F3A" w:rsidRDefault="00D96612" w:rsidP="00836722">
            <w:pPr>
              <w:wordWrap/>
              <w:ind w:right="20"/>
              <w:jc w:val="left"/>
              <w:rPr>
                <w:lang w:val="fr-FR"/>
              </w:rPr>
            </w:pPr>
            <w:r w:rsidRPr="002F5F3A">
              <w:rPr>
                <w:lang w:val="fr-FR"/>
              </w:rPr>
              <w:t>Per-VLAN logging</w:t>
            </w:r>
          </w:p>
        </w:tc>
        <w:tc>
          <w:tcPr>
            <w:tcW w:w="4035" w:type="dxa"/>
          </w:tcPr>
          <w:p w14:paraId="61B0EE86" w14:textId="77777777" w:rsidR="00D96612" w:rsidRPr="002F5F3A" w:rsidRDefault="00D96612" w:rsidP="00836722">
            <w:pPr>
              <w:wordWrap/>
              <w:ind w:right="20"/>
              <w:jc w:val="left"/>
              <w:rPr>
                <w:lang w:val="en-GB"/>
              </w:rPr>
            </w:pPr>
            <w:r w:rsidRPr="002F5F3A">
              <w:rPr>
                <w:lang w:val="en-GB"/>
              </w:rPr>
              <w:t xml:space="preserve">All ARP packets which are denied or dropped will be logged.  </w:t>
            </w:r>
          </w:p>
        </w:tc>
      </w:tr>
    </w:tbl>
    <w:p w14:paraId="3FD82ACE" w14:textId="77777777" w:rsidR="00D96612" w:rsidRPr="00786B06" w:rsidRDefault="00D96612" w:rsidP="00836722">
      <w:pPr>
        <w:ind w:right="20"/>
        <w:jc w:val="left"/>
        <w:rPr>
          <w:rFonts w:ascii="굴림" w:eastAsia="굴림" w:hAnsi="굴림" w:cs="Times New Roman"/>
        </w:rPr>
      </w:pPr>
    </w:p>
    <w:p w14:paraId="62EF0889" w14:textId="77777777" w:rsidR="00D96612" w:rsidRDefault="00D96612" w:rsidP="0021019A">
      <w:pPr>
        <w:pStyle w:val="2"/>
        <w:ind w:right="20"/>
      </w:pPr>
      <w:bookmarkStart w:id="3938" w:name="_Toc253407649"/>
      <w:bookmarkStart w:id="3939" w:name="_Toc363228720"/>
      <w:bookmarkStart w:id="3940" w:name="_Toc444695269"/>
      <w:r>
        <w:rPr>
          <w:rFonts w:hint="eastAsia"/>
        </w:rPr>
        <w:lastRenderedPageBreak/>
        <w:t>DAI</w:t>
      </w:r>
      <w:bookmarkEnd w:id="3938"/>
      <w:bookmarkEnd w:id="3939"/>
      <w:r w:rsidR="00A70820">
        <w:rPr>
          <w:rFonts w:hint="eastAsia"/>
        </w:rPr>
        <w:t xml:space="preserve"> Configuration </w:t>
      </w:r>
      <w:r w:rsidR="00A70820" w:rsidRPr="00A70820">
        <w:rPr>
          <w:rFonts w:hint="eastAsia"/>
        </w:rPr>
        <w:t>Guidelines</w:t>
      </w:r>
      <w:r w:rsidR="00A70820">
        <w:rPr>
          <w:rFonts w:hint="eastAsia"/>
        </w:rPr>
        <w:t xml:space="preserve"> and Restriction</w:t>
      </w:r>
      <w:bookmarkEnd w:id="3940"/>
    </w:p>
    <w:p w14:paraId="07275899" w14:textId="77777777" w:rsidR="00D96612" w:rsidRPr="002F5F3A" w:rsidRDefault="00D96612" w:rsidP="0021019A">
      <w:pPr>
        <w:pStyle w:val="a3"/>
        <w:ind w:right="20"/>
        <w:rPr>
          <w:lang w:val="en-GB"/>
        </w:rPr>
      </w:pPr>
      <w:r w:rsidRPr="002F5F3A">
        <w:rPr>
          <w:lang w:val="en-GB"/>
        </w:rPr>
        <w:t>When DAI is configured, take care of the following points:</w:t>
      </w:r>
    </w:p>
    <w:p w14:paraId="0B7E9D7B" w14:textId="77777777" w:rsidR="00D96612" w:rsidRPr="00A70820" w:rsidRDefault="00D96612" w:rsidP="0021019A">
      <w:pPr>
        <w:pStyle w:val="Randomlist"/>
        <w:tabs>
          <w:tab w:val="clear" w:pos="3968"/>
          <w:tab w:val="num" w:pos="1980"/>
          <w:tab w:val="num" w:pos="3320"/>
        </w:tabs>
        <w:ind w:left="2104" w:right="20" w:hanging="403"/>
      </w:pPr>
      <w:r w:rsidRPr="00A70820">
        <w:t xml:space="preserve">DAI takes care of the ARP table only in the switch. As a better method to protect whole network, the trap function which will have ARP packet to be processed in CPU. </w:t>
      </w:r>
    </w:p>
    <w:p w14:paraId="136C3E7E" w14:textId="77777777" w:rsidR="00D96612" w:rsidRPr="00A70820" w:rsidRDefault="00D96612" w:rsidP="0021019A">
      <w:pPr>
        <w:pStyle w:val="Randomlist"/>
        <w:tabs>
          <w:tab w:val="clear" w:pos="3968"/>
          <w:tab w:val="num" w:pos="1980"/>
          <w:tab w:val="num" w:pos="3320"/>
        </w:tabs>
        <w:ind w:left="2104" w:right="20" w:hanging="403"/>
      </w:pPr>
      <w:r w:rsidRPr="00A70820">
        <w:t>DAI is intended to be used as an ingress security tool. You ought not to use it at an egress port.</w:t>
      </w:r>
    </w:p>
    <w:p w14:paraId="3AA63433" w14:textId="77777777" w:rsidR="00D96612" w:rsidRPr="00A70820" w:rsidRDefault="00D96612" w:rsidP="0021019A">
      <w:pPr>
        <w:pStyle w:val="Randomlist"/>
        <w:tabs>
          <w:tab w:val="clear" w:pos="3968"/>
          <w:tab w:val="num" w:pos="1980"/>
          <w:tab w:val="num" w:pos="3320"/>
        </w:tabs>
        <w:ind w:left="2104" w:right="20" w:hanging="403"/>
      </w:pPr>
      <w:r w:rsidRPr="00A70820">
        <w:t>DAI is not effective for the hosts that are connected to the DAI-disenabled switch. As the man-in-the-middle attack is confined to a single Layer 2 broadcast domain, you ought to seperate a domain which adopts DAI from other domains which don</w:t>
      </w:r>
      <w:r w:rsidRPr="00A70820">
        <w:t>’</w:t>
      </w:r>
      <w:r w:rsidRPr="00A70820">
        <w:t xml:space="preserve">t use DAI. This will make sure that the ARP table of the switch that </w:t>
      </w:r>
      <w:proofErr w:type="gramStart"/>
      <w:r w:rsidRPr="00A70820">
        <w:t>are</w:t>
      </w:r>
      <w:proofErr w:type="gramEnd"/>
      <w:r w:rsidRPr="00A70820">
        <w:t xml:space="preserve"> in DAI activated domain. </w:t>
      </w:r>
    </w:p>
    <w:p w14:paraId="152D6CDC" w14:textId="77777777" w:rsidR="00D96612" w:rsidRPr="00A70820" w:rsidRDefault="00D96612" w:rsidP="0021019A">
      <w:pPr>
        <w:pStyle w:val="Randomlist"/>
        <w:tabs>
          <w:tab w:val="clear" w:pos="3968"/>
          <w:tab w:val="num" w:pos="1980"/>
          <w:tab w:val="num" w:pos="3320"/>
        </w:tabs>
        <w:ind w:left="2104" w:right="20" w:hanging="403"/>
      </w:pPr>
      <w:r w:rsidRPr="00A70820">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2F5F3A" w:rsidRDefault="00D96612" w:rsidP="0021019A">
      <w:pPr>
        <w:pStyle w:val="Randomlist"/>
        <w:tabs>
          <w:tab w:val="clear" w:pos="3968"/>
          <w:tab w:val="num" w:pos="1980"/>
          <w:tab w:val="num" w:pos="3320"/>
        </w:tabs>
        <w:ind w:left="2104" w:right="20" w:hanging="403"/>
      </w:pPr>
      <w:r w:rsidRPr="002F5F3A">
        <w:t xml:space="preserve">If DHCP snooping is inactive or DHCP is not in use, then you can utilize ARP ACL to permit or deny packets. </w:t>
      </w:r>
    </w:p>
    <w:p w14:paraId="00BA1760" w14:textId="77777777" w:rsidR="00D96612" w:rsidRPr="002F5F3A" w:rsidRDefault="00D96612" w:rsidP="0021019A">
      <w:pPr>
        <w:pStyle w:val="Randomlist"/>
        <w:tabs>
          <w:tab w:val="clear" w:pos="3968"/>
          <w:tab w:val="num" w:pos="1980"/>
          <w:tab w:val="num" w:pos="3320"/>
        </w:tabs>
        <w:ind w:left="2104" w:right="20" w:hanging="403"/>
      </w:pPr>
      <w:r w:rsidRPr="002F5F3A">
        <w:t>Configure the rate of ARP packets considering the characteristics of the port.</w:t>
      </w:r>
    </w:p>
    <w:p w14:paraId="7E1F73D2" w14:textId="77777777" w:rsidR="00D96612" w:rsidRPr="002F5F3A" w:rsidRDefault="00D96612" w:rsidP="0021019A">
      <w:pPr>
        <w:wordWrap/>
        <w:ind w:right="20"/>
        <w:jc w:val="left"/>
      </w:pPr>
    </w:p>
    <w:p w14:paraId="17AB371A" w14:textId="77777777" w:rsidR="00D96612" w:rsidRPr="00786B06" w:rsidRDefault="00D96612" w:rsidP="0021019A">
      <w:pPr>
        <w:ind w:right="20"/>
        <w:jc w:val="left"/>
        <w:rPr>
          <w:rFonts w:ascii="굴림" w:eastAsia="굴림" w:hAnsi="굴림" w:cs="Times New Roman"/>
        </w:rPr>
      </w:pPr>
    </w:p>
    <w:p w14:paraId="1E6DB08C" w14:textId="77777777" w:rsidR="00D96612" w:rsidRDefault="00D96612" w:rsidP="0021019A">
      <w:pPr>
        <w:pStyle w:val="2"/>
        <w:ind w:right="20"/>
      </w:pPr>
      <w:bookmarkStart w:id="3941" w:name="_Toc253407650"/>
      <w:bookmarkStart w:id="3942" w:name="_Toc363228721"/>
      <w:bookmarkStart w:id="3943" w:name="_Toc444695270"/>
      <w:r>
        <w:rPr>
          <w:rFonts w:hint="eastAsia"/>
        </w:rPr>
        <w:lastRenderedPageBreak/>
        <w:t>Configuring DAI</w:t>
      </w:r>
      <w:bookmarkEnd w:id="3941"/>
      <w:bookmarkEnd w:id="3942"/>
      <w:bookmarkEnd w:id="3943"/>
    </w:p>
    <w:p w14:paraId="711AA500" w14:textId="77777777" w:rsidR="00D96612" w:rsidRPr="002F5F3A" w:rsidRDefault="00D96612" w:rsidP="00465C3F">
      <w:pPr>
        <w:pStyle w:val="a3"/>
        <w:ind w:left="0" w:right="20"/>
      </w:pPr>
      <w:r w:rsidRPr="002F5F3A">
        <w:t xml:space="preserve">In this section, the way to configure DAI is explained: </w:t>
      </w:r>
    </w:p>
    <w:p w14:paraId="2638EF68" w14:textId="77777777" w:rsidR="00D96612" w:rsidRPr="002F5F3A" w:rsidRDefault="00D96612" w:rsidP="00465C3F">
      <w:pPr>
        <w:pStyle w:val="Randomlist"/>
        <w:tabs>
          <w:tab w:val="clear" w:pos="3968"/>
          <w:tab w:val="num" w:pos="1980"/>
          <w:tab w:val="num" w:pos="3320"/>
        </w:tabs>
        <w:ind w:left="0" w:right="20" w:firstLine="0"/>
      </w:pPr>
      <w:r w:rsidRPr="002F5F3A">
        <w:t>Enabling DAI on VLANs (Mandatory)</w:t>
      </w:r>
    </w:p>
    <w:p w14:paraId="71452CBD" w14:textId="77777777" w:rsidR="00D96612" w:rsidRPr="002F5F3A" w:rsidRDefault="00D96612" w:rsidP="00465C3F">
      <w:pPr>
        <w:pStyle w:val="Randomlist"/>
        <w:tabs>
          <w:tab w:val="clear" w:pos="3968"/>
          <w:tab w:val="num" w:pos="1980"/>
          <w:tab w:val="num" w:pos="3320"/>
        </w:tabs>
        <w:ind w:left="0" w:right="20" w:firstLine="0"/>
      </w:pPr>
      <w:r w:rsidRPr="002F5F3A">
        <w:t>Configuring the DAI Interface Trust State (optional)</w:t>
      </w:r>
    </w:p>
    <w:p w14:paraId="05D24533" w14:textId="77777777" w:rsidR="00D96612" w:rsidRPr="002F5F3A" w:rsidRDefault="00D96612" w:rsidP="00465C3F">
      <w:pPr>
        <w:pStyle w:val="Randomlist"/>
        <w:tabs>
          <w:tab w:val="clear" w:pos="3968"/>
          <w:tab w:val="num" w:pos="1980"/>
          <w:tab w:val="num" w:pos="3320"/>
        </w:tabs>
        <w:ind w:left="0" w:right="20" w:firstLine="0"/>
      </w:pPr>
      <w:r w:rsidRPr="002F5F3A">
        <w:t>Applying ARP ACLs for DAI Filtering (optional)</w:t>
      </w:r>
    </w:p>
    <w:p w14:paraId="6EB576CA" w14:textId="77777777" w:rsidR="00D96612" w:rsidRPr="002F5F3A" w:rsidRDefault="00D96612" w:rsidP="00465C3F">
      <w:pPr>
        <w:pStyle w:val="Randomlist"/>
        <w:tabs>
          <w:tab w:val="clear" w:pos="3968"/>
          <w:tab w:val="num" w:pos="1980"/>
          <w:tab w:val="num" w:pos="3320"/>
        </w:tabs>
        <w:ind w:left="0" w:right="20" w:firstLine="0"/>
      </w:pPr>
      <w:r w:rsidRPr="002F5F3A">
        <w:t>Configuring ARP Packet Rate Limiting (optional)</w:t>
      </w:r>
    </w:p>
    <w:p w14:paraId="429B053D" w14:textId="77777777" w:rsidR="00D96612" w:rsidRPr="002F5F3A" w:rsidRDefault="00D96612" w:rsidP="00465C3F">
      <w:pPr>
        <w:pStyle w:val="Randomlist"/>
        <w:tabs>
          <w:tab w:val="clear" w:pos="3968"/>
          <w:tab w:val="num" w:pos="1980"/>
          <w:tab w:val="num" w:pos="3320"/>
        </w:tabs>
        <w:ind w:left="0" w:right="20" w:firstLine="0"/>
      </w:pPr>
      <w:r w:rsidRPr="002F5F3A">
        <w:t>Enabling DAI Error-Disabled Recovery (optional)</w:t>
      </w:r>
    </w:p>
    <w:p w14:paraId="5024D7B1" w14:textId="77777777" w:rsidR="00D96612" w:rsidRPr="002F5F3A" w:rsidRDefault="00D96612" w:rsidP="00465C3F">
      <w:pPr>
        <w:pStyle w:val="Randomlist"/>
        <w:tabs>
          <w:tab w:val="clear" w:pos="3968"/>
          <w:tab w:val="num" w:pos="1980"/>
          <w:tab w:val="num" w:pos="3320"/>
        </w:tabs>
        <w:ind w:left="0" w:right="20" w:firstLine="0"/>
      </w:pPr>
      <w:r w:rsidRPr="002F5F3A">
        <w:t>Enabling Additional Validation (optional)</w:t>
      </w:r>
    </w:p>
    <w:p w14:paraId="307375AC" w14:textId="77777777" w:rsidR="00D96612" w:rsidRPr="002F5F3A" w:rsidRDefault="00D96612" w:rsidP="00465C3F">
      <w:pPr>
        <w:pStyle w:val="Randomlist"/>
        <w:tabs>
          <w:tab w:val="clear" w:pos="3968"/>
          <w:tab w:val="num" w:pos="1980"/>
          <w:tab w:val="num" w:pos="3320"/>
        </w:tabs>
        <w:ind w:left="0" w:right="20" w:firstLine="0"/>
      </w:pPr>
      <w:r w:rsidRPr="002F5F3A">
        <w:t>Configuring DAI Logging (optional)</w:t>
      </w:r>
    </w:p>
    <w:p w14:paraId="58760F31" w14:textId="77777777" w:rsidR="00D96612" w:rsidRDefault="000B40CD" w:rsidP="00465C3F">
      <w:pPr>
        <w:pStyle w:val="Randomlist"/>
        <w:tabs>
          <w:tab w:val="clear" w:pos="3968"/>
          <w:tab w:val="num" w:pos="1980"/>
          <w:tab w:val="num" w:pos="3320"/>
        </w:tabs>
        <w:ind w:left="0" w:right="20" w:firstLine="0"/>
      </w:pPr>
      <w:r>
        <w:t>Displaying DAI Information</w:t>
      </w:r>
    </w:p>
    <w:p w14:paraId="44319E1F" w14:textId="77777777" w:rsidR="00D96612" w:rsidRDefault="00D96612" w:rsidP="00465C3F">
      <w:pPr>
        <w:pStyle w:val="3"/>
        <w:ind w:left="0" w:right="20"/>
      </w:pPr>
      <w:bookmarkStart w:id="3944" w:name="_Toc253407651"/>
      <w:bookmarkStart w:id="3945" w:name="_Toc363228722"/>
      <w:bookmarkStart w:id="3946" w:name="_Ref365273148"/>
      <w:bookmarkStart w:id="3947" w:name="_Toc444695271"/>
      <w:r>
        <w:rPr>
          <w:rFonts w:hint="eastAsia"/>
        </w:rPr>
        <w:t>Enabling DAI on VLANs</w:t>
      </w:r>
      <w:bookmarkEnd w:id="3944"/>
      <w:bookmarkEnd w:id="3945"/>
      <w:bookmarkEnd w:id="3946"/>
      <w:bookmarkEnd w:id="3947"/>
    </w:p>
    <w:p w14:paraId="3E8BE480" w14:textId="77777777" w:rsidR="00D96612" w:rsidRPr="002F5F3A" w:rsidRDefault="00D96612" w:rsidP="00465C3F">
      <w:pPr>
        <w:pStyle w:val="a3"/>
        <w:ind w:left="0" w:right="20"/>
      </w:pPr>
      <w:r w:rsidRPr="002F5F3A">
        <w:t>When DAI is enabled for a VLAN, the switch will inspect the ARP packets that come through the VLAN as following:</w:t>
      </w:r>
    </w:p>
    <w:p w14:paraId="17C9E928" w14:textId="77777777" w:rsidR="00D96612" w:rsidRPr="002F5F3A" w:rsidRDefault="00D96612" w:rsidP="00465C3F">
      <w:pPr>
        <w:pStyle w:val="Randomlist"/>
        <w:tabs>
          <w:tab w:val="clear" w:pos="3968"/>
          <w:tab w:val="num" w:pos="1980"/>
          <w:tab w:val="num" w:pos="3320"/>
        </w:tabs>
        <w:ind w:left="0" w:right="20" w:firstLine="0"/>
      </w:pPr>
      <w:r w:rsidRPr="002F5F3A">
        <w:t xml:space="preserve">Broadcasted ARP packet </w:t>
      </w:r>
    </w:p>
    <w:p w14:paraId="3802512A" w14:textId="77777777" w:rsidR="00D96612" w:rsidRPr="002F5F3A" w:rsidRDefault="00D96612" w:rsidP="00465C3F">
      <w:pPr>
        <w:pStyle w:val="Randomlist"/>
        <w:tabs>
          <w:tab w:val="clear" w:pos="3968"/>
          <w:tab w:val="num" w:pos="1980"/>
          <w:tab w:val="num" w:pos="3320"/>
        </w:tabs>
        <w:ind w:left="0" w:right="20" w:firstLine="0"/>
      </w:pPr>
      <w:r w:rsidRPr="002F5F3A">
        <w:t xml:space="preserve">ARP request packets that ask for MAC address of switch </w:t>
      </w:r>
    </w:p>
    <w:p w14:paraId="4BF0837C" w14:textId="77777777" w:rsidR="00D96612" w:rsidRPr="002F5F3A" w:rsidRDefault="00D96612" w:rsidP="00465C3F">
      <w:pPr>
        <w:pStyle w:val="Randomlist"/>
        <w:tabs>
          <w:tab w:val="clear" w:pos="3968"/>
          <w:tab w:val="num" w:pos="1980"/>
          <w:tab w:val="num" w:pos="3320"/>
        </w:tabs>
        <w:ind w:left="0" w:right="20" w:firstLine="0"/>
      </w:pPr>
      <w:r w:rsidRPr="002F5F3A">
        <w:t xml:space="preserve">Reply packets that answer to the requesting ARP request </w:t>
      </w:r>
    </w:p>
    <w:p w14:paraId="64F113F8" w14:textId="77777777" w:rsidR="00D96612" w:rsidRDefault="00D96612" w:rsidP="00465C3F">
      <w:pPr>
        <w:pStyle w:val="Randomlist"/>
        <w:tabs>
          <w:tab w:val="clear" w:pos="3968"/>
          <w:tab w:val="num" w:pos="1980"/>
          <w:tab w:val="num" w:pos="3320"/>
        </w:tabs>
        <w:ind w:left="0" w:right="20" w:firstLine="0"/>
      </w:pPr>
      <w:r w:rsidRPr="002F5F3A">
        <w:t xml:space="preserve">All unicast ARP packets that </w:t>
      </w:r>
      <w:r w:rsidR="000B40CD">
        <w:t>are transferred among terminals</w:t>
      </w:r>
    </w:p>
    <w:p w14:paraId="0F980ED4" w14:textId="77777777" w:rsidR="00D96612" w:rsidRPr="002F5F3A" w:rsidRDefault="00D96612" w:rsidP="00465C3F">
      <w:pPr>
        <w:pStyle w:val="a3"/>
        <w:ind w:left="0" w:right="20"/>
      </w:pPr>
      <w:r w:rsidRPr="002F5F3A">
        <w:t>After checking out these packets, it only replies the valid packets and updates the ARP table.</w:t>
      </w:r>
    </w:p>
    <w:p w14:paraId="577D868C" w14:textId="77777777" w:rsidR="00D96612" w:rsidRDefault="00D96612" w:rsidP="00465C3F">
      <w:pPr>
        <w:pStyle w:val="a3"/>
        <w:ind w:left="0" w:right="20"/>
      </w:pPr>
      <w:r w:rsidRPr="002F5F3A">
        <w:t>To enable DAI on a VLAN, execute the following commands.</w:t>
      </w:r>
    </w:p>
    <w:p w14:paraId="059F9728" w14:textId="77777777" w:rsidR="003D58ED" w:rsidRPr="002F5F3A" w:rsidRDefault="003D58ED" w:rsidP="00465C3F">
      <w:pPr>
        <w:pStyle w:val="afffff3"/>
        <w:ind w:left="0" w:right="20"/>
      </w:pPr>
      <w:bookmarkStart w:id="3948" w:name="_Toc391575367"/>
      <w:r>
        <w:t xml:space="preserve">Table </w:t>
      </w:r>
      <w:r w:rsidR="005832B8">
        <w:fldChar w:fldCharType="begin"/>
      </w:r>
      <w:r w:rsidR="00092D8C">
        <w:instrText xml:space="preserve"> SEQ Table \* ARABIC </w:instrText>
      </w:r>
      <w:r w:rsidR="005832B8">
        <w:fldChar w:fldCharType="separate"/>
      </w:r>
      <w:r w:rsidR="008B56C1">
        <w:rPr>
          <w:noProof/>
        </w:rPr>
        <w:t>225</w:t>
      </w:r>
      <w:r w:rsidR="005832B8">
        <w:rPr>
          <w:noProof/>
        </w:rPr>
        <w:fldChar w:fldCharType="end"/>
      </w:r>
      <w:r>
        <w:rPr>
          <w:rFonts w:hint="eastAsia"/>
        </w:rPr>
        <w:t xml:space="preserve"> </w:t>
      </w:r>
      <w:r w:rsidRPr="002F5F3A">
        <w:t>Enabling DAI on a VLAN</w:t>
      </w:r>
      <w:bookmarkEnd w:id="3948"/>
    </w:p>
    <w:tbl>
      <w:tblPr>
        <w:tblStyle w:val="CLIWide"/>
        <w:tblW w:w="0" w:type="auto"/>
        <w:tblLook w:val="01E0" w:firstRow="1" w:lastRow="1" w:firstColumn="1" w:lastColumn="1" w:noHBand="0" w:noVBand="0"/>
      </w:tblPr>
      <w:tblGrid>
        <w:gridCol w:w="4051"/>
        <w:gridCol w:w="4097"/>
      </w:tblGrid>
      <w:tr w:rsidR="00D96612" w:rsidRPr="00AF5FC7"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2F5F3A" w:rsidRDefault="00D96612" w:rsidP="00465C3F">
            <w:pPr>
              <w:wordWrap/>
              <w:ind w:right="20"/>
              <w:jc w:val="left"/>
              <w:rPr>
                <w:b/>
              </w:rPr>
            </w:pPr>
            <w:r w:rsidRPr="002F5F3A">
              <w:rPr>
                <w:b/>
              </w:rPr>
              <w:t>Command</w:t>
            </w:r>
          </w:p>
        </w:tc>
        <w:tc>
          <w:tcPr>
            <w:tcW w:w="4578" w:type="dxa"/>
          </w:tcPr>
          <w:p w14:paraId="1F343E92" w14:textId="77777777" w:rsidR="00D96612" w:rsidRPr="002F5F3A" w:rsidRDefault="00D96612" w:rsidP="00465C3F">
            <w:pPr>
              <w:wordWrap/>
              <w:ind w:right="20"/>
              <w:jc w:val="left"/>
              <w:rPr>
                <w:b/>
              </w:rPr>
            </w:pPr>
            <w:r w:rsidRPr="002F5F3A">
              <w:rPr>
                <w:b/>
              </w:rPr>
              <w:t>Purpose</w:t>
            </w:r>
          </w:p>
        </w:tc>
      </w:tr>
      <w:tr w:rsidR="00D96612" w:rsidRPr="00AF5FC7" w14:paraId="1EB825F8" w14:textId="77777777" w:rsidTr="000B40CD">
        <w:tc>
          <w:tcPr>
            <w:tcW w:w="4490" w:type="dxa"/>
          </w:tcPr>
          <w:p w14:paraId="6E89B391"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3BAC22E" w14:textId="77777777" w:rsidR="00D96612" w:rsidRPr="002F5F3A" w:rsidRDefault="00D96612" w:rsidP="00465C3F">
            <w:pPr>
              <w:wordWrap/>
              <w:ind w:right="20"/>
              <w:jc w:val="left"/>
            </w:pPr>
            <w:r w:rsidRPr="002F5F3A">
              <w:t xml:space="preserve"> Enter Global configuration mode</w:t>
            </w:r>
          </w:p>
        </w:tc>
      </w:tr>
      <w:tr w:rsidR="00D96612" w:rsidRPr="00AF5FC7" w14:paraId="31350ABE" w14:textId="77777777" w:rsidTr="000B40CD">
        <w:tc>
          <w:tcPr>
            <w:tcW w:w="4490" w:type="dxa"/>
          </w:tcPr>
          <w:p w14:paraId="19956AF8" w14:textId="77777777" w:rsidR="00D96612" w:rsidRPr="002F5F3A" w:rsidRDefault="00D96612" w:rsidP="00465C3F">
            <w:pPr>
              <w:wordWrap/>
              <w:ind w:right="20"/>
              <w:jc w:val="left"/>
              <w:rPr>
                <w:i/>
              </w:rPr>
            </w:pPr>
            <w:r w:rsidRPr="002F5F3A">
              <w:t xml:space="preserve">Switch(config)# </w:t>
            </w:r>
            <w:r w:rsidRPr="002F5F3A">
              <w:rPr>
                <w:b/>
              </w:rPr>
              <w:t>ip arp inspection VLAN</w:t>
            </w:r>
            <w:r w:rsidRPr="002F5F3A">
              <w:t xml:space="preserve"> </w:t>
            </w:r>
            <w:r w:rsidRPr="002F5F3A">
              <w:rPr>
                <w:i/>
              </w:rPr>
              <w:t>VLAN-id</w:t>
            </w:r>
          </w:p>
          <w:p w14:paraId="143577B3" w14:textId="77777777" w:rsidR="00D96612" w:rsidRPr="002F5F3A" w:rsidRDefault="00D96612" w:rsidP="00465C3F">
            <w:pPr>
              <w:wordWrap/>
              <w:ind w:right="20"/>
              <w:jc w:val="left"/>
            </w:pPr>
            <w:r w:rsidRPr="002F5F3A">
              <w:t xml:space="preserve">Switch(config)# </w:t>
            </w:r>
            <w:r w:rsidRPr="002F5F3A">
              <w:rPr>
                <w:b/>
              </w:rPr>
              <w:t>no ip arp inspection VLAN</w:t>
            </w:r>
            <w:r w:rsidRPr="002F5F3A">
              <w:t xml:space="preserve"> </w:t>
            </w:r>
            <w:r w:rsidRPr="002F5F3A">
              <w:rPr>
                <w:i/>
              </w:rPr>
              <w:t>VLAN-id</w:t>
            </w:r>
          </w:p>
        </w:tc>
        <w:tc>
          <w:tcPr>
            <w:tcW w:w="4578" w:type="dxa"/>
          </w:tcPr>
          <w:p w14:paraId="623DCC11" w14:textId="77777777" w:rsidR="00D96612" w:rsidRPr="002F5F3A" w:rsidRDefault="00D96612" w:rsidP="00465C3F">
            <w:pPr>
              <w:wordWrap/>
              <w:ind w:right="20"/>
              <w:jc w:val="left"/>
            </w:pPr>
            <w:r w:rsidRPr="002F5F3A">
              <w:rPr>
                <w:rFonts w:hint="eastAsia"/>
              </w:rPr>
              <w:t>E</w:t>
            </w:r>
            <w:r w:rsidRPr="002F5F3A">
              <w:t>nable</w:t>
            </w:r>
            <w:r w:rsidRPr="002F5F3A">
              <w:rPr>
                <w:rFonts w:hint="eastAsia"/>
              </w:rPr>
              <w:t>s</w:t>
            </w:r>
            <w:r w:rsidRPr="002F5F3A">
              <w:t xml:space="preserve"> DAI on a VLAN </w:t>
            </w:r>
          </w:p>
          <w:p w14:paraId="77CA914C" w14:textId="77777777" w:rsidR="00D96612" w:rsidRPr="002F5F3A" w:rsidRDefault="00D96612" w:rsidP="00465C3F">
            <w:pPr>
              <w:wordWrap/>
              <w:ind w:right="20"/>
              <w:jc w:val="left"/>
            </w:pPr>
            <w:r w:rsidRPr="002F5F3A">
              <w:rPr>
                <w:rFonts w:hint="eastAsia"/>
              </w:rPr>
              <w:t>Enables</w:t>
            </w:r>
            <w:r w:rsidRPr="002F5F3A">
              <w:t xml:space="preserve"> DAI on a VLAN </w:t>
            </w:r>
          </w:p>
        </w:tc>
      </w:tr>
      <w:tr w:rsidR="00D96612" w:rsidRPr="00AF5FC7" w14:paraId="2E308305" w14:textId="77777777" w:rsidTr="000B40CD">
        <w:tc>
          <w:tcPr>
            <w:tcW w:w="4490" w:type="dxa"/>
          </w:tcPr>
          <w:p w14:paraId="5AE9F7DC"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5CD68EC8" w14:textId="77777777" w:rsidR="00D96612" w:rsidRPr="002F5F3A" w:rsidRDefault="00D96612" w:rsidP="00465C3F">
            <w:pPr>
              <w:wordWrap/>
              <w:ind w:right="20"/>
              <w:jc w:val="left"/>
            </w:pPr>
            <w:r w:rsidRPr="002F5F3A">
              <w:rPr>
                <w:rFonts w:hint="eastAsia"/>
              </w:rPr>
              <w:t>C</w:t>
            </w:r>
            <w:r w:rsidRPr="002F5F3A">
              <w:t>heck</w:t>
            </w:r>
            <w:r w:rsidRPr="002F5F3A">
              <w:rPr>
                <w:rFonts w:hint="eastAsia"/>
              </w:rPr>
              <w:t>s</w:t>
            </w:r>
            <w:r w:rsidRPr="002F5F3A">
              <w:t xml:space="preserve"> the setting </w:t>
            </w:r>
          </w:p>
        </w:tc>
      </w:tr>
    </w:tbl>
    <w:p w14:paraId="161F3408" w14:textId="77777777" w:rsidR="00D96612" w:rsidRDefault="00D96612" w:rsidP="00465C3F">
      <w:pPr>
        <w:ind w:right="20"/>
        <w:rPr>
          <w:rFonts w:cs="Times New Roman"/>
        </w:rPr>
      </w:pPr>
    </w:p>
    <w:tbl>
      <w:tblPr>
        <w:tblStyle w:val="NOTICE"/>
        <w:tblW w:w="0" w:type="auto"/>
        <w:tblLook w:val="0000" w:firstRow="0" w:lastRow="0" w:firstColumn="0" w:lastColumn="0" w:noHBand="0" w:noVBand="0"/>
      </w:tblPr>
      <w:tblGrid>
        <w:gridCol w:w="878"/>
        <w:gridCol w:w="1070"/>
        <w:gridCol w:w="6200"/>
      </w:tblGrid>
      <w:tr w:rsidR="00D96612" w14:paraId="0FA47B76" w14:textId="77777777" w:rsidTr="000B40CD">
        <w:tc>
          <w:tcPr>
            <w:tcW w:w="900" w:type="dxa"/>
            <w:vAlign w:val="center"/>
          </w:tcPr>
          <w:p w14:paraId="461BC8E2" w14:textId="77777777" w:rsidR="00D96612" w:rsidRDefault="00D96612" w:rsidP="00465C3F">
            <w:pPr>
              <w:pStyle w:val="aa"/>
              <w:spacing w:after="120"/>
              <w:ind w:right="20"/>
              <w:jc w:val="both"/>
              <w:rPr>
                <w:rFonts w:ascii="Tahoma" w:eastAsia="굴림" w:hAnsi="Tahoma" w:cs="Times New Roman"/>
              </w:rPr>
            </w:pPr>
            <w:r>
              <w:rPr>
                <w:rFonts w:ascii="Tahoma" w:eastAsia="굴림" w:hAnsi="Tahoma" w:cs="Times New Roman" w:hint="eastAsia"/>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Default="00D96612" w:rsidP="00465C3F">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14:paraId="31AE8802" w14:textId="77777777" w:rsidR="00D96612" w:rsidRPr="0058648F" w:rsidRDefault="00D96612" w:rsidP="00465C3F">
            <w:pPr>
              <w:pStyle w:val="aa"/>
              <w:ind w:right="20"/>
              <w:jc w:val="both"/>
              <w:rPr>
                <w:rFonts w:ascii="Tahoma" w:eastAsia="굴림" w:hAnsi="Tahoma" w:cs="Tahoma"/>
              </w:rPr>
            </w:pPr>
            <w:r w:rsidRPr="002F5F3A">
              <w:t>When you enable DAI on a VLAN, all the ARP packets that flow through the VLAN will be inspected. In other words, the ARP cache of the switch and network are to be protected.</w:t>
            </w:r>
          </w:p>
        </w:tc>
      </w:tr>
    </w:tbl>
    <w:p w14:paraId="34212354" w14:textId="77777777" w:rsidR="00D96612" w:rsidRPr="00FB4C48" w:rsidRDefault="00D96612" w:rsidP="00465C3F">
      <w:pPr>
        <w:pStyle w:val="a3"/>
        <w:ind w:left="0" w:right="20"/>
      </w:pPr>
      <w:r w:rsidRPr="002F5F3A">
        <w:t>The following example shows</w:t>
      </w:r>
      <w:r w:rsidR="000B40CD">
        <w:t xml:space="preserve"> how to enable DAI on VLAN 200:</w:t>
      </w:r>
    </w:p>
    <w:tbl>
      <w:tblPr>
        <w:tblStyle w:val="48"/>
        <w:tblW w:w="0" w:type="auto"/>
        <w:tblLook w:val="01E0" w:firstRow="1" w:lastRow="1" w:firstColumn="1" w:lastColumn="1" w:noHBand="0" w:noVBand="0"/>
      </w:tblPr>
      <w:tblGrid>
        <w:gridCol w:w="8261"/>
      </w:tblGrid>
      <w:tr w:rsidR="00D96612" w:rsidRPr="003D58ED" w14:paraId="3372830F" w14:textId="77777777" w:rsidTr="000B40CD">
        <w:tc>
          <w:tcPr>
            <w:tcW w:w="9068" w:type="dxa"/>
          </w:tcPr>
          <w:p w14:paraId="76550F99" w14:textId="77777777" w:rsidR="00D96612" w:rsidRPr="003D58ED" w:rsidRDefault="00D96612" w:rsidP="00465C3F">
            <w:pPr>
              <w:ind w:right="20"/>
            </w:pPr>
            <w:r w:rsidRPr="003D58ED">
              <w:t xml:space="preserve">Switch# </w:t>
            </w:r>
            <w:r w:rsidRPr="003D58ED">
              <w:rPr>
                <w:b/>
              </w:rPr>
              <w:t>configure terminal</w:t>
            </w:r>
          </w:p>
          <w:p w14:paraId="384468BA" w14:textId="77777777" w:rsidR="00D96612" w:rsidRPr="003D58ED" w:rsidRDefault="00D96612" w:rsidP="00465C3F">
            <w:pPr>
              <w:ind w:right="20"/>
            </w:pPr>
            <w:r w:rsidRPr="003D58ED">
              <w:t xml:space="preserve">Switch(config)# </w:t>
            </w:r>
            <w:r w:rsidRPr="003D58ED">
              <w:rPr>
                <w:b/>
              </w:rPr>
              <w:t>ip arp inspection vlan 200</w:t>
            </w:r>
          </w:p>
        </w:tc>
      </w:tr>
    </w:tbl>
    <w:p w14:paraId="4B1AA7F9" w14:textId="77777777" w:rsidR="00D96612" w:rsidRDefault="00D96612" w:rsidP="00465C3F">
      <w:pPr>
        <w:pStyle w:val="a3"/>
        <w:ind w:left="0" w:right="20"/>
      </w:pPr>
      <w:r w:rsidRPr="002F5F3A">
        <w:t>The following example shows how to retrieve current settings:</w:t>
      </w:r>
    </w:p>
    <w:p w14:paraId="58AAC6E9" w14:textId="77777777" w:rsidR="00465C3F" w:rsidRPr="002F5F3A" w:rsidRDefault="00465C3F" w:rsidP="00465C3F">
      <w:pPr>
        <w:pStyle w:val="a3"/>
        <w:ind w:left="0" w:right="20"/>
      </w:pPr>
    </w:p>
    <w:p w14:paraId="2A9DAF1D" w14:textId="77777777" w:rsidR="00D96612" w:rsidRPr="00FB4C48" w:rsidRDefault="00D96612" w:rsidP="00465C3F">
      <w:pPr>
        <w:ind w:right="20"/>
        <w:jc w:val="left"/>
        <w:rPr>
          <w:rFonts w:ascii="굴림체" w:hAnsi="굴림체"/>
        </w:rPr>
      </w:pPr>
    </w:p>
    <w:tbl>
      <w:tblPr>
        <w:tblStyle w:val="48"/>
        <w:tblW w:w="0" w:type="auto"/>
        <w:tblLook w:val="01E0" w:firstRow="1" w:lastRow="1" w:firstColumn="1" w:lastColumn="1" w:noHBand="0" w:noVBand="0"/>
      </w:tblPr>
      <w:tblGrid>
        <w:gridCol w:w="8261"/>
      </w:tblGrid>
      <w:tr w:rsidR="00D96612" w:rsidRPr="003D58ED" w14:paraId="69F89ECF" w14:textId="77777777" w:rsidTr="000B40CD">
        <w:tc>
          <w:tcPr>
            <w:tcW w:w="9048" w:type="dxa"/>
          </w:tcPr>
          <w:p w14:paraId="7E53B689" w14:textId="77777777" w:rsidR="00D96612" w:rsidRPr="003D58ED" w:rsidRDefault="00D96612" w:rsidP="00465C3F">
            <w:pPr>
              <w:ind w:right="20"/>
            </w:pPr>
            <w:r w:rsidRPr="003D58ED">
              <w:lastRenderedPageBreak/>
              <w:t xml:space="preserve">Switch# </w:t>
            </w:r>
            <w:r w:rsidRPr="003D58ED">
              <w:rPr>
                <w:b/>
              </w:rPr>
              <w:t>show ip arp inspection</w:t>
            </w:r>
          </w:p>
          <w:p w14:paraId="6C8E9F27" w14:textId="77777777" w:rsidR="00D96612" w:rsidRPr="003D58ED" w:rsidRDefault="00D96612" w:rsidP="00465C3F">
            <w:pPr>
              <w:ind w:right="20"/>
              <w:jc w:val="left"/>
            </w:pPr>
            <w:r w:rsidRPr="003D58ED">
              <w:t>DHCP Snoop Bootstrap       : Disabled</w:t>
            </w:r>
          </w:p>
          <w:p w14:paraId="367C7EE6" w14:textId="77777777" w:rsidR="00D96612" w:rsidRPr="003D58ED" w:rsidRDefault="00D96612" w:rsidP="00465C3F">
            <w:pPr>
              <w:ind w:right="20"/>
              <w:jc w:val="left"/>
            </w:pPr>
            <w:r w:rsidRPr="003D58ED">
              <w:t>Source MAC Validation      : Disabled</w:t>
            </w:r>
          </w:p>
          <w:p w14:paraId="611D0E67" w14:textId="77777777" w:rsidR="00D96612" w:rsidRPr="003D58ED" w:rsidRDefault="00D96612" w:rsidP="00465C3F">
            <w:pPr>
              <w:ind w:right="20"/>
              <w:jc w:val="left"/>
            </w:pPr>
            <w:r w:rsidRPr="003D58ED">
              <w:t>Destination MAC Validation : Disabled</w:t>
            </w:r>
          </w:p>
          <w:p w14:paraId="32BE5EE2" w14:textId="77777777" w:rsidR="00D96612" w:rsidRPr="003D58ED" w:rsidRDefault="00D96612" w:rsidP="00465C3F">
            <w:pPr>
              <w:ind w:right="20"/>
              <w:jc w:val="left"/>
            </w:pPr>
            <w:r w:rsidRPr="003D58ED">
              <w:t>IP Address Validation      : Disabled</w:t>
            </w:r>
          </w:p>
          <w:p w14:paraId="4C4AD94B" w14:textId="77777777" w:rsidR="00D96612" w:rsidRPr="003D58ED" w:rsidRDefault="00D96612" w:rsidP="00465C3F">
            <w:pPr>
              <w:ind w:right="20"/>
              <w:jc w:val="left"/>
            </w:pPr>
            <w:r w:rsidRPr="003D58ED">
              <w:t>ARP Field Validation       : Disabled</w:t>
            </w:r>
          </w:p>
          <w:p w14:paraId="6E7F003D" w14:textId="77777777" w:rsidR="00D96612" w:rsidRPr="003D58ED" w:rsidRDefault="00D96612" w:rsidP="00465C3F">
            <w:pPr>
              <w:ind w:right="20"/>
              <w:jc w:val="left"/>
            </w:pPr>
          </w:p>
          <w:p w14:paraId="193916E1" w14:textId="77777777" w:rsidR="00D96612" w:rsidRPr="003D58ED" w:rsidRDefault="00D96612" w:rsidP="00465C3F">
            <w:pPr>
              <w:ind w:right="20"/>
              <w:jc w:val="left"/>
            </w:pPr>
            <w:r w:rsidRPr="003D58ED">
              <w:t>Vlan  Config    Operation  ACL Match             Static ACL  ACL Log   DHCP Log</w:t>
            </w:r>
          </w:p>
          <w:p w14:paraId="3E2F6CD0" w14:textId="77777777" w:rsidR="00D96612" w:rsidRPr="003D58ED" w:rsidRDefault="00D96612" w:rsidP="00465C3F">
            <w:pPr>
              <w:ind w:right="20"/>
              <w:jc w:val="left"/>
            </w:pPr>
            <w:r w:rsidRPr="003D58ED">
              <w:t>----  --------  ---------  --------------------  ----------  --------- --------</w:t>
            </w:r>
          </w:p>
          <w:p w14:paraId="3C6E2E72" w14:textId="77777777" w:rsidR="00D96612" w:rsidRPr="003D58ED" w:rsidRDefault="00D96612" w:rsidP="00465C3F">
            <w:pPr>
              <w:ind w:right="20"/>
              <w:jc w:val="left"/>
            </w:pPr>
            <w:r w:rsidRPr="003D58ED">
              <w:t xml:space="preserve"> 200  Enabled   Active                           No          Deny      Deny</w:t>
            </w:r>
          </w:p>
        </w:tc>
      </w:tr>
    </w:tbl>
    <w:p w14:paraId="01F14B69" w14:textId="77777777" w:rsidR="00D96612" w:rsidRPr="002F5F3A" w:rsidRDefault="00D96612" w:rsidP="00465C3F">
      <w:pPr>
        <w:pStyle w:val="a3"/>
        <w:ind w:left="0" w:right="20"/>
      </w:pPr>
      <w:r w:rsidRPr="002F5F3A">
        <w:t>If the system uses DAI about unicast ARP packet, you must set a trap to send ARP packet to CPU with using class-map and policy-map.</w:t>
      </w:r>
    </w:p>
    <w:p w14:paraId="20E6B750" w14:textId="77777777" w:rsidR="00D96612" w:rsidRPr="000B40CD" w:rsidRDefault="00D96612" w:rsidP="00465C3F">
      <w:pPr>
        <w:pStyle w:val="a3"/>
        <w:ind w:left="0" w:right="20"/>
      </w:pPr>
      <w:r w:rsidRPr="002F5F3A">
        <w:t xml:space="preserve">The following example shows how to set received </w:t>
      </w:r>
      <w:r>
        <w:t>ARP packet on VLAN 200 to CPU.</w:t>
      </w:r>
    </w:p>
    <w:tbl>
      <w:tblPr>
        <w:tblStyle w:val="48"/>
        <w:tblW w:w="0" w:type="auto"/>
        <w:tblLook w:val="01E0" w:firstRow="1" w:lastRow="1" w:firstColumn="1" w:lastColumn="1" w:noHBand="0" w:noVBand="0"/>
      </w:tblPr>
      <w:tblGrid>
        <w:gridCol w:w="8261"/>
      </w:tblGrid>
      <w:tr w:rsidR="00D96612" w:rsidRPr="000A76EF" w14:paraId="46634950" w14:textId="77777777" w:rsidTr="000B40CD">
        <w:tc>
          <w:tcPr>
            <w:tcW w:w="9048" w:type="dxa"/>
          </w:tcPr>
          <w:p w14:paraId="4E134C6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Switch(config)#class-map arp_trap_class</w:t>
            </w:r>
          </w:p>
          <w:p w14:paraId="55681D0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Switch(config-cmap)#match ethertype 0806</w:t>
            </w:r>
          </w:p>
          <w:p w14:paraId="162EAC87"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Switch(config-cmap)#end</w:t>
            </w:r>
          </w:p>
          <w:p w14:paraId="179D6ABF"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Switch#show class-map </w:t>
            </w:r>
          </w:p>
          <w:p w14:paraId="0D14E19B" w14:textId="77777777" w:rsidR="00D96612" w:rsidRPr="000A76EF" w:rsidRDefault="00D96612" w:rsidP="00465C3F">
            <w:pPr>
              <w:ind w:right="20"/>
              <w:jc w:val="left"/>
              <w:rPr>
                <w:rFonts w:ascii="Courier New" w:hAnsi="Courier New" w:cs="Courier New"/>
                <w:sz w:val="20"/>
              </w:rPr>
            </w:pPr>
          </w:p>
          <w:p w14:paraId="751F9DF8"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CLASS-MAP-NAME: arp_trap_class (match-all)</w:t>
            </w:r>
          </w:p>
          <w:p w14:paraId="58FC28CE" w14:textId="77777777"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Match Ethertype: 0806</w:t>
            </w:r>
          </w:p>
          <w:p w14:paraId="5CB64E76" w14:textId="77777777" w:rsidR="00D96612" w:rsidRPr="000A76EF" w:rsidRDefault="00D96612" w:rsidP="00465C3F">
            <w:pPr>
              <w:ind w:right="20"/>
              <w:jc w:val="left"/>
              <w:rPr>
                <w:rFonts w:ascii="Courier New" w:eastAsia="굴림" w:hAnsi="Courier New" w:cs="Courier New"/>
                <w:sz w:val="20"/>
              </w:rPr>
            </w:pPr>
          </w:p>
          <w:p w14:paraId="58ECE6B9"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 terminal</w:t>
            </w:r>
          </w:p>
          <w:p w14:paraId="135C2997"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(config)#policy-map arp_trap_map</w:t>
            </w:r>
          </w:p>
          <w:p w14:paraId="51B44C4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(config-pmap)#class arp_trap_class</w:t>
            </w:r>
          </w:p>
          <w:p w14:paraId="0CDF82D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(config-pmap-c)#trap-cpu</w:t>
            </w:r>
          </w:p>
          <w:p w14:paraId="75AAF7F2"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(config-pmap-c)#exit</w:t>
            </w:r>
          </w:p>
          <w:p w14:paraId="3AF70590"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(config-pmap)#exit</w:t>
            </w:r>
          </w:p>
          <w:p w14:paraId="319D2886"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(config)#int vlan200</w:t>
            </w:r>
          </w:p>
          <w:p w14:paraId="752873E5"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(config-if-Vlan200)#service-policy input arp_trap_map</w:t>
            </w:r>
          </w:p>
          <w:p w14:paraId="2BF30284"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policy-map </w:t>
            </w:r>
          </w:p>
          <w:p w14:paraId="24B45234" w14:textId="77777777" w:rsidR="00D96612" w:rsidRPr="000A76EF" w:rsidRDefault="00D96612" w:rsidP="00465C3F">
            <w:pPr>
              <w:ind w:right="20"/>
              <w:jc w:val="left"/>
              <w:rPr>
                <w:rFonts w:ascii="Courier New" w:eastAsia="굴림" w:hAnsi="Courier New" w:cs="Courier New"/>
                <w:sz w:val="20"/>
              </w:rPr>
            </w:pPr>
          </w:p>
          <w:p w14:paraId="34C25CF9"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POLICY-MAP-NAME: arp_trap_map</w:t>
            </w:r>
          </w:p>
          <w:p w14:paraId="1F758C4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State: attached</w:t>
            </w:r>
          </w:p>
          <w:p w14:paraId="7B92849C" w14:textId="77777777" w:rsidR="00D96612" w:rsidRPr="000A76EF" w:rsidRDefault="00D96612" w:rsidP="00465C3F">
            <w:pPr>
              <w:ind w:right="20"/>
              <w:jc w:val="left"/>
              <w:rPr>
                <w:rFonts w:ascii="Courier New" w:eastAsia="굴림" w:hAnsi="Courier New" w:cs="Courier New"/>
                <w:sz w:val="20"/>
              </w:rPr>
            </w:pPr>
          </w:p>
          <w:p w14:paraId="3EF63D32"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CLASS-MAP-NAME: arp_trap _class (match-all)</w:t>
            </w:r>
          </w:p>
          <w:p w14:paraId="07968FFE" w14:textId="77777777"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Trap-cpu</w:t>
            </w:r>
          </w:p>
          <w:p w14:paraId="361EBB2C" w14:textId="77777777" w:rsidR="00D96612" w:rsidRPr="000A76EF" w:rsidRDefault="00D96612" w:rsidP="00465C3F">
            <w:pPr>
              <w:ind w:right="20"/>
              <w:jc w:val="left"/>
              <w:rPr>
                <w:rFonts w:ascii="Courier New" w:eastAsia="굴림" w:hAnsi="Courier New" w:cs="Courier New"/>
                <w:sz w:val="20"/>
              </w:rPr>
            </w:pPr>
          </w:p>
          <w:p w14:paraId="53FF4DCA" w14:textId="77777777"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service-policy </w:t>
            </w:r>
          </w:p>
          <w:p w14:paraId="0458312D" w14:textId="77777777" w:rsidR="00D96612" w:rsidRPr="000A76EF" w:rsidRDefault="00D96612" w:rsidP="00465C3F">
            <w:pPr>
              <w:ind w:right="20"/>
              <w:jc w:val="left"/>
              <w:rPr>
                <w:rFonts w:ascii="Courier New" w:hAnsi="Courier New" w:cs="Courier New"/>
                <w:sz w:val="20"/>
              </w:rPr>
            </w:pPr>
            <w:r w:rsidRPr="000A76EF">
              <w:rPr>
                <w:rFonts w:ascii="Courier New" w:eastAsia="굴림" w:hAnsi="Courier New" w:cs="Courier New"/>
                <w:sz w:val="20"/>
              </w:rPr>
              <w:t>Interface     Vlan200 : input  dhcp_user_map</w:t>
            </w:r>
          </w:p>
        </w:tc>
      </w:tr>
    </w:tbl>
    <w:p w14:paraId="6A006437" w14:textId="77777777" w:rsidR="00D96612" w:rsidRDefault="00D96612" w:rsidP="00465C3F">
      <w:pPr>
        <w:ind w:right="20"/>
        <w:jc w:val="left"/>
        <w:rPr>
          <w:rFonts w:ascii="굴림" w:eastAsia="굴림" w:hAnsi="굴림" w:cs="Times New Roman"/>
        </w:rPr>
      </w:pPr>
    </w:p>
    <w:p w14:paraId="2C11903C" w14:textId="77777777" w:rsidR="00205FB9" w:rsidRDefault="00205FB9" w:rsidP="00465C3F">
      <w:pPr>
        <w:ind w:right="20"/>
        <w:jc w:val="left"/>
        <w:rPr>
          <w:rFonts w:ascii="굴림" w:eastAsia="굴림" w:hAnsi="굴림" w:cs="Times New Roman"/>
        </w:rPr>
      </w:pPr>
    </w:p>
    <w:p w14:paraId="38D72A1C" w14:textId="77777777" w:rsidR="00465C3F" w:rsidRDefault="00465C3F" w:rsidP="00465C3F">
      <w:pPr>
        <w:pStyle w:val="3"/>
        <w:ind w:left="0" w:right="20"/>
      </w:pPr>
      <w:bookmarkStart w:id="3949" w:name="_Toc253407652"/>
      <w:bookmarkStart w:id="3950" w:name="_Toc363228723"/>
    </w:p>
    <w:p w14:paraId="3177459F" w14:textId="77777777" w:rsidR="00D96612" w:rsidRDefault="00D96612" w:rsidP="00465C3F">
      <w:pPr>
        <w:pStyle w:val="3"/>
        <w:ind w:left="0" w:right="20"/>
      </w:pPr>
      <w:bookmarkStart w:id="3951" w:name="_Toc444695272"/>
      <w:r>
        <w:rPr>
          <w:rFonts w:hint="eastAsia"/>
        </w:rPr>
        <w:lastRenderedPageBreak/>
        <w:t>Configuring the DAI Interface Trust State</w:t>
      </w:r>
      <w:bookmarkEnd w:id="3949"/>
      <w:bookmarkEnd w:id="3950"/>
      <w:bookmarkEnd w:id="3951"/>
    </w:p>
    <w:p w14:paraId="47B6A93F" w14:textId="77777777" w:rsidR="00D96612" w:rsidRPr="002F5F3A" w:rsidRDefault="00D96612" w:rsidP="00465C3F">
      <w:pPr>
        <w:pStyle w:val="a3"/>
        <w:ind w:left="0" w:right="20"/>
      </w:pPr>
      <w:r w:rsidRPr="002F5F3A">
        <w:t>Switch will not inspect the ARP packets that come from trusted interface.</w:t>
      </w:r>
    </w:p>
    <w:p w14:paraId="4587B07A" w14:textId="77777777" w:rsidR="00D96612" w:rsidRPr="002F5F3A" w:rsidRDefault="00D96612" w:rsidP="00465C3F">
      <w:pPr>
        <w:pStyle w:val="a3"/>
        <w:ind w:left="0" w:right="20"/>
      </w:pPr>
      <w:r w:rsidRPr="002F5F3A">
        <w:t xml:space="preserve">The received ARP packets that come through the untrusted interface will be inspected to verify whether it has valid IP-to-MAC address mapping. Switch will discard invalid packets and save a packet log in log buffer by use of </w:t>
      </w:r>
      <w:r w:rsidRPr="002F5F3A">
        <w:rPr>
          <w:b/>
        </w:rPr>
        <w:t>ip arp inspection VLAN logging</w:t>
      </w:r>
      <w:r w:rsidRPr="002F5F3A">
        <w:t xml:space="preserve"> command.</w:t>
      </w:r>
    </w:p>
    <w:p w14:paraId="018A02F4" w14:textId="77777777" w:rsidR="00D96612" w:rsidRDefault="00D96612" w:rsidP="00465C3F">
      <w:pPr>
        <w:pStyle w:val="a3"/>
        <w:ind w:left="0" w:right="20"/>
      </w:pPr>
      <w:r w:rsidRPr="002F5F3A">
        <w:t>To configure the trust status of an interface, use the following commands:</w:t>
      </w:r>
    </w:p>
    <w:p w14:paraId="269FFAD2" w14:textId="77777777" w:rsidR="003D58ED" w:rsidRPr="002F5F3A" w:rsidRDefault="003D58ED" w:rsidP="00465C3F">
      <w:pPr>
        <w:pStyle w:val="afffff3"/>
        <w:ind w:left="0" w:right="20"/>
      </w:pPr>
      <w:bookmarkStart w:id="3952" w:name="_Toc391575368"/>
      <w:r>
        <w:t xml:space="preserve">Table </w:t>
      </w:r>
      <w:r w:rsidR="005832B8">
        <w:fldChar w:fldCharType="begin"/>
      </w:r>
      <w:r w:rsidR="00092D8C">
        <w:instrText xml:space="preserve"> SEQ Table \* ARABIC </w:instrText>
      </w:r>
      <w:r w:rsidR="005832B8">
        <w:fldChar w:fldCharType="separate"/>
      </w:r>
      <w:r w:rsidR="008B56C1">
        <w:rPr>
          <w:noProof/>
        </w:rPr>
        <w:t>226</w:t>
      </w:r>
      <w:r w:rsidR="005832B8">
        <w:rPr>
          <w:noProof/>
        </w:rPr>
        <w:fldChar w:fldCharType="end"/>
      </w:r>
      <w:r>
        <w:rPr>
          <w:rFonts w:hint="eastAsia"/>
        </w:rPr>
        <w:t xml:space="preserve"> </w:t>
      </w:r>
      <w:r w:rsidRPr="002F5F3A">
        <w:t>IP OPTION command</w:t>
      </w:r>
      <w:bookmarkEnd w:id="3952"/>
    </w:p>
    <w:tbl>
      <w:tblPr>
        <w:tblStyle w:val="CLIWide"/>
        <w:tblW w:w="0" w:type="auto"/>
        <w:tblLook w:val="01E0" w:firstRow="1" w:lastRow="1" w:firstColumn="1" w:lastColumn="1" w:noHBand="0" w:noVBand="0"/>
      </w:tblPr>
      <w:tblGrid>
        <w:gridCol w:w="4471"/>
        <w:gridCol w:w="3677"/>
      </w:tblGrid>
      <w:tr w:rsidR="00D96612" w:rsidRPr="00AF5FC7"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2F5F3A" w:rsidRDefault="00D96612" w:rsidP="00465C3F">
            <w:pPr>
              <w:wordWrap/>
              <w:ind w:right="20"/>
              <w:jc w:val="left"/>
              <w:rPr>
                <w:b/>
              </w:rPr>
            </w:pPr>
            <w:r w:rsidRPr="002F5F3A">
              <w:rPr>
                <w:b/>
              </w:rPr>
              <w:t>Command</w:t>
            </w:r>
          </w:p>
        </w:tc>
        <w:tc>
          <w:tcPr>
            <w:tcW w:w="4086" w:type="dxa"/>
          </w:tcPr>
          <w:p w14:paraId="025710BF" w14:textId="77777777" w:rsidR="00D96612" w:rsidRPr="002F5F3A" w:rsidRDefault="00D96612" w:rsidP="00465C3F">
            <w:pPr>
              <w:wordWrap/>
              <w:ind w:right="20"/>
              <w:jc w:val="left"/>
              <w:rPr>
                <w:b/>
              </w:rPr>
            </w:pPr>
            <w:r w:rsidRPr="002F5F3A">
              <w:rPr>
                <w:b/>
              </w:rPr>
              <w:t>Purpose</w:t>
            </w:r>
          </w:p>
        </w:tc>
      </w:tr>
      <w:tr w:rsidR="00D96612" w:rsidRPr="00AF5FC7" w14:paraId="7479F5EA" w14:textId="77777777" w:rsidTr="000B40CD">
        <w:tc>
          <w:tcPr>
            <w:tcW w:w="4982" w:type="dxa"/>
          </w:tcPr>
          <w:p w14:paraId="2685C11C" w14:textId="77777777" w:rsidR="00D96612" w:rsidRPr="002F5F3A" w:rsidRDefault="00D96612" w:rsidP="00465C3F">
            <w:pPr>
              <w:wordWrap/>
              <w:ind w:right="20"/>
              <w:jc w:val="left"/>
            </w:pPr>
            <w:r w:rsidRPr="002F5F3A">
              <w:t xml:space="preserve">Switch# </w:t>
            </w:r>
            <w:r w:rsidRPr="002F5F3A">
              <w:rPr>
                <w:b/>
              </w:rPr>
              <w:t>configure terminal</w:t>
            </w:r>
          </w:p>
        </w:tc>
        <w:tc>
          <w:tcPr>
            <w:tcW w:w="4086" w:type="dxa"/>
          </w:tcPr>
          <w:p w14:paraId="744E21F7" w14:textId="77777777" w:rsidR="00D96612" w:rsidRPr="002F5F3A" w:rsidRDefault="00D96612" w:rsidP="00465C3F">
            <w:pPr>
              <w:wordWrap/>
              <w:ind w:right="20"/>
            </w:pPr>
            <w:r w:rsidRPr="002F5F3A">
              <w:t xml:space="preserve">To enter global configuration mode </w:t>
            </w:r>
          </w:p>
        </w:tc>
      </w:tr>
      <w:tr w:rsidR="00D96612" w:rsidRPr="00AF5FC7" w14:paraId="0177CA56" w14:textId="77777777" w:rsidTr="000B40CD">
        <w:tc>
          <w:tcPr>
            <w:tcW w:w="4982" w:type="dxa"/>
          </w:tcPr>
          <w:p w14:paraId="05DC1583"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086" w:type="dxa"/>
          </w:tcPr>
          <w:p w14:paraId="6731EDAC" w14:textId="77777777" w:rsidR="00D96612" w:rsidRPr="002F5F3A" w:rsidRDefault="00D96612" w:rsidP="00465C3F">
            <w:pPr>
              <w:wordWrap/>
              <w:ind w:right="20"/>
              <w:rPr>
                <w:lang w:val="fr-FR"/>
              </w:rPr>
            </w:pPr>
            <w:r w:rsidRPr="002F5F3A">
              <w:rPr>
                <w:lang w:val="fr-FR"/>
              </w:rPr>
              <w:t xml:space="preserve">To specify the interfaces that are connected to other switched and also get in the mode of configuring interface. </w:t>
            </w:r>
          </w:p>
        </w:tc>
      </w:tr>
      <w:tr w:rsidR="00D96612" w:rsidRPr="00AF5FC7" w14:paraId="7CDCA54D" w14:textId="77777777" w:rsidTr="000B40CD">
        <w:tc>
          <w:tcPr>
            <w:tcW w:w="4982" w:type="dxa"/>
          </w:tcPr>
          <w:p w14:paraId="6B99F977" w14:textId="77777777" w:rsidR="00D96612" w:rsidRPr="002F5F3A" w:rsidRDefault="00D96612" w:rsidP="00465C3F">
            <w:pPr>
              <w:wordWrap/>
              <w:ind w:right="20"/>
              <w:jc w:val="left"/>
              <w:rPr>
                <w:b/>
                <w:lang w:val="fr-FR"/>
              </w:rPr>
            </w:pPr>
            <w:r w:rsidRPr="002F5F3A">
              <w:rPr>
                <w:lang w:val="fr-FR"/>
              </w:rPr>
              <w:t>Switch(config-if-</w:t>
            </w:r>
            <w:r w:rsidR="00D42D28">
              <w:rPr>
                <w:lang w:val="fr-FR"/>
              </w:rPr>
              <w:t>Giga6/</w:t>
            </w:r>
            <w:r w:rsidRPr="002F5F3A">
              <w:rPr>
                <w:lang w:val="fr-FR"/>
              </w:rPr>
              <w:t xml:space="preserve">1)# </w:t>
            </w:r>
            <w:r w:rsidRPr="002F5F3A">
              <w:rPr>
                <w:b/>
                <w:lang w:val="fr-FR"/>
              </w:rPr>
              <w:t>ip arp inspection trust</w:t>
            </w:r>
          </w:p>
          <w:p w14:paraId="0D043B3A" w14:textId="77777777" w:rsidR="00D96612" w:rsidRPr="002F5F3A" w:rsidRDefault="00D96612" w:rsidP="00465C3F">
            <w:pPr>
              <w:wordWrap/>
              <w:ind w:right="20"/>
              <w:jc w:val="left"/>
              <w:rPr>
                <w:lang w:val="fr-FR"/>
              </w:rPr>
            </w:pPr>
            <w:r w:rsidRPr="002F5F3A">
              <w:rPr>
                <w:lang w:val="fr-FR"/>
              </w:rPr>
              <w:t>Switch(config-if-</w:t>
            </w:r>
            <w:r w:rsidR="00D42D28">
              <w:rPr>
                <w:lang w:val="fr-FR"/>
              </w:rPr>
              <w:t>Giga6/</w:t>
            </w:r>
            <w:r w:rsidRPr="002F5F3A">
              <w:rPr>
                <w:lang w:val="fr-FR"/>
              </w:rPr>
              <w:t xml:space="preserve">1)# </w:t>
            </w:r>
            <w:r w:rsidRPr="002F5F3A">
              <w:rPr>
                <w:b/>
                <w:lang w:val="fr-FR"/>
              </w:rPr>
              <w:t>no ip arp inspection trust</w:t>
            </w:r>
          </w:p>
        </w:tc>
        <w:tc>
          <w:tcPr>
            <w:tcW w:w="4086" w:type="dxa"/>
          </w:tcPr>
          <w:p w14:paraId="7660DBC9" w14:textId="77777777" w:rsidR="00D96612" w:rsidRPr="002F5F3A" w:rsidRDefault="00D96612" w:rsidP="00465C3F">
            <w:pPr>
              <w:wordWrap/>
              <w:ind w:right="20"/>
            </w:pPr>
            <w:r w:rsidRPr="002F5F3A">
              <w:t xml:space="preserve">To configure the interface to be trusted (default: untrusted) </w:t>
            </w:r>
          </w:p>
        </w:tc>
      </w:tr>
      <w:tr w:rsidR="00D96612" w:rsidRPr="00AF5FC7" w14:paraId="6B1DC274" w14:textId="77777777" w:rsidTr="000B40CD">
        <w:tc>
          <w:tcPr>
            <w:tcW w:w="4982" w:type="dxa"/>
          </w:tcPr>
          <w:p w14:paraId="37BE81C5"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end</w:t>
            </w:r>
          </w:p>
        </w:tc>
        <w:tc>
          <w:tcPr>
            <w:tcW w:w="4086" w:type="dxa"/>
          </w:tcPr>
          <w:p w14:paraId="228533B7" w14:textId="77777777" w:rsidR="00D96612" w:rsidRPr="002F5F3A" w:rsidRDefault="00D96612" w:rsidP="00465C3F">
            <w:pPr>
              <w:wordWrap/>
              <w:ind w:right="20"/>
            </w:pPr>
            <w:r w:rsidRPr="002F5F3A">
              <w:t xml:space="preserve">To get back to Enable mode </w:t>
            </w:r>
          </w:p>
        </w:tc>
      </w:tr>
      <w:tr w:rsidR="00D96612" w:rsidRPr="00AF5FC7" w14:paraId="6A89C0BE" w14:textId="77777777" w:rsidTr="000B40CD">
        <w:tc>
          <w:tcPr>
            <w:tcW w:w="4982" w:type="dxa"/>
          </w:tcPr>
          <w:p w14:paraId="6FB9C736"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086" w:type="dxa"/>
          </w:tcPr>
          <w:p w14:paraId="451C522F" w14:textId="77777777" w:rsidR="00D96612" w:rsidRPr="002F5F3A" w:rsidRDefault="00D96612" w:rsidP="00465C3F">
            <w:pPr>
              <w:wordWrap/>
              <w:ind w:right="20"/>
              <w:jc w:val="left"/>
            </w:pPr>
            <w:r w:rsidRPr="002F5F3A">
              <w:t xml:space="preserve">To check the setting </w:t>
            </w:r>
          </w:p>
        </w:tc>
      </w:tr>
    </w:tbl>
    <w:p w14:paraId="41B439E6" w14:textId="77777777" w:rsidR="00D96612" w:rsidRPr="000B40CD" w:rsidRDefault="00D96612" w:rsidP="00465C3F">
      <w:pPr>
        <w:pStyle w:val="a3"/>
        <w:ind w:left="0" w:right="20"/>
        <w:rPr>
          <w:rFonts w:ascii="굴림" w:eastAsia="굴림" w:hAnsi="굴림" w:cs="Times New Roman"/>
        </w:rPr>
      </w:pPr>
      <w:r w:rsidRPr="002F5F3A">
        <w:t>The following example shows how to set Gigabit port 1/1 for trust.</w:t>
      </w:r>
    </w:p>
    <w:tbl>
      <w:tblPr>
        <w:tblStyle w:val="48"/>
        <w:tblW w:w="0" w:type="auto"/>
        <w:tblLook w:val="01E0" w:firstRow="1" w:lastRow="1" w:firstColumn="1" w:lastColumn="1" w:noHBand="0" w:noVBand="0"/>
      </w:tblPr>
      <w:tblGrid>
        <w:gridCol w:w="8261"/>
      </w:tblGrid>
      <w:tr w:rsidR="00D96612" w:rsidRPr="003D58ED" w14:paraId="52D0E646" w14:textId="77777777" w:rsidTr="000B40CD">
        <w:tc>
          <w:tcPr>
            <w:tcW w:w="9068" w:type="dxa"/>
          </w:tcPr>
          <w:p w14:paraId="3A1E1694" w14:textId="77777777" w:rsidR="00D96612" w:rsidRPr="003D58ED" w:rsidRDefault="00D96612" w:rsidP="00465C3F">
            <w:pPr>
              <w:ind w:right="20"/>
            </w:pPr>
            <w:r w:rsidRPr="003D58ED">
              <w:t xml:space="preserve">Switch# </w:t>
            </w:r>
            <w:r w:rsidRPr="003D58ED">
              <w:rPr>
                <w:b/>
              </w:rPr>
              <w:t>configure terminal</w:t>
            </w:r>
          </w:p>
          <w:p w14:paraId="2F55066E" w14:textId="77777777" w:rsidR="00D96612" w:rsidRPr="003D58ED" w:rsidRDefault="00D96612" w:rsidP="00465C3F">
            <w:pPr>
              <w:ind w:right="20"/>
              <w:jc w:val="left"/>
              <w:rPr>
                <w:b/>
              </w:rPr>
            </w:pPr>
            <w:r w:rsidRPr="003D58ED">
              <w:t xml:space="preserve">Switch(config)# </w:t>
            </w:r>
            <w:r w:rsidR="00D42D28">
              <w:rPr>
                <w:b/>
              </w:rPr>
              <w:t>interface gi6</w:t>
            </w:r>
            <w:r w:rsidRPr="003D58ED">
              <w:rPr>
                <w:b/>
              </w:rPr>
              <w:t>/1</w:t>
            </w:r>
          </w:p>
          <w:p w14:paraId="6BE47B8E"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ip arp inspection trust</w:t>
            </w:r>
          </w:p>
          <w:p w14:paraId="3764EF5F"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363FE1DC" w14:textId="77777777" w:rsidR="00D96612" w:rsidRPr="003D58ED" w:rsidRDefault="00D96612" w:rsidP="00465C3F">
            <w:pPr>
              <w:ind w:right="20"/>
            </w:pPr>
            <w:r w:rsidRPr="003D58ED">
              <w:t xml:space="preserve">Switch# </w:t>
            </w:r>
            <w:r w:rsidRPr="003D58ED">
              <w:rPr>
                <w:b/>
              </w:rPr>
              <w:t>show ip arp inspection interfaces</w:t>
            </w:r>
          </w:p>
          <w:p w14:paraId="4BC8804D" w14:textId="77777777" w:rsidR="00D96612" w:rsidRPr="003D58ED" w:rsidRDefault="00D96612" w:rsidP="00465C3F">
            <w:pPr>
              <w:ind w:right="20"/>
              <w:jc w:val="left"/>
            </w:pPr>
            <w:r w:rsidRPr="003D58ED">
              <w:t>Interface        Trust State  Rate (pps)  Burst Interval  Auto Recovery</w:t>
            </w:r>
          </w:p>
          <w:p w14:paraId="65EED978" w14:textId="77777777" w:rsidR="00D96612" w:rsidRPr="003D58ED" w:rsidRDefault="00D96612" w:rsidP="00465C3F">
            <w:pPr>
              <w:ind w:right="20"/>
              <w:jc w:val="left"/>
            </w:pPr>
            <w:r w:rsidRPr="003D58ED">
              <w:t>---------------  -----------  ----------  --------------  -------------</w:t>
            </w:r>
          </w:p>
          <w:p w14:paraId="1719C616" w14:textId="77777777" w:rsidR="00D96612" w:rsidRPr="003D58ED" w:rsidRDefault="00D42D28" w:rsidP="00465C3F">
            <w:pPr>
              <w:ind w:right="20"/>
            </w:pPr>
            <w:r>
              <w:t>Giga6/</w:t>
            </w:r>
            <w:r w:rsidR="00D96612" w:rsidRPr="003D58ED">
              <w:t>1          Trusted            None               1       Disabled</w:t>
            </w:r>
          </w:p>
        </w:tc>
      </w:tr>
    </w:tbl>
    <w:p w14:paraId="331EF2AF" w14:textId="77777777" w:rsidR="00D96612" w:rsidRDefault="00D96612" w:rsidP="00465C3F">
      <w:pPr>
        <w:pStyle w:val="3"/>
        <w:ind w:left="0" w:right="20"/>
      </w:pPr>
      <w:bookmarkStart w:id="3953" w:name="_Toc253407653"/>
      <w:bookmarkStart w:id="3954" w:name="_Toc363228724"/>
      <w:bookmarkStart w:id="3955" w:name="_Toc444695273"/>
      <w:r>
        <w:rPr>
          <w:rFonts w:hint="eastAsia"/>
        </w:rPr>
        <w:t>Applying ARP ACLs for DAI Filtering</w:t>
      </w:r>
      <w:bookmarkEnd w:id="3953"/>
      <w:bookmarkEnd w:id="3954"/>
      <w:bookmarkEnd w:id="3955"/>
    </w:p>
    <w:p w14:paraId="4550E297" w14:textId="77777777" w:rsidR="00D96612" w:rsidRDefault="00D96612" w:rsidP="00465C3F">
      <w:pPr>
        <w:pStyle w:val="a3"/>
        <w:ind w:left="0" w:right="20"/>
      </w:pPr>
      <w:r w:rsidRPr="002F5F3A">
        <w:t>To utilize ARP ACL feature, use the following commands.</w:t>
      </w:r>
    </w:p>
    <w:p w14:paraId="4B118B7A" w14:textId="77777777" w:rsidR="003D58ED" w:rsidRDefault="003D58ED" w:rsidP="00465C3F">
      <w:pPr>
        <w:pStyle w:val="afffff3"/>
        <w:ind w:left="0" w:right="20"/>
        <w:rPr>
          <w:rFonts w:ascii="굴림" w:eastAsia="굴림" w:hAnsi="굴림" w:cs="Times New Roman"/>
        </w:rPr>
      </w:pPr>
      <w:bookmarkStart w:id="3956" w:name="_Toc391575369"/>
      <w:r>
        <w:t xml:space="preserve">Table </w:t>
      </w:r>
      <w:r w:rsidR="005832B8">
        <w:fldChar w:fldCharType="begin"/>
      </w:r>
      <w:r w:rsidR="00092D8C">
        <w:instrText xml:space="preserve"> SEQ Table \* ARABIC </w:instrText>
      </w:r>
      <w:r w:rsidR="005832B8">
        <w:fldChar w:fldCharType="separate"/>
      </w:r>
      <w:r w:rsidR="008B56C1">
        <w:rPr>
          <w:noProof/>
        </w:rPr>
        <w:t>227</w:t>
      </w:r>
      <w:r w:rsidR="005832B8">
        <w:rPr>
          <w:noProof/>
        </w:rPr>
        <w:fldChar w:fldCharType="end"/>
      </w:r>
      <w:r>
        <w:rPr>
          <w:rFonts w:hint="eastAsia"/>
        </w:rPr>
        <w:t xml:space="preserve"> </w:t>
      </w:r>
      <w:r w:rsidRPr="002F5F3A">
        <w:t>Applying ARP ACLs for DAI Filtering</w:t>
      </w:r>
      <w:bookmarkEnd w:id="3956"/>
    </w:p>
    <w:tbl>
      <w:tblPr>
        <w:tblStyle w:val="CLIWide"/>
        <w:tblW w:w="0" w:type="auto"/>
        <w:tblLook w:val="01E0" w:firstRow="1" w:lastRow="1" w:firstColumn="1" w:lastColumn="1" w:noHBand="0" w:noVBand="0"/>
      </w:tblPr>
      <w:tblGrid>
        <w:gridCol w:w="4051"/>
        <w:gridCol w:w="4097"/>
      </w:tblGrid>
      <w:tr w:rsidR="00D96612" w:rsidRPr="00AF5FC7"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2F5F3A" w:rsidRDefault="00D96612" w:rsidP="00465C3F">
            <w:pPr>
              <w:wordWrap/>
              <w:ind w:right="20"/>
              <w:jc w:val="left"/>
              <w:rPr>
                <w:b/>
              </w:rPr>
            </w:pPr>
            <w:r w:rsidRPr="002F5F3A">
              <w:rPr>
                <w:b/>
              </w:rPr>
              <w:t>Command</w:t>
            </w:r>
          </w:p>
        </w:tc>
        <w:tc>
          <w:tcPr>
            <w:tcW w:w="4578" w:type="dxa"/>
          </w:tcPr>
          <w:p w14:paraId="3062D615" w14:textId="77777777" w:rsidR="00D96612" w:rsidRPr="002F5F3A" w:rsidRDefault="00D96612" w:rsidP="00465C3F">
            <w:pPr>
              <w:wordWrap/>
              <w:ind w:right="20"/>
              <w:jc w:val="left"/>
              <w:rPr>
                <w:b/>
              </w:rPr>
            </w:pPr>
            <w:r w:rsidRPr="002F5F3A">
              <w:rPr>
                <w:b/>
              </w:rPr>
              <w:t>Purpose</w:t>
            </w:r>
          </w:p>
        </w:tc>
      </w:tr>
      <w:tr w:rsidR="00D96612" w:rsidRPr="00AF5FC7" w14:paraId="45757B1C" w14:textId="77777777" w:rsidTr="000B40CD">
        <w:tc>
          <w:tcPr>
            <w:tcW w:w="4490" w:type="dxa"/>
          </w:tcPr>
          <w:p w14:paraId="6C80975F"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1C3C0416" w14:textId="77777777" w:rsidR="00D96612" w:rsidRPr="002F5F3A" w:rsidRDefault="00D96612" w:rsidP="00465C3F">
            <w:pPr>
              <w:wordWrap/>
              <w:ind w:right="20"/>
              <w:jc w:val="left"/>
            </w:pPr>
            <w:r w:rsidRPr="002F5F3A">
              <w:t xml:space="preserve">Enters the global configuration mode </w:t>
            </w:r>
          </w:p>
        </w:tc>
      </w:tr>
      <w:tr w:rsidR="00D96612" w:rsidRPr="00AF5FC7" w14:paraId="0FFE31A1" w14:textId="77777777" w:rsidTr="000B40CD">
        <w:tc>
          <w:tcPr>
            <w:tcW w:w="4490" w:type="dxa"/>
          </w:tcPr>
          <w:p w14:paraId="4700C713" w14:textId="77777777" w:rsidR="00D96612" w:rsidRPr="002F5F3A" w:rsidRDefault="00D96612" w:rsidP="00465C3F">
            <w:pPr>
              <w:wordWrap/>
              <w:ind w:right="20"/>
              <w:jc w:val="left"/>
              <w:rPr>
                <w:i/>
              </w:rPr>
            </w:pPr>
            <w:r w:rsidRPr="002F5F3A">
              <w:t xml:space="preserve">Switch(config)# </w:t>
            </w:r>
            <w:r w:rsidRPr="002F5F3A">
              <w:rPr>
                <w:b/>
              </w:rPr>
              <w:t xml:space="preserve">ip arp inspection filter </w:t>
            </w:r>
            <w:r w:rsidRPr="002F5F3A">
              <w:rPr>
                <w:i/>
              </w:rPr>
              <w:t>arp_acl_name</w:t>
            </w:r>
            <w:r w:rsidRPr="002F5F3A">
              <w:rPr>
                <w:b/>
              </w:rPr>
              <w:t xml:space="preserve"> VLAN</w:t>
            </w:r>
            <w:r w:rsidRPr="002F5F3A">
              <w:t xml:space="preserve"> </w:t>
            </w:r>
            <w:r w:rsidRPr="002F5F3A">
              <w:rPr>
                <w:i/>
              </w:rPr>
              <w:t xml:space="preserve">VLAN-id </w:t>
            </w:r>
            <w:r w:rsidRPr="002F5F3A">
              <w:t>[</w:t>
            </w:r>
            <w:r w:rsidRPr="002F5F3A">
              <w:rPr>
                <w:b/>
              </w:rPr>
              <w:t>static</w:t>
            </w:r>
            <w:r w:rsidRPr="002F5F3A">
              <w:t>]</w:t>
            </w:r>
          </w:p>
        </w:tc>
        <w:tc>
          <w:tcPr>
            <w:tcW w:w="4578" w:type="dxa"/>
          </w:tcPr>
          <w:p w14:paraId="03E1FEF2" w14:textId="77777777" w:rsidR="00D96612" w:rsidRPr="002F5F3A" w:rsidRDefault="00D96612" w:rsidP="00465C3F">
            <w:pPr>
              <w:wordWrap/>
              <w:ind w:right="20"/>
              <w:jc w:val="left"/>
            </w:pPr>
            <w:r w:rsidRPr="002F5F3A">
              <w:t xml:space="preserve">Enters apply ARP ACL to a VLAN </w:t>
            </w:r>
          </w:p>
        </w:tc>
      </w:tr>
      <w:tr w:rsidR="00D96612" w:rsidRPr="00AF5FC7" w14:paraId="09B95EB9" w14:textId="77777777" w:rsidTr="000B40CD">
        <w:tc>
          <w:tcPr>
            <w:tcW w:w="4490" w:type="dxa"/>
          </w:tcPr>
          <w:p w14:paraId="25C2AB4E"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3832A38E" w14:textId="77777777" w:rsidR="00D96612" w:rsidRPr="002F5F3A" w:rsidRDefault="00D96612" w:rsidP="00465C3F">
            <w:pPr>
              <w:wordWrap/>
              <w:ind w:right="20"/>
              <w:jc w:val="left"/>
            </w:pPr>
            <w:r w:rsidRPr="002F5F3A">
              <w:t xml:space="preserve">Return the Enable mode. </w:t>
            </w:r>
          </w:p>
        </w:tc>
      </w:tr>
      <w:tr w:rsidR="00D96612" w:rsidRPr="00AF5FC7" w14:paraId="66C26EC2" w14:textId="77777777" w:rsidTr="000B40CD">
        <w:tc>
          <w:tcPr>
            <w:tcW w:w="4490" w:type="dxa"/>
          </w:tcPr>
          <w:p w14:paraId="27739468"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18113246" w14:textId="77777777" w:rsidR="00D96612" w:rsidRPr="002F5F3A" w:rsidRDefault="00D96612" w:rsidP="00465C3F">
            <w:pPr>
              <w:wordWrap/>
              <w:ind w:right="20"/>
              <w:jc w:val="left"/>
            </w:pPr>
            <w:r w:rsidRPr="002F5F3A">
              <w:t xml:space="preserve">Shows the running information. </w:t>
            </w:r>
          </w:p>
        </w:tc>
      </w:tr>
    </w:tbl>
    <w:p w14:paraId="4C2005AE" w14:textId="77777777" w:rsidR="003E6CFF" w:rsidRPr="00702DF2" w:rsidRDefault="003E6CFF" w:rsidP="00465C3F">
      <w:pPr>
        <w:pStyle w:val="a3"/>
        <w:ind w:left="0" w:right="20"/>
      </w:pPr>
      <w:r w:rsidRPr="00702DF2">
        <w:rPr>
          <w:rFonts w:hint="eastAsia"/>
        </w:rPr>
        <w:t xml:space="preserve">When applying </w:t>
      </w:r>
      <w:r w:rsidRPr="00702DF2">
        <w:t>ARP ACL</w:t>
      </w:r>
      <w:r w:rsidRPr="00702DF2">
        <w:rPr>
          <w:rFonts w:hint="eastAsia"/>
        </w:rPr>
        <w:t>, please note the following points</w:t>
      </w:r>
      <w:r w:rsidRPr="00702DF2">
        <w:t xml:space="preserve">: </w:t>
      </w:r>
    </w:p>
    <w:p w14:paraId="0386D20F"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lastRenderedPageBreak/>
        <w:t xml:space="preserve">To treat </w:t>
      </w:r>
      <w:r w:rsidRPr="00702DF2">
        <w:t>implicit deny</w:t>
      </w:r>
      <w:r w:rsidRPr="00702DF2">
        <w:rPr>
          <w:rFonts w:hint="eastAsia"/>
        </w:rPr>
        <w:t xml:space="preserve"> of </w:t>
      </w:r>
      <w:r w:rsidRPr="00702DF2">
        <w:t>ARP ACL</w:t>
      </w:r>
      <w:r w:rsidRPr="00702DF2">
        <w:rPr>
          <w:rFonts w:hint="eastAsia"/>
        </w:rPr>
        <w:t xml:space="preserve"> as</w:t>
      </w:r>
      <w:r w:rsidRPr="00702DF2">
        <w:t xml:space="preserve"> explicit deny</w:t>
      </w:r>
      <w:r w:rsidRPr="00702DF2">
        <w:rPr>
          <w:rFonts w:hint="eastAsia"/>
        </w:rPr>
        <w:t xml:space="preserve"> and discard packets not matching with any condition of </w:t>
      </w:r>
      <w:r w:rsidRPr="00702DF2">
        <w:t>ACL</w:t>
      </w:r>
      <w:r w:rsidRPr="00702DF2">
        <w:rPr>
          <w:rFonts w:hint="eastAsia"/>
        </w:rPr>
        <w:t>, use a</w:t>
      </w:r>
      <w:r w:rsidRPr="00702DF2">
        <w:t xml:space="preserve"> static </w:t>
      </w:r>
      <w:r w:rsidRPr="00702DF2">
        <w:rPr>
          <w:rFonts w:hint="eastAsia"/>
        </w:rPr>
        <w:t>keyword</w:t>
      </w:r>
      <w:r w:rsidRPr="00702DF2">
        <w:t xml:space="preserve">. </w:t>
      </w:r>
      <w:r w:rsidRPr="00702DF2">
        <w:rPr>
          <w:rFonts w:hint="eastAsia"/>
        </w:rPr>
        <w:t xml:space="preserve">In this case, </w:t>
      </w:r>
      <w:r w:rsidRPr="00702DF2">
        <w:t>DHCP binding</w:t>
      </w:r>
      <w:r w:rsidRPr="00702DF2">
        <w:rPr>
          <w:rFonts w:hint="eastAsia"/>
        </w:rPr>
        <w:t xml:space="preserve"> is not used</w:t>
      </w:r>
      <w:r w:rsidRPr="00702DF2">
        <w:t xml:space="preserve">. </w:t>
      </w:r>
      <w:r w:rsidRPr="00702DF2">
        <w:rPr>
          <w:rFonts w:hint="eastAsia"/>
        </w:rPr>
        <w:t xml:space="preserve">When the </w:t>
      </w:r>
      <w:r w:rsidRPr="00702DF2">
        <w:t xml:space="preserve">static </w:t>
      </w:r>
      <w:r w:rsidRPr="00702DF2">
        <w:rPr>
          <w:rFonts w:hint="eastAsia"/>
        </w:rPr>
        <w:t>keyword is not used</w:t>
      </w:r>
      <w:r w:rsidRPr="00702DF2">
        <w:t xml:space="preserve">, </w:t>
      </w:r>
      <w:r w:rsidRPr="00702DF2">
        <w:rPr>
          <w:rFonts w:hint="eastAsia"/>
        </w:rPr>
        <w:t xml:space="preserve">DHCP binding is used to determine whether to permit or deny for the packets with no matching condition in the </w:t>
      </w:r>
      <w:r w:rsidRPr="00702DF2">
        <w:t xml:space="preserve">ACL. </w:t>
      </w:r>
    </w:p>
    <w:p w14:paraId="663547DD" w14:textId="77777777" w:rsidR="003E6CFF" w:rsidRPr="00702DF2" w:rsidRDefault="003E6CFF" w:rsidP="00465C3F">
      <w:pPr>
        <w:pStyle w:val="Randomlist"/>
        <w:tabs>
          <w:tab w:val="clear" w:pos="3968"/>
          <w:tab w:val="num" w:pos="1980"/>
          <w:tab w:val="num" w:pos="3320"/>
        </w:tabs>
        <w:ind w:left="0" w:right="20" w:hanging="403"/>
      </w:pPr>
      <w:r w:rsidRPr="00702DF2">
        <w:rPr>
          <w:rFonts w:hint="eastAsia"/>
        </w:rPr>
        <w:t xml:space="preserve">Inspect only the ARP packets with </w:t>
      </w:r>
      <w:r w:rsidRPr="00702DF2">
        <w:t xml:space="preserve">IP-to-MAC </w:t>
      </w:r>
      <w:r w:rsidRPr="00702DF2">
        <w:rPr>
          <w:rFonts w:hint="eastAsia"/>
        </w:rPr>
        <w:t xml:space="preserve">address mapping using </w:t>
      </w:r>
      <w:r w:rsidRPr="00702DF2">
        <w:t xml:space="preserve">ACL. </w:t>
      </w:r>
      <w:r w:rsidRPr="00702DF2">
        <w:rPr>
          <w:rFonts w:hint="eastAsia"/>
        </w:rPr>
        <w:t xml:space="preserve">Only the packets </w:t>
      </w:r>
      <w:r w:rsidRPr="00702DF2">
        <w:t>permitted</w:t>
      </w:r>
      <w:r w:rsidRPr="00702DF2">
        <w:rPr>
          <w:rFonts w:hint="eastAsia"/>
        </w:rPr>
        <w:t xml:space="preserve"> by </w:t>
      </w:r>
      <w:r w:rsidRPr="00702DF2">
        <w:t xml:space="preserve">Access </w:t>
      </w:r>
      <w:r w:rsidRPr="00702DF2">
        <w:rPr>
          <w:rFonts w:hint="eastAsia"/>
        </w:rPr>
        <w:t>L</w:t>
      </w:r>
      <w:r w:rsidRPr="00702DF2">
        <w:t>ist</w:t>
      </w:r>
      <w:r w:rsidRPr="00702DF2">
        <w:rPr>
          <w:rFonts w:hint="eastAsia"/>
        </w:rPr>
        <w:t xml:space="preserve"> are </w:t>
      </w:r>
      <w:r w:rsidRPr="00702DF2">
        <w:t>permit</w:t>
      </w:r>
      <w:r w:rsidRPr="00702DF2">
        <w:rPr>
          <w:rFonts w:hint="eastAsia"/>
        </w:rPr>
        <w:t>ed</w:t>
      </w:r>
      <w:r w:rsidRPr="00702DF2">
        <w:t xml:space="preserve">. </w:t>
      </w:r>
    </w:p>
    <w:p w14:paraId="2512CEE4" w14:textId="77777777" w:rsidR="00D96612" w:rsidRPr="005002F8" w:rsidRDefault="00D96612" w:rsidP="00465C3F">
      <w:pPr>
        <w:pStyle w:val="a3"/>
        <w:ind w:left="0" w:right="20"/>
      </w:pPr>
      <w:r w:rsidRPr="002F5F3A">
        <w:t>The following example shows hot to apply the ARP ACL whose name is</w:t>
      </w:r>
      <w:r w:rsidR="000B40CD">
        <w:t xml:space="preserve"> </w:t>
      </w:r>
      <w:r w:rsidR="000B40CD">
        <w:t>“</w:t>
      </w:r>
      <w:r w:rsidR="000B40CD">
        <w:t>example_arp_acl</w:t>
      </w:r>
      <w:r w:rsidR="000B40CD">
        <w:t>”</w:t>
      </w:r>
      <w:r w:rsidR="000B40CD">
        <w:t xml:space="preserve"> to VLAN 200.</w:t>
      </w:r>
    </w:p>
    <w:tbl>
      <w:tblPr>
        <w:tblStyle w:val="48"/>
        <w:tblW w:w="0" w:type="auto"/>
        <w:tblLook w:val="01E0" w:firstRow="1" w:lastRow="1" w:firstColumn="1" w:lastColumn="1" w:noHBand="0" w:noVBand="0"/>
      </w:tblPr>
      <w:tblGrid>
        <w:gridCol w:w="8261"/>
      </w:tblGrid>
      <w:tr w:rsidR="00D96612" w:rsidRPr="003D58ED" w14:paraId="17739EAF" w14:textId="77777777" w:rsidTr="000B40CD">
        <w:tc>
          <w:tcPr>
            <w:tcW w:w="9048" w:type="dxa"/>
          </w:tcPr>
          <w:p w14:paraId="5D97BFFE" w14:textId="77777777" w:rsidR="00D96612" w:rsidRPr="003D58ED" w:rsidRDefault="00D96612" w:rsidP="00465C3F">
            <w:pPr>
              <w:ind w:right="20"/>
            </w:pPr>
            <w:r w:rsidRPr="003D58ED">
              <w:t xml:space="preserve">Switch# </w:t>
            </w:r>
            <w:r w:rsidRPr="003D58ED">
              <w:rPr>
                <w:b/>
              </w:rPr>
              <w:t>configure terminal</w:t>
            </w:r>
          </w:p>
          <w:p w14:paraId="21AD51D6" w14:textId="77777777" w:rsidR="00D96612" w:rsidRPr="003D58ED" w:rsidRDefault="00D96612" w:rsidP="00465C3F">
            <w:pPr>
              <w:ind w:right="20"/>
            </w:pPr>
            <w:r w:rsidRPr="003D58ED">
              <w:t xml:space="preserve">Switch(config)# </w:t>
            </w:r>
            <w:r w:rsidRPr="003D58ED">
              <w:rPr>
                <w:b/>
              </w:rPr>
              <w:t>ip arp inspection filter example_arp_acl vlan 200</w:t>
            </w:r>
          </w:p>
          <w:p w14:paraId="11293B10" w14:textId="77777777" w:rsidR="00D96612" w:rsidRPr="003D58ED" w:rsidRDefault="00D96612" w:rsidP="00465C3F">
            <w:pPr>
              <w:ind w:right="20"/>
              <w:jc w:val="left"/>
              <w:rPr>
                <w:b/>
              </w:rPr>
            </w:pPr>
            <w:r w:rsidRPr="003D58ED">
              <w:t xml:space="preserve">Switch(config)# </w:t>
            </w:r>
            <w:r w:rsidRPr="003D58ED">
              <w:rPr>
                <w:b/>
              </w:rPr>
              <w:t>end</w:t>
            </w:r>
          </w:p>
          <w:p w14:paraId="75CB90C1" w14:textId="77777777" w:rsidR="00D96612" w:rsidRPr="003D58ED" w:rsidRDefault="00D96612" w:rsidP="00465C3F">
            <w:pPr>
              <w:ind w:right="20"/>
            </w:pPr>
            <w:r w:rsidRPr="003D58ED">
              <w:t xml:space="preserve">Switch# </w:t>
            </w:r>
            <w:r w:rsidRPr="003D58ED">
              <w:rPr>
                <w:b/>
              </w:rPr>
              <w:t>show ip arp inspection</w:t>
            </w:r>
          </w:p>
          <w:p w14:paraId="1D7D21F1" w14:textId="77777777" w:rsidR="00D96612" w:rsidRPr="003D58ED" w:rsidRDefault="00D96612" w:rsidP="00465C3F">
            <w:pPr>
              <w:ind w:right="20"/>
              <w:jc w:val="left"/>
            </w:pPr>
            <w:r w:rsidRPr="003D58ED">
              <w:t>DHCP Snoop Bootstrap       : Disabled</w:t>
            </w:r>
          </w:p>
          <w:p w14:paraId="648BEEB1" w14:textId="77777777" w:rsidR="00D96612" w:rsidRPr="003D58ED" w:rsidRDefault="00D96612" w:rsidP="00465C3F">
            <w:pPr>
              <w:ind w:right="20"/>
              <w:jc w:val="left"/>
            </w:pPr>
            <w:r w:rsidRPr="003D58ED">
              <w:t>Source MAC Validation      : Disabled</w:t>
            </w:r>
          </w:p>
          <w:p w14:paraId="6750FBD4" w14:textId="77777777" w:rsidR="00D96612" w:rsidRPr="003D58ED" w:rsidRDefault="00D96612" w:rsidP="00465C3F">
            <w:pPr>
              <w:ind w:right="20"/>
              <w:jc w:val="left"/>
            </w:pPr>
            <w:r w:rsidRPr="003D58ED">
              <w:t>Destination MAC Validation : Disabled</w:t>
            </w:r>
          </w:p>
          <w:p w14:paraId="28D9D3B3" w14:textId="77777777" w:rsidR="00D96612" w:rsidRPr="003D58ED" w:rsidRDefault="00D96612" w:rsidP="00465C3F">
            <w:pPr>
              <w:ind w:right="20"/>
              <w:jc w:val="left"/>
            </w:pPr>
            <w:r w:rsidRPr="003D58ED">
              <w:t>IP Address Validation      : Disabled</w:t>
            </w:r>
          </w:p>
          <w:p w14:paraId="479B5225" w14:textId="77777777" w:rsidR="00D96612" w:rsidRPr="003D58ED" w:rsidRDefault="00D96612" w:rsidP="00465C3F">
            <w:pPr>
              <w:ind w:right="20"/>
              <w:jc w:val="left"/>
            </w:pPr>
            <w:r w:rsidRPr="003D58ED">
              <w:t>ARP Field Validation       : Disabled</w:t>
            </w:r>
          </w:p>
          <w:p w14:paraId="2CAB204C" w14:textId="77777777" w:rsidR="00D96612" w:rsidRPr="003D58ED" w:rsidRDefault="00D96612" w:rsidP="00465C3F">
            <w:pPr>
              <w:ind w:right="20"/>
              <w:jc w:val="left"/>
            </w:pPr>
          </w:p>
          <w:p w14:paraId="3C02C8B2" w14:textId="77777777" w:rsidR="00D96612" w:rsidRPr="003D58ED" w:rsidRDefault="00D96612" w:rsidP="00465C3F">
            <w:pPr>
              <w:ind w:right="20"/>
              <w:jc w:val="left"/>
            </w:pPr>
            <w:r w:rsidRPr="003D58ED">
              <w:t>Vlan  Config    Operation  ACL Match             Static ACL  ACL Log   DHCP Log</w:t>
            </w:r>
          </w:p>
          <w:p w14:paraId="51DA1A46" w14:textId="77777777" w:rsidR="00D96612" w:rsidRPr="003D58ED" w:rsidRDefault="00D96612" w:rsidP="00465C3F">
            <w:pPr>
              <w:ind w:right="20"/>
              <w:jc w:val="left"/>
            </w:pPr>
            <w:r w:rsidRPr="003D58ED">
              <w:t>----  --------  ---------  --------------------  ----------  --------- --------</w:t>
            </w:r>
          </w:p>
          <w:p w14:paraId="372EBF74" w14:textId="77777777" w:rsidR="00D96612" w:rsidRPr="003D58ED" w:rsidRDefault="00D96612" w:rsidP="00465C3F">
            <w:pPr>
              <w:ind w:right="20"/>
            </w:pPr>
            <w:r w:rsidRPr="003D58ED">
              <w:t xml:space="preserve"> 200  Enabled   Active     example_arp_acl       No          Deny      Deny</w:t>
            </w:r>
          </w:p>
        </w:tc>
      </w:tr>
    </w:tbl>
    <w:p w14:paraId="499B555F" w14:textId="77777777" w:rsidR="00D96612" w:rsidRDefault="00D96612" w:rsidP="00465C3F">
      <w:pPr>
        <w:pStyle w:val="3"/>
        <w:ind w:left="0" w:right="20"/>
      </w:pPr>
      <w:bookmarkStart w:id="3957" w:name="_Toc253407654"/>
      <w:bookmarkStart w:id="3958" w:name="_Toc363228725"/>
      <w:bookmarkStart w:id="3959" w:name="_Toc444695274"/>
      <w:r>
        <w:rPr>
          <w:rFonts w:hint="eastAsia"/>
        </w:rPr>
        <w:t>Configuring ARP Packet Rate Limiting</w:t>
      </w:r>
      <w:bookmarkEnd w:id="3957"/>
      <w:bookmarkEnd w:id="3958"/>
      <w:bookmarkEnd w:id="3959"/>
    </w:p>
    <w:p w14:paraId="67270762" w14:textId="77777777" w:rsidR="00D96612" w:rsidRPr="002F5F3A" w:rsidRDefault="00D96612" w:rsidP="00465C3F">
      <w:pPr>
        <w:pStyle w:val="a3"/>
        <w:ind w:left="0" w:right="20"/>
      </w:pPr>
      <w:r w:rsidRPr="002F5F3A">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67"/>
        <w:gridCol w:w="991"/>
        <w:gridCol w:w="6290"/>
      </w:tblGrid>
      <w:tr w:rsidR="00D96612" w:rsidRPr="002F5F3A" w14:paraId="175D7E24" w14:textId="77777777" w:rsidTr="000B40CD">
        <w:tc>
          <w:tcPr>
            <w:tcW w:w="888" w:type="dxa"/>
            <w:vAlign w:val="center"/>
          </w:tcPr>
          <w:p w14:paraId="5F532DB1" w14:textId="77777777" w:rsidR="00D96612" w:rsidRPr="002F5F3A" w:rsidRDefault="00D96612" w:rsidP="00465C3F">
            <w:pPr>
              <w:pStyle w:val="aa"/>
              <w:spacing w:after="120"/>
              <w:ind w:right="20" w:firstLine="200"/>
              <w:jc w:val="both"/>
            </w:pPr>
            <w:r>
              <w:rPr>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2F5F3A" w:rsidRDefault="00D96612" w:rsidP="00465C3F">
            <w:pPr>
              <w:pStyle w:val="aa"/>
              <w:ind w:right="20" w:firstLine="196"/>
              <w:jc w:val="both"/>
              <w:rPr>
                <w:b/>
                <w:bCs/>
              </w:rPr>
            </w:pPr>
            <w:r w:rsidRPr="002F5F3A">
              <w:rPr>
                <w:b/>
                <w:bCs/>
              </w:rPr>
              <w:t>Note</w:t>
            </w:r>
          </w:p>
        </w:tc>
        <w:tc>
          <w:tcPr>
            <w:tcW w:w="6905" w:type="dxa"/>
            <w:vAlign w:val="center"/>
          </w:tcPr>
          <w:p w14:paraId="24276BC1" w14:textId="77777777" w:rsidR="00D96612" w:rsidRPr="002F5F3A" w:rsidRDefault="00D96612" w:rsidP="00465C3F">
            <w:pPr>
              <w:pStyle w:val="aa"/>
              <w:ind w:right="20"/>
              <w:jc w:val="both"/>
            </w:pPr>
            <w:r w:rsidRPr="002F5F3A">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77777777" w:rsidR="00D96612" w:rsidRDefault="00D96612" w:rsidP="00465C3F">
      <w:pPr>
        <w:pStyle w:val="a3"/>
        <w:ind w:left="0" w:right="20"/>
      </w:pPr>
      <w:r w:rsidRPr="002F5F3A">
        <w:t>To set the rate limit upon ARP packets for a port, do the following steps:</w:t>
      </w:r>
    </w:p>
    <w:p w14:paraId="04B4F118" w14:textId="77777777" w:rsidR="003D58ED" w:rsidRPr="002F5F3A" w:rsidRDefault="003D58ED" w:rsidP="00465C3F">
      <w:pPr>
        <w:pStyle w:val="afffff3"/>
        <w:ind w:left="0" w:right="20"/>
      </w:pPr>
      <w:bookmarkStart w:id="3960" w:name="_Toc391575370"/>
      <w:r>
        <w:t xml:space="preserve">Table </w:t>
      </w:r>
      <w:r w:rsidR="005832B8">
        <w:fldChar w:fldCharType="begin"/>
      </w:r>
      <w:r w:rsidR="00092D8C">
        <w:instrText xml:space="preserve"> SEQ Table \* ARABIC </w:instrText>
      </w:r>
      <w:r w:rsidR="005832B8">
        <w:fldChar w:fldCharType="separate"/>
      </w:r>
      <w:r w:rsidR="008B56C1">
        <w:rPr>
          <w:noProof/>
        </w:rPr>
        <w:t>228</w:t>
      </w:r>
      <w:r w:rsidR="005832B8">
        <w:rPr>
          <w:noProof/>
        </w:rPr>
        <w:fldChar w:fldCharType="end"/>
      </w:r>
      <w:r>
        <w:rPr>
          <w:rFonts w:hint="eastAsia"/>
        </w:rPr>
        <w:t xml:space="preserve"> </w:t>
      </w:r>
      <w:r w:rsidRPr="002F5F3A">
        <w:t>Configuring ARP Packet Rate Limiting</w:t>
      </w:r>
      <w:bookmarkEnd w:id="3960"/>
    </w:p>
    <w:tbl>
      <w:tblPr>
        <w:tblStyle w:val="CLIWide"/>
        <w:tblW w:w="0" w:type="auto"/>
        <w:tblLook w:val="01E0" w:firstRow="1" w:lastRow="1" w:firstColumn="1" w:lastColumn="1" w:noHBand="0" w:noVBand="0"/>
      </w:tblPr>
      <w:tblGrid>
        <w:gridCol w:w="4051"/>
        <w:gridCol w:w="4097"/>
      </w:tblGrid>
      <w:tr w:rsidR="00D96612" w:rsidRPr="00AF5FC7"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2F5F3A" w:rsidRDefault="00D96612" w:rsidP="00465C3F">
            <w:pPr>
              <w:wordWrap/>
              <w:ind w:right="20"/>
              <w:jc w:val="left"/>
              <w:rPr>
                <w:b/>
              </w:rPr>
            </w:pPr>
            <w:r w:rsidRPr="002F5F3A">
              <w:rPr>
                <w:b/>
              </w:rPr>
              <w:t>Command</w:t>
            </w:r>
          </w:p>
        </w:tc>
        <w:tc>
          <w:tcPr>
            <w:tcW w:w="4578" w:type="dxa"/>
          </w:tcPr>
          <w:p w14:paraId="70353CA1" w14:textId="77777777" w:rsidR="00D96612" w:rsidRPr="002F5F3A" w:rsidRDefault="00D96612" w:rsidP="00465C3F">
            <w:pPr>
              <w:wordWrap/>
              <w:ind w:right="20"/>
              <w:jc w:val="left"/>
              <w:rPr>
                <w:b/>
              </w:rPr>
            </w:pPr>
            <w:r w:rsidRPr="002F5F3A">
              <w:rPr>
                <w:b/>
              </w:rPr>
              <w:t>Purpose</w:t>
            </w:r>
          </w:p>
        </w:tc>
      </w:tr>
      <w:tr w:rsidR="00D96612" w:rsidRPr="00AF5FC7" w14:paraId="72A51366" w14:textId="77777777" w:rsidTr="000B40CD">
        <w:tc>
          <w:tcPr>
            <w:tcW w:w="4490" w:type="dxa"/>
          </w:tcPr>
          <w:p w14:paraId="2411E458"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5D71D27E" w14:textId="77777777" w:rsidR="00D96612" w:rsidRPr="002F5F3A" w:rsidRDefault="00D96612" w:rsidP="00465C3F">
            <w:pPr>
              <w:wordWrap/>
              <w:ind w:right="20"/>
            </w:pPr>
            <w:r w:rsidRPr="002F5F3A">
              <w:t xml:space="preserve">Enters global configuration mode </w:t>
            </w:r>
          </w:p>
        </w:tc>
      </w:tr>
      <w:tr w:rsidR="00D96612" w:rsidRPr="00AF5FC7" w14:paraId="5B0F64B7" w14:textId="77777777" w:rsidTr="000B40CD">
        <w:tc>
          <w:tcPr>
            <w:tcW w:w="4490" w:type="dxa"/>
          </w:tcPr>
          <w:p w14:paraId="41E611E9" w14:textId="77777777" w:rsidR="00D96612" w:rsidRPr="002F5F3A" w:rsidRDefault="00D96612" w:rsidP="00465C3F">
            <w:pPr>
              <w:wordWrap/>
              <w:ind w:right="20"/>
              <w:jc w:val="left"/>
              <w:rPr>
                <w:lang w:val="fr-FR"/>
              </w:rPr>
            </w:pPr>
            <w:r w:rsidRPr="002F5F3A">
              <w:t>Switch(confi</w:t>
            </w:r>
            <w:r w:rsidRPr="002F5F3A">
              <w:rPr>
                <w:lang w:val="fr-FR"/>
              </w:rPr>
              <w:t xml:space="preserve">g)# </w:t>
            </w:r>
            <w:r w:rsidRPr="002F5F3A">
              <w:rPr>
                <w:b/>
                <w:lang w:val="fr-FR"/>
              </w:rPr>
              <w:t>interface</w:t>
            </w:r>
            <w:r w:rsidRPr="002F5F3A">
              <w:rPr>
                <w:lang w:val="fr-FR"/>
              </w:rPr>
              <w:t xml:space="preserve"> </w:t>
            </w:r>
            <w:r w:rsidRPr="002F5F3A">
              <w:rPr>
                <w:i/>
                <w:lang w:val="fr-FR"/>
              </w:rPr>
              <w:t>ifname</w:t>
            </w:r>
          </w:p>
        </w:tc>
        <w:tc>
          <w:tcPr>
            <w:tcW w:w="4578" w:type="dxa"/>
          </w:tcPr>
          <w:p w14:paraId="3249FA2D"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56E9E56B" w14:textId="77777777" w:rsidTr="000B40CD">
        <w:tc>
          <w:tcPr>
            <w:tcW w:w="4490" w:type="dxa"/>
          </w:tcPr>
          <w:p w14:paraId="7897AE8C"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w:t>
            </w:r>
            <w:r w:rsidRPr="002F5F3A">
              <w:rPr>
                <w:bCs/>
              </w:rPr>
              <w:t>{</w:t>
            </w:r>
            <w:r w:rsidRPr="002F5F3A">
              <w:rPr>
                <w:b/>
              </w:rPr>
              <w:t xml:space="preserve">rate </w:t>
            </w:r>
            <w:r w:rsidRPr="002F5F3A">
              <w:rPr>
                <w:bCs/>
                <w:i/>
                <w:iCs/>
              </w:rPr>
              <w:t>pps</w:t>
            </w:r>
            <w:r w:rsidRPr="002F5F3A">
              <w:rPr>
                <w:b/>
              </w:rPr>
              <w:t xml:space="preserve"> </w:t>
            </w:r>
            <w:r w:rsidRPr="002F5F3A">
              <w:rPr>
                <w:bCs/>
              </w:rPr>
              <w:t>[</w:t>
            </w:r>
            <w:r w:rsidRPr="002F5F3A">
              <w:rPr>
                <w:b/>
              </w:rPr>
              <w:t xml:space="preserve">burst interval </w:t>
            </w:r>
            <w:r w:rsidRPr="002F5F3A">
              <w:rPr>
                <w:bCs/>
                <w:i/>
                <w:iCs/>
              </w:rPr>
              <w:t>seconds</w:t>
            </w:r>
            <w:r w:rsidRPr="002F5F3A">
              <w:rPr>
                <w:bCs/>
              </w:rPr>
              <w:t>]</w:t>
            </w:r>
            <w:r w:rsidRPr="002F5F3A">
              <w:rPr>
                <w:b/>
              </w:rPr>
              <w:t xml:space="preserve"> | none</w:t>
            </w:r>
            <w:r w:rsidRPr="002F5F3A">
              <w:rPr>
                <w:bCs/>
              </w:rPr>
              <w:t>}</w:t>
            </w:r>
          </w:p>
          <w:p w14:paraId="6E102A8A" w14:textId="77777777" w:rsidR="00D96612" w:rsidRPr="002F5F3A" w:rsidRDefault="00D96612" w:rsidP="00465C3F">
            <w:pPr>
              <w:wordWrap/>
              <w:ind w:right="20"/>
              <w:jc w:val="left"/>
              <w:rPr>
                <w:i/>
              </w:rPr>
            </w:pPr>
            <w:r w:rsidRPr="002F5F3A">
              <w:t>Switch(config-if-</w:t>
            </w:r>
            <w:r w:rsidR="00D42D28">
              <w:t>Giga6/</w:t>
            </w:r>
            <w:r w:rsidRPr="002F5F3A">
              <w:t xml:space="preserve">1)# </w:t>
            </w:r>
            <w:r w:rsidRPr="002F5F3A">
              <w:rPr>
                <w:b/>
              </w:rPr>
              <w:t>no ip arp inspection limit</w:t>
            </w:r>
          </w:p>
        </w:tc>
        <w:tc>
          <w:tcPr>
            <w:tcW w:w="4578" w:type="dxa"/>
          </w:tcPr>
          <w:p w14:paraId="7D3CEFBB" w14:textId="77777777" w:rsidR="00D96612" w:rsidRPr="002F5F3A" w:rsidRDefault="00D96612" w:rsidP="00465C3F">
            <w:pPr>
              <w:wordWrap/>
              <w:ind w:right="20"/>
            </w:pPr>
            <w:r w:rsidRPr="002F5F3A">
              <w:t xml:space="preserve">Sets ARP packet rate limit (optional) </w:t>
            </w:r>
          </w:p>
          <w:p w14:paraId="25C5E607" w14:textId="77777777" w:rsidR="00D96612" w:rsidRPr="002F5F3A" w:rsidRDefault="00D96612" w:rsidP="00465C3F">
            <w:pPr>
              <w:wordWrap/>
              <w:ind w:right="20"/>
            </w:pPr>
          </w:p>
          <w:p w14:paraId="34164F38" w14:textId="77777777" w:rsidR="00D96612" w:rsidRPr="002F5F3A" w:rsidRDefault="00D96612" w:rsidP="00465C3F">
            <w:pPr>
              <w:wordWrap/>
              <w:ind w:right="20"/>
            </w:pPr>
            <w:r w:rsidRPr="002F5F3A">
              <w:t xml:space="preserve">To go back to default configuration </w:t>
            </w:r>
          </w:p>
        </w:tc>
      </w:tr>
      <w:tr w:rsidR="00D96612" w:rsidRPr="00AF5FC7" w14:paraId="42716A56" w14:textId="77777777" w:rsidTr="000B40CD">
        <w:tc>
          <w:tcPr>
            <w:tcW w:w="4490" w:type="dxa"/>
          </w:tcPr>
          <w:p w14:paraId="66131E0C" w14:textId="77777777" w:rsidR="00D96612" w:rsidRPr="002F5F3A" w:rsidRDefault="00D96612" w:rsidP="00465C3F">
            <w:pPr>
              <w:wordWrap/>
              <w:ind w:right="20"/>
              <w:jc w:val="left"/>
              <w:rPr>
                <w:b/>
              </w:rPr>
            </w:pPr>
            <w:r w:rsidRPr="002F5F3A">
              <w:t>Switch(config-if-</w:t>
            </w:r>
            <w:r w:rsidR="00D42D28">
              <w:t>Giga6/</w:t>
            </w:r>
            <w:r w:rsidRPr="002F5F3A">
              <w:t xml:space="preserve">1)# </w:t>
            </w:r>
            <w:r w:rsidRPr="002F5F3A">
              <w:rPr>
                <w:b/>
              </w:rPr>
              <w:t>ip arp inspection limit enable</w:t>
            </w:r>
          </w:p>
          <w:p w14:paraId="0674ACF2"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no ip arp </w:t>
            </w:r>
            <w:r w:rsidRPr="002F5F3A">
              <w:rPr>
                <w:b/>
              </w:rPr>
              <w:lastRenderedPageBreak/>
              <w:t>inspection limit enable</w:t>
            </w:r>
          </w:p>
        </w:tc>
        <w:tc>
          <w:tcPr>
            <w:tcW w:w="4578" w:type="dxa"/>
          </w:tcPr>
          <w:p w14:paraId="451B79AF" w14:textId="77777777" w:rsidR="00D96612" w:rsidRPr="002F5F3A" w:rsidRDefault="00D96612" w:rsidP="00465C3F">
            <w:pPr>
              <w:wordWrap/>
              <w:ind w:right="20"/>
            </w:pPr>
            <w:r w:rsidRPr="002F5F3A">
              <w:lastRenderedPageBreak/>
              <w:t>To enable the ARP rate limit of an interface</w:t>
            </w:r>
          </w:p>
          <w:p w14:paraId="4A180A23" w14:textId="77777777" w:rsidR="00D96612" w:rsidRPr="002F5F3A" w:rsidRDefault="00D96612" w:rsidP="00465C3F">
            <w:pPr>
              <w:wordWrap/>
              <w:ind w:right="20"/>
            </w:pPr>
          </w:p>
          <w:p w14:paraId="1749B935" w14:textId="77777777" w:rsidR="00D96612" w:rsidRPr="002F5F3A" w:rsidRDefault="00D96612" w:rsidP="00465C3F">
            <w:pPr>
              <w:wordWrap/>
              <w:ind w:right="20"/>
            </w:pPr>
            <w:r w:rsidRPr="002F5F3A">
              <w:t>To disable the ARP rate limit of an interface</w:t>
            </w:r>
          </w:p>
          <w:p w14:paraId="0252ED97" w14:textId="77777777" w:rsidR="00D96612" w:rsidRPr="002F5F3A" w:rsidRDefault="00D96612" w:rsidP="00465C3F">
            <w:pPr>
              <w:wordWrap/>
              <w:ind w:right="20"/>
            </w:pPr>
          </w:p>
        </w:tc>
      </w:tr>
      <w:tr w:rsidR="00D96612" w:rsidRPr="00AF5FC7" w14:paraId="5863B672" w14:textId="77777777" w:rsidTr="000B40CD">
        <w:tc>
          <w:tcPr>
            <w:tcW w:w="4490" w:type="dxa"/>
          </w:tcPr>
          <w:p w14:paraId="14092CBB" w14:textId="77777777" w:rsidR="00D96612" w:rsidRPr="002F5F3A" w:rsidRDefault="00D96612" w:rsidP="00465C3F">
            <w:pPr>
              <w:wordWrap/>
              <w:ind w:right="20"/>
              <w:jc w:val="left"/>
            </w:pPr>
            <w:r w:rsidRPr="002F5F3A">
              <w:lastRenderedPageBreak/>
              <w:t xml:space="preserve">Switch(config)# </w:t>
            </w:r>
            <w:r w:rsidRPr="002F5F3A">
              <w:rPr>
                <w:b/>
              </w:rPr>
              <w:t>end</w:t>
            </w:r>
          </w:p>
        </w:tc>
        <w:tc>
          <w:tcPr>
            <w:tcW w:w="4578" w:type="dxa"/>
          </w:tcPr>
          <w:p w14:paraId="3F05B0FD" w14:textId="77777777" w:rsidR="00D96612" w:rsidRPr="002F5F3A" w:rsidRDefault="00D96612" w:rsidP="00465C3F">
            <w:pPr>
              <w:wordWrap/>
              <w:ind w:right="20"/>
            </w:pPr>
            <w:r w:rsidRPr="002F5F3A">
              <w:t xml:space="preserve">To go back to Enable mode </w:t>
            </w:r>
          </w:p>
        </w:tc>
      </w:tr>
      <w:tr w:rsidR="00D96612" w:rsidRPr="00AF5FC7" w14:paraId="128905A7" w14:textId="77777777" w:rsidTr="000B40CD">
        <w:tc>
          <w:tcPr>
            <w:tcW w:w="4490" w:type="dxa"/>
          </w:tcPr>
          <w:p w14:paraId="045B19C5" w14:textId="77777777"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14:paraId="35F852B0" w14:textId="77777777" w:rsidR="00D96612" w:rsidRPr="002F5F3A" w:rsidRDefault="00D96612" w:rsidP="00465C3F">
            <w:pPr>
              <w:wordWrap/>
              <w:ind w:right="20"/>
            </w:pPr>
            <w:r w:rsidRPr="002F5F3A">
              <w:t xml:space="preserve">To check the setting </w:t>
            </w:r>
          </w:p>
        </w:tc>
      </w:tr>
    </w:tbl>
    <w:p w14:paraId="2DAA97BC" w14:textId="77777777" w:rsidR="00D96612" w:rsidRPr="002F5F3A" w:rsidRDefault="00D96612" w:rsidP="00465C3F">
      <w:pPr>
        <w:pStyle w:val="a3"/>
        <w:ind w:left="0" w:right="20"/>
      </w:pPr>
      <w:r w:rsidRPr="002F5F3A">
        <w:t xml:space="preserve">When you set the ARP packet rate limit, pay attention to the following items. </w:t>
      </w:r>
    </w:p>
    <w:p w14:paraId="048BC664" w14:textId="77777777" w:rsidR="00D96612" w:rsidRPr="002F5F3A" w:rsidRDefault="00D96612" w:rsidP="00465C3F">
      <w:pPr>
        <w:pStyle w:val="Randomlist"/>
        <w:tabs>
          <w:tab w:val="clear" w:pos="3968"/>
          <w:tab w:val="num" w:pos="1980"/>
          <w:tab w:val="num" w:pos="3320"/>
        </w:tabs>
        <w:ind w:left="0" w:right="20" w:hanging="403"/>
      </w:pPr>
      <w:r w:rsidRPr="002F5F3A">
        <w:t>Default value for untrusted interface is 15 pps (packet per second), and for trusted interface is no limitation at all.</w:t>
      </w:r>
    </w:p>
    <w:p w14:paraId="01469B8F"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w:t>
      </w:r>
      <w:r w:rsidR="00D96612" w:rsidRPr="002F5F3A">
        <w:t xml:space="preserve"> is the upper limit value in terms of </w:t>
      </w:r>
      <w:r w:rsidR="00D96612" w:rsidRPr="00A70820">
        <w:t>pps</w:t>
      </w:r>
      <w:r w:rsidR="00D96612" w:rsidRPr="002F5F3A">
        <w:t xml:space="preserve"> which may have </w:t>
      </w:r>
      <w:proofErr w:type="gramStart"/>
      <w:r w:rsidR="00D96612" w:rsidRPr="002F5F3A">
        <w:t>between 0 to 2048</w:t>
      </w:r>
      <w:proofErr w:type="gramEnd"/>
      <w:r w:rsidR="00D96612" w:rsidRPr="002F5F3A">
        <w:t>.</w:t>
      </w:r>
    </w:p>
    <w:p w14:paraId="0CCA7D64" w14:textId="77777777" w:rsidR="00D96612" w:rsidRPr="002F5F3A" w:rsidRDefault="00465C3F" w:rsidP="00465C3F">
      <w:pPr>
        <w:pStyle w:val="Randomlist"/>
        <w:tabs>
          <w:tab w:val="clear" w:pos="3968"/>
          <w:tab w:val="num" w:pos="1980"/>
          <w:tab w:val="num" w:pos="3320"/>
        </w:tabs>
        <w:ind w:left="0" w:right="20" w:hanging="403"/>
      </w:pPr>
      <w:r>
        <w:t>R</w:t>
      </w:r>
      <w:r w:rsidR="00D96612" w:rsidRPr="00A70820">
        <w:t>ate none</w:t>
      </w:r>
      <w:r w:rsidR="00D96612" w:rsidRPr="002F5F3A">
        <w:t xml:space="preserve"> means there is no limitation on the rate of received ARP packets.</w:t>
      </w:r>
    </w:p>
    <w:p w14:paraId="4F3920E6" w14:textId="77777777" w:rsidR="00D96612" w:rsidRPr="002F5F3A" w:rsidRDefault="00465C3F" w:rsidP="00465C3F">
      <w:pPr>
        <w:pStyle w:val="Randomlist"/>
        <w:tabs>
          <w:tab w:val="clear" w:pos="3968"/>
          <w:tab w:val="num" w:pos="1980"/>
          <w:tab w:val="num" w:pos="3320"/>
        </w:tabs>
        <w:ind w:left="0" w:right="20" w:hanging="403"/>
      </w:pPr>
      <w:r>
        <w:t>B</w:t>
      </w:r>
      <w:r w:rsidR="00D96612" w:rsidRPr="00A70820">
        <w:t xml:space="preserve">urst interval seconds </w:t>
      </w:r>
      <w:r w:rsidR="00D96612" w:rsidRPr="002F5F3A">
        <w:t xml:space="preserve">(default is 1) is the time duration for which the system will watch to see if ARP packet rate is over the upper limit. Thus, if the value of </w:t>
      </w:r>
      <w:r w:rsidR="00D96612" w:rsidRPr="00A70820">
        <w:t>rate</w:t>
      </w:r>
      <w:r w:rsidR="00D96612" w:rsidRPr="002F5F3A">
        <w:t xml:space="preserve"> is reached during the time lapse of </w:t>
      </w:r>
      <w:r w:rsidR="00D96612" w:rsidRPr="00A70820">
        <w:t>burst interval</w:t>
      </w:r>
      <w:r w:rsidR="00D96612" w:rsidRPr="002F5F3A">
        <w:t>, then the incoming ARP packets will be restricted. The range is 1 ~ 15 (optional).</w:t>
      </w:r>
    </w:p>
    <w:p w14:paraId="5DAFE60A" w14:textId="77777777" w:rsidR="00D96612" w:rsidRPr="002F5F3A" w:rsidRDefault="00D96612" w:rsidP="00465C3F">
      <w:pPr>
        <w:pStyle w:val="Randomlist"/>
        <w:tabs>
          <w:tab w:val="clear" w:pos="3968"/>
          <w:tab w:val="num" w:pos="1980"/>
          <w:tab w:val="num" w:pos="3320"/>
        </w:tabs>
        <w:ind w:left="0" w:right="20" w:hanging="403"/>
      </w:pPr>
      <w:r w:rsidRPr="002F5F3A">
        <w:t>If the incoming ARP packet rate is over the predefined value, the switch will discard all the received ARP packets at the port. This setting will be maintained until the operator would change the setting.</w:t>
      </w:r>
    </w:p>
    <w:p w14:paraId="401904EB" w14:textId="77777777" w:rsidR="00D96612" w:rsidRPr="002F5F3A" w:rsidRDefault="00D96612" w:rsidP="00465C3F">
      <w:pPr>
        <w:pStyle w:val="Randomlist"/>
        <w:tabs>
          <w:tab w:val="clear" w:pos="3968"/>
          <w:tab w:val="num" w:pos="1980"/>
          <w:tab w:val="num" w:pos="3320"/>
        </w:tabs>
        <w:ind w:left="0" w:right="20" w:hanging="403"/>
      </w:pPr>
      <w:r w:rsidRPr="002F5F3A">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A70820">
        <w:t xml:space="preserve">no ip </w:t>
      </w:r>
      <w:proofErr w:type="gramStart"/>
      <w:r w:rsidRPr="00A70820">
        <w:t>arp</w:t>
      </w:r>
      <w:proofErr w:type="gramEnd"/>
      <w:r w:rsidRPr="00A70820">
        <w:t xml:space="preserve"> inspection limit </w:t>
      </w:r>
      <w:r w:rsidRPr="002F5F3A">
        <w:t>the rate-limit of an interface will be returned to default value.</w:t>
      </w:r>
    </w:p>
    <w:p w14:paraId="1ADE8BCE" w14:textId="77777777" w:rsidR="00D96612" w:rsidRDefault="00D96612" w:rsidP="00465C3F">
      <w:pPr>
        <w:pStyle w:val="Randomlist"/>
        <w:tabs>
          <w:tab w:val="clear" w:pos="3968"/>
          <w:tab w:val="num" w:pos="1980"/>
          <w:tab w:val="num" w:pos="3320"/>
        </w:tabs>
        <w:ind w:left="0" w:right="20" w:hanging="403"/>
      </w:pPr>
      <w:r w:rsidRPr="002F5F3A">
        <w:t xml:space="preserve">After configuring by use of the command </w:t>
      </w:r>
      <w:r w:rsidRPr="00A70820">
        <w:t xml:space="preserve">ip </w:t>
      </w:r>
      <w:proofErr w:type="gramStart"/>
      <w:r w:rsidRPr="00A70820">
        <w:t>arp</w:t>
      </w:r>
      <w:proofErr w:type="gramEnd"/>
      <w:r w:rsidRPr="00A70820">
        <w:t xml:space="preserve"> inspection limit enable</w:t>
      </w:r>
      <w:r w:rsidRPr="002F5F3A">
        <w:t xml:space="preserve"> the rate limit fo</w:t>
      </w:r>
      <w:r w:rsidR="000B40CD">
        <w:t>r ARP packet will be activated.</w:t>
      </w:r>
    </w:p>
    <w:p w14:paraId="66A62EE8" w14:textId="77777777" w:rsidR="00D96612" w:rsidRPr="005002F8" w:rsidRDefault="00D96612" w:rsidP="00465C3F">
      <w:pPr>
        <w:pStyle w:val="a3"/>
        <w:ind w:left="0" w:right="20"/>
      </w:pPr>
      <w:r w:rsidRPr="002F5F3A">
        <w:t>The following example shows how to configure ARP packet rate limit upon gi1/1.</w:t>
      </w:r>
    </w:p>
    <w:tbl>
      <w:tblPr>
        <w:tblStyle w:val="48"/>
        <w:tblW w:w="0" w:type="auto"/>
        <w:tblLook w:val="01E0" w:firstRow="1" w:lastRow="1" w:firstColumn="1" w:lastColumn="1" w:noHBand="0" w:noVBand="0"/>
      </w:tblPr>
      <w:tblGrid>
        <w:gridCol w:w="8261"/>
      </w:tblGrid>
      <w:tr w:rsidR="00D96612" w:rsidRPr="003D58ED" w14:paraId="0CE9AA14" w14:textId="77777777" w:rsidTr="000B40CD">
        <w:tc>
          <w:tcPr>
            <w:tcW w:w="9048" w:type="dxa"/>
          </w:tcPr>
          <w:p w14:paraId="106268A7" w14:textId="77777777" w:rsidR="00D96612" w:rsidRPr="003D58ED" w:rsidRDefault="00D96612" w:rsidP="00465C3F">
            <w:pPr>
              <w:ind w:right="20"/>
            </w:pPr>
            <w:r w:rsidRPr="003D58ED">
              <w:t xml:space="preserve">Switch# </w:t>
            </w:r>
            <w:r w:rsidRPr="003D58ED">
              <w:rPr>
                <w:b/>
              </w:rPr>
              <w:t>configure terminal</w:t>
            </w:r>
          </w:p>
          <w:p w14:paraId="2A559780" w14:textId="77777777" w:rsidR="00D96612" w:rsidRPr="003D58ED" w:rsidRDefault="00D96612" w:rsidP="00465C3F">
            <w:pPr>
              <w:ind w:right="20"/>
            </w:pPr>
            <w:r w:rsidRPr="003D58ED">
              <w:t xml:space="preserve">Switch(config)# </w:t>
            </w:r>
            <w:r w:rsidR="00D42D28">
              <w:rPr>
                <w:b/>
              </w:rPr>
              <w:t>interface gi6</w:t>
            </w:r>
            <w:r w:rsidRPr="003D58ED">
              <w:rPr>
                <w:b/>
              </w:rPr>
              <w:t>/1</w:t>
            </w:r>
          </w:p>
          <w:p w14:paraId="30A1D242"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rate 20 burst interval 2</w:t>
            </w:r>
          </w:p>
          <w:p w14:paraId="4B0BEFC3"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23F9F81D"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47B03612" w14:textId="77777777" w:rsidR="00D96612" w:rsidRPr="003D58ED" w:rsidRDefault="00D96612" w:rsidP="00465C3F">
            <w:pPr>
              <w:ind w:right="20"/>
            </w:pPr>
            <w:r w:rsidRPr="003D58ED">
              <w:t xml:space="preserve">Switch# </w:t>
            </w:r>
            <w:r w:rsidRPr="003D58ED">
              <w:rPr>
                <w:b/>
              </w:rPr>
              <w:t>show ip arp inspection interfaces</w:t>
            </w:r>
          </w:p>
          <w:p w14:paraId="4E171998" w14:textId="77777777" w:rsidR="00D96612" w:rsidRPr="003D58ED" w:rsidRDefault="00D96612" w:rsidP="00465C3F">
            <w:pPr>
              <w:ind w:right="20"/>
              <w:jc w:val="left"/>
            </w:pPr>
            <w:r w:rsidRPr="003D58ED">
              <w:t>Interface        Trust State  Rate (pps)  Burst Interval  Auto Recovery</w:t>
            </w:r>
          </w:p>
          <w:p w14:paraId="673DB9E1" w14:textId="77777777" w:rsidR="00D96612" w:rsidRPr="003D58ED" w:rsidRDefault="00D96612" w:rsidP="00465C3F">
            <w:pPr>
              <w:ind w:right="20"/>
              <w:jc w:val="left"/>
            </w:pPr>
            <w:r w:rsidRPr="003D58ED">
              <w:t>---------------  -----------  ----------  --------------  -------------</w:t>
            </w:r>
          </w:p>
          <w:p w14:paraId="4610C887" w14:textId="77777777" w:rsidR="00D96612" w:rsidRPr="003D58ED" w:rsidRDefault="00D42D28" w:rsidP="00465C3F">
            <w:pPr>
              <w:ind w:right="20"/>
            </w:pPr>
            <w:r>
              <w:t>Giga6/</w:t>
            </w:r>
            <w:r w:rsidR="00D96612" w:rsidRPr="003D58ED">
              <w:t>1         Untrusted           20               2       Disabled</w:t>
            </w:r>
          </w:p>
        </w:tc>
      </w:tr>
    </w:tbl>
    <w:p w14:paraId="7B2E7C3B" w14:textId="77777777" w:rsidR="00D96612" w:rsidRDefault="00D96612" w:rsidP="00465C3F">
      <w:pPr>
        <w:pStyle w:val="3"/>
        <w:ind w:left="0" w:right="20"/>
      </w:pPr>
      <w:bookmarkStart w:id="3961" w:name="OLE_LINK1"/>
      <w:bookmarkStart w:id="3962" w:name="_Toc253407655"/>
      <w:bookmarkStart w:id="3963" w:name="_Toc444695275"/>
      <w:r>
        <w:rPr>
          <w:rFonts w:hint="eastAsia"/>
        </w:rPr>
        <w:t>Enabling DAI Error-Disabled Recovery</w:t>
      </w:r>
      <w:bookmarkEnd w:id="3961"/>
      <w:bookmarkEnd w:id="3962"/>
      <w:bookmarkEnd w:id="3963"/>
    </w:p>
    <w:p w14:paraId="4160E1C3" w14:textId="77777777" w:rsidR="00D96612" w:rsidRDefault="00D96612" w:rsidP="00465C3F">
      <w:pPr>
        <w:pStyle w:val="a3"/>
        <w:ind w:left="0" w:right="20"/>
      </w:pPr>
      <w:r w:rsidRPr="002F5F3A">
        <w:t>Use the following steps in order to restore the restricted port, which has been restricted due to the rate limit for ARP packets, to normal.</w:t>
      </w:r>
    </w:p>
    <w:p w14:paraId="3CC1D945" w14:textId="77777777" w:rsidR="003D58ED" w:rsidRPr="002F5F3A" w:rsidRDefault="003D58ED" w:rsidP="00465C3F">
      <w:pPr>
        <w:pStyle w:val="afffff3"/>
        <w:ind w:left="0" w:right="20"/>
      </w:pPr>
      <w:bookmarkStart w:id="3964" w:name="_Toc363228726"/>
      <w:bookmarkStart w:id="3965" w:name="_Toc391575371"/>
      <w:r>
        <w:t xml:space="preserve">Table </w:t>
      </w:r>
      <w:r w:rsidR="005832B8">
        <w:fldChar w:fldCharType="begin"/>
      </w:r>
      <w:r w:rsidR="00092D8C">
        <w:instrText xml:space="preserve"> SEQ Table \* ARABIC </w:instrText>
      </w:r>
      <w:r w:rsidR="005832B8">
        <w:fldChar w:fldCharType="separate"/>
      </w:r>
      <w:r w:rsidR="008B56C1">
        <w:rPr>
          <w:noProof/>
        </w:rPr>
        <w:t>229</w:t>
      </w:r>
      <w:r w:rsidR="005832B8">
        <w:rPr>
          <w:noProof/>
        </w:rPr>
        <w:fldChar w:fldCharType="end"/>
      </w:r>
      <w:r>
        <w:rPr>
          <w:rFonts w:hint="eastAsia"/>
        </w:rPr>
        <w:t xml:space="preserve"> </w:t>
      </w:r>
      <w:r w:rsidRPr="002F5F3A">
        <w:t>Enabling DAI Error-Disabled Recovery</w:t>
      </w:r>
      <w:bookmarkEnd w:id="3964"/>
      <w:bookmarkEnd w:id="3965"/>
    </w:p>
    <w:tbl>
      <w:tblPr>
        <w:tblStyle w:val="CLIWide"/>
        <w:tblW w:w="0" w:type="auto"/>
        <w:tblLook w:val="01E0" w:firstRow="1" w:lastRow="1" w:firstColumn="1" w:lastColumn="1" w:noHBand="0" w:noVBand="0"/>
      </w:tblPr>
      <w:tblGrid>
        <w:gridCol w:w="4042"/>
        <w:gridCol w:w="4106"/>
      </w:tblGrid>
      <w:tr w:rsidR="00D96612" w:rsidRPr="00AF5FC7"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2F5F3A" w:rsidRDefault="00D96612" w:rsidP="00465C3F">
            <w:pPr>
              <w:wordWrap/>
              <w:ind w:right="20"/>
              <w:jc w:val="left"/>
              <w:rPr>
                <w:b/>
              </w:rPr>
            </w:pPr>
            <w:r w:rsidRPr="002F5F3A">
              <w:rPr>
                <w:b/>
              </w:rPr>
              <w:t>Command</w:t>
            </w:r>
          </w:p>
        </w:tc>
        <w:tc>
          <w:tcPr>
            <w:tcW w:w="4578" w:type="dxa"/>
          </w:tcPr>
          <w:p w14:paraId="1C5B0480" w14:textId="77777777" w:rsidR="00D96612" w:rsidRPr="002F5F3A" w:rsidRDefault="00D96612" w:rsidP="00465C3F">
            <w:pPr>
              <w:wordWrap/>
              <w:ind w:right="20"/>
              <w:jc w:val="left"/>
              <w:rPr>
                <w:b/>
              </w:rPr>
            </w:pPr>
            <w:r w:rsidRPr="002F5F3A">
              <w:rPr>
                <w:b/>
              </w:rPr>
              <w:t>Purpose</w:t>
            </w:r>
          </w:p>
        </w:tc>
      </w:tr>
      <w:tr w:rsidR="00D96612" w:rsidRPr="00AF5FC7" w14:paraId="2E901436" w14:textId="77777777" w:rsidTr="000B40CD">
        <w:tc>
          <w:tcPr>
            <w:tcW w:w="4470" w:type="dxa"/>
          </w:tcPr>
          <w:p w14:paraId="224C6CDB"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68F8DF01" w14:textId="77777777" w:rsidR="00D96612" w:rsidRPr="002F5F3A" w:rsidRDefault="00D96612" w:rsidP="00465C3F">
            <w:pPr>
              <w:wordWrap/>
              <w:ind w:right="20"/>
            </w:pPr>
            <w:r w:rsidRPr="002F5F3A">
              <w:t xml:space="preserve">Enter global configuration mode </w:t>
            </w:r>
          </w:p>
        </w:tc>
      </w:tr>
      <w:tr w:rsidR="00D96612" w:rsidRPr="00AF5FC7" w14:paraId="420509A5" w14:textId="77777777" w:rsidTr="000B40CD">
        <w:tc>
          <w:tcPr>
            <w:tcW w:w="4470" w:type="dxa"/>
          </w:tcPr>
          <w:p w14:paraId="68643634" w14:textId="77777777"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578" w:type="dxa"/>
          </w:tcPr>
          <w:p w14:paraId="678059E1" w14:textId="77777777"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14:paraId="3CC46C4F" w14:textId="77777777" w:rsidTr="000B40CD">
        <w:tc>
          <w:tcPr>
            <w:tcW w:w="4470" w:type="dxa"/>
          </w:tcPr>
          <w:p w14:paraId="564FD0E9" w14:textId="77777777"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auto-recovery </w:t>
            </w:r>
            <w:r w:rsidRPr="002F5F3A">
              <w:rPr>
                <w:bCs/>
                <w:i/>
                <w:iCs/>
              </w:rPr>
              <w:t>seconds</w:t>
            </w:r>
          </w:p>
          <w:p w14:paraId="4F0E6FE8" w14:textId="77777777" w:rsidR="00D96612" w:rsidRPr="002F5F3A" w:rsidRDefault="00D96612" w:rsidP="00465C3F">
            <w:pPr>
              <w:wordWrap/>
              <w:ind w:right="20"/>
              <w:jc w:val="left"/>
              <w:rPr>
                <w:i/>
              </w:rPr>
            </w:pPr>
            <w:r w:rsidRPr="002F5F3A">
              <w:t xml:space="preserve">Switch(config)# </w:t>
            </w:r>
            <w:r w:rsidRPr="002F5F3A">
              <w:rPr>
                <w:b/>
              </w:rPr>
              <w:t>no ip arp inspection limit auto-recovery</w:t>
            </w:r>
          </w:p>
        </w:tc>
        <w:tc>
          <w:tcPr>
            <w:tcW w:w="4578" w:type="dxa"/>
          </w:tcPr>
          <w:p w14:paraId="77E7FB62" w14:textId="77777777" w:rsidR="00D96612" w:rsidRPr="002F5F3A" w:rsidRDefault="00D96612" w:rsidP="00465C3F">
            <w:pPr>
              <w:wordWrap/>
              <w:ind w:right="20"/>
            </w:pPr>
            <w:r w:rsidRPr="002F5F3A">
              <w:t xml:space="preserve">Enables the automatic recovery function (optional) </w:t>
            </w:r>
          </w:p>
          <w:p w14:paraId="19A3D238" w14:textId="77777777" w:rsidR="00D96612" w:rsidRPr="002F5F3A" w:rsidRDefault="00D96612" w:rsidP="00465C3F">
            <w:pPr>
              <w:wordWrap/>
              <w:ind w:right="20"/>
            </w:pPr>
            <w:r w:rsidRPr="002F5F3A">
              <w:t xml:space="preserve">To disable the automatic recovery function </w:t>
            </w:r>
          </w:p>
        </w:tc>
      </w:tr>
      <w:tr w:rsidR="00D96612" w:rsidRPr="00AF5FC7" w14:paraId="38411117" w14:textId="77777777" w:rsidTr="000B40CD">
        <w:tc>
          <w:tcPr>
            <w:tcW w:w="4470" w:type="dxa"/>
          </w:tcPr>
          <w:p w14:paraId="567BF4DB"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6C6D4D72" w14:textId="77777777" w:rsidR="00D96612" w:rsidRPr="002F5F3A" w:rsidRDefault="00D96612" w:rsidP="00465C3F">
            <w:pPr>
              <w:wordWrap/>
              <w:ind w:right="20"/>
            </w:pPr>
            <w:r w:rsidRPr="002F5F3A">
              <w:t xml:space="preserve">Return the enable mode </w:t>
            </w:r>
          </w:p>
        </w:tc>
      </w:tr>
      <w:tr w:rsidR="00D96612" w:rsidRPr="00AF5FC7" w14:paraId="23EE4B61" w14:textId="77777777" w:rsidTr="000B40CD">
        <w:tc>
          <w:tcPr>
            <w:tcW w:w="4470" w:type="dxa"/>
          </w:tcPr>
          <w:p w14:paraId="333970CE" w14:textId="77777777" w:rsidR="00D96612" w:rsidRPr="002F5F3A" w:rsidRDefault="00D96612" w:rsidP="00465C3F">
            <w:pPr>
              <w:wordWrap/>
              <w:ind w:right="20"/>
              <w:jc w:val="left"/>
            </w:pPr>
            <w:r w:rsidRPr="002F5F3A">
              <w:lastRenderedPageBreak/>
              <w:t xml:space="preserve">Switch# </w:t>
            </w:r>
            <w:r w:rsidRPr="002F5F3A">
              <w:rPr>
                <w:b/>
              </w:rPr>
              <w:t>show ip arp inspection interfaces</w:t>
            </w:r>
          </w:p>
        </w:tc>
        <w:tc>
          <w:tcPr>
            <w:tcW w:w="4578" w:type="dxa"/>
          </w:tcPr>
          <w:p w14:paraId="3DA95352" w14:textId="77777777" w:rsidR="00D96612" w:rsidRPr="002F5F3A" w:rsidRDefault="00D96612" w:rsidP="00465C3F">
            <w:pPr>
              <w:wordWrap/>
              <w:ind w:right="20"/>
            </w:pPr>
            <w:r w:rsidRPr="002F5F3A">
              <w:t xml:space="preserve">Checks the settings </w:t>
            </w:r>
          </w:p>
        </w:tc>
      </w:tr>
    </w:tbl>
    <w:p w14:paraId="07CE92DF" w14:textId="77777777" w:rsidR="00D96612" w:rsidRPr="00EB738E" w:rsidRDefault="00D96612" w:rsidP="00465C3F">
      <w:pPr>
        <w:ind w:right="20"/>
        <w:jc w:val="left"/>
        <w:rPr>
          <w:rFonts w:ascii="굴림" w:eastAsia="굴림" w:hAnsi="굴림" w:cs="Times New Roman"/>
        </w:rPr>
      </w:pPr>
    </w:p>
    <w:p w14:paraId="1AE52531" w14:textId="77777777" w:rsidR="00D96612" w:rsidRPr="00F94A5C" w:rsidRDefault="00D96612" w:rsidP="00465C3F">
      <w:pPr>
        <w:pStyle w:val="a3"/>
        <w:ind w:left="0" w:right="20"/>
      </w:pPr>
      <w:r w:rsidRPr="002F5F3A">
        <w:t xml:space="preserve">The following example shows the setting of recovering after 10 seconds automatically when ARP packet receiving on interface of gi 1/1 is </w:t>
      </w:r>
      <w:r w:rsidR="000B40CD">
        <w:t>disconnected by ARP rate limit.</w:t>
      </w:r>
    </w:p>
    <w:tbl>
      <w:tblPr>
        <w:tblStyle w:val="48"/>
        <w:tblW w:w="0" w:type="auto"/>
        <w:tblLook w:val="01E0" w:firstRow="1" w:lastRow="1" w:firstColumn="1" w:lastColumn="1" w:noHBand="0" w:noVBand="0"/>
      </w:tblPr>
      <w:tblGrid>
        <w:gridCol w:w="8261"/>
      </w:tblGrid>
      <w:tr w:rsidR="00D96612" w:rsidRPr="003D58ED" w14:paraId="10E82A76" w14:textId="77777777" w:rsidTr="000B40CD">
        <w:tc>
          <w:tcPr>
            <w:tcW w:w="9048" w:type="dxa"/>
          </w:tcPr>
          <w:p w14:paraId="63D09AC5" w14:textId="77777777" w:rsidR="00D96612" w:rsidRPr="003D58ED" w:rsidRDefault="00D96612" w:rsidP="00465C3F">
            <w:pPr>
              <w:ind w:right="20"/>
            </w:pPr>
            <w:r w:rsidRPr="003D58ED">
              <w:t xml:space="preserve">Switch# </w:t>
            </w:r>
            <w:r w:rsidRPr="003D58ED">
              <w:rPr>
                <w:b/>
              </w:rPr>
              <w:t>configure terminal</w:t>
            </w:r>
          </w:p>
          <w:p w14:paraId="54CE6CD4" w14:textId="77777777" w:rsidR="00D96612" w:rsidRPr="003D58ED" w:rsidRDefault="00D96612" w:rsidP="00465C3F">
            <w:pPr>
              <w:ind w:right="20"/>
            </w:pPr>
            <w:r w:rsidRPr="003D58ED">
              <w:t xml:space="preserve">Switch(config)# </w:t>
            </w:r>
            <w:r w:rsidR="00D42D28">
              <w:rPr>
                <w:b/>
              </w:rPr>
              <w:t>interface gi6</w:t>
            </w:r>
            <w:r w:rsidRPr="003D58ED">
              <w:rPr>
                <w:b/>
              </w:rPr>
              <w:t>/1</w:t>
            </w:r>
          </w:p>
          <w:p w14:paraId="0E31E520" w14:textId="77777777"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auto-recovery 10</w:t>
            </w:r>
          </w:p>
          <w:p w14:paraId="2B2FA384" w14:textId="77777777"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14:paraId="5DA0BCD8" w14:textId="77777777"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14:paraId="7A7985A7" w14:textId="77777777" w:rsidR="00D96612" w:rsidRPr="003D58ED" w:rsidRDefault="00D96612" w:rsidP="00465C3F">
            <w:pPr>
              <w:ind w:right="20"/>
            </w:pPr>
            <w:r w:rsidRPr="003D58ED">
              <w:t xml:space="preserve">Switch# </w:t>
            </w:r>
            <w:r w:rsidRPr="003D58ED">
              <w:rPr>
                <w:b/>
              </w:rPr>
              <w:t>show ip arp inspection interfaces</w:t>
            </w:r>
          </w:p>
          <w:p w14:paraId="23095A0C" w14:textId="77777777" w:rsidR="00D96612" w:rsidRPr="003D58ED" w:rsidRDefault="00D96612" w:rsidP="00465C3F">
            <w:pPr>
              <w:ind w:right="20"/>
              <w:jc w:val="left"/>
            </w:pPr>
            <w:r w:rsidRPr="003D58ED">
              <w:t>Interface        Trust State  Rate (pps)  Burst Interval  Auto Recovery</w:t>
            </w:r>
          </w:p>
          <w:p w14:paraId="38D033EF" w14:textId="77777777" w:rsidR="00D96612" w:rsidRPr="003D58ED" w:rsidRDefault="00D96612" w:rsidP="00465C3F">
            <w:pPr>
              <w:ind w:right="20"/>
              <w:jc w:val="left"/>
            </w:pPr>
            <w:r w:rsidRPr="003D58ED">
              <w:t>---------------  -----------  ----------  --------------  -------------</w:t>
            </w:r>
          </w:p>
          <w:p w14:paraId="26652CCB" w14:textId="77777777" w:rsidR="00D96612" w:rsidRPr="003D58ED" w:rsidRDefault="00F96130" w:rsidP="00465C3F">
            <w:pPr>
              <w:ind w:right="20"/>
              <w:jc w:val="left"/>
            </w:pPr>
            <w:r w:rsidRPr="003D58ED">
              <w:t>G</w:t>
            </w:r>
            <w:r w:rsidR="00D96612" w:rsidRPr="003D58ED">
              <w:t>i</w:t>
            </w:r>
            <w:r>
              <w:t>6</w:t>
            </w:r>
            <w:r w:rsidR="00D96612" w:rsidRPr="003D58ED">
              <w:t>/1            Untrusted            20               2             10</w:t>
            </w:r>
          </w:p>
          <w:p w14:paraId="127440D7" w14:textId="77777777" w:rsidR="00D96612" w:rsidRPr="003D58ED" w:rsidRDefault="00F96130" w:rsidP="00465C3F">
            <w:pPr>
              <w:ind w:right="20"/>
            </w:pPr>
            <w:r>
              <w:t>Gi6</w:t>
            </w:r>
            <w:r w:rsidR="00D96612" w:rsidRPr="003D58ED">
              <w:t>/2            Untrusted            15               1       Disabled</w:t>
            </w:r>
          </w:p>
        </w:tc>
      </w:tr>
    </w:tbl>
    <w:p w14:paraId="35B1A6BE" w14:textId="77777777" w:rsidR="00D96612" w:rsidRDefault="00D96612" w:rsidP="00465C3F">
      <w:pPr>
        <w:ind w:right="20"/>
        <w:jc w:val="left"/>
        <w:rPr>
          <w:rFonts w:ascii="굴림" w:eastAsia="굴림" w:hAnsi="굴림" w:cs="Times New Roman"/>
        </w:rPr>
      </w:pPr>
    </w:p>
    <w:p w14:paraId="7B569180" w14:textId="77777777" w:rsidR="00D96612" w:rsidRDefault="00D96612" w:rsidP="00465C3F">
      <w:pPr>
        <w:pStyle w:val="3"/>
        <w:ind w:left="0" w:right="20"/>
      </w:pPr>
      <w:bookmarkStart w:id="3966" w:name="_Toc253407656"/>
      <w:bookmarkStart w:id="3967" w:name="_Toc363228727"/>
      <w:bookmarkStart w:id="3968" w:name="_Toc444695276"/>
      <w:r>
        <w:rPr>
          <w:rFonts w:hint="eastAsia"/>
        </w:rPr>
        <w:t>Enabling Additional Validation</w:t>
      </w:r>
      <w:bookmarkEnd w:id="3966"/>
      <w:bookmarkEnd w:id="3967"/>
      <w:bookmarkEnd w:id="3968"/>
    </w:p>
    <w:p w14:paraId="4318CA78" w14:textId="77777777" w:rsidR="00D96612" w:rsidRPr="002F5F3A" w:rsidRDefault="00D96612" w:rsidP="00465C3F">
      <w:pPr>
        <w:pStyle w:val="a3"/>
        <w:ind w:left="0" w:right="20"/>
      </w:pPr>
      <w:r w:rsidRPr="002F5F3A">
        <w:t>DAI can verify the validity of ARP packet</w:t>
      </w:r>
      <w:r w:rsidRPr="002F5F3A">
        <w:t>’</w:t>
      </w:r>
      <w:r w:rsidRPr="002F5F3A">
        <w:t>s destination MAC address, sender and target IP address, source MAC address.</w:t>
      </w:r>
    </w:p>
    <w:p w14:paraId="291C37E2" w14:textId="77777777" w:rsidR="00D96612" w:rsidRDefault="00D96612" w:rsidP="00465C3F">
      <w:pPr>
        <w:pStyle w:val="a3"/>
        <w:ind w:left="0" w:right="20"/>
      </w:pPr>
      <w:r w:rsidRPr="002F5F3A">
        <w:t>Use the following steps for validity check for IP address or MAC address.</w:t>
      </w:r>
    </w:p>
    <w:p w14:paraId="3A98AE39" w14:textId="77777777" w:rsidR="003D58ED" w:rsidRPr="002F5F3A" w:rsidRDefault="003D58ED" w:rsidP="00465C3F">
      <w:pPr>
        <w:pStyle w:val="afffff3"/>
        <w:ind w:left="0" w:right="20"/>
      </w:pPr>
      <w:bookmarkStart w:id="3969" w:name="_Toc391575372"/>
      <w:r>
        <w:t xml:space="preserve">Table </w:t>
      </w:r>
      <w:r w:rsidR="005832B8">
        <w:fldChar w:fldCharType="begin"/>
      </w:r>
      <w:r w:rsidR="00092D8C">
        <w:instrText xml:space="preserve"> SEQ Table \* ARABIC </w:instrText>
      </w:r>
      <w:r w:rsidR="005832B8">
        <w:fldChar w:fldCharType="separate"/>
      </w:r>
      <w:r w:rsidR="008B56C1">
        <w:rPr>
          <w:noProof/>
        </w:rPr>
        <w:t>230</w:t>
      </w:r>
      <w:r w:rsidR="005832B8">
        <w:rPr>
          <w:noProof/>
        </w:rPr>
        <w:fldChar w:fldCharType="end"/>
      </w:r>
      <w:r>
        <w:rPr>
          <w:rFonts w:hint="eastAsia"/>
        </w:rPr>
        <w:t xml:space="preserve"> </w:t>
      </w:r>
      <w:r w:rsidRPr="002F5F3A">
        <w:t>Enabling Additional Validation</w:t>
      </w:r>
      <w:bookmarkEnd w:id="3969"/>
    </w:p>
    <w:tbl>
      <w:tblPr>
        <w:tblStyle w:val="CLIWide"/>
        <w:tblW w:w="0" w:type="auto"/>
        <w:tblLook w:val="01E0" w:firstRow="1" w:lastRow="1" w:firstColumn="1" w:lastColumn="1" w:noHBand="0" w:noVBand="0"/>
      </w:tblPr>
      <w:tblGrid>
        <w:gridCol w:w="4051"/>
        <w:gridCol w:w="4097"/>
      </w:tblGrid>
      <w:tr w:rsidR="00D96612" w:rsidRPr="00AF5FC7"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2F5F3A" w:rsidRDefault="00D96612" w:rsidP="00465C3F">
            <w:pPr>
              <w:wordWrap/>
              <w:ind w:right="20"/>
              <w:jc w:val="left"/>
              <w:rPr>
                <w:b/>
              </w:rPr>
            </w:pPr>
            <w:r w:rsidRPr="002F5F3A">
              <w:rPr>
                <w:b/>
              </w:rPr>
              <w:t>Command</w:t>
            </w:r>
          </w:p>
        </w:tc>
        <w:tc>
          <w:tcPr>
            <w:tcW w:w="4578" w:type="dxa"/>
          </w:tcPr>
          <w:p w14:paraId="274FE9FD" w14:textId="77777777" w:rsidR="00D96612" w:rsidRPr="002F5F3A" w:rsidRDefault="00D96612" w:rsidP="00465C3F">
            <w:pPr>
              <w:wordWrap/>
              <w:ind w:right="20"/>
              <w:jc w:val="left"/>
              <w:rPr>
                <w:b/>
              </w:rPr>
            </w:pPr>
            <w:r w:rsidRPr="002F5F3A">
              <w:rPr>
                <w:b/>
              </w:rPr>
              <w:t>Purpose</w:t>
            </w:r>
          </w:p>
        </w:tc>
      </w:tr>
      <w:tr w:rsidR="00D96612" w:rsidRPr="00AF5FC7" w14:paraId="2F3A080D" w14:textId="77777777" w:rsidTr="000B40CD">
        <w:tc>
          <w:tcPr>
            <w:tcW w:w="4490" w:type="dxa"/>
          </w:tcPr>
          <w:p w14:paraId="34085C35" w14:textId="77777777" w:rsidR="00D96612" w:rsidRPr="002F5F3A" w:rsidRDefault="00D96612" w:rsidP="00465C3F">
            <w:pPr>
              <w:wordWrap/>
              <w:ind w:right="20"/>
              <w:jc w:val="left"/>
            </w:pPr>
            <w:r w:rsidRPr="002F5F3A">
              <w:t xml:space="preserve">Switch# </w:t>
            </w:r>
            <w:r w:rsidRPr="002F5F3A">
              <w:rPr>
                <w:b/>
              </w:rPr>
              <w:t>configure terminal</w:t>
            </w:r>
          </w:p>
        </w:tc>
        <w:tc>
          <w:tcPr>
            <w:tcW w:w="4578" w:type="dxa"/>
          </w:tcPr>
          <w:p w14:paraId="3FC62303" w14:textId="77777777" w:rsidR="00D96612" w:rsidRPr="002F5F3A" w:rsidRDefault="00D96612" w:rsidP="00465C3F">
            <w:pPr>
              <w:wordWrap/>
              <w:ind w:right="20"/>
              <w:jc w:val="left"/>
            </w:pPr>
            <w:r w:rsidRPr="002F5F3A">
              <w:t xml:space="preserve">Enters global configuration mode </w:t>
            </w:r>
          </w:p>
        </w:tc>
      </w:tr>
      <w:tr w:rsidR="00D96612" w:rsidRPr="00AF5FC7" w14:paraId="564718B3" w14:textId="77777777" w:rsidTr="000B40CD">
        <w:tc>
          <w:tcPr>
            <w:tcW w:w="4490" w:type="dxa"/>
          </w:tcPr>
          <w:p w14:paraId="6053AC05" w14:textId="77777777" w:rsidR="00D96612" w:rsidRPr="002F5F3A" w:rsidRDefault="00D96612" w:rsidP="00465C3F">
            <w:pPr>
              <w:wordWrap/>
              <w:ind w:right="20"/>
              <w:jc w:val="left"/>
            </w:pPr>
            <w:r w:rsidRPr="002F5F3A">
              <w:t xml:space="preserve">Switch(config)# </w:t>
            </w:r>
            <w:r w:rsidRPr="002F5F3A">
              <w:rPr>
                <w:b/>
              </w:rPr>
              <w:t xml:space="preserve">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p w14:paraId="04FB18BB" w14:textId="77777777" w:rsidR="00D96612" w:rsidRPr="002F5F3A" w:rsidRDefault="00D96612" w:rsidP="00465C3F">
            <w:pPr>
              <w:wordWrap/>
              <w:ind w:right="20"/>
              <w:jc w:val="left"/>
              <w:rPr>
                <w:i/>
              </w:rPr>
            </w:pPr>
            <w:r w:rsidRPr="002F5F3A">
              <w:t xml:space="preserve">Switch(config)# </w:t>
            </w:r>
            <w:r w:rsidRPr="002F5F3A">
              <w:rPr>
                <w:b/>
              </w:rPr>
              <w:t xml:space="preserve">no 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tc>
        <w:tc>
          <w:tcPr>
            <w:tcW w:w="4578" w:type="dxa"/>
          </w:tcPr>
          <w:p w14:paraId="2FF07A67" w14:textId="77777777" w:rsidR="00D96612" w:rsidRPr="002F5F3A" w:rsidRDefault="00D96612" w:rsidP="00465C3F">
            <w:pPr>
              <w:wordWrap/>
              <w:ind w:right="20"/>
              <w:jc w:val="left"/>
            </w:pPr>
            <w:r w:rsidRPr="002F5F3A">
              <w:t>Enables additional validation test (optional)</w:t>
            </w:r>
          </w:p>
          <w:p w14:paraId="37948B4C" w14:textId="77777777" w:rsidR="00D96612" w:rsidRPr="002F5F3A" w:rsidRDefault="00D96612" w:rsidP="00465C3F">
            <w:pPr>
              <w:wordWrap/>
              <w:ind w:right="20"/>
              <w:jc w:val="left"/>
            </w:pPr>
            <w:r w:rsidRPr="002F5F3A">
              <w:t xml:space="preserve">(default: none) </w:t>
            </w:r>
          </w:p>
          <w:p w14:paraId="58B0C032" w14:textId="77777777" w:rsidR="00D96612" w:rsidRPr="002F5F3A" w:rsidRDefault="00D96612" w:rsidP="00465C3F">
            <w:pPr>
              <w:wordWrap/>
              <w:ind w:right="20"/>
              <w:jc w:val="left"/>
            </w:pPr>
          </w:p>
          <w:p w14:paraId="0FCA12FC" w14:textId="77777777" w:rsidR="00D96612" w:rsidRPr="002F5F3A" w:rsidRDefault="00D96612" w:rsidP="00465C3F">
            <w:pPr>
              <w:wordWrap/>
              <w:ind w:right="20"/>
              <w:jc w:val="left"/>
            </w:pPr>
            <w:r w:rsidRPr="002F5F3A">
              <w:t xml:space="preserve">Disables additional validation test </w:t>
            </w:r>
          </w:p>
        </w:tc>
      </w:tr>
      <w:tr w:rsidR="00D96612" w:rsidRPr="00AF5FC7" w14:paraId="3081F0CB" w14:textId="77777777" w:rsidTr="000B40CD">
        <w:tc>
          <w:tcPr>
            <w:tcW w:w="4490" w:type="dxa"/>
          </w:tcPr>
          <w:p w14:paraId="008B6BFD" w14:textId="77777777" w:rsidR="00D96612" w:rsidRPr="002F5F3A" w:rsidRDefault="00D96612" w:rsidP="00465C3F">
            <w:pPr>
              <w:wordWrap/>
              <w:ind w:right="20"/>
              <w:jc w:val="left"/>
            </w:pPr>
            <w:r w:rsidRPr="002F5F3A">
              <w:t xml:space="preserve">Switch(config)# </w:t>
            </w:r>
            <w:r w:rsidRPr="002F5F3A">
              <w:rPr>
                <w:b/>
              </w:rPr>
              <w:t>end</w:t>
            </w:r>
          </w:p>
        </w:tc>
        <w:tc>
          <w:tcPr>
            <w:tcW w:w="4578" w:type="dxa"/>
          </w:tcPr>
          <w:p w14:paraId="7FBA7E08" w14:textId="77777777" w:rsidR="00D96612" w:rsidRPr="002F5F3A" w:rsidRDefault="00D96612" w:rsidP="00465C3F">
            <w:pPr>
              <w:wordWrap/>
              <w:ind w:right="20"/>
              <w:jc w:val="left"/>
            </w:pPr>
            <w:r w:rsidRPr="002F5F3A">
              <w:t xml:space="preserve">Goes back to enable mode </w:t>
            </w:r>
          </w:p>
        </w:tc>
      </w:tr>
      <w:tr w:rsidR="00D96612" w:rsidRPr="00AF5FC7" w14:paraId="5DADE5CD" w14:textId="77777777" w:rsidTr="000B40CD">
        <w:tc>
          <w:tcPr>
            <w:tcW w:w="4490" w:type="dxa"/>
          </w:tcPr>
          <w:p w14:paraId="03FF72BE" w14:textId="77777777"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14:paraId="79E19213" w14:textId="77777777" w:rsidR="00D96612" w:rsidRPr="002F5F3A" w:rsidRDefault="00D96612" w:rsidP="00465C3F">
            <w:pPr>
              <w:wordWrap/>
              <w:ind w:right="20"/>
              <w:jc w:val="left"/>
            </w:pPr>
            <w:r w:rsidRPr="002F5F3A">
              <w:t xml:space="preserve">Checks the setting </w:t>
            </w:r>
          </w:p>
        </w:tc>
      </w:tr>
    </w:tbl>
    <w:p w14:paraId="7355CFE6" w14:textId="77777777" w:rsidR="00D96612" w:rsidRPr="002F5F3A" w:rsidRDefault="00D96612" w:rsidP="00465C3F">
      <w:pPr>
        <w:pStyle w:val="a3"/>
        <w:ind w:left="0" w:right="20"/>
      </w:pPr>
      <w:r w:rsidRPr="002F5F3A">
        <w:t xml:space="preserve">To enable the validation test, pay attention to the following items. </w:t>
      </w:r>
    </w:p>
    <w:p w14:paraId="3E159002" w14:textId="77777777" w:rsidR="00D96612" w:rsidRPr="002F5F3A" w:rsidRDefault="00D96612" w:rsidP="00465C3F">
      <w:pPr>
        <w:pStyle w:val="Randomlist"/>
        <w:tabs>
          <w:tab w:val="clear" w:pos="3968"/>
          <w:tab w:val="num" w:pos="1980"/>
          <w:tab w:val="num" w:pos="3320"/>
        </w:tabs>
        <w:ind w:left="0" w:right="20" w:hanging="403"/>
      </w:pPr>
      <w:r w:rsidRPr="002F5F3A">
        <w:t>At least one keyword among options should be used.</w:t>
      </w:r>
    </w:p>
    <w:p w14:paraId="5C427477" w14:textId="77777777" w:rsidR="00D96612" w:rsidRPr="002F5F3A" w:rsidRDefault="00D96612" w:rsidP="00465C3F">
      <w:pPr>
        <w:pStyle w:val="Randomlist"/>
        <w:tabs>
          <w:tab w:val="clear" w:pos="3968"/>
          <w:tab w:val="num" w:pos="1980"/>
          <w:tab w:val="num" w:pos="3320"/>
        </w:tabs>
        <w:ind w:left="0" w:right="20" w:hanging="403"/>
      </w:pPr>
      <w:r w:rsidRPr="002F5F3A">
        <w:t xml:space="preserve">Each ip </w:t>
      </w:r>
      <w:proofErr w:type="gramStart"/>
      <w:r w:rsidRPr="002F5F3A">
        <w:t>arp</w:t>
      </w:r>
      <w:proofErr w:type="gramEnd"/>
      <w:r w:rsidRPr="002F5F3A">
        <w:t xml:space="preserve"> inspection validate command nullify the former command. If, ip arp inspection validate </w:t>
      </w:r>
      <w:bookmarkStart w:id="3970" w:name="_Toc253407657"/>
      <w:r w:rsidRPr="002F5F3A">
        <w:t>command has enabled src-mac and dst-mac inspection</w:t>
      </w:r>
      <w:bookmarkEnd w:id="3970"/>
      <w:r w:rsidRPr="002F5F3A">
        <w:t xml:space="preserve"> first, and then the second command ip arp inspection validate enables only ip inspection, then the src-mac and dst-mac inspection will be disabled and only the ip inspection will be in its effect.</w:t>
      </w:r>
    </w:p>
    <w:p w14:paraId="7C7AEDF7" w14:textId="77777777" w:rsidR="00D96612" w:rsidRPr="002F5F3A" w:rsidRDefault="00D96612" w:rsidP="00465C3F">
      <w:pPr>
        <w:pStyle w:val="Randomlist"/>
        <w:tabs>
          <w:tab w:val="clear" w:pos="3968"/>
          <w:tab w:val="num" w:pos="1980"/>
          <w:tab w:val="num" w:pos="3320"/>
        </w:tabs>
        <w:ind w:left="0" w:right="20" w:hanging="403"/>
      </w:pPr>
      <w:r w:rsidRPr="002F5F3A">
        <w:t>Additional validation tests according to command arguments are as below :</w:t>
      </w:r>
    </w:p>
    <w:p w14:paraId="13081CC9" w14:textId="77777777" w:rsidR="00D96612" w:rsidRPr="002F5F3A" w:rsidRDefault="00D96612" w:rsidP="00465C3F">
      <w:pPr>
        <w:pStyle w:val="Randomlist2"/>
        <w:ind w:left="0" w:right="20"/>
        <w:rPr>
          <w:rFonts w:eastAsia="맑은 고딕"/>
        </w:rPr>
      </w:pPr>
      <w:proofErr w:type="gramStart"/>
      <w:r w:rsidRPr="000B40CD">
        <w:rPr>
          <w:rFonts w:eastAsia="맑은 고딕"/>
          <w:b/>
        </w:rPr>
        <w:t>dst-mac</w:t>
      </w:r>
      <w:proofErr w:type="gramEnd"/>
      <w:r w:rsidRPr="002F5F3A">
        <w:rPr>
          <w:rFonts w:eastAsia="맑은 고딕"/>
        </w:rPr>
        <w:t xml:space="preserve"> </w:t>
      </w:r>
      <w:r w:rsidRPr="002F5F3A">
        <w:rPr>
          <w:rFonts w:eastAsia="맑은 고딕"/>
        </w:rPr>
        <w:t>–</w:t>
      </w:r>
      <w:r w:rsidRPr="002F5F3A">
        <w:rPr>
          <w:rFonts w:eastAsia="맑은 고딕"/>
        </w:rPr>
        <w:t xml:space="preserve"> With respect to the ARP response packet, it makes comparison between the destination MAC address in Ethernet header and the target MAC address in ARP body.</w:t>
      </w:r>
    </w:p>
    <w:p w14:paraId="39450ED5" w14:textId="77777777" w:rsidR="00D96612" w:rsidRPr="002F5F3A" w:rsidRDefault="00D96612" w:rsidP="00465C3F">
      <w:pPr>
        <w:pStyle w:val="Randomlist2"/>
        <w:ind w:left="0" w:right="20"/>
        <w:rPr>
          <w:rFonts w:eastAsia="맑은 고딕"/>
        </w:rPr>
      </w:pPr>
      <w:proofErr w:type="gramStart"/>
      <w:r w:rsidRPr="000B40CD">
        <w:rPr>
          <w:rFonts w:eastAsia="맑은 고딕"/>
          <w:b/>
        </w:rPr>
        <w:t>ip</w:t>
      </w:r>
      <w:proofErr w:type="gramEnd"/>
      <w:r w:rsidRPr="002F5F3A">
        <w:rPr>
          <w:rFonts w:eastAsia="맑은 고딕"/>
        </w:rPr>
        <w:t xml:space="preserve"> </w:t>
      </w:r>
      <w:r w:rsidRPr="002F5F3A">
        <w:rPr>
          <w:rFonts w:eastAsia="맑은 고딕"/>
        </w:rPr>
        <w:t>–</w:t>
      </w:r>
      <w:r w:rsidRPr="002F5F3A">
        <w:rPr>
          <w:rFonts w:eastAsia="맑은 고딕"/>
        </w:rPr>
        <w:t xml:space="preserve">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2F5F3A" w:rsidRDefault="00D96612" w:rsidP="00465C3F">
      <w:pPr>
        <w:pStyle w:val="Randomlist2"/>
        <w:ind w:left="0" w:right="20"/>
        <w:rPr>
          <w:rFonts w:eastAsia="맑은 고딕"/>
        </w:rPr>
      </w:pPr>
      <w:proofErr w:type="gramStart"/>
      <w:r w:rsidRPr="000B40CD">
        <w:rPr>
          <w:rFonts w:eastAsia="맑은 고딕"/>
          <w:b/>
        </w:rPr>
        <w:lastRenderedPageBreak/>
        <w:t>src-mac</w:t>
      </w:r>
      <w:proofErr w:type="gramEnd"/>
      <w:r w:rsidRPr="000B40CD">
        <w:rPr>
          <w:rFonts w:eastAsia="맑은 고딕"/>
          <w:b/>
        </w:rPr>
        <w:t xml:space="preserve"> </w:t>
      </w:r>
      <w:r w:rsidRPr="002F5F3A">
        <w:rPr>
          <w:rFonts w:eastAsia="맑은 고딕"/>
        </w:rPr>
        <w:t>–</w:t>
      </w:r>
      <w:r w:rsidRPr="002F5F3A">
        <w:rPr>
          <w:rFonts w:eastAsia="맑은 고딕"/>
        </w:rPr>
        <w:t xml:space="preserve"> With respect to all ARP packets, it makes comparison between the source MAC address in Ethernet header and the sender MAC address in ARP body.</w:t>
      </w:r>
    </w:p>
    <w:p w14:paraId="009B4DC2" w14:textId="77777777" w:rsidR="00D96612" w:rsidRPr="002F5F3A" w:rsidRDefault="00D96612" w:rsidP="00465C3F">
      <w:pPr>
        <w:pStyle w:val="a3"/>
        <w:ind w:left="0" w:right="20"/>
      </w:pPr>
      <w:r w:rsidRPr="00F94A5C">
        <w:t>The following example shows how to enable the additive validity inspection as to the com</w:t>
      </w:r>
      <w:r w:rsidRPr="002F5F3A">
        <w:t xml:space="preserve">mand argument </w:t>
      </w:r>
      <w:r w:rsidRPr="002F5F3A">
        <w:t>‘</w:t>
      </w:r>
      <w:r w:rsidRPr="002F5F3A">
        <w:t>src-mac</w:t>
      </w:r>
      <w:r w:rsidRPr="002F5F3A">
        <w:t>’</w:t>
      </w:r>
      <w:r w:rsidRPr="002F5F3A">
        <w:t>:</w:t>
      </w:r>
    </w:p>
    <w:p w14:paraId="6102B848" w14:textId="77777777" w:rsidR="00D96612" w:rsidRPr="00F94A5C" w:rsidRDefault="00D96612" w:rsidP="00465C3F">
      <w:pPr>
        <w:ind w:right="20"/>
      </w:pPr>
    </w:p>
    <w:tbl>
      <w:tblPr>
        <w:tblStyle w:val="48"/>
        <w:tblW w:w="0" w:type="auto"/>
        <w:tblLook w:val="01E0" w:firstRow="1" w:lastRow="1" w:firstColumn="1" w:lastColumn="1" w:noHBand="0" w:noVBand="0"/>
      </w:tblPr>
      <w:tblGrid>
        <w:gridCol w:w="8261"/>
      </w:tblGrid>
      <w:tr w:rsidR="00D96612" w:rsidRPr="003D58ED" w14:paraId="6E5A41D4" w14:textId="77777777" w:rsidTr="000B40CD">
        <w:tc>
          <w:tcPr>
            <w:tcW w:w="9048" w:type="dxa"/>
          </w:tcPr>
          <w:p w14:paraId="406493D3" w14:textId="77777777" w:rsidR="00D96612" w:rsidRPr="003D58ED" w:rsidRDefault="00D96612" w:rsidP="00465C3F">
            <w:pPr>
              <w:ind w:right="20"/>
            </w:pPr>
            <w:r w:rsidRPr="003D58ED">
              <w:t xml:space="preserve">Switch# </w:t>
            </w:r>
            <w:r w:rsidRPr="003D58ED">
              <w:rPr>
                <w:b/>
              </w:rPr>
              <w:t>configure terminal</w:t>
            </w:r>
          </w:p>
          <w:p w14:paraId="6D87D9A5" w14:textId="77777777" w:rsidR="00D96612" w:rsidRPr="003D58ED" w:rsidRDefault="00D96612" w:rsidP="00465C3F">
            <w:pPr>
              <w:ind w:right="20"/>
            </w:pPr>
            <w:r w:rsidRPr="003D58ED">
              <w:t xml:space="preserve">Switch(config)# </w:t>
            </w:r>
            <w:r w:rsidRPr="003D58ED">
              <w:rPr>
                <w:b/>
              </w:rPr>
              <w:t>ip arp inspection validate src-mac</w:t>
            </w:r>
          </w:p>
          <w:p w14:paraId="0FB58089" w14:textId="77777777" w:rsidR="00D96612" w:rsidRPr="003D58ED" w:rsidRDefault="00D96612" w:rsidP="00465C3F">
            <w:pPr>
              <w:ind w:right="20"/>
              <w:jc w:val="left"/>
              <w:rPr>
                <w:b/>
              </w:rPr>
            </w:pPr>
            <w:r w:rsidRPr="003D58ED">
              <w:t xml:space="preserve">Switch(config)# </w:t>
            </w:r>
            <w:r w:rsidRPr="003D58ED">
              <w:rPr>
                <w:b/>
              </w:rPr>
              <w:t>end</w:t>
            </w:r>
          </w:p>
          <w:p w14:paraId="4110C955" w14:textId="77777777" w:rsidR="00D96612" w:rsidRPr="003D58ED" w:rsidRDefault="00D96612" w:rsidP="00465C3F">
            <w:pPr>
              <w:ind w:right="20"/>
            </w:pPr>
            <w:r w:rsidRPr="003D58ED">
              <w:t xml:space="preserve">Switch# </w:t>
            </w:r>
            <w:r w:rsidRPr="003D58ED">
              <w:rPr>
                <w:b/>
              </w:rPr>
              <w:t>show ip arp inspection</w:t>
            </w:r>
          </w:p>
          <w:p w14:paraId="3C08993F" w14:textId="77777777" w:rsidR="00D96612" w:rsidRPr="003D58ED" w:rsidRDefault="00D96612" w:rsidP="00465C3F">
            <w:pPr>
              <w:ind w:right="20"/>
              <w:jc w:val="left"/>
            </w:pPr>
            <w:r w:rsidRPr="003D58ED">
              <w:t>DHCP Snoop Bootstrap       : Disabled</w:t>
            </w:r>
          </w:p>
          <w:p w14:paraId="30EBD7C9" w14:textId="77777777" w:rsidR="00D96612" w:rsidRPr="003D58ED" w:rsidRDefault="00D96612" w:rsidP="00465C3F">
            <w:pPr>
              <w:ind w:right="20"/>
              <w:jc w:val="left"/>
            </w:pPr>
            <w:r w:rsidRPr="003D58ED">
              <w:t>Source MAC Validation      : Enabled</w:t>
            </w:r>
          </w:p>
          <w:p w14:paraId="62C201F3" w14:textId="77777777" w:rsidR="00D96612" w:rsidRPr="003D58ED" w:rsidRDefault="00D96612" w:rsidP="00465C3F">
            <w:pPr>
              <w:ind w:right="20"/>
              <w:jc w:val="left"/>
            </w:pPr>
            <w:r w:rsidRPr="003D58ED">
              <w:t>Destination MAC Validation : Disabled</w:t>
            </w:r>
          </w:p>
          <w:p w14:paraId="47D1AF81" w14:textId="77777777" w:rsidR="00D96612" w:rsidRPr="003D58ED" w:rsidRDefault="00D96612" w:rsidP="00465C3F">
            <w:pPr>
              <w:ind w:right="20"/>
              <w:jc w:val="left"/>
            </w:pPr>
            <w:r w:rsidRPr="003D58ED">
              <w:t>IP Address Validation      : Disabled</w:t>
            </w:r>
          </w:p>
          <w:p w14:paraId="5246B4BD" w14:textId="77777777" w:rsidR="00D96612" w:rsidRPr="003D58ED" w:rsidRDefault="00D96612" w:rsidP="00465C3F">
            <w:pPr>
              <w:ind w:right="20"/>
              <w:jc w:val="left"/>
            </w:pPr>
            <w:r w:rsidRPr="003D58ED">
              <w:t>ARP Field Validation       : Disabled</w:t>
            </w:r>
          </w:p>
          <w:p w14:paraId="7D909E6F" w14:textId="77777777" w:rsidR="00D96612" w:rsidRPr="003D58ED" w:rsidRDefault="00D96612" w:rsidP="00465C3F">
            <w:pPr>
              <w:ind w:right="20"/>
              <w:jc w:val="left"/>
            </w:pPr>
          </w:p>
          <w:p w14:paraId="301AF81E" w14:textId="77777777" w:rsidR="00D96612" w:rsidRPr="003D58ED" w:rsidRDefault="00D96612" w:rsidP="00465C3F">
            <w:pPr>
              <w:ind w:right="20"/>
              <w:jc w:val="left"/>
            </w:pPr>
            <w:r w:rsidRPr="003D58ED">
              <w:t>Vlan  Config    Operation  ACL Match             Static ACL  ACL Log   DHCP Log</w:t>
            </w:r>
          </w:p>
          <w:p w14:paraId="15AD710A" w14:textId="77777777" w:rsidR="00D96612" w:rsidRPr="003D58ED" w:rsidRDefault="00D96612" w:rsidP="00465C3F">
            <w:pPr>
              <w:ind w:right="20"/>
              <w:jc w:val="left"/>
            </w:pPr>
            <w:r w:rsidRPr="003D58ED">
              <w:t>----  --------  ---------  --------------------  ----------  --------- --------</w:t>
            </w:r>
          </w:p>
          <w:p w14:paraId="39D653D1" w14:textId="77777777" w:rsidR="00D96612" w:rsidRPr="003D58ED" w:rsidRDefault="00D96612" w:rsidP="00465C3F">
            <w:pPr>
              <w:ind w:right="20"/>
            </w:pPr>
            <w:r w:rsidRPr="003D58ED">
              <w:t xml:space="preserve"> 200  Enabled   Active                           No          Deny      Deny</w:t>
            </w:r>
          </w:p>
        </w:tc>
      </w:tr>
    </w:tbl>
    <w:p w14:paraId="179C581B" w14:textId="77777777" w:rsidR="00D96612" w:rsidRPr="002F5F3A" w:rsidRDefault="00D96612" w:rsidP="00465C3F">
      <w:pPr>
        <w:pStyle w:val="a3"/>
        <w:ind w:left="0" w:right="20"/>
      </w:pPr>
      <w:r w:rsidRPr="002F5F3A">
        <w:t>The following example shows how to enable the additive validity inspection as to the command argument dst-mac.</w:t>
      </w:r>
    </w:p>
    <w:tbl>
      <w:tblPr>
        <w:tblStyle w:val="48"/>
        <w:tblW w:w="0" w:type="auto"/>
        <w:tblLook w:val="01E0" w:firstRow="1" w:lastRow="1" w:firstColumn="1" w:lastColumn="1" w:noHBand="0" w:noVBand="0"/>
      </w:tblPr>
      <w:tblGrid>
        <w:gridCol w:w="8261"/>
      </w:tblGrid>
      <w:tr w:rsidR="00D96612" w:rsidRPr="003D58ED" w14:paraId="76D07538" w14:textId="77777777" w:rsidTr="003F5DC1">
        <w:tc>
          <w:tcPr>
            <w:tcW w:w="8435" w:type="dxa"/>
          </w:tcPr>
          <w:p w14:paraId="63ECC179" w14:textId="77777777" w:rsidR="00D96612" w:rsidRPr="003D58ED" w:rsidRDefault="00D96612" w:rsidP="00465C3F">
            <w:pPr>
              <w:ind w:right="20"/>
            </w:pPr>
            <w:r w:rsidRPr="003D58ED">
              <w:t xml:space="preserve">Switch# </w:t>
            </w:r>
            <w:r w:rsidRPr="003D58ED">
              <w:rPr>
                <w:b/>
              </w:rPr>
              <w:t>configure terminal</w:t>
            </w:r>
          </w:p>
          <w:p w14:paraId="0CC72B9B" w14:textId="77777777" w:rsidR="00D96612" w:rsidRPr="003D58ED" w:rsidRDefault="00D96612" w:rsidP="00465C3F">
            <w:pPr>
              <w:ind w:right="20"/>
            </w:pPr>
            <w:r w:rsidRPr="003D58ED">
              <w:t xml:space="preserve">Switch(config)# </w:t>
            </w:r>
            <w:r w:rsidRPr="003D58ED">
              <w:rPr>
                <w:b/>
              </w:rPr>
              <w:t>ip arp inspection validate dst-mac</w:t>
            </w:r>
          </w:p>
          <w:p w14:paraId="4FE09B52" w14:textId="77777777" w:rsidR="00D96612" w:rsidRPr="003D58ED" w:rsidRDefault="00D96612" w:rsidP="00465C3F">
            <w:pPr>
              <w:ind w:right="20"/>
              <w:jc w:val="left"/>
              <w:rPr>
                <w:b/>
              </w:rPr>
            </w:pPr>
            <w:r w:rsidRPr="003D58ED">
              <w:t xml:space="preserve">Switch(config)# </w:t>
            </w:r>
            <w:r w:rsidRPr="003D58ED">
              <w:rPr>
                <w:b/>
              </w:rPr>
              <w:t>end</w:t>
            </w:r>
          </w:p>
          <w:p w14:paraId="76B37399" w14:textId="77777777" w:rsidR="00D96612" w:rsidRPr="003D58ED" w:rsidRDefault="00D96612" w:rsidP="00465C3F">
            <w:pPr>
              <w:ind w:right="20"/>
            </w:pPr>
            <w:r w:rsidRPr="003D58ED">
              <w:t xml:space="preserve">Switch# </w:t>
            </w:r>
            <w:r w:rsidRPr="003D58ED">
              <w:rPr>
                <w:b/>
              </w:rPr>
              <w:t>show ip arp inspection</w:t>
            </w:r>
          </w:p>
          <w:p w14:paraId="5D66BA7A" w14:textId="77777777" w:rsidR="00D96612" w:rsidRPr="003D58ED" w:rsidRDefault="00D96612" w:rsidP="00465C3F">
            <w:pPr>
              <w:ind w:right="20"/>
              <w:jc w:val="left"/>
            </w:pPr>
            <w:r w:rsidRPr="003D58ED">
              <w:t>DHCP Snoop Bootstrap       : Disabled</w:t>
            </w:r>
          </w:p>
          <w:p w14:paraId="490CCAF0" w14:textId="77777777" w:rsidR="00D96612" w:rsidRPr="003D58ED" w:rsidRDefault="00D96612" w:rsidP="00465C3F">
            <w:pPr>
              <w:ind w:right="20"/>
              <w:jc w:val="left"/>
            </w:pPr>
            <w:r w:rsidRPr="003D58ED">
              <w:t>Source MAC Validation      : Disabled</w:t>
            </w:r>
          </w:p>
          <w:p w14:paraId="0AD23341" w14:textId="77777777" w:rsidR="00D96612" w:rsidRPr="003D58ED" w:rsidRDefault="00D96612" w:rsidP="00465C3F">
            <w:pPr>
              <w:ind w:right="20"/>
              <w:jc w:val="left"/>
            </w:pPr>
            <w:r w:rsidRPr="003D58ED">
              <w:t>Destination MAC Validation : Enabled</w:t>
            </w:r>
          </w:p>
          <w:p w14:paraId="3D0504D4" w14:textId="77777777" w:rsidR="00D96612" w:rsidRPr="003D58ED" w:rsidRDefault="00D96612" w:rsidP="00465C3F">
            <w:pPr>
              <w:ind w:right="20"/>
              <w:jc w:val="left"/>
            </w:pPr>
            <w:r w:rsidRPr="003D58ED">
              <w:t>IP Address Validation      : Disabled</w:t>
            </w:r>
          </w:p>
          <w:p w14:paraId="0497060C" w14:textId="77777777" w:rsidR="00D96612" w:rsidRPr="003D58ED" w:rsidRDefault="00D96612" w:rsidP="00465C3F">
            <w:pPr>
              <w:ind w:right="20"/>
              <w:jc w:val="left"/>
            </w:pPr>
            <w:r w:rsidRPr="003D58ED">
              <w:t>ARP Field Validation       : Disabled</w:t>
            </w:r>
          </w:p>
          <w:p w14:paraId="30CFA359" w14:textId="77777777" w:rsidR="00D96612" w:rsidRPr="003D58ED" w:rsidRDefault="00D96612" w:rsidP="00465C3F">
            <w:pPr>
              <w:ind w:right="20"/>
              <w:jc w:val="left"/>
            </w:pPr>
          </w:p>
          <w:p w14:paraId="28BA4E85" w14:textId="77777777" w:rsidR="00D96612" w:rsidRPr="003D58ED" w:rsidRDefault="00D96612" w:rsidP="00465C3F">
            <w:pPr>
              <w:ind w:right="20"/>
              <w:jc w:val="left"/>
            </w:pPr>
            <w:r w:rsidRPr="003D58ED">
              <w:t>Vlan  Config    Operation  ACL Match             Static ACL  ACL Log   DHCP Log</w:t>
            </w:r>
          </w:p>
          <w:p w14:paraId="0E631F35" w14:textId="77777777" w:rsidR="00D96612" w:rsidRPr="003D58ED" w:rsidRDefault="00D96612" w:rsidP="00465C3F">
            <w:pPr>
              <w:ind w:right="20"/>
              <w:jc w:val="left"/>
            </w:pPr>
            <w:r w:rsidRPr="003D58ED">
              <w:t>----  --------  ---------  --------------------  ----------  --------- --------</w:t>
            </w:r>
          </w:p>
          <w:p w14:paraId="0BB0F465" w14:textId="77777777" w:rsidR="00D96612" w:rsidRPr="003D58ED" w:rsidRDefault="00D96612" w:rsidP="00465C3F">
            <w:pPr>
              <w:ind w:right="20"/>
              <w:jc w:val="left"/>
            </w:pPr>
            <w:r w:rsidRPr="003D58ED">
              <w:t xml:space="preserve"> 200  Enabled   Active                           No          Deny      Deny</w:t>
            </w:r>
          </w:p>
          <w:p w14:paraId="1E9C8CC0" w14:textId="77777777" w:rsidR="00D96612" w:rsidRPr="003D58ED" w:rsidRDefault="00D96612" w:rsidP="00465C3F">
            <w:pPr>
              <w:ind w:right="20"/>
            </w:pPr>
          </w:p>
        </w:tc>
      </w:tr>
    </w:tbl>
    <w:p w14:paraId="362DCC85" w14:textId="77777777" w:rsidR="00465C3F" w:rsidRDefault="00465C3F" w:rsidP="00465C3F">
      <w:pPr>
        <w:pStyle w:val="a3"/>
        <w:ind w:left="0" w:right="20"/>
      </w:pPr>
    </w:p>
    <w:p w14:paraId="160BE8CE" w14:textId="77777777" w:rsidR="00465C3F" w:rsidRDefault="00465C3F" w:rsidP="00465C3F">
      <w:pPr>
        <w:pStyle w:val="a3"/>
        <w:ind w:left="0" w:right="20"/>
      </w:pPr>
    </w:p>
    <w:p w14:paraId="61EEDC2F" w14:textId="77777777" w:rsidR="00D96612" w:rsidRPr="002F5F3A" w:rsidRDefault="00D96612" w:rsidP="00465C3F">
      <w:pPr>
        <w:pStyle w:val="a3"/>
        <w:ind w:left="0" w:right="20"/>
      </w:pPr>
      <w:r w:rsidRPr="002F5F3A">
        <w:lastRenderedPageBreak/>
        <w:t>The following example shows how to enable additional validation test as to command argument ip:</w:t>
      </w:r>
    </w:p>
    <w:tbl>
      <w:tblPr>
        <w:tblStyle w:val="48"/>
        <w:tblW w:w="0" w:type="auto"/>
        <w:tblLook w:val="01E0" w:firstRow="1" w:lastRow="1" w:firstColumn="1" w:lastColumn="1" w:noHBand="0" w:noVBand="0"/>
      </w:tblPr>
      <w:tblGrid>
        <w:gridCol w:w="8261"/>
      </w:tblGrid>
      <w:tr w:rsidR="00D96612" w:rsidRPr="003D58ED" w14:paraId="02CDFCC5" w14:textId="77777777" w:rsidTr="003F5DC1">
        <w:tc>
          <w:tcPr>
            <w:tcW w:w="8435" w:type="dxa"/>
          </w:tcPr>
          <w:p w14:paraId="2381DD81" w14:textId="77777777" w:rsidR="00D96612" w:rsidRPr="003D58ED" w:rsidRDefault="00D96612" w:rsidP="00465C3F">
            <w:pPr>
              <w:ind w:right="20"/>
            </w:pPr>
            <w:r w:rsidRPr="003D58ED">
              <w:t xml:space="preserve">Switch# </w:t>
            </w:r>
            <w:r w:rsidRPr="003D58ED">
              <w:rPr>
                <w:b/>
              </w:rPr>
              <w:t>configure terminal</w:t>
            </w:r>
          </w:p>
          <w:p w14:paraId="481B5CF4" w14:textId="77777777" w:rsidR="00D96612" w:rsidRPr="003D58ED" w:rsidRDefault="00D96612" w:rsidP="00465C3F">
            <w:pPr>
              <w:ind w:right="20"/>
            </w:pPr>
            <w:r w:rsidRPr="003D58ED">
              <w:t xml:space="preserve">Switch(config)# </w:t>
            </w:r>
            <w:r w:rsidRPr="003D58ED">
              <w:rPr>
                <w:b/>
              </w:rPr>
              <w:t>ip arp inspection validate ip</w:t>
            </w:r>
          </w:p>
          <w:p w14:paraId="5CC9D43B" w14:textId="77777777" w:rsidR="00D96612" w:rsidRPr="003D58ED" w:rsidRDefault="00D96612" w:rsidP="00465C3F">
            <w:pPr>
              <w:ind w:right="20"/>
              <w:jc w:val="left"/>
              <w:rPr>
                <w:b/>
              </w:rPr>
            </w:pPr>
            <w:r w:rsidRPr="003D58ED">
              <w:t xml:space="preserve">Switch(config)# </w:t>
            </w:r>
            <w:r w:rsidRPr="003D58ED">
              <w:rPr>
                <w:b/>
              </w:rPr>
              <w:t>end</w:t>
            </w:r>
          </w:p>
          <w:p w14:paraId="45DFC23C" w14:textId="77777777" w:rsidR="00D96612" w:rsidRPr="003D58ED" w:rsidRDefault="00D96612" w:rsidP="00465C3F">
            <w:pPr>
              <w:ind w:right="20"/>
            </w:pPr>
            <w:r w:rsidRPr="003D58ED">
              <w:t xml:space="preserve">Switch# </w:t>
            </w:r>
            <w:r w:rsidRPr="003D58ED">
              <w:rPr>
                <w:b/>
              </w:rPr>
              <w:t>show ip arp inspection</w:t>
            </w:r>
          </w:p>
          <w:p w14:paraId="342B59BB" w14:textId="77777777" w:rsidR="00D96612" w:rsidRPr="003D58ED" w:rsidRDefault="00D96612" w:rsidP="00465C3F">
            <w:pPr>
              <w:ind w:right="20"/>
              <w:jc w:val="left"/>
            </w:pPr>
            <w:r w:rsidRPr="003D58ED">
              <w:t>DHCP Snoop Bootstrap       : Disabled</w:t>
            </w:r>
          </w:p>
          <w:p w14:paraId="7E1E1DEB" w14:textId="77777777" w:rsidR="00D96612" w:rsidRPr="003D58ED" w:rsidRDefault="00D96612" w:rsidP="00465C3F">
            <w:pPr>
              <w:ind w:right="20"/>
              <w:jc w:val="left"/>
            </w:pPr>
            <w:r w:rsidRPr="003D58ED">
              <w:t>Source MAC Validation      : Disabled</w:t>
            </w:r>
          </w:p>
          <w:p w14:paraId="646EA90B" w14:textId="77777777" w:rsidR="00D96612" w:rsidRPr="003D58ED" w:rsidRDefault="00D96612" w:rsidP="00465C3F">
            <w:pPr>
              <w:ind w:right="20"/>
              <w:jc w:val="left"/>
            </w:pPr>
            <w:r w:rsidRPr="003D58ED">
              <w:t>Destination MAC Validation : Disabled</w:t>
            </w:r>
          </w:p>
          <w:p w14:paraId="045801C3" w14:textId="77777777" w:rsidR="00D96612" w:rsidRPr="003D58ED" w:rsidRDefault="00D96612" w:rsidP="00465C3F">
            <w:pPr>
              <w:ind w:right="20"/>
              <w:jc w:val="left"/>
            </w:pPr>
            <w:r w:rsidRPr="003D58ED">
              <w:t>IP Address Validation      : Enabled</w:t>
            </w:r>
          </w:p>
          <w:p w14:paraId="3F48457F" w14:textId="77777777" w:rsidR="00D96612" w:rsidRPr="003D58ED" w:rsidRDefault="00D96612" w:rsidP="00465C3F">
            <w:pPr>
              <w:ind w:right="20"/>
              <w:jc w:val="left"/>
            </w:pPr>
            <w:r w:rsidRPr="003D58ED">
              <w:t>ARP Field Validation       : Disabled</w:t>
            </w:r>
          </w:p>
          <w:p w14:paraId="529EE0B1" w14:textId="77777777" w:rsidR="00D96612" w:rsidRPr="003D58ED" w:rsidRDefault="00D96612" w:rsidP="00465C3F">
            <w:pPr>
              <w:ind w:right="20"/>
              <w:jc w:val="left"/>
            </w:pPr>
          </w:p>
          <w:p w14:paraId="341ED20C" w14:textId="77777777" w:rsidR="00D96612" w:rsidRPr="003D58ED" w:rsidRDefault="00D96612" w:rsidP="00465C3F">
            <w:pPr>
              <w:ind w:right="20"/>
              <w:jc w:val="left"/>
            </w:pPr>
            <w:r w:rsidRPr="003D58ED">
              <w:t>Vlan  Config    Operation  ACL Match             Static ACL  ACL Log   DHCP Log</w:t>
            </w:r>
          </w:p>
          <w:p w14:paraId="1D6CF7D8" w14:textId="77777777" w:rsidR="00D96612" w:rsidRPr="003D58ED" w:rsidRDefault="00D96612" w:rsidP="00465C3F">
            <w:pPr>
              <w:ind w:right="20"/>
              <w:jc w:val="left"/>
            </w:pPr>
            <w:r w:rsidRPr="003D58ED">
              <w:t>----  --------  ---------  --------------------  ----------  --------- --------</w:t>
            </w:r>
          </w:p>
          <w:p w14:paraId="786CD901" w14:textId="77777777" w:rsidR="00D96612" w:rsidRPr="003D58ED" w:rsidRDefault="00D96612" w:rsidP="00465C3F">
            <w:pPr>
              <w:ind w:right="20"/>
            </w:pPr>
            <w:r w:rsidRPr="003D58ED">
              <w:t xml:space="preserve"> 200  Enabled   Active                           No          Deny      Deny</w:t>
            </w:r>
          </w:p>
        </w:tc>
      </w:tr>
    </w:tbl>
    <w:p w14:paraId="3366B95B" w14:textId="77777777" w:rsidR="00D96612" w:rsidRPr="002F5F3A" w:rsidRDefault="00D96612" w:rsidP="00465C3F">
      <w:pPr>
        <w:pStyle w:val="a3"/>
        <w:ind w:left="0" w:right="20"/>
      </w:pPr>
      <w:r w:rsidRPr="002F5F3A">
        <w:t xml:space="preserve">The following example shows to enable the additional validation test as to the command arguments src-mac and dst-mac: </w:t>
      </w:r>
    </w:p>
    <w:tbl>
      <w:tblPr>
        <w:tblStyle w:val="48"/>
        <w:tblW w:w="0" w:type="auto"/>
        <w:tblLook w:val="01E0" w:firstRow="1" w:lastRow="1" w:firstColumn="1" w:lastColumn="1" w:noHBand="0" w:noVBand="0"/>
      </w:tblPr>
      <w:tblGrid>
        <w:gridCol w:w="8261"/>
      </w:tblGrid>
      <w:tr w:rsidR="00D96612" w:rsidRPr="003D58ED" w14:paraId="760C6F75" w14:textId="77777777" w:rsidTr="003F5DC1">
        <w:tc>
          <w:tcPr>
            <w:tcW w:w="8435" w:type="dxa"/>
          </w:tcPr>
          <w:p w14:paraId="06E19CD9" w14:textId="77777777" w:rsidR="00D96612" w:rsidRPr="003D58ED" w:rsidRDefault="00D96612" w:rsidP="00465C3F">
            <w:pPr>
              <w:ind w:right="20"/>
            </w:pPr>
            <w:r w:rsidRPr="003D58ED">
              <w:t xml:space="preserve">Switch# </w:t>
            </w:r>
            <w:r w:rsidRPr="003D58ED">
              <w:rPr>
                <w:b/>
              </w:rPr>
              <w:t>configure terminal</w:t>
            </w:r>
          </w:p>
          <w:p w14:paraId="184AF193" w14:textId="77777777" w:rsidR="00D96612" w:rsidRPr="003D58ED" w:rsidRDefault="00D96612" w:rsidP="00465C3F">
            <w:pPr>
              <w:ind w:right="20"/>
            </w:pPr>
            <w:r w:rsidRPr="003D58ED">
              <w:t xml:space="preserve">Switch(config)# </w:t>
            </w:r>
            <w:r w:rsidRPr="003D58ED">
              <w:rPr>
                <w:b/>
              </w:rPr>
              <w:t>ip arp inspection validate dst-mac src-mac</w:t>
            </w:r>
          </w:p>
          <w:p w14:paraId="0E22457C" w14:textId="77777777" w:rsidR="00D96612" w:rsidRPr="003D58ED" w:rsidRDefault="00D96612" w:rsidP="00465C3F">
            <w:pPr>
              <w:ind w:right="20"/>
              <w:jc w:val="left"/>
              <w:rPr>
                <w:b/>
              </w:rPr>
            </w:pPr>
            <w:r w:rsidRPr="003D58ED">
              <w:t xml:space="preserve">Switch(config)# </w:t>
            </w:r>
            <w:r w:rsidRPr="003D58ED">
              <w:rPr>
                <w:b/>
              </w:rPr>
              <w:t>end</w:t>
            </w:r>
          </w:p>
          <w:p w14:paraId="53D0588C" w14:textId="77777777" w:rsidR="00D96612" w:rsidRPr="003D58ED" w:rsidRDefault="00D96612" w:rsidP="00465C3F">
            <w:pPr>
              <w:ind w:right="20"/>
            </w:pPr>
            <w:r w:rsidRPr="003D58ED">
              <w:t xml:space="preserve">Switch# </w:t>
            </w:r>
            <w:r w:rsidRPr="003D58ED">
              <w:rPr>
                <w:b/>
              </w:rPr>
              <w:t>show ip arp inspection</w:t>
            </w:r>
          </w:p>
          <w:p w14:paraId="7AE1DD08" w14:textId="77777777" w:rsidR="00D96612" w:rsidRPr="003D58ED" w:rsidRDefault="00D96612" w:rsidP="00465C3F">
            <w:pPr>
              <w:ind w:right="20"/>
              <w:jc w:val="left"/>
            </w:pPr>
            <w:r w:rsidRPr="003D58ED">
              <w:t>DHCP Snoop Bootstrap       : Disabled</w:t>
            </w:r>
          </w:p>
          <w:p w14:paraId="45E96482" w14:textId="77777777" w:rsidR="00D96612" w:rsidRPr="003D58ED" w:rsidRDefault="00D96612" w:rsidP="00465C3F">
            <w:pPr>
              <w:ind w:right="20"/>
              <w:jc w:val="left"/>
            </w:pPr>
            <w:r w:rsidRPr="003D58ED">
              <w:t>Source MAC Validation      : Enabled</w:t>
            </w:r>
          </w:p>
          <w:p w14:paraId="25C19895" w14:textId="77777777" w:rsidR="00D96612" w:rsidRPr="003D58ED" w:rsidRDefault="00D96612" w:rsidP="00465C3F">
            <w:pPr>
              <w:ind w:right="20"/>
              <w:jc w:val="left"/>
            </w:pPr>
            <w:r w:rsidRPr="003D58ED">
              <w:t>Destination MAC Validation : Enabled</w:t>
            </w:r>
          </w:p>
          <w:p w14:paraId="0F075F4D" w14:textId="77777777" w:rsidR="00D96612" w:rsidRPr="003D58ED" w:rsidRDefault="00D96612" w:rsidP="00465C3F">
            <w:pPr>
              <w:ind w:right="20"/>
              <w:jc w:val="left"/>
            </w:pPr>
            <w:r w:rsidRPr="003D58ED">
              <w:t>IP Address Validation      : Disabled</w:t>
            </w:r>
          </w:p>
          <w:p w14:paraId="28DFD847" w14:textId="77777777" w:rsidR="00D96612" w:rsidRPr="003D58ED" w:rsidRDefault="00D96612" w:rsidP="00465C3F">
            <w:pPr>
              <w:ind w:right="20"/>
              <w:jc w:val="left"/>
            </w:pPr>
            <w:r w:rsidRPr="003D58ED">
              <w:t>ARP Field Validation       : Disabled</w:t>
            </w:r>
          </w:p>
          <w:p w14:paraId="2E78E453" w14:textId="77777777" w:rsidR="00D96612" w:rsidRPr="003D58ED" w:rsidRDefault="00D96612" w:rsidP="00465C3F">
            <w:pPr>
              <w:ind w:right="20"/>
              <w:jc w:val="left"/>
            </w:pPr>
          </w:p>
          <w:p w14:paraId="6EDC1765" w14:textId="77777777" w:rsidR="00D96612" w:rsidRPr="003D58ED" w:rsidRDefault="00D96612" w:rsidP="00465C3F">
            <w:pPr>
              <w:ind w:right="20"/>
              <w:jc w:val="left"/>
            </w:pPr>
            <w:r w:rsidRPr="003D58ED">
              <w:t>Vlan  Config    Operation  ACL Match             Static ACL  ACL Log   DHCP Log</w:t>
            </w:r>
          </w:p>
          <w:p w14:paraId="0C7A7654" w14:textId="77777777" w:rsidR="00D96612" w:rsidRPr="003D58ED" w:rsidRDefault="00D96612" w:rsidP="00465C3F">
            <w:pPr>
              <w:ind w:right="20"/>
              <w:jc w:val="left"/>
            </w:pPr>
            <w:r w:rsidRPr="003D58ED">
              <w:t>----  --------  ---------  --------------------  ----------  --------- --------</w:t>
            </w:r>
          </w:p>
          <w:p w14:paraId="511A3913" w14:textId="77777777" w:rsidR="00D96612" w:rsidRPr="003D58ED" w:rsidRDefault="00D96612" w:rsidP="00465C3F">
            <w:pPr>
              <w:ind w:right="20"/>
            </w:pPr>
            <w:r w:rsidRPr="003D58ED">
              <w:t xml:space="preserve"> 200  Enabled   Active                           No          Deny      Deny</w:t>
            </w:r>
          </w:p>
        </w:tc>
      </w:tr>
    </w:tbl>
    <w:p w14:paraId="561CC860" w14:textId="77777777" w:rsidR="00D96612" w:rsidRDefault="00D96612" w:rsidP="00465C3F">
      <w:pPr>
        <w:ind w:right="20"/>
        <w:jc w:val="left"/>
        <w:rPr>
          <w:rFonts w:ascii="굴림" w:eastAsia="굴림" w:hAnsi="굴림" w:cs="Times New Roman"/>
        </w:rPr>
      </w:pPr>
    </w:p>
    <w:p w14:paraId="293FE1DE" w14:textId="77777777" w:rsidR="00D96612" w:rsidRDefault="00D96612" w:rsidP="0021019A">
      <w:pPr>
        <w:pStyle w:val="2"/>
        <w:ind w:right="20"/>
      </w:pPr>
      <w:bookmarkStart w:id="3971" w:name="_Toc363228728"/>
      <w:bookmarkStart w:id="3972" w:name="_Toc444695277"/>
      <w:r>
        <w:rPr>
          <w:rFonts w:hint="eastAsia"/>
        </w:rPr>
        <w:lastRenderedPageBreak/>
        <w:t>Configuring DAI Logging</w:t>
      </w:r>
      <w:bookmarkEnd w:id="3971"/>
      <w:bookmarkEnd w:id="3972"/>
    </w:p>
    <w:p w14:paraId="12C8D712" w14:textId="77777777" w:rsidR="00D96612" w:rsidRPr="00F94A5C" w:rsidRDefault="00D96612" w:rsidP="006C580C">
      <w:pPr>
        <w:pStyle w:val="a3"/>
        <w:ind w:left="0" w:right="20"/>
      </w:pPr>
      <w:r w:rsidRPr="002F5F3A">
        <w:t>This s</w:t>
      </w:r>
      <w:r w:rsidR="000B40CD">
        <w:t>ection explains on DAI logging.</w:t>
      </w:r>
    </w:p>
    <w:p w14:paraId="3DEF83B6"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DAI Logging Overview</w:t>
      </w:r>
    </w:p>
    <w:p w14:paraId="289CC379"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Buffer Size</w:t>
      </w:r>
    </w:p>
    <w:p w14:paraId="2103B115"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System Messages</w:t>
      </w:r>
    </w:p>
    <w:p w14:paraId="25AD27FB" w14:textId="77777777"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DAI Log Filtering</w:t>
      </w:r>
    </w:p>
    <w:p w14:paraId="7EE3883E" w14:textId="77777777" w:rsidR="00D96612" w:rsidRDefault="00D96612" w:rsidP="006C580C">
      <w:pPr>
        <w:ind w:right="20"/>
        <w:jc w:val="left"/>
        <w:rPr>
          <w:rFonts w:ascii="굴림" w:eastAsia="굴림" w:hAnsi="굴림" w:cs="Times New Roman"/>
        </w:rPr>
      </w:pPr>
    </w:p>
    <w:p w14:paraId="79EEBE56" w14:textId="77777777" w:rsidR="00D96612" w:rsidRDefault="00D96612" w:rsidP="006C580C">
      <w:pPr>
        <w:pStyle w:val="3"/>
        <w:ind w:left="0" w:right="20"/>
      </w:pPr>
      <w:bookmarkStart w:id="3973" w:name="_Toc253407658"/>
      <w:bookmarkStart w:id="3974" w:name="_Toc363228729"/>
      <w:bookmarkStart w:id="3975" w:name="_Toc444695278"/>
      <w:r>
        <w:rPr>
          <w:rFonts w:hint="eastAsia"/>
        </w:rPr>
        <w:t>DAI Logging Overview</w:t>
      </w:r>
      <w:bookmarkEnd w:id="3973"/>
      <w:bookmarkEnd w:id="3974"/>
      <w:bookmarkEnd w:id="3975"/>
    </w:p>
    <w:p w14:paraId="5708E758" w14:textId="77777777" w:rsidR="00D96612" w:rsidRPr="002F5F3A" w:rsidRDefault="00D96612" w:rsidP="006C580C">
      <w:pPr>
        <w:pStyle w:val="a3"/>
        <w:ind w:left="0" w:right="20"/>
      </w:pPr>
      <w:r w:rsidRPr="002F5F3A">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0B40CD" w:rsidRDefault="00D96612" w:rsidP="006C580C">
      <w:pPr>
        <w:pStyle w:val="a3"/>
        <w:ind w:left="0" w:right="20"/>
      </w:pPr>
      <w:r w:rsidRPr="002F5F3A">
        <w:t>A log buffer entry can hold information of more than one packet. For example if a VLAN receives packets with ARP parameters through the same interface, DAI will create a log buffer entry for these packets a</w:t>
      </w:r>
      <w:r w:rsidR="000B40CD">
        <w:t>nd generate one system message.</w:t>
      </w:r>
    </w:p>
    <w:p w14:paraId="168A4C51" w14:textId="77777777" w:rsidR="00D96612" w:rsidRDefault="00D96612" w:rsidP="006C580C">
      <w:pPr>
        <w:pStyle w:val="3"/>
        <w:ind w:left="0" w:right="20"/>
      </w:pPr>
      <w:bookmarkStart w:id="3976" w:name="_Toc253407659"/>
      <w:bookmarkStart w:id="3977" w:name="_Toc363228730"/>
      <w:bookmarkStart w:id="3978" w:name="_Toc444695279"/>
      <w:r>
        <w:rPr>
          <w:rFonts w:hint="eastAsia"/>
        </w:rPr>
        <w:t>Configuring the DAI Logging Buffer Size</w:t>
      </w:r>
      <w:bookmarkEnd w:id="3976"/>
      <w:bookmarkEnd w:id="3977"/>
      <w:bookmarkEnd w:id="3978"/>
    </w:p>
    <w:p w14:paraId="529E7F0A" w14:textId="77777777" w:rsidR="003D58ED" w:rsidRPr="003D58ED" w:rsidRDefault="00D96612" w:rsidP="006C580C">
      <w:pPr>
        <w:pStyle w:val="a3"/>
        <w:ind w:left="0" w:right="20"/>
      </w:pPr>
      <w:r w:rsidRPr="002F5F3A">
        <w:t>Use the following commands in order to adjust the size of DAI log buffer:</w:t>
      </w:r>
    </w:p>
    <w:p w14:paraId="257C84A4" w14:textId="77777777" w:rsidR="003D58ED" w:rsidRPr="002F5F3A" w:rsidRDefault="003D58ED" w:rsidP="006C580C">
      <w:pPr>
        <w:pStyle w:val="afffff3"/>
        <w:ind w:left="0" w:right="20"/>
      </w:pPr>
      <w:bookmarkStart w:id="3979" w:name="_Toc391575373"/>
      <w:r>
        <w:t xml:space="preserve">Table </w:t>
      </w:r>
      <w:r w:rsidR="005832B8">
        <w:fldChar w:fldCharType="begin"/>
      </w:r>
      <w:r w:rsidR="00092D8C">
        <w:instrText xml:space="preserve"> SEQ Table \* ARABIC </w:instrText>
      </w:r>
      <w:r w:rsidR="005832B8">
        <w:fldChar w:fldCharType="separate"/>
      </w:r>
      <w:r w:rsidR="008B56C1">
        <w:rPr>
          <w:noProof/>
        </w:rPr>
        <w:t>231</w:t>
      </w:r>
      <w:r w:rsidR="005832B8">
        <w:rPr>
          <w:noProof/>
        </w:rPr>
        <w:fldChar w:fldCharType="end"/>
      </w:r>
      <w:r>
        <w:rPr>
          <w:rFonts w:hint="eastAsia"/>
        </w:rPr>
        <w:t xml:space="preserve"> </w:t>
      </w:r>
      <w:r w:rsidRPr="002F5F3A">
        <w:t>Configuring the DAI Logging Buffer Size</w:t>
      </w:r>
      <w:bookmarkEnd w:id="3979"/>
    </w:p>
    <w:tbl>
      <w:tblPr>
        <w:tblStyle w:val="CLIWide"/>
        <w:tblW w:w="0" w:type="auto"/>
        <w:tblLook w:val="01E0" w:firstRow="1" w:lastRow="1" w:firstColumn="1" w:lastColumn="1" w:noHBand="0" w:noVBand="0"/>
      </w:tblPr>
      <w:tblGrid>
        <w:gridCol w:w="4042"/>
        <w:gridCol w:w="4106"/>
      </w:tblGrid>
      <w:tr w:rsidR="00D96612" w:rsidRPr="00AF5FC7"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2F5F3A" w:rsidRDefault="00D96612" w:rsidP="006C580C">
            <w:pPr>
              <w:wordWrap/>
              <w:ind w:right="20"/>
              <w:jc w:val="left"/>
              <w:rPr>
                <w:b/>
              </w:rPr>
            </w:pPr>
            <w:r w:rsidRPr="002F5F3A">
              <w:rPr>
                <w:b/>
              </w:rPr>
              <w:t>Command</w:t>
            </w:r>
          </w:p>
        </w:tc>
        <w:tc>
          <w:tcPr>
            <w:tcW w:w="4578" w:type="dxa"/>
          </w:tcPr>
          <w:p w14:paraId="5BB9B2F5" w14:textId="77777777" w:rsidR="00D96612" w:rsidRPr="002F5F3A" w:rsidRDefault="00D96612" w:rsidP="006C580C">
            <w:pPr>
              <w:wordWrap/>
              <w:ind w:right="20"/>
              <w:jc w:val="left"/>
              <w:rPr>
                <w:b/>
              </w:rPr>
            </w:pPr>
            <w:r w:rsidRPr="002F5F3A">
              <w:rPr>
                <w:b/>
              </w:rPr>
              <w:t>Purpose</w:t>
            </w:r>
          </w:p>
        </w:tc>
      </w:tr>
      <w:tr w:rsidR="00D96612" w:rsidRPr="00AF5FC7" w14:paraId="78D050E5" w14:textId="77777777" w:rsidTr="000B40CD">
        <w:tc>
          <w:tcPr>
            <w:tcW w:w="4470" w:type="dxa"/>
          </w:tcPr>
          <w:p w14:paraId="47264FB4"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23CC89D4" w14:textId="77777777" w:rsidR="00D96612" w:rsidRPr="002F5F3A" w:rsidRDefault="00D96612" w:rsidP="006C580C">
            <w:pPr>
              <w:wordWrap/>
              <w:ind w:right="20"/>
              <w:jc w:val="left"/>
            </w:pPr>
            <w:r w:rsidRPr="002F5F3A">
              <w:t xml:space="preserve">Enters global configuration mode </w:t>
            </w:r>
          </w:p>
        </w:tc>
      </w:tr>
      <w:tr w:rsidR="00D96612" w:rsidRPr="00AF5FC7" w14:paraId="2FB36BA0" w14:textId="77777777" w:rsidTr="000B40CD">
        <w:tc>
          <w:tcPr>
            <w:tcW w:w="4470" w:type="dxa"/>
          </w:tcPr>
          <w:p w14:paraId="6ABC5AF3" w14:textId="77777777" w:rsidR="00D96612" w:rsidRPr="002F5F3A" w:rsidRDefault="00D96612" w:rsidP="006C580C">
            <w:pPr>
              <w:wordWrap/>
              <w:ind w:right="20"/>
              <w:jc w:val="left"/>
            </w:pPr>
            <w:r w:rsidRPr="002F5F3A">
              <w:t xml:space="preserve">Switch(config)# </w:t>
            </w:r>
            <w:r w:rsidRPr="002F5F3A">
              <w:rPr>
                <w:b/>
              </w:rPr>
              <w:t xml:space="preserve">ip arp inspection log-buffer entries </w:t>
            </w:r>
            <w:r w:rsidRPr="002F5F3A">
              <w:rPr>
                <w:i/>
              </w:rPr>
              <w:t>number</w:t>
            </w:r>
          </w:p>
          <w:p w14:paraId="56F9FC8F" w14:textId="77777777" w:rsidR="00D96612" w:rsidRPr="002F5F3A" w:rsidRDefault="00D96612" w:rsidP="006C580C">
            <w:pPr>
              <w:wordWrap/>
              <w:ind w:right="20"/>
              <w:jc w:val="left"/>
              <w:rPr>
                <w:i/>
              </w:rPr>
            </w:pPr>
            <w:r w:rsidRPr="002F5F3A">
              <w:t xml:space="preserve">Switch(config)# </w:t>
            </w:r>
            <w:r w:rsidRPr="002F5F3A">
              <w:rPr>
                <w:b/>
              </w:rPr>
              <w:t>no ip arp inspection log-buffer entries</w:t>
            </w:r>
          </w:p>
        </w:tc>
        <w:tc>
          <w:tcPr>
            <w:tcW w:w="4578" w:type="dxa"/>
          </w:tcPr>
          <w:p w14:paraId="4F5AE373" w14:textId="77777777" w:rsidR="00D96612" w:rsidRPr="002F5F3A" w:rsidRDefault="00D96612" w:rsidP="006C580C">
            <w:pPr>
              <w:wordWrap/>
              <w:ind w:right="20"/>
              <w:jc w:val="left"/>
            </w:pPr>
            <w:r w:rsidRPr="002F5F3A">
              <w:t>Sets the size of DAI log buffer (range: 0~ 1024)</w:t>
            </w:r>
          </w:p>
          <w:p w14:paraId="6CD48306" w14:textId="77777777" w:rsidR="00D96612" w:rsidRPr="002F5F3A" w:rsidRDefault="00D96612" w:rsidP="006C580C">
            <w:pPr>
              <w:wordWrap/>
              <w:ind w:right="20"/>
              <w:jc w:val="left"/>
            </w:pPr>
            <w:r w:rsidRPr="002F5F3A">
              <w:t xml:space="preserve">Returns to the default, 32 </w:t>
            </w:r>
          </w:p>
        </w:tc>
      </w:tr>
      <w:tr w:rsidR="00D96612" w:rsidRPr="00AF5FC7" w14:paraId="3D4FD23E" w14:textId="77777777" w:rsidTr="000B40CD">
        <w:tc>
          <w:tcPr>
            <w:tcW w:w="4470" w:type="dxa"/>
          </w:tcPr>
          <w:p w14:paraId="1134A914"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2C47107A" w14:textId="77777777" w:rsidR="00D96612" w:rsidRPr="002F5F3A" w:rsidRDefault="00D96612" w:rsidP="006C580C">
            <w:pPr>
              <w:wordWrap/>
              <w:ind w:right="20"/>
              <w:jc w:val="left"/>
            </w:pPr>
            <w:r w:rsidRPr="002F5F3A">
              <w:t xml:space="preserve">Returns to enable mode </w:t>
            </w:r>
          </w:p>
        </w:tc>
      </w:tr>
      <w:tr w:rsidR="00D96612" w:rsidRPr="00AF5FC7" w14:paraId="04BA8807" w14:textId="77777777" w:rsidTr="000B40CD">
        <w:tc>
          <w:tcPr>
            <w:tcW w:w="4470" w:type="dxa"/>
          </w:tcPr>
          <w:p w14:paraId="3A4157A9"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77CCBEA4" w14:textId="77777777" w:rsidR="00D96612" w:rsidRPr="002F5F3A" w:rsidRDefault="00D96612" w:rsidP="006C580C">
            <w:pPr>
              <w:wordWrap/>
              <w:ind w:right="20"/>
              <w:jc w:val="left"/>
            </w:pPr>
            <w:r w:rsidRPr="002F5F3A">
              <w:t xml:space="preserve">Checks the setting </w:t>
            </w:r>
          </w:p>
        </w:tc>
      </w:tr>
    </w:tbl>
    <w:p w14:paraId="03011E22" w14:textId="77777777" w:rsidR="00D96612" w:rsidRPr="003F5DC1" w:rsidRDefault="00D96612" w:rsidP="006C580C">
      <w:pPr>
        <w:pStyle w:val="a3"/>
        <w:ind w:left="0" w:right="20"/>
      </w:pPr>
      <w:r w:rsidRPr="002F5F3A">
        <w:t>The following example shows how to set the size</w:t>
      </w:r>
      <w:r w:rsidR="003F5DC1">
        <w:t xml:space="preserve"> of log buffer of DAI to be 64:</w:t>
      </w:r>
    </w:p>
    <w:tbl>
      <w:tblPr>
        <w:tblStyle w:val="48"/>
        <w:tblW w:w="0" w:type="auto"/>
        <w:tblLook w:val="01E0" w:firstRow="1" w:lastRow="1" w:firstColumn="1" w:lastColumn="1" w:noHBand="0" w:noVBand="0"/>
      </w:tblPr>
      <w:tblGrid>
        <w:gridCol w:w="8261"/>
      </w:tblGrid>
      <w:tr w:rsidR="00D96612" w:rsidRPr="003D58ED" w14:paraId="1301E689" w14:textId="77777777" w:rsidTr="000B40CD">
        <w:tc>
          <w:tcPr>
            <w:tcW w:w="9048" w:type="dxa"/>
          </w:tcPr>
          <w:p w14:paraId="5CEDAA8F" w14:textId="77777777" w:rsidR="00D96612" w:rsidRPr="003D58ED" w:rsidRDefault="00D96612" w:rsidP="006C580C">
            <w:pPr>
              <w:ind w:right="20"/>
            </w:pPr>
            <w:r w:rsidRPr="003D58ED">
              <w:t xml:space="preserve">Switch# </w:t>
            </w:r>
            <w:r w:rsidRPr="003D58ED">
              <w:rPr>
                <w:b/>
              </w:rPr>
              <w:t>configure terminal</w:t>
            </w:r>
          </w:p>
          <w:p w14:paraId="24B5103D" w14:textId="77777777" w:rsidR="00D96612" w:rsidRPr="003D58ED" w:rsidRDefault="00D96612" w:rsidP="006C580C">
            <w:pPr>
              <w:ind w:right="20"/>
            </w:pPr>
            <w:r w:rsidRPr="003D58ED">
              <w:t xml:space="preserve">Switch(config)# </w:t>
            </w:r>
            <w:r w:rsidRPr="003D58ED">
              <w:rPr>
                <w:b/>
              </w:rPr>
              <w:t>ip arp inspection log-buffer entries 64</w:t>
            </w:r>
          </w:p>
          <w:p w14:paraId="513CA7EF" w14:textId="77777777" w:rsidR="00D96612" w:rsidRPr="003D58ED" w:rsidRDefault="00D96612" w:rsidP="006C580C">
            <w:pPr>
              <w:ind w:right="20"/>
              <w:jc w:val="left"/>
              <w:rPr>
                <w:b/>
              </w:rPr>
            </w:pPr>
            <w:r w:rsidRPr="003D58ED">
              <w:t xml:space="preserve">Switch(config)# </w:t>
            </w:r>
            <w:r w:rsidRPr="003D58ED">
              <w:rPr>
                <w:b/>
              </w:rPr>
              <w:t>end</w:t>
            </w:r>
          </w:p>
          <w:p w14:paraId="1F03695F" w14:textId="77777777" w:rsidR="00D96612" w:rsidRPr="003D58ED" w:rsidRDefault="00D96612" w:rsidP="006C580C">
            <w:pPr>
              <w:ind w:right="20"/>
            </w:pPr>
            <w:r w:rsidRPr="003D58ED">
              <w:t xml:space="preserve">Switch# </w:t>
            </w:r>
            <w:r w:rsidRPr="003D58ED">
              <w:rPr>
                <w:b/>
              </w:rPr>
              <w:t>show ip arp inspection log</w:t>
            </w:r>
          </w:p>
          <w:p w14:paraId="60EE2A6A" w14:textId="77777777" w:rsidR="00D96612" w:rsidRPr="003D58ED" w:rsidRDefault="00D96612" w:rsidP="006C580C">
            <w:pPr>
              <w:ind w:right="20"/>
              <w:jc w:val="left"/>
            </w:pPr>
            <w:r w:rsidRPr="003D58ED">
              <w:t>Total Log Buffer Size: 32</w:t>
            </w:r>
          </w:p>
          <w:p w14:paraId="2BDE1A99" w14:textId="77777777" w:rsidR="00D96612" w:rsidRPr="003D58ED" w:rsidRDefault="00D96612" w:rsidP="006C580C">
            <w:pPr>
              <w:ind w:right="20"/>
              <w:jc w:val="left"/>
            </w:pPr>
            <w:r w:rsidRPr="003D58ED">
              <w:t xml:space="preserve">Syslog </w:t>
            </w:r>
            <w:proofErr w:type="gramStart"/>
            <w:r w:rsidRPr="003D58ED">
              <w:t>rate :</w:t>
            </w:r>
            <w:proofErr w:type="gramEnd"/>
            <w:r w:rsidRPr="003D58ED">
              <w:t xml:space="preserve"> 5 entries per 1 seconds.</w:t>
            </w:r>
          </w:p>
          <w:p w14:paraId="02AF1D41" w14:textId="77777777" w:rsidR="00D96612" w:rsidRPr="003D58ED" w:rsidRDefault="00D96612" w:rsidP="006C580C">
            <w:pPr>
              <w:ind w:right="20"/>
            </w:pPr>
            <w:r w:rsidRPr="003D58ED">
              <w:t>No entries in log buffer.</w:t>
            </w:r>
          </w:p>
        </w:tc>
      </w:tr>
    </w:tbl>
    <w:p w14:paraId="4AF5D7C9" w14:textId="77777777" w:rsidR="00D96612" w:rsidRDefault="00D96612" w:rsidP="006C580C">
      <w:pPr>
        <w:pStyle w:val="3"/>
        <w:ind w:left="0" w:right="20"/>
      </w:pPr>
      <w:bookmarkStart w:id="3980" w:name="wp1076223"/>
      <w:bookmarkStart w:id="3981" w:name="wp1076224"/>
      <w:bookmarkStart w:id="3982" w:name="_Toc444695280"/>
      <w:r>
        <w:rPr>
          <w:rFonts w:hint="eastAsia"/>
        </w:rPr>
        <w:t>Configuring the DAI Logging System Messages</w:t>
      </w:r>
      <w:bookmarkEnd w:id="3980"/>
      <w:bookmarkEnd w:id="3981"/>
      <w:bookmarkEnd w:id="3982"/>
    </w:p>
    <w:p w14:paraId="54640579" w14:textId="77777777" w:rsidR="00D96612" w:rsidRDefault="00D96612" w:rsidP="006C580C">
      <w:pPr>
        <w:pStyle w:val="a3"/>
        <w:ind w:left="0" w:right="20"/>
      </w:pPr>
      <w:r w:rsidRPr="002F5F3A">
        <w:t>To configure the log message that DAL generates, use the following commands:</w:t>
      </w:r>
    </w:p>
    <w:p w14:paraId="1C32C96D" w14:textId="77777777" w:rsidR="003D58ED" w:rsidRPr="002F5F3A" w:rsidRDefault="006A5FA0" w:rsidP="006C580C">
      <w:pPr>
        <w:pStyle w:val="afffff3"/>
        <w:ind w:left="0" w:right="20"/>
      </w:pPr>
      <w:bookmarkStart w:id="3983" w:name="wp1076225"/>
      <w:bookmarkStart w:id="3984" w:name="_Toc391575374"/>
      <w:r>
        <w:lastRenderedPageBreak/>
        <w:t xml:space="preserve">Table </w:t>
      </w:r>
      <w:r w:rsidR="005832B8">
        <w:fldChar w:fldCharType="begin"/>
      </w:r>
      <w:r w:rsidR="00092D8C">
        <w:instrText xml:space="preserve"> SEQ Table \* ARABIC </w:instrText>
      </w:r>
      <w:r w:rsidR="005832B8">
        <w:fldChar w:fldCharType="separate"/>
      </w:r>
      <w:r w:rsidR="008B56C1">
        <w:rPr>
          <w:noProof/>
        </w:rPr>
        <w:t>232</w:t>
      </w:r>
      <w:r w:rsidR="005832B8">
        <w:rPr>
          <w:noProof/>
        </w:rPr>
        <w:fldChar w:fldCharType="end"/>
      </w:r>
      <w:r>
        <w:rPr>
          <w:rFonts w:hint="eastAsia"/>
        </w:rPr>
        <w:t xml:space="preserve"> </w:t>
      </w:r>
      <w:r w:rsidR="003D58ED" w:rsidRPr="002F5F3A">
        <w:t>Configuring the DAI Logging System Messages</w:t>
      </w:r>
      <w:bookmarkEnd w:id="3983"/>
      <w:bookmarkEnd w:id="3984"/>
    </w:p>
    <w:tbl>
      <w:tblPr>
        <w:tblStyle w:val="CLIWide"/>
        <w:tblW w:w="0" w:type="auto"/>
        <w:tblLook w:val="01E0" w:firstRow="1" w:lastRow="1" w:firstColumn="1" w:lastColumn="1" w:noHBand="0" w:noVBand="0"/>
      </w:tblPr>
      <w:tblGrid>
        <w:gridCol w:w="4078"/>
        <w:gridCol w:w="4070"/>
      </w:tblGrid>
      <w:tr w:rsidR="00D96612" w:rsidRPr="00AF5FC7"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2F5F3A" w:rsidRDefault="00D96612" w:rsidP="006C580C">
            <w:pPr>
              <w:wordWrap/>
              <w:ind w:right="20"/>
              <w:jc w:val="left"/>
              <w:rPr>
                <w:b/>
              </w:rPr>
            </w:pPr>
            <w:r w:rsidRPr="002F5F3A">
              <w:rPr>
                <w:b/>
              </w:rPr>
              <w:t>Command</w:t>
            </w:r>
          </w:p>
        </w:tc>
        <w:tc>
          <w:tcPr>
            <w:tcW w:w="4578" w:type="dxa"/>
          </w:tcPr>
          <w:p w14:paraId="60BD57F7" w14:textId="77777777" w:rsidR="00D96612" w:rsidRPr="002F5F3A" w:rsidRDefault="00D96612" w:rsidP="006C580C">
            <w:pPr>
              <w:wordWrap/>
              <w:ind w:right="20"/>
              <w:jc w:val="left"/>
              <w:rPr>
                <w:b/>
              </w:rPr>
            </w:pPr>
            <w:r w:rsidRPr="002F5F3A">
              <w:rPr>
                <w:b/>
              </w:rPr>
              <w:t>Purpose</w:t>
            </w:r>
          </w:p>
        </w:tc>
      </w:tr>
      <w:tr w:rsidR="00D96612" w:rsidRPr="00AF5FC7" w14:paraId="06850138" w14:textId="77777777" w:rsidTr="000B40CD">
        <w:tc>
          <w:tcPr>
            <w:tcW w:w="4470" w:type="dxa"/>
          </w:tcPr>
          <w:p w14:paraId="0B6DB9A5"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0B779B14" w14:textId="77777777" w:rsidR="00D96612" w:rsidRPr="002F5F3A" w:rsidRDefault="008D442C" w:rsidP="006C580C">
            <w:pPr>
              <w:wordWrap/>
              <w:ind w:right="20"/>
              <w:jc w:val="left"/>
            </w:pPr>
            <w:r>
              <w:t>E</w:t>
            </w:r>
            <w:r w:rsidR="00D96612" w:rsidRPr="002F5F3A">
              <w:t>nter</w:t>
            </w:r>
            <w:r>
              <w:t>s</w:t>
            </w:r>
            <w:r w:rsidR="00D96612" w:rsidRPr="002F5F3A">
              <w:t xml:space="preserve"> global configuration mode </w:t>
            </w:r>
          </w:p>
        </w:tc>
      </w:tr>
      <w:tr w:rsidR="00D96612" w:rsidRPr="00AF5FC7" w14:paraId="2DF53988" w14:textId="77777777" w:rsidTr="000B40CD">
        <w:tc>
          <w:tcPr>
            <w:tcW w:w="4470" w:type="dxa"/>
          </w:tcPr>
          <w:p w14:paraId="378C889A" w14:textId="77777777" w:rsidR="00D96612" w:rsidRPr="002F5F3A" w:rsidRDefault="00D96612" w:rsidP="006C580C">
            <w:pPr>
              <w:wordWrap/>
              <w:ind w:right="20"/>
              <w:jc w:val="left"/>
            </w:pPr>
            <w:r w:rsidRPr="002F5F3A">
              <w:t xml:space="preserve">Switch(config)# </w:t>
            </w:r>
            <w:r w:rsidRPr="002F5F3A">
              <w:rPr>
                <w:b/>
              </w:rPr>
              <w:t xml:space="preserve">ip arp inspection log-buffer logs </w:t>
            </w:r>
            <w:r w:rsidRPr="002F5F3A">
              <w:rPr>
                <w:i/>
              </w:rPr>
              <w:t xml:space="preserve">number_of_messges </w:t>
            </w:r>
            <w:r w:rsidRPr="002F5F3A">
              <w:rPr>
                <w:b/>
              </w:rPr>
              <w:t xml:space="preserve">interval </w:t>
            </w:r>
            <w:r w:rsidRPr="002F5F3A">
              <w:rPr>
                <w:i/>
              </w:rPr>
              <w:t>length_in_seconds</w:t>
            </w:r>
          </w:p>
          <w:p w14:paraId="25614BD2" w14:textId="77777777" w:rsidR="00D96612" w:rsidRPr="002F5F3A" w:rsidRDefault="00D96612" w:rsidP="006C580C">
            <w:pPr>
              <w:wordWrap/>
              <w:ind w:right="20"/>
              <w:jc w:val="left"/>
              <w:rPr>
                <w:i/>
              </w:rPr>
            </w:pPr>
            <w:r w:rsidRPr="002F5F3A">
              <w:t xml:space="preserve">Switch(config)# </w:t>
            </w:r>
            <w:r w:rsidRPr="002F5F3A">
              <w:rPr>
                <w:b/>
              </w:rPr>
              <w:t>no ip arp inspection log-buffer logs</w:t>
            </w:r>
          </w:p>
        </w:tc>
        <w:tc>
          <w:tcPr>
            <w:tcW w:w="4578" w:type="dxa"/>
          </w:tcPr>
          <w:p w14:paraId="20A682E5" w14:textId="77777777" w:rsidR="00D96612" w:rsidRPr="002F5F3A" w:rsidRDefault="008D442C" w:rsidP="006C580C">
            <w:pPr>
              <w:wordWrap/>
              <w:ind w:right="20"/>
              <w:jc w:val="left"/>
            </w:pPr>
            <w:r>
              <w:t>C</w:t>
            </w:r>
            <w:r w:rsidR="00D96612" w:rsidRPr="002F5F3A">
              <w:t>onfigure</w:t>
            </w:r>
            <w:r>
              <w:t>s</w:t>
            </w:r>
            <w:r w:rsidR="00D96612" w:rsidRPr="002F5F3A">
              <w:t xml:space="preserve"> the DAI log buffer </w:t>
            </w:r>
          </w:p>
          <w:p w14:paraId="2EF8493C" w14:textId="77777777" w:rsidR="00D96612" w:rsidRPr="002F5F3A" w:rsidRDefault="00D96612" w:rsidP="006C580C">
            <w:pPr>
              <w:wordWrap/>
              <w:ind w:right="20"/>
              <w:jc w:val="left"/>
            </w:pPr>
          </w:p>
          <w:p w14:paraId="061E4590" w14:textId="77777777" w:rsidR="00D96612" w:rsidRPr="002F5F3A" w:rsidRDefault="00D96612" w:rsidP="006C580C">
            <w:pPr>
              <w:wordWrap/>
              <w:ind w:right="20"/>
              <w:jc w:val="left"/>
            </w:pPr>
          </w:p>
          <w:p w14:paraId="525F52B8" w14:textId="77777777" w:rsidR="00D96612" w:rsidRPr="002F5F3A" w:rsidRDefault="008D442C" w:rsidP="006C580C">
            <w:pPr>
              <w:wordWrap/>
              <w:ind w:right="20"/>
              <w:jc w:val="left"/>
            </w:pPr>
            <w:r>
              <w:t>R</w:t>
            </w:r>
            <w:r w:rsidR="00D96612" w:rsidRPr="002F5F3A">
              <w:t>eturn</w:t>
            </w:r>
            <w:r>
              <w:t>s</w:t>
            </w:r>
            <w:r w:rsidR="00D96612" w:rsidRPr="002F5F3A">
              <w:t xml:space="preserve"> to default </w:t>
            </w:r>
          </w:p>
        </w:tc>
      </w:tr>
      <w:tr w:rsidR="00D96612" w:rsidRPr="00AF5FC7" w14:paraId="1240ECBA" w14:textId="77777777" w:rsidTr="000B40CD">
        <w:tc>
          <w:tcPr>
            <w:tcW w:w="4470" w:type="dxa"/>
          </w:tcPr>
          <w:p w14:paraId="33ACE455"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0AC06720" w14:textId="77777777" w:rsidR="00D96612" w:rsidRPr="002F5F3A" w:rsidRDefault="008D442C" w:rsidP="006C580C">
            <w:pPr>
              <w:wordWrap/>
              <w:ind w:right="20"/>
              <w:jc w:val="left"/>
            </w:pPr>
            <w:r>
              <w:t>R</w:t>
            </w:r>
            <w:r w:rsidR="00D96612" w:rsidRPr="002F5F3A">
              <w:t>eturn</w:t>
            </w:r>
            <w:r>
              <w:t>s</w:t>
            </w:r>
            <w:r w:rsidR="00D96612" w:rsidRPr="002F5F3A">
              <w:t xml:space="preserve"> to enable mode </w:t>
            </w:r>
          </w:p>
        </w:tc>
      </w:tr>
      <w:tr w:rsidR="00D96612" w:rsidRPr="00AF5FC7" w14:paraId="07331535" w14:textId="77777777" w:rsidTr="000B40CD">
        <w:tc>
          <w:tcPr>
            <w:tcW w:w="4470" w:type="dxa"/>
          </w:tcPr>
          <w:p w14:paraId="5FC65497" w14:textId="77777777"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14:paraId="56A80776" w14:textId="77777777" w:rsidR="00D96612" w:rsidRPr="002F5F3A" w:rsidRDefault="008D442C" w:rsidP="006C580C">
            <w:pPr>
              <w:wordWrap/>
              <w:ind w:right="20"/>
              <w:jc w:val="left"/>
            </w:pPr>
            <w:r>
              <w:t>C</w:t>
            </w:r>
            <w:r w:rsidR="00D96612" w:rsidRPr="002F5F3A">
              <w:t>heck</w:t>
            </w:r>
            <w:r>
              <w:t>s out</w:t>
            </w:r>
            <w:r w:rsidR="00D96612" w:rsidRPr="002F5F3A">
              <w:t xml:space="preserve"> the setting </w:t>
            </w:r>
          </w:p>
        </w:tc>
      </w:tr>
    </w:tbl>
    <w:p w14:paraId="4DC155D7" w14:textId="77777777" w:rsidR="00D96612" w:rsidRPr="002F5F3A" w:rsidRDefault="00D96612" w:rsidP="006C580C">
      <w:pPr>
        <w:pStyle w:val="a3"/>
        <w:ind w:left="0" w:right="20"/>
      </w:pPr>
      <w:r w:rsidRPr="002F5F3A">
        <w:t>You must pay attention to the following when you configure the logging system message of DAI:</w:t>
      </w:r>
    </w:p>
    <w:p w14:paraId="0D06ECCE"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logs </w:t>
      </w:r>
      <w:r w:rsidRPr="00A70820">
        <w:t>number_of_messges</w:t>
      </w:r>
      <w:r w:rsidRPr="00A70820">
        <w:t>’</w:t>
      </w:r>
      <w:r w:rsidRPr="00A70820">
        <w:t xml:space="preserve"> </w:t>
      </w:r>
      <w:r w:rsidRPr="002F5F3A">
        <w:t xml:space="preserve">(default: 5): the range is from 0 to 1024. If it is set to be 0, then log message will not be generated. </w:t>
      </w:r>
    </w:p>
    <w:p w14:paraId="5DB74A30" w14:textId="77777777"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interval </w:t>
      </w:r>
      <w:r w:rsidRPr="00A70820">
        <w:t>length_in_seconds</w:t>
      </w:r>
      <w:r w:rsidRPr="00A70820">
        <w:t>’</w:t>
      </w:r>
      <w:r w:rsidRPr="002F5F3A">
        <w:t xml:space="preserve"> (default: 1): the range is from 0 to 86400 (one day). If it is set to be 0, then a log message will be generated immediately. That means that the log buffer is constantly empty.</w:t>
      </w:r>
    </w:p>
    <w:p w14:paraId="5BA60BD9" w14:textId="77777777" w:rsidR="00D96612" w:rsidRDefault="00D96612" w:rsidP="006C580C">
      <w:pPr>
        <w:pStyle w:val="Randomlist"/>
        <w:tabs>
          <w:tab w:val="clear" w:pos="3968"/>
          <w:tab w:val="num" w:pos="1980"/>
          <w:tab w:val="num" w:pos="3320"/>
        </w:tabs>
        <w:ind w:left="0" w:right="20" w:hanging="403"/>
      </w:pPr>
      <w:r w:rsidRPr="002F5F3A">
        <w:t xml:space="preserve">The system log message shall be generated in the ratio of </w:t>
      </w:r>
      <w:r w:rsidRPr="002F5F3A">
        <w:t>‘</w:t>
      </w:r>
      <w:r w:rsidRPr="00A70820">
        <w:t>number_of_messages</w:t>
      </w:r>
      <w:r w:rsidRPr="00A70820">
        <w:t>’</w:t>
      </w:r>
      <w:r w:rsidRPr="00A70820">
        <w:t xml:space="preserve"> times per </w:t>
      </w:r>
      <w:r w:rsidRPr="00A70820">
        <w:t>‘</w:t>
      </w:r>
      <w:r w:rsidRPr="00A70820">
        <w:t>length_in_seconds</w:t>
      </w:r>
      <w:r w:rsidRPr="00A70820">
        <w:t>’</w:t>
      </w:r>
      <w:r w:rsidRPr="002F5F3A">
        <w:t xml:space="preserve"> </w:t>
      </w:r>
      <w:r w:rsidRPr="00A70820">
        <w:t xml:space="preserve">duration. </w:t>
      </w:r>
    </w:p>
    <w:p w14:paraId="0C2159B4" w14:textId="77777777" w:rsidR="00D96612" w:rsidRPr="00F94A5C" w:rsidRDefault="00D96612" w:rsidP="006C580C">
      <w:pPr>
        <w:pStyle w:val="a3"/>
        <w:ind w:left="0" w:right="20"/>
      </w:pPr>
      <w:r w:rsidRPr="002F5F3A">
        <w:t>The following example shows how to configure the system to generate 12 DA</w:t>
      </w:r>
      <w:r w:rsidR="000B40CD">
        <w:t>I log messages every 2 seconds:</w:t>
      </w:r>
    </w:p>
    <w:tbl>
      <w:tblPr>
        <w:tblStyle w:val="48"/>
        <w:tblW w:w="0" w:type="auto"/>
        <w:tblLook w:val="01E0" w:firstRow="1" w:lastRow="1" w:firstColumn="1" w:lastColumn="1" w:noHBand="0" w:noVBand="0"/>
      </w:tblPr>
      <w:tblGrid>
        <w:gridCol w:w="8261"/>
      </w:tblGrid>
      <w:tr w:rsidR="00D96612" w:rsidRPr="006A5FA0" w14:paraId="0FA03A51" w14:textId="77777777" w:rsidTr="000B40CD">
        <w:tc>
          <w:tcPr>
            <w:tcW w:w="9068" w:type="dxa"/>
          </w:tcPr>
          <w:p w14:paraId="767B0802" w14:textId="77777777" w:rsidR="00D96612" w:rsidRPr="006A5FA0" w:rsidRDefault="00D96612" w:rsidP="006C580C">
            <w:pPr>
              <w:ind w:right="20"/>
            </w:pPr>
            <w:r w:rsidRPr="006A5FA0">
              <w:t xml:space="preserve">Switch# </w:t>
            </w:r>
            <w:r w:rsidRPr="006A5FA0">
              <w:rPr>
                <w:b/>
              </w:rPr>
              <w:t>configure terminal</w:t>
            </w:r>
          </w:p>
          <w:p w14:paraId="68EF28B7" w14:textId="77777777" w:rsidR="00D96612" w:rsidRPr="006A5FA0" w:rsidRDefault="00D96612" w:rsidP="006C580C">
            <w:pPr>
              <w:ind w:right="20"/>
            </w:pPr>
            <w:r w:rsidRPr="006A5FA0">
              <w:t xml:space="preserve">Switch(config)# </w:t>
            </w:r>
            <w:r w:rsidRPr="006A5FA0">
              <w:rPr>
                <w:b/>
              </w:rPr>
              <w:t>ip arp inspection log-buffer logs 12 interval 2</w:t>
            </w:r>
          </w:p>
          <w:p w14:paraId="39F9D537" w14:textId="77777777" w:rsidR="00D96612" w:rsidRPr="006A5FA0" w:rsidRDefault="00D96612" w:rsidP="006C580C">
            <w:pPr>
              <w:ind w:right="20"/>
              <w:jc w:val="left"/>
              <w:rPr>
                <w:b/>
              </w:rPr>
            </w:pPr>
            <w:r w:rsidRPr="006A5FA0">
              <w:t xml:space="preserve">Switch(config)# </w:t>
            </w:r>
            <w:r w:rsidRPr="006A5FA0">
              <w:rPr>
                <w:b/>
              </w:rPr>
              <w:t>end</w:t>
            </w:r>
          </w:p>
          <w:p w14:paraId="40756590" w14:textId="77777777" w:rsidR="00D96612" w:rsidRPr="006A5FA0" w:rsidRDefault="00D96612" w:rsidP="006C580C">
            <w:pPr>
              <w:ind w:right="20"/>
            </w:pPr>
            <w:r w:rsidRPr="006A5FA0">
              <w:t xml:space="preserve">Switch# </w:t>
            </w:r>
            <w:r w:rsidRPr="006A5FA0">
              <w:rPr>
                <w:b/>
              </w:rPr>
              <w:t>show ip arp inspection log</w:t>
            </w:r>
          </w:p>
          <w:p w14:paraId="72C62332" w14:textId="77777777" w:rsidR="00D96612" w:rsidRPr="006A5FA0" w:rsidRDefault="00D96612" w:rsidP="006C580C">
            <w:pPr>
              <w:ind w:right="20"/>
              <w:jc w:val="left"/>
            </w:pPr>
            <w:r w:rsidRPr="006A5FA0">
              <w:t>Total Log Buffer Size: 32</w:t>
            </w:r>
          </w:p>
          <w:p w14:paraId="364125DB" w14:textId="77777777" w:rsidR="00D96612" w:rsidRPr="006A5FA0" w:rsidRDefault="00D96612" w:rsidP="006C580C">
            <w:pPr>
              <w:ind w:right="20"/>
              <w:jc w:val="left"/>
            </w:pPr>
            <w:r w:rsidRPr="006A5FA0">
              <w:t xml:space="preserve">Syslog </w:t>
            </w:r>
            <w:proofErr w:type="gramStart"/>
            <w:r w:rsidRPr="006A5FA0">
              <w:t>rate :</w:t>
            </w:r>
            <w:proofErr w:type="gramEnd"/>
            <w:r w:rsidRPr="006A5FA0">
              <w:t xml:space="preserve"> 12 entries per 2 seconds.</w:t>
            </w:r>
          </w:p>
          <w:p w14:paraId="7C562396" w14:textId="77777777" w:rsidR="00D96612" w:rsidRPr="006A5FA0" w:rsidRDefault="00D96612" w:rsidP="006C580C">
            <w:pPr>
              <w:ind w:right="20"/>
            </w:pPr>
            <w:r w:rsidRPr="006A5FA0">
              <w:t>No entries in log buffer.</w:t>
            </w:r>
          </w:p>
        </w:tc>
      </w:tr>
    </w:tbl>
    <w:p w14:paraId="10E9DC9E" w14:textId="77777777" w:rsidR="00D96612" w:rsidRDefault="00D96612" w:rsidP="006C580C">
      <w:pPr>
        <w:ind w:right="20"/>
        <w:jc w:val="left"/>
        <w:rPr>
          <w:rFonts w:ascii="굴림" w:eastAsia="굴림" w:hAnsi="굴림" w:cs="Times New Roman"/>
        </w:rPr>
      </w:pPr>
    </w:p>
    <w:p w14:paraId="76C14CCC" w14:textId="77777777" w:rsidR="00D96612" w:rsidRDefault="00D96612" w:rsidP="006C580C">
      <w:pPr>
        <w:pStyle w:val="3"/>
        <w:ind w:left="0" w:right="20"/>
      </w:pPr>
      <w:bookmarkStart w:id="3985" w:name="wp1076226"/>
      <w:bookmarkStart w:id="3986" w:name="_Toc253407660"/>
      <w:bookmarkStart w:id="3987" w:name="_Toc363228731"/>
      <w:bookmarkStart w:id="3988" w:name="_Toc444695281"/>
      <w:r>
        <w:rPr>
          <w:rFonts w:hint="eastAsia"/>
        </w:rPr>
        <w:t>Configuring the DAI Log Filtering</w:t>
      </w:r>
      <w:bookmarkEnd w:id="3985"/>
      <w:bookmarkEnd w:id="3986"/>
      <w:bookmarkEnd w:id="3987"/>
      <w:bookmarkEnd w:id="3988"/>
    </w:p>
    <w:p w14:paraId="70AC1F2C" w14:textId="77777777" w:rsidR="00D96612" w:rsidRPr="002F5F3A" w:rsidRDefault="00D96612" w:rsidP="006C580C">
      <w:pPr>
        <w:pStyle w:val="a3"/>
        <w:ind w:left="0" w:right="20"/>
      </w:pPr>
      <w:r w:rsidRPr="002F5F3A">
        <w:t>After an inspection of ARP packets you can selectively generate the system message according to the result.</w:t>
      </w:r>
    </w:p>
    <w:p w14:paraId="1634DEF0" w14:textId="77777777" w:rsidR="00D96612" w:rsidRDefault="00D96612" w:rsidP="006C580C">
      <w:pPr>
        <w:pStyle w:val="a3"/>
        <w:ind w:left="0" w:right="20"/>
      </w:pPr>
      <w:r w:rsidRPr="002F5F3A">
        <w:t>Use the following commands in order to configure the log filtering of DAI:</w:t>
      </w:r>
    </w:p>
    <w:p w14:paraId="05594BB9" w14:textId="77777777" w:rsidR="006A5FA0" w:rsidRPr="002F5F3A" w:rsidRDefault="006A5FA0" w:rsidP="006C580C">
      <w:pPr>
        <w:pStyle w:val="afffff3"/>
        <w:ind w:left="0" w:right="20"/>
      </w:pPr>
      <w:bookmarkStart w:id="3989" w:name="_Toc391575375"/>
      <w:r>
        <w:t xml:space="preserve">Table </w:t>
      </w:r>
      <w:r w:rsidR="005832B8">
        <w:fldChar w:fldCharType="begin"/>
      </w:r>
      <w:r w:rsidR="00092D8C">
        <w:instrText xml:space="preserve"> SEQ Table \* ARABIC </w:instrText>
      </w:r>
      <w:r w:rsidR="005832B8">
        <w:fldChar w:fldCharType="separate"/>
      </w:r>
      <w:r w:rsidR="008B56C1">
        <w:rPr>
          <w:noProof/>
        </w:rPr>
        <w:t>233</w:t>
      </w:r>
      <w:r w:rsidR="005832B8">
        <w:rPr>
          <w:noProof/>
        </w:rPr>
        <w:fldChar w:fldCharType="end"/>
      </w:r>
      <w:r>
        <w:rPr>
          <w:rFonts w:hint="eastAsia"/>
        </w:rPr>
        <w:t xml:space="preserve"> </w:t>
      </w:r>
      <w:r w:rsidRPr="002F5F3A">
        <w:t>Configuring the DAI Log Filtering</w:t>
      </w:r>
      <w:bookmarkEnd w:id="3989"/>
    </w:p>
    <w:tbl>
      <w:tblPr>
        <w:tblStyle w:val="CLIWide"/>
        <w:tblW w:w="0" w:type="auto"/>
        <w:tblLook w:val="01E0" w:firstRow="1" w:lastRow="1" w:firstColumn="1" w:lastColumn="1" w:noHBand="0" w:noVBand="0"/>
      </w:tblPr>
      <w:tblGrid>
        <w:gridCol w:w="4051"/>
        <w:gridCol w:w="4097"/>
      </w:tblGrid>
      <w:tr w:rsidR="00D96612" w:rsidRPr="00AF5FC7"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2F5F3A" w:rsidRDefault="00D96612" w:rsidP="006C580C">
            <w:pPr>
              <w:wordWrap/>
              <w:ind w:right="20"/>
              <w:jc w:val="left"/>
              <w:rPr>
                <w:b/>
              </w:rPr>
            </w:pPr>
            <w:r w:rsidRPr="002F5F3A">
              <w:rPr>
                <w:b/>
              </w:rPr>
              <w:t>Command</w:t>
            </w:r>
          </w:p>
        </w:tc>
        <w:tc>
          <w:tcPr>
            <w:tcW w:w="4578" w:type="dxa"/>
          </w:tcPr>
          <w:p w14:paraId="0C311792" w14:textId="77777777" w:rsidR="00D96612" w:rsidRPr="002F5F3A" w:rsidRDefault="00D96612" w:rsidP="006C580C">
            <w:pPr>
              <w:wordWrap/>
              <w:ind w:right="20"/>
              <w:jc w:val="left"/>
              <w:rPr>
                <w:b/>
              </w:rPr>
            </w:pPr>
            <w:r w:rsidRPr="002F5F3A">
              <w:rPr>
                <w:b/>
              </w:rPr>
              <w:t>Purpose</w:t>
            </w:r>
          </w:p>
        </w:tc>
      </w:tr>
      <w:tr w:rsidR="00D96612" w:rsidRPr="00AF5FC7" w14:paraId="680E7EA7" w14:textId="77777777" w:rsidTr="000B40CD">
        <w:tc>
          <w:tcPr>
            <w:tcW w:w="4490" w:type="dxa"/>
          </w:tcPr>
          <w:p w14:paraId="127C0923" w14:textId="77777777" w:rsidR="00D96612" w:rsidRPr="002F5F3A" w:rsidRDefault="00D96612" w:rsidP="006C580C">
            <w:pPr>
              <w:wordWrap/>
              <w:ind w:right="20"/>
              <w:jc w:val="left"/>
            </w:pPr>
            <w:r w:rsidRPr="002F5F3A">
              <w:t xml:space="preserve">Switch# </w:t>
            </w:r>
            <w:r w:rsidRPr="002F5F3A">
              <w:rPr>
                <w:b/>
              </w:rPr>
              <w:t>configure terminal</w:t>
            </w:r>
          </w:p>
        </w:tc>
        <w:tc>
          <w:tcPr>
            <w:tcW w:w="4578" w:type="dxa"/>
          </w:tcPr>
          <w:p w14:paraId="3B773A90" w14:textId="77777777" w:rsidR="00D96612" w:rsidRPr="002F5F3A" w:rsidRDefault="008D442C" w:rsidP="006C580C">
            <w:pPr>
              <w:wordWrap/>
              <w:ind w:right="20"/>
              <w:jc w:val="left"/>
            </w:pPr>
            <w:r>
              <w:t xml:space="preserve">Enters </w:t>
            </w:r>
            <w:r w:rsidR="00D96612" w:rsidRPr="002F5F3A">
              <w:t xml:space="preserve">global configuration mode </w:t>
            </w:r>
          </w:p>
        </w:tc>
      </w:tr>
      <w:tr w:rsidR="00D96612" w:rsidRPr="00AF5FC7" w14:paraId="64C2F04E" w14:textId="77777777" w:rsidTr="000B40CD">
        <w:tc>
          <w:tcPr>
            <w:tcW w:w="4490" w:type="dxa"/>
          </w:tcPr>
          <w:p w14:paraId="0F1DAC6E" w14:textId="77777777" w:rsidR="00D96612" w:rsidRPr="002F5F3A" w:rsidRDefault="00D96612" w:rsidP="006C580C">
            <w:pPr>
              <w:wordWrap/>
              <w:ind w:right="20"/>
              <w:jc w:val="left"/>
              <w:rPr>
                <w:i/>
              </w:rPr>
            </w:pPr>
            <w:r w:rsidRPr="002F5F3A">
              <w:t xml:space="preserve">Switch(config)# </w:t>
            </w:r>
            <w:r w:rsidRPr="002F5F3A">
              <w:rPr>
                <w:b/>
              </w:rPr>
              <w:t xml:space="preserve">ip arp inspection VLAN </w:t>
            </w:r>
            <w:r w:rsidRPr="002F5F3A">
              <w:rPr>
                <w:i/>
              </w:rPr>
              <w:t xml:space="preserve">VLAN-id </w:t>
            </w:r>
            <w:r w:rsidRPr="002F5F3A">
              <w:t>{</w:t>
            </w:r>
            <w:r w:rsidRPr="002F5F3A">
              <w:rPr>
                <w:b/>
              </w:rPr>
              <w:t xml:space="preserve">acl-match </w:t>
            </w:r>
            <w:r w:rsidRPr="002F5F3A">
              <w:t>{</w:t>
            </w:r>
            <w:r w:rsidRPr="002F5F3A">
              <w:rPr>
                <w:b/>
              </w:rPr>
              <w:t xml:space="preserve">matchlog </w:t>
            </w:r>
            <w:r w:rsidRPr="002F5F3A">
              <w:t>|</w:t>
            </w:r>
            <w:r w:rsidRPr="002F5F3A">
              <w:rPr>
                <w:b/>
              </w:rPr>
              <w:t xml:space="preserve"> none</w:t>
            </w:r>
            <w:r w:rsidRPr="002F5F3A">
              <w:t xml:space="preserve">} | </w:t>
            </w:r>
            <w:r w:rsidRPr="002F5F3A">
              <w:rPr>
                <w:b/>
              </w:rPr>
              <w:t xml:space="preserve">dhcp-bindings </w:t>
            </w:r>
            <w:r w:rsidRPr="002F5F3A">
              <w:t>{</w:t>
            </w:r>
            <w:r w:rsidRPr="002F5F3A">
              <w:rPr>
                <w:b/>
              </w:rPr>
              <w:t xml:space="preserve">all </w:t>
            </w:r>
            <w:r w:rsidRPr="002F5F3A">
              <w:t xml:space="preserve">| </w:t>
            </w:r>
            <w:r w:rsidRPr="002F5F3A">
              <w:rPr>
                <w:b/>
              </w:rPr>
              <w:t xml:space="preserve">none </w:t>
            </w:r>
            <w:r w:rsidRPr="002F5F3A">
              <w:t xml:space="preserve">| </w:t>
            </w:r>
            <w:r w:rsidRPr="002F5F3A">
              <w:rPr>
                <w:b/>
              </w:rPr>
              <w:t>permit</w:t>
            </w:r>
            <w:r w:rsidRPr="002F5F3A">
              <w:t>}}</w:t>
            </w:r>
          </w:p>
        </w:tc>
        <w:tc>
          <w:tcPr>
            <w:tcW w:w="4578" w:type="dxa"/>
          </w:tcPr>
          <w:p w14:paraId="006CB0B0" w14:textId="77777777" w:rsidR="00D96612" w:rsidRPr="002F5F3A" w:rsidRDefault="008D442C" w:rsidP="006C580C">
            <w:pPr>
              <w:wordWrap/>
              <w:ind w:right="20"/>
              <w:jc w:val="left"/>
            </w:pPr>
            <w:r>
              <w:t>Applies</w:t>
            </w:r>
            <w:r w:rsidR="00D96612" w:rsidRPr="002F5F3A">
              <w:t xml:space="preserve"> log filtering to each VLAN </w:t>
            </w:r>
          </w:p>
        </w:tc>
      </w:tr>
      <w:tr w:rsidR="00D96612" w:rsidRPr="00AF5FC7" w14:paraId="29B9052E" w14:textId="77777777" w:rsidTr="000B40CD">
        <w:tc>
          <w:tcPr>
            <w:tcW w:w="4490" w:type="dxa"/>
          </w:tcPr>
          <w:p w14:paraId="2589CC29" w14:textId="77777777" w:rsidR="00D96612" w:rsidRPr="002F5F3A" w:rsidRDefault="00D96612" w:rsidP="006C580C">
            <w:pPr>
              <w:wordWrap/>
              <w:ind w:right="20"/>
              <w:jc w:val="left"/>
            </w:pPr>
            <w:r w:rsidRPr="002F5F3A">
              <w:t xml:space="preserve">Switch(config)# </w:t>
            </w:r>
            <w:r w:rsidRPr="002F5F3A">
              <w:rPr>
                <w:b/>
              </w:rPr>
              <w:t>end</w:t>
            </w:r>
          </w:p>
        </w:tc>
        <w:tc>
          <w:tcPr>
            <w:tcW w:w="4578" w:type="dxa"/>
          </w:tcPr>
          <w:p w14:paraId="326A0E72" w14:textId="77777777" w:rsidR="00D96612" w:rsidRPr="002F5F3A" w:rsidRDefault="008D442C" w:rsidP="006C580C">
            <w:pPr>
              <w:wordWrap/>
              <w:ind w:right="20"/>
              <w:jc w:val="left"/>
            </w:pPr>
            <w:r>
              <w:t>R</w:t>
            </w:r>
            <w:r w:rsidR="00D96612" w:rsidRPr="002F5F3A">
              <w:t xml:space="preserve">eturn to enable mode </w:t>
            </w:r>
          </w:p>
        </w:tc>
      </w:tr>
      <w:tr w:rsidR="00D96612" w:rsidRPr="00AF5FC7" w14:paraId="102BCDAC" w14:textId="77777777" w:rsidTr="000B40CD">
        <w:tc>
          <w:tcPr>
            <w:tcW w:w="4490" w:type="dxa"/>
          </w:tcPr>
          <w:p w14:paraId="3A08806A" w14:textId="77777777" w:rsidR="00D96612" w:rsidRPr="002F5F3A" w:rsidRDefault="00D96612" w:rsidP="006C580C">
            <w:pPr>
              <w:wordWrap/>
              <w:ind w:right="20"/>
              <w:jc w:val="left"/>
            </w:pPr>
            <w:r w:rsidRPr="002F5F3A">
              <w:t xml:space="preserve">Switch# </w:t>
            </w:r>
            <w:r w:rsidRPr="002F5F3A">
              <w:rPr>
                <w:b/>
              </w:rPr>
              <w:t>show running-config</w:t>
            </w:r>
          </w:p>
        </w:tc>
        <w:tc>
          <w:tcPr>
            <w:tcW w:w="4578" w:type="dxa"/>
          </w:tcPr>
          <w:p w14:paraId="73334004" w14:textId="77777777" w:rsidR="00D96612" w:rsidRPr="002F5F3A" w:rsidRDefault="008D442C" w:rsidP="006C580C">
            <w:pPr>
              <w:wordWrap/>
              <w:ind w:right="20"/>
              <w:jc w:val="left"/>
            </w:pPr>
            <w:r>
              <w:t>C</w:t>
            </w:r>
            <w:r w:rsidR="00D96612" w:rsidRPr="002F5F3A">
              <w:t>heck</w:t>
            </w:r>
            <w:r>
              <w:t xml:space="preserve"> out</w:t>
            </w:r>
            <w:r w:rsidR="00D96612" w:rsidRPr="002F5F3A">
              <w:t xml:space="preserve"> the setting </w:t>
            </w:r>
          </w:p>
        </w:tc>
      </w:tr>
    </w:tbl>
    <w:p w14:paraId="7B7DE878" w14:textId="77777777" w:rsidR="00D96612" w:rsidRPr="002F5F3A" w:rsidRDefault="00D96612" w:rsidP="006C580C">
      <w:pPr>
        <w:pStyle w:val="a3"/>
        <w:ind w:left="0" w:right="20"/>
      </w:pPr>
      <w:r w:rsidRPr="002F5F3A">
        <w:t>You must pay attention to the following items setting the logging system message of DAI.</w:t>
      </w:r>
    </w:p>
    <w:p w14:paraId="284C2B25" w14:textId="77777777" w:rsidR="00D96612" w:rsidRPr="002F5F3A" w:rsidRDefault="00D96612" w:rsidP="006C580C">
      <w:pPr>
        <w:pStyle w:val="Randomlist"/>
        <w:tabs>
          <w:tab w:val="clear" w:pos="3968"/>
          <w:tab w:val="num" w:pos="1980"/>
          <w:tab w:val="num" w:pos="3320"/>
        </w:tabs>
        <w:ind w:left="0" w:right="20" w:firstLine="0"/>
      </w:pPr>
      <w:r w:rsidRPr="002F5F3A">
        <w:lastRenderedPageBreak/>
        <w:t xml:space="preserve">All denied packets will be logged as default. </w:t>
      </w:r>
    </w:p>
    <w:p w14:paraId="0D20057C" w14:textId="77777777" w:rsidR="00D96612" w:rsidRPr="002F5F3A" w:rsidRDefault="00D96612" w:rsidP="006C580C">
      <w:pPr>
        <w:pStyle w:val="Randomlist"/>
        <w:tabs>
          <w:tab w:val="clear" w:pos="3968"/>
          <w:tab w:val="num" w:pos="1980"/>
          <w:tab w:val="num" w:pos="3320"/>
        </w:tabs>
        <w:ind w:left="0" w:right="20" w:firstLine="0"/>
      </w:pPr>
      <w:proofErr w:type="gramStart"/>
      <w:r w:rsidRPr="002F5F3A">
        <w:t>acl-match</w:t>
      </w:r>
      <w:proofErr w:type="gramEnd"/>
      <w:r w:rsidRPr="002F5F3A">
        <w:t xml:space="preserve"> matchlog - it makes logging work based upon ACL setting. If </w:t>
      </w:r>
      <w:r w:rsidRPr="002F5F3A">
        <w:t>‘</w:t>
      </w:r>
      <w:r w:rsidRPr="002F5F3A">
        <w:t>matchlog</w:t>
      </w:r>
      <w:r w:rsidRPr="002F5F3A">
        <w:t>’</w:t>
      </w:r>
      <w:r w:rsidRPr="002F5F3A">
        <w:t xml:space="preserve"> is specified and </w:t>
      </w:r>
      <w:r w:rsidRPr="002F5F3A">
        <w:t>‘</w:t>
      </w:r>
      <w:r w:rsidRPr="002F5F3A">
        <w:t>log</w:t>
      </w:r>
      <w:r w:rsidRPr="002F5F3A">
        <w:t>’</w:t>
      </w:r>
      <w:r w:rsidRPr="002F5F3A">
        <w:t xml:space="preserve"> keyword is used in the permit or deny command of ARP access-list configuration, the ARP packets that are permitted or denied by ACL will be logged.</w:t>
      </w:r>
    </w:p>
    <w:p w14:paraId="207F0DC3" w14:textId="77777777" w:rsidR="00D96612" w:rsidRPr="002F5F3A" w:rsidRDefault="00D96612" w:rsidP="006C580C">
      <w:pPr>
        <w:pStyle w:val="Randomlist"/>
        <w:tabs>
          <w:tab w:val="clear" w:pos="3968"/>
          <w:tab w:val="num" w:pos="1980"/>
          <w:tab w:val="num" w:pos="3320"/>
        </w:tabs>
        <w:ind w:left="0" w:right="20" w:firstLine="0"/>
      </w:pPr>
      <w:bookmarkStart w:id="3990" w:name="_Toc253407661"/>
      <w:bookmarkEnd w:id="3990"/>
      <w:proofErr w:type="gramStart"/>
      <w:r w:rsidRPr="002F5F3A">
        <w:t>acl-match</w:t>
      </w:r>
      <w:proofErr w:type="gramEnd"/>
      <w:r w:rsidRPr="002F5F3A">
        <w:t xml:space="preserve"> none - it will NOT log for the packets that are consistent with ACL.</w:t>
      </w:r>
    </w:p>
    <w:p w14:paraId="453FAFA8" w14:textId="77777777" w:rsidR="00D96612" w:rsidRPr="002F5F3A" w:rsidRDefault="00D96612" w:rsidP="006C580C">
      <w:pPr>
        <w:pStyle w:val="Randomlist"/>
        <w:tabs>
          <w:tab w:val="clear" w:pos="3968"/>
          <w:tab w:val="num" w:pos="1980"/>
          <w:tab w:val="num" w:pos="3320"/>
        </w:tabs>
        <w:ind w:left="0" w:right="20" w:firstLine="0"/>
      </w:pPr>
      <w:bookmarkStart w:id="3991" w:name="_Toc363228732"/>
      <w:bookmarkEnd w:id="3991"/>
      <w:proofErr w:type="gramStart"/>
      <w:r w:rsidRPr="002F5F3A">
        <w:t>dhcp-bindings</w:t>
      </w:r>
      <w:proofErr w:type="gramEnd"/>
      <w:r w:rsidRPr="002F5F3A">
        <w:t xml:space="preserve"> all - it will do log for the packets that are consistent with DHCP binding.</w:t>
      </w:r>
    </w:p>
    <w:p w14:paraId="37429440" w14:textId="77777777" w:rsidR="00D96612" w:rsidRPr="002F5F3A" w:rsidRDefault="00D96612" w:rsidP="006C580C">
      <w:pPr>
        <w:pStyle w:val="Randomlist"/>
        <w:tabs>
          <w:tab w:val="clear" w:pos="3968"/>
          <w:tab w:val="num" w:pos="1980"/>
          <w:tab w:val="num" w:pos="3320"/>
        </w:tabs>
        <w:ind w:left="0" w:right="20" w:firstLine="0"/>
      </w:pPr>
      <w:proofErr w:type="gramStart"/>
      <w:r w:rsidRPr="002F5F3A">
        <w:t>dhcp-bindings</w:t>
      </w:r>
      <w:proofErr w:type="gramEnd"/>
      <w:r w:rsidRPr="002F5F3A">
        <w:t xml:space="preserve"> none - it will NOT log for the packets that are consistent with DHCP binding.</w:t>
      </w:r>
    </w:p>
    <w:p w14:paraId="103E3B63" w14:textId="77777777" w:rsidR="00D96612" w:rsidRPr="002F5F3A" w:rsidRDefault="00D96612" w:rsidP="006C580C">
      <w:pPr>
        <w:pStyle w:val="Randomlist"/>
        <w:tabs>
          <w:tab w:val="clear" w:pos="3968"/>
          <w:tab w:val="num" w:pos="1980"/>
          <w:tab w:val="num" w:pos="3320"/>
        </w:tabs>
        <w:ind w:left="0" w:right="20" w:firstLine="0"/>
      </w:pPr>
      <w:bookmarkStart w:id="3992" w:name="_Toc253407662"/>
      <w:bookmarkEnd w:id="3992"/>
      <w:r w:rsidRPr="002F5F3A">
        <w:t>dhcp-bindings permit - it will do log for the packets that are allowed by DHCP binding</w:t>
      </w:r>
    </w:p>
    <w:p w14:paraId="3E78FA2A" w14:textId="77777777" w:rsidR="00D96612" w:rsidRPr="00F94A5C" w:rsidRDefault="00D96612" w:rsidP="006C580C">
      <w:pPr>
        <w:pStyle w:val="a3"/>
        <w:ind w:left="0" w:right="20"/>
      </w:pPr>
      <w:r w:rsidRPr="002F5F3A">
        <w:t>The following example shows how to configure the system not to generate log message for the packet</w:t>
      </w:r>
      <w:r w:rsidR="00DC7270">
        <w:t>s that are consistent with ACL:</w:t>
      </w:r>
    </w:p>
    <w:tbl>
      <w:tblPr>
        <w:tblStyle w:val="48"/>
        <w:tblW w:w="0" w:type="auto"/>
        <w:tblLook w:val="01E0" w:firstRow="1" w:lastRow="1" w:firstColumn="1" w:lastColumn="1" w:noHBand="0" w:noVBand="0"/>
      </w:tblPr>
      <w:tblGrid>
        <w:gridCol w:w="8261"/>
      </w:tblGrid>
      <w:tr w:rsidR="00D96612" w:rsidRPr="006A5FA0" w14:paraId="42925A5C" w14:textId="77777777" w:rsidTr="000B40CD">
        <w:tc>
          <w:tcPr>
            <w:tcW w:w="9048" w:type="dxa"/>
          </w:tcPr>
          <w:p w14:paraId="4221F5C0" w14:textId="77777777" w:rsidR="00D96612" w:rsidRPr="006A5FA0" w:rsidRDefault="00D96612" w:rsidP="006C580C">
            <w:pPr>
              <w:ind w:right="20"/>
            </w:pPr>
            <w:r w:rsidRPr="006A5FA0">
              <w:t xml:space="preserve">Switch# </w:t>
            </w:r>
            <w:r w:rsidRPr="006A5FA0">
              <w:rPr>
                <w:b/>
              </w:rPr>
              <w:t>configure terminal</w:t>
            </w:r>
          </w:p>
          <w:p w14:paraId="2BDD8E15" w14:textId="77777777" w:rsidR="00D96612" w:rsidRPr="006A5FA0" w:rsidRDefault="00D96612" w:rsidP="006C580C">
            <w:pPr>
              <w:ind w:right="20"/>
            </w:pPr>
            <w:r w:rsidRPr="006A5FA0">
              <w:t xml:space="preserve">Switch(config)# </w:t>
            </w:r>
            <w:r w:rsidRPr="006A5FA0">
              <w:rPr>
                <w:b/>
              </w:rPr>
              <w:t>ip arp inspection vlan 200 logging acl-match none</w:t>
            </w:r>
          </w:p>
          <w:p w14:paraId="6DA09278" w14:textId="77777777" w:rsidR="00D96612" w:rsidRPr="006A5FA0" w:rsidRDefault="00D96612" w:rsidP="006C580C">
            <w:pPr>
              <w:ind w:right="20"/>
              <w:jc w:val="left"/>
              <w:rPr>
                <w:b/>
              </w:rPr>
            </w:pPr>
            <w:r w:rsidRPr="006A5FA0">
              <w:t xml:space="preserve">Switch(config)# </w:t>
            </w:r>
            <w:r w:rsidRPr="006A5FA0">
              <w:rPr>
                <w:b/>
              </w:rPr>
              <w:t>end</w:t>
            </w:r>
          </w:p>
          <w:p w14:paraId="441FF370" w14:textId="77777777" w:rsidR="00D96612" w:rsidRPr="006A5FA0" w:rsidRDefault="00D96612" w:rsidP="006C580C">
            <w:pPr>
              <w:ind w:right="20"/>
            </w:pPr>
            <w:r w:rsidRPr="006A5FA0">
              <w:t xml:space="preserve">Switch# </w:t>
            </w:r>
            <w:r w:rsidRPr="006A5FA0">
              <w:rPr>
                <w:b/>
              </w:rPr>
              <w:t>show ip arp inspection</w:t>
            </w:r>
          </w:p>
          <w:p w14:paraId="18CAF49E" w14:textId="77777777" w:rsidR="00D96612" w:rsidRPr="006A5FA0" w:rsidRDefault="00D96612" w:rsidP="006C580C">
            <w:pPr>
              <w:ind w:right="20"/>
              <w:jc w:val="left"/>
            </w:pPr>
            <w:r w:rsidRPr="006A5FA0">
              <w:t>DHCP Snoop Bootstrap       : Disabled</w:t>
            </w:r>
          </w:p>
          <w:p w14:paraId="3D171E93" w14:textId="77777777" w:rsidR="00D96612" w:rsidRPr="006A5FA0" w:rsidRDefault="00D96612" w:rsidP="006C580C">
            <w:pPr>
              <w:ind w:right="20"/>
              <w:jc w:val="left"/>
            </w:pPr>
            <w:r w:rsidRPr="006A5FA0">
              <w:t>Source MAC Validation      : Disabled</w:t>
            </w:r>
          </w:p>
          <w:p w14:paraId="3AFCCAB0" w14:textId="77777777" w:rsidR="00D96612" w:rsidRPr="006A5FA0" w:rsidRDefault="00D96612" w:rsidP="006C580C">
            <w:pPr>
              <w:ind w:right="20"/>
              <w:jc w:val="left"/>
            </w:pPr>
            <w:r w:rsidRPr="006A5FA0">
              <w:t>Destination MAC Validation : Disabled</w:t>
            </w:r>
          </w:p>
          <w:p w14:paraId="0EF8A140" w14:textId="77777777" w:rsidR="00D96612" w:rsidRPr="006A5FA0" w:rsidRDefault="00D96612" w:rsidP="006C580C">
            <w:pPr>
              <w:ind w:right="20"/>
              <w:jc w:val="left"/>
            </w:pPr>
            <w:r w:rsidRPr="006A5FA0">
              <w:t>IP Address Validation      : Disabled</w:t>
            </w:r>
          </w:p>
          <w:p w14:paraId="734EC985" w14:textId="77777777" w:rsidR="00D96612" w:rsidRPr="006A5FA0" w:rsidRDefault="00D96612" w:rsidP="006C580C">
            <w:pPr>
              <w:ind w:right="20"/>
              <w:jc w:val="left"/>
            </w:pPr>
            <w:r w:rsidRPr="006A5FA0">
              <w:t>ARP Field Validation       : Disabled</w:t>
            </w:r>
          </w:p>
          <w:p w14:paraId="3095F924" w14:textId="77777777" w:rsidR="00D96612" w:rsidRPr="006A5FA0" w:rsidRDefault="00D96612" w:rsidP="006C580C">
            <w:pPr>
              <w:ind w:right="20"/>
              <w:jc w:val="left"/>
            </w:pPr>
          </w:p>
          <w:p w14:paraId="04839D71" w14:textId="77777777" w:rsidR="00D96612" w:rsidRPr="006A5FA0" w:rsidRDefault="00D96612" w:rsidP="006C580C">
            <w:pPr>
              <w:ind w:right="20"/>
              <w:jc w:val="left"/>
            </w:pPr>
            <w:r w:rsidRPr="006A5FA0">
              <w:t>Vlan  Config    Operation  ACL Match             Static ACL  ACL Log   DHCP Log</w:t>
            </w:r>
          </w:p>
          <w:p w14:paraId="483BB6D7" w14:textId="77777777" w:rsidR="00D96612" w:rsidRPr="006A5FA0" w:rsidRDefault="00D96612" w:rsidP="006C580C">
            <w:pPr>
              <w:ind w:right="20"/>
              <w:jc w:val="left"/>
            </w:pPr>
            <w:r w:rsidRPr="006A5FA0">
              <w:t>----  --------  ---------  --------------------  ----------  --------- --------</w:t>
            </w:r>
          </w:p>
          <w:p w14:paraId="35E23830" w14:textId="77777777" w:rsidR="00D96612" w:rsidRPr="006A5FA0" w:rsidRDefault="00D96612" w:rsidP="006C580C">
            <w:pPr>
              <w:ind w:right="20"/>
            </w:pPr>
            <w:r w:rsidRPr="006A5FA0">
              <w:t xml:space="preserve"> 200  Enabled   Active                           No          None      Deny</w:t>
            </w:r>
          </w:p>
        </w:tc>
      </w:tr>
    </w:tbl>
    <w:p w14:paraId="03A15BDC" w14:textId="77777777" w:rsidR="00D96612" w:rsidRPr="0017592B" w:rsidRDefault="00D96612" w:rsidP="006C580C">
      <w:pPr>
        <w:ind w:right="20"/>
        <w:jc w:val="left"/>
        <w:rPr>
          <w:rFonts w:ascii="굴림" w:eastAsia="굴림" w:hAnsi="굴림" w:cs="Times New Roman"/>
        </w:rPr>
      </w:pPr>
    </w:p>
    <w:p w14:paraId="604DB1A1" w14:textId="77777777" w:rsidR="00D96612" w:rsidRPr="003F5DC1" w:rsidRDefault="00D96612" w:rsidP="006C580C">
      <w:pPr>
        <w:pStyle w:val="3"/>
        <w:ind w:left="0" w:right="20"/>
      </w:pPr>
      <w:bookmarkStart w:id="3993" w:name="_Toc363228733"/>
      <w:bookmarkStart w:id="3994" w:name="_MON_1241868418"/>
      <w:bookmarkStart w:id="3995" w:name="_Toc444695282"/>
      <w:r>
        <w:rPr>
          <w:rFonts w:hint="eastAsia"/>
        </w:rPr>
        <w:t>Displaying DAI Information</w:t>
      </w:r>
      <w:bookmarkEnd w:id="3993"/>
      <w:bookmarkEnd w:id="3994"/>
      <w:bookmarkEnd w:id="3995"/>
    </w:p>
    <w:p w14:paraId="1FA45BDC" w14:textId="77777777" w:rsidR="00D96612" w:rsidRDefault="00D96612" w:rsidP="006C580C">
      <w:pPr>
        <w:pStyle w:val="a3"/>
        <w:ind w:left="0" w:right="20"/>
      </w:pPr>
      <w:r w:rsidRPr="002F5F3A">
        <w:t>To retrieve information, use the following commands:</w:t>
      </w:r>
    </w:p>
    <w:p w14:paraId="7F64CFC0" w14:textId="77777777" w:rsidR="00C6755A" w:rsidRPr="002F5F3A" w:rsidRDefault="00C6755A" w:rsidP="006C580C">
      <w:pPr>
        <w:pStyle w:val="afffff3"/>
        <w:ind w:left="0" w:right="20"/>
      </w:pPr>
      <w:bookmarkStart w:id="3996" w:name="_Toc391575376"/>
      <w:r>
        <w:t xml:space="preserve">Table </w:t>
      </w:r>
      <w:r w:rsidR="005832B8">
        <w:fldChar w:fldCharType="begin"/>
      </w:r>
      <w:r w:rsidR="00092D8C">
        <w:instrText xml:space="preserve"> SEQ Table \* ARABIC </w:instrText>
      </w:r>
      <w:r w:rsidR="005832B8">
        <w:fldChar w:fldCharType="separate"/>
      </w:r>
      <w:r w:rsidR="008B56C1">
        <w:rPr>
          <w:noProof/>
        </w:rPr>
        <w:t>234</w:t>
      </w:r>
      <w:r w:rsidR="005832B8">
        <w:rPr>
          <w:noProof/>
        </w:rPr>
        <w:fldChar w:fldCharType="end"/>
      </w:r>
      <w:r>
        <w:rPr>
          <w:rFonts w:hint="eastAsia"/>
        </w:rPr>
        <w:t xml:space="preserve"> </w:t>
      </w:r>
      <w:r w:rsidRPr="002F5F3A">
        <w:t>Displaying DAI Information</w:t>
      </w:r>
      <w:bookmarkEnd w:id="3996"/>
    </w:p>
    <w:tbl>
      <w:tblPr>
        <w:tblStyle w:val="CLIWide"/>
        <w:tblW w:w="0" w:type="auto"/>
        <w:tblLook w:val="01E0" w:firstRow="1" w:lastRow="1" w:firstColumn="1" w:lastColumn="1" w:noHBand="0" w:noVBand="0"/>
      </w:tblPr>
      <w:tblGrid>
        <w:gridCol w:w="4019"/>
        <w:gridCol w:w="4129"/>
      </w:tblGrid>
      <w:tr w:rsidR="00D96612" w:rsidRPr="00AF5FC7"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2F5F3A" w:rsidRDefault="00D96612" w:rsidP="006C580C">
            <w:pPr>
              <w:wordWrap/>
              <w:ind w:right="20"/>
              <w:jc w:val="left"/>
              <w:rPr>
                <w:b/>
              </w:rPr>
            </w:pPr>
            <w:r w:rsidRPr="002F5F3A">
              <w:rPr>
                <w:b/>
              </w:rPr>
              <w:t>Command</w:t>
            </w:r>
          </w:p>
        </w:tc>
        <w:tc>
          <w:tcPr>
            <w:tcW w:w="4578" w:type="dxa"/>
          </w:tcPr>
          <w:p w14:paraId="0E0617E1" w14:textId="77777777" w:rsidR="00D96612" w:rsidRPr="002F5F3A" w:rsidRDefault="00D96612" w:rsidP="006C580C">
            <w:pPr>
              <w:wordWrap/>
              <w:ind w:right="20"/>
              <w:jc w:val="left"/>
              <w:rPr>
                <w:b/>
              </w:rPr>
            </w:pPr>
            <w:r w:rsidRPr="002F5F3A">
              <w:rPr>
                <w:b/>
              </w:rPr>
              <w:t>Description</w:t>
            </w:r>
          </w:p>
        </w:tc>
      </w:tr>
      <w:tr w:rsidR="00D96612" w:rsidRPr="00AF5FC7" w14:paraId="1FD4DF99" w14:textId="77777777" w:rsidTr="000B40CD">
        <w:tc>
          <w:tcPr>
            <w:tcW w:w="4470" w:type="dxa"/>
          </w:tcPr>
          <w:p w14:paraId="07A5B408" w14:textId="77777777" w:rsidR="00D96612" w:rsidRPr="002F5F3A" w:rsidRDefault="00D96612" w:rsidP="006C580C">
            <w:pPr>
              <w:wordWrap/>
              <w:ind w:right="20"/>
              <w:jc w:val="left"/>
              <w:rPr>
                <w:b/>
              </w:rPr>
            </w:pPr>
            <w:r w:rsidRPr="002F5F3A">
              <w:rPr>
                <w:b/>
              </w:rPr>
              <w:t>show arp access-list</w:t>
            </w:r>
          </w:p>
        </w:tc>
        <w:tc>
          <w:tcPr>
            <w:tcW w:w="4578" w:type="dxa"/>
          </w:tcPr>
          <w:p w14:paraId="7AF839F8" w14:textId="77777777" w:rsidR="00D96612" w:rsidRPr="002F5F3A" w:rsidRDefault="00D96612" w:rsidP="006C580C">
            <w:pPr>
              <w:wordWrap/>
              <w:ind w:right="20"/>
            </w:pPr>
            <w:r w:rsidRPr="002F5F3A">
              <w:t xml:space="preserve">Shows the information of ARP ACL. </w:t>
            </w:r>
          </w:p>
        </w:tc>
      </w:tr>
      <w:tr w:rsidR="00D96612" w:rsidRPr="00AF5FC7" w14:paraId="5AE4A2C9" w14:textId="77777777" w:rsidTr="000B40CD">
        <w:tc>
          <w:tcPr>
            <w:tcW w:w="4470" w:type="dxa"/>
          </w:tcPr>
          <w:p w14:paraId="4492B7D7" w14:textId="77777777" w:rsidR="00D96612" w:rsidRPr="002F5F3A" w:rsidRDefault="00D96612" w:rsidP="006C580C">
            <w:pPr>
              <w:wordWrap/>
              <w:ind w:right="20"/>
              <w:jc w:val="left"/>
              <w:rPr>
                <w:b/>
              </w:rPr>
            </w:pPr>
            <w:r w:rsidRPr="002F5F3A">
              <w:rPr>
                <w:b/>
              </w:rPr>
              <w:t>show ip arp inspection interfaces</w:t>
            </w:r>
          </w:p>
        </w:tc>
        <w:tc>
          <w:tcPr>
            <w:tcW w:w="4578" w:type="dxa"/>
          </w:tcPr>
          <w:p w14:paraId="4BA382FB" w14:textId="77777777" w:rsidR="00D96612" w:rsidRPr="002F5F3A" w:rsidRDefault="00D96612" w:rsidP="006C580C">
            <w:pPr>
              <w:wordWrap/>
              <w:ind w:right="20"/>
            </w:pPr>
            <w:r w:rsidRPr="002F5F3A">
              <w:t xml:space="preserve">Shows the trust status of the interface. </w:t>
            </w:r>
          </w:p>
        </w:tc>
      </w:tr>
      <w:tr w:rsidR="00D96612" w:rsidRPr="00AF5FC7" w14:paraId="043FDA32" w14:textId="77777777" w:rsidTr="000B40CD">
        <w:tc>
          <w:tcPr>
            <w:tcW w:w="4470" w:type="dxa"/>
          </w:tcPr>
          <w:p w14:paraId="1045DD6D" w14:textId="77777777" w:rsidR="00D96612" w:rsidRPr="002F5F3A" w:rsidRDefault="00D96612" w:rsidP="006C580C">
            <w:pPr>
              <w:wordWrap/>
              <w:ind w:right="20"/>
              <w:jc w:val="left"/>
            </w:pPr>
            <w:r w:rsidRPr="002F5F3A">
              <w:rPr>
                <w:b/>
              </w:rPr>
              <w:t>show ip arp inspection VLAN</w:t>
            </w:r>
            <w:r w:rsidRPr="002F5F3A">
              <w:t xml:space="preserve"> [</w:t>
            </w:r>
            <w:r w:rsidRPr="002F5F3A">
              <w:rPr>
                <w:i/>
              </w:rPr>
              <w:t>VLAN-id</w:t>
            </w:r>
            <w:r w:rsidRPr="002F5F3A">
              <w:t>]</w:t>
            </w:r>
          </w:p>
        </w:tc>
        <w:tc>
          <w:tcPr>
            <w:tcW w:w="4578" w:type="dxa"/>
          </w:tcPr>
          <w:p w14:paraId="634C615B" w14:textId="77777777" w:rsidR="00D96612" w:rsidRPr="002F5F3A" w:rsidRDefault="00D96612" w:rsidP="006C580C">
            <w:pPr>
              <w:wordWrap/>
              <w:ind w:right="20"/>
            </w:pPr>
            <w:r w:rsidRPr="002F5F3A">
              <w:t xml:space="preserve">Shows the DAI configuration and its behavior of a VLAN. </w:t>
            </w:r>
          </w:p>
        </w:tc>
      </w:tr>
      <w:tr w:rsidR="00D96612" w:rsidRPr="00AF5FC7" w14:paraId="42B4947C" w14:textId="77777777" w:rsidTr="000B40CD">
        <w:tc>
          <w:tcPr>
            <w:tcW w:w="4470" w:type="dxa"/>
          </w:tcPr>
          <w:p w14:paraId="20A2667D" w14:textId="77777777" w:rsidR="00D96612" w:rsidRPr="002F5F3A" w:rsidRDefault="00D96612" w:rsidP="006C580C">
            <w:pPr>
              <w:wordWrap/>
              <w:ind w:right="20"/>
              <w:jc w:val="left"/>
              <w:rPr>
                <w:b/>
              </w:rPr>
            </w:pPr>
            <w:r w:rsidRPr="002F5F3A">
              <w:rPr>
                <w:b/>
              </w:rPr>
              <w:t>show ip arp inspection arp-rate</w:t>
            </w:r>
          </w:p>
        </w:tc>
        <w:tc>
          <w:tcPr>
            <w:tcW w:w="4578" w:type="dxa"/>
          </w:tcPr>
          <w:p w14:paraId="11429757" w14:textId="77777777" w:rsidR="00D96612" w:rsidRPr="002F5F3A" w:rsidRDefault="00D96612" w:rsidP="006C580C">
            <w:pPr>
              <w:wordWrap/>
              <w:ind w:right="20"/>
            </w:pPr>
            <w:r w:rsidRPr="002F5F3A">
              <w:t>Shows the rate of ARP packet reception in the interface.</w:t>
            </w:r>
          </w:p>
        </w:tc>
      </w:tr>
    </w:tbl>
    <w:p w14:paraId="24B13583" w14:textId="77777777" w:rsidR="00D96612" w:rsidRDefault="00D96612" w:rsidP="006C580C">
      <w:pPr>
        <w:pStyle w:val="a3"/>
        <w:ind w:left="0" w:right="20"/>
      </w:pPr>
      <w:r w:rsidRPr="002F5F3A">
        <w:t>To retrieve or initialize DAI statistics, use the following commands.</w:t>
      </w:r>
    </w:p>
    <w:p w14:paraId="3D5E9B9C" w14:textId="77777777" w:rsidR="00C6755A" w:rsidRDefault="00C6755A" w:rsidP="006C580C">
      <w:pPr>
        <w:pStyle w:val="afffff3"/>
        <w:ind w:left="0" w:right="20"/>
        <w:rPr>
          <w:rFonts w:ascii="굴림" w:eastAsia="굴림" w:hAnsi="굴림" w:cs="Times New Roman"/>
        </w:rPr>
      </w:pPr>
      <w:bookmarkStart w:id="3997" w:name="_Toc391575377"/>
      <w:r>
        <w:t xml:space="preserve">Table </w:t>
      </w:r>
      <w:r w:rsidR="005832B8">
        <w:fldChar w:fldCharType="begin"/>
      </w:r>
      <w:r w:rsidR="00092D8C">
        <w:instrText xml:space="preserve"> SEQ Table \* ARABIC </w:instrText>
      </w:r>
      <w:r w:rsidR="005832B8">
        <w:fldChar w:fldCharType="separate"/>
      </w:r>
      <w:r w:rsidR="008B56C1">
        <w:rPr>
          <w:noProof/>
        </w:rPr>
        <w:t>235</w:t>
      </w:r>
      <w:r w:rsidR="005832B8">
        <w:rPr>
          <w:noProof/>
        </w:rPr>
        <w:fldChar w:fldCharType="end"/>
      </w:r>
      <w:r>
        <w:rPr>
          <w:rFonts w:hint="eastAsia"/>
        </w:rPr>
        <w:t xml:space="preserve"> </w:t>
      </w:r>
      <w:r w:rsidRPr="002F5F3A">
        <w:t>Initialize DAI Statistics</w:t>
      </w:r>
      <w:bookmarkEnd w:id="3997"/>
    </w:p>
    <w:tbl>
      <w:tblPr>
        <w:tblStyle w:val="CLIWide"/>
        <w:tblW w:w="0" w:type="auto"/>
        <w:tblLook w:val="01E0" w:firstRow="1" w:lastRow="1" w:firstColumn="1" w:lastColumn="1" w:noHBand="0" w:noVBand="0"/>
      </w:tblPr>
      <w:tblGrid>
        <w:gridCol w:w="4019"/>
        <w:gridCol w:w="4129"/>
      </w:tblGrid>
      <w:tr w:rsidR="00D96612" w:rsidRPr="00AF5FC7"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2F5F3A" w:rsidRDefault="00D96612" w:rsidP="006C580C">
            <w:pPr>
              <w:wordWrap/>
              <w:ind w:right="20"/>
              <w:jc w:val="left"/>
              <w:rPr>
                <w:b/>
              </w:rPr>
            </w:pPr>
            <w:r w:rsidRPr="002F5F3A">
              <w:rPr>
                <w:b/>
              </w:rPr>
              <w:t>Command</w:t>
            </w:r>
          </w:p>
        </w:tc>
        <w:tc>
          <w:tcPr>
            <w:tcW w:w="4578" w:type="dxa"/>
          </w:tcPr>
          <w:p w14:paraId="05EC8922" w14:textId="77777777" w:rsidR="00D96612" w:rsidRPr="002F5F3A" w:rsidRDefault="00D96612" w:rsidP="006C580C">
            <w:pPr>
              <w:wordWrap/>
              <w:ind w:right="20"/>
              <w:jc w:val="left"/>
              <w:rPr>
                <w:b/>
              </w:rPr>
            </w:pPr>
            <w:r w:rsidRPr="002F5F3A">
              <w:rPr>
                <w:b/>
              </w:rPr>
              <w:t>Description</w:t>
            </w:r>
          </w:p>
        </w:tc>
      </w:tr>
      <w:tr w:rsidR="00D96612" w:rsidRPr="00AF5FC7" w14:paraId="1E1E5B8A" w14:textId="77777777" w:rsidTr="000B40CD">
        <w:tc>
          <w:tcPr>
            <w:tcW w:w="4470" w:type="dxa"/>
          </w:tcPr>
          <w:p w14:paraId="160ECAC2" w14:textId="77777777" w:rsidR="00D96612" w:rsidRPr="002F5F3A" w:rsidRDefault="00D96612" w:rsidP="006C580C">
            <w:pPr>
              <w:wordWrap/>
              <w:ind w:right="20"/>
              <w:jc w:val="left"/>
              <w:rPr>
                <w:b/>
              </w:rPr>
            </w:pPr>
            <w:r w:rsidRPr="002F5F3A">
              <w:rPr>
                <w:b/>
              </w:rPr>
              <w:lastRenderedPageBreak/>
              <w:t>clear ip arp inspection statistics</w:t>
            </w:r>
          </w:p>
        </w:tc>
        <w:tc>
          <w:tcPr>
            <w:tcW w:w="4578" w:type="dxa"/>
          </w:tcPr>
          <w:p w14:paraId="50851FB6" w14:textId="77777777" w:rsidR="00D96612" w:rsidRPr="002F5F3A" w:rsidRDefault="00D96612" w:rsidP="006C580C">
            <w:pPr>
              <w:wordWrap/>
              <w:ind w:right="20"/>
            </w:pPr>
            <w:r w:rsidRPr="002F5F3A">
              <w:t xml:space="preserve">To initialize DAI statistics </w:t>
            </w:r>
          </w:p>
        </w:tc>
      </w:tr>
      <w:tr w:rsidR="00D96612" w:rsidRPr="00AF5FC7" w14:paraId="6F808E4F" w14:textId="77777777" w:rsidTr="000B40CD">
        <w:tc>
          <w:tcPr>
            <w:tcW w:w="4470" w:type="dxa"/>
          </w:tcPr>
          <w:p w14:paraId="0DAA8F7B" w14:textId="77777777" w:rsidR="00D96612" w:rsidRPr="002F5F3A" w:rsidRDefault="00D96612" w:rsidP="006C580C">
            <w:pPr>
              <w:wordWrap/>
              <w:ind w:right="20"/>
              <w:jc w:val="left"/>
              <w:rPr>
                <w:b/>
              </w:rPr>
            </w:pPr>
            <w:r w:rsidRPr="002F5F3A">
              <w:rPr>
                <w:b/>
              </w:rPr>
              <w:t xml:space="preserve">show ip arp inspection statistics </w:t>
            </w:r>
            <w:r w:rsidRPr="002F5F3A">
              <w:t>[</w:t>
            </w:r>
            <w:r w:rsidRPr="002F5F3A">
              <w:rPr>
                <w:b/>
              </w:rPr>
              <w:t xml:space="preserve">VLAN </w:t>
            </w:r>
            <w:r w:rsidRPr="002F5F3A">
              <w:rPr>
                <w:i/>
              </w:rPr>
              <w:t>VLAN-id</w:t>
            </w:r>
            <w:r w:rsidRPr="002F5F3A">
              <w:t>]</w:t>
            </w:r>
          </w:p>
        </w:tc>
        <w:tc>
          <w:tcPr>
            <w:tcW w:w="4578" w:type="dxa"/>
          </w:tcPr>
          <w:p w14:paraId="634F2D0F" w14:textId="77777777" w:rsidR="00D96612" w:rsidRPr="002F5F3A" w:rsidRDefault="00D96612" w:rsidP="006C580C">
            <w:pPr>
              <w:wordWrap/>
              <w:ind w:right="20"/>
            </w:pPr>
            <w:r w:rsidRPr="002F5F3A">
              <w:t xml:space="preserve">To display the DAI statistics of ARP packets </w:t>
            </w:r>
          </w:p>
        </w:tc>
      </w:tr>
    </w:tbl>
    <w:p w14:paraId="31E06230" w14:textId="77777777" w:rsidR="00D96612" w:rsidRDefault="00D96612" w:rsidP="006C580C">
      <w:pPr>
        <w:pStyle w:val="a3"/>
        <w:ind w:left="0" w:right="20"/>
      </w:pPr>
      <w:r w:rsidRPr="002F5F3A">
        <w:t>To show or initialize the DAI logging information, use the following commands:</w:t>
      </w:r>
    </w:p>
    <w:p w14:paraId="08239E16" w14:textId="77777777" w:rsidR="00C6755A" w:rsidRPr="002F5F3A" w:rsidRDefault="00C6755A" w:rsidP="006C580C">
      <w:pPr>
        <w:pStyle w:val="afffff3"/>
        <w:ind w:left="0" w:right="20"/>
      </w:pPr>
      <w:bookmarkStart w:id="3998" w:name="_Toc391575378"/>
      <w:r>
        <w:t xml:space="preserve">Table </w:t>
      </w:r>
      <w:r w:rsidR="005832B8">
        <w:fldChar w:fldCharType="begin"/>
      </w:r>
      <w:r w:rsidR="00092D8C">
        <w:instrText xml:space="preserve"> SEQ Table \* ARABIC </w:instrText>
      </w:r>
      <w:r w:rsidR="005832B8">
        <w:fldChar w:fldCharType="separate"/>
      </w:r>
      <w:r w:rsidR="008B56C1">
        <w:rPr>
          <w:noProof/>
        </w:rPr>
        <w:t>236</w:t>
      </w:r>
      <w:r w:rsidR="005832B8">
        <w:rPr>
          <w:noProof/>
        </w:rPr>
        <w:fldChar w:fldCharType="end"/>
      </w:r>
      <w:r>
        <w:rPr>
          <w:rFonts w:hint="eastAsia"/>
        </w:rPr>
        <w:t xml:space="preserve"> </w:t>
      </w:r>
      <w:r w:rsidRPr="002F5F3A">
        <w:t>Initialize the DAI logging information</w:t>
      </w:r>
      <w:bookmarkEnd w:id="3998"/>
    </w:p>
    <w:tbl>
      <w:tblPr>
        <w:tblStyle w:val="CLIWide"/>
        <w:tblW w:w="0" w:type="auto"/>
        <w:tblLook w:val="01E0" w:firstRow="1" w:lastRow="1" w:firstColumn="1" w:lastColumn="1" w:noHBand="0" w:noVBand="0"/>
      </w:tblPr>
      <w:tblGrid>
        <w:gridCol w:w="4019"/>
        <w:gridCol w:w="4129"/>
      </w:tblGrid>
      <w:tr w:rsidR="00D96612" w:rsidRPr="00AF5FC7"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2F5F3A" w:rsidRDefault="00D96612" w:rsidP="006C580C">
            <w:pPr>
              <w:wordWrap/>
              <w:ind w:right="20"/>
              <w:jc w:val="left"/>
              <w:rPr>
                <w:b/>
              </w:rPr>
            </w:pPr>
            <w:r w:rsidRPr="002F5F3A">
              <w:rPr>
                <w:b/>
              </w:rPr>
              <w:t>Command</w:t>
            </w:r>
          </w:p>
        </w:tc>
        <w:tc>
          <w:tcPr>
            <w:tcW w:w="4578" w:type="dxa"/>
          </w:tcPr>
          <w:p w14:paraId="6368071D" w14:textId="77777777" w:rsidR="00D96612" w:rsidRPr="002F5F3A" w:rsidRDefault="00D96612" w:rsidP="006C580C">
            <w:pPr>
              <w:wordWrap/>
              <w:ind w:right="20"/>
              <w:jc w:val="left"/>
              <w:rPr>
                <w:b/>
              </w:rPr>
            </w:pPr>
            <w:r w:rsidRPr="002F5F3A">
              <w:rPr>
                <w:b/>
              </w:rPr>
              <w:t>Description</w:t>
            </w:r>
          </w:p>
        </w:tc>
      </w:tr>
      <w:tr w:rsidR="00D96612" w:rsidRPr="00AF5FC7" w14:paraId="37B2CD5A" w14:textId="77777777" w:rsidTr="000B40CD">
        <w:tc>
          <w:tcPr>
            <w:tcW w:w="4470" w:type="dxa"/>
          </w:tcPr>
          <w:p w14:paraId="14FD0B3E" w14:textId="77777777" w:rsidR="00D96612" w:rsidRPr="002F5F3A" w:rsidRDefault="00D96612" w:rsidP="006C580C">
            <w:pPr>
              <w:wordWrap/>
              <w:ind w:right="20"/>
              <w:jc w:val="left"/>
              <w:rPr>
                <w:b/>
              </w:rPr>
            </w:pPr>
            <w:r w:rsidRPr="002F5F3A">
              <w:rPr>
                <w:b/>
              </w:rPr>
              <w:t>clear ip arp inspection log</w:t>
            </w:r>
          </w:p>
        </w:tc>
        <w:tc>
          <w:tcPr>
            <w:tcW w:w="4578" w:type="dxa"/>
          </w:tcPr>
          <w:p w14:paraId="4AA504B7" w14:textId="77777777" w:rsidR="00D96612" w:rsidRPr="002F5F3A" w:rsidRDefault="00D96612" w:rsidP="006C580C">
            <w:pPr>
              <w:wordWrap/>
              <w:ind w:right="20"/>
            </w:pPr>
            <w:r w:rsidRPr="002F5F3A">
              <w:t xml:space="preserve">To initialize DAI log buffer </w:t>
            </w:r>
          </w:p>
        </w:tc>
      </w:tr>
      <w:tr w:rsidR="00D96612" w:rsidRPr="00AF5FC7" w14:paraId="3D8882B4" w14:textId="77777777" w:rsidTr="000B40CD">
        <w:tc>
          <w:tcPr>
            <w:tcW w:w="4470" w:type="dxa"/>
          </w:tcPr>
          <w:p w14:paraId="617CCC9C" w14:textId="77777777" w:rsidR="00D96612" w:rsidRPr="002F5F3A" w:rsidRDefault="00D96612" w:rsidP="006C580C">
            <w:pPr>
              <w:wordWrap/>
              <w:ind w:right="20"/>
              <w:jc w:val="left"/>
              <w:rPr>
                <w:b/>
              </w:rPr>
            </w:pPr>
            <w:r w:rsidRPr="002F5F3A">
              <w:rPr>
                <w:b/>
              </w:rPr>
              <w:t>show ip arp inspection log</w:t>
            </w:r>
          </w:p>
        </w:tc>
        <w:tc>
          <w:tcPr>
            <w:tcW w:w="4578" w:type="dxa"/>
          </w:tcPr>
          <w:p w14:paraId="0BC2717D" w14:textId="77777777" w:rsidR="00D96612" w:rsidRPr="002F5F3A" w:rsidRDefault="00D96612" w:rsidP="006C580C">
            <w:pPr>
              <w:wordWrap/>
              <w:ind w:right="20"/>
            </w:pPr>
            <w:r w:rsidRPr="002F5F3A">
              <w:t xml:space="preserve">To display the configuration and contents of DAI log buffer </w:t>
            </w:r>
          </w:p>
        </w:tc>
      </w:tr>
    </w:tbl>
    <w:p w14:paraId="390B195E" w14:textId="77777777" w:rsidR="00D96612" w:rsidRDefault="00D96612" w:rsidP="006C580C">
      <w:pPr>
        <w:ind w:right="20"/>
        <w:jc w:val="left"/>
        <w:rPr>
          <w:rFonts w:ascii="굴림" w:eastAsia="굴림" w:hAnsi="굴림" w:cs="Times New Roman"/>
        </w:rPr>
      </w:pPr>
    </w:p>
    <w:p w14:paraId="79D90D27" w14:textId="77777777" w:rsidR="00D96612" w:rsidRDefault="00D96612" w:rsidP="006C580C">
      <w:pPr>
        <w:ind w:right="20"/>
        <w:jc w:val="left"/>
        <w:rPr>
          <w:rFonts w:ascii="굴림" w:eastAsia="굴림" w:hAnsi="굴림" w:cs="Times New Roman"/>
        </w:rPr>
      </w:pPr>
    </w:p>
    <w:p w14:paraId="16DA817D" w14:textId="77777777" w:rsidR="00D96612" w:rsidRDefault="00D96612" w:rsidP="0021019A">
      <w:pPr>
        <w:pStyle w:val="2"/>
        <w:ind w:right="20"/>
      </w:pPr>
      <w:bookmarkStart w:id="3999" w:name="_MON_1241869637"/>
      <w:bookmarkStart w:id="4000" w:name="_MON_1271661836"/>
      <w:bookmarkStart w:id="4001" w:name="_MON_1271661896"/>
      <w:bookmarkStart w:id="4002" w:name="_Toc444695283"/>
      <w:r>
        <w:rPr>
          <w:rFonts w:hint="eastAsia"/>
        </w:rPr>
        <w:lastRenderedPageBreak/>
        <w:t xml:space="preserve">DAI </w:t>
      </w:r>
      <w:r w:rsidRPr="00196AFC">
        <w:rPr>
          <w:rFonts w:hint="eastAsia"/>
        </w:rPr>
        <w:t>Configuration</w:t>
      </w:r>
      <w:r>
        <w:rPr>
          <w:rFonts w:hint="eastAsia"/>
        </w:rPr>
        <w:t xml:space="preserve"> Samples</w:t>
      </w:r>
      <w:bookmarkEnd w:id="3999"/>
      <w:bookmarkEnd w:id="4000"/>
      <w:bookmarkEnd w:id="4001"/>
      <w:bookmarkEnd w:id="4002"/>
    </w:p>
    <w:p w14:paraId="57A656AD" w14:textId="77777777" w:rsidR="00D96612" w:rsidRPr="002F5F3A" w:rsidRDefault="00D96612" w:rsidP="006C580C">
      <w:pPr>
        <w:pStyle w:val="a3"/>
        <w:ind w:left="0" w:right="20"/>
      </w:pPr>
      <w:r w:rsidRPr="002F5F3A">
        <w:t>This section includes the following examples:</w:t>
      </w:r>
    </w:p>
    <w:p w14:paraId="23580284" w14:textId="77777777" w:rsidR="00D96612" w:rsidRPr="002F5F3A" w:rsidRDefault="00D96612" w:rsidP="006C580C">
      <w:pPr>
        <w:pStyle w:val="Randomlist"/>
        <w:tabs>
          <w:tab w:val="clear" w:pos="3968"/>
          <w:tab w:val="num" w:pos="1980"/>
          <w:tab w:val="num" w:pos="3320"/>
        </w:tabs>
        <w:ind w:left="0" w:right="20" w:firstLine="0"/>
      </w:pPr>
      <w:r w:rsidRPr="002F5F3A">
        <w:t>Sample One: Interoperate with DHCP Relay</w:t>
      </w:r>
    </w:p>
    <w:p w14:paraId="0265495D" w14:textId="77777777" w:rsidR="00D96612" w:rsidRPr="002F5F3A" w:rsidRDefault="00D96612" w:rsidP="006C580C">
      <w:pPr>
        <w:pStyle w:val="Randomlist"/>
        <w:tabs>
          <w:tab w:val="clear" w:pos="3968"/>
          <w:tab w:val="num" w:pos="1980"/>
          <w:tab w:val="num" w:pos="3320"/>
        </w:tabs>
        <w:ind w:left="0" w:right="20" w:firstLine="0"/>
      </w:pPr>
      <w:r w:rsidRPr="002F5F3A">
        <w:t>Sample Two: Interoperate with DHCP Server</w:t>
      </w:r>
    </w:p>
    <w:p w14:paraId="02BC2C3C" w14:textId="77777777" w:rsidR="00D96612" w:rsidRDefault="00D96612" w:rsidP="006C580C">
      <w:pPr>
        <w:pStyle w:val="3"/>
        <w:ind w:left="0" w:right="20"/>
      </w:pPr>
      <w:bookmarkStart w:id="4003" w:name="_MON_1271662827"/>
      <w:bookmarkStart w:id="4004" w:name="_Toc444695284"/>
      <w:r>
        <w:rPr>
          <w:rFonts w:hint="eastAsia"/>
        </w:rPr>
        <w:t>Sample: Interoperate with DHCP Relay</w:t>
      </w:r>
      <w:bookmarkEnd w:id="4003"/>
      <w:bookmarkEnd w:id="4004"/>
    </w:p>
    <w:p w14:paraId="07F9BD2A" w14:textId="77777777" w:rsidR="00D96612" w:rsidRPr="002F5F3A" w:rsidRDefault="00D96612" w:rsidP="006C580C">
      <w:pPr>
        <w:pStyle w:val="a3"/>
        <w:ind w:left="0" w:right="20"/>
      </w:pPr>
      <w:r w:rsidRPr="002F5F3A">
        <w:t>This example explains how you can configure DAI upon a switch that uses DHCP snoop function. Consider the network in the figure below:</w:t>
      </w:r>
    </w:p>
    <w:p w14:paraId="12DAA3B0" w14:textId="77777777" w:rsidR="00D96612" w:rsidRDefault="000B40CD" w:rsidP="006C580C">
      <w:pPr>
        <w:ind w:leftChars="945" w:left="1701" w:right="20"/>
        <w:jc w:val="left"/>
        <w:rPr>
          <w:rFonts w:ascii="굴림" w:eastAsia="굴림" w:hAnsi="굴림" w:cs="Times New Roman"/>
        </w:rPr>
      </w:pPr>
      <w:bookmarkStart w:id="4005" w:name="_Toc294857238"/>
      <w:bookmarkStart w:id="4006" w:name="_Toc294857401"/>
      <w:bookmarkStart w:id="4007" w:name="_Toc294857467"/>
      <w:bookmarkStart w:id="4008" w:name="_Toc294877610"/>
      <w:bookmarkEnd w:id="4005"/>
      <w:bookmarkEnd w:id="4006"/>
      <w:bookmarkEnd w:id="4007"/>
      <w:bookmarkEnd w:id="4008"/>
      <w:r>
        <w:rPr>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2F5F3A" w:rsidRDefault="00D96612" w:rsidP="006C580C">
      <w:pPr>
        <w:pStyle w:val="a3"/>
        <w:ind w:left="0" w:right="20"/>
      </w:pPr>
      <w:r w:rsidRPr="002F5F3A">
        <w:t xml:space="preserve">L3 switch relays DHCP message to DHCP server via VLAN 10 and connects with host or L2 switch. </w:t>
      </w:r>
    </w:p>
    <w:p w14:paraId="18DD7CC4" w14:textId="77777777" w:rsidR="00D96612" w:rsidRPr="002F5F3A" w:rsidRDefault="00D96612" w:rsidP="006C580C">
      <w:pPr>
        <w:pStyle w:val="a3"/>
        <w:ind w:left="0" w:right="20"/>
      </w:pPr>
      <w:r w:rsidRPr="002F5F3A">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69"/>
        <w:gridCol w:w="994"/>
        <w:gridCol w:w="6285"/>
      </w:tblGrid>
      <w:tr w:rsidR="00D96612" w:rsidRPr="002F5F3A" w14:paraId="35C3A563" w14:textId="77777777" w:rsidTr="000B40CD">
        <w:tc>
          <w:tcPr>
            <w:tcW w:w="887" w:type="dxa"/>
            <w:vAlign w:val="center"/>
          </w:tcPr>
          <w:p w14:paraId="040818EA" w14:textId="77777777" w:rsidR="00D96612" w:rsidRPr="002F5F3A" w:rsidRDefault="00D96612" w:rsidP="006C580C">
            <w:pPr>
              <w:pStyle w:val="aa"/>
              <w:spacing w:after="120"/>
              <w:ind w:right="20" w:firstLine="200"/>
              <w:jc w:val="both"/>
            </w:pPr>
            <w:r>
              <w:rPr>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2F5F3A" w:rsidRDefault="00D96612" w:rsidP="006C580C">
            <w:pPr>
              <w:pStyle w:val="aa"/>
              <w:ind w:right="20" w:firstLine="196"/>
              <w:jc w:val="both"/>
              <w:rPr>
                <w:b/>
                <w:bCs/>
              </w:rPr>
            </w:pPr>
            <w:r w:rsidRPr="002F5F3A">
              <w:rPr>
                <w:b/>
                <w:bCs/>
              </w:rPr>
              <w:t>Note</w:t>
            </w:r>
          </w:p>
        </w:tc>
        <w:tc>
          <w:tcPr>
            <w:tcW w:w="6767" w:type="dxa"/>
            <w:vAlign w:val="center"/>
          </w:tcPr>
          <w:p w14:paraId="1D7F3FEA" w14:textId="77777777" w:rsidR="00D96612" w:rsidRPr="002F5F3A" w:rsidRDefault="00D96612" w:rsidP="006C580C">
            <w:pPr>
              <w:pStyle w:val="aa"/>
              <w:ind w:right="20"/>
              <w:jc w:val="both"/>
            </w:pPr>
            <w:r w:rsidRPr="002F5F3A">
              <w:t>The DAI in this configuration depends on DHCP snooping binding information about IP-to-MAC binding information. Refer to DHCP snooping chapter about DHCP snooping configuration.</w:t>
            </w:r>
          </w:p>
        </w:tc>
      </w:tr>
    </w:tbl>
    <w:p w14:paraId="2DAC9557" w14:textId="77777777" w:rsidR="00D96612" w:rsidRDefault="00D96612" w:rsidP="006C580C">
      <w:pPr>
        <w:pStyle w:val="a3"/>
        <w:ind w:left="0" w:right="20"/>
      </w:pPr>
      <w:r w:rsidRPr="002F5F3A">
        <w:t xml:space="preserve">To use DAI on a switch that is enabled for DHCP relay function, do the following steps. </w:t>
      </w:r>
    </w:p>
    <w:p w14:paraId="50EA044B" w14:textId="77777777" w:rsidR="006A5FA0" w:rsidRPr="002F5F3A" w:rsidRDefault="006A5FA0" w:rsidP="006C580C">
      <w:pPr>
        <w:pStyle w:val="afffff3"/>
        <w:ind w:left="0" w:right="20"/>
      </w:pPr>
      <w:bookmarkStart w:id="4009" w:name="_Toc294878137"/>
      <w:bookmarkStart w:id="4010" w:name="_Toc391575379"/>
      <w:r>
        <w:t xml:space="preserve">Table </w:t>
      </w:r>
      <w:r w:rsidR="005832B8">
        <w:fldChar w:fldCharType="begin"/>
      </w:r>
      <w:r w:rsidR="00092D8C">
        <w:instrText xml:space="preserve"> SEQ Table \* ARABIC </w:instrText>
      </w:r>
      <w:r w:rsidR="005832B8">
        <w:fldChar w:fldCharType="separate"/>
      </w:r>
      <w:r w:rsidR="008B56C1">
        <w:rPr>
          <w:noProof/>
        </w:rPr>
        <w:t>237</w:t>
      </w:r>
      <w:r w:rsidR="005832B8">
        <w:rPr>
          <w:noProof/>
        </w:rPr>
        <w:fldChar w:fldCharType="end"/>
      </w:r>
      <w:r>
        <w:rPr>
          <w:rFonts w:hint="eastAsia"/>
        </w:rPr>
        <w:t xml:space="preserve"> </w:t>
      </w:r>
      <w:r w:rsidRPr="002F5F3A">
        <w:t>DAI Configuration</w:t>
      </w:r>
      <w:bookmarkEnd w:id="4009"/>
      <w:bookmarkEnd w:id="4010"/>
    </w:p>
    <w:tbl>
      <w:tblPr>
        <w:tblStyle w:val="CLIWide"/>
        <w:tblW w:w="0" w:type="auto"/>
        <w:tblLook w:val="01E0" w:firstRow="1" w:lastRow="1" w:firstColumn="1" w:lastColumn="1" w:noHBand="0" w:noVBand="0"/>
      </w:tblPr>
      <w:tblGrid>
        <w:gridCol w:w="1035"/>
        <w:gridCol w:w="7113"/>
      </w:tblGrid>
      <w:tr w:rsidR="000B40CD" w:rsidRPr="00AF5FC7"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2F0887" w:rsidRDefault="000B40CD" w:rsidP="006C580C">
            <w:pPr>
              <w:ind w:right="20"/>
              <w:rPr>
                <w:rFonts w:eastAsia="굴림"/>
                <w:b/>
              </w:rPr>
            </w:pPr>
            <w:r w:rsidRPr="002F0887">
              <w:rPr>
                <w:rFonts w:eastAsia="굴림"/>
                <w:b/>
              </w:rPr>
              <w:t>Step</w:t>
            </w:r>
          </w:p>
        </w:tc>
        <w:tc>
          <w:tcPr>
            <w:tcW w:w="7276" w:type="dxa"/>
          </w:tcPr>
          <w:p w14:paraId="515B6099" w14:textId="77777777" w:rsidR="000B40CD" w:rsidRPr="000B40CD" w:rsidRDefault="000B40CD" w:rsidP="006C580C">
            <w:pPr>
              <w:wordWrap/>
              <w:ind w:right="20"/>
              <w:rPr>
                <w:b/>
              </w:rPr>
            </w:pPr>
            <w:r w:rsidRPr="000B40CD">
              <w:rPr>
                <w:rFonts w:hint="eastAsia"/>
                <w:b/>
              </w:rPr>
              <w:t>Descripiton</w:t>
            </w:r>
          </w:p>
        </w:tc>
      </w:tr>
      <w:tr w:rsidR="00D96612" w:rsidRPr="00AF5FC7" w14:paraId="0220A196" w14:textId="77777777" w:rsidTr="00DC7270">
        <w:tc>
          <w:tcPr>
            <w:tcW w:w="1046" w:type="dxa"/>
          </w:tcPr>
          <w:p w14:paraId="412A1F08" w14:textId="77777777" w:rsidR="00D96612" w:rsidRPr="002F0887" w:rsidRDefault="00D96612" w:rsidP="006C580C">
            <w:pPr>
              <w:ind w:right="20"/>
              <w:rPr>
                <w:rFonts w:eastAsia="굴림"/>
                <w:b/>
              </w:rPr>
            </w:pPr>
            <w:r w:rsidRPr="002F0887">
              <w:rPr>
                <w:rFonts w:eastAsia="굴림"/>
                <w:b/>
              </w:rPr>
              <w:t>Step 1</w:t>
            </w:r>
          </w:p>
        </w:tc>
        <w:tc>
          <w:tcPr>
            <w:tcW w:w="7276" w:type="dxa"/>
          </w:tcPr>
          <w:p w14:paraId="07F544BC" w14:textId="77777777" w:rsidR="00D96612" w:rsidRPr="002F5F3A" w:rsidRDefault="00D96612" w:rsidP="006C580C">
            <w:pPr>
              <w:wordWrap/>
              <w:ind w:right="20"/>
            </w:pPr>
            <w:r w:rsidRPr="002F5F3A">
              <w:t>Enables DHCP relay function.</w:t>
            </w:r>
          </w:p>
          <w:p w14:paraId="675A9711" w14:textId="77777777" w:rsidR="00D96612" w:rsidRPr="002F5F3A" w:rsidRDefault="00D96612" w:rsidP="006C580C">
            <w:pPr>
              <w:wordWrap/>
              <w:ind w:right="20"/>
              <w:rPr>
                <w:b/>
                <w:bCs/>
              </w:rPr>
            </w:pPr>
            <w:r w:rsidRPr="002F5F3A">
              <w:t xml:space="preserve">Switch# </w:t>
            </w:r>
            <w:r w:rsidRPr="002F5F3A">
              <w:rPr>
                <w:b/>
                <w:bCs/>
              </w:rPr>
              <w:t>configure terminal</w:t>
            </w:r>
          </w:p>
          <w:p w14:paraId="19625EEA" w14:textId="77777777" w:rsidR="00D96612" w:rsidRPr="002F5F3A" w:rsidRDefault="00D96612" w:rsidP="006C580C">
            <w:pPr>
              <w:wordWrap/>
              <w:ind w:right="20"/>
            </w:pPr>
            <w:r w:rsidRPr="002F5F3A">
              <w:t xml:space="preserve">Switch(config)# </w:t>
            </w:r>
            <w:r w:rsidRPr="002F5F3A">
              <w:rPr>
                <w:b/>
                <w:bCs/>
              </w:rPr>
              <w:t>ip dhcp helper-address 10.1.1.1</w:t>
            </w:r>
          </w:p>
          <w:p w14:paraId="6DDFF485" w14:textId="77777777" w:rsidR="00D96612" w:rsidRPr="002F5F3A" w:rsidRDefault="00D96612" w:rsidP="006C580C">
            <w:pPr>
              <w:wordWrap/>
              <w:ind w:right="20"/>
              <w:rPr>
                <w:b/>
                <w:bCs/>
              </w:rPr>
            </w:pPr>
            <w:r w:rsidRPr="002F5F3A">
              <w:t xml:space="preserve">Switch(config)# </w:t>
            </w:r>
            <w:r w:rsidRPr="002F5F3A">
              <w:rPr>
                <w:b/>
                <w:bCs/>
              </w:rPr>
              <w:t>service dhcp relay</w:t>
            </w:r>
          </w:p>
          <w:p w14:paraId="43B49764" w14:textId="77777777" w:rsidR="00D96612" w:rsidRPr="002F5F3A" w:rsidRDefault="00D96612" w:rsidP="006C580C">
            <w:pPr>
              <w:wordWrap/>
              <w:ind w:right="20"/>
            </w:pPr>
          </w:p>
        </w:tc>
      </w:tr>
      <w:tr w:rsidR="00D96612" w:rsidRPr="00AF5FC7" w14:paraId="2E30FECC" w14:textId="77777777" w:rsidTr="00DC7270">
        <w:tc>
          <w:tcPr>
            <w:tcW w:w="1046" w:type="dxa"/>
          </w:tcPr>
          <w:p w14:paraId="38E3AB32" w14:textId="77777777" w:rsidR="00D96612" w:rsidRPr="002F0887" w:rsidRDefault="00D96612" w:rsidP="006C580C">
            <w:pPr>
              <w:ind w:right="20"/>
              <w:rPr>
                <w:rFonts w:eastAsia="굴림"/>
                <w:b/>
              </w:rPr>
            </w:pPr>
            <w:r w:rsidRPr="002F0887">
              <w:rPr>
                <w:rFonts w:eastAsia="굴림"/>
                <w:b/>
              </w:rPr>
              <w:t>Step 2</w:t>
            </w:r>
          </w:p>
        </w:tc>
        <w:tc>
          <w:tcPr>
            <w:tcW w:w="7276" w:type="dxa"/>
          </w:tcPr>
          <w:p w14:paraId="112B5D62" w14:textId="77777777" w:rsidR="00D96612" w:rsidRPr="002F5F3A" w:rsidRDefault="00D96612" w:rsidP="006C580C">
            <w:pPr>
              <w:wordWrap/>
              <w:ind w:right="20"/>
            </w:pPr>
            <w:r w:rsidRPr="002F5F3A">
              <w:t xml:space="preserve">To configure IP-to-MAC binding information of host assigned IP from </w:t>
            </w:r>
            <w:proofErr w:type="gramStart"/>
            <w:r w:rsidRPr="002F5F3A">
              <w:t>DHCP,</w:t>
            </w:r>
            <w:proofErr w:type="gramEnd"/>
            <w:r w:rsidRPr="002F5F3A">
              <w:t xml:space="preserve"> enable DHCP snooping within VLAN 10 to build up the IP-to-MAC binding information of a host.</w:t>
            </w:r>
          </w:p>
          <w:p w14:paraId="47AA3644" w14:textId="77777777" w:rsidR="00D96612" w:rsidRPr="002F5F3A" w:rsidRDefault="00D96612" w:rsidP="006C580C">
            <w:pPr>
              <w:wordWrap/>
              <w:ind w:right="20"/>
            </w:pPr>
            <w:r w:rsidRPr="002F5F3A">
              <w:lastRenderedPageBreak/>
              <w:t xml:space="preserve">Switch# </w:t>
            </w:r>
            <w:r w:rsidRPr="002F5F3A">
              <w:rPr>
                <w:b/>
                <w:bCs/>
              </w:rPr>
              <w:t>configure terminal</w:t>
            </w:r>
          </w:p>
          <w:p w14:paraId="67F0BB59" w14:textId="77777777" w:rsidR="00D96612" w:rsidRPr="002F5F3A" w:rsidRDefault="00D96612" w:rsidP="006C580C">
            <w:pPr>
              <w:wordWrap/>
              <w:ind w:right="20"/>
              <w:rPr>
                <w:b/>
                <w:bCs/>
              </w:rPr>
            </w:pPr>
            <w:r w:rsidRPr="002F5F3A">
              <w:t xml:space="preserve">Switch(config)# </w:t>
            </w:r>
            <w:r w:rsidRPr="002F5F3A">
              <w:rPr>
                <w:b/>
                <w:bCs/>
              </w:rPr>
              <w:t>ip dhcp snooping VLAN 1</w:t>
            </w:r>
          </w:p>
          <w:p w14:paraId="19502DB6" w14:textId="77777777" w:rsidR="00D96612" w:rsidRPr="002F5F3A" w:rsidRDefault="00D96612" w:rsidP="006C580C">
            <w:pPr>
              <w:wordWrap/>
              <w:ind w:right="20"/>
            </w:pPr>
            <w:r w:rsidRPr="002F5F3A">
              <w:t xml:space="preserve">Switch(config)# </w:t>
            </w:r>
            <w:r w:rsidRPr="002F5F3A">
              <w:rPr>
                <w:b/>
                <w:bCs/>
              </w:rPr>
              <w:t>ip dhcp snooping VLAN 10</w:t>
            </w:r>
          </w:p>
          <w:p w14:paraId="33F65391" w14:textId="77777777" w:rsidR="00D96612" w:rsidRPr="002F5F3A" w:rsidRDefault="00D96612" w:rsidP="006C580C">
            <w:pPr>
              <w:wordWrap/>
              <w:ind w:right="20"/>
            </w:pPr>
            <w:r w:rsidRPr="002F5F3A">
              <w:t xml:space="preserve">Switch(config)# </w:t>
            </w:r>
            <w:r w:rsidRPr="002F5F3A">
              <w:rPr>
                <w:b/>
                <w:bCs/>
              </w:rPr>
              <w:t>ip dhcp snooping</w:t>
            </w:r>
          </w:p>
          <w:p w14:paraId="0BF0C136" w14:textId="77777777" w:rsidR="00D96612" w:rsidRPr="002F5F3A" w:rsidRDefault="00D96612" w:rsidP="006C580C">
            <w:pPr>
              <w:wordWrap/>
              <w:ind w:right="20"/>
            </w:pPr>
          </w:p>
        </w:tc>
      </w:tr>
      <w:tr w:rsidR="00D96612" w:rsidRPr="00AF5FC7" w14:paraId="2B65B581" w14:textId="77777777" w:rsidTr="00DC7270">
        <w:tc>
          <w:tcPr>
            <w:tcW w:w="1046" w:type="dxa"/>
          </w:tcPr>
          <w:p w14:paraId="28ABAB35" w14:textId="77777777" w:rsidR="00D96612" w:rsidRPr="002F0887" w:rsidRDefault="00D96612" w:rsidP="006C580C">
            <w:pPr>
              <w:ind w:right="20"/>
              <w:rPr>
                <w:rFonts w:eastAsia="굴림"/>
                <w:b/>
              </w:rPr>
            </w:pPr>
            <w:r w:rsidRPr="002F0887">
              <w:rPr>
                <w:rFonts w:eastAsia="굴림"/>
                <w:b/>
              </w:rPr>
              <w:lastRenderedPageBreak/>
              <w:t>Step 3</w:t>
            </w:r>
          </w:p>
        </w:tc>
        <w:tc>
          <w:tcPr>
            <w:tcW w:w="7276" w:type="dxa"/>
          </w:tcPr>
          <w:p w14:paraId="5CD3D496" w14:textId="77777777" w:rsidR="00D96612" w:rsidRPr="002F5F3A" w:rsidRDefault="00D96612" w:rsidP="006C580C">
            <w:pPr>
              <w:wordWrap/>
              <w:ind w:right="20"/>
            </w:pPr>
            <w:r w:rsidRPr="002F5F3A">
              <w:t>To permit ARP packet of switch using static ip, set ARP ACL.</w:t>
            </w:r>
          </w:p>
          <w:p w14:paraId="458F7182" w14:textId="77777777" w:rsidR="00D96612" w:rsidRPr="002F5F3A" w:rsidRDefault="00D96612" w:rsidP="006C580C">
            <w:pPr>
              <w:wordWrap/>
              <w:ind w:right="20"/>
            </w:pPr>
            <w:r w:rsidRPr="002F5F3A">
              <w:t xml:space="preserve">Switch# </w:t>
            </w:r>
            <w:r w:rsidRPr="002F5F3A">
              <w:rPr>
                <w:b/>
                <w:bCs/>
              </w:rPr>
              <w:t>configure terminal</w:t>
            </w:r>
          </w:p>
          <w:p w14:paraId="2B025B19" w14:textId="77777777" w:rsidR="00D96612" w:rsidRPr="002F5F3A" w:rsidRDefault="00D96612" w:rsidP="006C580C">
            <w:pPr>
              <w:wordWrap/>
              <w:ind w:right="20"/>
              <w:rPr>
                <w:b/>
                <w:bCs/>
              </w:rPr>
            </w:pPr>
            <w:r w:rsidRPr="002F5F3A">
              <w:t xml:space="preserve">Switch(config)# </w:t>
            </w:r>
            <w:r w:rsidRPr="002F5F3A">
              <w:rPr>
                <w:b/>
                <w:bCs/>
              </w:rPr>
              <w:t>arp access-list permit-switch</w:t>
            </w:r>
          </w:p>
          <w:p w14:paraId="146DA3E1" w14:textId="77777777" w:rsidR="00D96612" w:rsidRPr="002F5F3A" w:rsidRDefault="00D96612" w:rsidP="006C580C">
            <w:pPr>
              <w:wordWrap/>
              <w:ind w:right="20"/>
              <w:jc w:val="left"/>
              <w:rPr>
                <w:b/>
                <w:bCs/>
              </w:rPr>
            </w:pPr>
            <w:r w:rsidRPr="002F5F3A">
              <w:t xml:space="preserve">Switch(config-arp-nacl)# </w:t>
            </w:r>
            <w:r w:rsidRPr="002F5F3A">
              <w:rPr>
                <w:b/>
                <w:bCs/>
              </w:rPr>
              <w:t>permit ip host 192.168.0.1 mac host 0007.7000.1234</w:t>
            </w:r>
          </w:p>
          <w:p w14:paraId="4D34A164" w14:textId="77777777" w:rsidR="00D96612" w:rsidRPr="002F5F3A" w:rsidRDefault="00D96612" w:rsidP="006C580C">
            <w:pPr>
              <w:wordWrap/>
              <w:ind w:right="20"/>
              <w:rPr>
                <w:b/>
                <w:bCs/>
              </w:rPr>
            </w:pPr>
            <w:r w:rsidRPr="002F5F3A">
              <w:t xml:space="preserve">Switch(config-arp-nacl)# </w:t>
            </w:r>
            <w:r w:rsidRPr="002F5F3A">
              <w:rPr>
                <w:b/>
                <w:bCs/>
              </w:rPr>
              <w:t>exit</w:t>
            </w:r>
          </w:p>
          <w:p w14:paraId="77204B12" w14:textId="77777777" w:rsidR="00D96612" w:rsidRPr="002F5F3A" w:rsidRDefault="00D96612" w:rsidP="006C580C">
            <w:pPr>
              <w:wordWrap/>
              <w:ind w:right="20"/>
              <w:rPr>
                <w:b/>
                <w:bCs/>
              </w:rPr>
            </w:pPr>
            <w:r w:rsidRPr="002F5F3A">
              <w:t xml:space="preserve">Switch(config)# </w:t>
            </w:r>
            <w:r w:rsidRPr="002F5F3A">
              <w:rPr>
                <w:b/>
                <w:bCs/>
              </w:rPr>
              <w:t>ip arp inspection filter permit-switch VLAN 1</w:t>
            </w:r>
          </w:p>
          <w:p w14:paraId="2CECF843" w14:textId="77777777" w:rsidR="00D96612" w:rsidRPr="002F5F3A" w:rsidRDefault="00D96612" w:rsidP="006C580C">
            <w:pPr>
              <w:wordWrap/>
              <w:ind w:right="20"/>
              <w:rPr>
                <w:b/>
                <w:bCs/>
              </w:rPr>
            </w:pPr>
            <w:r w:rsidRPr="002F5F3A">
              <w:t xml:space="preserve">Switch(config)# </w:t>
            </w:r>
            <w:r w:rsidRPr="002F5F3A">
              <w:rPr>
                <w:b/>
                <w:bCs/>
              </w:rPr>
              <w:t>end</w:t>
            </w:r>
          </w:p>
          <w:p w14:paraId="19FCEC99" w14:textId="77777777" w:rsidR="00D96612" w:rsidRPr="002F5F3A" w:rsidRDefault="00D96612" w:rsidP="006C580C">
            <w:pPr>
              <w:wordWrap/>
              <w:ind w:right="20"/>
              <w:rPr>
                <w:b/>
                <w:bCs/>
              </w:rPr>
            </w:pPr>
          </w:p>
          <w:p w14:paraId="170D5D49" w14:textId="77777777" w:rsidR="00D96612" w:rsidRPr="002F5F3A" w:rsidRDefault="00D96612" w:rsidP="006C580C">
            <w:pPr>
              <w:wordWrap/>
              <w:ind w:right="20"/>
            </w:pPr>
            <w:r w:rsidRPr="002F5F3A">
              <w:t>To see if the configuration has been set correctly.</w:t>
            </w:r>
          </w:p>
          <w:p w14:paraId="76C079BB" w14:textId="77777777" w:rsidR="00D96612" w:rsidRPr="002F5F3A" w:rsidRDefault="00D96612" w:rsidP="006C580C">
            <w:pPr>
              <w:wordWrap/>
              <w:ind w:right="20"/>
            </w:pPr>
            <w:r w:rsidRPr="002F5F3A">
              <w:t xml:space="preserve">Switch# </w:t>
            </w:r>
            <w:r w:rsidRPr="002F5F3A">
              <w:rPr>
                <w:b/>
                <w:bCs/>
              </w:rPr>
              <w:t>show ip arp inspection VLAN 1</w:t>
            </w:r>
          </w:p>
          <w:p w14:paraId="510AEE53" w14:textId="77777777" w:rsidR="00D96612" w:rsidRPr="002F5F3A" w:rsidRDefault="00D96612" w:rsidP="006C580C">
            <w:pPr>
              <w:wordWrap/>
              <w:ind w:right="20"/>
              <w:rPr>
                <w:b/>
                <w:bCs/>
              </w:rPr>
            </w:pPr>
          </w:p>
        </w:tc>
      </w:tr>
      <w:tr w:rsidR="00D96612" w:rsidRPr="00AF5FC7" w14:paraId="31931142" w14:textId="77777777" w:rsidTr="00DC7270">
        <w:tc>
          <w:tcPr>
            <w:tcW w:w="1046" w:type="dxa"/>
          </w:tcPr>
          <w:p w14:paraId="77F0D70C" w14:textId="77777777" w:rsidR="00D96612" w:rsidRPr="002F0887" w:rsidRDefault="00D96612" w:rsidP="006C580C">
            <w:pPr>
              <w:ind w:right="20"/>
              <w:rPr>
                <w:rFonts w:eastAsia="굴림"/>
                <w:b/>
              </w:rPr>
            </w:pPr>
            <w:r w:rsidRPr="002F0887">
              <w:rPr>
                <w:rFonts w:eastAsia="굴림"/>
                <w:b/>
              </w:rPr>
              <w:t>Step 4</w:t>
            </w:r>
          </w:p>
        </w:tc>
        <w:tc>
          <w:tcPr>
            <w:tcW w:w="7276" w:type="dxa"/>
          </w:tcPr>
          <w:p w14:paraId="6D76E89C" w14:textId="77777777" w:rsidR="00D96612" w:rsidRPr="002F5F3A" w:rsidRDefault="00D96612" w:rsidP="006C580C">
            <w:pPr>
              <w:wordWrap/>
              <w:ind w:right="20"/>
            </w:pPr>
            <w:r w:rsidRPr="002F5F3A">
              <w:t>Enables DAI to VLAN1 connected with host.</w:t>
            </w:r>
          </w:p>
          <w:p w14:paraId="05C68F41" w14:textId="77777777" w:rsidR="00D96612" w:rsidRPr="002F5F3A" w:rsidRDefault="00D96612" w:rsidP="006C580C">
            <w:pPr>
              <w:wordWrap/>
              <w:ind w:right="20"/>
            </w:pPr>
          </w:p>
          <w:p w14:paraId="2D72575A" w14:textId="77777777" w:rsidR="00D96612" w:rsidRPr="002F5F3A" w:rsidRDefault="00D96612" w:rsidP="006C580C">
            <w:pPr>
              <w:wordWrap/>
              <w:ind w:right="20"/>
            </w:pPr>
            <w:r w:rsidRPr="002F5F3A">
              <w:t xml:space="preserve">Switch# </w:t>
            </w:r>
            <w:r w:rsidRPr="002F5F3A">
              <w:rPr>
                <w:b/>
                <w:bCs/>
              </w:rPr>
              <w:t>configure terminal</w:t>
            </w:r>
          </w:p>
          <w:p w14:paraId="168DEE04" w14:textId="77777777" w:rsidR="00D96612" w:rsidRPr="002F5F3A" w:rsidRDefault="00D96612" w:rsidP="006C580C">
            <w:pPr>
              <w:wordWrap/>
              <w:ind w:right="20"/>
              <w:rPr>
                <w:b/>
                <w:bCs/>
              </w:rPr>
            </w:pPr>
            <w:r w:rsidRPr="002F5F3A">
              <w:t xml:space="preserve">Switch(config)# </w:t>
            </w:r>
            <w:r w:rsidRPr="002F5F3A">
              <w:rPr>
                <w:b/>
                <w:bCs/>
              </w:rPr>
              <w:t>ip arp inspection VLAN 1</w:t>
            </w:r>
          </w:p>
          <w:p w14:paraId="5DF0CC85" w14:textId="77777777" w:rsidR="00D96612" w:rsidRPr="002F5F3A" w:rsidRDefault="00D96612" w:rsidP="006C580C">
            <w:pPr>
              <w:wordWrap/>
              <w:ind w:right="20"/>
              <w:rPr>
                <w:b/>
                <w:bCs/>
              </w:rPr>
            </w:pPr>
            <w:r w:rsidRPr="002F5F3A">
              <w:t xml:space="preserve">Switch(config)# </w:t>
            </w:r>
            <w:r w:rsidRPr="002F5F3A">
              <w:rPr>
                <w:b/>
                <w:bCs/>
              </w:rPr>
              <w:t>end</w:t>
            </w:r>
          </w:p>
          <w:p w14:paraId="79E2E593" w14:textId="77777777" w:rsidR="00D96612" w:rsidRPr="002F5F3A" w:rsidRDefault="00D96612" w:rsidP="006C580C">
            <w:pPr>
              <w:wordWrap/>
              <w:ind w:right="20"/>
            </w:pPr>
          </w:p>
          <w:p w14:paraId="108E41C0" w14:textId="77777777" w:rsidR="00D96612" w:rsidRPr="002F5F3A" w:rsidRDefault="00D96612" w:rsidP="006C580C">
            <w:pPr>
              <w:wordWrap/>
              <w:ind w:right="20"/>
            </w:pPr>
            <w:r w:rsidRPr="002F5F3A">
              <w:t>To see if the configuration has been set correctly.</w:t>
            </w:r>
          </w:p>
          <w:p w14:paraId="3C7D1447" w14:textId="77777777" w:rsidR="00D96612" w:rsidRPr="002F5F3A" w:rsidRDefault="00D96612" w:rsidP="006C580C">
            <w:pPr>
              <w:wordWrap/>
              <w:ind w:right="20"/>
            </w:pPr>
            <w:r w:rsidRPr="002F5F3A">
              <w:t xml:space="preserve">Switch# </w:t>
            </w:r>
            <w:r w:rsidRPr="002F5F3A">
              <w:rPr>
                <w:b/>
                <w:bCs/>
              </w:rPr>
              <w:t>show ip arp inspection VLAN 1</w:t>
            </w:r>
          </w:p>
          <w:p w14:paraId="257FC41B" w14:textId="77777777" w:rsidR="00D96612" w:rsidRPr="002F5F3A" w:rsidRDefault="00D96612" w:rsidP="006C580C">
            <w:pPr>
              <w:wordWrap/>
              <w:ind w:right="20"/>
            </w:pPr>
          </w:p>
        </w:tc>
      </w:tr>
    </w:tbl>
    <w:p w14:paraId="7209D575" w14:textId="77777777" w:rsidR="00D96612" w:rsidRPr="002F5F3A" w:rsidRDefault="00D96612" w:rsidP="006C580C">
      <w:pPr>
        <w:pStyle w:val="a3"/>
        <w:ind w:left="0" w:right="20"/>
      </w:pPr>
      <w:r w:rsidRPr="002F5F3A">
        <w:t xml:space="preserve">The setting of L3 switch is as follows: </w:t>
      </w:r>
    </w:p>
    <w:tbl>
      <w:tblPr>
        <w:tblStyle w:val="48"/>
        <w:tblW w:w="0" w:type="auto"/>
        <w:tblLook w:val="01E0" w:firstRow="1" w:lastRow="1" w:firstColumn="1" w:lastColumn="1" w:noHBand="0" w:noVBand="0"/>
      </w:tblPr>
      <w:tblGrid>
        <w:gridCol w:w="8261"/>
      </w:tblGrid>
      <w:tr w:rsidR="00D96612" w:rsidRPr="006A5FA0" w14:paraId="734FF134" w14:textId="77777777" w:rsidTr="00DC7270">
        <w:tc>
          <w:tcPr>
            <w:tcW w:w="9068" w:type="dxa"/>
          </w:tcPr>
          <w:p w14:paraId="7E4EEA74" w14:textId="77777777" w:rsidR="00D96612" w:rsidRPr="006A5FA0" w:rsidRDefault="00D96612" w:rsidP="006C580C">
            <w:pPr>
              <w:ind w:right="20"/>
              <w:rPr>
                <w:rFonts w:eastAsia="굴림"/>
              </w:rPr>
            </w:pPr>
            <w:r w:rsidRPr="006A5FA0">
              <w:rPr>
                <w:rFonts w:eastAsia="굴림"/>
              </w:rPr>
              <w:t>!</w:t>
            </w:r>
          </w:p>
          <w:p w14:paraId="34855535" w14:textId="77777777" w:rsidR="00D96612" w:rsidRPr="006A5FA0" w:rsidRDefault="00D96612" w:rsidP="006C580C">
            <w:pPr>
              <w:ind w:right="20"/>
              <w:rPr>
                <w:rFonts w:eastAsia="굴림"/>
              </w:rPr>
            </w:pPr>
            <w:r w:rsidRPr="006A5FA0">
              <w:rPr>
                <w:rFonts w:eastAsia="굴림"/>
              </w:rPr>
              <w:t>arp access-list permit-switch</w:t>
            </w:r>
          </w:p>
          <w:p w14:paraId="7A22AFD6" w14:textId="77777777" w:rsidR="00D96612" w:rsidRPr="006A5FA0" w:rsidRDefault="00D96612" w:rsidP="006C580C">
            <w:pPr>
              <w:ind w:right="20"/>
              <w:rPr>
                <w:rFonts w:eastAsia="굴림"/>
              </w:rPr>
            </w:pPr>
            <w:r w:rsidRPr="006A5FA0">
              <w:rPr>
                <w:rFonts w:eastAsia="굴림"/>
              </w:rPr>
              <w:t xml:space="preserve">  permit ip host 192.168.0.1 mac host 0007.7000.1234</w:t>
            </w:r>
          </w:p>
          <w:p w14:paraId="1FC09FED" w14:textId="77777777" w:rsidR="00D96612" w:rsidRPr="006A5FA0" w:rsidRDefault="00D96612" w:rsidP="006C580C">
            <w:pPr>
              <w:ind w:right="20"/>
              <w:rPr>
                <w:rFonts w:eastAsia="굴림"/>
              </w:rPr>
            </w:pPr>
            <w:r w:rsidRPr="006A5FA0">
              <w:rPr>
                <w:rFonts w:eastAsia="굴림"/>
              </w:rPr>
              <w:t>!</w:t>
            </w:r>
          </w:p>
          <w:p w14:paraId="3BC41240" w14:textId="77777777" w:rsidR="00D96612" w:rsidRPr="006A5FA0" w:rsidRDefault="00D96612" w:rsidP="006C580C">
            <w:pPr>
              <w:ind w:right="20"/>
              <w:rPr>
                <w:rFonts w:eastAsia="굴림"/>
              </w:rPr>
            </w:pPr>
            <w:r w:rsidRPr="006A5FA0">
              <w:rPr>
                <w:rFonts w:eastAsia="굴림"/>
              </w:rPr>
              <w:t>ip arp inspection vlan 1</w:t>
            </w:r>
          </w:p>
          <w:p w14:paraId="6BFD0234" w14:textId="77777777" w:rsidR="00D96612" w:rsidRPr="006A5FA0" w:rsidRDefault="00D96612" w:rsidP="006C580C">
            <w:pPr>
              <w:ind w:right="20"/>
              <w:rPr>
                <w:rFonts w:eastAsia="굴림"/>
              </w:rPr>
            </w:pPr>
            <w:r w:rsidRPr="006A5FA0">
              <w:rPr>
                <w:rFonts w:eastAsia="굴림"/>
              </w:rPr>
              <w:t>ip arp inspection filter permit-switch vlan 1</w:t>
            </w:r>
          </w:p>
          <w:p w14:paraId="644A86BD" w14:textId="77777777" w:rsidR="00D96612" w:rsidRPr="006A5FA0" w:rsidRDefault="00D96612" w:rsidP="006C580C">
            <w:pPr>
              <w:ind w:right="20"/>
              <w:rPr>
                <w:rFonts w:eastAsia="굴림"/>
              </w:rPr>
            </w:pPr>
            <w:r w:rsidRPr="006A5FA0">
              <w:rPr>
                <w:rFonts w:eastAsia="굴림"/>
              </w:rPr>
              <w:t>!</w:t>
            </w:r>
          </w:p>
          <w:p w14:paraId="1A1FF89F" w14:textId="77777777" w:rsidR="00D96612" w:rsidRPr="006A5FA0" w:rsidRDefault="00D96612" w:rsidP="006C580C">
            <w:pPr>
              <w:ind w:right="20"/>
              <w:rPr>
                <w:rFonts w:eastAsia="굴림"/>
              </w:rPr>
            </w:pPr>
            <w:r w:rsidRPr="006A5FA0">
              <w:rPr>
                <w:rFonts w:eastAsia="굴림"/>
              </w:rPr>
              <w:t>ip dhcp helper-address 10.1.1.1</w:t>
            </w:r>
          </w:p>
          <w:p w14:paraId="5791BE2F" w14:textId="77777777" w:rsidR="00D96612" w:rsidRPr="006A5FA0" w:rsidRDefault="00D96612" w:rsidP="006C580C">
            <w:pPr>
              <w:ind w:right="20"/>
              <w:rPr>
                <w:rFonts w:eastAsia="굴림"/>
              </w:rPr>
            </w:pPr>
            <w:r w:rsidRPr="006A5FA0">
              <w:rPr>
                <w:rFonts w:eastAsia="굴림"/>
              </w:rPr>
              <w:t>service dhcp relay</w:t>
            </w:r>
          </w:p>
          <w:p w14:paraId="0D39E36D" w14:textId="77777777" w:rsidR="00D96612" w:rsidRPr="006A5FA0" w:rsidRDefault="00D96612" w:rsidP="006C580C">
            <w:pPr>
              <w:ind w:right="20"/>
              <w:rPr>
                <w:rFonts w:eastAsia="굴림"/>
              </w:rPr>
            </w:pPr>
            <w:r w:rsidRPr="006A5FA0">
              <w:rPr>
                <w:rFonts w:eastAsia="굴림"/>
              </w:rPr>
              <w:t>!</w:t>
            </w:r>
          </w:p>
          <w:p w14:paraId="00D6719E" w14:textId="77777777" w:rsidR="00D96612" w:rsidRPr="006A5FA0" w:rsidRDefault="00D96612" w:rsidP="006C580C">
            <w:pPr>
              <w:ind w:right="20"/>
              <w:rPr>
                <w:rFonts w:eastAsia="굴림"/>
              </w:rPr>
            </w:pPr>
            <w:r w:rsidRPr="006A5FA0">
              <w:rPr>
                <w:rFonts w:eastAsia="굴림"/>
              </w:rPr>
              <w:t>ip dhcp snooping vlan 1</w:t>
            </w:r>
          </w:p>
          <w:p w14:paraId="3DD16389" w14:textId="77777777" w:rsidR="00D96612" w:rsidRPr="006A5FA0" w:rsidRDefault="00D96612" w:rsidP="006C580C">
            <w:pPr>
              <w:ind w:right="20"/>
              <w:rPr>
                <w:rFonts w:eastAsia="굴림"/>
              </w:rPr>
            </w:pPr>
            <w:r w:rsidRPr="006A5FA0">
              <w:rPr>
                <w:rFonts w:eastAsia="굴림"/>
              </w:rPr>
              <w:t>ip dhcp snooping vlan 10</w:t>
            </w:r>
          </w:p>
          <w:p w14:paraId="24E44DE6" w14:textId="77777777" w:rsidR="00D96612" w:rsidRPr="006A5FA0" w:rsidRDefault="00D96612" w:rsidP="006C580C">
            <w:pPr>
              <w:ind w:right="20"/>
              <w:rPr>
                <w:rFonts w:eastAsia="굴림"/>
              </w:rPr>
            </w:pPr>
            <w:r w:rsidRPr="006A5FA0">
              <w:rPr>
                <w:rFonts w:eastAsia="굴림"/>
              </w:rPr>
              <w:t>ip dhcp snooping</w:t>
            </w:r>
          </w:p>
          <w:p w14:paraId="658D284D" w14:textId="77777777" w:rsidR="00D96612" w:rsidRPr="006A5FA0" w:rsidRDefault="00D96612" w:rsidP="006C580C">
            <w:pPr>
              <w:ind w:right="20"/>
              <w:rPr>
                <w:rFonts w:eastAsia="굴림"/>
              </w:rPr>
            </w:pPr>
            <w:r w:rsidRPr="006A5FA0">
              <w:rPr>
                <w:rFonts w:eastAsia="굴림"/>
              </w:rPr>
              <w:t>!</w:t>
            </w:r>
          </w:p>
        </w:tc>
      </w:tr>
    </w:tbl>
    <w:p w14:paraId="5CE552EC" w14:textId="77777777" w:rsidR="00D96612" w:rsidRDefault="00D96612" w:rsidP="006C580C">
      <w:pPr>
        <w:ind w:right="20"/>
        <w:rPr>
          <w:rFonts w:ascii="굴림" w:eastAsia="굴림" w:hAnsi="굴림" w:cs="Times New Roman"/>
        </w:rPr>
      </w:pPr>
    </w:p>
    <w:p w14:paraId="64AB0B76" w14:textId="77777777" w:rsidR="003F4897" w:rsidRDefault="00F5522C" w:rsidP="0021019A">
      <w:pPr>
        <w:pStyle w:val="1"/>
        <w:ind w:right="20"/>
      </w:pPr>
      <w:bookmarkStart w:id="4011" w:name="_Toc294879762"/>
      <w:bookmarkStart w:id="4012" w:name="_Toc294880446"/>
      <w:bookmarkStart w:id="4013" w:name="_Toc391378375"/>
      <w:bookmarkStart w:id="4014" w:name="_Toc444695285"/>
      <w:r>
        <w:rPr>
          <w:rFonts w:hint="eastAsia"/>
        </w:rPr>
        <w:lastRenderedPageBreak/>
        <w:t>Qos and ACL</w:t>
      </w:r>
      <w:bookmarkEnd w:id="4011"/>
      <w:bookmarkEnd w:id="4012"/>
      <w:bookmarkEnd w:id="4013"/>
      <w:bookmarkEnd w:id="4014"/>
    </w:p>
    <w:p w14:paraId="10E3A502" w14:textId="77777777" w:rsidR="00F5522C" w:rsidRPr="00F5522C" w:rsidRDefault="00F5522C" w:rsidP="0021019A">
      <w:pPr>
        <w:ind w:right="20"/>
      </w:pPr>
      <w:bookmarkStart w:id="4015" w:name="_Toc294880972"/>
      <w:bookmarkStart w:id="4016" w:name="_Toc294882276"/>
      <w:bookmarkStart w:id="4017" w:name="_Toc294882801"/>
      <w:bookmarkStart w:id="4018" w:name="_Toc295242063"/>
      <w:bookmarkStart w:id="4019" w:name="_Toc295242504"/>
      <w:bookmarkStart w:id="4020" w:name="_Toc295290824"/>
      <w:bookmarkStart w:id="4021" w:name="_Toc295390160"/>
      <w:bookmarkStart w:id="4022" w:name="_Toc295402242"/>
      <w:bookmarkStart w:id="4023" w:name="_Toc295402284"/>
      <w:bookmarkStart w:id="4024" w:name="_Toc295470762"/>
      <w:bookmarkStart w:id="4025" w:name="_Toc295741880"/>
      <w:bookmarkStart w:id="4026" w:name="_Toc295750569"/>
      <w:bookmarkStart w:id="4027" w:name="_Toc295808319"/>
      <w:bookmarkStart w:id="4028" w:name="_Toc295808991"/>
      <w:bookmarkStart w:id="4029" w:name="_Toc295820003"/>
      <w:bookmarkStart w:id="4030" w:name="_Toc295820038"/>
      <w:bookmarkStart w:id="4031" w:name="_Toc295820074"/>
      <w:bookmarkStart w:id="4032" w:name="_Toc295825917"/>
      <w:bookmarkStart w:id="4033" w:name="_Toc295832361"/>
      <w:bookmarkStart w:id="4034" w:name="_Toc295832404"/>
      <w:bookmarkStart w:id="4035" w:name="_Toc295833080"/>
      <w:bookmarkStart w:id="4036" w:name="_Toc295833844"/>
      <w:bookmarkStart w:id="4037" w:name="_Toc295836594"/>
      <w:bookmarkStart w:id="4038" w:name="_Toc295894143"/>
      <w:bookmarkStart w:id="4039" w:name="_Toc295987303"/>
      <w:bookmarkStart w:id="4040" w:name="_Toc296000233"/>
      <w:bookmarkStart w:id="4041" w:name="_Toc296001327"/>
      <w:bookmarkStart w:id="4042" w:name="_Toc296020358"/>
      <w:bookmarkStart w:id="4043" w:name="_Toc296083592"/>
      <w:bookmarkStart w:id="4044" w:name="_Toc296087063"/>
      <w:bookmarkStart w:id="4045" w:name="_Toc296176573"/>
      <w:bookmarkStart w:id="4046" w:name="_Toc296177348"/>
      <w:bookmarkStart w:id="4047" w:name="_Toc296180955"/>
      <w:bookmarkStart w:id="4048" w:name="_Toc296182032"/>
      <w:bookmarkStart w:id="4049" w:name="_Toc296182806"/>
      <w:bookmarkStart w:id="4050" w:name="_Toc296184045"/>
      <w:bookmarkStart w:id="4051" w:name="_Toc296339875"/>
      <w:bookmarkStart w:id="4052" w:name="_Toc296340655"/>
      <w:bookmarkStart w:id="4053" w:name="_Toc296671325"/>
      <w:bookmarkStart w:id="4054" w:name="_Toc296671369"/>
      <w:bookmarkStart w:id="4055" w:name="_Toc296671848"/>
      <w:bookmarkStart w:id="4056" w:name="_Toc296690668"/>
      <w:bookmarkStart w:id="4057" w:name="_Toc296959277"/>
      <w:bookmarkStart w:id="4058" w:name="_Toc297822549"/>
      <w:bookmarkStart w:id="4059" w:name="_Toc306024401"/>
      <w:bookmarkStart w:id="4060" w:name="_Toc306029296"/>
      <w:bookmarkStart w:id="4061" w:name="_Toc306092053"/>
      <w:bookmarkStart w:id="4062" w:name="_Toc306093390"/>
      <w:bookmarkStart w:id="4063" w:name="_Toc306283357"/>
      <w:bookmarkStart w:id="4064" w:name="_Toc306284162"/>
      <w:bookmarkStart w:id="4065" w:name="_Toc306284967"/>
      <w:bookmarkStart w:id="4066" w:name="_Toc325378235"/>
      <w:bookmarkStart w:id="4067" w:name="_Toc327782425"/>
      <w:bookmarkStart w:id="4068" w:name="_Toc329073644"/>
      <w:bookmarkStart w:id="4069" w:name="_Toc329076586"/>
      <w:bookmarkStart w:id="4070" w:name="_Toc335384422"/>
      <w:bookmarkStart w:id="4071" w:name="_Toc335385235"/>
      <w:bookmarkStart w:id="4072" w:name="_Toc335386048"/>
      <w:bookmarkStart w:id="4073" w:name="_Toc335640826"/>
      <w:bookmarkStart w:id="4074" w:name="_Toc336588086"/>
      <w:bookmarkStart w:id="4075" w:name="_Toc336589655"/>
      <w:bookmarkStart w:id="4076" w:name="_Toc336590525"/>
      <w:bookmarkStart w:id="4077" w:name="_Toc336591261"/>
      <w:bookmarkStart w:id="4078" w:name="_Toc336604878"/>
      <w:bookmarkStart w:id="4079" w:name="_Toc336605858"/>
      <w:bookmarkStart w:id="4080" w:name="_Toc337193675"/>
      <w:bookmarkStart w:id="4081" w:name="_Toc337194482"/>
      <w:bookmarkStart w:id="4082" w:name="_Toc337195558"/>
      <w:bookmarkStart w:id="4083" w:name="_Toc337196318"/>
      <w:bookmarkStart w:id="4084" w:name="_Toc337197078"/>
      <w:bookmarkStart w:id="4085" w:name="_Toc337199468"/>
      <w:bookmarkStart w:id="4086" w:name="_Toc337200266"/>
      <w:bookmarkStart w:id="4087" w:name="_Toc337201182"/>
      <w:bookmarkStart w:id="4088" w:name="_Toc337728709"/>
      <w:bookmarkStart w:id="4089" w:name="_Toc337819182"/>
      <w:bookmarkStart w:id="4090" w:name="_Toc338756006"/>
      <w:bookmarkStart w:id="4091" w:name="_Toc339539519"/>
      <w:bookmarkStart w:id="4092" w:name="_Toc340647731"/>
      <w:bookmarkStart w:id="4093" w:name="_Toc340663651"/>
      <w:bookmarkStart w:id="4094" w:name="_Toc341455541"/>
      <w:bookmarkStart w:id="4095" w:name="_Toc341693779"/>
      <w:bookmarkStart w:id="4096" w:name="_Toc341699513"/>
      <w:bookmarkStart w:id="4097" w:name="_Toc341886337"/>
      <w:bookmarkStart w:id="4098" w:name="_Toc341976134"/>
      <w:bookmarkStart w:id="4099" w:name="_Toc342046104"/>
      <w:bookmarkStart w:id="4100" w:name="_Toc343863889"/>
      <w:bookmarkStart w:id="4101" w:name="_Toc348529239"/>
      <w:bookmarkStart w:id="4102" w:name="_Toc348536313"/>
      <w:bookmarkStart w:id="4103" w:name="_Toc348537257"/>
      <w:bookmarkStart w:id="4104" w:name="_Toc348538202"/>
      <w:bookmarkStart w:id="4105" w:name="_Toc348539147"/>
      <w:bookmarkStart w:id="4106" w:name="_Toc348540092"/>
      <w:bookmarkStart w:id="4107" w:name="_Toc348541037"/>
      <w:bookmarkStart w:id="4108" w:name="_Toc348541982"/>
      <w:bookmarkStart w:id="4109" w:name="_Toc348542927"/>
      <w:bookmarkStart w:id="4110" w:name="_Toc348624852"/>
      <w:bookmarkStart w:id="4111" w:name="_Toc348625797"/>
      <w:bookmarkStart w:id="4112" w:name="_Toc354409718"/>
      <w:bookmarkStart w:id="4113" w:name="_Toc354416033"/>
      <w:bookmarkStart w:id="4114" w:name="_Toc277777835"/>
      <w:bookmarkStart w:id="4115" w:name="_Toc363228735"/>
      <w:bookmarkStart w:id="4116" w:name="_Toc337198727"/>
      <w:bookmarkStart w:id="4117" w:name="_Toc354416386"/>
      <w:bookmarkStart w:id="4118" w:name="_Toc254870967"/>
    </w:p>
    <w:p w14:paraId="083DE9DD" w14:textId="77777777" w:rsidR="00F5522C" w:rsidRPr="002F5F3A" w:rsidRDefault="00F5522C" w:rsidP="0021019A">
      <w:pPr>
        <w:pStyle w:val="a3"/>
        <w:ind w:right="20"/>
      </w:pPr>
      <w:r w:rsidRPr="002F5F3A">
        <w:t>This chapter describes the QoS configuration and the ACL of system.</w:t>
      </w:r>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p>
    <w:p w14:paraId="4A41763C" w14:textId="77777777" w:rsidR="00F5522C" w:rsidRDefault="00F5522C" w:rsidP="0021019A">
      <w:pPr>
        <w:ind w:right="20"/>
      </w:pPr>
    </w:p>
    <w:p w14:paraId="4C61C96B" w14:textId="77777777" w:rsidR="00F5522C" w:rsidRDefault="00F5522C" w:rsidP="0021019A">
      <w:pPr>
        <w:ind w:right="20"/>
      </w:pPr>
      <w:r>
        <w:br w:type="page"/>
      </w:r>
    </w:p>
    <w:p w14:paraId="5E78DDBE" w14:textId="77777777" w:rsidR="00F5522C" w:rsidRDefault="00F5522C" w:rsidP="0021019A">
      <w:pPr>
        <w:pStyle w:val="2"/>
        <w:ind w:right="20"/>
      </w:pPr>
      <w:bookmarkStart w:id="4119" w:name="_Toc277777853"/>
      <w:bookmarkStart w:id="4120" w:name="_Toc361679402"/>
      <w:bookmarkStart w:id="4121" w:name="_Toc444695286"/>
      <w:r>
        <w:rPr>
          <w:rFonts w:hint="eastAsia"/>
        </w:rPr>
        <w:lastRenderedPageBreak/>
        <w:t>QOS</w:t>
      </w:r>
      <w:bookmarkEnd w:id="4119"/>
      <w:bookmarkEnd w:id="4120"/>
      <w:bookmarkEnd w:id="4121"/>
    </w:p>
    <w:p w14:paraId="5DDFB3FD" w14:textId="77777777" w:rsidR="00F5522C" w:rsidRDefault="00F5522C" w:rsidP="00466742">
      <w:pPr>
        <w:pStyle w:val="3"/>
        <w:ind w:left="0" w:right="20"/>
      </w:pPr>
      <w:bookmarkStart w:id="4122" w:name="_Toc277777837"/>
      <w:bookmarkStart w:id="4123" w:name="_Toc363228737"/>
      <w:bookmarkStart w:id="4124" w:name="_Toc444695287"/>
      <w:r w:rsidRPr="00DC7270">
        <w:t>Global</w:t>
      </w:r>
      <w:r w:rsidRPr="002F5F3A">
        <w:t xml:space="preserve"> Configuration</w:t>
      </w:r>
      <w:bookmarkEnd w:id="4122"/>
      <w:bookmarkEnd w:id="4123"/>
      <w:bookmarkEnd w:id="4124"/>
    </w:p>
    <w:p w14:paraId="6A08D550" w14:textId="77777777" w:rsidR="00F5522C" w:rsidRDefault="00F5522C" w:rsidP="00466742">
      <w:pPr>
        <w:pStyle w:val="a3"/>
        <w:ind w:left="0" w:right="20"/>
      </w:pPr>
      <w:r w:rsidRPr="002F5F3A">
        <w:t>Use the following commands to enable QOS global.</w:t>
      </w:r>
    </w:p>
    <w:p w14:paraId="6FEC472F" w14:textId="77777777" w:rsidR="00F5522C" w:rsidRDefault="006A4BB0" w:rsidP="00466742">
      <w:pPr>
        <w:pStyle w:val="afffff3"/>
        <w:ind w:left="0" w:right="20"/>
      </w:pPr>
      <w:bookmarkStart w:id="4125" w:name="_Toc254870968"/>
      <w:bookmarkStart w:id="4126" w:name="_Toc277777854"/>
      <w:bookmarkStart w:id="4127" w:name="_Toc361679403"/>
      <w:bookmarkStart w:id="4128" w:name="_Toc391575380"/>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238</w:t>
      </w:r>
      <w:r w:rsidR="005832B8">
        <w:fldChar w:fldCharType="end"/>
      </w:r>
      <w:r w:rsidR="00F5522C">
        <w:t xml:space="preserve"> </w:t>
      </w:r>
      <w:bookmarkEnd w:id="4125"/>
      <w:bookmarkEnd w:id="4126"/>
      <w:bookmarkEnd w:id="4127"/>
      <w:r w:rsidR="00F5522C" w:rsidRPr="002F5F3A">
        <w:t>QOS Global Configuration Command</w:t>
      </w:r>
      <w:bookmarkEnd w:id="4128"/>
    </w:p>
    <w:tbl>
      <w:tblPr>
        <w:tblStyle w:val="CLIWide"/>
        <w:tblW w:w="0" w:type="auto"/>
        <w:tblLook w:val="01E0" w:firstRow="1" w:lastRow="1" w:firstColumn="1" w:lastColumn="1" w:noHBand="0" w:noVBand="0"/>
      </w:tblPr>
      <w:tblGrid>
        <w:gridCol w:w="2765"/>
        <w:gridCol w:w="4226"/>
        <w:gridCol w:w="1157"/>
      </w:tblGrid>
      <w:tr w:rsidR="00F5522C"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2F5F3A" w:rsidRDefault="00F5522C" w:rsidP="00466742">
            <w:pPr>
              <w:wordWrap/>
              <w:ind w:right="20"/>
              <w:rPr>
                <w:b/>
                <w:bCs/>
              </w:rPr>
            </w:pPr>
            <w:r w:rsidRPr="002F5F3A">
              <w:rPr>
                <w:b/>
                <w:bCs/>
              </w:rPr>
              <w:t>Command</w:t>
            </w:r>
          </w:p>
        </w:tc>
        <w:tc>
          <w:tcPr>
            <w:tcW w:w="4820" w:type="dxa"/>
          </w:tcPr>
          <w:p w14:paraId="34075E17" w14:textId="77777777" w:rsidR="00F5522C" w:rsidRPr="002F5F3A" w:rsidRDefault="00F5522C" w:rsidP="00466742">
            <w:pPr>
              <w:pStyle w:val="ac"/>
            </w:pPr>
            <w:r w:rsidRPr="002F5F3A">
              <w:t>Description</w:t>
            </w:r>
          </w:p>
        </w:tc>
        <w:tc>
          <w:tcPr>
            <w:tcW w:w="1183" w:type="dxa"/>
          </w:tcPr>
          <w:p w14:paraId="19B17438" w14:textId="77777777" w:rsidR="00F5522C" w:rsidRPr="002F5F3A" w:rsidRDefault="00F5522C" w:rsidP="00466742">
            <w:pPr>
              <w:pStyle w:val="ac"/>
            </w:pPr>
            <w:r w:rsidRPr="002F5F3A">
              <w:t>Mode</w:t>
            </w:r>
          </w:p>
        </w:tc>
      </w:tr>
      <w:tr w:rsidR="00F5522C" w14:paraId="694473C4" w14:textId="77777777" w:rsidTr="00DC7270">
        <w:tc>
          <w:tcPr>
            <w:tcW w:w="3076" w:type="dxa"/>
          </w:tcPr>
          <w:p w14:paraId="52314B2E" w14:textId="77777777" w:rsidR="00F5522C" w:rsidRPr="002F5F3A" w:rsidRDefault="00F5522C" w:rsidP="00466742">
            <w:pPr>
              <w:wordWrap/>
              <w:ind w:right="20"/>
            </w:pPr>
            <w:r w:rsidRPr="002F5F3A">
              <w:rPr>
                <w:b/>
                <w:bCs/>
              </w:rPr>
              <w:t xml:space="preserve">mls qos </w:t>
            </w:r>
          </w:p>
        </w:tc>
        <w:tc>
          <w:tcPr>
            <w:tcW w:w="4820" w:type="dxa"/>
          </w:tcPr>
          <w:p w14:paraId="481DFC0D" w14:textId="77777777" w:rsidR="00F5522C" w:rsidRPr="002F5F3A" w:rsidRDefault="00F5522C" w:rsidP="00466742">
            <w:pPr>
              <w:wordWrap/>
              <w:ind w:right="20"/>
            </w:pPr>
            <w:r w:rsidRPr="002F5F3A">
              <w:t xml:space="preserve">Enables QOS global configuration </w:t>
            </w:r>
          </w:p>
        </w:tc>
        <w:tc>
          <w:tcPr>
            <w:tcW w:w="1183" w:type="dxa"/>
          </w:tcPr>
          <w:p w14:paraId="415B5E7B" w14:textId="77777777" w:rsidR="00F5522C" w:rsidRPr="002F5F3A" w:rsidRDefault="00F5522C" w:rsidP="00466742">
            <w:pPr>
              <w:wordWrap/>
              <w:ind w:right="20"/>
            </w:pPr>
            <w:r w:rsidRPr="002F5F3A">
              <w:t>Config</w:t>
            </w:r>
          </w:p>
        </w:tc>
      </w:tr>
      <w:tr w:rsidR="00F5522C" w14:paraId="0D656EEF" w14:textId="77777777" w:rsidTr="00DC7270">
        <w:tc>
          <w:tcPr>
            <w:tcW w:w="3076" w:type="dxa"/>
          </w:tcPr>
          <w:p w14:paraId="021A134E" w14:textId="77777777" w:rsidR="00F5522C" w:rsidRPr="002F5F3A" w:rsidRDefault="00F5522C" w:rsidP="00466742">
            <w:pPr>
              <w:wordWrap/>
              <w:ind w:right="20"/>
            </w:pPr>
            <w:r w:rsidRPr="002F5F3A">
              <w:rPr>
                <w:b/>
                <w:bCs/>
              </w:rPr>
              <w:t xml:space="preserve">no mls qos </w:t>
            </w:r>
          </w:p>
        </w:tc>
        <w:tc>
          <w:tcPr>
            <w:tcW w:w="4820" w:type="dxa"/>
          </w:tcPr>
          <w:p w14:paraId="3D63366F" w14:textId="77777777" w:rsidR="00F5522C" w:rsidRPr="002F5F3A" w:rsidRDefault="00F5522C" w:rsidP="00466742">
            <w:pPr>
              <w:wordWrap/>
              <w:ind w:right="20"/>
            </w:pPr>
            <w:r w:rsidRPr="002F5F3A">
              <w:t xml:space="preserve">Disables QOS global configuration </w:t>
            </w:r>
          </w:p>
        </w:tc>
        <w:tc>
          <w:tcPr>
            <w:tcW w:w="1183" w:type="dxa"/>
          </w:tcPr>
          <w:p w14:paraId="222C026A" w14:textId="77777777" w:rsidR="00F5522C" w:rsidRPr="002F5F3A" w:rsidRDefault="00F5522C" w:rsidP="00466742">
            <w:pPr>
              <w:wordWrap/>
              <w:ind w:right="20"/>
            </w:pPr>
            <w:r w:rsidRPr="002F5F3A">
              <w:t>Config</w:t>
            </w:r>
          </w:p>
        </w:tc>
      </w:tr>
      <w:tr w:rsidR="00F5522C" w14:paraId="223472D4" w14:textId="77777777" w:rsidTr="00DC7270">
        <w:tc>
          <w:tcPr>
            <w:tcW w:w="3076" w:type="dxa"/>
          </w:tcPr>
          <w:p w14:paraId="075D72D0" w14:textId="77777777" w:rsidR="00F5522C" w:rsidRPr="002F5F3A" w:rsidRDefault="00F5522C" w:rsidP="00466742">
            <w:pPr>
              <w:wordWrap/>
              <w:ind w:right="20"/>
              <w:rPr>
                <w:b/>
                <w:bCs/>
              </w:rPr>
            </w:pPr>
            <w:r w:rsidRPr="002F5F3A">
              <w:rPr>
                <w:b/>
                <w:bCs/>
              </w:rPr>
              <w:t>show mls qos</w:t>
            </w:r>
          </w:p>
        </w:tc>
        <w:tc>
          <w:tcPr>
            <w:tcW w:w="4820" w:type="dxa"/>
          </w:tcPr>
          <w:p w14:paraId="270A3A94" w14:textId="77777777" w:rsidR="00F5522C" w:rsidRPr="002F5F3A" w:rsidRDefault="00F5522C" w:rsidP="00466742">
            <w:pPr>
              <w:wordWrap/>
              <w:ind w:right="20"/>
            </w:pPr>
            <w:r w:rsidRPr="002F5F3A">
              <w:t xml:space="preserve">Searches the status of QOS global configuration </w:t>
            </w:r>
          </w:p>
        </w:tc>
        <w:tc>
          <w:tcPr>
            <w:tcW w:w="1183" w:type="dxa"/>
          </w:tcPr>
          <w:p w14:paraId="4E760F44" w14:textId="77777777" w:rsidR="00F5522C" w:rsidRPr="002F5F3A" w:rsidRDefault="00C81E24" w:rsidP="00466742">
            <w:pPr>
              <w:wordWrap/>
              <w:ind w:right="20"/>
            </w:pPr>
            <w:r>
              <w:rPr>
                <w:rFonts w:hint="eastAsia"/>
              </w:rPr>
              <w:t>Privileged</w:t>
            </w:r>
          </w:p>
        </w:tc>
      </w:tr>
    </w:tbl>
    <w:p w14:paraId="512601A9" w14:textId="77777777" w:rsidR="00F5522C" w:rsidRPr="002F5F3A" w:rsidRDefault="00F5522C" w:rsidP="00466742">
      <w:pPr>
        <w:pStyle w:val="a3"/>
        <w:ind w:left="0" w:right="20"/>
      </w:pPr>
      <w:r w:rsidRPr="002F5F3A">
        <w:t xml:space="preserve">All QOS-related settings of a </w:t>
      </w:r>
      <w:r w:rsidR="00094318">
        <w:t>C9500</w:t>
      </w:r>
      <w:r w:rsidRPr="002F5F3A">
        <w:t xml:space="preserve"> work only under global configuration. Most QOS-related commands are not possible to set if Mls qos is not enabled. </w:t>
      </w:r>
    </w:p>
    <w:p w14:paraId="3A1A97A5" w14:textId="77777777" w:rsidR="00F5522C" w:rsidRDefault="00F5522C" w:rsidP="00466742">
      <w:pPr>
        <w:pStyle w:val="3"/>
        <w:ind w:left="0" w:right="20"/>
      </w:pPr>
      <w:bookmarkStart w:id="4129" w:name="_Toc254870969"/>
      <w:bookmarkStart w:id="4130" w:name="_Toc277777855"/>
      <w:bookmarkStart w:id="4131" w:name="_Toc361679404"/>
      <w:bookmarkStart w:id="4132" w:name="_Toc444695288"/>
      <w:r>
        <w:rPr>
          <w:rFonts w:hint="eastAsia"/>
        </w:rPr>
        <w:t xml:space="preserve">TX </w:t>
      </w:r>
      <w:r>
        <w:t>Scheduling</w:t>
      </w:r>
      <w:r>
        <w:rPr>
          <w:rFonts w:hint="eastAsia"/>
        </w:rPr>
        <w:t xml:space="preserve"> </w:t>
      </w:r>
      <w:bookmarkEnd w:id="4129"/>
      <w:bookmarkEnd w:id="4130"/>
      <w:r w:rsidRPr="002F5F3A">
        <w:t>Configuration</w:t>
      </w:r>
      <w:bookmarkEnd w:id="4131"/>
      <w:bookmarkEnd w:id="4132"/>
    </w:p>
    <w:p w14:paraId="29387A52" w14:textId="77777777" w:rsidR="00F5522C" w:rsidRPr="002F5F3A" w:rsidRDefault="00094318" w:rsidP="00466742">
      <w:pPr>
        <w:pStyle w:val="a3"/>
        <w:ind w:left="0" w:right="20"/>
      </w:pPr>
      <w:r>
        <w:t>C9500</w:t>
      </w:r>
      <w:r w:rsidR="00F5522C" w:rsidRPr="002F5F3A">
        <w:t xml:space="preserve"> provides SPQ (Strict Priority Queue) and WRR (Weighted Round Robin) for scheduling. These two ways can be used together.</w:t>
      </w:r>
    </w:p>
    <w:p w14:paraId="76B96C69" w14:textId="77777777" w:rsidR="00F5522C" w:rsidRPr="002F5F3A" w:rsidRDefault="00F5522C" w:rsidP="00466742">
      <w:pPr>
        <w:pStyle w:val="a3"/>
        <w:ind w:left="0" w:right="20"/>
      </w:pPr>
      <w:r w:rsidRPr="002F5F3A">
        <w:t xml:space="preserve">The WRR provided by </w:t>
      </w:r>
      <w:r w:rsidR="00094318">
        <w:t>C9500</w:t>
      </w:r>
      <w:r w:rsidRPr="002F5F3A">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592989" w:rsidRDefault="00F5522C" w:rsidP="00466742">
      <w:pPr>
        <w:pStyle w:val="a3"/>
        <w:ind w:left="0" w:right="20"/>
      </w:pPr>
      <w:r w:rsidRPr="00592989">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592989" w:rsidRDefault="00F5522C" w:rsidP="00466742">
      <w:pPr>
        <w:pStyle w:val="a3"/>
        <w:ind w:left="0" w:right="20"/>
      </w:pPr>
      <w:r w:rsidRPr="00592989">
        <w:t>Each port has 8 queues: Queue 7 has the highest priority, and Queue 0 has the lowest priority.</w:t>
      </w:r>
    </w:p>
    <w:p w14:paraId="75BDA6AC" w14:textId="77777777" w:rsidR="00F5522C" w:rsidRPr="00592989" w:rsidRDefault="00F5522C" w:rsidP="00466742">
      <w:pPr>
        <w:pStyle w:val="a3"/>
        <w:ind w:left="0" w:right="20"/>
      </w:pPr>
      <w:r w:rsidRPr="00592989">
        <w:t>The following table shows an example about scheduling per queue.</w:t>
      </w:r>
    </w:p>
    <w:p w14:paraId="07B00DA6" w14:textId="77777777" w:rsidR="003F1039" w:rsidRPr="003E3F42" w:rsidRDefault="003F1039" w:rsidP="00466742">
      <w:pPr>
        <w:pStyle w:val="afffff3"/>
        <w:ind w:left="0" w:right="20"/>
        <w:rPr>
          <w:highlight w:val="yellow"/>
        </w:rPr>
      </w:pPr>
      <w:bookmarkStart w:id="4133" w:name="_Toc391575381"/>
      <w:r w:rsidRPr="00592989">
        <w:t xml:space="preserve">Table </w:t>
      </w:r>
      <w:r w:rsidR="005832B8" w:rsidRPr="003E3F42">
        <w:fldChar w:fldCharType="begin"/>
      </w:r>
      <w:r w:rsidR="00092D8C" w:rsidRPr="003E3F42">
        <w:instrText xml:space="preserve"> SEQ Table \* ARABIC </w:instrText>
      </w:r>
      <w:r w:rsidR="005832B8" w:rsidRPr="003E3F42">
        <w:fldChar w:fldCharType="separate"/>
      </w:r>
      <w:r w:rsidR="008B56C1" w:rsidRPr="003E3F42">
        <w:rPr>
          <w:noProof/>
        </w:rPr>
        <w:t>239</w:t>
      </w:r>
      <w:r w:rsidR="005832B8" w:rsidRPr="003E3F42">
        <w:rPr>
          <w:noProof/>
        </w:rPr>
        <w:fldChar w:fldCharType="end"/>
      </w:r>
      <w:r w:rsidRPr="003E3F42">
        <w:rPr>
          <w:rFonts w:hint="eastAsia"/>
        </w:rPr>
        <w:t xml:space="preserve"> </w:t>
      </w:r>
      <w:r w:rsidRPr="003E3F42">
        <w:t>TX Scheduling Configuration</w:t>
      </w:r>
      <w:bookmarkEnd w:id="4133"/>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3E3F42" w14:paraId="121819DF" w14:textId="77777777" w:rsidTr="003E3F42">
        <w:trPr>
          <w:trHeight w:val="532"/>
        </w:trPr>
        <w:tc>
          <w:tcPr>
            <w:tcW w:w="2145" w:type="dxa"/>
            <w:shd w:val="clear" w:color="auto" w:fill="E6E6E6"/>
            <w:vAlign w:val="center"/>
          </w:tcPr>
          <w:p w14:paraId="080841D8" w14:textId="77777777" w:rsidR="003F1039" w:rsidRPr="003E3F42" w:rsidRDefault="003F1039" w:rsidP="00466742">
            <w:pPr>
              <w:spacing w:line="240" w:lineRule="auto"/>
              <w:ind w:right="20"/>
              <w:rPr>
                <w:rFonts w:eastAsia="굴림"/>
                <w:b/>
                <w:kern w:val="0"/>
              </w:rPr>
            </w:pPr>
            <w:r w:rsidRPr="003E3F42">
              <w:rPr>
                <w:rFonts w:eastAsia="굴림" w:hint="eastAsia"/>
                <w:b/>
                <w:kern w:val="0"/>
              </w:rPr>
              <w:t>Queue</w:t>
            </w:r>
          </w:p>
        </w:tc>
        <w:tc>
          <w:tcPr>
            <w:tcW w:w="3734" w:type="dxa"/>
            <w:shd w:val="clear" w:color="auto" w:fill="E6E6E6"/>
            <w:vAlign w:val="center"/>
          </w:tcPr>
          <w:p w14:paraId="3FD2B936" w14:textId="77777777" w:rsidR="003F1039" w:rsidRPr="003E3F42" w:rsidRDefault="003F1039" w:rsidP="00466742">
            <w:pPr>
              <w:spacing w:line="240" w:lineRule="auto"/>
              <w:ind w:right="20"/>
              <w:rPr>
                <w:rFonts w:eastAsia="굴림"/>
                <w:b/>
                <w:kern w:val="0"/>
              </w:rPr>
            </w:pPr>
            <w:r w:rsidRPr="003E3F42">
              <w:rPr>
                <w:rFonts w:eastAsia="굴림" w:hint="eastAsia"/>
                <w:b/>
                <w:kern w:val="0"/>
              </w:rPr>
              <w:t>Description</w:t>
            </w:r>
          </w:p>
        </w:tc>
      </w:tr>
      <w:tr w:rsidR="003E3F42" w:rsidRPr="003E3F42" w14:paraId="130BC1D3" w14:textId="77777777" w:rsidTr="00466742">
        <w:trPr>
          <w:trHeight w:val="422"/>
        </w:trPr>
        <w:tc>
          <w:tcPr>
            <w:tcW w:w="2145" w:type="dxa"/>
            <w:shd w:val="clear" w:color="auto" w:fill="auto"/>
            <w:vAlign w:val="center"/>
          </w:tcPr>
          <w:p w14:paraId="41A53DE7" w14:textId="77777777" w:rsidR="003F1039" w:rsidRPr="003E3F42" w:rsidRDefault="003F1039" w:rsidP="00466742">
            <w:pPr>
              <w:spacing w:line="240" w:lineRule="auto"/>
              <w:ind w:right="20"/>
              <w:rPr>
                <w:rFonts w:eastAsia="굴림"/>
                <w:kern w:val="0"/>
              </w:rPr>
            </w:pPr>
            <w:r w:rsidRPr="003E3F42">
              <w:rPr>
                <w:rFonts w:eastAsia="굴림"/>
                <w:kern w:val="0"/>
              </w:rPr>
              <w:t>Queue 7</w:t>
            </w:r>
          </w:p>
        </w:tc>
        <w:tc>
          <w:tcPr>
            <w:tcW w:w="3734" w:type="dxa"/>
            <w:shd w:val="clear" w:color="auto" w:fill="auto"/>
            <w:vAlign w:val="center"/>
          </w:tcPr>
          <w:p w14:paraId="7B44A21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0098BFBA" w14:textId="77777777" w:rsidTr="00466742">
        <w:trPr>
          <w:trHeight w:val="413"/>
        </w:trPr>
        <w:tc>
          <w:tcPr>
            <w:tcW w:w="2145" w:type="dxa"/>
            <w:shd w:val="clear" w:color="auto" w:fill="auto"/>
            <w:vAlign w:val="center"/>
          </w:tcPr>
          <w:p w14:paraId="4517713A" w14:textId="77777777" w:rsidR="003F1039" w:rsidRPr="003E3F42" w:rsidRDefault="003F1039" w:rsidP="00466742">
            <w:pPr>
              <w:spacing w:line="240" w:lineRule="auto"/>
              <w:ind w:right="20"/>
              <w:rPr>
                <w:rFonts w:eastAsia="굴림"/>
                <w:kern w:val="0"/>
              </w:rPr>
            </w:pPr>
            <w:r w:rsidRPr="003E3F42">
              <w:rPr>
                <w:rFonts w:eastAsia="굴림"/>
                <w:kern w:val="0"/>
              </w:rPr>
              <w:t>Queue 6</w:t>
            </w:r>
          </w:p>
        </w:tc>
        <w:tc>
          <w:tcPr>
            <w:tcW w:w="3734" w:type="dxa"/>
            <w:shd w:val="clear" w:color="auto" w:fill="auto"/>
            <w:vAlign w:val="center"/>
          </w:tcPr>
          <w:p w14:paraId="2F5F930A" w14:textId="77777777"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14:paraId="5E476F8C" w14:textId="77777777" w:rsidTr="00466742">
        <w:trPr>
          <w:trHeight w:val="413"/>
        </w:trPr>
        <w:tc>
          <w:tcPr>
            <w:tcW w:w="2145" w:type="dxa"/>
            <w:shd w:val="clear" w:color="auto" w:fill="auto"/>
            <w:vAlign w:val="center"/>
          </w:tcPr>
          <w:p w14:paraId="7EFFF4EB" w14:textId="77777777" w:rsidR="005413F5" w:rsidRPr="003E3F42" w:rsidRDefault="005413F5" w:rsidP="00466742">
            <w:pPr>
              <w:spacing w:line="240" w:lineRule="auto"/>
              <w:ind w:right="20"/>
              <w:rPr>
                <w:rFonts w:eastAsia="굴림"/>
              </w:rPr>
            </w:pPr>
            <w:r w:rsidRPr="003E3F42">
              <w:rPr>
                <w:rFonts w:eastAsia="굴림"/>
                <w:kern w:val="0"/>
              </w:rPr>
              <w:t xml:space="preserve">Queue 5 </w:t>
            </w:r>
          </w:p>
        </w:tc>
        <w:tc>
          <w:tcPr>
            <w:tcW w:w="3734" w:type="dxa"/>
            <w:shd w:val="clear" w:color="auto" w:fill="auto"/>
          </w:tcPr>
          <w:p w14:paraId="3C63DDF9"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72623205" w14:textId="77777777" w:rsidTr="00466742">
        <w:trPr>
          <w:trHeight w:val="413"/>
        </w:trPr>
        <w:tc>
          <w:tcPr>
            <w:tcW w:w="2145" w:type="dxa"/>
            <w:shd w:val="clear" w:color="auto" w:fill="auto"/>
            <w:vAlign w:val="center"/>
          </w:tcPr>
          <w:p w14:paraId="758F42BF" w14:textId="77777777" w:rsidR="005413F5" w:rsidRPr="003E3F42" w:rsidRDefault="005413F5" w:rsidP="00466742">
            <w:pPr>
              <w:spacing w:line="240" w:lineRule="auto"/>
              <w:ind w:right="20"/>
              <w:rPr>
                <w:rFonts w:eastAsia="굴림"/>
              </w:rPr>
            </w:pPr>
            <w:r w:rsidRPr="003E3F42">
              <w:rPr>
                <w:rFonts w:eastAsia="굴림"/>
                <w:kern w:val="0"/>
              </w:rPr>
              <w:t>Queue 4</w:t>
            </w:r>
          </w:p>
        </w:tc>
        <w:tc>
          <w:tcPr>
            <w:tcW w:w="3734" w:type="dxa"/>
            <w:shd w:val="clear" w:color="auto" w:fill="auto"/>
          </w:tcPr>
          <w:p w14:paraId="14008104" w14:textId="77777777"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14:paraId="5E3B92E3" w14:textId="77777777" w:rsidTr="00466742">
        <w:trPr>
          <w:trHeight w:val="413"/>
        </w:trPr>
        <w:tc>
          <w:tcPr>
            <w:tcW w:w="2145" w:type="dxa"/>
            <w:shd w:val="clear" w:color="auto" w:fill="auto"/>
            <w:vAlign w:val="center"/>
          </w:tcPr>
          <w:p w14:paraId="3C25D32B" w14:textId="77777777" w:rsidR="005413F5" w:rsidRPr="003E3F42" w:rsidRDefault="005413F5" w:rsidP="00466742">
            <w:pPr>
              <w:spacing w:line="240" w:lineRule="auto"/>
              <w:ind w:right="20"/>
              <w:rPr>
                <w:rFonts w:eastAsia="굴림"/>
              </w:rPr>
            </w:pPr>
            <w:r w:rsidRPr="003E3F42">
              <w:rPr>
                <w:rFonts w:eastAsia="굴림"/>
                <w:kern w:val="0"/>
              </w:rPr>
              <w:t>Queue 3</w:t>
            </w:r>
          </w:p>
        </w:tc>
        <w:tc>
          <w:tcPr>
            <w:tcW w:w="3734" w:type="dxa"/>
            <w:shd w:val="clear" w:color="auto" w:fill="auto"/>
          </w:tcPr>
          <w:p w14:paraId="1222DB16" w14:textId="77777777" w:rsidR="005413F5" w:rsidRPr="003E3F42" w:rsidRDefault="005413F5" w:rsidP="00466742">
            <w:pPr>
              <w:pStyle w:val="bonmun"/>
              <w:spacing w:line="240" w:lineRule="auto"/>
              <w:ind w:right="20"/>
              <w:rPr>
                <w:sz w:val="18"/>
              </w:rPr>
            </w:pPr>
            <w:r w:rsidRPr="003E3F42">
              <w:rPr>
                <w:rFonts w:hint="eastAsia"/>
                <w:sz w:val="18"/>
              </w:rPr>
              <w:t>WRR  (20)</w:t>
            </w:r>
          </w:p>
        </w:tc>
      </w:tr>
      <w:tr w:rsidR="003E3F42" w:rsidRPr="003E3F42" w14:paraId="04233FE9" w14:textId="77777777" w:rsidTr="00466742">
        <w:trPr>
          <w:trHeight w:val="404"/>
        </w:trPr>
        <w:tc>
          <w:tcPr>
            <w:tcW w:w="2145" w:type="dxa"/>
            <w:shd w:val="clear" w:color="auto" w:fill="auto"/>
            <w:vAlign w:val="center"/>
          </w:tcPr>
          <w:p w14:paraId="2E7EFBA3" w14:textId="77777777" w:rsidR="005413F5" w:rsidRPr="003E3F42" w:rsidRDefault="005413F5" w:rsidP="00466742">
            <w:pPr>
              <w:spacing w:line="240" w:lineRule="auto"/>
              <w:ind w:right="20"/>
              <w:rPr>
                <w:rFonts w:eastAsia="굴림"/>
              </w:rPr>
            </w:pPr>
            <w:r w:rsidRPr="003E3F42">
              <w:rPr>
                <w:rFonts w:eastAsia="굴림"/>
                <w:kern w:val="0"/>
              </w:rPr>
              <w:t>Queue 2</w:t>
            </w:r>
          </w:p>
        </w:tc>
        <w:tc>
          <w:tcPr>
            <w:tcW w:w="3734" w:type="dxa"/>
            <w:shd w:val="clear" w:color="auto" w:fill="auto"/>
          </w:tcPr>
          <w:p w14:paraId="588868A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4585BB14" w14:textId="77777777" w:rsidTr="00466742">
        <w:trPr>
          <w:trHeight w:val="404"/>
        </w:trPr>
        <w:tc>
          <w:tcPr>
            <w:tcW w:w="2145" w:type="dxa"/>
            <w:shd w:val="clear" w:color="auto" w:fill="auto"/>
            <w:vAlign w:val="center"/>
          </w:tcPr>
          <w:p w14:paraId="57578970" w14:textId="77777777" w:rsidR="005413F5" w:rsidRPr="003E3F42" w:rsidRDefault="005413F5" w:rsidP="00466742">
            <w:pPr>
              <w:spacing w:line="240" w:lineRule="auto"/>
              <w:ind w:right="20"/>
              <w:rPr>
                <w:rFonts w:eastAsia="굴림"/>
              </w:rPr>
            </w:pPr>
            <w:r w:rsidRPr="003E3F42">
              <w:rPr>
                <w:rFonts w:eastAsia="굴림"/>
                <w:kern w:val="0"/>
              </w:rPr>
              <w:t>Queue 1</w:t>
            </w:r>
          </w:p>
        </w:tc>
        <w:tc>
          <w:tcPr>
            <w:tcW w:w="3734" w:type="dxa"/>
            <w:shd w:val="clear" w:color="auto" w:fill="auto"/>
          </w:tcPr>
          <w:p w14:paraId="54406594" w14:textId="77777777"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14:paraId="029A4553" w14:textId="77777777" w:rsidTr="00466742">
        <w:trPr>
          <w:trHeight w:val="449"/>
        </w:trPr>
        <w:tc>
          <w:tcPr>
            <w:tcW w:w="2145" w:type="dxa"/>
            <w:shd w:val="clear" w:color="auto" w:fill="auto"/>
            <w:vAlign w:val="center"/>
          </w:tcPr>
          <w:p w14:paraId="3666BFB7" w14:textId="77777777" w:rsidR="005413F5" w:rsidRPr="003E3F42" w:rsidRDefault="005413F5" w:rsidP="00466742">
            <w:pPr>
              <w:spacing w:line="240" w:lineRule="auto"/>
              <w:ind w:right="20"/>
              <w:rPr>
                <w:rFonts w:eastAsia="굴림"/>
              </w:rPr>
            </w:pPr>
            <w:r w:rsidRPr="003E3F42">
              <w:rPr>
                <w:rFonts w:eastAsia="굴림"/>
                <w:kern w:val="0"/>
              </w:rPr>
              <w:t>Queue 0</w:t>
            </w:r>
          </w:p>
        </w:tc>
        <w:tc>
          <w:tcPr>
            <w:tcW w:w="3734" w:type="dxa"/>
            <w:shd w:val="clear" w:color="auto" w:fill="auto"/>
          </w:tcPr>
          <w:p w14:paraId="1ED593F8" w14:textId="77777777" w:rsidR="005413F5" w:rsidRPr="003E3F42" w:rsidRDefault="005413F5" w:rsidP="00466742">
            <w:pPr>
              <w:pStyle w:val="bonmun"/>
              <w:spacing w:line="240" w:lineRule="auto"/>
              <w:ind w:right="20"/>
              <w:rPr>
                <w:sz w:val="18"/>
              </w:rPr>
            </w:pPr>
            <w:r w:rsidRPr="003E3F42">
              <w:rPr>
                <w:rFonts w:hint="eastAsia"/>
                <w:sz w:val="18"/>
              </w:rPr>
              <w:t>SPQ</w:t>
            </w:r>
          </w:p>
        </w:tc>
      </w:tr>
    </w:tbl>
    <w:p w14:paraId="7362256A" w14:textId="77777777" w:rsidR="00F5522C" w:rsidRPr="003E3F42" w:rsidRDefault="00F5522C" w:rsidP="00466742">
      <w:pPr>
        <w:ind w:right="20"/>
      </w:pPr>
    </w:p>
    <w:p w14:paraId="1742506B" w14:textId="77777777" w:rsidR="00F5522C" w:rsidRPr="002F5F3A" w:rsidRDefault="00F5522C" w:rsidP="005952E4">
      <w:pPr>
        <w:pStyle w:val="Randomlist"/>
        <w:tabs>
          <w:tab w:val="clear" w:pos="3968"/>
          <w:tab w:val="num" w:pos="1980"/>
          <w:tab w:val="num" w:pos="3320"/>
        </w:tabs>
        <w:ind w:left="0" w:right="20" w:firstLine="0"/>
      </w:pPr>
      <w:r w:rsidRPr="002F5F3A">
        <w:t xml:space="preserve">Q7 and Q6 </w:t>
      </w:r>
      <w:r w:rsidRPr="00487725">
        <w:t>are</w:t>
      </w:r>
      <w:r w:rsidRPr="002F5F3A">
        <w:t xml:space="preserve"> set for SPQ. Q7 will be treated as the highest priority because it is the first in order and is SPQ at the same time. Then Q6 will be treated the next. </w:t>
      </w:r>
    </w:p>
    <w:p w14:paraId="6613DB7B" w14:textId="77777777" w:rsidR="005413F5" w:rsidRPr="005413F5" w:rsidRDefault="005413F5" w:rsidP="005952E4">
      <w:pPr>
        <w:pStyle w:val="Randomlist"/>
        <w:tabs>
          <w:tab w:val="clear" w:pos="3968"/>
          <w:tab w:val="num" w:pos="1980"/>
          <w:tab w:val="num" w:pos="3320"/>
        </w:tabs>
        <w:ind w:left="0" w:right="20" w:firstLine="0"/>
      </w:pPr>
      <w:r w:rsidRPr="00487725">
        <w:rPr>
          <w:rFonts w:hint="eastAsia"/>
        </w:rPr>
        <w:lastRenderedPageBreak/>
        <w:t>Q5</w:t>
      </w:r>
      <w:proofErr w:type="gramStart"/>
      <w:r w:rsidRPr="00487725">
        <w:rPr>
          <w:rFonts w:hint="eastAsia"/>
        </w:rPr>
        <w:t>,4,3,2,1</w:t>
      </w:r>
      <w:proofErr w:type="gramEnd"/>
      <w:r w:rsidRPr="00487725">
        <w:rPr>
          <w:rFonts w:hint="eastAsia"/>
        </w:rPr>
        <w:t xml:space="preserve"> </w:t>
      </w:r>
      <w:r w:rsidRPr="002F5F3A">
        <w:t>are set for</w:t>
      </w:r>
      <w:r w:rsidRPr="00487725">
        <w:rPr>
          <w:rFonts w:hint="eastAsia"/>
        </w:rPr>
        <w:t xml:space="preserve"> WRR</w:t>
      </w:r>
      <w:r w:rsidRPr="00487725">
        <w:t xml:space="preserve"> and their respective </w:t>
      </w:r>
      <w:r w:rsidRPr="00487725">
        <w:rPr>
          <w:rFonts w:hint="eastAsia"/>
        </w:rPr>
        <w:t>weight is assigned as 30:30:20:10:10</w:t>
      </w:r>
      <w:r w:rsidRPr="00487725">
        <w:t xml:space="preserve">. The priority of </w:t>
      </w:r>
      <w:r w:rsidRPr="00487725">
        <w:rPr>
          <w:rFonts w:hint="eastAsia"/>
        </w:rPr>
        <w:t>WRR</w:t>
      </w:r>
      <w:r w:rsidRPr="00487725">
        <w:t xml:space="preserve"> is lower than that of </w:t>
      </w:r>
      <w:r w:rsidRPr="00487725">
        <w:rPr>
          <w:rFonts w:hint="eastAsia"/>
        </w:rPr>
        <w:t>SPQ.</w:t>
      </w:r>
    </w:p>
    <w:p w14:paraId="22D7E9E2" w14:textId="77777777" w:rsidR="005413F5" w:rsidRPr="002F5F3A" w:rsidRDefault="005413F5" w:rsidP="005952E4">
      <w:pPr>
        <w:pStyle w:val="Randomlist"/>
        <w:tabs>
          <w:tab w:val="clear" w:pos="3968"/>
          <w:tab w:val="num" w:pos="1980"/>
          <w:tab w:val="num" w:pos="3320"/>
        </w:tabs>
        <w:ind w:left="0" w:right="20" w:firstLine="0"/>
      </w:pPr>
      <w:r w:rsidRPr="00487725">
        <w:t xml:space="preserve">Although </w:t>
      </w:r>
      <w:r w:rsidRPr="00487725">
        <w:rPr>
          <w:rFonts w:hint="eastAsia"/>
        </w:rPr>
        <w:t>Q0 i</w:t>
      </w:r>
      <w:r w:rsidRPr="00487725">
        <w:t>s pronounced as</w:t>
      </w:r>
      <w:r w:rsidRPr="00487725">
        <w:rPr>
          <w:rFonts w:hint="eastAsia"/>
        </w:rPr>
        <w:t xml:space="preserve"> SPQ </w:t>
      </w:r>
      <w:r w:rsidR="00487725" w:rsidRPr="00487725">
        <w:rPr>
          <w:rFonts w:hint="eastAsia"/>
        </w:rPr>
        <w:t>i</w:t>
      </w:r>
      <w:r w:rsidR="00487725" w:rsidRPr="00487725">
        <w:t>t has the lowest priority. So it will be processes after all the other queues, i.e. from</w:t>
      </w:r>
      <w:r w:rsidR="00487725" w:rsidRPr="00487725">
        <w:rPr>
          <w:rFonts w:hint="eastAsia"/>
        </w:rPr>
        <w:t xml:space="preserve"> Q7 to Q</w:t>
      </w:r>
      <w:r w:rsidRPr="00487725">
        <w:rPr>
          <w:rFonts w:hint="eastAsia"/>
        </w:rPr>
        <w:t xml:space="preserve">1 </w:t>
      </w:r>
      <w:r w:rsidR="00487725" w:rsidRPr="00487725">
        <w:rPr>
          <w:rFonts w:hint="eastAsia"/>
        </w:rPr>
        <w:t>h</w:t>
      </w:r>
      <w:r w:rsidR="00487725" w:rsidRPr="00487725">
        <w:t>ave been done</w:t>
      </w:r>
      <w:r w:rsidRPr="00487725">
        <w:rPr>
          <w:rFonts w:hint="eastAsia"/>
        </w:rPr>
        <w:t>.</w:t>
      </w:r>
    </w:p>
    <w:p w14:paraId="503441AB" w14:textId="77777777" w:rsidR="00F5522C" w:rsidRPr="002F5F3A" w:rsidRDefault="00F5522C" w:rsidP="00466742">
      <w:pPr>
        <w:wordWrap/>
        <w:ind w:right="20"/>
      </w:pPr>
    </w:p>
    <w:tbl>
      <w:tblPr>
        <w:tblStyle w:val="NOTICE"/>
        <w:tblW w:w="0" w:type="auto"/>
        <w:tblLook w:val="01E0" w:firstRow="1" w:lastRow="1" w:firstColumn="1" w:lastColumn="1" w:noHBand="0" w:noVBand="0"/>
      </w:tblPr>
      <w:tblGrid>
        <w:gridCol w:w="876"/>
        <w:gridCol w:w="1054"/>
        <w:gridCol w:w="6218"/>
      </w:tblGrid>
      <w:tr w:rsidR="00F5522C" w:rsidRPr="002F5F3A" w14:paraId="6E69CC01" w14:textId="77777777" w:rsidTr="009416D6">
        <w:tc>
          <w:tcPr>
            <w:tcW w:w="887" w:type="dxa"/>
            <w:vAlign w:val="center"/>
          </w:tcPr>
          <w:p w14:paraId="7FC80A4B" w14:textId="77777777" w:rsidR="00F5522C" w:rsidRPr="002F5F3A" w:rsidRDefault="00F5522C" w:rsidP="00466742">
            <w:pPr>
              <w:pStyle w:val="aa"/>
              <w:spacing w:after="120"/>
              <w:ind w:right="20"/>
              <w:jc w:val="both"/>
            </w:pPr>
            <w:r>
              <w:rPr>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2F5F3A" w:rsidRDefault="00F5522C" w:rsidP="00466742">
            <w:pPr>
              <w:pStyle w:val="aa"/>
              <w:ind w:right="20"/>
              <w:jc w:val="both"/>
              <w:rPr>
                <w:b/>
                <w:bCs/>
              </w:rPr>
            </w:pPr>
            <w:r w:rsidRPr="002F5F3A">
              <w:rPr>
                <w:b/>
                <w:bCs/>
              </w:rPr>
              <w:t>Notice</w:t>
            </w:r>
          </w:p>
        </w:tc>
        <w:tc>
          <w:tcPr>
            <w:tcW w:w="6499" w:type="dxa"/>
            <w:vAlign w:val="center"/>
          </w:tcPr>
          <w:p w14:paraId="05F04A94" w14:textId="77777777" w:rsidR="00F5522C" w:rsidRPr="002F5F3A" w:rsidRDefault="00487725" w:rsidP="00466742">
            <w:pPr>
              <w:pStyle w:val="aa"/>
              <w:ind w:right="20"/>
              <w:jc w:val="both"/>
            </w:pPr>
            <w:r>
              <w:rPr>
                <w:rFonts w:hint="eastAsia"/>
              </w:rPr>
              <w:t xml:space="preserve">It is not recommended that SPQ is used in-between </w:t>
            </w:r>
            <w:r w:rsidR="00F5522C" w:rsidRPr="002F5F3A">
              <w:t xml:space="preserve">WRR groups </w:t>
            </w:r>
            <w:r>
              <w:t xml:space="preserve">or among lower priority queues. If that is the case, the actual scheduling would not work out as configured. </w:t>
            </w:r>
          </w:p>
        </w:tc>
      </w:tr>
    </w:tbl>
    <w:p w14:paraId="6BC44410" w14:textId="77777777" w:rsidR="00F5522C" w:rsidRPr="002F5F3A" w:rsidRDefault="00F5522C" w:rsidP="00466742">
      <w:pPr>
        <w:pStyle w:val="a3"/>
        <w:ind w:left="0" w:right="20"/>
      </w:pPr>
      <w:r w:rsidRPr="002F5F3A">
        <w:t>In the scheduling setting, it first generates a mapping table then applies to a port. It can apply seven maps to each module.</w:t>
      </w:r>
    </w:p>
    <w:p w14:paraId="637403D6" w14:textId="77777777" w:rsidR="00F5522C" w:rsidRPr="002F5F3A" w:rsidRDefault="00F5522C" w:rsidP="00466742">
      <w:pPr>
        <w:pStyle w:val="a3"/>
        <w:ind w:left="0" w:right="20"/>
      </w:pPr>
      <w:r w:rsidRPr="002F5F3A">
        <w:t xml:space="preserve">In fact, it can apply eight maps in total, but queue 0 is used as the default SPQ and it cannot be changed. Therefore you can manage only seven of them. </w:t>
      </w:r>
    </w:p>
    <w:p w14:paraId="74C4037A" w14:textId="77777777" w:rsidR="00F5522C" w:rsidRDefault="006A4BB0" w:rsidP="00466742">
      <w:pPr>
        <w:pStyle w:val="afffff3"/>
        <w:ind w:left="0" w:right="20"/>
      </w:pPr>
      <w:bookmarkStart w:id="4134" w:name="_Toc277777838"/>
      <w:bookmarkStart w:id="4135" w:name="_Toc363228738"/>
      <w:bookmarkStart w:id="4136" w:name="_Toc39157538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240</w:t>
      </w:r>
      <w:r w:rsidR="005832B8">
        <w:fldChar w:fldCharType="end"/>
      </w:r>
      <w:r w:rsidR="006A5FA0">
        <w:rPr>
          <w:rFonts w:hint="eastAsia"/>
        </w:rPr>
        <w:t xml:space="preserve"> </w:t>
      </w:r>
      <w:r w:rsidR="00F5522C">
        <w:rPr>
          <w:rFonts w:hint="eastAsia"/>
        </w:rPr>
        <w:t xml:space="preserve">Tx-scheduling map </w:t>
      </w:r>
      <w:bookmarkEnd w:id="4134"/>
      <w:bookmarkEnd w:id="4135"/>
      <w:r w:rsidR="00F5522C" w:rsidRPr="002F5F3A">
        <w:t>Configuration Command</w:t>
      </w:r>
      <w:bookmarkEnd w:id="4136"/>
    </w:p>
    <w:tbl>
      <w:tblPr>
        <w:tblStyle w:val="CLIWide"/>
        <w:tblW w:w="0" w:type="auto"/>
        <w:tblLook w:val="01E0" w:firstRow="1" w:lastRow="1" w:firstColumn="1" w:lastColumn="1" w:noHBand="0" w:noVBand="0"/>
      </w:tblPr>
      <w:tblGrid>
        <w:gridCol w:w="3683"/>
        <w:gridCol w:w="3438"/>
        <w:gridCol w:w="1027"/>
      </w:tblGrid>
      <w:tr w:rsidR="00F5522C"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2F5F3A" w:rsidRDefault="00F5522C" w:rsidP="005952E4">
            <w:pPr>
              <w:wordWrap/>
              <w:spacing w:line="240" w:lineRule="auto"/>
              <w:ind w:right="20"/>
              <w:rPr>
                <w:b/>
                <w:bCs/>
              </w:rPr>
            </w:pPr>
            <w:r w:rsidRPr="002F5F3A">
              <w:rPr>
                <w:b/>
                <w:bCs/>
              </w:rPr>
              <w:t>Command</w:t>
            </w:r>
          </w:p>
        </w:tc>
        <w:tc>
          <w:tcPr>
            <w:tcW w:w="3960" w:type="dxa"/>
          </w:tcPr>
          <w:p w14:paraId="3B1A8BB3" w14:textId="77777777" w:rsidR="00F5522C" w:rsidRPr="002F5F3A" w:rsidRDefault="00F5522C" w:rsidP="005952E4">
            <w:pPr>
              <w:pStyle w:val="ac"/>
            </w:pPr>
            <w:r w:rsidRPr="002F5F3A">
              <w:t>Description</w:t>
            </w:r>
          </w:p>
        </w:tc>
        <w:tc>
          <w:tcPr>
            <w:tcW w:w="900" w:type="dxa"/>
          </w:tcPr>
          <w:p w14:paraId="046E32B0" w14:textId="77777777" w:rsidR="00F5522C" w:rsidRPr="002F5F3A" w:rsidRDefault="00F5522C" w:rsidP="005952E4">
            <w:pPr>
              <w:pStyle w:val="ac"/>
            </w:pPr>
            <w:r w:rsidRPr="002F5F3A">
              <w:t>Mode</w:t>
            </w:r>
          </w:p>
        </w:tc>
      </w:tr>
      <w:tr w:rsidR="00F5522C" w14:paraId="4ACF6204" w14:textId="77777777" w:rsidTr="00DC7270">
        <w:tc>
          <w:tcPr>
            <w:tcW w:w="4219" w:type="dxa"/>
          </w:tcPr>
          <w:p w14:paraId="6A61883A" w14:textId="77777777" w:rsidR="00F5522C" w:rsidRPr="002F5F3A" w:rsidRDefault="00F5522C" w:rsidP="005952E4">
            <w:pPr>
              <w:wordWrap/>
              <w:spacing w:line="240" w:lineRule="auto"/>
              <w:ind w:right="20"/>
            </w:pPr>
            <w:r w:rsidRPr="002F5F3A">
              <w:rPr>
                <w:b/>
                <w:bCs/>
              </w:rPr>
              <w:t>mls qos map tx-scheduling NAME queueing-method &lt;0-7&gt; (strict|wrr1|wrr2)</w:t>
            </w:r>
          </w:p>
        </w:tc>
        <w:tc>
          <w:tcPr>
            <w:tcW w:w="3960" w:type="dxa"/>
          </w:tcPr>
          <w:p w14:paraId="3AB40963" w14:textId="77777777" w:rsidR="00F5522C" w:rsidRPr="002F5F3A" w:rsidRDefault="00F5522C" w:rsidP="005952E4">
            <w:pPr>
              <w:wordWrap/>
              <w:spacing w:line="240" w:lineRule="auto"/>
              <w:ind w:right="20"/>
            </w:pPr>
            <w:r w:rsidRPr="002F5F3A">
              <w:t>Sets the queueing-method of nth queue of the mapping table. When no mapping table, it generates a new one.</w:t>
            </w:r>
          </w:p>
        </w:tc>
        <w:tc>
          <w:tcPr>
            <w:tcW w:w="900" w:type="dxa"/>
          </w:tcPr>
          <w:p w14:paraId="27D8FF85" w14:textId="77777777" w:rsidR="00F5522C" w:rsidRPr="002F5F3A" w:rsidRDefault="00F5522C" w:rsidP="005952E4">
            <w:pPr>
              <w:wordWrap/>
              <w:spacing w:line="240" w:lineRule="auto"/>
              <w:ind w:right="20"/>
            </w:pPr>
            <w:r w:rsidRPr="002F5F3A">
              <w:t>Config</w:t>
            </w:r>
          </w:p>
        </w:tc>
      </w:tr>
      <w:tr w:rsidR="00F5522C" w14:paraId="38213F56" w14:textId="77777777" w:rsidTr="00DC7270">
        <w:tc>
          <w:tcPr>
            <w:tcW w:w="4219" w:type="dxa"/>
          </w:tcPr>
          <w:p w14:paraId="10EFFEFC" w14:textId="77777777" w:rsidR="00F5522C" w:rsidRPr="002F5F3A" w:rsidRDefault="00F5522C" w:rsidP="005952E4">
            <w:pPr>
              <w:wordWrap/>
              <w:spacing w:line="240" w:lineRule="auto"/>
              <w:ind w:right="20"/>
            </w:pPr>
            <w:r w:rsidRPr="002F5F3A">
              <w:rPr>
                <w:b/>
                <w:bCs/>
              </w:rPr>
              <w:t>mls qos map tx-scheduling NAME queueing-method &lt;0-7&gt; (wrr1|wrr2) &lt;1-100&gt;</w:t>
            </w:r>
          </w:p>
        </w:tc>
        <w:tc>
          <w:tcPr>
            <w:tcW w:w="3960" w:type="dxa"/>
          </w:tcPr>
          <w:p w14:paraId="6215C09E" w14:textId="77777777" w:rsidR="00F5522C" w:rsidRPr="002F5F3A" w:rsidRDefault="00F5522C" w:rsidP="005952E4">
            <w:pPr>
              <w:wordWrap/>
              <w:spacing w:line="240" w:lineRule="auto"/>
              <w:ind w:right="20"/>
            </w:pPr>
            <w:r w:rsidRPr="002F5F3A">
              <w:t>When setting wrr1 or wrr2, you can set WRR weights simultaneously. (Default: 1)</w:t>
            </w:r>
          </w:p>
        </w:tc>
        <w:tc>
          <w:tcPr>
            <w:tcW w:w="900" w:type="dxa"/>
          </w:tcPr>
          <w:p w14:paraId="778B5AA4" w14:textId="77777777" w:rsidR="00F5522C" w:rsidRPr="002F5F3A" w:rsidRDefault="00F5522C" w:rsidP="005952E4">
            <w:pPr>
              <w:wordWrap/>
              <w:spacing w:line="240" w:lineRule="auto"/>
              <w:ind w:right="20"/>
            </w:pPr>
            <w:r w:rsidRPr="002F5F3A">
              <w:t>Config</w:t>
            </w:r>
          </w:p>
        </w:tc>
      </w:tr>
      <w:tr w:rsidR="00F5522C" w14:paraId="7CD5B572" w14:textId="77777777" w:rsidTr="00DC7270">
        <w:tc>
          <w:tcPr>
            <w:tcW w:w="4219" w:type="dxa"/>
          </w:tcPr>
          <w:p w14:paraId="6E87A686" w14:textId="77777777" w:rsidR="00F5522C" w:rsidRPr="002F5F3A" w:rsidRDefault="00F5522C" w:rsidP="005952E4">
            <w:pPr>
              <w:wordWrap/>
              <w:spacing w:line="240" w:lineRule="auto"/>
              <w:ind w:right="20"/>
            </w:pPr>
            <w:r w:rsidRPr="002F5F3A">
              <w:rPr>
                <w:b/>
                <w:bCs/>
              </w:rPr>
              <w:t>mls qos map tx-scheduling NAME wrr-weight &lt;0-7&gt; &lt;1-100&gt;</w:t>
            </w:r>
          </w:p>
        </w:tc>
        <w:tc>
          <w:tcPr>
            <w:tcW w:w="3960" w:type="dxa"/>
          </w:tcPr>
          <w:p w14:paraId="650C4C2D" w14:textId="77777777" w:rsidR="00F5522C" w:rsidRPr="002F5F3A" w:rsidRDefault="00F5522C" w:rsidP="005952E4">
            <w:pPr>
              <w:wordWrap/>
              <w:spacing w:line="240" w:lineRule="auto"/>
              <w:ind w:right="20"/>
            </w:pPr>
            <w:r w:rsidRPr="002F5F3A">
              <w:t xml:space="preserve">Sets the weight for WRR of the selected queue. </w:t>
            </w:r>
          </w:p>
        </w:tc>
        <w:tc>
          <w:tcPr>
            <w:tcW w:w="900" w:type="dxa"/>
          </w:tcPr>
          <w:p w14:paraId="23D350F6" w14:textId="77777777" w:rsidR="00F5522C" w:rsidRPr="002F5F3A" w:rsidRDefault="00F5522C" w:rsidP="005952E4">
            <w:pPr>
              <w:wordWrap/>
              <w:spacing w:line="240" w:lineRule="auto"/>
              <w:ind w:right="20"/>
            </w:pPr>
            <w:r w:rsidRPr="002F5F3A">
              <w:t>Config</w:t>
            </w:r>
          </w:p>
        </w:tc>
      </w:tr>
      <w:tr w:rsidR="00F5522C" w14:paraId="52814B68" w14:textId="77777777" w:rsidTr="00DC7270">
        <w:tc>
          <w:tcPr>
            <w:tcW w:w="4219" w:type="dxa"/>
          </w:tcPr>
          <w:p w14:paraId="2D9ECC94" w14:textId="77777777" w:rsidR="00F5522C" w:rsidRPr="002F5F3A" w:rsidRDefault="00F5522C" w:rsidP="005952E4">
            <w:pPr>
              <w:wordWrap/>
              <w:spacing w:line="240" w:lineRule="auto"/>
              <w:ind w:right="20"/>
            </w:pPr>
            <w:r w:rsidRPr="002F5F3A">
              <w:rPr>
                <w:b/>
                <w:bCs/>
              </w:rPr>
              <w:t>no mls qos map tx-scheduling NAME queueing-method &lt;0-7&gt;</w:t>
            </w:r>
          </w:p>
        </w:tc>
        <w:tc>
          <w:tcPr>
            <w:tcW w:w="3960" w:type="dxa"/>
          </w:tcPr>
          <w:p w14:paraId="401B0E7A" w14:textId="77777777" w:rsidR="00F5522C" w:rsidRPr="002F5F3A" w:rsidRDefault="00F5522C" w:rsidP="005952E4">
            <w:pPr>
              <w:wordWrap/>
              <w:spacing w:line="240" w:lineRule="auto"/>
              <w:ind w:right="20"/>
            </w:pPr>
            <w:r w:rsidRPr="002F5F3A">
              <w:t>Disables the queueing-method of the queue. Then it changes into the default, strict.</w:t>
            </w:r>
          </w:p>
        </w:tc>
        <w:tc>
          <w:tcPr>
            <w:tcW w:w="900" w:type="dxa"/>
          </w:tcPr>
          <w:p w14:paraId="69072773" w14:textId="77777777" w:rsidR="00F5522C" w:rsidRPr="002F5F3A" w:rsidRDefault="00F5522C" w:rsidP="005952E4">
            <w:pPr>
              <w:wordWrap/>
              <w:spacing w:line="240" w:lineRule="auto"/>
              <w:ind w:right="20"/>
            </w:pPr>
            <w:r w:rsidRPr="002F5F3A">
              <w:t>Config</w:t>
            </w:r>
          </w:p>
        </w:tc>
      </w:tr>
      <w:tr w:rsidR="00F5522C" w14:paraId="6A12C6D3" w14:textId="77777777" w:rsidTr="00DC7270">
        <w:tc>
          <w:tcPr>
            <w:tcW w:w="4219" w:type="dxa"/>
          </w:tcPr>
          <w:p w14:paraId="4536AC73" w14:textId="77777777" w:rsidR="00F5522C" w:rsidRPr="002F5F3A" w:rsidRDefault="00F5522C" w:rsidP="005952E4">
            <w:pPr>
              <w:wordWrap/>
              <w:spacing w:line="240" w:lineRule="auto"/>
              <w:ind w:right="20"/>
            </w:pPr>
            <w:r w:rsidRPr="002F5F3A">
              <w:rPr>
                <w:b/>
                <w:bCs/>
              </w:rPr>
              <w:t xml:space="preserve">no mls qos map tx-scheduling NAME wrr-weight &lt;0-7&gt; </w:t>
            </w:r>
          </w:p>
        </w:tc>
        <w:tc>
          <w:tcPr>
            <w:tcW w:w="3960" w:type="dxa"/>
          </w:tcPr>
          <w:p w14:paraId="5D827F2F" w14:textId="77777777" w:rsidR="00F5522C" w:rsidRPr="002F5F3A" w:rsidRDefault="00F5522C" w:rsidP="005952E4">
            <w:pPr>
              <w:wordWrap/>
              <w:spacing w:line="240" w:lineRule="auto"/>
              <w:ind w:right="20"/>
            </w:pPr>
            <w:r w:rsidRPr="002F5F3A">
              <w:t>Disables the weight of the queue that is set for WRR. (Default :1)</w:t>
            </w:r>
          </w:p>
        </w:tc>
        <w:tc>
          <w:tcPr>
            <w:tcW w:w="900" w:type="dxa"/>
          </w:tcPr>
          <w:p w14:paraId="72560BE2" w14:textId="77777777" w:rsidR="00F5522C" w:rsidRPr="002F5F3A" w:rsidRDefault="00F5522C" w:rsidP="005952E4">
            <w:pPr>
              <w:wordWrap/>
              <w:spacing w:line="240" w:lineRule="auto"/>
              <w:ind w:right="20"/>
            </w:pPr>
            <w:r w:rsidRPr="002F5F3A">
              <w:t>Config</w:t>
            </w:r>
          </w:p>
        </w:tc>
      </w:tr>
      <w:tr w:rsidR="00F5522C" w14:paraId="305B0AB3" w14:textId="77777777" w:rsidTr="00DC7270">
        <w:tc>
          <w:tcPr>
            <w:tcW w:w="4219" w:type="dxa"/>
          </w:tcPr>
          <w:p w14:paraId="6D6271E1" w14:textId="77777777" w:rsidR="00F5522C" w:rsidRPr="002F5F3A" w:rsidRDefault="00F5522C" w:rsidP="005952E4">
            <w:pPr>
              <w:wordWrap/>
              <w:spacing w:line="240" w:lineRule="auto"/>
              <w:ind w:right="20"/>
            </w:pPr>
            <w:r w:rsidRPr="002F5F3A">
              <w:rPr>
                <w:b/>
                <w:bCs/>
              </w:rPr>
              <w:t>no mls qos map tx-scheduling NAME</w:t>
            </w:r>
          </w:p>
        </w:tc>
        <w:tc>
          <w:tcPr>
            <w:tcW w:w="3960" w:type="dxa"/>
          </w:tcPr>
          <w:p w14:paraId="74B7ADC9" w14:textId="77777777" w:rsidR="00F5522C" w:rsidRPr="002F5F3A" w:rsidRDefault="00F5522C" w:rsidP="005952E4">
            <w:pPr>
              <w:wordWrap/>
              <w:spacing w:line="240" w:lineRule="auto"/>
              <w:ind w:right="20"/>
            </w:pPr>
            <w:r w:rsidRPr="002F5F3A">
              <w:t>Deletes mapping table with the relevant name.</w:t>
            </w:r>
          </w:p>
        </w:tc>
        <w:tc>
          <w:tcPr>
            <w:tcW w:w="900" w:type="dxa"/>
          </w:tcPr>
          <w:p w14:paraId="4592EB56" w14:textId="77777777" w:rsidR="00F5522C" w:rsidRPr="002F5F3A" w:rsidRDefault="00F5522C" w:rsidP="005952E4">
            <w:pPr>
              <w:wordWrap/>
              <w:spacing w:line="240" w:lineRule="auto"/>
              <w:ind w:right="20"/>
            </w:pPr>
            <w:r w:rsidRPr="002F5F3A">
              <w:t>Config</w:t>
            </w:r>
          </w:p>
        </w:tc>
      </w:tr>
      <w:tr w:rsidR="00F5522C" w14:paraId="465F813C" w14:textId="77777777" w:rsidTr="00DC7270">
        <w:trPr>
          <w:trHeight w:val="386"/>
        </w:trPr>
        <w:tc>
          <w:tcPr>
            <w:tcW w:w="4219" w:type="dxa"/>
          </w:tcPr>
          <w:p w14:paraId="2FB6414E" w14:textId="77777777" w:rsidR="00F5522C" w:rsidRPr="002F5F3A" w:rsidRDefault="00F5522C" w:rsidP="005952E4">
            <w:pPr>
              <w:wordWrap/>
              <w:spacing w:line="240" w:lineRule="auto"/>
              <w:ind w:right="20"/>
            </w:pPr>
            <w:r w:rsidRPr="002F5F3A">
              <w:rPr>
                <w:b/>
                <w:bCs/>
              </w:rPr>
              <w:t>show mls qos map tx-scheduling</w:t>
            </w:r>
          </w:p>
        </w:tc>
        <w:tc>
          <w:tcPr>
            <w:tcW w:w="3960" w:type="dxa"/>
          </w:tcPr>
          <w:p w14:paraId="7DF423BA" w14:textId="77777777" w:rsidR="00F5522C" w:rsidRPr="002F5F3A" w:rsidRDefault="00F5522C" w:rsidP="005952E4">
            <w:pPr>
              <w:wordWrap/>
              <w:spacing w:line="240" w:lineRule="auto"/>
              <w:ind w:right="20"/>
            </w:pPr>
            <w:r w:rsidRPr="002F5F3A">
              <w:t xml:space="preserve">Displays configuration of Tx-scheduling. </w:t>
            </w:r>
          </w:p>
        </w:tc>
        <w:tc>
          <w:tcPr>
            <w:tcW w:w="900" w:type="dxa"/>
          </w:tcPr>
          <w:p w14:paraId="1A0B80F9" w14:textId="77777777" w:rsidR="00F5522C" w:rsidRPr="002F5F3A" w:rsidRDefault="00C81E24" w:rsidP="005952E4">
            <w:pPr>
              <w:wordWrap/>
              <w:spacing w:line="240" w:lineRule="auto"/>
              <w:ind w:right="20"/>
            </w:pPr>
            <w:r>
              <w:rPr>
                <w:rFonts w:hint="eastAsia"/>
              </w:rPr>
              <w:t>Privileged</w:t>
            </w:r>
          </w:p>
        </w:tc>
      </w:tr>
    </w:tbl>
    <w:p w14:paraId="58EDBE27" w14:textId="77777777" w:rsidR="00F5522C" w:rsidRPr="009416D6" w:rsidRDefault="00F5522C" w:rsidP="00466742">
      <w:pPr>
        <w:pStyle w:val="a3"/>
        <w:ind w:left="0" w:right="20"/>
      </w:pPr>
      <w:r w:rsidRPr="002F5F3A">
        <w:t>Set a mapping table of tx-scheduling to a designated por</w:t>
      </w:r>
      <w:r w:rsidR="009416D6">
        <w:t>t using the following settings:</w:t>
      </w:r>
    </w:p>
    <w:p w14:paraId="33A4B277" w14:textId="77777777" w:rsidR="00F5522C" w:rsidRDefault="006A4BB0" w:rsidP="00466742">
      <w:pPr>
        <w:pStyle w:val="afffff3"/>
        <w:ind w:left="0" w:right="20"/>
      </w:pPr>
      <w:bookmarkStart w:id="4137" w:name="_Toc254870970"/>
      <w:bookmarkStart w:id="4138" w:name="_Toc277777856"/>
      <w:bookmarkStart w:id="4139" w:name="_Toc361679405"/>
      <w:bookmarkStart w:id="4140" w:name="_Toc39157538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241</w:t>
      </w:r>
      <w:r w:rsidR="005832B8">
        <w:fldChar w:fldCharType="end"/>
      </w:r>
      <w:r w:rsidR="00F5522C">
        <w:t xml:space="preserve"> </w:t>
      </w:r>
      <w:r w:rsidR="00F5522C">
        <w:rPr>
          <w:rFonts w:hint="eastAsia"/>
        </w:rPr>
        <w:t xml:space="preserve">Tx-scheduling </w:t>
      </w:r>
      <w:bookmarkEnd w:id="4137"/>
      <w:bookmarkEnd w:id="4138"/>
      <w:bookmarkEnd w:id="4139"/>
      <w:r w:rsidR="00F5522C" w:rsidRPr="002F5F3A">
        <w:t>Configuration Command</w:t>
      </w:r>
      <w:bookmarkEnd w:id="4140"/>
    </w:p>
    <w:tbl>
      <w:tblPr>
        <w:tblStyle w:val="CLIWide"/>
        <w:tblW w:w="0" w:type="auto"/>
        <w:tblLook w:val="01E0" w:firstRow="1" w:lastRow="1" w:firstColumn="1" w:lastColumn="1" w:noHBand="0" w:noVBand="0"/>
      </w:tblPr>
      <w:tblGrid>
        <w:gridCol w:w="3170"/>
        <w:gridCol w:w="3709"/>
        <w:gridCol w:w="1269"/>
      </w:tblGrid>
      <w:tr w:rsidR="00F5522C"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2F5F3A" w:rsidRDefault="00F5522C" w:rsidP="005952E4">
            <w:pPr>
              <w:wordWrap/>
              <w:spacing w:line="240" w:lineRule="auto"/>
              <w:ind w:right="20"/>
              <w:rPr>
                <w:b/>
                <w:bCs/>
              </w:rPr>
            </w:pPr>
            <w:r w:rsidRPr="002F5F3A">
              <w:rPr>
                <w:b/>
                <w:bCs/>
              </w:rPr>
              <w:t>Command</w:t>
            </w:r>
          </w:p>
        </w:tc>
        <w:tc>
          <w:tcPr>
            <w:tcW w:w="4252" w:type="dxa"/>
          </w:tcPr>
          <w:p w14:paraId="7125E488" w14:textId="77777777" w:rsidR="00F5522C" w:rsidRPr="002F5F3A" w:rsidRDefault="00F5522C" w:rsidP="005952E4">
            <w:pPr>
              <w:pStyle w:val="ac"/>
            </w:pPr>
            <w:r w:rsidRPr="002F5F3A">
              <w:t>Description</w:t>
            </w:r>
          </w:p>
        </w:tc>
        <w:tc>
          <w:tcPr>
            <w:tcW w:w="1335" w:type="dxa"/>
          </w:tcPr>
          <w:p w14:paraId="55BD34A2" w14:textId="77777777" w:rsidR="00F5522C" w:rsidRPr="002F5F3A" w:rsidRDefault="00F5522C" w:rsidP="005952E4">
            <w:pPr>
              <w:pStyle w:val="ac"/>
            </w:pPr>
            <w:r w:rsidRPr="002F5F3A">
              <w:t>Mode</w:t>
            </w:r>
          </w:p>
        </w:tc>
      </w:tr>
      <w:tr w:rsidR="00F5522C" w14:paraId="1CFD6F62" w14:textId="77777777" w:rsidTr="00DC7270">
        <w:tc>
          <w:tcPr>
            <w:tcW w:w="3558" w:type="dxa"/>
          </w:tcPr>
          <w:p w14:paraId="49CE2F85" w14:textId="77777777" w:rsidR="00F5522C" w:rsidRPr="002F5F3A" w:rsidRDefault="00F5522C" w:rsidP="005952E4">
            <w:pPr>
              <w:wordWrap/>
              <w:spacing w:line="240" w:lineRule="auto"/>
              <w:ind w:right="20"/>
            </w:pPr>
            <w:r w:rsidRPr="002F5F3A">
              <w:rPr>
                <w:b/>
                <w:bCs/>
              </w:rPr>
              <w:t>mls qos tx-scheduling NAME</w:t>
            </w:r>
          </w:p>
        </w:tc>
        <w:tc>
          <w:tcPr>
            <w:tcW w:w="4252" w:type="dxa"/>
          </w:tcPr>
          <w:p w14:paraId="0601E8CC" w14:textId="77777777" w:rsidR="00F5522C" w:rsidRPr="002F5F3A" w:rsidRDefault="00F5522C" w:rsidP="005952E4">
            <w:pPr>
              <w:wordWrap/>
              <w:spacing w:line="240" w:lineRule="auto"/>
              <w:ind w:right="20"/>
            </w:pPr>
            <w:r w:rsidRPr="002F5F3A">
              <w:t>Sets a mapping table to a relevant port interface with the correct name</w:t>
            </w:r>
          </w:p>
        </w:tc>
        <w:tc>
          <w:tcPr>
            <w:tcW w:w="1335" w:type="dxa"/>
          </w:tcPr>
          <w:p w14:paraId="124C87A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009A8B44" w14:textId="77777777" w:rsidTr="00DC7270">
        <w:tc>
          <w:tcPr>
            <w:tcW w:w="3558" w:type="dxa"/>
          </w:tcPr>
          <w:p w14:paraId="41A6C849" w14:textId="77777777" w:rsidR="00F5522C" w:rsidRPr="002F5F3A" w:rsidRDefault="00F5522C" w:rsidP="005952E4">
            <w:pPr>
              <w:wordWrap/>
              <w:spacing w:line="240" w:lineRule="auto"/>
              <w:ind w:right="20"/>
            </w:pPr>
            <w:r w:rsidRPr="002F5F3A">
              <w:rPr>
                <w:b/>
                <w:bCs/>
              </w:rPr>
              <w:t>no mls qos tx-scheduling NAME</w:t>
            </w:r>
          </w:p>
        </w:tc>
        <w:tc>
          <w:tcPr>
            <w:tcW w:w="4252" w:type="dxa"/>
          </w:tcPr>
          <w:p w14:paraId="365E6F83" w14:textId="77777777" w:rsidR="00F5522C" w:rsidRPr="002F5F3A" w:rsidRDefault="00F5522C" w:rsidP="005952E4">
            <w:pPr>
              <w:wordWrap/>
              <w:spacing w:line="240" w:lineRule="auto"/>
              <w:ind w:right="20"/>
            </w:pPr>
            <w:r w:rsidRPr="002F5F3A">
              <w:t xml:space="preserve">Disables the mapping table with the name from the port interface. </w:t>
            </w:r>
          </w:p>
        </w:tc>
        <w:tc>
          <w:tcPr>
            <w:tcW w:w="1335" w:type="dxa"/>
          </w:tcPr>
          <w:p w14:paraId="5FE8CA02" w14:textId="77777777" w:rsidR="00F5522C" w:rsidRPr="002F5F3A" w:rsidRDefault="00C81E24" w:rsidP="005952E4">
            <w:pPr>
              <w:wordWrap/>
              <w:spacing w:line="240" w:lineRule="auto"/>
              <w:ind w:right="20"/>
            </w:pPr>
            <w:r>
              <w:rPr>
                <w:rFonts w:hint="eastAsia"/>
              </w:rPr>
              <w:t>I</w:t>
            </w:r>
            <w:r w:rsidR="00F5522C" w:rsidRPr="002F5F3A">
              <w:t>nterface</w:t>
            </w:r>
          </w:p>
        </w:tc>
      </w:tr>
    </w:tbl>
    <w:p w14:paraId="43DD6FB1" w14:textId="77777777" w:rsidR="00F5522C" w:rsidRDefault="00F5522C" w:rsidP="00466742">
      <w:pPr>
        <w:pStyle w:val="3"/>
        <w:ind w:left="0" w:right="20"/>
      </w:pPr>
      <w:bookmarkStart w:id="4141" w:name="_Toc277777839"/>
      <w:bookmarkStart w:id="4142" w:name="_Toc337198730"/>
      <w:bookmarkStart w:id="4143" w:name="_Toc354416389"/>
      <w:bookmarkStart w:id="4144" w:name="_Toc444695289"/>
      <w:r>
        <w:rPr>
          <w:rFonts w:hint="eastAsia"/>
        </w:rPr>
        <w:t xml:space="preserve">Port trust </w:t>
      </w:r>
      <w:bookmarkEnd w:id="4141"/>
      <w:bookmarkEnd w:id="4142"/>
      <w:r>
        <w:rPr>
          <w:rFonts w:hint="eastAsia"/>
        </w:rPr>
        <w:t>mode</w:t>
      </w:r>
      <w:bookmarkEnd w:id="4143"/>
      <w:bookmarkEnd w:id="4144"/>
    </w:p>
    <w:p w14:paraId="2112B7CA" w14:textId="77777777" w:rsidR="00F5522C" w:rsidRPr="002F5F3A" w:rsidRDefault="00F5522C" w:rsidP="00466742">
      <w:pPr>
        <w:pStyle w:val="a3"/>
        <w:ind w:left="0" w:right="20"/>
      </w:pPr>
      <w:r w:rsidRPr="002F5F3A">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2F5F3A" w:rsidRDefault="00F5522C" w:rsidP="00466742">
      <w:pPr>
        <w:pStyle w:val="a3"/>
        <w:ind w:left="0" w:right="20"/>
      </w:pPr>
      <w:r w:rsidRPr="002F5F3A">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2F5F3A" w:rsidRDefault="00F5522C" w:rsidP="00466742">
      <w:pPr>
        <w:pStyle w:val="a3"/>
        <w:ind w:left="0" w:right="20"/>
      </w:pPr>
      <w:r w:rsidRPr="002F5F3A">
        <w:t xml:space="preserve">You can set </w:t>
      </w:r>
      <w:r w:rsidRPr="002F5F3A">
        <w:t>“</w:t>
      </w:r>
      <w:r w:rsidRPr="002F5F3A">
        <w:t>trust mode</w:t>
      </w:r>
      <w:r w:rsidRPr="002F5F3A">
        <w:t>”</w:t>
      </w:r>
      <w:r w:rsidRPr="002F5F3A">
        <w:t xml:space="preserve"> to </w:t>
      </w:r>
      <w:r w:rsidR="00B429CB">
        <w:t xml:space="preserve">either </w:t>
      </w:r>
      <w:r w:rsidRPr="002F5F3A">
        <w:t xml:space="preserve">COS </w:t>
      </w:r>
      <w:r w:rsidR="00B429CB">
        <w:t>or DSCP</w:t>
      </w:r>
      <w:r w:rsidRPr="002F5F3A">
        <w:t xml:space="preserve"> or neither.</w:t>
      </w:r>
    </w:p>
    <w:p w14:paraId="22BB9126" w14:textId="77777777" w:rsidR="00F5522C" w:rsidRPr="002F5F3A" w:rsidRDefault="00F5522C" w:rsidP="005952E4">
      <w:pPr>
        <w:pStyle w:val="Randomlist"/>
        <w:tabs>
          <w:tab w:val="clear" w:pos="3968"/>
          <w:tab w:val="num" w:pos="1980"/>
          <w:tab w:val="num" w:pos="3320"/>
        </w:tabs>
        <w:ind w:left="0" w:right="20" w:firstLine="0"/>
      </w:pPr>
      <w:r w:rsidRPr="002F5F3A">
        <w:t>When a packet h</w:t>
      </w:r>
      <w:r w:rsidR="00B429CB">
        <w:t>as a DSCP</w:t>
      </w:r>
      <w:r w:rsidR="003C3196">
        <w:t xml:space="preserve"> value</w:t>
      </w:r>
      <w:r w:rsidR="00B429CB">
        <w:t xml:space="preserve"> and is in Trust DSCP </w:t>
      </w:r>
      <w:r w:rsidRPr="002F5F3A">
        <w:t xml:space="preserve">mode, then use this. </w:t>
      </w:r>
    </w:p>
    <w:p w14:paraId="10BC22FE" w14:textId="77777777" w:rsidR="00F5522C" w:rsidRPr="002F5F3A" w:rsidRDefault="00F5522C" w:rsidP="005952E4">
      <w:pPr>
        <w:pStyle w:val="Randomlist"/>
        <w:tabs>
          <w:tab w:val="clear" w:pos="3968"/>
          <w:tab w:val="num" w:pos="1980"/>
          <w:tab w:val="num" w:pos="3320"/>
        </w:tabs>
        <w:ind w:left="0" w:right="20" w:firstLine="0"/>
      </w:pPr>
      <w:r w:rsidRPr="002F5F3A">
        <w:t>When a packet</w:t>
      </w:r>
      <w:r w:rsidR="00B429CB">
        <w:t xml:space="preserve"> has a COS </w:t>
      </w:r>
      <w:r w:rsidR="003C3196">
        <w:t xml:space="preserve">value </w:t>
      </w:r>
      <w:r w:rsidR="00B429CB">
        <w:t xml:space="preserve">and is in trust COS </w:t>
      </w:r>
      <w:r w:rsidRPr="002F5F3A">
        <w:t xml:space="preserve">mode, then use this. </w:t>
      </w:r>
    </w:p>
    <w:p w14:paraId="1C9728FE" w14:textId="77777777" w:rsidR="00F5522C" w:rsidRPr="002F5F3A" w:rsidRDefault="00F5522C" w:rsidP="005952E4">
      <w:pPr>
        <w:pStyle w:val="Randomlist"/>
        <w:tabs>
          <w:tab w:val="clear" w:pos="3968"/>
          <w:tab w:val="num" w:pos="1980"/>
          <w:tab w:val="num" w:pos="3320"/>
        </w:tabs>
        <w:ind w:left="0" w:right="20" w:firstLine="0"/>
      </w:pPr>
      <w:r w:rsidRPr="002F5F3A">
        <w:t>When a packet has no COS and is in trust COS, then use</w:t>
      </w:r>
      <w:r w:rsidR="00B429CB">
        <w:t xml:space="preserve"> the</w:t>
      </w:r>
      <w:r w:rsidRPr="002F5F3A">
        <w:t xml:space="preserve"> default </w:t>
      </w:r>
      <w:r w:rsidR="00B429CB">
        <w:t>COS value</w:t>
      </w:r>
      <w:r w:rsidR="003C3196">
        <w:t xml:space="preserve"> which is set for the port.</w:t>
      </w:r>
    </w:p>
    <w:p w14:paraId="6E0C4D05" w14:textId="77777777" w:rsidR="00F5522C" w:rsidRDefault="00F5522C" w:rsidP="005952E4">
      <w:pPr>
        <w:pStyle w:val="Randomlist"/>
        <w:tabs>
          <w:tab w:val="clear" w:pos="3968"/>
          <w:tab w:val="num" w:pos="1980"/>
          <w:tab w:val="num" w:pos="3320"/>
        </w:tabs>
        <w:ind w:left="0" w:right="20" w:firstLine="0"/>
      </w:pPr>
      <w:r w:rsidRPr="002F5F3A">
        <w:lastRenderedPageBreak/>
        <w:t>In</w:t>
      </w:r>
      <w:r w:rsidR="009416D6">
        <w:t xml:space="preserve"> other cases, use default COS</w:t>
      </w:r>
      <w:r w:rsidR="003C3196">
        <w:t xml:space="preserve"> value</w:t>
      </w:r>
      <w:r w:rsidR="009416D6">
        <w:t xml:space="preserve">. </w:t>
      </w:r>
    </w:p>
    <w:p w14:paraId="68F3B439" w14:textId="77777777" w:rsidR="00F5522C" w:rsidRDefault="00F5522C" w:rsidP="00466742">
      <w:pPr>
        <w:pStyle w:val="a3"/>
        <w:ind w:left="0" w:right="20"/>
      </w:pPr>
      <w:r w:rsidRPr="002F5F3A">
        <w:t>When a packet has a DSCP and is in trust DSCP mode, it operates QOS based on DSCP. Otherwise, it operates QOS based on</w:t>
      </w:r>
      <w:r w:rsidR="009416D6">
        <w:t xml:space="preserve"> COS.</w:t>
      </w:r>
    </w:p>
    <w:p w14:paraId="6855CED7" w14:textId="77777777" w:rsidR="00F5522C" w:rsidRDefault="006A4BB0" w:rsidP="00466742">
      <w:pPr>
        <w:pStyle w:val="afffff3"/>
        <w:ind w:left="0" w:right="20"/>
      </w:pPr>
      <w:bookmarkStart w:id="4145" w:name="_Toc363228740"/>
      <w:bookmarkStart w:id="4146" w:name="_Toc254870972"/>
      <w:bookmarkStart w:id="4147" w:name="_Toc277777858"/>
      <w:bookmarkStart w:id="4148" w:name="_Toc39157538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242</w:t>
      </w:r>
      <w:r w:rsidR="005832B8">
        <w:fldChar w:fldCharType="end"/>
      </w:r>
      <w:r w:rsidR="00F5522C">
        <w:t xml:space="preserve"> </w:t>
      </w:r>
      <w:r w:rsidR="00F5522C">
        <w:rPr>
          <w:rFonts w:hint="eastAsia"/>
        </w:rPr>
        <w:t xml:space="preserve">port trust </w:t>
      </w:r>
      <w:bookmarkEnd w:id="4145"/>
      <w:bookmarkEnd w:id="4146"/>
      <w:r w:rsidR="00F5522C" w:rsidRPr="002F5F3A">
        <w:t>Configuration Command</w:t>
      </w:r>
      <w:bookmarkEnd w:id="4147"/>
      <w:bookmarkEnd w:id="4148"/>
    </w:p>
    <w:tbl>
      <w:tblPr>
        <w:tblStyle w:val="CLIWide"/>
        <w:tblW w:w="0" w:type="auto"/>
        <w:tblLook w:val="01E0" w:firstRow="1" w:lastRow="1" w:firstColumn="1" w:lastColumn="1" w:noHBand="0" w:noVBand="0"/>
      </w:tblPr>
      <w:tblGrid>
        <w:gridCol w:w="3165"/>
        <w:gridCol w:w="3789"/>
        <w:gridCol w:w="1194"/>
      </w:tblGrid>
      <w:tr w:rsidR="00F5522C"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2F5F3A" w:rsidRDefault="00F5522C" w:rsidP="00466742">
            <w:pPr>
              <w:wordWrap/>
              <w:ind w:right="20"/>
              <w:rPr>
                <w:b/>
                <w:bCs/>
              </w:rPr>
            </w:pPr>
            <w:r w:rsidRPr="002F5F3A">
              <w:rPr>
                <w:b/>
                <w:bCs/>
              </w:rPr>
              <w:t>Command</w:t>
            </w:r>
          </w:p>
        </w:tc>
        <w:tc>
          <w:tcPr>
            <w:tcW w:w="4395" w:type="dxa"/>
          </w:tcPr>
          <w:p w14:paraId="21CD1D9D" w14:textId="77777777" w:rsidR="00F5522C" w:rsidRPr="002F5F3A" w:rsidRDefault="00F5522C" w:rsidP="00466742">
            <w:pPr>
              <w:pStyle w:val="ac"/>
            </w:pPr>
            <w:r w:rsidRPr="002F5F3A">
              <w:t>Description</w:t>
            </w:r>
          </w:p>
        </w:tc>
        <w:tc>
          <w:tcPr>
            <w:tcW w:w="1249" w:type="dxa"/>
          </w:tcPr>
          <w:p w14:paraId="54F5D75E" w14:textId="77777777" w:rsidR="00F5522C" w:rsidRPr="002F5F3A" w:rsidRDefault="00F5522C" w:rsidP="00466742">
            <w:pPr>
              <w:pStyle w:val="ac"/>
            </w:pPr>
            <w:r w:rsidRPr="002F5F3A">
              <w:t>Mode</w:t>
            </w:r>
          </w:p>
        </w:tc>
      </w:tr>
      <w:tr w:rsidR="00F5522C" w14:paraId="74E83F44" w14:textId="77777777" w:rsidTr="00DC7270">
        <w:tc>
          <w:tcPr>
            <w:tcW w:w="3501" w:type="dxa"/>
          </w:tcPr>
          <w:p w14:paraId="10C362C2" w14:textId="77777777" w:rsidR="00F5522C" w:rsidRPr="002F5F3A" w:rsidRDefault="00F5522C" w:rsidP="00466742">
            <w:pPr>
              <w:wordWrap/>
              <w:ind w:right="20"/>
            </w:pPr>
            <w:r w:rsidRPr="002F5F3A">
              <w:rPr>
                <w:b/>
                <w:bCs/>
              </w:rPr>
              <w:t>mls qos trust (cos|dscp|both)</w:t>
            </w:r>
          </w:p>
        </w:tc>
        <w:tc>
          <w:tcPr>
            <w:tcW w:w="4395" w:type="dxa"/>
          </w:tcPr>
          <w:p w14:paraId="32B06B0B" w14:textId="77777777" w:rsidR="00F5522C" w:rsidRPr="002F5F3A" w:rsidRDefault="00F5522C" w:rsidP="00466742">
            <w:pPr>
              <w:wordWrap/>
              <w:ind w:right="20"/>
            </w:pPr>
            <w:r w:rsidRPr="002F5F3A">
              <w:t>Sets a port interface for the trust mode.</w:t>
            </w:r>
          </w:p>
        </w:tc>
        <w:tc>
          <w:tcPr>
            <w:tcW w:w="1249" w:type="dxa"/>
          </w:tcPr>
          <w:p w14:paraId="3507522C" w14:textId="77777777" w:rsidR="00F5522C" w:rsidRPr="002F5F3A" w:rsidRDefault="00C81E24" w:rsidP="00466742">
            <w:pPr>
              <w:wordWrap/>
              <w:ind w:right="20"/>
            </w:pPr>
            <w:r>
              <w:rPr>
                <w:rFonts w:hint="eastAsia"/>
              </w:rPr>
              <w:t>I</w:t>
            </w:r>
            <w:r w:rsidR="00F5522C" w:rsidRPr="002F5F3A">
              <w:t>nterface</w:t>
            </w:r>
          </w:p>
        </w:tc>
      </w:tr>
      <w:tr w:rsidR="00F5522C" w14:paraId="6314510A" w14:textId="77777777" w:rsidTr="00DC7270">
        <w:tc>
          <w:tcPr>
            <w:tcW w:w="3501" w:type="dxa"/>
          </w:tcPr>
          <w:p w14:paraId="0CD01961" w14:textId="77777777" w:rsidR="00F5522C" w:rsidRPr="002F5F3A" w:rsidRDefault="00F5522C" w:rsidP="00466742">
            <w:pPr>
              <w:wordWrap/>
              <w:ind w:right="20"/>
            </w:pPr>
            <w:r w:rsidRPr="002F5F3A">
              <w:rPr>
                <w:b/>
                <w:bCs/>
              </w:rPr>
              <w:t xml:space="preserve">no mls qos trust </w:t>
            </w:r>
          </w:p>
        </w:tc>
        <w:tc>
          <w:tcPr>
            <w:tcW w:w="4395" w:type="dxa"/>
          </w:tcPr>
          <w:p w14:paraId="266A5384" w14:textId="77777777" w:rsidR="00F5522C" w:rsidRPr="002F5F3A" w:rsidRDefault="00F5522C" w:rsidP="00466742">
            <w:pPr>
              <w:wordWrap/>
              <w:ind w:right="20"/>
            </w:pPr>
            <w:r w:rsidRPr="002F5F3A">
              <w:t xml:space="preserve">Disables the interface set for trust mode. </w:t>
            </w:r>
          </w:p>
          <w:p w14:paraId="5812A80C" w14:textId="77777777" w:rsidR="00F5522C" w:rsidRPr="002F5F3A" w:rsidRDefault="00F5522C" w:rsidP="00466742">
            <w:pPr>
              <w:wordWrap/>
              <w:ind w:right="20"/>
            </w:pPr>
            <w:r w:rsidRPr="002F5F3A">
              <w:t>Then it will be set as none.</w:t>
            </w:r>
          </w:p>
        </w:tc>
        <w:tc>
          <w:tcPr>
            <w:tcW w:w="1249" w:type="dxa"/>
          </w:tcPr>
          <w:p w14:paraId="5EC5BDEF" w14:textId="77777777" w:rsidR="00F5522C" w:rsidRPr="002F5F3A" w:rsidRDefault="00C81E24" w:rsidP="00466742">
            <w:pPr>
              <w:wordWrap/>
              <w:ind w:right="20"/>
            </w:pPr>
            <w:r>
              <w:rPr>
                <w:rFonts w:hint="eastAsia"/>
              </w:rPr>
              <w:t>I</w:t>
            </w:r>
            <w:r w:rsidR="00F5522C" w:rsidRPr="002F5F3A">
              <w:t>nterface</w:t>
            </w:r>
          </w:p>
        </w:tc>
      </w:tr>
      <w:tr w:rsidR="00F5522C" w14:paraId="03D89093" w14:textId="77777777" w:rsidTr="00DC7270">
        <w:tc>
          <w:tcPr>
            <w:tcW w:w="3501" w:type="dxa"/>
          </w:tcPr>
          <w:p w14:paraId="1D75D6F5" w14:textId="77777777" w:rsidR="00F5522C" w:rsidRPr="002F5F3A" w:rsidRDefault="00F5522C" w:rsidP="00466742">
            <w:pPr>
              <w:wordWrap/>
              <w:ind w:right="20"/>
              <w:rPr>
                <w:b/>
                <w:bCs/>
              </w:rPr>
            </w:pPr>
            <w:r w:rsidRPr="002F5F3A">
              <w:rPr>
                <w:b/>
                <w:bCs/>
              </w:rPr>
              <w:t xml:space="preserve">mls qos cos </w:t>
            </w:r>
            <w:r w:rsidRPr="002F5F3A">
              <w:rPr>
                <w:bCs/>
                <w:i/>
              </w:rPr>
              <w:t>&lt;0-7&gt;</w:t>
            </w:r>
          </w:p>
        </w:tc>
        <w:tc>
          <w:tcPr>
            <w:tcW w:w="4395" w:type="dxa"/>
          </w:tcPr>
          <w:p w14:paraId="4CC4452D" w14:textId="77777777" w:rsidR="00F5522C" w:rsidRPr="002F5F3A" w:rsidRDefault="00F5522C" w:rsidP="00466742">
            <w:pPr>
              <w:wordWrap/>
              <w:ind w:right="20"/>
            </w:pPr>
            <w:r w:rsidRPr="002F5F3A">
              <w:t>Sets the default COS value of a port.</w:t>
            </w:r>
          </w:p>
        </w:tc>
        <w:tc>
          <w:tcPr>
            <w:tcW w:w="1249" w:type="dxa"/>
          </w:tcPr>
          <w:p w14:paraId="209EB6D3" w14:textId="77777777" w:rsidR="00F5522C" w:rsidRPr="002F5F3A" w:rsidRDefault="00C81E24" w:rsidP="00466742">
            <w:pPr>
              <w:wordWrap/>
              <w:ind w:right="20"/>
            </w:pPr>
            <w:r>
              <w:rPr>
                <w:rFonts w:hint="eastAsia"/>
              </w:rPr>
              <w:t>I</w:t>
            </w:r>
            <w:r w:rsidR="00F5522C" w:rsidRPr="002F5F3A">
              <w:t>nterface</w:t>
            </w:r>
          </w:p>
        </w:tc>
      </w:tr>
      <w:tr w:rsidR="00F5522C" w14:paraId="3BD1677D" w14:textId="77777777" w:rsidTr="00DC7270">
        <w:tc>
          <w:tcPr>
            <w:tcW w:w="3501" w:type="dxa"/>
          </w:tcPr>
          <w:p w14:paraId="262F1BAA" w14:textId="77777777" w:rsidR="00F5522C" w:rsidRPr="002F5F3A" w:rsidRDefault="00F5522C" w:rsidP="00466742">
            <w:pPr>
              <w:wordWrap/>
              <w:ind w:right="20"/>
              <w:rPr>
                <w:b/>
                <w:bCs/>
              </w:rPr>
            </w:pPr>
            <w:r w:rsidRPr="002F5F3A">
              <w:rPr>
                <w:b/>
                <w:bCs/>
              </w:rPr>
              <w:t>no mls qos cos</w:t>
            </w:r>
          </w:p>
        </w:tc>
        <w:tc>
          <w:tcPr>
            <w:tcW w:w="4395" w:type="dxa"/>
          </w:tcPr>
          <w:p w14:paraId="78450E70" w14:textId="77777777" w:rsidR="00F5522C" w:rsidRPr="002F5F3A" w:rsidRDefault="00F5522C" w:rsidP="00466742">
            <w:pPr>
              <w:wordWrap/>
              <w:ind w:right="20"/>
            </w:pPr>
            <w:r w:rsidRPr="002F5F3A">
              <w:t>Disables the default COS value of a port.</w:t>
            </w:r>
          </w:p>
        </w:tc>
        <w:tc>
          <w:tcPr>
            <w:tcW w:w="1249" w:type="dxa"/>
          </w:tcPr>
          <w:p w14:paraId="0C47DC0C" w14:textId="77777777" w:rsidR="00F5522C" w:rsidRPr="002F5F3A" w:rsidRDefault="00C81E24" w:rsidP="00466742">
            <w:pPr>
              <w:wordWrap/>
              <w:ind w:right="20"/>
            </w:pPr>
            <w:r>
              <w:rPr>
                <w:rFonts w:hint="eastAsia"/>
              </w:rPr>
              <w:t>I</w:t>
            </w:r>
            <w:r w:rsidR="00F5522C" w:rsidRPr="002F5F3A">
              <w:t>nterface</w:t>
            </w:r>
          </w:p>
        </w:tc>
      </w:tr>
    </w:tbl>
    <w:p w14:paraId="6B7C09EA" w14:textId="77777777" w:rsidR="00F5522C" w:rsidRDefault="00F5522C" w:rsidP="00466742">
      <w:pPr>
        <w:pStyle w:val="3"/>
        <w:ind w:left="0" w:right="20"/>
      </w:pPr>
      <w:bookmarkStart w:id="4149" w:name="_Toc361679406"/>
      <w:bookmarkStart w:id="4150" w:name="_Toc363228741"/>
      <w:bookmarkStart w:id="4151" w:name="_Toc254870973"/>
      <w:bookmarkStart w:id="4152" w:name="_Toc444695290"/>
      <w:r w:rsidRPr="002F5F3A">
        <w:t>DSCP Conversion Map</w:t>
      </w:r>
      <w:bookmarkEnd w:id="4149"/>
      <w:r w:rsidRPr="002F5F3A">
        <w:t xml:space="preserve"> Configuration</w:t>
      </w:r>
      <w:bookmarkEnd w:id="4150"/>
      <w:bookmarkEnd w:id="4151"/>
      <w:bookmarkEnd w:id="4152"/>
    </w:p>
    <w:p w14:paraId="1095383E" w14:textId="77777777" w:rsidR="00F5522C" w:rsidRPr="002F5F3A" w:rsidRDefault="00F5522C" w:rsidP="00466742">
      <w:pPr>
        <w:pStyle w:val="a3"/>
        <w:ind w:left="0" w:right="20"/>
      </w:pPr>
      <w:r w:rsidRPr="002F5F3A">
        <w:t>When a packet is carried out by DSCP as a standard in Trust DSCP mode, the packet will be operated as follows.</w:t>
      </w:r>
    </w:p>
    <w:p w14:paraId="479B5B18" w14:textId="77777777" w:rsidR="00F5522C" w:rsidRPr="002F5F3A" w:rsidRDefault="00F5522C" w:rsidP="005952E4">
      <w:pPr>
        <w:pStyle w:val="Randomlist"/>
        <w:tabs>
          <w:tab w:val="clear" w:pos="3968"/>
          <w:tab w:val="num" w:pos="1980"/>
          <w:tab w:val="num" w:pos="3320"/>
        </w:tabs>
        <w:ind w:left="0" w:right="20" w:firstLine="0"/>
      </w:pPr>
      <w:r w:rsidRPr="002F5F3A">
        <w:t xml:space="preserve">Queueing operation by DSCP value </w:t>
      </w:r>
    </w:p>
    <w:p w14:paraId="2E0286E1" w14:textId="77777777" w:rsidR="00F5522C" w:rsidRPr="002F5F3A" w:rsidRDefault="00F5522C" w:rsidP="005952E4">
      <w:pPr>
        <w:pStyle w:val="Randomlist"/>
        <w:tabs>
          <w:tab w:val="clear" w:pos="3968"/>
          <w:tab w:val="num" w:pos="1980"/>
          <w:tab w:val="num" w:pos="3320"/>
        </w:tabs>
        <w:ind w:left="0" w:right="20" w:firstLine="0"/>
      </w:pPr>
      <w:r w:rsidRPr="002F5F3A">
        <w:t xml:space="preserve">COS marking (or remarking) operation by DSCP value </w:t>
      </w:r>
    </w:p>
    <w:p w14:paraId="31FD3371" w14:textId="77777777" w:rsidR="00F5522C" w:rsidRPr="002F5F3A" w:rsidRDefault="00F5522C" w:rsidP="005952E4">
      <w:pPr>
        <w:pStyle w:val="Randomlist"/>
        <w:tabs>
          <w:tab w:val="clear" w:pos="3968"/>
          <w:tab w:val="num" w:pos="1980"/>
          <w:tab w:val="num" w:pos="3320"/>
        </w:tabs>
        <w:ind w:left="0" w:right="20" w:firstLine="0"/>
      </w:pPr>
      <w:r w:rsidRPr="002F5F3A">
        <w:t>DSCP remarking operation by DSCP value</w:t>
      </w:r>
    </w:p>
    <w:p w14:paraId="59AB3763" w14:textId="77777777" w:rsidR="00F5522C" w:rsidRDefault="00F5522C" w:rsidP="00466742">
      <w:pPr>
        <w:pStyle w:val="4"/>
        <w:ind w:left="0" w:right="20"/>
      </w:pPr>
      <w:bookmarkStart w:id="4153" w:name="_Toc277777859"/>
      <w:r w:rsidRPr="009416D6">
        <w:rPr>
          <w:rFonts w:hint="eastAsia"/>
        </w:rPr>
        <w:t>DSCP</w:t>
      </w:r>
      <w:r>
        <w:rPr>
          <w:rFonts w:hint="eastAsia"/>
        </w:rPr>
        <w:t xml:space="preserve"> to COS</w:t>
      </w:r>
      <w:bookmarkEnd w:id="4153"/>
      <w:r w:rsidRPr="00053546">
        <w:t xml:space="preserve"> </w:t>
      </w:r>
      <w:r w:rsidRPr="002F5F3A">
        <w:t>Configuration</w:t>
      </w:r>
    </w:p>
    <w:p w14:paraId="1878B9CB" w14:textId="77777777" w:rsidR="00F5522C" w:rsidRPr="002F5F3A" w:rsidRDefault="00F5522C" w:rsidP="00466742">
      <w:pPr>
        <w:pStyle w:val="a3"/>
        <w:ind w:left="0" w:right="20"/>
      </w:pPr>
      <w:r w:rsidRPr="002F5F3A">
        <w:t xml:space="preserve">A packet can be carried out COS marking (or remarking) operation depending on DSCP values. This can be set as </w:t>
      </w:r>
      <w:r w:rsidRPr="002F5F3A">
        <w:t>“</w:t>
      </w:r>
      <w:r w:rsidRPr="002F5F3A">
        <w:t>enable</w:t>
      </w:r>
      <w:r w:rsidRPr="002F5F3A">
        <w:t>”</w:t>
      </w:r>
      <w:r w:rsidRPr="002F5F3A">
        <w:t xml:space="preserve"> or </w:t>
      </w:r>
      <w:r w:rsidRPr="002F5F3A">
        <w:t>“</w:t>
      </w:r>
      <w:r w:rsidRPr="002F5F3A">
        <w:t>disable</w:t>
      </w:r>
      <w:r w:rsidRPr="002F5F3A">
        <w:t>”</w:t>
      </w:r>
      <w:r w:rsidRPr="002F5F3A">
        <w:t xml:space="preserve">, and the default is </w:t>
      </w:r>
      <w:r w:rsidRPr="002F5F3A">
        <w:t>“</w:t>
      </w:r>
      <w:r w:rsidRPr="002F5F3A">
        <w:t>disable</w:t>
      </w:r>
      <w:r w:rsidRPr="002F5F3A">
        <w:t>”</w:t>
      </w:r>
      <w:r w:rsidRPr="002F5F3A">
        <w:t>. For this operation DSCP to COS map is maintained with the global setting.</w:t>
      </w:r>
    </w:p>
    <w:tbl>
      <w:tblPr>
        <w:tblStyle w:val="48"/>
        <w:tblW w:w="0" w:type="auto"/>
        <w:tblLook w:val="04A0" w:firstRow="1" w:lastRow="0" w:firstColumn="1" w:lastColumn="0" w:noHBand="0" w:noVBand="1"/>
      </w:tblPr>
      <w:tblGrid>
        <w:gridCol w:w="8261"/>
      </w:tblGrid>
      <w:tr w:rsidR="009416D6" w14:paraId="1109D114" w14:textId="77777777" w:rsidTr="009416D6">
        <w:tc>
          <w:tcPr>
            <w:tcW w:w="10118" w:type="dxa"/>
          </w:tcPr>
          <w:p w14:paraId="6A7C58A4"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Switch#show mls qos map dscp-</w:t>
            </w:r>
            <w:r w:rsidRPr="005952E4">
              <w:rPr>
                <w:rFonts w:ascii="Courier New" w:hAnsi="Courier New" w:cs="Courier New" w:hint="eastAsia"/>
                <w:sz w:val="17"/>
                <w:szCs w:val="17"/>
              </w:rPr>
              <w:t>cos</w:t>
            </w:r>
          </w:p>
          <w:p w14:paraId="3F6178C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DSCP-TO-</w:t>
            </w:r>
            <w:r w:rsidRPr="005952E4">
              <w:rPr>
                <w:rFonts w:ascii="Courier New" w:hAnsi="Courier New" w:cs="Courier New" w:hint="eastAsia"/>
                <w:sz w:val="17"/>
                <w:szCs w:val="17"/>
              </w:rPr>
              <w:t xml:space="preserve">COS </w:t>
            </w:r>
            <w:r w:rsidRPr="005952E4">
              <w:rPr>
                <w:rFonts w:ascii="Courier New" w:hAnsi="Courier New" w:cs="Courier New"/>
                <w:sz w:val="17"/>
                <w:szCs w:val="17"/>
              </w:rPr>
              <w:t xml:space="preserve">MAP </w:t>
            </w:r>
          </w:p>
          <w:p w14:paraId="19622A2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65F8E4A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1869A30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0   0   0   0   0   0   0   1   1</w:t>
            </w:r>
          </w:p>
          <w:p w14:paraId="279F3542"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   1   1   1   1   1   2   2   2   2</w:t>
            </w:r>
          </w:p>
          <w:p w14:paraId="21CADAE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   2   2   2   3   3   3   3   3   3</w:t>
            </w:r>
          </w:p>
          <w:p w14:paraId="7E3D878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   3   4   4   4   4   4   4   4   4</w:t>
            </w:r>
          </w:p>
          <w:p w14:paraId="1985CA59"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5   5   5   5   5   5   5   5   6   6</w:t>
            </w:r>
          </w:p>
          <w:p w14:paraId="3CB06CB5"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6   6   6   6   6   6   7   7   7   7</w:t>
            </w:r>
          </w:p>
          <w:p w14:paraId="57473451"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6 :       7   7   7   7</w:t>
            </w:r>
          </w:p>
          <w:p w14:paraId="61AEFC16" w14:textId="77777777" w:rsidR="009416D6" w:rsidRDefault="009416D6" w:rsidP="00466742">
            <w:pPr>
              <w:ind w:right="20"/>
            </w:pPr>
          </w:p>
        </w:tc>
      </w:tr>
    </w:tbl>
    <w:p w14:paraId="40A6B41F" w14:textId="77777777" w:rsidR="00F5522C" w:rsidRDefault="006A4BB0" w:rsidP="00466742">
      <w:pPr>
        <w:pStyle w:val="afffff3"/>
        <w:ind w:left="0" w:right="20"/>
      </w:pPr>
      <w:bookmarkStart w:id="4154" w:name="_Toc361679407"/>
      <w:bookmarkStart w:id="4155" w:name="_Toc277777840"/>
      <w:bookmarkStart w:id="4156" w:name="_Toc337198734"/>
      <w:bookmarkStart w:id="4157" w:name="_Toc39157538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243</w:t>
      </w:r>
      <w:r w:rsidR="005832B8">
        <w:fldChar w:fldCharType="end"/>
      </w:r>
      <w:r w:rsidR="00F5522C">
        <w:t xml:space="preserve"> </w:t>
      </w:r>
      <w:r w:rsidR="00F5522C">
        <w:rPr>
          <w:rFonts w:hint="eastAsia"/>
        </w:rPr>
        <w:t xml:space="preserve">dscp-cos map </w:t>
      </w:r>
      <w:bookmarkEnd w:id="4154"/>
      <w:bookmarkEnd w:id="4155"/>
      <w:r w:rsidR="00F5522C" w:rsidRPr="002F5F3A">
        <w:rPr>
          <w:lang w:val="fr-FR"/>
        </w:rPr>
        <w:t>Configuration Command</w:t>
      </w:r>
      <w:bookmarkEnd w:id="4156"/>
      <w:bookmarkEnd w:id="4157"/>
    </w:p>
    <w:tbl>
      <w:tblPr>
        <w:tblStyle w:val="CLIWide"/>
        <w:tblW w:w="0" w:type="auto"/>
        <w:tblLook w:val="01E0" w:firstRow="1" w:lastRow="1" w:firstColumn="1" w:lastColumn="1" w:noHBand="0" w:noVBand="0"/>
      </w:tblPr>
      <w:tblGrid>
        <w:gridCol w:w="3334"/>
        <w:gridCol w:w="3787"/>
        <w:gridCol w:w="1027"/>
      </w:tblGrid>
      <w:tr w:rsidR="00F5522C"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2F5F3A" w:rsidRDefault="00F5522C" w:rsidP="005952E4">
            <w:pPr>
              <w:wordWrap/>
              <w:spacing w:line="240" w:lineRule="auto"/>
              <w:ind w:right="20"/>
              <w:rPr>
                <w:b/>
                <w:bCs/>
              </w:rPr>
            </w:pPr>
            <w:r w:rsidRPr="002F5F3A">
              <w:rPr>
                <w:b/>
                <w:bCs/>
              </w:rPr>
              <w:t>Command</w:t>
            </w:r>
          </w:p>
        </w:tc>
        <w:tc>
          <w:tcPr>
            <w:tcW w:w="3787" w:type="dxa"/>
          </w:tcPr>
          <w:p w14:paraId="2C29C151" w14:textId="77777777" w:rsidR="00F5522C" w:rsidRPr="002F5F3A" w:rsidRDefault="00F5522C" w:rsidP="005952E4">
            <w:pPr>
              <w:pStyle w:val="ac"/>
            </w:pPr>
            <w:r w:rsidRPr="002F5F3A">
              <w:t>Description</w:t>
            </w:r>
          </w:p>
        </w:tc>
        <w:tc>
          <w:tcPr>
            <w:tcW w:w="1027" w:type="dxa"/>
          </w:tcPr>
          <w:p w14:paraId="58EA0176" w14:textId="77777777" w:rsidR="00F5522C" w:rsidRPr="002F5F3A" w:rsidRDefault="00F5522C" w:rsidP="005952E4">
            <w:pPr>
              <w:pStyle w:val="ac"/>
            </w:pPr>
            <w:r w:rsidRPr="002F5F3A">
              <w:t>Mode</w:t>
            </w:r>
          </w:p>
        </w:tc>
      </w:tr>
      <w:tr w:rsidR="00F5522C" w14:paraId="1B5FB3EE" w14:textId="77777777" w:rsidTr="005952E4">
        <w:tc>
          <w:tcPr>
            <w:tcW w:w="3334" w:type="dxa"/>
          </w:tcPr>
          <w:p w14:paraId="52B87674" w14:textId="77777777" w:rsidR="00F5522C" w:rsidRDefault="00F5522C" w:rsidP="005952E4">
            <w:pPr>
              <w:spacing w:line="240" w:lineRule="auto"/>
              <w:ind w:right="20"/>
            </w:pPr>
            <w:r>
              <w:rPr>
                <w:rFonts w:hint="eastAsia"/>
                <w:b/>
                <w:bCs/>
              </w:rPr>
              <w:t xml:space="preserve">mls qos map dscp-cos &lt;0-63&gt; </w:t>
            </w:r>
            <w:r>
              <w:rPr>
                <w:b/>
                <w:bCs/>
              </w:rPr>
              <w:t>…</w:t>
            </w:r>
            <w:r>
              <w:rPr>
                <w:rFonts w:hint="eastAsia"/>
                <w:b/>
                <w:bCs/>
              </w:rPr>
              <w:t xml:space="preserve"> &lt;0-63&gt; to &lt;0-7&gt;</w:t>
            </w:r>
          </w:p>
        </w:tc>
        <w:tc>
          <w:tcPr>
            <w:tcW w:w="3787" w:type="dxa"/>
          </w:tcPr>
          <w:p w14:paraId="09A52BD1" w14:textId="77777777" w:rsidR="00F5522C" w:rsidRDefault="00012AC5" w:rsidP="005952E4">
            <w:pPr>
              <w:spacing w:line="240" w:lineRule="auto"/>
              <w:ind w:right="20"/>
              <w:jc w:val="left"/>
            </w:pPr>
            <w:r>
              <w:t xml:space="preserve">Set </w:t>
            </w:r>
            <w:r w:rsidR="00F5522C">
              <w:t>D</w:t>
            </w:r>
            <w:r>
              <w:rPr>
                <w:rFonts w:hint="eastAsia"/>
              </w:rPr>
              <w:t>scp-cos map.</w:t>
            </w:r>
          </w:p>
        </w:tc>
        <w:tc>
          <w:tcPr>
            <w:tcW w:w="1027" w:type="dxa"/>
          </w:tcPr>
          <w:p w14:paraId="208EA514" w14:textId="77777777" w:rsidR="00F5522C" w:rsidRDefault="00C81E24" w:rsidP="005952E4">
            <w:pPr>
              <w:spacing w:line="240" w:lineRule="auto"/>
              <w:ind w:right="20"/>
            </w:pPr>
            <w:r>
              <w:rPr>
                <w:rFonts w:hint="eastAsia"/>
              </w:rPr>
              <w:t>C</w:t>
            </w:r>
            <w:r w:rsidR="00F5522C">
              <w:rPr>
                <w:rFonts w:hint="eastAsia"/>
              </w:rPr>
              <w:t>onfig</w:t>
            </w:r>
          </w:p>
        </w:tc>
      </w:tr>
      <w:tr w:rsidR="00F5522C" w14:paraId="32C02685" w14:textId="77777777" w:rsidTr="005952E4">
        <w:tc>
          <w:tcPr>
            <w:tcW w:w="3334" w:type="dxa"/>
          </w:tcPr>
          <w:p w14:paraId="418665C3" w14:textId="77777777" w:rsidR="00F5522C" w:rsidRDefault="00F5522C" w:rsidP="005952E4">
            <w:pPr>
              <w:spacing w:line="240" w:lineRule="auto"/>
              <w:ind w:right="20"/>
              <w:rPr>
                <w:rFonts w:cs="Times New Roman"/>
              </w:rPr>
            </w:pPr>
            <w:r>
              <w:rPr>
                <w:rFonts w:hint="eastAsia"/>
                <w:b/>
                <w:bCs/>
              </w:rPr>
              <w:t>no mls qos map dscp-cos</w:t>
            </w:r>
          </w:p>
        </w:tc>
        <w:tc>
          <w:tcPr>
            <w:tcW w:w="3787" w:type="dxa"/>
          </w:tcPr>
          <w:p w14:paraId="5BFABB6F" w14:textId="77777777" w:rsidR="00F5522C" w:rsidRPr="002859DB" w:rsidRDefault="00012AC5" w:rsidP="005952E4">
            <w:pPr>
              <w:spacing w:line="240" w:lineRule="auto"/>
              <w:ind w:right="20"/>
              <w:jc w:val="left"/>
            </w:pPr>
            <w:r>
              <w:t xml:space="preserve">Initialize </w:t>
            </w:r>
            <w:r w:rsidR="00F5522C">
              <w:t>D</w:t>
            </w:r>
            <w:r>
              <w:rPr>
                <w:rFonts w:hint="eastAsia"/>
              </w:rPr>
              <w:t>scp-cos map</w:t>
            </w:r>
            <w:r w:rsidR="00F5522C">
              <w:rPr>
                <w:rFonts w:hint="eastAsia"/>
              </w:rPr>
              <w:t>.</w:t>
            </w:r>
          </w:p>
        </w:tc>
        <w:tc>
          <w:tcPr>
            <w:tcW w:w="1027" w:type="dxa"/>
          </w:tcPr>
          <w:p w14:paraId="3CF58A1C" w14:textId="77777777" w:rsidR="00F5522C" w:rsidRDefault="00C81E24" w:rsidP="005952E4">
            <w:pPr>
              <w:spacing w:line="240" w:lineRule="auto"/>
              <w:ind w:right="20"/>
            </w:pPr>
            <w:r>
              <w:rPr>
                <w:rFonts w:hint="eastAsia"/>
              </w:rPr>
              <w:t>C</w:t>
            </w:r>
            <w:r w:rsidR="00F5522C">
              <w:rPr>
                <w:rFonts w:hint="eastAsia"/>
              </w:rPr>
              <w:t>onfig</w:t>
            </w:r>
          </w:p>
        </w:tc>
      </w:tr>
      <w:tr w:rsidR="00F5522C" w14:paraId="54C8F33F" w14:textId="77777777" w:rsidTr="005952E4">
        <w:tc>
          <w:tcPr>
            <w:tcW w:w="3334" w:type="dxa"/>
          </w:tcPr>
          <w:p w14:paraId="109287B3" w14:textId="77777777" w:rsidR="00F5522C" w:rsidRDefault="00F5522C" w:rsidP="005952E4">
            <w:pPr>
              <w:spacing w:line="240" w:lineRule="auto"/>
              <w:ind w:right="20"/>
              <w:rPr>
                <w:b/>
                <w:bCs/>
              </w:rPr>
            </w:pPr>
            <w:r>
              <w:rPr>
                <w:rFonts w:hint="eastAsia"/>
                <w:b/>
                <w:bCs/>
              </w:rPr>
              <w:t>mls qos dscp-cos</w:t>
            </w:r>
          </w:p>
        </w:tc>
        <w:tc>
          <w:tcPr>
            <w:tcW w:w="3787" w:type="dxa"/>
          </w:tcPr>
          <w:p w14:paraId="606C8729" w14:textId="77777777" w:rsidR="008C2D15" w:rsidRDefault="008C2D15" w:rsidP="005952E4">
            <w:pPr>
              <w:spacing w:line="240" w:lineRule="auto"/>
              <w:ind w:right="20"/>
              <w:jc w:val="left"/>
            </w:pPr>
            <w:r>
              <w:t xml:space="preserve">Configure the port interface to set </w:t>
            </w:r>
            <w:r>
              <w:rPr>
                <w:rFonts w:hint="eastAsia"/>
              </w:rPr>
              <w:t>dscp-cos</w:t>
            </w:r>
            <w:r>
              <w:t xml:space="preserve">. </w:t>
            </w:r>
          </w:p>
        </w:tc>
        <w:tc>
          <w:tcPr>
            <w:tcW w:w="1027" w:type="dxa"/>
          </w:tcPr>
          <w:p w14:paraId="3E8A2562" w14:textId="77777777" w:rsidR="00F5522C" w:rsidRDefault="00C81E24" w:rsidP="005952E4">
            <w:pPr>
              <w:spacing w:line="240" w:lineRule="auto"/>
              <w:ind w:right="20"/>
            </w:pPr>
            <w:r>
              <w:rPr>
                <w:rFonts w:hint="eastAsia"/>
              </w:rPr>
              <w:t>I</w:t>
            </w:r>
            <w:r w:rsidR="00F5522C">
              <w:rPr>
                <w:rFonts w:hint="eastAsia"/>
              </w:rPr>
              <w:t>nterface</w:t>
            </w:r>
          </w:p>
        </w:tc>
      </w:tr>
      <w:tr w:rsidR="00F5522C" w14:paraId="577B7887" w14:textId="77777777" w:rsidTr="005952E4">
        <w:tc>
          <w:tcPr>
            <w:tcW w:w="3334" w:type="dxa"/>
          </w:tcPr>
          <w:p w14:paraId="3C289F23" w14:textId="77777777" w:rsidR="00F5522C" w:rsidRDefault="00F5522C" w:rsidP="005952E4">
            <w:pPr>
              <w:spacing w:line="240" w:lineRule="auto"/>
              <w:ind w:right="20"/>
              <w:rPr>
                <w:b/>
                <w:bCs/>
              </w:rPr>
            </w:pPr>
            <w:r>
              <w:rPr>
                <w:rFonts w:hint="eastAsia"/>
                <w:b/>
                <w:bCs/>
              </w:rPr>
              <w:t>no mls qos dscp-cos</w:t>
            </w:r>
          </w:p>
        </w:tc>
        <w:tc>
          <w:tcPr>
            <w:tcW w:w="3787" w:type="dxa"/>
          </w:tcPr>
          <w:p w14:paraId="7D6DE717" w14:textId="77777777" w:rsidR="00F5522C" w:rsidRDefault="008C2D15" w:rsidP="005952E4">
            <w:pPr>
              <w:spacing w:line="240" w:lineRule="auto"/>
              <w:ind w:right="20"/>
              <w:jc w:val="left"/>
            </w:pPr>
            <w:r>
              <w:t xml:space="preserve">Configure the port interface not to set </w:t>
            </w:r>
            <w:r>
              <w:rPr>
                <w:rFonts w:hint="eastAsia"/>
              </w:rPr>
              <w:t>dscp-cos</w:t>
            </w:r>
            <w:r>
              <w:t>.</w:t>
            </w:r>
          </w:p>
        </w:tc>
        <w:tc>
          <w:tcPr>
            <w:tcW w:w="1027" w:type="dxa"/>
          </w:tcPr>
          <w:p w14:paraId="7C475457" w14:textId="77777777" w:rsidR="00F5522C" w:rsidRDefault="00C81E24" w:rsidP="005952E4">
            <w:pPr>
              <w:spacing w:line="240" w:lineRule="auto"/>
              <w:ind w:right="20"/>
            </w:pPr>
            <w:r>
              <w:rPr>
                <w:rFonts w:hint="eastAsia"/>
              </w:rPr>
              <w:t>I</w:t>
            </w:r>
            <w:r w:rsidR="00F5522C">
              <w:rPr>
                <w:rFonts w:hint="eastAsia"/>
              </w:rPr>
              <w:t>nterface</w:t>
            </w:r>
          </w:p>
        </w:tc>
      </w:tr>
      <w:tr w:rsidR="00F5522C" w14:paraId="747EC119" w14:textId="77777777" w:rsidTr="005952E4">
        <w:tc>
          <w:tcPr>
            <w:tcW w:w="3334" w:type="dxa"/>
          </w:tcPr>
          <w:p w14:paraId="36CBB4AD" w14:textId="77777777" w:rsidR="00F5522C" w:rsidRDefault="00F5522C" w:rsidP="005952E4">
            <w:pPr>
              <w:spacing w:line="240" w:lineRule="auto"/>
              <w:ind w:right="20"/>
              <w:rPr>
                <w:b/>
                <w:bCs/>
              </w:rPr>
            </w:pPr>
            <w:r>
              <w:rPr>
                <w:rFonts w:hint="eastAsia"/>
                <w:b/>
                <w:bCs/>
              </w:rPr>
              <w:t>show mls qos map dscp-cos</w:t>
            </w:r>
          </w:p>
        </w:tc>
        <w:tc>
          <w:tcPr>
            <w:tcW w:w="3787" w:type="dxa"/>
          </w:tcPr>
          <w:p w14:paraId="3FDF1E53" w14:textId="77777777" w:rsidR="00F5522C" w:rsidRDefault="008C2D15" w:rsidP="005952E4">
            <w:pPr>
              <w:spacing w:line="240" w:lineRule="auto"/>
              <w:ind w:right="20"/>
              <w:jc w:val="left"/>
            </w:pPr>
            <w:r>
              <w:rPr>
                <w:rFonts w:hint="eastAsia"/>
              </w:rPr>
              <w:t>D</w:t>
            </w:r>
            <w:r>
              <w:t xml:space="preserve">isplay the current </w:t>
            </w:r>
            <w:r w:rsidR="00F5522C">
              <w:rPr>
                <w:rFonts w:hint="eastAsia"/>
              </w:rPr>
              <w:t xml:space="preserve">dscp-cos map </w:t>
            </w:r>
            <w:r>
              <w:rPr>
                <w:rFonts w:hint="eastAsia"/>
              </w:rPr>
              <w:t xml:space="preserve">setting. </w:t>
            </w:r>
          </w:p>
        </w:tc>
        <w:tc>
          <w:tcPr>
            <w:tcW w:w="1027" w:type="dxa"/>
          </w:tcPr>
          <w:p w14:paraId="6D9B28F2" w14:textId="77777777" w:rsidR="00F5522C" w:rsidRPr="000F572A" w:rsidRDefault="00C81E24" w:rsidP="005952E4">
            <w:pPr>
              <w:spacing w:line="240" w:lineRule="auto"/>
              <w:ind w:right="20"/>
            </w:pPr>
            <w:r>
              <w:rPr>
                <w:rFonts w:hint="eastAsia"/>
              </w:rPr>
              <w:t>Privileged</w:t>
            </w:r>
          </w:p>
        </w:tc>
      </w:tr>
    </w:tbl>
    <w:p w14:paraId="3DC2DF95" w14:textId="77777777" w:rsidR="00F5522C" w:rsidRDefault="00F5522C" w:rsidP="00466742">
      <w:pPr>
        <w:pStyle w:val="4"/>
        <w:ind w:left="0" w:right="20"/>
      </w:pPr>
      <w:bookmarkStart w:id="4158" w:name="_Toc354416391"/>
      <w:r>
        <w:rPr>
          <w:rFonts w:hint="eastAsia"/>
        </w:rPr>
        <w:t xml:space="preserve">DSCP to DSCP </w:t>
      </w:r>
      <w:bookmarkEnd w:id="4158"/>
      <w:r w:rsidRPr="009416D6">
        <w:t>Configuration</w:t>
      </w:r>
    </w:p>
    <w:p w14:paraId="78082893" w14:textId="77777777" w:rsidR="00F5522C" w:rsidRPr="002F5F3A" w:rsidRDefault="00F5522C" w:rsidP="00466742">
      <w:pPr>
        <w:pStyle w:val="a3"/>
        <w:ind w:left="0" w:right="20"/>
      </w:pPr>
      <w:r w:rsidRPr="002F5F3A">
        <w:lastRenderedPageBreak/>
        <w:t xml:space="preserve">A packet can be carried out DSCP remarking operation depending on DSCP values. This is called </w:t>
      </w:r>
      <w:r w:rsidRPr="002F5F3A">
        <w:t>“</w:t>
      </w:r>
      <w:r w:rsidRPr="002F5F3A">
        <w:t>mutation</w:t>
      </w:r>
      <w:r w:rsidRPr="002F5F3A">
        <w:t>”</w:t>
      </w:r>
      <w:r w:rsidRPr="002F5F3A">
        <w:t xml:space="preserve"> because it changes DSCP of itself. Each port can be set as enable/disable, and the default is </w:t>
      </w:r>
      <w:r w:rsidRPr="002F5F3A">
        <w:t>“</w:t>
      </w:r>
      <w:r w:rsidRPr="002F5F3A">
        <w:t>disable</w:t>
      </w:r>
      <w:r w:rsidRPr="002F5F3A">
        <w:t>”</w:t>
      </w:r>
      <w:r w:rsidRPr="002F5F3A">
        <w:t>.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261"/>
      </w:tblGrid>
      <w:tr w:rsidR="009416D6" w14:paraId="532F86B6" w14:textId="77777777" w:rsidTr="009416D6">
        <w:tc>
          <w:tcPr>
            <w:tcW w:w="10118" w:type="dxa"/>
          </w:tcPr>
          <w:p w14:paraId="6C097A3F"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w:t>
            </w:r>
            <w:r w:rsidRPr="005952E4">
              <w:rPr>
                <w:rFonts w:ascii="Courier New" w:hAnsi="Courier New" w:cs="Courier New"/>
                <w:sz w:val="17"/>
                <w:szCs w:val="17"/>
              </w:rPr>
              <w:t xml:space="preserve">show mls qos map dscp-mutation </w:t>
            </w:r>
          </w:p>
          <w:p w14:paraId="42A3C3F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 MUTATION MAP </w:t>
            </w:r>
          </w:p>
          <w:p w14:paraId="1FA2998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14:paraId="3BE98B7E"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09992F6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1   2   3   4   5   6   7   8   9</w:t>
            </w:r>
          </w:p>
          <w:p w14:paraId="54BB3E1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10  11  12  13  14  15  16  17  18  19</w:t>
            </w:r>
          </w:p>
          <w:p w14:paraId="2E4A6F8C"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20  21  22  23  24  25  26  27  28  29</w:t>
            </w:r>
          </w:p>
          <w:p w14:paraId="78A60A40"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30  31  32  33  34  35  36  37  38  39</w:t>
            </w:r>
          </w:p>
          <w:p w14:paraId="14E4228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40  41  42  43  44  45  46  47  48  49</w:t>
            </w:r>
          </w:p>
          <w:p w14:paraId="0F0D507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50  51  52  53  54  55  56  57  58  59</w:t>
            </w:r>
          </w:p>
          <w:p w14:paraId="0CD49A48"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6 :      60  61  62  63</w:t>
            </w:r>
          </w:p>
        </w:tc>
      </w:tr>
    </w:tbl>
    <w:p w14:paraId="614FC3B0" w14:textId="77777777" w:rsidR="00F5522C" w:rsidRDefault="006A4BB0" w:rsidP="00466742">
      <w:pPr>
        <w:pStyle w:val="afffff3"/>
        <w:ind w:left="0" w:right="20"/>
      </w:pPr>
      <w:bookmarkStart w:id="4159" w:name="_Toc337198736"/>
      <w:bookmarkStart w:id="4160" w:name="_Toc254870975"/>
      <w:bookmarkStart w:id="4161" w:name="_Toc277777861"/>
      <w:bookmarkStart w:id="4162" w:name="_Toc39157538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8B56C1">
        <w:rPr>
          <w:noProof/>
        </w:rPr>
        <w:t>244</w:t>
      </w:r>
      <w:r w:rsidR="005832B8">
        <w:fldChar w:fldCharType="end"/>
      </w:r>
      <w:r w:rsidR="00F5522C">
        <w:t xml:space="preserve"> </w:t>
      </w:r>
      <w:r w:rsidR="00F5522C">
        <w:rPr>
          <w:rFonts w:hint="eastAsia"/>
        </w:rPr>
        <w:t xml:space="preserve">dscp-mutation map </w:t>
      </w:r>
      <w:bookmarkEnd w:id="4159"/>
      <w:bookmarkEnd w:id="4160"/>
      <w:r w:rsidR="006A5FA0">
        <w:rPr>
          <w:rFonts w:hint="eastAsia"/>
        </w:rPr>
        <w:t>Setting</w:t>
      </w:r>
      <w:bookmarkEnd w:id="4161"/>
      <w:bookmarkEnd w:id="4162"/>
      <w:r w:rsidR="006A5FA0">
        <w:rPr>
          <w:rFonts w:hint="eastAsia"/>
        </w:rPr>
        <w:t xml:space="preserve"> </w:t>
      </w:r>
    </w:p>
    <w:tbl>
      <w:tblPr>
        <w:tblStyle w:val="CLIWide"/>
        <w:tblW w:w="0" w:type="auto"/>
        <w:tblLook w:val="01E0" w:firstRow="1" w:lastRow="1" w:firstColumn="1" w:lastColumn="1" w:noHBand="0" w:noVBand="0"/>
      </w:tblPr>
      <w:tblGrid>
        <w:gridCol w:w="3664"/>
        <w:gridCol w:w="3457"/>
        <w:gridCol w:w="1027"/>
      </w:tblGrid>
      <w:tr w:rsidR="003F5DC1"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Default="003F5DC1" w:rsidP="005952E4">
            <w:pPr>
              <w:spacing w:line="240" w:lineRule="auto"/>
              <w:ind w:right="20"/>
              <w:rPr>
                <w:rFonts w:cs="Times New Roman"/>
                <w:b/>
                <w:bCs/>
              </w:rPr>
            </w:pPr>
            <w:r w:rsidRPr="002F5F3A">
              <w:rPr>
                <w:b/>
                <w:bCs/>
              </w:rPr>
              <w:t>Command</w:t>
            </w:r>
          </w:p>
        </w:tc>
        <w:tc>
          <w:tcPr>
            <w:tcW w:w="3602" w:type="dxa"/>
          </w:tcPr>
          <w:p w14:paraId="17A77838" w14:textId="77777777" w:rsidR="003F5DC1" w:rsidRPr="00A93285" w:rsidRDefault="003F5DC1" w:rsidP="005952E4">
            <w:pPr>
              <w:pStyle w:val="ac"/>
            </w:pPr>
            <w:r w:rsidRPr="002F5F3A">
              <w:t>Description</w:t>
            </w:r>
          </w:p>
        </w:tc>
        <w:tc>
          <w:tcPr>
            <w:tcW w:w="907" w:type="dxa"/>
          </w:tcPr>
          <w:p w14:paraId="0EBBBD9C" w14:textId="77777777" w:rsidR="003F5DC1" w:rsidRPr="002F5F3A" w:rsidRDefault="003F5DC1" w:rsidP="005952E4">
            <w:pPr>
              <w:pStyle w:val="ac"/>
            </w:pPr>
            <w:r w:rsidRPr="002F5F3A">
              <w:t>Mode</w:t>
            </w:r>
          </w:p>
        </w:tc>
      </w:tr>
      <w:tr w:rsidR="003F5DC1" w14:paraId="32782035" w14:textId="77777777" w:rsidTr="003F5DC1">
        <w:tc>
          <w:tcPr>
            <w:tcW w:w="3813" w:type="dxa"/>
          </w:tcPr>
          <w:p w14:paraId="0249BEA5" w14:textId="77777777" w:rsidR="003F5DC1" w:rsidRDefault="003F5DC1" w:rsidP="005952E4">
            <w:pPr>
              <w:spacing w:line="240" w:lineRule="auto"/>
              <w:ind w:right="20"/>
            </w:pPr>
            <w:r w:rsidRPr="00CA6D4C">
              <w:rPr>
                <w:rFonts w:hint="eastAsia"/>
                <w:b/>
                <w:bCs/>
                <w:lang w:val="fr-FR"/>
              </w:rPr>
              <w:t xml:space="preserve">mls qos map dscp-mutation &lt;0-63&gt; </w:t>
            </w:r>
            <w:r w:rsidRPr="00CA6D4C">
              <w:rPr>
                <w:b/>
                <w:bCs/>
                <w:lang w:val="fr-FR"/>
              </w:rPr>
              <w:t>…</w:t>
            </w:r>
            <w:r w:rsidRPr="00CA6D4C">
              <w:rPr>
                <w:rFonts w:hint="eastAsia"/>
                <w:b/>
                <w:bCs/>
                <w:lang w:val="fr-FR"/>
              </w:rPr>
              <w:t xml:space="preserve"> </w:t>
            </w:r>
            <w:r>
              <w:rPr>
                <w:rFonts w:hint="eastAsia"/>
                <w:b/>
                <w:bCs/>
              </w:rPr>
              <w:t>&lt;0-63&gt; to &lt;0-63&gt;</w:t>
            </w:r>
          </w:p>
        </w:tc>
        <w:tc>
          <w:tcPr>
            <w:tcW w:w="3602" w:type="dxa"/>
          </w:tcPr>
          <w:p w14:paraId="62236002" w14:textId="77777777" w:rsidR="003F5DC1" w:rsidRDefault="007B3D66" w:rsidP="005952E4">
            <w:pPr>
              <w:spacing w:line="240" w:lineRule="auto"/>
              <w:ind w:right="20"/>
            </w:pPr>
            <w:r>
              <w:t xml:space="preserve">Set </w:t>
            </w:r>
            <w:r w:rsidR="003F5DC1">
              <w:t>D</w:t>
            </w:r>
            <w:r>
              <w:rPr>
                <w:rFonts w:hint="eastAsia"/>
              </w:rPr>
              <w:t>scp-mutation map.</w:t>
            </w:r>
          </w:p>
        </w:tc>
        <w:tc>
          <w:tcPr>
            <w:tcW w:w="907" w:type="dxa"/>
          </w:tcPr>
          <w:p w14:paraId="0227230B" w14:textId="77777777" w:rsidR="003F5DC1" w:rsidRDefault="00C81E24" w:rsidP="005952E4">
            <w:pPr>
              <w:spacing w:line="240" w:lineRule="auto"/>
              <w:ind w:right="20"/>
            </w:pPr>
            <w:r>
              <w:rPr>
                <w:rFonts w:hint="eastAsia"/>
              </w:rPr>
              <w:t>C</w:t>
            </w:r>
            <w:r w:rsidR="003F5DC1">
              <w:rPr>
                <w:rFonts w:hint="eastAsia"/>
              </w:rPr>
              <w:t>onfig</w:t>
            </w:r>
          </w:p>
        </w:tc>
      </w:tr>
      <w:tr w:rsidR="003F5DC1" w14:paraId="74FC1867" w14:textId="77777777" w:rsidTr="003F5DC1">
        <w:tc>
          <w:tcPr>
            <w:tcW w:w="3813" w:type="dxa"/>
          </w:tcPr>
          <w:p w14:paraId="45786879" w14:textId="77777777" w:rsidR="003F5DC1" w:rsidRDefault="003F5DC1" w:rsidP="005952E4">
            <w:pPr>
              <w:spacing w:line="240" w:lineRule="auto"/>
              <w:ind w:right="20"/>
              <w:rPr>
                <w:rFonts w:cs="Times New Roman"/>
              </w:rPr>
            </w:pPr>
            <w:r>
              <w:rPr>
                <w:rFonts w:hint="eastAsia"/>
                <w:b/>
                <w:bCs/>
              </w:rPr>
              <w:t>no mls qos map dscp-mutation</w:t>
            </w:r>
          </w:p>
        </w:tc>
        <w:tc>
          <w:tcPr>
            <w:tcW w:w="3602" w:type="dxa"/>
          </w:tcPr>
          <w:p w14:paraId="374CC4EC" w14:textId="77777777" w:rsidR="003F5DC1" w:rsidRPr="002859DB" w:rsidRDefault="007B3D66" w:rsidP="005952E4">
            <w:pPr>
              <w:spacing w:line="240" w:lineRule="auto"/>
              <w:ind w:right="20"/>
            </w:pPr>
            <w:r>
              <w:t xml:space="preserve">Initialize </w:t>
            </w:r>
            <w:r w:rsidR="003F5DC1">
              <w:t>D</w:t>
            </w:r>
            <w:r w:rsidR="003F5DC1">
              <w:rPr>
                <w:rFonts w:hint="eastAsia"/>
              </w:rPr>
              <w:t>scp-mutation map.</w:t>
            </w:r>
          </w:p>
        </w:tc>
        <w:tc>
          <w:tcPr>
            <w:tcW w:w="907" w:type="dxa"/>
          </w:tcPr>
          <w:p w14:paraId="172B58D8" w14:textId="77777777" w:rsidR="003F5DC1" w:rsidRDefault="00C81E24" w:rsidP="005952E4">
            <w:pPr>
              <w:spacing w:line="240" w:lineRule="auto"/>
              <w:ind w:right="20"/>
            </w:pPr>
            <w:r>
              <w:rPr>
                <w:rFonts w:hint="eastAsia"/>
              </w:rPr>
              <w:t>c</w:t>
            </w:r>
            <w:r w:rsidR="003F5DC1">
              <w:rPr>
                <w:rFonts w:hint="eastAsia"/>
              </w:rPr>
              <w:t>onfig</w:t>
            </w:r>
          </w:p>
        </w:tc>
      </w:tr>
      <w:tr w:rsidR="003F5DC1" w14:paraId="5EE19360" w14:textId="77777777" w:rsidTr="003F5DC1">
        <w:tc>
          <w:tcPr>
            <w:tcW w:w="3813" w:type="dxa"/>
          </w:tcPr>
          <w:p w14:paraId="064121A1" w14:textId="77777777" w:rsidR="003F5DC1" w:rsidRDefault="003F5DC1" w:rsidP="005952E4">
            <w:pPr>
              <w:spacing w:line="240" w:lineRule="auto"/>
              <w:ind w:right="20"/>
              <w:rPr>
                <w:b/>
                <w:bCs/>
              </w:rPr>
            </w:pPr>
            <w:r>
              <w:rPr>
                <w:rFonts w:hint="eastAsia"/>
                <w:b/>
                <w:bCs/>
              </w:rPr>
              <w:t>mls qos dscp-mutation</w:t>
            </w:r>
          </w:p>
        </w:tc>
        <w:tc>
          <w:tcPr>
            <w:tcW w:w="3602" w:type="dxa"/>
          </w:tcPr>
          <w:p w14:paraId="0BB3DADC" w14:textId="77777777" w:rsidR="007B3D66" w:rsidRDefault="007B3D66" w:rsidP="005952E4">
            <w:pPr>
              <w:spacing w:line="240" w:lineRule="auto"/>
              <w:ind w:right="20"/>
            </w:pPr>
            <w:r>
              <w:t xml:space="preserve">Configure the port interface to set </w:t>
            </w:r>
            <w:r>
              <w:rPr>
                <w:rFonts w:hint="eastAsia"/>
              </w:rPr>
              <w:t>dscp remarking</w:t>
            </w:r>
            <w:r>
              <w:t>.</w:t>
            </w:r>
          </w:p>
        </w:tc>
        <w:tc>
          <w:tcPr>
            <w:tcW w:w="907" w:type="dxa"/>
          </w:tcPr>
          <w:p w14:paraId="0DDFD456" w14:textId="77777777" w:rsidR="003F5DC1" w:rsidRDefault="00C81E24" w:rsidP="005952E4">
            <w:pPr>
              <w:spacing w:line="240" w:lineRule="auto"/>
              <w:ind w:right="20"/>
            </w:pPr>
            <w:r>
              <w:rPr>
                <w:rFonts w:hint="eastAsia"/>
              </w:rPr>
              <w:t>I</w:t>
            </w:r>
            <w:r w:rsidR="003F5DC1">
              <w:rPr>
                <w:rFonts w:hint="eastAsia"/>
              </w:rPr>
              <w:t>nterface</w:t>
            </w:r>
          </w:p>
        </w:tc>
      </w:tr>
      <w:tr w:rsidR="003F5DC1" w14:paraId="453134C1" w14:textId="77777777" w:rsidTr="003F5DC1">
        <w:tc>
          <w:tcPr>
            <w:tcW w:w="3813" w:type="dxa"/>
          </w:tcPr>
          <w:p w14:paraId="0EDFA331" w14:textId="77777777" w:rsidR="003F5DC1" w:rsidRDefault="003F5DC1" w:rsidP="005952E4">
            <w:pPr>
              <w:spacing w:line="240" w:lineRule="auto"/>
              <w:ind w:right="20"/>
              <w:rPr>
                <w:b/>
                <w:bCs/>
              </w:rPr>
            </w:pPr>
            <w:r>
              <w:rPr>
                <w:rFonts w:hint="eastAsia"/>
                <w:b/>
                <w:bCs/>
              </w:rPr>
              <w:t>no mls qos dscp-mutation</w:t>
            </w:r>
          </w:p>
        </w:tc>
        <w:tc>
          <w:tcPr>
            <w:tcW w:w="3602" w:type="dxa"/>
          </w:tcPr>
          <w:p w14:paraId="3484560F" w14:textId="77777777" w:rsidR="003F5DC1" w:rsidRDefault="007B3D66" w:rsidP="005952E4">
            <w:pPr>
              <w:spacing w:line="240" w:lineRule="auto"/>
              <w:ind w:right="20"/>
            </w:pPr>
            <w:r>
              <w:t xml:space="preserve">Configure the port interface not to set </w:t>
            </w:r>
            <w:r>
              <w:rPr>
                <w:rFonts w:hint="eastAsia"/>
              </w:rPr>
              <w:t>dscp remarking</w:t>
            </w:r>
            <w:r>
              <w:t>.</w:t>
            </w:r>
          </w:p>
        </w:tc>
        <w:tc>
          <w:tcPr>
            <w:tcW w:w="907" w:type="dxa"/>
          </w:tcPr>
          <w:p w14:paraId="53E64D52" w14:textId="77777777" w:rsidR="003F5DC1" w:rsidRDefault="00C81E24" w:rsidP="005952E4">
            <w:pPr>
              <w:spacing w:line="240" w:lineRule="auto"/>
              <w:ind w:right="20"/>
            </w:pPr>
            <w:r>
              <w:rPr>
                <w:rFonts w:hint="eastAsia"/>
              </w:rPr>
              <w:t>I</w:t>
            </w:r>
            <w:r w:rsidR="003F5DC1">
              <w:rPr>
                <w:rFonts w:hint="eastAsia"/>
              </w:rPr>
              <w:t>nterface</w:t>
            </w:r>
          </w:p>
        </w:tc>
      </w:tr>
      <w:tr w:rsidR="003F5DC1" w14:paraId="32E059F5" w14:textId="77777777" w:rsidTr="003F5DC1">
        <w:tc>
          <w:tcPr>
            <w:tcW w:w="3813" w:type="dxa"/>
          </w:tcPr>
          <w:p w14:paraId="0BC1B485" w14:textId="77777777" w:rsidR="003F5DC1" w:rsidRDefault="003F5DC1" w:rsidP="005952E4">
            <w:pPr>
              <w:spacing w:line="240" w:lineRule="auto"/>
              <w:ind w:right="20"/>
              <w:rPr>
                <w:b/>
                <w:bCs/>
              </w:rPr>
            </w:pPr>
            <w:r>
              <w:rPr>
                <w:rFonts w:hint="eastAsia"/>
                <w:b/>
                <w:bCs/>
              </w:rPr>
              <w:t>show mls qos map dscp-mutation</w:t>
            </w:r>
          </w:p>
        </w:tc>
        <w:tc>
          <w:tcPr>
            <w:tcW w:w="3602" w:type="dxa"/>
          </w:tcPr>
          <w:p w14:paraId="21371514" w14:textId="77777777" w:rsidR="003F5DC1" w:rsidRDefault="007B3D66" w:rsidP="005952E4">
            <w:pPr>
              <w:spacing w:line="240" w:lineRule="auto"/>
              <w:ind w:right="20"/>
            </w:pPr>
            <w:r>
              <w:rPr>
                <w:rFonts w:hint="eastAsia"/>
              </w:rPr>
              <w:t>D</w:t>
            </w:r>
            <w:r>
              <w:t>isplay the current</w:t>
            </w:r>
            <w:r w:rsidR="003F5DC1">
              <w:rPr>
                <w:rFonts w:hint="eastAsia"/>
              </w:rPr>
              <w:t xml:space="preserve"> dscp-mutation map.</w:t>
            </w:r>
          </w:p>
        </w:tc>
        <w:tc>
          <w:tcPr>
            <w:tcW w:w="907" w:type="dxa"/>
          </w:tcPr>
          <w:p w14:paraId="59307409" w14:textId="77777777" w:rsidR="003F5DC1" w:rsidRPr="000F572A" w:rsidRDefault="00C81E24" w:rsidP="005952E4">
            <w:pPr>
              <w:spacing w:line="240" w:lineRule="auto"/>
              <w:ind w:right="20"/>
            </w:pPr>
            <w:r>
              <w:rPr>
                <w:rFonts w:hint="eastAsia"/>
              </w:rPr>
              <w:t>Privileged</w:t>
            </w:r>
          </w:p>
        </w:tc>
      </w:tr>
    </w:tbl>
    <w:p w14:paraId="63E7D9ED" w14:textId="77777777" w:rsidR="00F5522C" w:rsidRDefault="00F5522C" w:rsidP="00466742">
      <w:pPr>
        <w:pStyle w:val="3"/>
        <w:ind w:left="0" w:right="20"/>
      </w:pPr>
      <w:bookmarkStart w:id="4163" w:name="_Toc361679408"/>
      <w:bookmarkStart w:id="4164" w:name="_Toc363228744"/>
      <w:bookmarkStart w:id="4165" w:name="_Toc254870976"/>
      <w:bookmarkStart w:id="4166" w:name="_Toc444695291"/>
      <w:r w:rsidRPr="002F5F3A">
        <w:t xml:space="preserve">COS Conversion Map </w:t>
      </w:r>
      <w:bookmarkEnd w:id="4163"/>
      <w:r w:rsidRPr="002F5F3A">
        <w:t>Configuration</w:t>
      </w:r>
      <w:bookmarkEnd w:id="4164"/>
      <w:bookmarkEnd w:id="4165"/>
      <w:bookmarkEnd w:id="4166"/>
    </w:p>
    <w:p w14:paraId="50A055B4" w14:textId="77777777" w:rsidR="00F5522C" w:rsidRPr="002F5F3A" w:rsidRDefault="00F5522C" w:rsidP="00466742">
      <w:pPr>
        <w:pStyle w:val="a3"/>
        <w:ind w:left="0" w:right="20"/>
      </w:pPr>
      <w:r w:rsidRPr="002F5F3A">
        <w:t xml:space="preserve">When a packet is carried out by COS as a standard in Trust COS mode, the packet will be operated as follows. </w:t>
      </w:r>
    </w:p>
    <w:p w14:paraId="3204B6DA" w14:textId="77777777" w:rsidR="00F5522C" w:rsidRPr="00BE7520" w:rsidRDefault="00F5522C" w:rsidP="005952E4">
      <w:pPr>
        <w:pStyle w:val="Randomlist"/>
        <w:tabs>
          <w:tab w:val="clear" w:pos="3968"/>
          <w:tab w:val="num" w:pos="1980"/>
          <w:tab w:val="num" w:pos="3320"/>
        </w:tabs>
        <w:ind w:left="0" w:right="20" w:firstLine="0"/>
      </w:pPr>
      <w:r w:rsidRPr="00BE7520">
        <w:t xml:space="preserve">Queueing operation by COS value </w:t>
      </w:r>
    </w:p>
    <w:p w14:paraId="79E7A893" w14:textId="77777777" w:rsidR="00F5522C" w:rsidRPr="00BE7520" w:rsidRDefault="00F5522C" w:rsidP="005952E4">
      <w:pPr>
        <w:pStyle w:val="Randomlist"/>
        <w:tabs>
          <w:tab w:val="clear" w:pos="3968"/>
          <w:tab w:val="num" w:pos="1980"/>
          <w:tab w:val="num" w:pos="3320"/>
        </w:tabs>
        <w:ind w:left="0" w:right="20" w:firstLine="0"/>
      </w:pPr>
      <w:r w:rsidRPr="00BE7520">
        <w:t xml:space="preserve">COS remarking operation depending on COS value </w:t>
      </w:r>
    </w:p>
    <w:p w14:paraId="473B185F" w14:textId="77777777" w:rsidR="00F5522C" w:rsidRDefault="00F5522C" w:rsidP="00466742">
      <w:pPr>
        <w:pStyle w:val="4"/>
        <w:ind w:left="0" w:right="20"/>
      </w:pPr>
      <w:r>
        <w:rPr>
          <w:rFonts w:hint="eastAsia"/>
        </w:rPr>
        <w:t xml:space="preserve">COS to COS </w:t>
      </w:r>
      <w:r w:rsidRPr="002F5F3A">
        <w:t>Configuration</w:t>
      </w:r>
    </w:p>
    <w:p w14:paraId="4122CFD9" w14:textId="77777777" w:rsidR="00F5522C" w:rsidRPr="002F5F3A" w:rsidRDefault="00F5522C" w:rsidP="00466742">
      <w:pPr>
        <w:pStyle w:val="a3"/>
        <w:ind w:left="0" w:right="20"/>
      </w:pPr>
      <w:r w:rsidRPr="00EE01DF">
        <w:t xml:space="preserve"> </w:t>
      </w:r>
      <w:r w:rsidRPr="002F5F3A">
        <w:t xml:space="preserve">A packet can be carried out COS remarking operation depending on COS values. This is called </w:t>
      </w:r>
      <w:r w:rsidRPr="002F5F3A">
        <w:t>“</w:t>
      </w:r>
      <w:r w:rsidRPr="002F5F3A">
        <w:t>mutation</w:t>
      </w:r>
      <w:r w:rsidRPr="002F5F3A">
        <w:t>”</w:t>
      </w:r>
      <w:r w:rsidRPr="002F5F3A">
        <w:t xml:space="preserve"> because it changes COS of itself. Each port can be set as enable/disable, and the default is </w:t>
      </w:r>
      <w:r w:rsidRPr="002F5F3A">
        <w:t>“</w:t>
      </w:r>
      <w:r w:rsidRPr="002F5F3A">
        <w:t>disable</w:t>
      </w:r>
      <w:r w:rsidRPr="002F5F3A">
        <w:t>”</w:t>
      </w:r>
      <w:r w:rsidRPr="002F5F3A">
        <w:t xml:space="preserv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261"/>
      </w:tblGrid>
      <w:tr w:rsidR="009416D6" w14:paraId="5F476E8A" w14:textId="77777777" w:rsidTr="009416D6">
        <w:tc>
          <w:tcPr>
            <w:tcW w:w="10118" w:type="dxa"/>
          </w:tcPr>
          <w:p w14:paraId="6F8CA1C7"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Switch#s</w:t>
            </w:r>
            <w:r w:rsidRPr="005952E4">
              <w:rPr>
                <w:rFonts w:ascii="Courier New" w:hAnsi="Courier New" w:cs="Courier New"/>
                <w:sz w:val="17"/>
                <w:szCs w:val="17"/>
              </w:rPr>
              <w:t xml:space="preserve">how mls qos map cos-mutation </w:t>
            </w:r>
          </w:p>
          <w:p w14:paraId="0127495B"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COS MUTATION MAP </w:t>
            </w:r>
          </w:p>
          <w:p w14:paraId="5B35D77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In COS  :   0   1   2   3   4   5   6   7</w:t>
            </w:r>
          </w:p>
          <w:p w14:paraId="3B98AF6D" w14:textId="77777777"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14:paraId="6B8EC5CE" w14:textId="77777777"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Out cos :   0   1   2   3   4   5   6   7</w:t>
            </w:r>
          </w:p>
        </w:tc>
      </w:tr>
    </w:tbl>
    <w:p w14:paraId="526883F7" w14:textId="77777777" w:rsidR="00F5522C" w:rsidRDefault="006A4BB0" w:rsidP="00466742">
      <w:pPr>
        <w:pStyle w:val="afffff3"/>
        <w:ind w:left="0" w:right="20"/>
      </w:pPr>
      <w:bookmarkStart w:id="4167" w:name="_Toc277777842"/>
      <w:bookmarkStart w:id="4168" w:name="_Toc363228746"/>
      <w:bookmarkStart w:id="4169" w:name="_Toc254870977"/>
      <w:bookmarkStart w:id="4170" w:name="_Toc39157538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245</w:t>
      </w:r>
      <w:r w:rsidR="005832B8">
        <w:fldChar w:fldCharType="end"/>
      </w:r>
      <w:r w:rsidR="00F5522C">
        <w:t xml:space="preserve"> </w:t>
      </w:r>
      <w:bookmarkEnd w:id="4167"/>
      <w:bookmarkEnd w:id="4168"/>
      <w:r w:rsidR="00F5522C" w:rsidRPr="002F5F3A">
        <w:t>cos-mutation Map Configuration Command</w:t>
      </w:r>
      <w:bookmarkEnd w:id="4169"/>
      <w:bookmarkEnd w:id="4170"/>
    </w:p>
    <w:tbl>
      <w:tblPr>
        <w:tblStyle w:val="CLIWide"/>
        <w:tblW w:w="0" w:type="auto"/>
        <w:tblLook w:val="01E0" w:firstRow="1" w:lastRow="1" w:firstColumn="1" w:lastColumn="1" w:noHBand="0" w:noVBand="0"/>
      </w:tblPr>
      <w:tblGrid>
        <w:gridCol w:w="3424"/>
        <w:gridCol w:w="3697"/>
        <w:gridCol w:w="1027"/>
      </w:tblGrid>
      <w:tr w:rsidR="00F5522C"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2F5F3A" w:rsidRDefault="00F5522C" w:rsidP="005952E4">
            <w:pPr>
              <w:wordWrap/>
              <w:spacing w:line="240" w:lineRule="auto"/>
              <w:ind w:right="20"/>
              <w:rPr>
                <w:b/>
                <w:bCs/>
              </w:rPr>
            </w:pPr>
            <w:r w:rsidRPr="002F5F3A">
              <w:rPr>
                <w:b/>
                <w:bCs/>
              </w:rPr>
              <w:t>Command</w:t>
            </w:r>
          </w:p>
        </w:tc>
        <w:tc>
          <w:tcPr>
            <w:tcW w:w="3697" w:type="dxa"/>
          </w:tcPr>
          <w:p w14:paraId="7EA861A1" w14:textId="77777777" w:rsidR="00F5522C" w:rsidRPr="002F5F3A" w:rsidRDefault="00F5522C" w:rsidP="005952E4">
            <w:pPr>
              <w:pStyle w:val="ac"/>
            </w:pPr>
            <w:r w:rsidRPr="002F5F3A">
              <w:t>Description</w:t>
            </w:r>
          </w:p>
        </w:tc>
        <w:tc>
          <w:tcPr>
            <w:tcW w:w="1027" w:type="dxa"/>
          </w:tcPr>
          <w:p w14:paraId="1CB649B0" w14:textId="77777777" w:rsidR="00F5522C" w:rsidRPr="002F5F3A" w:rsidRDefault="00F5522C" w:rsidP="005952E4">
            <w:pPr>
              <w:pStyle w:val="ac"/>
            </w:pPr>
            <w:r w:rsidRPr="002F5F3A">
              <w:t>Mode</w:t>
            </w:r>
          </w:p>
        </w:tc>
      </w:tr>
      <w:tr w:rsidR="00F5522C" w14:paraId="7BA4E5D8" w14:textId="77777777" w:rsidTr="005952E4">
        <w:tc>
          <w:tcPr>
            <w:tcW w:w="3424" w:type="dxa"/>
          </w:tcPr>
          <w:p w14:paraId="5CCE590A" w14:textId="77777777" w:rsidR="00F5522C" w:rsidRPr="002F5F3A" w:rsidRDefault="00F5522C" w:rsidP="005952E4">
            <w:pPr>
              <w:wordWrap/>
              <w:spacing w:line="240" w:lineRule="auto"/>
              <w:ind w:right="20"/>
            </w:pPr>
            <w:r w:rsidRPr="002F5F3A">
              <w:rPr>
                <w:b/>
                <w:bCs/>
              </w:rPr>
              <w:t>mls qos map cos-mutation &lt;0-7&gt;  &lt;0-7&gt;</w:t>
            </w:r>
          </w:p>
        </w:tc>
        <w:tc>
          <w:tcPr>
            <w:tcW w:w="3697" w:type="dxa"/>
          </w:tcPr>
          <w:p w14:paraId="733AB1EA" w14:textId="77777777" w:rsidR="00F5522C" w:rsidRPr="002F5F3A" w:rsidRDefault="00F5522C" w:rsidP="005952E4">
            <w:pPr>
              <w:wordWrap/>
              <w:spacing w:line="240" w:lineRule="auto"/>
              <w:ind w:right="20"/>
            </w:pPr>
            <w:r w:rsidRPr="002F5F3A">
              <w:t xml:space="preserve">Sets Cos-mutation map. </w:t>
            </w:r>
          </w:p>
        </w:tc>
        <w:tc>
          <w:tcPr>
            <w:tcW w:w="1027" w:type="dxa"/>
          </w:tcPr>
          <w:p w14:paraId="2DC863AE"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74CA96" w14:textId="77777777" w:rsidTr="005952E4">
        <w:tc>
          <w:tcPr>
            <w:tcW w:w="3424" w:type="dxa"/>
          </w:tcPr>
          <w:p w14:paraId="0012954B" w14:textId="77777777" w:rsidR="00F5522C" w:rsidRPr="002F5F3A" w:rsidRDefault="00F5522C" w:rsidP="005952E4">
            <w:pPr>
              <w:wordWrap/>
              <w:spacing w:line="240" w:lineRule="auto"/>
              <w:ind w:right="20"/>
            </w:pPr>
            <w:r w:rsidRPr="002F5F3A">
              <w:rPr>
                <w:b/>
                <w:bCs/>
              </w:rPr>
              <w:t>no mls qos map cos-mutation</w:t>
            </w:r>
          </w:p>
        </w:tc>
        <w:tc>
          <w:tcPr>
            <w:tcW w:w="3697" w:type="dxa"/>
          </w:tcPr>
          <w:p w14:paraId="63F6219B" w14:textId="77777777" w:rsidR="00F5522C" w:rsidRPr="002F5F3A" w:rsidRDefault="00F5522C" w:rsidP="005952E4">
            <w:pPr>
              <w:wordWrap/>
              <w:spacing w:line="240" w:lineRule="auto"/>
              <w:ind w:right="20"/>
            </w:pPr>
            <w:r w:rsidRPr="002F5F3A">
              <w:t xml:space="preserve">Initializes Cos-mutation map. </w:t>
            </w:r>
          </w:p>
        </w:tc>
        <w:tc>
          <w:tcPr>
            <w:tcW w:w="1027" w:type="dxa"/>
          </w:tcPr>
          <w:p w14:paraId="74741C7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532A16B" w14:textId="77777777" w:rsidTr="005952E4">
        <w:tc>
          <w:tcPr>
            <w:tcW w:w="3424" w:type="dxa"/>
          </w:tcPr>
          <w:p w14:paraId="0C8CAFBE" w14:textId="77777777" w:rsidR="00F5522C" w:rsidRPr="002F5F3A" w:rsidRDefault="00F5522C" w:rsidP="005952E4">
            <w:pPr>
              <w:wordWrap/>
              <w:spacing w:line="240" w:lineRule="auto"/>
              <w:ind w:right="20"/>
              <w:rPr>
                <w:b/>
                <w:bCs/>
              </w:rPr>
            </w:pPr>
            <w:r w:rsidRPr="002F5F3A">
              <w:rPr>
                <w:b/>
                <w:bCs/>
              </w:rPr>
              <w:t>mls qos cos-mutation</w:t>
            </w:r>
          </w:p>
        </w:tc>
        <w:tc>
          <w:tcPr>
            <w:tcW w:w="3697" w:type="dxa"/>
          </w:tcPr>
          <w:p w14:paraId="0C3EB7EF" w14:textId="77777777" w:rsidR="00F5522C" w:rsidRPr="002F5F3A" w:rsidRDefault="00F5522C" w:rsidP="005952E4">
            <w:pPr>
              <w:wordWrap/>
              <w:spacing w:line="240" w:lineRule="auto"/>
              <w:ind w:right="20"/>
            </w:pPr>
            <w:r w:rsidRPr="002F5F3A">
              <w:t xml:space="preserve">Sets cos remarking on the port interface. </w:t>
            </w:r>
          </w:p>
        </w:tc>
        <w:tc>
          <w:tcPr>
            <w:tcW w:w="1027" w:type="dxa"/>
          </w:tcPr>
          <w:p w14:paraId="5D23103B"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47DBEC38" w14:textId="77777777" w:rsidTr="005952E4">
        <w:tc>
          <w:tcPr>
            <w:tcW w:w="3424" w:type="dxa"/>
          </w:tcPr>
          <w:p w14:paraId="2267549F" w14:textId="77777777" w:rsidR="00F5522C" w:rsidRPr="002F5F3A" w:rsidRDefault="00F5522C" w:rsidP="005952E4">
            <w:pPr>
              <w:wordWrap/>
              <w:spacing w:line="240" w:lineRule="auto"/>
              <w:ind w:right="20"/>
              <w:rPr>
                <w:b/>
                <w:bCs/>
              </w:rPr>
            </w:pPr>
            <w:r w:rsidRPr="002F5F3A">
              <w:rPr>
                <w:b/>
                <w:bCs/>
              </w:rPr>
              <w:t>no mls qos cos-mutation</w:t>
            </w:r>
          </w:p>
        </w:tc>
        <w:tc>
          <w:tcPr>
            <w:tcW w:w="3697" w:type="dxa"/>
          </w:tcPr>
          <w:p w14:paraId="71262DED" w14:textId="77777777" w:rsidR="00F5522C" w:rsidRPr="002F5F3A" w:rsidRDefault="00F5522C" w:rsidP="005952E4">
            <w:pPr>
              <w:wordWrap/>
              <w:spacing w:line="240" w:lineRule="auto"/>
              <w:ind w:right="20"/>
            </w:pPr>
            <w:r w:rsidRPr="002F5F3A">
              <w:t xml:space="preserve">Disables cos remarking on the port interface. </w:t>
            </w:r>
          </w:p>
        </w:tc>
        <w:tc>
          <w:tcPr>
            <w:tcW w:w="1027" w:type="dxa"/>
          </w:tcPr>
          <w:p w14:paraId="60BCD8F4" w14:textId="77777777" w:rsidR="00F5522C" w:rsidRPr="002F5F3A" w:rsidRDefault="00C81E24" w:rsidP="005952E4">
            <w:pPr>
              <w:wordWrap/>
              <w:spacing w:line="240" w:lineRule="auto"/>
              <w:ind w:right="20"/>
            </w:pPr>
            <w:r>
              <w:rPr>
                <w:rFonts w:hint="eastAsia"/>
              </w:rPr>
              <w:t>I</w:t>
            </w:r>
            <w:r w:rsidR="00F5522C" w:rsidRPr="002F5F3A">
              <w:t>nterface</w:t>
            </w:r>
          </w:p>
        </w:tc>
      </w:tr>
      <w:tr w:rsidR="00F5522C" w14:paraId="3585103C" w14:textId="77777777" w:rsidTr="005952E4">
        <w:tc>
          <w:tcPr>
            <w:tcW w:w="3424" w:type="dxa"/>
          </w:tcPr>
          <w:p w14:paraId="5B02098B" w14:textId="77777777" w:rsidR="00F5522C" w:rsidRPr="002F5F3A" w:rsidRDefault="00F5522C" w:rsidP="005952E4">
            <w:pPr>
              <w:wordWrap/>
              <w:spacing w:line="240" w:lineRule="auto"/>
              <w:ind w:right="20"/>
              <w:rPr>
                <w:b/>
                <w:bCs/>
              </w:rPr>
            </w:pPr>
            <w:r w:rsidRPr="002F5F3A">
              <w:rPr>
                <w:b/>
                <w:bCs/>
              </w:rPr>
              <w:t>show mls qos map cos-mutation</w:t>
            </w:r>
          </w:p>
        </w:tc>
        <w:tc>
          <w:tcPr>
            <w:tcW w:w="3697" w:type="dxa"/>
          </w:tcPr>
          <w:p w14:paraId="7834F43B" w14:textId="77777777" w:rsidR="00F5522C" w:rsidRPr="002F5F3A" w:rsidRDefault="00F5522C" w:rsidP="005952E4">
            <w:pPr>
              <w:wordWrap/>
              <w:spacing w:line="240" w:lineRule="auto"/>
              <w:ind w:right="20"/>
            </w:pPr>
            <w:r w:rsidRPr="002F5F3A">
              <w:t>Displays the current settings of cos-mutation map.</w:t>
            </w:r>
          </w:p>
        </w:tc>
        <w:tc>
          <w:tcPr>
            <w:tcW w:w="1027" w:type="dxa"/>
          </w:tcPr>
          <w:p w14:paraId="228A7A5D" w14:textId="77777777" w:rsidR="00F5522C" w:rsidRPr="002F5F3A" w:rsidRDefault="00C81E24" w:rsidP="005952E4">
            <w:pPr>
              <w:wordWrap/>
              <w:spacing w:line="240" w:lineRule="auto"/>
              <w:ind w:right="20"/>
            </w:pPr>
            <w:r>
              <w:rPr>
                <w:rFonts w:hint="eastAsia"/>
              </w:rPr>
              <w:t>Privileged</w:t>
            </w:r>
          </w:p>
        </w:tc>
      </w:tr>
    </w:tbl>
    <w:p w14:paraId="4CCCAE74" w14:textId="77777777" w:rsidR="00F5522C" w:rsidRDefault="00F5522C" w:rsidP="0021019A">
      <w:pPr>
        <w:pStyle w:val="2"/>
        <w:ind w:right="20"/>
      </w:pPr>
      <w:bookmarkStart w:id="4171" w:name="_Toc277777863"/>
      <w:bookmarkStart w:id="4172" w:name="_Toc361679410"/>
      <w:bookmarkStart w:id="4173" w:name="_Toc444695292"/>
      <w:r>
        <w:rPr>
          <w:rFonts w:hint="eastAsia"/>
        </w:rPr>
        <w:lastRenderedPageBreak/>
        <w:t xml:space="preserve">ACL </w:t>
      </w:r>
      <w:bookmarkEnd w:id="4171"/>
      <w:bookmarkEnd w:id="4172"/>
      <w:r w:rsidRPr="00DC7270">
        <w:t>Configuration</w:t>
      </w:r>
      <w:bookmarkEnd w:id="4173"/>
    </w:p>
    <w:p w14:paraId="634D7E1E" w14:textId="77777777" w:rsidR="00F5522C" w:rsidRPr="002F5F3A" w:rsidRDefault="005952E4" w:rsidP="005952E4">
      <w:pPr>
        <w:pStyle w:val="a3"/>
        <w:ind w:left="0" w:right="20"/>
      </w:pPr>
      <w:r>
        <w:t xml:space="preserve">The </w:t>
      </w:r>
      <w:r w:rsidR="00094318">
        <w:t>C9500</w:t>
      </w:r>
      <w:r w:rsidR="00F5522C" w:rsidRPr="002F5F3A">
        <w:t xml:space="preserve"> ha</w:t>
      </w:r>
      <w:r>
        <w:t>s</w:t>
      </w:r>
      <w:r w:rsidR="00F5522C" w:rsidRPr="002F5F3A">
        <w:t xml:space="preserve"> various options in ACL configuration including a feature sorting packets into easily acceptable ones and not easily acceptable ones. </w:t>
      </w:r>
    </w:p>
    <w:p w14:paraId="2EEC26E8" w14:textId="77777777" w:rsidR="00F5522C" w:rsidRPr="002F5F3A" w:rsidRDefault="005952E4" w:rsidP="005952E4">
      <w:pPr>
        <w:pStyle w:val="a3"/>
        <w:ind w:left="0" w:right="20"/>
      </w:pPr>
      <w:r>
        <w:t xml:space="preserve">The </w:t>
      </w:r>
      <w:r w:rsidR="00094318">
        <w:t>C9500</w:t>
      </w:r>
      <w:r w:rsidR="00F5522C" w:rsidRPr="002F5F3A">
        <w:t xml:space="preserve"> provides three ACLs: standard IP ACL, extended IP ACL, and MAC ACL.</w:t>
      </w:r>
    </w:p>
    <w:p w14:paraId="349D5C3D" w14:textId="77777777" w:rsidR="00F5522C" w:rsidRPr="002F5F3A" w:rsidRDefault="00F5522C" w:rsidP="005952E4">
      <w:pPr>
        <w:pStyle w:val="a3"/>
        <w:ind w:left="0" w:right="20"/>
      </w:pPr>
      <w:r w:rsidRPr="002F5F3A">
        <w:t>Standard IP ACL classifies packets by source IP only. Ranges of &lt;1-99&gt; and &lt;1300-1999&gt; are assigned for Standard IP ACL, and it can be generated with names other than numbers.</w:t>
      </w:r>
    </w:p>
    <w:p w14:paraId="13E84E5B" w14:textId="77777777" w:rsidR="00F5522C" w:rsidRPr="002F5F3A" w:rsidRDefault="00F5522C" w:rsidP="005952E4">
      <w:pPr>
        <w:pStyle w:val="a3"/>
        <w:ind w:left="0" w:right="20"/>
      </w:pPr>
      <w:r w:rsidRPr="002F5F3A">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77777777" w:rsidR="00F5522C" w:rsidRPr="002F5F3A" w:rsidRDefault="00F5522C" w:rsidP="005952E4">
      <w:pPr>
        <w:pStyle w:val="a3"/>
        <w:ind w:left="0" w:right="20"/>
      </w:pPr>
      <w:r w:rsidRPr="002F5F3A">
        <w:t xml:space="preserve">MAC ACL sorts packets by MAC address. The command </w:t>
      </w:r>
      <w:r w:rsidRPr="002F5F3A">
        <w:t>“</w:t>
      </w:r>
      <w:r w:rsidRPr="002F5F3A">
        <w:t>mac-access-list</w:t>
      </w:r>
      <w:r w:rsidRPr="002F5F3A">
        <w:t>”</w:t>
      </w:r>
      <w:r w:rsidRPr="002F5F3A">
        <w:t xml:space="preserve"> is used. The range of &lt;1100-1199&gt; is assigned for MAC ACL.</w:t>
      </w:r>
    </w:p>
    <w:p w14:paraId="30132538" w14:textId="77777777" w:rsidR="00F5522C" w:rsidRDefault="00F5522C" w:rsidP="005952E4">
      <w:pPr>
        <w:pStyle w:val="3"/>
        <w:ind w:left="0" w:right="20"/>
      </w:pPr>
      <w:bookmarkStart w:id="4174" w:name="_Toc277777843"/>
      <w:bookmarkStart w:id="4175" w:name="_Toc363228747"/>
      <w:bookmarkStart w:id="4176" w:name="_Toc444695293"/>
      <w:r>
        <w:t>S</w:t>
      </w:r>
      <w:r>
        <w:rPr>
          <w:rFonts w:hint="eastAsia"/>
        </w:rPr>
        <w:t>tandard IP ACL</w:t>
      </w:r>
      <w:bookmarkEnd w:id="4174"/>
      <w:bookmarkEnd w:id="4175"/>
      <w:bookmarkEnd w:id="4176"/>
    </w:p>
    <w:p w14:paraId="6987B2C7" w14:textId="77777777" w:rsidR="00F5522C" w:rsidRPr="002F5F3A" w:rsidRDefault="00F5522C" w:rsidP="005952E4">
      <w:pPr>
        <w:pStyle w:val="a3"/>
        <w:ind w:left="0" w:right="20"/>
      </w:pPr>
      <w:r w:rsidRPr="002F5F3A">
        <w:t>Standard IP ACL classifies packets by source IP. A figure or a series of access-list can be connected, each condition can take a permit or deny.</w:t>
      </w:r>
    </w:p>
    <w:p w14:paraId="15E2698B" w14:textId="77777777" w:rsidR="00F5522C" w:rsidRPr="002F5F3A" w:rsidRDefault="00F5522C" w:rsidP="005952E4">
      <w:pPr>
        <w:pStyle w:val="a3"/>
        <w:ind w:left="0" w:right="20"/>
      </w:pPr>
      <w:r w:rsidRPr="002F5F3A">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Default="006A4BB0" w:rsidP="005952E4">
      <w:pPr>
        <w:pStyle w:val="afffff3"/>
        <w:ind w:left="0" w:right="20"/>
      </w:pPr>
      <w:bookmarkStart w:id="4177" w:name="_Toc254870978"/>
      <w:bookmarkStart w:id="4178" w:name="_Toc277777864"/>
      <w:bookmarkStart w:id="4179" w:name="_Toc361679411"/>
      <w:bookmarkStart w:id="4180" w:name="_Toc391575388"/>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246</w:t>
      </w:r>
      <w:r w:rsidR="005832B8">
        <w:fldChar w:fldCharType="end"/>
      </w:r>
      <w:r w:rsidR="00F5522C">
        <w:t xml:space="preserve"> </w:t>
      </w:r>
      <w:r w:rsidR="00F5522C">
        <w:rPr>
          <w:rFonts w:hint="eastAsia"/>
        </w:rPr>
        <w:t>standard IP ACL</w:t>
      </w:r>
      <w:bookmarkEnd w:id="4177"/>
      <w:bookmarkEnd w:id="4178"/>
      <w:bookmarkEnd w:id="4179"/>
      <w:r w:rsidR="00F5522C" w:rsidRPr="009A1668">
        <w:t xml:space="preserve"> </w:t>
      </w:r>
      <w:r w:rsidR="00F5522C" w:rsidRPr="002F5F3A">
        <w:t>Configuration Command</w:t>
      </w:r>
      <w:bookmarkEnd w:id="4180"/>
    </w:p>
    <w:tbl>
      <w:tblPr>
        <w:tblStyle w:val="CLIWide"/>
        <w:tblW w:w="0" w:type="auto"/>
        <w:tblLook w:val="01E0" w:firstRow="1" w:lastRow="1" w:firstColumn="1" w:lastColumn="1" w:noHBand="0" w:noVBand="0"/>
      </w:tblPr>
      <w:tblGrid>
        <w:gridCol w:w="3726"/>
        <w:gridCol w:w="3395"/>
        <w:gridCol w:w="1027"/>
      </w:tblGrid>
      <w:tr w:rsidR="00F5522C"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2F5F3A" w:rsidRDefault="00F5522C" w:rsidP="005952E4">
            <w:pPr>
              <w:wordWrap/>
              <w:spacing w:line="240" w:lineRule="auto"/>
              <w:ind w:right="20"/>
              <w:rPr>
                <w:b/>
                <w:bCs/>
              </w:rPr>
            </w:pPr>
            <w:r w:rsidRPr="002F5F3A">
              <w:rPr>
                <w:b/>
                <w:bCs/>
              </w:rPr>
              <w:t xml:space="preserve">Command </w:t>
            </w:r>
          </w:p>
        </w:tc>
        <w:tc>
          <w:tcPr>
            <w:tcW w:w="3960" w:type="dxa"/>
          </w:tcPr>
          <w:p w14:paraId="031E9EC9" w14:textId="77777777" w:rsidR="00F5522C" w:rsidRPr="002F5F3A" w:rsidRDefault="00F5522C" w:rsidP="005952E4">
            <w:pPr>
              <w:pStyle w:val="ac"/>
            </w:pPr>
            <w:r w:rsidRPr="002F5F3A">
              <w:t xml:space="preserve">Description </w:t>
            </w:r>
          </w:p>
        </w:tc>
        <w:tc>
          <w:tcPr>
            <w:tcW w:w="900" w:type="dxa"/>
          </w:tcPr>
          <w:p w14:paraId="48BE3306" w14:textId="77777777" w:rsidR="00F5522C" w:rsidRPr="002F5F3A" w:rsidRDefault="00F5522C" w:rsidP="005952E4">
            <w:pPr>
              <w:pStyle w:val="ac"/>
            </w:pPr>
            <w:r w:rsidRPr="002F5F3A">
              <w:t xml:space="preserve">Mode </w:t>
            </w:r>
          </w:p>
        </w:tc>
      </w:tr>
      <w:tr w:rsidR="00F5522C" w14:paraId="3C431787" w14:textId="77777777" w:rsidTr="00DC7270">
        <w:tc>
          <w:tcPr>
            <w:tcW w:w="4219" w:type="dxa"/>
          </w:tcPr>
          <w:p w14:paraId="12919094" w14:textId="77777777" w:rsidR="00F5522C" w:rsidRPr="002F5F3A" w:rsidRDefault="00F5522C" w:rsidP="005952E4">
            <w:pPr>
              <w:wordWrap/>
              <w:spacing w:line="240" w:lineRule="auto"/>
              <w:ind w:right="20"/>
              <w:rPr>
                <w:b/>
                <w:bCs/>
              </w:rPr>
            </w:pPr>
            <w:r w:rsidRPr="002F5F3A">
              <w:rPr>
                <w:b/>
                <w:bCs/>
              </w:rPr>
              <w:t>access-list &lt;1-99&gt; (permit|deny)</w:t>
            </w:r>
          </w:p>
          <w:p w14:paraId="75642793"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1E4F19E1" w14:textId="77777777" w:rsidR="00F5522C" w:rsidRPr="002F5F3A" w:rsidRDefault="00F5522C" w:rsidP="005952E4">
            <w:pPr>
              <w:wordWrap/>
              <w:spacing w:line="240" w:lineRule="auto"/>
              <w:ind w:right="20"/>
            </w:pPr>
            <w:r w:rsidRPr="002F5F3A">
              <w:t xml:space="preserve">Enables standard IP ACL </w:t>
            </w:r>
          </w:p>
        </w:tc>
        <w:tc>
          <w:tcPr>
            <w:tcW w:w="900" w:type="dxa"/>
          </w:tcPr>
          <w:p w14:paraId="5BA0A0BB"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E0390F" w14:textId="77777777" w:rsidTr="00DC7270">
        <w:tc>
          <w:tcPr>
            <w:tcW w:w="4219" w:type="dxa"/>
          </w:tcPr>
          <w:p w14:paraId="74EA579A" w14:textId="77777777" w:rsidR="00F5522C" w:rsidRPr="002F5F3A" w:rsidRDefault="00F5522C" w:rsidP="005952E4">
            <w:pPr>
              <w:wordWrap/>
              <w:spacing w:line="240" w:lineRule="auto"/>
              <w:ind w:right="20"/>
            </w:pPr>
            <w:r w:rsidRPr="002F5F3A">
              <w:rPr>
                <w:b/>
                <w:bCs/>
              </w:rPr>
              <w:t>no access-list &lt;1-99&gt; (permit|deny) SRC_IP_ADDRESS</w:t>
            </w:r>
          </w:p>
        </w:tc>
        <w:tc>
          <w:tcPr>
            <w:tcW w:w="3960" w:type="dxa"/>
          </w:tcPr>
          <w:p w14:paraId="5D2FACAC" w14:textId="77777777" w:rsidR="00F5522C" w:rsidRPr="002F5F3A" w:rsidRDefault="00F5522C" w:rsidP="005952E4">
            <w:pPr>
              <w:wordWrap/>
              <w:spacing w:line="240" w:lineRule="auto"/>
              <w:ind w:right="20"/>
            </w:pPr>
            <w:r w:rsidRPr="002F5F3A">
              <w:t xml:space="preserve">Disables standard IP ACL </w:t>
            </w:r>
          </w:p>
        </w:tc>
        <w:tc>
          <w:tcPr>
            <w:tcW w:w="900" w:type="dxa"/>
          </w:tcPr>
          <w:p w14:paraId="09003AE6"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DA7C3AB" w14:textId="77777777" w:rsidTr="00DC7270">
        <w:tc>
          <w:tcPr>
            <w:tcW w:w="4219" w:type="dxa"/>
          </w:tcPr>
          <w:p w14:paraId="7CF9D46E" w14:textId="77777777" w:rsidR="00F5522C" w:rsidRPr="002F5F3A" w:rsidRDefault="00F5522C" w:rsidP="005952E4">
            <w:pPr>
              <w:wordWrap/>
              <w:spacing w:line="240" w:lineRule="auto"/>
              <w:ind w:right="20"/>
              <w:rPr>
                <w:b/>
                <w:bCs/>
              </w:rPr>
            </w:pPr>
            <w:r w:rsidRPr="002F5F3A">
              <w:rPr>
                <w:b/>
                <w:bCs/>
              </w:rPr>
              <w:t>no access-list &lt;1-99&gt;</w:t>
            </w:r>
          </w:p>
        </w:tc>
        <w:tc>
          <w:tcPr>
            <w:tcW w:w="3960" w:type="dxa"/>
          </w:tcPr>
          <w:p w14:paraId="175773F4" w14:textId="77777777" w:rsidR="00F5522C" w:rsidRPr="002F5F3A" w:rsidRDefault="00F5522C" w:rsidP="005952E4">
            <w:pPr>
              <w:wordWrap/>
              <w:spacing w:line="240" w:lineRule="auto"/>
              <w:ind w:right="20"/>
            </w:pPr>
            <w:r w:rsidRPr="002F5F3A">
              <w:t>Deletes all ACL with the relevant names (numbers)</w:t>
            </w:r>
          </w:p>
        </w:tc>
        <w:tc>
          <w:tcPr>
            <w:tcW w:w="900" w:type="dxa"/>
          </w:tcPr>
          <w:p w14:paraId="1108120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2962BD10" w14:textId="77777777" w:rsidTr="00DC7270">
        <w:tc>
          <w:tcPr>
            <w:tcW w:w="4219" w:type="dxa"/>
          </w:tcPr>
          <w:p w14:paraId="280A7B5F" w14:textId="77777777" w:rsidR="00F5522C" w:rsidRPr="002F5F3A" w:rsidRDefault="00F5522C" w:rsidP="005952E4">
            <w:pPr>
              <w:wordWrap/>
              <w:spacing w:line="240" w:lineRule="auto"/>
              <w:ind w:right="20"/>
              <w:rPr>
                <w:b/>
                <w:bCs/>
              </w:rPr>
            </w:pPr>
            <w:r w:rsidRPr="002F5F3A">
              <w:rPr>
                <w:b/>
                <w:bCs/>
              </w:rPr>
              <w:t>access-list &lt;1-99&gt; remark LINE</w:t>
            </w:r>
          </w:p>
        </w:tc>
        <w:tc>
          <w:tcPr>
            <w:tcW w:w="3960" w:type="dxa"/>
          </w:tcPr>
          <w:p w14:paraId="352BB5EB" w14:textId="77777777" w:rsidR="00F5522C" w:rsidRPr="002F5F3A" w:rsidRDefault="00F5522C" w:rsidP="005952E4">
            <w:pPr>
              <w:wordWrap/>
              <w:spacing w:line="240" w:lineRule="auto"/>
              <w:ind w:right="20"/>
            </w:pPr>
            <w:r w:rsidRPr="002F5F3A">
              <w:t>Adds the description of the relevant ACL</w:t>
            </w:r>
          </w:p>
        </w:tc>
        <w:tc>
          <w:tcPr>
            <w:tcW w:w="900" w:type="dxa"/>
          </w:tcPr>
          <w:p w14:paraId="68EEBA0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8D0FDB4" w14:textId="77777777" w:rsidTr="00DC7270">
        <w:tc>
          <w:tcPr>
            <w:tcW w:w="4219" w:type="dxa"/>
          </w:tcPr>
          <w:p w14:paraId="4BFBDC96" w14:textId="77777777" w:rsidR="00F5522C" w:rsidRPr="002F5F3A" w:rsidRDefault="00F5522C" w:rsidP="005952E4">
            <w:pPr>
              <w:wordWrap/>
              <w:spacing w:line="240" w:lineRule="auto"/>
              <w:ind w:right="20"/>
              <w:rPr>
                <w:b/>
                <w:bCs/>
              </w:rPr>
            </w:pPr>
            <w:r w:rsidRPr="002F5F3A">
              <w:rPr>
                <w:b/>
                <w:bCs/>
              </w:rPr>
              <w:t>access-list &lt;1300-1999&gt; (permit|deny)</w:t>
            </w:r>
          </w:p>
          <w:p w14:paraId="184A552A"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76B1EA98" w14:textId="77777777" w:rsidR="00F5522C" w:rsidRPr="002F5F3A" w:rsidRDefault="00F5522C" w:rsidP="005952E4">
            <w:pPr>
              <w:wordWrap/>
              <w:spacing w:line="240" w:lineRule="auto"/>
              <w:ind w:right="20"/>
            </w:pPr>
            <w:r w:rsidRPr="002F5F3A">
              <w:t>Sets standard IP ACL of expanded range</w:t>
            </w:r>
          </w:p>
        </w:tc>
        <w:tc>
          <w:tcPr>
            <w:tcW w:w="900" w:type="dxa"/>
          </w:tcPr>
          <w:p w14:paraId="2281CE3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13084F60" w14:textId="77777777" w:rsidTr="00DC7270">
        <w:tc>
          <w:tcPr>
            <w:tcW w:w="4219" w:type="dxa"/>
          </w:tcPr>
          <w:p w14:paraId="34A1C78B" w14:textId="77777777" w:rsidR="00F5522C" w:rsidRPr="002F5F3A" w:rsidRDefault="00F5522C" w:rsidP="005952E4">
            <w:pPr>
              <w:wordWrap/>
              <w:spacing w:line="240" w:lineRule="auto"/>
              <w:ind w:right="20"/>
            </w:pPr>
            <w:r w:rsidRPr="002F5F3A">
              <w:rPr>
                <w:b/>
                <w:bCs/>
              </w:rPr>
              <w:t>no access-list &lt;1300-1999&gt;  (permit|deny) SRC_IP_ADDRESS</w:t>
            </w:r>
          </w:p>
        </w:tc>
        <w:tc>
          <w:tcPr>
            <w:tcW w:w="3960" w:type="dxa"/>
          </w:tcPr>
          <w:p w14:paraId="3D710194" w14:textId="77777777" w:rsidR="00F5522C" w:rsidRPr="002F5F3A" w:rsidRDefault="00F5522C" w:rsidP="005952E4">
            <w:pPr>
              <w:wordWrap/>
              <w:spacing w:line="240" w:lineRule="auto"/>
              <w:ind w:right="20"/>
            </w:pPr>
            <w:r w:rsidRPr="002F5F3A">
              <w:t>Disables standard IP ACL of expanded range</w:t>
            </w:r>
          </w:p>
        </w:tc>
        <w:tc>
          <w:tcPr>
            <w:tcW w:w="900" w:type="dxa"/>
          </w:tcPr>
          <w:p w14:paraId="33565BB0"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6B09D2A2" w14:textId="77777777" w:rsidTr="00DC7270">
        <w:tc>
          <w:tcPr>
            <w:tcW w:w="4219" w:type="dxa"/>
          </w:tcPr>
          <w:p w14:paraId="40D9C096" w14:textId="77777777" w:rsidR="00F5522C" w:rsidRPr="002F5F3A" w:rsidRDefault="00F5522C" w:rsidP="005952E4">
            <w:pPr>
              <w:wordWrap/>
              <w:spacing w:line="240" w:lineRule="auto"/>
              <w:ind w:right="20"/>
              <w:rPr>
                <w:b/>
                <w:bCs/>
              </w:rPr>
            </w:pPr>
            <w:r w:rsidRPr="002F5F3A">
              <w:rPr>
                <w:b/>
                <w:bCs/>
              </w:rPr>
              <w:t>no access-list &lt;1300-1999&gt;</w:t>
            </w:r>
          </w:p>
        </w:tc>
        <w:tc>
          <w:tcPr>
            <w:tcW w:w="3960" w:type="dxa"/>
          </w:tcPr>
          <w:p w14:paraId="7CBE027F" w14:textId="77777777" w:rsidR="00F5522C" w:rsidRPr="002F5F3A" w:rsidRDefault="00F5522C" w:rsidP="005952E4">
            <w:pPr>
              <w:wordWrap/>
              <w:spacing w:line="240" w:lineRule="auto"/>
              <w:ind w:right="20"/>
            </w:pPr>
            <w:r w:rsidRPr="002F5F3A">
              <w:t>Deletes all ACL with the relevant numbers</w:t>
            </w:r>
          </w:p>
        </w:tc>
        <w:tc>
          <w:tcPr>
            <w:tcW w:w="900" w:type="dxa"/>
          </w:tcPr>
          <w:p w14:paraId="2072B155"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6562384" w14:textId="77777777" w:rsidTr="00DC7270">
        <w:tc>
          <w:tcPr>
            <w:tcW w:w="4219" w:type="dxa"/>
          </w:tcPr>
          <w:p w14:paraId="72E27900" w14:textId="77777777" w:rsidR="00F5522C" w:rsidRPr="002F5F3A" w:rsidRDefault="00F5522C" w:rsidP="005952E4">
            <w:pPr>
              <w:wordWrap/>
              <w:spacing w:line="240" w:lineRule="auto"/>
              <w:ind w:right="20"/>
              <w:rPr>
                <w:b/>
                <w:bCs/>
              </w:rPr>
            </w:pPr>
            <w:r w:rsidRPr="002F5F3A">
              <w:rPr>
                <w:b/>
                <w:bCs/>
              </w:rPr>
              <w:t>access-list &lt;1300-1999&gt; remark LINE</w:t>
            </w:r>
          </w:p>
        </w:tc>
        <w:tc>
          <w:tcPr>
            <w:tcW w:w="3960" w:type="dxa"/>
          </w:tcPr>
          <w:p w14:paraId="7548E16B" w14:textId="77777777" w:rsidR="00F5522C" w:rsidRPr="002F5F3A" w:rsidRDefault="00F5522C" w:rsidP="005952E4">
            <w:pPr>
              <w:wordWrap/>
              <w:spacing w:line="240" w:lineRule="auto"/>
              <w:ind w:right="20"/>
            </w:pPr>
            <w:r w:rsidRPr="002F5F3A">
              <w:t>Adds the description of the relevant ACL</w:t>
            </w:r>
          </w:p>
        </w:tc>
        <w:tc>
          <w:tcPr>
            <w:tcW w:w="900" w:type="dxa"/>
          </w:tcPr>
          <w:p w14:paraId="07FCBFC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5E80608" w14:textId="77777777" w:rsidTr="00DC7270">
        <w:tc>
          <w:tcPr>
            <w:tcW w:w="4219" w:type="dxa"/>
          </w:tcPr>
          <w:p w14:paraId="319D39D9" w14:textId="77777777" w:rsidR="00F5522C" w:rsidRPr="002F5F3A" w:rsidRDefault="00F5522C" w:rsidP="005952E4">
            <w:pPr>
              <w:wordWrap/>
              <w:spacing w:line="240" w:lineRule="auto"/>
              <w:ind w:right="20"/>
              <w:rPr>
                <w:b/>
                <w:bCs/>
              </w:rPr>
            </w:pPr>
            <w:r w:rsidRPr="002F5F3A">
              <w:rPr>
                <w:b/>
                <w:bCs/>
              </w:rPr>
              <w:t>access-list standard WORD (permit|deny)</w:t>
            </w:r>
          </w:p>
          <w:p w14:paraId="77C10AD4" w14:textId="77777777" w:rsidR="00F5522C" w:rsidRPr="002F5F3A" w:rsidRDefault="00F5522C" w:rsidP="005952E4">
            <w:pPr>
              <w:wordWrap/>
              <w:spacing w:line="240" w:lineRule="auto"/>
              <w:ind w:right="20"/>
            </w:pPr>
            <w:r w:rsidRPr="002F5F3A">
              <w:rPr>
                <w:b/>
                <w:bCs/>
              </w:rPr>
              <w:t xml:space="preserve"> SRC_IP_ADDRESS</w:t>
            </w:r>
          </w:p>
        </w:tc>
        <w:tc>
          <w:tcPr>
            <w:tcW w:w="3960" w:type="dxa"/>
          </w:tcPr>
          <w:p w14:paraId="43C94E6B" w14:textId="77777777" w:rsidR="00F5522C" w:rsidRPr="002F5F3A" w:rsidRDefault="00F5522C" w:rsidP="005952E4">
            <w:pPr>
              <w:wordWrap/>
              <w:spacing w:line="240" w:lineRule="auto"/>
              <w:ind w:right="20"/>
            </w:pPr>
            <w:r w:rsidRPr="002F5F3A">
              <w:t>Sets named standard IP ACL</w:t>
            </w:r>
          </w:p>
        </w:tc>
        <w:tc>
          <w:tcPr>
            <w:tcW w:w="900" w:type="dxa"/>
          </w:tcPr>
          <w:p w14:paraId="1CD22BD3"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0A9F2998" w14:textId="77777777" w:rsidTr="00DC7270">
        <w:tc>
          <w:tcPr>
            <w:tcW w:w="4219" w:type="dxa"/>
          </w:tcPr>
          <w:p w14:paraId="713C4C93" w14:textId="77777777" w:rsidR="00F5522C" w:rsidRPr="002F5F3A" w:rsidRDefault="00F5522C" w:rsidP="005952E4">
            <w:pPr>
              <w:wordWrap/>
              <w:spacing w:line="240" w:lineRule="auto"/>
              <w:ind w:right="20"/>
            </w:pPr>
            <w:r w:rsidRPr="002F5F3A">
              <w:rPr>
                <w:b/>
                <w:bCs/>
              </w:rPr>
              <w:t>no access-list standard WORD (permit|deny) SRC_IP_ADDRESS</w:t>
            </w:r>
          </w:p>
        </w:tc>
        <w:tc>
          <w:tcPr>
            <w:tcW w:w="3960" w:type="dxa"/>
          </w:tcPr>
          <w:p w14:paraId="3152A448" w14:textId="77777777" w:rsidR="00F5522C" w:rsidRPr="002F5F3A" w:rsidRDefault="00F5522C" w:rsidP="005952E4">
            <w:pPr>
              <w:wordWrap/>
              <w:spacing w:line="240" w:lineRule="auto"/>
              <w:ind w:right="20"/>
            </w:pPr>
            <w:r w:rsidRPr="002F5F3A">
              <w:t xml:space="preserve">Disables named standard IP ACL </w:t>
            </w:r>
          </w:p>
        </w:tc>
        <w:tc>
          <w:tcPr>
            <w:tcW w:w="900" w:type="dxa"/>
          </w:tcPr>
          <w:p w14:paraId="4A7521D1"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914B3C5" w14:textId="77777777" w:rsidTr="00DC7270">
        <w:tc>
          <w:tcPr>
            <w:tcW w:w="4219" w:type="dxa"/>
          </w:tcPr>
          <w:p w14:paraId="170B5775" w14:textId="77777777" w:rsidR="00F5522C" w:rsidRPr="002F5F3A" w:rsidRDefault="00F5522C" w:rsidP="005952E4">
            <w:pPr>
              <w:wordWrap/>
              <w:spacing w:line="240" w:lineRule="auto"/>
              <w:ind w:right="20"/>
              <w:rPr>
                <w:b/>
                <w:bCs/>
              </w:rPr>
            </w:pPr>
            <w:r w:rsidRPr="002F5F3A">
              <w:rPr>
                <w:b/>
                <w:bCs/>
              </w:rPr>
              <w:t>no access-list standard WORD</w:t>
            </w:r>
          </w:p>
        </w:tc>
        <w:tc>
          <w:tcPr>
            <w:tcW w:w="3960" w:type="dxa"/>
          </w:tcPr>
          <w:p w14:paraId="2926CF90" w14:textId="77777777" w:rsidR="00F5522C" w:rsidRPr="002F5F3A" w:rsidRDefault="00F5522C" w:rsidP="005952E4">
            <w:pPr>
              <w:wordWrap/>
              <w:spacing w:line="240" w:lineRule="auto"/>
              <w:ind w:right="20"/>
            </w:pPr>
            <w:r w:rsidRPr="002F5F3A">
              <w:t xml:space="preserve">Deletes all ACLs with the relevant names </w:t>
            </w:r>
          </w:p>
        </w:tc>
        <w:tc>
          <w:tcPr>
            <w:tcW w:w="900" w:type="dxa"/>
          </w:tcPr>
          <w:p w14:paraId="50F599A8"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48F1115B" w14:textId="77777777" w:rsidTr="00DC7270">
        <w:tc>
          <w:tcPr>
            <w:tcW w:w="4219" w:type="dxa"/>
          </w:tcPr>
          <w:p w14:paraId="2A41826E" w14:textId="77777777" w:rsidR="00F5522C" w:rsidRPr="002F5F3A" w:rsidRDefault="00F5522C" w:rsidP="005952E4">
            <w:pPr>
              <w:wordWrap/>
              <w:spacing w:line="240" w:lineRule="auto"/>
              <w:ind w:right="20"/>
              <w:rPr>
                <w:b/>
                <w:bCs/>
              </w:rPr>
            </w:pPr>
            <w:r w:rsidRPr="002F5F3A">
              <w:rPr>
                <w:b/>
                <w:bCs/>
              </w:rPr>
              <w:t>access-list WORD remark LINE</w:t>
            </w:r>
          </w:p>
        </w:tc>
        <w:tc>
          <w:tcPr>
            <w:tcW w:w="3960" w:type="dxa"/>
          </w:tcPr>
          <w:p w14:paraId="2E358529" w14:textId="77777777" w:rsidR="00F5522C" w:rsidRPr="002F5F3A" w:rsidRDefault="00F5522C" w:rsidP="005952E4">
            <w:pPr>
              <w:wordWrap/>
              <w:spacing w:line="240" w:lineRule="auto"/>
              <w:ind w:right="20"/>
            </w:pPr>
            <w:r w:rsidRPr="002F5F3A">
              <w:t xml:space="preserve">Adds the description of the relevant ACL </w:t>
            </w:r>
          </w:p>
        </w:tc>
        <w:tc>
          <w:tcPr>
            <w:tcW w:w="900" w:type="dxa"/>
          </w:tcPr>
          <w:p w14:paraId="56424F82" w14:textId="77777777" w:rsidR="00F5522C" w:rsidRPr="002F5F3A" w:rsidRDefault="00C81E24" w:rsidP="005952E4">
            <w:pPr>
              <w:wordWrap/>
              <w:spacing w:line="240" w:lineRule="auto"/>
              <w:ind w:right="20"/>
            </w:pPr>
            <w:r>
              <w:rPr>
                <w:rFonts w:hint="eastAsia"/>
              </w:rPr>
              <w:t>C</w:t>
            </w:r>
            <w:r w:rsidR="00F5522C" w:rsidRPr="002F5F3A">
              <w:t>onfig</w:t>
            </w:r>
          </w:p>
        </w:tc>
      </w:tr>
      <w:tr w:rsidR="00F5522C" w14:paraId="7FE30D54" w14:textId="77777777" w:rsidTr="00DC7270">
        <w:tc>
          <w:tcPr>
            <w:tcW w:w="4219" w:type="dxa"/>
          </w:tcPr>
          <w:p w14:paraId="6333B5CF" w14:textId="77777777" w:rsidR="00F5522C" w:rsidRPr="002F5F3A" w:rsidRDefault="00F5522C" w:rsidP="005952E4">
            <w:pPr>
              <w:wordWrap/>
              <w:spacing w:line="240" w:lineRule="auto"/>
              <w:ind w:right="20"/>
              <w:rPr>
                <w:b/>
                <w:bCs/>
              </w:rPr>
            </w:pPr>
            <w:r w:rsidRPr="002F5F3A">
              <w:rPr>
                <w:b/>
                <w:bCs/>
              </w:rPr>
              <w:t>Show access-list</w:t>
            </w:r>
          </w:p>
        </w:tc>
        <w:tc>
          <w:tcPr>
            <w:tcW w:w="3960" w:type="dxa"/>
          </w:tcPr>
          <w:p w14:paraId="51D2B9AA" w14:textId="77777777" w:rsidR="00F5522C" w:rsidRPr="002F5F3A" w:rsidRDefault="00F5522C" w:rsidP="005952E4">
            <w:pPr>
              <w:wordWrap/>
              <w:spacing w:line="240" w:lineRule="auto"/>
              <w:ind w:right="20"/>
            </w:pPr>
            <w:r w:rsidRPr="002F5F3A">
              <w:t xml:space="preserve">Searches ACL configuration </w:t>
            </w:r>
          </w:p>
        </w:tc>
        <w:tc>
          <w:tcPr>
            <w:tcW w:w="900" w:type="dxa"/>
          </w:tcPr>
          <w:p w14:paraId="1C298514" w14:textId="77777777" w:rsidR="00F5522C" w:rsidRPr="002F5F3A" w:rsidRDefault="00C81E24" w:rsidP="005952E4">
            <w:pPr>
              <w:wordWrap/>
              <w:spacing w:line="240" w:lineRule="auto"/>
              <w:ind w:right="20"/>
            </w:pPr>
            <w:r>
              <w:rPr>
                <w:rFonts w:hint="eastAsia"/>
              </w:rPr>
              <w:t>Privileged</w:t>
            </w:r>
          </w:p>
        </w:tc>
      </w:tr>
    </w:tbl>
    <w:p w14:paraId="44835124" w14:textId="77777777" w:rsidR="00F5522C" w:rsidRPr="009A1668" w:rsidRDefault="00F5522C" w:rsidP="005952E4">
      <w:pPr>
        <w:pStyle w:val="a3"/>
        <w:ind w:left="0" w:right="20"/>
      </w:pPr>
      <w:r w:rsidRPr="002F5F3A">
        <w:t xml:space="preserve">The command, </w:t>
      </w:r>
      <w:r w:rsidRPr="002F5F3A">
        <w:rPr>
          <w:b/>
        </w:rPr>
        <w:t>SRC_IP_ADDRESS</w:t>
      </w:r>
      <w:r w:rsidR="0068526C">
        <w:t xml:space="preserve"> can be set as follows. </w:t>
      </w:r>
    </w:p>
    <w:tbl>
      <w:tblPr>
        <w:tblStyle w:val="CLIWide"/>
        <w:tblW w:w="0" w:type="auto"/>
        <w:tblLook w:val="01E0" w:firstRow="1" w:lastRow="1" w:firstColumn="1" w:lastColumn="1" w:noHBand="0" w:noVBand="0"/>
      </w:tblPr>
      <w:tblGrid>
        <w:gridCol w:w="2340"/>
        <w:gridCol w:w="5400"/>
      </w:tblGrid>
      <w:tr w:rsidR="00F5522C"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2F5F3A" w:rsidRDefault="00F5522C" w:rsidP="005952E4">
            <w:pPr>
              <w:wordWrap/>
              <w:ind w:right="20"/>
              <w:rPr>
                <w:b/>
                <w:bCs/>
              </w:rPr>
            </w:pPr>
            <w:r w:rsidRPr="002F5F3A">
              <w:rPr>
                <w:b/>
                <w:bCs/>
              </w:rPr>
              <w:t>A.B.C.D A.B.C.D</w:t>
            </w:r>
          </w:p>
        </w:tc>
        <w:tc>
          <w:tcPr>
            <w:tcW w:w="5400" w:type="dxa"/>
            <w:shd w:val="clear" w:color="auto" w:fill="auto"/>
          </w:tcPr>
          <w:p w14:paraId="54509801" w14:textId="77777777" w:rsidR="00F5522C" w:rsidRPr="002F5F3A" w:rsidRDefault="00F5522C" w:rsidP="005952E4">
            <w:pPr>
              <w:wordWrap/>
              <w:ind w:right="20"/>
            </w:pPr>
            <w:r w:rsidRPr="002F5F3A">
              <w:t>IP range can be set in the form of wildcard. As opposed to the general IP configuration, marking value is 0</w:t>
            </w:r>
          </w:p>
        </w:tc>
      </w:tr>
      <w:tr w:rsidR="00F5522C" w14:paraId="51F2BA71" w14:textId="77777777" w:rsidTr="0068526C">
        <w:tc>
          <w:tcPr>
            <w:tcW w:w="2340" w:type="dxa"/>
          </w:tcPr>
          <w:p w14:paraId="7C29C812" w14:textId="77777777" w:rsidR="00F5522C" w:rsidRPr="002F5F3A" w:rsidRDefault="00F5522C" w:rsidP="005952E4">
            <w:pPr>
              <w:wordWrap/>
              <w:ind w:right="20"/>
              <w:rPr>
                <w:b/>
                <w:bCs/>
              </w:rPr>
            </w:pPr>
            <w:r w:rsidRPr="002F5F3A">
              <w:rPr>
                <w:b/>
                <w:bCs/>
              </w:rPr>
              <w:t>host A.B.C.D</w:t>
            </w:r>
          </w:p>
        </w:tc>
        <w:tc>
          <w:tcPr>
            <w:tcW w:w="5400" w:type="dxa"/>
          </w:tcPr>
          <w:p w14:paraId="69ED5C16" w14:textId="77777777" w:rsidR="00F5522C" w:rsidRPr="002F5F3A" w:rsidRDefault="00F5522C" w:rsidP="005952E4">
            <w:pPr>
              <w:wordWrap/>
              <w:ind w:right="20"/>
            </w:pPr>
            <w:r w:rsidRPr="002F5F3A">
              <w:t xml:space="preserve">Add a host prefix to indicated only one IP address. </w:t>
            </w:r>
          </w:p>
        </w:tc>
      </w:tr>
      <w:tr w:rsidR="00F5522C" w14:paraId="1BF94AAA" w14:textId="77777777" w:rsidTr="0068526C">
        <w:tc>
          <w:tcPr>
            <w:tcW w:w="2340" w:type="dxa"/>
          </w:tcPr>
          <w:p w14:paraId="67E763F4" w14:textId="77777777" w:rsidR="00F5522C" w:rsidRPr="002F5F3A" w:rsidRDefault="00F5522C" w:rsidP="005952E4">
            <w:pPr>
              <w:wordWrap/>
              <w:ind w:right="20"/>
              <w:rPr>
                <w:b/>
                <w:bCs/>
              </w:rPr>
            </w:pPr>
            <w:r w:rsidRPr="002F5F3A">
              <w:rPr>
                <w:b/>
                <w:bCs/>
              </w:rPr>
              <w:lastRenderedPageBreak/>
              <w:t>A.B.C.D</w:t>
            </w:r>
          </w:p>
        </w:tc>
        <w:tc>
          <w:tcPr>
            <w:tcW w:w="5400" w:type="dxa"/>
          </w:tcPr>
          <w:p w14:paraId="32F27EDA" w14:textId="77777777" w:rsidR="00F5522C" w:rsidRPr="002F5F3A" w:rsidRDefault="00F5522C" w:rsidP="005952E4">
            <w:pPr>
              <w:wordWrap/>
              <w:ind w:right="20"/>
            </w:pPr>
            <w:r w:rsidRPr="002F5F3A">
              <w:t>It will be treated the same as host A.B.C.D when only one IP is provided.</w:t>
            </w:r>
          </w:p>
        </w:tc>
      </w:tr>
      <w:tr w:rsidR="00F5522C" w14:paraId="589829C3" w14:textId="77777777" w:rsidTr="0068526C">
        <w:tc>
          <w:tcPr>
            <w:tcW w:w="2340" w:type="dxa"/>
          </w:tcPr>
          <w:p w14:paraId="45B20A97" w14:textId="77777777" w:rsidR="00F5522C" w:rsidRPr="002F5F3A" w:rsidRDefault="00F5522C" w:rsidP="005952E4">
            <w:pPr>
              <w:wordWrap/>
              <w:ind w:right="20"/>
              <w:rPr>
                <w:b/>
                <w:bCs/>
              </w:rPr>
            </w:pPr>
            <w:r w:rsidRPr="002F5F3A">
              <w:rPr>
                <w:b/>
                <w:bCs/>
              </w:rPr>
              <w:t>any</w:t>
            </w:r>
          </w:p>
        </w:tc>
        <w:tc>
          <w:tcPr>
            <w:tcW w:w="5400" w:type="dxa"/>
          </w:tcPr>
          <w:p w14:paraId="5A4D0A7C" w14:textId="77777777" w:rsidR="00F5522C" w:rsidRPr="002F5F3A" w:rsidRDefault="00F5522C" w:rsidP="005952E4">
            <w:pPr>
              <w:wordWrap/>
              <w:ind w:right="20"/>
            </w:pPr>
            <w:r w:rsidRPr="002F5F3A">
              <w:t xml:space="preserve">Use any when assigning all IP addresses. </w:t>
            </w:r>
          </w:p>
        </w:tc>
      </w:tr>
    </w:tbl>
    <w:p w14:paraId="6086FB33" w14:textId="77777777" w:rsidR="00F5522C" w:rsidRDefault="00F5522C" w:rsidP="005952E4">
      <w:pPr>
        <w:pStyle w:val="ac"/>
      </w:pPr>
    </w:p>
    <w:tbl>
      <w:tblPr>
        <w:tblStyle w:val="NOTICE"/>
        <w:tblW w:w="0" w:type="auto"/>
        <w:tblLook w:val="0000" w:firstRow="0" w:lastRow="0" w:firstColumn="0" w:lastColumn="0" w:noHBand="0" w:noVBand="0"/>
      </w:tblPr>
      <w:tblGrid>
        <w:gridCol w:w="876"/>
        <w:gridCol w:w="1065"/>
        <w:gridCol w:w="6207"/>
      </w:tblGrid>
      <w:tr w:rsidR="00F5522C" w14:paraId="293D51B2" w14:textId="77777777" w:rsidTr="00DC7270">
        <w:tc>
          <w:tcPr>
            <w:tcW w:w="900" w:type="dxa"/>
            <w:vAlign w:val="center"/>
          </w:tcPr>
          <w:p w14:paraId="355FB9CE"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Default="00F5522C" w:rsidP="005952E4">
            <w:pPr>
              <w:pStyle w:val="aa"/>
              <w:ind w:right="20"/>
              <w:jc w:val="both"/>
              <w:rPr>
                <w:b/>
                <w:bCs/>
              </w:rPr>
            </w:pPr>
            <w:r>
              <w:rPr>
                <w:b/>
                <w:bCs/>
              </w:rPr>
              <w:t>Notice</w:t>
            </w:r>
          </w:p>
        </w:tc>
        <w:tc>
          <w:tcPr>
            <w:tcW w:w="6800" w:type="dxa"/>
            <w:vAlign w:val="center"/>
          </w:tcPr>
          <w:p w14:paraId="11BCBB88" w14:textId="77777777" w:rsidR="00F5522C" w:rsidRPr="002F5F3A" w:rsidRDefault="00F5522C" w:rsidP="005952E4">
            <w:pPr>
              <w:wordWrap/>
              <w:ind w:right="20"/>
            </w:pPr>
            <w:r w:rsidRPr="002F5F3A">
              <w:t>10.1.1.0/24 means the same as 255.255.255.0 when indicating an IP range in general. This implies an IP range of 10.1.1.0 ~ 10.1.1.255.</w:t>
            </w:r>
          </w:p>
          <w:p w14:paraId="10731019" w14:textId="77777777" w:rsidR="00F5522C" w:rsidRPr="000124B1" w:rsidRDefault="00F5522C" w:rsidP="005952E4">
            <w:pPr>
              <w:pStyle w:val="aa"/>
              <w:ind w:right="20"/>
              <w:jc w:val="both"/>
            </w:pPr>
            <w:r w:rsidRPr="002F5F3A">
              <w:t>However ACL configuration of wildcard needs the opposite way: you should set 10.1.1.0.0.0.255 when assigning the IP range of 10.1.1.0 ~ 10.1.1.255.</w:t>
            </w:r>
          </w:p>
        </w:tc>
      </w:tr>
    </w:tbl>
    <w:p w14:paraId="3073DF80" w14:textId="77777777" w:rsidR="00F5522C" w:rsidRPr="00DC7270" w:rsidRDefault="00F5522C" w:rsidP="005952E4">
      <w:pPr>
        <w:pStyle w:val="3"/>
        <w:ind w:left="0" w:right="20"/>
      </w:pPr>
      <w:bookmarkStart w:id="4181" w:name="_Toc277777844"/>
      <w:bookmarkStart w:id="4182" w:name="_Toc363228748"/>
      <w:bookmarkStart w:id="4183" w:name="_Toc444695294"/>
      <w:r>
        <w:rPr>
          <w:rFonts w:hint="eastAsia"/>
        </w:rPr>
        <w:t>Extended IP ACL</w:t>
      </w:r>
      <w:bookmarkEnd w:id="4181"/>
      <w:bookmarkEnd w:id="4182"/>
      <w:bookmarkEnd w:id="4183"/>
    </w:p>
    <w:p w14:paraId="6851F010" w14:textId="77777777" w:rsidR="00F5522C" w:rsidRDefault="00F5522C" w:rsidP="005952E4">
      <w:pPr>
        <w:pStyle w:val="a3"/>
        <w:ind w:left="0" w:right="20"/>
      </w:pPr>
      <w:r w:rsidRPr="002F5F3A">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4B553A" w:rsidRDefault="00F5522C" w:rsidP="005952E4">
      <w:pPr>
        <w:pStyle w:val="a3"/>
        <w:ind w:left="0" w:right="20"/>
      </w:pPr>
      <w:r w:rsidRPr="002F5F3A">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Default="006A4BB0" w:rsidP="005952E4">
      <w:pPr>
        <w:pStyle w:val="afffff3"/>
        <w:ind w:left="0" w:right="20"/>
      </w:pPr>
      <w:bookmarkStart w:id="4184" w:name="_Toc254870979"/>
      <w:bookmarkStart w:id="4185" w:name="_Toc277777865"/>
      <w:bookmarkStart w:id="4186" w:name="_Toc361679412"/>
      <w:bookmarkStart w:id="4187" w:name="_Toc391575389"/>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247</w:t>
      </w:r>
      <w:r w:rsidR="005832B8">
        <w:fldChar w:fldCharType="end"/>
      </w:r>
      <w:r w:rsidR="00F5522C">
        <w:t xml:space="preserve"> </w:t>
      </w:r>
      <w:bookmarkEnd w:id="4184"/>
      <w:bookmarkEnd w:id="4185"/>
      <w:r w:rsidR="00F5522C" w:rsidRPr="002F5F3A">
        <w:t>Extended IP ACL Configuration Command</w:t>
      </w:r>
      <w:bookmarkEnd w:id="4186"/>
      <w:bookmarkEnd w:id="418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41"/>
        <w:gridCol w:w="3080"/>
        <w:gridCol w:w="1027"/>
      </w:tblGrid>
      <w:tr w:rsidR="00926B1B" w:rsidRPr="001A412F" w14:paraId="3BBE9B85" w14:textId="77777777" w:rsidTr="004E0388">
        <w:tc>
          <w:tcPr>
            <w:tcW w:w="4399" w:type="dxa"/>
            <w:shd w:val="clear" w:color="auto" w:fill="E6E6E6"/>
            <w:vAlign w:val="center"/>
          </w:tcPr>
          <w:p w14:paraId="34D6627E" w14:textId="77777777" w:rsidR="00926B1B" w:rsidRPr="001A412F" w:rsidRDefault="00926B1B" w:rsidP="00111BCB">
            <w:pPr>
              <w:spacing w:line="240" w:lineRule="auto"/>
              <w:ind w:right="20"/>
              <w:rPr>
                <w:rFonts w:eastAsia="굴림"/>
                <w:b/>
                <w:bCs/>
              </w:rPr>
            </w:pPr>
            <w:r w:rsidRPr="001A412F">
              <w:rPr>
                <w:rFonts w:eastAsia="굴림"/>
                <w:b/>
                <w:bCs/>
              </w:rPr>
              <w:t>Command</w:t>
            </w:r>
          </w:p>
        </w:tc>
        <w:tc>
          <w:tcPr>
            <w:tcW w:w="3780" w:type="dxa"/>
            <w:shd w:val="clear" w:color="auto" w:fill="E6E6E6"/>
            <w:vAlign w:val="center"/>
          </w:tcPr>
          <w:p w14:paraId="1F8D576A" w14:textId="77777777" w:rsidR="00926B1B" w:rsidRPr="001A412F" w:rsidRDefault="00926B1B" w:rsidP="00111BCB">
            <w:pPr>
              <w:pStyle w:val="ac"/>
            </w:pPr>
            <w:r w:rsidRPr="001A412F">
              <w:t>Description</w:t>
            </w:r>
          </w:p>
        </w:tc>
        <w:tc>
          <w:tcPr>
            <w:tcW w:w="900" w:type="dxa"/>
            <w:shd w:val="clear" w:color="auto" w:fill="E6E6E6"/>
            <w:vAlign w:val="center"/>
          </w:tcPr>
          <w:p w14:paraId="0C5F369B" w14:textId="77777777" w:rsidR="00926B1B" w:rsidRPr="001A412F" w:rsidRDefault="00926B1B" w:rsidP="00111BCB">
            <w:pPr>
              <w:pStyle w:val="ac"/>
            </w:pPr>
            <w:r w:rsidRPr="001A412F">
              <w:t xml:space="preserve">Mode </w:t>
            </w:r>
          </w:p>
        </w:tc>
      </w:tr>
      <w:tr w:rsidR="00926B1B" w:rsidRPr="001A412F" w14:paraId="0AEBDC71" w14:textId="77777777" w:rsidTr="004E0388">
        <w:tc>
          <w:tcPr>
            <w:tcW w:w="4399" w:type="dxa"/>
            <w:shd w:val="clear" w:color="auto" w:fill="auto"/>
            <w:vAlign w:val="center"/>
          </w:tcPr>
          <w:p w14:paraId="1A61148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w:t>
            </w:r>
          </w:p>
          <w:p w14:paraId="195D8FBB" w14:textId="77777777" w:rsidR="00926B1B" w:rsidRPr="001A412F" w:rsidRDefault="00926B1B" w:rsidP="00111BCB">
            <w:pPr>
              <w:spacing w:line="240" w:lineRule="auto"/>
              <w:ind w:right="20"/>
              <w:jc w:val="left"/>
              <w:rPr>
                <w:rFonts w:eastAsia="굴림"/>
              </w:rPr>
            </w:pPr>
            <w:r w:rsidRPr="001A412F">
              <w:rPr>
                <w:rFonts w:eastAsia="굴림"/>
                <w:b/>
                <w:bCs/>
              </w:rPr>
              <w:t>(&lt;0-255&gt;|icmp|igmp|ip|ospf|pim|tcp|udp)  SRC_IP_ADDRESS DST_IP_ADDRESS</w:t>
            </w:r>
          </w:p>
        </w:tc>
        <w:tc>
          <w:tcPr>
            <w:tcW w:w="3780" w:type="dxa"/>
            <w:shd w:val="clear" w:color="auto" w:fill="auto"/>
            <w:vAlign w:val="center"/>
          </w:tcPr>
          <w:p w14:paraId="355FC91C" w14:textId="77777777" w:rsidR="00926B1B" w:rsidRPr="001A412F" w:rsidRDefault="00926B1B" w:rsidP="00111BCB">
            <w:pPr>
              <w:spacing w:line="240" w:lineRule="auto"/>
              <w:ind w:right="20"/>
              <w:rPr>
                <w:rFonts w:eastAsia="굴림"/>
              </w:rPr>
            </w:pPr>
            <w:r w:rsidRPr="001A412F">
              <w:rPr>
                <w:rFonts w:eastAsia="굴림"/>
              </w:rPr>
              <w:t>Sets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36B2F84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2F16E92" w14:textId="77777777" w:rsidTr="004E0388">
        <w:tc>
          <w:tcPr>
            <w:tcW w:w="4399" w:type="dxa"/>
            <w:shd w:val="clear" w:color="auto" w:fill="auto"/>
            <w:vAlign w:val="center"/>
          </w:tcPr>
          <w:p w14:paraId="15749F50"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icmp </w:t>
            </w:r>
          </w:p>
          <w:p w14:paraId="361085B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ICMP-TYPE</w:t>
            </w:r>
          </w:p>
        </w:tc>
        <w:tc>
          <w:tcPr>
            <w:tcW w:w="3780" w:type="dxa"/>
            <w:shd w:val="clear" w:color="auto" w:fill="auto"/>
            <w:vAlign w:val="center"/>
          </w:tcPr>
          <w:p w14:paraId="32E7C761"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00D8A9A9"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26D4B28" w14:textId="77777777" w:rsidTr="004E0388">
        <w:tc>
          <w:tcPr>
            <w:tcW w:w="4399" w:type="dxa"/>
            <w:shd w:val="clear" w:color="auto" w:fill="auto"/>
            <w:vAlign w:val="center"/>
          </w:tcPr>
          <w:p w14:paraId="532B970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igmp </w:t>
            </w:r>
          </w:p>
          <w:p w14:paraId="4A4DD187"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IGMP-TYPE</w:t>
            </w:r>
          </w:p>
        </w:tc>
        <w:tc>
          <w:tcPr>
            <w:tcW w:w="3780" w:type="dxa"/>
            <w:shd w:val="clear" w:color="auto" w:fill="auto"/>
            <w:vAlign w:val="center"/>
          </w:tcPr>
          <w:p w14:paraId="266C1271"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1B0C5032"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4E95AF3" w14:textId="77777777" w:rsidTr="004E0388">
        <w:tc>
          <w:tcPr>
            <w:tcW w:w="4399" w:type="dxa"/>
            <w:shd w:val="clear" w:color="auto" w:fill="auto"/>
            <w:vAlign w:val="center"/>
          </w:tcPr>
          <w:p w14:paraId="75E911D3"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(tcp|udp) </w:t>
            </w:r>
          </w:p>
          <w:p w14:paraId="095DB2C2"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eq &lt;0-65536&gt;</w:t>
            </w:r>
          </w:p>
        </w:tc>
        <w:tc>
          <w:tcPr>
            <w:tcW w:w="3780" w:type="dxa"/>
            <w:shd w:val="clear" w:color="auto" w:fill="auto"/>
            <w:vAlign w:val="center"/>
          </w:tcPr>
          <w:p w14:paraId="6A9F6D8D" w14:textId="77777777" w:rsidR="00926B1B" w:rsidRPr="001A412F" w:rsidRDefault="00926B1B" w:rsidP="00111BCB">
            <w:pPr>
              <w:spacing w:line="240" w:lineRule="auto"/>
              <w:ind w:right="20"/>
              <w:rPr>
                <w:rFonts w:eastAsia="굴림"/>
              </w:rPr>
            </w:pPr>
            <w:r w:rsidRPr="001A412F">
              <w:rPr>
                <w:rFonts w:eastAsia="굴림"/>
              </w:rPr>
              <w:t>Sets Extended IP ACL of TCP / UDP type</w:t>
            </w:r>
            <w:r w:rsidRPr="001A412F">
              <w:rPr>
                <w:rFonts w:eastAsia="굴림" w:hint="eastAsia"/>
              </w:rPr>
              <w:t>.</w:t>
            </w:r>
          </w:p>
        </w:tc>
        <w:tc>
          <w:tcPr>
            <w:tcW w:w="900" w:type="dxa"/>
            <w:shd w:val="clear" w:color="auto" w:fill="auto"/>
            <w:vAlign w:val="center"/>
          </w:tcPr>
          <w:p w14:paraId="013AB97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F9C7B67" w14:textId="77777777" w:rsidTr="004E0388">
        <w:tc>
          <w:tcPr>
            <w:tcW w:w="4399" w:type="dxa"/>
            <w:shd w:val="clear" w:color="auto" w:fill="auto"/>
            <w:vAlign w:val="center"/>
          </w:tcPr>
          <w:p w14:paraId="475304E1" w14:textId="77777777" w:rsidR="00926B1B" w:rsidRPr="001A412F" w:rsidRDefault="00926B1B" w:rsidP="00111BCB">
            <w:pPr>
              <w:spacing w:line="240" w:lineRule="auto"/>
              <w:ind w:right="20"/>
              <w:jc w:val="left"/>
              <w:rPr>
                <w:rFonts w:eastAsia="굴림"/>
              </w:rPr>
            </w:pPr>
            <w:r w:rsidRPr="001A412F">
              <w:rPr>
                <w:rFonts w:eastAsia="굴림"/>
                <w:b/>
                <w:bCs/>
              </w:rPr>
              <w:t xml:space="preserve">no access-list &lt;100-199&gt; (permit|deny) </w:t>
            </w:r>
            <w:r w:rsidRPr="001A412F">
              <w:rPr>
                <w:rFonts w:eastAsia="굴림"/>
                <w:b/>
                <w:bCs/>
              </w:rPr>
              <w:br/>
              <w:t>(&lt;0-255&gt;|icmp|igmp|ip|ospf|pim|tcp|udp)</w:t>
            </w:r>
            <w:r w:rsidRPr="001A412F">
              <w:rPr>
                <w:rFonts w:eastAsia="굴림"/>
                <w:b/>
                <w:bCs/>
              </w:rPr>
              <w:br/>
              <w:t>SRC_IP_ADDRESS DST_IP_ADDRESS</w:t>
            </w:r>
          </w:p>
        </w:tc>
        <w:tc>
          <w:tcPr>
            <w:tcW w:w="3780" w:type="dxa"/>
            <w:shd w:val="clear" w:color="auto" w:fill="auto"/>
            <w:vAlign w:val="center"/>
          </w:tcPr>
          <w:p w14:paraId="56EF008E"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29F5391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D288959" w14:textId="77777777" w:rsidTr="004E0388">
        <w:tc>
          <w:tcPr>
            <w:tcW w:w="4399" w:type="dxa"/>
            <w:shd w:val="clear" w:color="auto" w:fill="auto"/>
            <w:vAlign w:val="center"/>
          </w:tcPr>
          <w:p w14:paraId="7136F9E7" w14:textId="77777777" w:rsidR="00926B1B" w:rsidRPr="001A412F" w:rsidRDefault="00926B1B" w:rsidP="00111BCB">
            <w:pPr>
              <w:spacing w:line="240" w:lineRule="auto"/>
              <w:ind w:right="20"/>
              <w:jc w:val="left"/>
              <w:rPr>
                <w:rFonts w:eastAsia="굴림"/>
                <w:b/>
                <w:bCs/>
              </w:rPr>
            </w:pPr>
            <w:r w:rsidRPr="001A412F">
              <w:rPr>
                <w:rFonts w:eastAsia="굴림"/>
                <w:b/>
                <w:bCs/>
              </w:rPr>
              <w:t>no access-list &lt;100-199&gt;</w:t>
            </w:r>
          </w:p>
        </w:tc>
        <w:tc>
          <w:tcPr>
            <w:tcW w:w="3780" w:type="dxa"/>
            <w:shd w:val="clear" w:color="auto" w:fill="auto"/>
            <w:vAlign w:val="center"/>
          </w:tcPr>
          <w:p w14:paraId="651E0ACD" w14:textId="77777777" w:rsidR="00926B1B" w:rsidRPr="001A412F" w:rsidRDefault="00926B1B" w:rsidP="00111BCB">
            <w:pPr>
              <w:spacing w:line="240" w:lineRule="auto"/>
              <w:ind w:right="20"/>
              <w:rPr>
                <w:rFonts w:eastAsia="굴림"/>
              </w:rPr>
            </w:pPr>
            <w:r w:rsidRPr="001A412F">
              <w:rPr>
                <w:rFonts w:eastAsia="굴림"/>
              </w:rPr>
              <w:t>Deletes all ACLs with the relevant name (number)</w:t>
            </w:r>
            <w:r w:rsidRPr="001A412F">
              <w:rPr>
                <w:rFonts w:eastAsia="굴림" w:hint="eastAsia"/>
              </w:rPr>
              <w:t>.</w:t>
            </w:r>
            <w:r w:rsidRPr="001A412F">
              <w:rPr>
                <w:rFonts w:eastAsia="굴림"/>
              </w:rPr>
              <w:t xml:space="preserve">  </w:t>
            </w:r>
          </w:p>
        </w:tc>
        <w:tc>
          <w:tcPr>
            <w:tcW w:w="900" w:type="dxa"/>
            <w:shd w:val="clear" w:color="auto" w:fill="auto"/>
            <w:vAlign w:val="center"/>
          </w:tcPr>
          <w:p w14:paraId="4C914C4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EAE2F05" w14:textId="77777777" w:rsidTr="004E0388">
        <w:tc>
          <w:tcPr>
            <w:tcW w:w="4399" w:type="dxa"/>
            <w:shd w:val="clear" w:color="auto" w:fill="auto"/>
            <w:vAlign w:val="center"/>
          </w:tcPr>
          <w:p w14:paraId="172A0CB4" w14:textId="77777777" w:rsidR="00926B1B" w:rsidRPr="001A412F" w:rsidRDefault="00926B1B" w:rsidP="00111BCB">
            <w:pPr>
              <w:spacing w:line="240" w:lineRule="auto"/>
              <w:ind w:right="20"/>
              <w:jc w:val="left"/>
              <w:rPr>
                <w:rFonts w:eastAsia="굴림"/>
                <w:b/>
                <w:bCs/>
              </w:rPr>
            </w:pPr>
            <w:r w:rsidRPr="001A412F">
              <w:rPr>
                <w:rFonts w:eastAsia="굴림"/>
                <w:b/>
                <w:bCs/>
              </w:rPr>
              <w:t>access-list &lt;100-199&gt; remark LINE</w:t>
            </w:r>
          </w:p>
        </w:tc>
        <w:tc>
          <w:tcPr>
            <w:tcW w:w="3780" w:type="dxa"/>
            <w:shd w:val="clear" w:color="auto" w:fill="auto"/>
            <w:vAlign w:val="center"/>
          </w:tcPr>
          <w:p w14:paraId="4336021F"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r w:rsidRPr="001A412F">
              <w:rPr>
                <w:rFonts w:eastAsia="굴림"/>
              </w:rPr>
              <w:t xml:space="preserve"> </w:t>
            </w:r>
          </w:p>
        </w:tc>
        <w:tc>
          <w:tcPr>
            <w:tcW w:w="900" w:type="dxa"/>
            <w:shd w:val="clear" w:color="auto" w:fill="auto"/>
            <w:vAlign w:val="center"/>
          </w:tcPr>
          <w:p w14:paraId="09FC49F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4532E71" w14:textId="77777777" w:rsidTr="004E0388">
        <w:tc>
          <w:tcPr>
            <w:tcW w:w="4399" w:type="dxa"/>
            <w:shd w:val="clear" w:color="auto" w:fill="auto"/>
            <w:vAlign w:val="center"/>
          </w:tcPr>
          <w:p w14:paraId="6B4EA5AF"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(permit|deny)</w:t>
            </w:r>
          </w:p>
          <w:p w14:paraId="433726BB" w14:textId="77777777" w:rsidR="00926B1B" w:rsidRPr="001A412F" w:rsidRDefault="00926B1B" w:rsidP="00111BCB">
            <w:pPr>
              <w:spacing w:line="240" w:lineRule="auto"/>
              <w:ind w:right="20"/>
              <w:jc w:val="left"/>
              <w:rPr>
                <w:rFonts w:eastAsia="굴림"/>
                <w:b/>
                <w:bCs/>
              </w:rPr>
            </w:pPr>
            <w:r w:rsidRPr="001A412F">
              <w:rPr>
                <w:rFonts w:eastAsia="굴림"/>
                <w:b/>
                <w:bCs/>
              </w:rPr>
              <w:t>(&lt;0-255&gt;|icmp|igmp|ip|ospf|pim|tcp|udp)</w:t>
            </w:r>
          </w:p>
          <w:p w14:paraId="35D5AD06"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615B97E5" w14:textId="77777777" w:rsidR="00926B1B" w:rsidRPr="001A412F" w:rsidRDefault="00926B1B" w:rsidP="00111BCB">
            <w:pPr>
              <w:spacing w:line="240" w:lineRule="auto"/>
              <w:ind w:right="20"/>
              <w:rPr>
                <w:rFonts w:eastAsia="굴림"/>
              </w:rPr>
            </w:pPr>
            <w:r w:rsidRPr="001A412F">
              <w:rPr>
                <w:rFonts w:eastAsia="굴림"/>
              </w:rPr>
              <w:t>Sets Extended IP ACL of Expanded range</w:t>
            </w:r>
            <w:r w:rsidRPr="001A412F">
              <w:rPr>
                <w:rFonts w:eastAsia="굴림" w:hint="eastAsia"/>
              </w:rPr>
              <w:t>.</w:t>
            </w:r>
            <w:r w:rsidRPr="001A412F">
              <w:rPr>
                <w:rFonts w:eastAsia="굴림"/>
              </w:rPr>
              <w:t xml:space="preserve"> </w:t>
            </w:r>
          </w:p>
        </w:tc>
        <w:tc>
          <w:tcPr>
            <w:tcW w:w="900" w:type="dxa"/>
            <w:shd w:val="clear" w:color="auto" w:fill="auto"/>
            <w:vAlign w:val="center"/>
          </w:tcPr>
          <w:p w14:paraId="11DF086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044123F9" w14:textId="77777777" w:rsidTr="004E0388">
        <w:tc>
          <w:tcPr>
            <w:tcW w:w="4399" w:type="dxa"/>
            <w:shd w:val="clear" w:color="auto" w:fill="auto"/>
            <w:vAlign w:val="center"/>
          </w:tcPr>
          <w:p w14:paraId="76296DA7"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icmp </w:t>
            </w:r>
          </w:p>
          <w:p w14:paraId="2E60A03F"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4BF05F09" w14:textId="77777777" w:rsidR="00926B1B" w:rsidRPr="001A412F" w:rsidRDefault="00926B1B" w:rsidP="00111BCB">
            <w:pPr>
              <w:spacing w:line="240" w:lineRule="auto"/>
              <w:ind w:right="20"/>
              <w:rPr>
                <w:rFonts w:eastAsia="굴림"/>
              </w:rPr>
            </w:pPr>
            <w:r w:rsidRPr="001A412F">
              <w:rPr>
                <w:rFonts w:eastAsia="굴림"/>
              </w:rPr>
              <w:t>Sets Extended IP ACL of Expanded range of ICMP type</w:t>
            </w:r>
            <w:r w:rsidRPr="001A412F">
              <w:rPr>
                <w:rFonts w:eastAsia="굴림" w:hint="eastAsia"/>
              </w:rPr>
              <w:t>.</w:t>
            </w:r>
            <w:r w:rsidRPr="001A412F">
              <w:rPr>
                <w:rFonts w:eastAsia="굴림"/>
              </w:rPr>
              <w:t xml:space="preserve"> </w:t>
            </w:r>
          </w:p>
        </w:tc>
        <w:tc>
          <w:tcPr>
            <w:tcW w:w="900" w:type="dxa"/>
            <w:shd w:val="clear" w:color="auto" w:fill="auto"/>
            <w:vAlign w:val="center"/>
          </w:tcPr>
          <w:p w14:paraId="5F7AC76A"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F10B467" w14:textId="77777777" w:rsidTr="004E0388">
        <w:tc>
          <w:tcPr>
            <w:tcW w:w="4399" w:type="dxa"/>
            <w:shd w:val="clear" w:color="auto" w:fill="auto"/>
            <w:vAlign w:val="center"/>
          </w:tcPr>
          <w:p w14:paraId="520DC19A" w14:textId="77777777" w:rsidR="00926B1B" w:rsidRPr="001A412F" w:rsidRDefault="00926B1B" w:rsidP="00111BCB">
            <w:pPr>
              <w:spacing w:line="240" w:lineRule="auto"/>
              <w:ind w:right="20"/>
              <w:jc w:val="left"/>
              <w:rPr>
                <w:rFonts w:eastAsia="굴림"/>
                <w:b/>
                <w:bCs/>
              </w:rPr>
            </w:pPr>
            <w:r w:rsidRPr="001A412F">
              <w:rPr>
                <w:rFonts w:eastAsia="굴림"/>
                <w:b/>
                <w:bCs/>
              </w:rPr>
              <w:lastRenderedPageBreak/>
              <w:t xml:space="preserve">access-list &lt;2000-2699&gt;  (permit|deny) igmp </w:t>
            </w:r>
          </w:p>
          <w:p w14:paraId="74C908FC"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5F6A95CB" w14:textId="77777777" w:rsidR="00926B1B" w:rsidRPr="001A412F" w:rsidRDefault="00926B1B" w:rsidP="00111BCB">
            <w:pPr>
              <w:spacing w:line="240" w:lineRule="auto"/>
              <w:ind w:right="20"/>
              <w:rPr>
                <w:rFonts w:eastAsia="굴림"/>
              </w:rPr>
            </w:pPr>
            <w:r w:rsidRPr="001A412F">
              <w:rPr>
                <w:rFonts w:eastAsia="굴림"/>
              </w:rPr>
              <w:t>Sets Extended IP ACL of Expanded range of IQMP type</w:t>
            </w:r>
            <w:r w:rsidRPr="001A412F">
              <w:rPr>
                <w:rFonts w:eastAsia="굴림" w:hint="eastAsia"/>
              </w:rPr>
              <w:t>.</w:t>
            </w:r>
          </w:p>
        </w:tc>
        <w:tc>
          <w:tcPr>
            <w:tcW w:w="900" w:type="dxa"/>
            <w:shd w:val="clear" w:color="auto" w:fill="auto"/>
            <w:vAlign w:val="center"/>
          </w:tcPr>
          <w:p w14:paraId="17017C78"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5E919FF" w14:textId="77777777" w:rsidTr="004E0388">
        <w:tc>
          <w:tcPr>
            <w:tcW w:w="4399" w:type="dxa"/>
            <w:shd w:val="clear" w:color="auto" w:fill="auto"/>
            <w:vAlign w:val="center"/>
          </w:tcPr>
          <w:p w14:paraId="2EE59EB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(tcp|udp) </w:t>
            </w:r>
          </w:p>
          <w:p w14:paraId="3A06E7BD"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eq &lt;0-65536&gt;</w:t>
            </w:r>
          </w:p>
        </w:tc>
        <w:tc>
          <w:tcPr>
            <w:tcW w:w="3780" w:type="dxa"/>
            <w:shd w:val="clear" w:color="auto" w:fill="auto"/>
            <w:vAlign w:val="center"/>
          </w:tcPr>
          <w:p w14:paraId="35F510E8" w14:textId="77777777" w:rsidR="00926B1B" w:rsidRPr="001A412F" w:rsidRDefault="00926B1B" w:rsidP="00111BCB">
            <w:pPr>
              <w:spacing w:line="240" w:lineRule="auto"/>
              <w:ind w:right="20"/>
              <w:rPr>
                <w:rFonts w:eastAsia="굴림"/>
              </w:rPr>
            </w:pPr>
            <w:r w:rsidRPr="001A412F">
              <w:rPr>
                <w:rFonts w:eastAsia="굴림"/>
              </w:rPr>
              <w:t>Sets Extended IP ACL of Expanded range of TCP / UDP type</w:t>
            </w:r>
            <w:r w:rsidRPr="001A412F">
              <w:rPr>
                <w:rFonts w:eastAsia="굴림" w:hint="eastAsia"/>
              </w:rPr>
              <w:t>.</w:t>
            </w:r>
          </w:p>
        </w:tc>
        <w:tc>
          <w:tcPr>
            <w:tcW w:w="900" w:type="dxa"/>
            <w:shd w:val="clear" w:color="auto" w:fill="auto"/>
            <w:vAlign w:val="center"/>
          </w:tcPr>
          <w:p w14:paraId="1596668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A384626" w14:textId="77777777" w:rsidTr="004E0388">
        <w:tc>
          <w:tcPr>
            <w:tcW w:w="4399" w:type="dxa"/>
            <w:shd w:val="clear" w:color="auto" w:fill="auto"/>
            <w:vAlign w:val="center"/>
          </w:tcPr>
          <w:p w14:paraId="1A971F42" w14:textId="77777777" w:rsidR="00926B1B" w:rsidRPr="001A412F" w:rsidRDefault="00926B1B" w:rsidP="00111BCB">
            <w:pPr>
              <w:spacing w:line="240" w:lineRule="auto"/>
              <w:ind w:right="20"/>
              <w:jc w:val="left"/>
              <w:rPr>
                <w:rFonts w:eastAsia="굴림"/>
              </w:rPr>
            </w:pPr>
            <w:r w:rsidRPr="001A412F">
              <w:rPr>
                <w:rFonts w:eastAsia="굴림"/>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645DB6BC"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DD1D5F3" w14:textId="77777777" w:rsidTr="004E0388">
        <w:tc>
          <w:tcPr>
            <w:tcW w:w="4399" w:type="dxa"/>
            <w:shd w:val="clear" w:color="auto" w:fill="auto"/>
            <w:vAlign w:val="center"/>
          </w:tcPr>
          <w:p w14:paraId="5BE829AC" w14:textId="77777777" w:rsidR="00926B1B" w:rsidRPr="001A412F" w:rsidRDefault="00926B1B" w:rsidP="00111BCB">
            <w:pPr>
              <w:spacing w:line="240" w:lineRule="auto"/>
              <w:ind w:right="20"/>
              <w:jc w:val="left"/>
              <w:rPr>
                <w:rFonts w:eastAsia="굴림"/>
                <w:b/>
                <w:bCs/>
              </w:rPr>
            </w:pPr>
            <w:r w:rsidRPr="001A412F">
              <w:rPr>
                <w:rFonts w:eastAsia="굴림"/>
                <w:b/>
                <w:bCs/>
              </w:rPr>
              <w:t>no access-list &lt;2000-2699&gt;</w:t>
            </w:r>
          </w:p>
        </w:tc>
        <w:tc>
          <w:tcPr>
            <w:tcW w:w="3780" w:type="dxa"/>
            <w:shd w:val="clear" w:color="auto" w:fill="auto"/>
            <w:vAlign w:val="center"/>
          </w:tcPr>
          <w:p w14:paraId="74938DB6" w14:textId="77777777" w:rsidR="00926B1B" w:rsidRPr="001A412F" w:rsidRDefault="00926B1B" w:rsidP="00111BCB">
            <w:pPr>
              <w:spacing w:line="240" w:lineRule="auto"/>
              <w:ind w:right="20"/>
              <w:rPr>
                <w:rFonts w:eastAsia="굴림"/>
              </w:rPr>
            </w:pPr>
            <w:r w:rsidRPr="001A412F">
              <w:rPr>
                <w:rFonts w:eastAsia="굴림"/>
              </w:rPr>
              <w:t>Deletes all ACLs with the relevant name</w:t>
            </w:r>
            <w:r w:rsidRPr="001A412F">
              <w:rPr>
                <w:rFonts w:eastAsia="굴림" w:hint="eastAsia"/>
              </w:rPr>
              <w:t>.</w:t>
            </w:r>
          </w:p>
        </w:tc>
        <w:tc>
          <w:tcPr>
            <w:tcW w:w="900" w:type="dxa"/>
            <w:shd w:val="clear" w:color="auto" w:fill="auto"/>
            <w:vAlign w:val="center"/>
          </w:tcPr>
          <w:p w14:paraId="5BB08457"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9033D64" w14:textId="77777777" w:rsidTr="004E0388">
        <w:tc>
          <w:tcPr>
            <w:tcW w:w="4399" w:type="dxa"/>
            <w:shd w:val="clear" w:color="auto" w:fill="auto"/>
            <w:vAlign w:val="center"/>
          </w:tcPr>
          <w:p w14:paraId="160984AD" w14:textId="77777777" w:rsidR="00926B1B" w:rsidRPr="001A412F" w:rsidRDefault="00926B1B" w:rsidP="00111BCB">
            <w:pPr>
              <w:spacing w:line="240" w:lineRule="auto"/>
              <w:ind w:right="20"/>
              <w:jc w:val="left"/>
              <w:rPr>
                <w:rFonts w:eastAsia="굴림"/>
                <w:b/>
                <w:bCs/>
              </w:rPr>
            </w:pPr>
            <w:r w:rsidRPr="001A412F">
              <w:rPr>
                <w:rFonts w:eastAsia="굴림"/>
                <w:b/>
                <w:bCs/>
              </w:rPr>
              <w:t>access-list &lt;2000-2699&gt; remark LINE</w:t>
            </w:r>
          </w:p>
        </w:tc>
        <w:tc>
          <w:tcPr>
            <w:tcW w:w="3780" w:type="dxa"/>
            <w:shd w:val="clear" w:color="auto" w:fill="auto"/>
            <w:vAlign w:val="center"/>
          </w:tcPr>
          <w:p w14:paraId="06339992"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p>
        </w:tc>
        <w:tc>
          <w:tcPr>
            <w:tcW w:w="900" w:type="dxa"/>
            <w:shd w:val="clear" w:color="auto" w:fill="auto"/>
            <w:vAlign w:val="center"/>
          </w:tcPr>
          <w:p w14:paraId="04973CC6"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41BA3DD5" w14:textId="77777777" w:rsidTr="004E0388">
        <w:tc>
          <w:tcPr>
            <w:tcW w:w="4399" w:type="dxa"/>
            <w:shd w:val="clear" w:color="auto" w:fill="auto"/>
            <w:vAlign w:val="center"/>
          </w:tcPr>
          <w:p w14:paraId="4C56E76A" w14:textId="77777777" w:rsidR="00926B1B" w:rsidRPr="001A412F" w:rsidRDefault="00926B1B" w:rsidP="00111BCB">
            <w:pPr>
              <w:spacing w:line="240" w:lineRule="auto"/>
              <w:ind w:right="20"/>
              <w:jc w:val="left"/>
              <w:rPr>
                <w:rFonts w:eastAsia="굴림"/>
                <w:b/>
                <w:bCs/>
              </w:rPr>
            </w:pPr>
            <w:r w:rsidRPr="001A412F">
              <w:rPr>
                <w:rFonts w:eastAsia="굴림"/>
                <w:b/>
                <w:bCs/>
              </w:rPr>
              <w:t>access-list extended WORD (permit|deny)</w:t>
            </w:r>
            <w:r w:rsidRPr="001A412F">
              <w:rPr>
                <w:rFonts w:eastAsia="굴림" w:hint="eastAsia"/>
                <w:b/>
                <w:bCs/>
              </w:rPr>
              <w:t xml:space="preserve"> </w:t>
            </w:r>
            <w:r w:rsidRPr="001A412F">
              <w:rPr>
                <w:rFonts w:eastAsia="굴림"/>
                <w:b/>
                <w:bCs/>
              </w:rPr>
              <w:t xml:space="preserve"> (&lt;0-255&gt;|icmp|igmp|ip|ospf|pim|tcp|udp)</w:t>
            </w:r>
          </w:p>
          <w:p w14:paraId="3CF8AF4A"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14:paraId="2B69854C" w14:textId="77777777" w:rsidR="00926B1B" w:rsidRPr="001A412F" w:rsidRDefault="00926B1B" w:rsidP="00111BCB">
            <w:pPr>
              <w:spacing w:line="240" w:lineRule="auto"/>
              <w:ind w:right="20"/>
              <w:rPr>
                <w:rFonts w:eastAsia="굴림"/>
              </w:rPr>
            </w:pPr>
            <w:r w:rsidRPr="001A412F">
              <w:rPr>
                <w:rFonts w:eastAsia="굴림"/>
              </w:rPr>
              <w:t>Sets Named Extended IP ACL</w:t>
            </w:r>
            <w:r w:rsidRPr="001A412F">
              <w:rPr>
                <w:rFonts w:eastAsia="굴림" w:hint="eastAsia"/>
              </w:rPr>
              <w:t>.</w:t>
            </w:r>
          </w:p>
        </w:tc>
        <w:tc>
          <w:tcPr>
            <w:tcW w:w="900" w:type="dxa"/>
            <w:shd w:val="clear" w:color="auto" w:fill="auto"/>
            <w:vAlign w:val="center"/>
          </w:tcPr>
          <w:p w14:paraId="0A2B7F2B"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1F07421E" w14:textId="77777777" w:rsidTr="004E0388">
        <w:tc>
          <w:tcPr>
            <w:tcW w:w="4399" w:type="dxa"/>
            <w:shd w:val="clear" w:color="auto" w:fill="auto"/>
            <w:vAlign w:val="center"/>
          </w:tcPr>
          <w:p w14:paraId="20E2EA79"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icmp </w:t>
            </w:r>
          </w:p>
          <w:p w14:paraId="3C49F27C"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14:paraId="7BE8404E" w14:textId="77777777"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14:paraId="17F7F88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56EDC5D2" w14:textId="77777777" w:rsidTr="004E0388">
        <w:tc>
          <w:tcPr>
            <w:tcW w:w="4399" w:type="dxa"/>
            <w:shd w:val="clear" w:color="auto" w:fill="auto"/>
            <w:vAlign w:val="center"/>
          </w:tcPr>
          <w:p w14:paraId="74804D44" w14:textId="77777777"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igmp </w:t>
            </w:r>
          </w:p>
          <w:p w14:paraId="792117C5" w14:textId="77777777"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14:paraId="0599DA54" w14:textId="77777777"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14:paraId="7A59826F"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04680D8" w14:textId="77777777" w:rsidTr="004E0388">
        <w:tc>
          <w:tcPr>
            <w:tcW w:w="4399" w:type="dxa"/>
            <w:shd w:val="clear" w:color="auto" w:fill="auto"/>
            <w:vAlign w:val="center"/>
          </w:tcPr>
          <w:p w14:paraId="7ACAFFE6" w14:textId="77777777" w:rsidR="00926B1B" w:rsidRPr="001A412F" w:rsidRDefault="00926B1B" w:rsidP="00111BCB">
            <w:pPr>
              <w:spacing w:line="240" w:lineRule="auto"/>
              <w:ind w:right="20"/>
              <w:jc w:val="left"/>
              <w:rPr>
                <w:rFonts w:eastAsia="굴림"/>
              </w:rPr>
            </w:pPr>
            <w:r w:rsidRPr="001A412F">
              <w:rPr>
                <w:rFonts w:eastAsia="굴림"/>
                <w:b/>
                <w:bCs/>
              </w:rPr>
              <w:t>no access-list extended WORD (permit|deny)</w:t>
            </w:r>
            <w:r w:rsidRPr="001A412F">
              <w:rPr>
                <w:rFonts w:eastAsia="굴림"/>
                <w:b/>
                <w:bCs/>
              </w:rPr>
              <w:br/>
              <w:t>(&lt;0-255&gt;|icmp|igmp|ip|ospf|pim|tcp|udp) SRC_IP_ADDRESS DST_IP_ADDRESS</w:t>
            </w:r>
          </w:p>
        </w:tc>
        <w:tc>
          <w:tcPr>
            <w:tcW w:w="3780" w:type="dxa"/>
            <w:shd w:val="clear" w:color="auto" w:fill="auto"/>
            <w:vAlign w:val="center"/>
          </w:tcPr>
          <w:p w14:paraId="58C808FF" w14:textId="77777777" w:rsidR="00926B1B" w:rsidRPr="001A412F" w:rsidRDefault="00926B1B" w:rsidP="00111BCB">
            <w:pPr>
              <w:spacing w:line="240" w:lineRule="auto"/>
              <w:ind w:right="20"/>
              <w:rPr>
                <w:rFonts w:eastAsia="굴림"/>
              </w:rPr>
            </w:pPr>
            <w:r w:rsidRPr="001A412F">
              <w:rPr>
                <w:rFonts w:eastAsia="굴림"/>
              </w:rPr>
              <w:t>Disables Named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14:paraId="0D0E14F4"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78C25049" w14:textId="77777777" w:rsidTr="004E0388">
        <w:tc>
          <w:tcPr>
            <w:tcW w:w="4399" w:type="dxa"/>
            <w:shd w:val="clear" w:color="auto" w:fill="auto"/>
            <w:vAlign w:val="center"/>
          </w:tcPr>
          <w:p w14:paraId="5BC9E51D" w14:textId="77777777" w:rsidR="00926B1B" w:rsidRPr="001A412F" w:rsidRDefault="00926B1B" w:rsidP="00111BCB">
            <w:pPr>
              <w:spacing w:line="240" w:lineRule="auto"/>
              <w:ind w:right="20"/>
              <w:jc w:val="left"/>
              <w:rPr>
                <w:rFonts w:eastAsia="굴림"/>
                <w:b/>
                <w:bCs/>
              </w:rPr>
            </w:pPr>
            <w:r w:rsidRPr="001A412F">
              <w:rPr>
                <w:rFonts w:eastAsia="굴림"/>
                <w:b/>
                <w:bCs/>
              </w:rPr>
              <w:t>no access-list extended WORD</w:t>
            </w:r>
          </w:p>
        </w:tc>
        <w:tc>
          <w:tcPr>
            <w:tcW w:w="3780" w:type="dxa"/>
            <w:shd w:val="clear" w:color="auto" w:fill="auto"/>
            <w:vAlign w:val="center"/>
          </w:tcPr>
          <w:p w14:paraId="6B67731B" w14:textId="77777777" w:rsidR="00926B1B" w:rsidRPr="001A412F" w:rsidRDefault="00926B1B" w:rsidP="00111BCB">
            <w:pPr>
              <w:spacing w:line="240" w:lineRule="auto"/>
              <w:ind w:right="20"/>
              <w:rPr>
                <w:rFonts w:eastAsia="굴림"/>
              </w:rPr>
            </w:pPr>
            <w:r w:rsidRPr="001A412F">
              <w:rPr>
                <w:rFonts w:eastAsia="굴림"/>
              </w:rPr>
              <w:t>Deletes all ACLs with the relevant</w:t>
            </w:r>
            <w:r w:rsidRPr="001A412F">
              <w:rPr>
                <w:rFonts w:eastAsia="굴림" w:hint="eastAsia"/>
              </w:rPr>
              <w:t>.</w:t>
            </w:r>
            <w:r w:rsidRPr="001A412F">
              <w:rPr>
                <w:rFonts w:eastAsia="굴림"/>
              </w:rPr>
              <w:t xml:space="preserve"> name</w:t>
            </w:r>
          </w:p>
        </w:tc>
        <w:tc>
          <w:tcPr>
            <w:tcW w:w="900" w:type="dxa"/>
            <w:shd w:val="clear" w:color="auto" w:fill="auto"/>
            <w:vAlign w:val="center"/>
          </w:tcPr>
          <w:p w14:paraId="7AB7D063"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3322174D" w14:textId="77777777" w:rsidTr="004E0388">
        <w:tc>
          <w:tcPr>
            <w:tcW w:w="4399" w:type="dxa"/>
            <w:shd w:val="clear" w:color="auto" w:fill="auto"/>
            <w:vAlign w:val="center"/>
          </w:tcPr>
          <w:p w14:paraId="518EF721" w14:textId="77777777" w:rsidR="00926B1B" w:rsidRPr="001A412F" w:rsidRDefault="00926B1B" w:rsidP="00111BCB">
            <w:pPr>
              <w:spacing w:line="240" w:lineRule="auto"/>
              <w:ind w:right="20"/>
              <w:rPr>
                <w:rFonts w:eastAsia="굴림"/>
                <w:b/>
                <w:bCs/>
              </w:rPr>
            </w:pPr>
            <w:r w:rsidRPr="001A412F">
              <w:rPr>
                <w:rFonts w:eastAsia="굴림"/>
                <w:b/>
                <w:bCs/>
              </w:rPr>
              <w:t>access-list WORD remark LINE</w:t>
            </w:r>
          </w:p>
        </w:tc>
        <w:tc>
          <w:tcPr>
            <w:tcW w:w="3780" w:type="dxa"/>
            <w:shd w:val="clear" w:color="auto" w:fill="auto"/>
            <w:vAlign w:val="center"/>
          </w:tcPr>
          <w:p w14:paraId="74AB9B81" w14:textId="77777777" w:rsidR="00926B1B" w:rsidRPr="001A412F" w:rsidRDefault="00926B1B" w:rsidP="00111BCB">
            <w:pPr>
              <w:spacing w:line="240" w:lineRule="auto"/>
              <w:ind w:right="20"/>
              <w:rPr>
                <w:rFonts w:eastAsia="굴림"/>
              </w:rPr>
            </w:pPr>
            <w:r w:rsidRPr="001A412F">
              <w:rPr>
                <w:rFonts w:eastAsia="굴림"/>
              </w:rPr>
              <w:t>Adds the description of the relevant ACL</w:t>
            </w:r>
          </w:p>
        </w:tc>
        <w:tc>
          <w:tcPr>
            <w:tcW w:w="900" w:type="dxa"/>
            <w:shd w:val="clear" w:color="auto" w:fill="auto"/>
            <w:vAlign w:val="center"/>
          </w:tcPr>
          <w:p w14:paraId="7679A0FE" w14:textId="77777777"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14:paraId="2D309C85" w14:textId="77777777" w:rsidTr="004E0388">
        <w:tc>
          <w:tcPr>
            <w:tcW w:w="4399" w:type="dxa"/>
            <w:shd w:val="clear" w:color="auto" w:fill="auto"/>
            <w:vAlign w:val="center"/>
          </w:tcPr>
          <w:p w14:paraId="3DE4B585" w14:textId="77777777" w:rsidR="00926B1B" w:rsidRPr="001A412F" w:rsidRDefault="00926B1B" w:rsidP="00111BCB">
            <w:pPr>
              <w:spacing w:line="240" w:lineRule="auto"/>
              <w:ind w:right="20"/>
              <w:rPr>
                <w:rFonts w:eastAsia="굴림"/>
                <w:b/>
                <w:bCs/>
              </w:rPr>
            </w:pPr>
            <w:r w:rsidRPr="001A412F">
              <w:rPr>
                <w:rFonts w:eastAsia="굴림"/>
                <w:b/>
                <w:bCs/>
              </w:rPr>
              <w:t>Show access-list</w:t>
            </w:r>
          </w:p>
        </w:tc>
        <w:tc>
          <w:tcPr>
            <w:tcW w:w="3780" w:type="dxa"/>
            <w:shd w:val="clear" w:color="auto" w:fill="auto"/>
            <w:vAlign w:val="center"/>
          </w:tcPr>
          <w:p w14:paraId="0A149346" w14:textId="77777777" w:rsidR="00926B1B" w:rsidRPr="001A412F" w:rsidRDefault="00926B1B" w:rsidP="00111BCB">
            <w:pPr>
              <w:spacing w:line="240" w:lineRule="auto"/>
              <w:ind w:right="20"/>
              <w:rPr>
                <w:rFonts w:eastAsia="굴림"/>
              </w:rPr>
            </w:pPr>
            <w:r w:rsidRPr="001A412F">
              <w:rPr>
                <w:rFonts w:eastAsia="굴림"/>
              </w:rPr>
              <w:t xml:space="preserve">Searches the configuration of ACL </w:t>
            </w:r>
          </w:p>
        </w:tc>
        <w:tc>
          <w:tcPr>
            <w:tcW w:w="900" w:type="dxa"/>
            <w:shd w:val="clear" w:color="auto" w:fill="auto"/>
            <w:vAlign w:val="center"/>
          </w:tcPr>
          <w:p w14:paraId="5262A3BE" w14:textId="77777777" w:rsidR="00926B1B" w:rsidRPr="001A412F" w:rsidRDefault="00C81E24" w:rsidP="00111BCB">
            <w:pPr>
              <w:spacing w:line="240" w:lineRule="auto"/>
              <w:ind w:right="20"/>
              <w:rPr>
                <w:rFonts w:eastAsia="굴림"/>
              </w:rPr>
            </w:pPr>
            <w:r>
              <w:rPr>
                <w:rFonts w:eastAsia="굴림" w:hint="eastAsia"/>
              </w:rPr>
              <w:t>Privileged</w:t>
            </w:r>
          </w:p>
        </w:tc>
      </w:tr>
    </w:tbl>
    <w:p w14:paraId="3CF174C1" w14:textId="77777777" w:rsidR="00F5522C" w:rsidRDefault="00F5522C" w:rsidP="005952E4">
      <w:pPr>
        <w:pStyle w:val="a3"/>
        <w:ind w:left="0" w:right="20"/>
      </w:pPr>
      <w:r w:rsidRPr="002F5F3A">
        <w:t xml:space="preserve">The command, SRC_IP_ADDRESS and DST_IP_ADDRESS can be set as follows. </w:t>
      </w:r>
    </w:p>
    <w:p w14:paraId="1618F32C" w14:textId="77777777" w:rsidR="006A5FA0" w:rsidRPr="002F5F3A" w:rsidRDefault="006A5FA0" w:rsidP="005952E4">
      <w:pPr>
        <w:pStyle w:val="afffff3"/>
        <w:ind w:left="0" w:right="20"/>
      </w:pPr>
      <w:bookmarkStart w:id="4188" w:name="_Toc391575390"/>
      <w:r>
        <w:t xml:space="preserve">Table </w:t>
      </w:r>
      <w:r w:rsidR="005832B8">
        <w:fldChar w:fldCharType="begin"/>
      </w:r>
      <w:r w:rsidR="00092D8C">
        <w:instrText xml:space="preserve"> SEQ Table \* ARABIC </w:instrText>
      </w:r>
      <w:r w:rsidR="005832B8">
        <w:fldChar w:fldCharType="separate"/>
      </w:r>
      <w:r w:rsidR="002375BA">
        <w:rPr>
          <w:noProof/>
        </w:rPr>
        <w:t>248</w:t>
      </w:r>
      <w:r w:rsidR="005832B8">
        <w:rPr>
          <w:noProof/>
        </w:rPr>
        <w:fldChar w:fldCharType="end"/>
      </w:r>
      <w:r>
        <w:rPr>
          <w:rFonts w:hint="eastAsia"/>
        </w:rPr>
        <w:t xml:space="preserve"> </w:t>
      </w:r>
      <w:r w:rsidRPr="002F5F3A">
        <w:t>SRC_IP_ADDRESS</w:t>
      </w:r>
      <w:bookmarkEnd w:id="4188"/>
    </w:p>
    <w:tbl>
      <w:tblPr>
        <w:tblStyle w:val="CLIWide"/>
        <w:tblW w:w="0" w:type="auto"/>
        <w:tblLook w:val="01E0" w:firstRow="1" w:lastRow="1" w:firstColumn="1" w:lastColumn="1" w:noHBand="0" w:noVBand="0"/>
      </w:tblPr>
      <w:tblGrid>
        <w:gridCol w:w="2340"/>
        <w:gridCol w:w="5400"/>
      </w:tblGrid>
      <w:tr w:rsidR="00926B1B"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2F5F3A" w:rsidRDefault="00926B1B" w:rsidP="005952E4">
            <w:pPr>
              <w:wordWrap/>
              <w:spacing w:line="240" w:lineRule="auto"/>
              <w:ind w:right="20"/>
              <w:rPr>
                <w:b/>
                <w:bCs/>
              </w:rPr>
            </w:pPr>
            <w:r>
              <w:rPr>
                <w:rFonts w:hint="eastAsia"/>
                <w:b/>
                <w:bCs/>
              </w:rPr>
              <w:t>Command</w:t>
            </w:r>
          </w:p>
        </w:tc>
        <w:tc>
          <w:tcPr>
            <w:tcW w:w="5400" w:type="dxa"/>
          </w:tcPr>
          <w:p w14:paraId="60FE4200" w14:textId="77777777" w:rsidR="00926B1B" w:rsidRPr="00926B1B" w:rsidRDefault="00926B1B" w:rsidP="005952E4">
            <w:pPr>
              <w:wordWrap/>
              <w:spacing w:line="240" w:lineRule="auto"/>
              <w:ind w:right="20"/>
              <w:rPr>
                <w:b/>
              </w:rPr>
            </w:pPr>
            <w:r w:rsidRPr="00926B1B">
              <w:rPr>
                <w:rFonts w:hint="eastAsia"/>
                <w:b/>
              </w:rPr>
              <w:t>Description</w:t>
            </w:r>
          </w:p>
        </w:tc>
      </w:tr>
      <w:tr w:rsidR="00F5522C" w14:paraId="31147426" w14:textId="77777777" w:rsidTr="00926B1B">
        <w:tc>
          <w:tcPr>
            <w:tcW w:w="2340" w:type="dxa"/>
          </w:tcPr>
          <w:p w14:paraId="7893F549" w14:textId="77777777" w:rsidR="00F5522C" w:rsidRPr="002F5F3A" w:rsidRDefault="00F5522C" w:rsidP="005952E4">
            <w:pPr>
              <w:wordWrap/>
              <w:spacing w:line="240" w:lineRule="auto"/>
              <w:ind w:right="20"/>
              <w:rPr>
                <w:b/>
                <w:bCs/>
              </w:rPr>
            </w:pPr>
            <w:r w:rsidRPr="002F5F3A">
              <w:rPr>
                <w:b/>
                <w:bCs/>
              </w:rPr>
              <w:t>A.B.C.D A.B.C.D</w:t>
            </w:r>
          </w:p>
        </w:tc>
        <w:tc>
          <w:tcPr>
            <w:tcW w:w="5400" w:type="dxa"/>
          </w:tcPr>
          <w:p w14:paraId="5F35E163" w14:textId="77777777" w:rsidR="00F5522C" w:rsidRPr="002F5F3A" w:rsidRDefault="00F5522C" w:rsidP="005952E4">
            <w:pPr>
              <w:wordWrap/>
              <w:spacing w:line="240" w:lineRule="auto"/>
              <w:ind w:right="20"/>
            </w:pPr>
            <w:r w:rsidRPr="002F5F3A">
              <w:t xml:space="preserve">IP range can be set in the form of wildcard. As opposed to the general IP configuration, </w:t>
            </w:r>
          </w:p>
        </w:tc>
      </w:tr>
      <w:tr w:rsidR="00F5522C" w14:paraId="5994FF92" w14:textId="77777777" w:rsidTr="00926B1B">
        <w:tc>
          <w:tcPr>
            <w:tcW w:w="2340" w:type="dxa"/>
          </w:tcPr>
          <w:p w14:paraId="78B89FD5" w14:textId="77777777" w:rsidR="00F5522C" w:rsidRPr="002F5F3A" w:rsidRDefault="00F5522C" w:rsidP="005952E4">
            <w:pPr>
              <w:wordWrap/>
              <w:spacing w:line="240" w:lineRule="auto"/>
              <w:ind w:right="20"/>
              <w:rPr>
                <w:b/>
                <w:bCs/>
              </w:rPr>
            </w:pPr>
            <w:r w:rsidRPr="002F5F3A">
              <w:rPr>
                <w:b/>
                <w:bCs/>
              </w:rPr>
              <w:t>host A.B.C.D</w:t>
            </w:r>
          </w:p>
        </w:tc>
        <w:tc>
          <w:tcPr>
            <w:tcW w:w="5400" w:type="dxa"/>
          </w:tcPr>
          <w:p w14:paraId="5DD899E6" w14:textId="77777777" w:rsidR="00F5522C" w:rsidRPr="002F5F3A" w:rsidRDefault="00F5522C" w:rsidP="005952E4">
            <w:pPr>
              <w:wordWrap/>
              <w:spacing w:line="240" w:lineRule="auto"/>
              <w:ind w:right="20"/>
            </w:pPr>
            <w:r w:rsidRPr="002F5F3A">
              <w:t>Add a host prefix to indicated only one IP address.</w:t>
            </w:r>
          </w:p>
        </w:tc>
      </w:tr>
      <w:tr w:rsidR="00F5522C" w14:paraId="5F7CE7B3" w14:textId="77777777" w:rsidTr="00926B1B">
        <w:tc>
          <w:tcPr>
            <w:tcW w:w="2340" w:type="dxa"/>
          </w:tcPr>
          <w:p w14:paraId="441D56E9" w14:textId="77777777" w:rsidR="00F5522C" w:rsidRPr="002F5F3A" w:rsidRDefault="00F5522C" w:rsidP="005952E4">
            <w:pPr>
              <w:wordWrap/>
              <w:spacing w:line="240" w:lineRule="auto"/>
              <w:ind w:right="20"/>
              <w:rPr>
                <w:b/>
                <w:bCs/>
              </w:rPr>
            </w:pPr>
            <w:r w:rsidRPr="002F5F3A">
              <w:rPr>
                <w:b/>
                <w:bCs/>
              </w:rPr>
              <w:t>any</w:t>
            </w:r>
          </w:p>
        </w:tc>
        <w:tc>
          <w:tcPr>
            <w:tcW w:w="5400" w:type="dxa"/>
          </w:tcPr>
          <w:p w14:paraId="349BFE70" w14:textId="77777777" w:rsidR="00F5522C" w:rsidRPr="002F5F3A" w:rsidRDefault="00F5522C" w:rsidP="005952E4">
            <w:pPr>
              <w:wordWrap/>
              <w:spacing w:line="240" w:lineRule="auto"/>
              <w:ind w:right="20"/>
            </w:pPr>
            <w:r w:rsidRPr="002F5F3A">
              <w:t xml:space="preserve">Use any when assigning all IP addresses. </w:t>
            </w:r>
          </w:p>
        </w:tc>
      </w:tr>
    </w:tbl>
    <w:p w14:paraId="55D1B62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8"/>
        <w:gridCol w:w="1067"/>
        <w:gridCol w:w="6203"/>
      </w:tblGrid>
      <w:tr w:rsidR="00F5522C" w14:paraId="351F7E04" w14:textId="77777777" w:rsidTr="00CA62CE">
        <w:tc>
          <w:tcPr>
            <w:tcW w:w="900" w:type="dxa"/>
            <w:vAlign w:val="center"/>
          </w:tcPr>
          <w:p w14:paraId="69453D12"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Default="00F5522C" w:rsidP="005952E4">
            <w:pPr>
              <w:pStyle w:val="aa"/>
              <w:ind w:right="20"/>
              <w:jc w:val="both"/>
              <w:rPr>
                <w:b/>
                <w:bCs/>
              </w:rPr>
            </w:pPr>
            <w:r>
              <w:rPr>
                <w:b/>
                <w:bCs/>
              </w:rPr>
              <w:t>Notice</w:t>
            </w:r>
          </w:p>
        </w:tc>
        <w:tc>
          <w:tcPr>
            <w:tcW w:w="6800" w:type="dxa"/>
            <w:vAlign w:val="center"/>
          </w:tcPr>
          <w:p w14:paraId="0A5334DB" w14:textId="77777777" w:rsidR="00F5522C" w:rsidRPr="000124B1" w:rsidRDefault="00F5522C" w:rsidP="005952E4">
            <w:pPr>
              <w:pStyle w:val="aa"/>
              <w:ind w:right="20"/>
              <w:jc w:val="both"/>
            </w:pPr>
            <w:r w:rsidRPr="002F5F3A">
              <w:t>A.B.C.D is not supported in extended IP ACL to prevent confusion. Host A.B.C.D is used to appoint a single IP.</w:t>
            </w:r>
          </w:p>
        </w:tc>
      </w:tr>
    </w:tbl>
    <w:p w14:paraId="14322BBC" w14:textId="77777777" w:rsidR="00F5522C" w:rsidRPr="0048471D" w:rsidRDefault="00F5522C" w:rsidP="005952E4">
      <w:pPr>
        <w:ind w:right="20"/>
      </w:pPr>
    </w:p>
    <w:tbl>
      <w:tblPr>
        <w:tblStyle w:val="NOTICE"/>
        <w:tblW w:w="0" w:type="auto"/>
        <w:tblLook w:val="0000" w:firstRow="0" w:lastRow="0" w:firstColumn="0" w:lastColumn="0" w:noHBand="0" w:noVBand="0"/>
      </w:tblPr>
      <w:tblGrid>
        <w:gridCol w:w="873"/>
        <w:gridCol w:w="1061"/>
        <w:gridCol w:w="6214"/>
      </w:tblGrid>
      <w:tr w:rsidR="00F5522C" w14:paraId="3D9AC55F" w14:textId="77777777" w:rsidTr="00CA62CE">
        <w:tc>
          <w:tcPr>
            <w:tcW w:w="900" w:type="dxa"/>
            <w:vAlign w:val="center"/>
          </w:tcPr>
          <w:p w14:paraId="63C47B53" w14:textId="77777777" w:rsidR="00F5522C" w:rsidRDefault="00F5522C" w:rsidP="005952E4">
            <w:pPr>
              <w:pStyle w:val="aa"/>
              <w:spacing w:after="120"/>
              <w:ind w:right="20"/>
              <w:jc w:val="both"/>
              <w:rPr>
                <w:rFonts w:cs="Times New Roman"/>
              </w:rPr>
            </w:pPr>
            <w:r>
              <w:rPr>
                <w:rFonts w:cs="Times New Roman" w:hint="eastAsia"/>
                <w:noProof/>
              </w:rPr>
              <w:lastRenderedPageBreak/>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Default="00F5522C" w:rsidP="005952E4">
            <w:pPr>
              <w:pStyle w:val="aa"/>
              <w:ind w:right="20"/>
              <w:jc w:val="both"/>
              <w:rPr>
                <w:b/>
                <w:bCs/>
              </w:rPr>
            </w:pPr>
            <w:r>
              <w:rPr>
                <w:b/>
                <w:bCs/>
              </w:rPr>
              <w:t>Notice</w:t>
            </w:r>
          </w:p>
        </w:tc>
        <w:tc>
          <w:tcPr>
            <w:tcW w:w="6800" w:type="dxa"/>
            <w:vAlign w:val="center"/>
          </w:tcPr>
          <w:p w14:paraId="5FC73D5D" w14:textId="77777777" w:rsidR="00F5522C" w:rsidRPr="002F5F3A" w:rsidRDefault="00F5522C" w:rsidP="005952E4">
            <w:pPr>
              <w:wordWrap/>
              <w:ind w:right="20"/>
            </w:pPr>
            <w:r w:rsidRPr="002F5F3A">
              <w:t>An address such as 10.1.1.0/24 has the same meaning as 10.1.1.0.255.255.255.0 when indicating the IP range of 10.1.1.0 ~ 10.1.1.255.</w:t>
            </w:r>
          </w:p>
          <w:p w14:paraId="7989FC23" w14:textId="77777777" w:rsidR="00F5522C" w:rsidRPr="000124B1" w:rsidRDefault="00F5522C" w:rsidP="005952E4">
            <w:pPr>
              <w:pStyle w:val="aa"/>
              <w:ind w:right="20"/>
              <w:jc w:val="both"/>
            </w:pPr>
            <w:r w:rsidRPr="002F5F3A">
              <w:t xml:space="preserve">However ACL configuration of wildcard </w:t>
            </w:r>
            <w:r w:rsidR="005952E4">
              <w:t>should be</w:t>
            </w:r>
            <w:r w:rsidRPr="002F5F3A">
              <w:t xml:space="preserve"> the opposite way: you should set 10.1.1.0.0.0.255 when assigning the IP range of 10.1.1.0 ~ 10.1.1.255.</w:t>
            </w:r>
          </w:p>
        </w:tc>
      </w:tr>
    </w:tbl>
    <w:p w14:paraId="7592B4AF" w14:textId="77777777" w:rsidR="00F5522C" w:rsidRDefault="00F5522C" w:rsidP="005952E4">
      <w:pPr>
        <w:pStyle w:val="3"/>
        <w:ind w:left="0" w:right="20"/>
      </w:pPr>
      <w:bookmarkStart w:id="4189" w:name="_Toc337198744"/>
      <w:bookmarkStart w:id="4190" w:name="_Toc354416398"/>
      <w:bookmarkStart w:id="4191" w:name="_Toc277777845"/>
      <w:bookmarkStart w:id="4192" w:name="_Toc444695295"/>
      <w:r>
        <w:rPr>
          <w:rFonts w:hint="eastAsia"/>
        </w:rPr>
        <w:t>MAC ACL</w:t>
      </w:r>
      <w:bookmarkEnd w:id="4189"/>
      <w:bookmarkEnd w:id="4190"/>
      <w:bookmarkEnd w:id="4191"/>
      <w:bookmarkEnd w:id="4192"/>
    </w:p>
    <w:p w14:paraId="182AA25A" w14:textId="77777777" w:rsidR="00F5522C" w:rsidRPr="002F5F3A" w:rsidRDefault="00F5522C" w:rsidP="005952E4">
      <w:pPr>
        <w:pStyle w:val="a3"/>
        <w:ind w:left="0" w:right="20"/>
      </w:pPr>
      <w:r w:rsidRPr="002F5F3A">
        <w:t>MAC ACL uses MAC address to sort packets. MAC ACL was originally designed &lt;1100-1199&gt; of ACL. Unlike IP ACL, MAC ACL uses mac-access-list.</w:t>
      </w:r>
    </w:p>
    <w:p w14:paraId="36A30514" w14:textId="77777777" w:rsidR="00F5522C" w:rsidRDefault="006A4BB0" w:rsidP="005952E4">
      <w:pPr>
        <w:pStyle w:val="afffff3"/>
        <w:ind w:left="0" w:right="20"/>
      </w:pPr>
      <w:bookmarkStart w:id="4193" w:name="_Toc254870980"/>
      <w:bookmarkStart w:id="4194" w:name="_Toc277777866"/>
      <w:bookmarkStart w:id="4195" w:name="_Toc361679413"/>
      <w:bookmarkStart w:id="4196" w:name="_Toc391575391"/>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249</w:t>
      </w:r>
      <w:r w:rsidR="005832B8">
        <w:fldChar w:fldCharType="end"/>
      </w:r>
      <w:r w:rsidR="00F5522C">
        <w:t xml:space="preserve"> </w:t>
      </w:r>
      <w:r w:rsidR="00F5522C">
        <w:rPr>
          <w:rFonts w:hint="eastAsia"/>
        </w:rPr>
        <w:t>standard IP ACL</w:t>
      </w:r>
      <w:bookmarkEnd w:id="4193"/>
      <w:bookmarkEnd w:id="4194"/>
      <w:r w:rsidR="00F5522C" w:rsidRPr="004B553A">
        <w:t xml:space="preserve"> </w:t>
      </w:r>
      <w:r w:rsidR="00F5522C" w:rsidRPr="002F5F3A">
        <w:t>Configuration Command</w:t>
      </w:r>
      <w:bookmarkEnd w:id="4195"/>
      <w:bookmarkEnd w:id="4196"/>
    </w:p>
    <w:tbl>
      <w:tblPr>
        <w:tblStyle w:val="CLIWide"/>
        <w:tblW w:w="0" w:type="auto"/>
        <w:tblLook w:val="01E0" w:firstRow="1" w:lastRow="1" w:firstColumn="1" w:lastColumn="1" w:noHBand="0" w:noVBand="0"/>
      </w:tblPr>
      <w:tblGrid>
        <w:gridCol w:w="3334"/>
        <w:gridCol w:w="3787"/>
        <w:gridCol w:w="1027"/>
      </w:tblGrid>
      <w:tr w:rsidR="00F5522C"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2F5F3A" w:rsidRDefault="00F5522C" w:rsidP="00111BCB">
            <w:pPr>
              <w:wordWrap/>
              <w:spacing w:line="240" w:lineRule="auto"/>
              <w:ind w:right="20"/>
              <w:rPr>
                <w:b/>
                <w:bCs/>
              </w:rPr>
            </w:pPr>
            <w:r w:rsidRPr="002F5F3A">
              <w:rPr>
                <w:b/>
                <w:bCs/>
              </w:rPr>
              <w:t>Command</w:t>
            </w:r>
          </w:p>
        </w:tc>
        <w:tc>
          <w:tcPr>
            <w:tcW w:w="3787" w:type="dxa"/>
          </w:tcPr>
          <w:p w14:paraId="4279E4DB" w14:textId="77777777" w:rsidR="00F5522C" w:rsidRPr="002F5F3A" w:rsidRDefault="00F5522C" w:rsidP="00111BCB">
            <w:pPr>
              <w:pStyle w:val="ac"/>
            </w:pPr>
            <w:r w:rsidRPr="002F5F3A">
              <w:t>Description</w:t>
            </w:r>
          </w:p>
        </w:tc>
        <w:tc>
          <w:tcPr>
            <w:tcW w:w="1027" w:type="dxa"/>
          </w:tcPr>
          <w:p w14:paraId="594D80AC" w14:textId="77777777" w:rsidR="00F5522C" w:rsidRPr="002F5F3A" w:rsidRDefault="00F5522C" w:rsidP="00111BCB">
            <w:pPr>
              <w:pStyle w:val="ac"/>
            </w:pPr>
            <w:r w:rsidRPr="002F5F3A">
              <w:t>Mode</w:t>
            </w:r>
          </w:p>
        </w:tc>
      </w:tr>
      <w:tr w:rsidR="00F5522C" w14:paraId="3FC83FD8" w14:textId="77777777" w:rsidTr="00111BCB">
        <w:tc>
          <w:tcPr>
            <w:tcW w:w="3334" w:type="dxa"/>
          </w:tcPr>
          <w:p w14:paraId="0882EA1B" w14:textId="77777777" w:rsidR="00F5522C" w:rsidRPr="002F5F3A" w:rsidRDefault="00F5522C" w:rsidP="00111BCB">
            <w:pPr>
              <w:wordWrap/>
              <w:spacing w:line="240" w:lineRule="auto"/>
              <w:ind w:right="20"/>
              <w:jc w:val="left"/>
            </w:pPr>
            <w:r w:rsidRPr="002F5F3A">
              <w:rPr>
                <w:b/>
                <w:bCs/>
              </w:rPr>
              <w:t>mac-access-list &lt;1100-1199&gt; (permit|deny) SRC_MAC_ADDRESS DST_MAC_ADDRESS &lt;1-8&gt;</w:t>
            </w:r>
          </w:p>
        </w:tc>
        <w:tc>
          <w:tcPr>
            <w:tcW w:w="3787" w:type="dxa"/>
          </w:tcPr>
          <w:p w14:paraId="215BBC0B" w14:textId="77777777" w:rsidR="00F5522C" w:rsidRPr="002F5F3A" w:rsidRDefault="00F5522C" w:rsidP="00111BCB">
            <w:pPr>
              <w:wordWrap/>
              <w:spacing w:line="240" w:lineRule="auto"/>
              <w:ind w:right="20"/>
            </w:pPr>
            <w:r w:rsidRPr="002F5F3A">
              <w:t xml:space="preserve">Enables MAC ACL  </w:t>
            </w:r>
          </w:p>
        </w:tc>
        <w:tc>
          <w:tcPr>
            <w:tcW w:w="1027" w:type="dxa"/>
          </w:tcPr>
          <w:p w14:paraId="5749A83E"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6A14BBF2" w14:textId="77777777" w:rsidTr="00111BCB">
        <w:tc>
          <w:tcPr>
            <w:tcW w:w="3334" w:type="dxa"/>
          </w:tcPr>
          <w:p w14:paraId="00461BD6" w14:textId="77777777" w:rsidR="00F5522C" w:rsidRPr="002F5F3A" w:rsidRDefault="00F5522C" w:rsidP="00111BCB">
            <w:pPr>
              <w:wordWrap/>
              <w:spacing w:line="240" w:lineRule="auto"/>
              <w:ind w:right="20"/>
              <w:jc w:val="left"/>
            </w:pPr>
            <w:r w:rsidRPr="002F5F3A">
              <w:rPr>
                <w:b/>
                <w:bCs/>
              </w:rPr>
              <w:t>no mac-access-list &lt;1100-1199&gt; (permit|deny) SRC_MAC_ADDRESS DST_MAC_ADDRESS &lt;1-8&gt;</w:t>
            </w:r>
          </w:p>
        </w:tc>
        <w:tc>
          <w:tcPr>
            <w:tcW w:w="3787" w:type="dxa"/>
          </w:tcPr>
          <w:p w14:paraId="1CA69678" w14:textId="77777777" w:rsidR="00F5522C" w:rsidRPr="002F5F3A" w:rsidRDefault="00F5522C" w:rsidP="00111BCB">
            <w:pPr>
              <w:wordWrap/>
              <w:spacing w:line="240" w:lineRule="auto"/>
              <w:ind w:right="20"/>
            </w:pPr>
            <w:r w:rsidRPr="002F5F3A">
              <w:t xml:space="preserve">Disables MAC ACL </w:t>
            </w:r>
          </w:p>
        </w:tc>
        <w:tc>
          <w:tcPr>
            <w:tcW w:w="1027" w:type="dxa"/>
          </w:tcPr>
          <w:p w14:paraId="3DE73623" w14:textId="77777777" w:rsidR="00F5522C" w:rsidRPr="002F5F3A" w:rsidRDefault="00C81E24" w:rsidP="00111BCB">
            <w:pPr>
              <w:wordWrap/>
              <w:spacing w:line="240" w:lineRule="auto"/>
              <w:ind w:right="20"/>
            </w:pPr>
            <w:r>
              <w:rPr>
                <w:rFonts w:hint="eastAsia"/>
              </w:rPr>
              <w:t>C</w:t>
            </w:r>
            <w:r w:rsidR="00F5522C" w:rsidRPr="002F5F3A">
              <w:t>onfig</w:t>
            </w:r>
          </w:p>
        </w:tc>
      </w:tr>
      <w:tr w:rsidR="00F5522C" w14:paraId="56AD0D32" w14:textId="77777777" w:rsidTr="00111BCB">
        <w:tc>
          <w:tcPr>
            <w:tcW w:w="3334" w:type="dxa"/>
          </w:tcPr>
          <w:p w14:paraId="387B2DF2" w14:textId="77777777" w:rsidR="00F5522C" w:rsidRPr="002F5F3A" w:rsidRDefault="00F5522C" w:rsidP="00111BCB">
            <w:pPr>
              <w:wordWrap/>
              <w:spacing w:line="240" w:lineRule="auto"/>
              <w:ind w:right="20"/>
              <w:jc w:val="left"/>
              <w:rPr>
                <w:b/>
                <w:bCs/>
              </w:rPr>
            </w:pPr>
            <w:r w:rsidRPr="002F5F3A">
              <w:rPr>
                <w:b/>
                <w:bCs/>
              </w:rPr>
              <w:t>no mac-access-list &lt;1100-1199&gt;</w:t>
            </w:r>
          </w:p>
        </w:tc>
        <w:tc>
          <w:tcPr>
            <w:tcW w:w="3787" w:type="dxa"/>
          </w:tcPr>
          <w:p w14:paraId="689E807E" w14:textId="77777777" w:rsidR="00F5522C" w:rsidRPr="002F5F3A" w:rsidRDefault="00F5522C" w:rsidP="00111BCB">
            <w:pPr>
              <w:wordWrap/>
              <w:spacing w:line="240" w:lineRule="auto"/>
              <w:ind w:right="20"/>
            </w:pPr>
            <w:r w:rsidRPr="002F5F3A">
              <w:t>Deletes all ACLs with the relevant names</w:t>
            </w:r>
          </w:p>
        </w:tc>
        <w:tc>
          <w:tcPr>
            <w:tcW w:w="1027" w:type="dxa"/>
          </w:tcPr>
          <w:p w14:paraId="23B44AFA" w14:textId="77777777" w:rsidR="00F5522C" w:rsidRPr="002F5F3A" w:rsidRDefault="00F5522C" w:rsidP="00111BCB">
            <w:pPr>
              <w:wordWrap/>
              <w:spacing w:line="240" w:lineRule="auto"/>
              <w:ind w:right="20"/>
            </w:pPr>
          </w:p>
        </w:tc>
      </w:tr>
      <w:tr w:rsidR="00F5522C" w14:paraId="2298052D" w14:textId="77777777" w:rsidTr="00111BCB">
        <w:tc>
          <w:tcPr>
            <w:tcW w:w="3334" w:type="dxa"/>
          </w:tcPr>
          <w:p w14:paraId="47E00FBB" w14:textId="77777777" w:rsidR="00F5522C" w:rsidRPr="002F5F3A" w:rsidRDefault="00F5522C" w:rsidP="00111BCB">
            <w:pPr>
              <w:wordWrap/>
              <w:spacing w:line="240" w:lineRule="auto"/>
              <w:ind w:right="20"/>
              <w:jc w:val="left"/>
            </w:pPr>
            <w:r w:rsidRPr="002F5F3A">
              <w:rPr>
                <w:b/>
                <w:bCs/>
              </w:rPr>
              <w:t xml:space="preserve">Show mac-access-list </w:t>
            </w:r>
          </w:p>
        </w:tc>
        <w:tc>
          <w:tcPr>
            <w:tcW w:w="3787" w:type="dxa"/>
          </w:tcPr>
          <w:p w14:paraId="79C8473B" w14:textId="77777777" w:rsidR="00F5522C" w:rsidRPr="002F5F3A" w:rsidRDefault="00F5522C" w:rsidP="00111BCB">
            <w:pPr>
              <w:wordWrap/>
              <w:spacing w:line="240" w:lineRule="auto"/>
              <w:ind w:right="20"/>
            </w:pPr>
            <w:r w:rsidRPr="002F5F3A">
              <w:t xml:space="preserve">Retrieves the configuration of MAC ACL </w:t>
            </w:r>
          </w:p>
        </w:tc>
        <w:tc>
          <w:tcPr>
            <w:tcW w:w="1027" w:type="dxa"/>
          </w:tcPr>
          <w:p w14:paraId="13619B85" w14:textId="77777777" w:rsidR="00F5522C" w:rsidRPr="002F5F3A" w:rsidRDefault="00C81E24" w:rsidP="00111BCB">
            <w:pPr>
              <w:wordWrap/>
              <w:spacing w:line="240" w:lineRule="auto"/>
              <w:ind w:right="20"/>
            </w:pPr>
            <w:r>
              <w:rPr>
                <w:rFonts w:hint="eastAsia"/>
              </w:rPr>
              <w:t>Privileged</w:t>
            </w:r>
          </w:p>
        </w:tc>
      </w:tr>
    </w:tbl>
    <w:p w14:paraId="3D0B4A3E" w14:textId="77777777" w:rsidR="00F5522C" w:rsidRPr="00305918" w:rsidRDefault="00F5522C" w:rsidP="005952E4">
      <w:pPr>
        <w:pStyle w:val="a3"/>
        <w:ind w:left="0" w:right="20"/>
      </w:pPr>
      <w:r w:rsidRPr="002F5F3A">
        <w:t xml:space="preserve">src_ip_address and dst_ip_address can be set as follows. however src_mac and dst_mac cannot be </w:t>
      </w:r>
      <w:r w:rsidRPr="002F5F3A">
        <w:rPr>
          <w:b/>
        </w:rPr>
        <w:t>any</w:t>
      </w:r>
      <w:r w:rsidRPr="002F5F3A">
        <w:t xml:space="preserve"> simultaneously.</w:t>
      </w:r>
    </w:p>
    <w:tbl>
      <w:tblPr>
        <w:tblStyle w:val="CLIWide"/>
        <w:tblW w:w="0" w:type="auto"/>
        <w:tblLook w:val="01E0" w:firstRow="1" w:lastRow="1" w:firstColumn="1" w:lastColumn="1" w:noHBand="0" w:noVBand="0"/>
      </w:tblPr>
      <w:tblGrid>
        <w:gridCol w:w="2340"/>
        <w:gridCol w:w="5400"/>
      </w:tblGrid>
      <w:tr w:rsidR="00F5522C"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2F5F3A" w:rsidRDefault="00F5522C" w:rsidP="00111BCB">
            <w:pPr>
              <w:wordWrap/>
              <w:spacing w:line="240" w:lineRule="auto"/>
              <w:ind w:right="20"/>
              <w:rPr>
                <w:b/>
                <w:bCs/>
              </w:rPr>
            </w:pPr>
            <w:r w:rsidRPr="002F5F3A">
              <w:rPr>
                <w:b/>
                <w:bCs/>
              </w:rPr>
              <w:t>Item</w:t>
            </w:r>
          </w:p>
        </w:tc>
        <w:tc>
          <w:tcPr>
            <w:tcW w:w="5400" w:type="dxa"/>
          </w:tcPr>
          <w:p w14:paraId="33A9BEB8" w14:textId="77777777" w:rsidR="00F5522C" w:rsidRPr="002F5F3A" w:rsidRDefault="00F5522C" w:rsidP="00111BCB">
            <w:pPr>
              <w:wordWrap/>
              <w:spacing w:line="240" w:lineRule="auto"/>
              <w:ind w:right="20"/>
              <w:rPr>
                <w:b/>
              </w:rPr>
            </w:pPr>
            <w:r w:rsidRPr="002F5F3A">
              <w:rPr>
                <w:b/>
              </w:rPr>
              <w:t>Description</w:t>
            </w:r>
          </w:p>
        </w:tc>
      </w:tr>
      <w:tr w:rsidR="00F5522C" w14:paraId="3CDD4E25" w14:textId="77777777" w:rsidTr="0068526C">
        <w:tc>
          <w:tcPr>
            <w:tcW w:w="2340" w:type="dxa"/>
          </w:tcPr>
          <w:p w14:paraId="1A7C0B7E" w14:textId="77777777" w:rsidR="00F5522C" w:rsidRPr="002F5F3A" w:rsidRDefault="00F96130" w:rsidP="00111BCB">
            <w:pPr>
              <w:wordWrap/>
              <w:spacing w:line="240" w:lineRule="auto"/>
              <w:ind w:right="20"/>
              <w:rPr>
                <w:b/>
                <w:bCs/>
              </w:rPr>
            </w:pPr>
            <w:r w:rsidRPr="008763DA">
              <w:rPr>
                <w:rFonts w:hint="eastAsia"/>
                <w:b/>
                <w:bCs/>
              </w:rPr>
              <w:t>H</w:t>
            </w:r>
            <w:r>
              <w:rPr>
                <w:rFonts w:hint="eastAsia"/>
                <w:b/>
                <w:bCs/>
              </w:rPr>
              <w:t>:H:H:H:H:</w:t>
            </w:r>
            <w:r w:rsidRPr="008763DA">
              <w:rPr>
                <w:rFonts w:hint="eastAsia"/>
                <w:b/>
                <w:bCs/>
              </w:rPr>
              <w:t>H</w:t>
            </w:r>
          </w:p>
        </w:tc>
        <w:tc>
          <w:tcPr>
            <w:tcW w:w="5400" w:type="dxa"/>
          </w:tcPr>
          <w:p w14:paraId="23D1A616" w14:textId="77777777" w:rsidR="00F5522C" w:rsidRPr="002F5F3A" w:rsidRDefault="00F5522C" w:rsidP="00111BCB">
            <w:pPr>
              <w:wordWrap/>
              <w:spacing w:line="240" w:lineRule="auto"/>
              <w:ind w:right="20"/>
            </w:pPr>
            <w:r w:rsidRPr="002F5F3A">
              <w:t>You can set MAC address bandwidth as wildcard.</w:t>
            </w:r>
          </w:p>
        </w:tc>
      </w:tr>
      <w:tr w:rsidR="00F96130" w14:paraId="029C50C6" w14:textId="77777777" w:rsidTr="0068526C">
        <w:tc>
          <w:tcPr>
            <w:tcW w:w="2340" w:type="dxa"/>
          </w:tcPr>
          <w:p w14:paraId="110BA51B" w14:textId="77777777" w:rsidR="00F96130" w:rsidRPr="008763DA" w:rsidRDefault="00F96130" w:rsidP="00111BCB">
            <w:pPr>
              <w:spacing w:line="240" w:lineRule="auto"/>
              <w:ind w:right="20"/>
              <w:rPr>
                <w:b/>
                <w:bCs/>
              </w:rPr>
            </w:pPr>
            <w:r w:rsidRPr="008763DA">
              <w:rPr>
                <w:rFonts w:hint="eastAsia"/>
                <w:b/>
                <w:bCs/>
              </w:rPr>
              <w:t>any</w:t>
            </w:r>
          </w:p>
        </w:tc>
        <w:tc>
          <w:tcPr>
            <w:tcW w:w="5400" w:type="dxa"/>
          </w:tcPr>
          <w:p w14:paraId="06C9B11D" w14:textId="77777777" w:rsidR="00F96130" w:rsidRDefault="00F96130" w:rsidP="00111BCB">
            <w:pPr>
              <w:spacing w:line="240" w:lineRule="auto"/>
              <w:ind w:right="20"/>
            </w:pPr>
            <w:r>
              <w:t>W</w:t>
            </w:r>
            <w:r>
              <w:rPr>
                <w:rFonts w:hint="eastAsia"/>
              </w:rPr>
              <w:t xml:space="preserve">hen all MAC addresses are specified, </w:t>
            </w:r>
            <w:r>
              <w:t>“</w:t>
            </w:r>
            <w:r>
              <w:t>any</w:t>
            </w:r>
            <w:r>
              <w:t>”</w:t>
            </w:r>
            <w:r>
              <w:t xml:space="preserve"> can be used.</w:t>
            </w:r>
          </w:p>
        </w:tc>
      </w:tr>
    </w:tbl>
    <w:p w14:paraId="41D367FD" w14:textId="77777777" w:rsidR="00F5522C" w:rsidRPr="002F5F3A" w:rsidRDefault="00F5522C" w:rsidP="005952E4">
      <w:pPr>
        <w:pStyle w:val="3"/>
        <w:ind w:left="0" w:right="20"/>
      </w:pPr>
      <w:bookmarkStart w:id="4197" w:name="_Toc277777846"/>
      <w:bookmarkStart w:id="4198" w:name="_Toc444695296"/>
      <w:bookmarkStart w:id="4199" w:name="_Toc363228750"/>
      <w:r w:rsidRPr="00DC7270">
        <w:t>Application</w:t>
      </w:r>
      <w:r w:rsidRPr="002F5F3A">
        <w:t xml:space="preserve"> of ACL to Interface</w:t>
      </w:r>
      <w:bookmarkEnd w:id="4197"/>
      <w:bookmarkEnd w:id="4198"/>
      <w:r w:rsidRPr="002F5F3A">
        <w:t xml:space="preserve"> </w:t>
      </w:r>
      <w:bookmarkEnd w:id="4199"/>
    </w:p>
    <w:p w14:paraId="66492742" w14:textId="77777777" w:rsidR="00F5522C" w:rsidRPr="002F5F3A" w:rsidRDefault="00F5522C" w:rsidP="005952E4">
      <w:pPr>
        <w:pStyle w:val="a3"/>
        <w:ind w:left="0" w:right="20"/>
      </w:pPr>
      <w:r w:rsidRPr="002F5F3A">
        <w:t>The ACL set as above can be applied to an interface as follows. The interfaces mentioned here means VLAN interfaces, and they are applicable to port interfaces set as router ports.</w:t>
      </w:r>
    </w:p>
    <w:p w14:paraId="1F73F15C" w14:textId="77777777" w:rsidR="00F5522C" w:rsidRDefault="006A4BB0" w:rsidP="005952E4">
      <w:pPr>
        <w:pStyle w:val="afffff3"/>
        <w:ind w:left="0" w:right="20"/>
      </w:pPr>
      <w:bookmarkStart w:id="4200" w:name="_Toc277777847"/>
      <w:bookmarkStart w:id="4201" w:name="_Toc363228751"/>
      <w:bookmarkStart w:id="4202" w:name="_Toc254870981"/>
      <w:bookmarkStart w:id="4203" w:name="_Toc39157539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250</w:t>
      </w:r>
      <w:r w:rsidR="005832B8">
        <w:fldChar w:fldCharType="end"/>
      </w:r>
      <w:r w:rsidR="00F5522C">
        <w:t xml:space="preserve"> </w:t>
      </w:r>
      <w:bookmarkEnd w:id="4200"/>
      <w:bookmarkEnd w:id="4201"/>
      <w:r w:rsidR="00F5522C">
        <w:t xml:space="preserve">Commands for the Applying </w:t>
      </w:r>
      <w:r w:rsidR="00F5522C" w:rsidRPr="002F5F3A">
        <w:t>ACL to Interface</w:t>
      </w:r>
      <w:bookmarkEnd w:id="4202"/>
      <w:bookmarkEnd w:id="4203"/>
    </w:p>
    <w:tbl>
      <w:tblPr>
        <w:tblStyle w:val="CLIWide"/>
        <w:tblW w:w="0" w:type="auto"/>
        <w:tblLook w:val="01E0" w:firstRow="1" w:lastRow="1" w:firstColumn="1" w:lastColumn="1" w:noHBand="0" w:noVBand="0"/>
      </w:tblPr>
      <w:tblGrid>
        <w:gridCol w:w="4549"/>
        <w:gridCol w:w="2629"/>
        <w:gridCol w:w="970"/>
      </w:tblGrid>
      <w:tr w:rsidR="00F5522C"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2F5F3A" w:rsidRDefault="00F5522C" w:rsidP="00111BCB">
            <w:pPr>
              <w:wordWrap/>
              <w:spacing w:line="240" w:lineRule="auto"/>
              <w:ind w:right="20"/>
              <w:rPr>
                <w:b/>
                <w:bCs/>
              </w:rPr>
            </w:pPr>
            <w:r w:rsidRPr="002F5F3A">
              <w:rPr>
                <w:b/>
                <w:bCs/>
              </w:rPr>
              <w:t>Command</w:t>
            </w:r>
          </w:p>
        </w:tc>
        <w:tc>
          <w:tcPr>
            <w:tcW w:w="2977" w:type="dxa"/>
          </w:tcPr>
          <w:p w14:paraId="7F02CD81" w14:textId="77777777" w:rsidR="00F5522C" w:rsidRPr="002F5F3A" w:rsidRDefault="00F5522C" w:rsidP="00111BCB">
            <w:pPr>
              <w:pStyle w:val="ac"/>
            </w:pPr>
            <w:r w:rsidRPr="002F5F3A">
              <w:t>Description</w:t>
            </w:r>
          </w:p>
        </w:tc>
        <w:tc>
          <w:tcPr>
            <w:tcW w:w="977" w:type="dxa"/>
          </w:tcPr>
          <w:p w14:paraId="2992C6CD" w14:textId="77777777" w:rsidR="00F5522C" w:rsidRPr="002F5F3A" w:rsidRDefault="00F5522C" w:rsidP="00111BCB">
            <w:pPr>
              <w:pStyle w:val="ac"/>
            </w:pPr>
            <w:r w:rsidRPr="002F5F3A">
              <w:t>Mode</w:t>
            </w:r>
          </w:p>
        </w:tc>
      </w:tr>
      <w:tr w:rsidR="00F5522C" w14:paraId="05365F57" w14:textId="77777777" w:rsidTr="00CA62CE">
        <w:tc>
          <w:tcPr>
            <w:tcW w:w="5202" w:type="dxa"/>
          </w:tcPr>
          <w:p w14:paraId="27418592" w14:textId="77777777" w:rsidR="00F5522C" w:rsidRPr="002F5F3A" w:rsidRDefault="00F5522C" w:rsidP="00111BCB">
            <w:pPr>
              <w:wordWrap/>
              <w:spacing w:line="240" w:lineRule="auto"/>
              <w:ind w:right="20"/>
              <w:jc w:val="left"/>
            </w:pPr>
            <w:r w:rsidRPr="002F5F3A">
              <w:rPr>
                <w:b/>
                <w:bCs/>
              </w:rPr>
              <w:t xml:space="preserve">ip access-group { &lt;1-199&gt; | &lt;1300&gt;2699&gt; | WORD} } {in|out} </w:t>
            </w:r>
          </w:p>
        </w:tc>
        <w:tc>
          <w:tcPr>
            <w:tcW w:w="2977" w:type="dxa"/>
          </w:tcPr>
          <w:p w14:paraId="17ADFA33" w14:textId="77777777" w:rsidR="00F5522C" w:rsidRPr="002F5F3A" w:rsidRDefault="00F5522C" w:rsidP="00111BCB">
            <w:pPr>
              <w:wordWrap/>
              <w:spacing w:line="240" w:lineRule="auto"/>
              <w:ind w:right="20"/>
              <w:jc w:val="left"/>
            </w:pPr>
            <w:r w:rsidRPr="002F5F3A">
              <w:t>Sets acl to the relevant interface</w:t>
            </w:r>
          </w:p>
        </w:tc>
        <w:tc>
          <w:tcPr>
            <w:tcW w:w="977" w:type="dxa"/>
          </w:tcPr>
          <w:p w14:paraId="086426EF" w14:textId="77777777" w:rsidR="00F5522C" w:rsidRPr="002F5F3A" w:rsidRDefault="00F5522C" w:rsidP="00111BCB">
            <w:pPr>
              <w:wordWrap/>
              <w:spacing w:line="240" w:lineRule="auto"/>
              <w:ind w:right="20"/>
            </w:pPr>
            <w:r w:rsidRPr="002F5F3A">
              <w:t>Interface</w:t>
            </w:r>
          </w:p>
        </w:tc>
      </w:tr>
      <w:tr w:rsidR="00F5522C" w14:paraId="663CDCC4" w14:textId="77777777" w:rsidTr="00CA62CE">
        <w:tc>
          <w:tcPr>
            <w:tcW w:w="5202" w:type="dxa"/>
          </w:tcPr>
          <w:p w14:paraId="11F44F25" w14:textId="77777777" w:rsidR="00F5522C" w:rsidRPr="002F5F3A" w:rsidRDefault="00F5522C" w:rsidP="00111BCB">
            <w:pPr>
              <w:wordWrap/>
              <w:spacing w:line="240" w:lineRule="auto"/>
              <w:ind w:right="20"/>
              <w:jc w:val="left"/>
            </w:pPr>
            <w:r w:rsidRPr="002F5F3A">
              <w:rPr>
                <w:b/>
                <w:bCs/>
              </w:rPr>
              <w:t>no ip access-group { &lt;1-199&gt; | &lt;1300&gt;2699&gt; | WORD} } {in|out}</w:t>
            </w:r>
          </w:p>
        </w:tc>
        <w:tc>
          <w:tcPr>
            <w:tcW w:w="2977" w:type="dxa"/>
          </w:tcPr>
          <w:p w14:paraId="648CFD4E" w14:textId="77777777" w:rsidR="00F5522C" w:rsidRPr="002F5F3A" w:rsidRDefault="00F5522C" w:rsidP="00111BCB">
            <w:pPr>
              <w:wordWrap/>
              <w:spacing w:line="240" w:lineRule="auto"/>
              <w:ind w:right="20"/>
              <w:jc w:val="left"/>
            </w:pPr>
            <w:r w:rsidRPr="002F5F3A">
              <w:t>Disables acl of the relevant interface</w:t>
            </w:r>
          </w:p>
        </w:tc>
        <w:tc>
          <w:tcPr>
            <w:tcW w:w="977" w:type="dxa"/>
          </w:tcPr>
          <w:p w14:paraId="0FDE8263" w14:textId="77777777" w:rsidR="00F5522C" w:rsidRPr="002F5F3A" w:rsidRDefault="00F5522C" w:rsidP="00111BCB">
            <w:pPr>
              <w:wordWrap/>
              <w:spacing w:line="240" w:lineRule="auto"/>
              <w:ind w:right="20"/>
            </w:pPr>
            <w:r w:rsidRPr="002F5F3A">
              <w:t>Interface</w:t>
            </w:r>
          </w:p>
        </w:tc>
      </w:tr>
    </w:tbl>
    <w:p w14:paraId="47EE2C03" w14:textId="77777777" w:rsidR="00F5522C" w:rsidRPr="00596B89" w:rsidRDefault="00F5522C" w:rsidP="005952E4">
      <w:pPr>
        <w:ind w:right="20"/>
      </w:pPr>
    </w:p>
    <w:tbl>
      <w:tblPr>
        <w:tblStyle w:val="NOTICE"/>
        <w:tblW w:w="0" w:type="auto"/>
        <w:tblLook w:val="0000" w:firstRow="0" w:lastRow="0" w:firstColumn="0" w:lastColumn="0" w:noHBand="0" w:noVBand="0"/>
      </w:tblPr>
      <w:tblGrid>
        <w:gridCol w:w="878"/>
        <w:gridCol w:w="1067"/>
        <w:gridCol w:w="6203"/>
      </w:tblGrid>
      <w:tr w:rsidR="00F5522C" w14:paraId="41F636FF" w14:textId="77777777" w:rsidTr="00CA62CE">
        <w:tc>
          <w:tcPr>
            <w:tcW w:w="900" w:type="dxa"/>
            <w:vAlign w:val="center"/>
          </w:tcPr>
          <w:p w14:paraId="171B3CA5"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Default="00F5522C" w:rsidP="005952E4">
            <w:pPr>
              <w:pStyle w:val="aa"/>
              <w:ind w:right="20"/>
              <w:jc w:val="both"/>
              <w:rPr>
                <w:b/>
                <w:bCs/>
              </w:rPr>
            </w:pPr>
            <w:r>
              <w:rPr>
                <w:b/>
                <w:bCs/>
              </w:rPr>
              <w:t>Notice</w:t>
            </w:r>
          </w:p>
        </w:tc>
        <w:tc>
          <w:tcPr>
            <w:tcW w:w="6800" w:type="dxa"/>
            <w:vAlign w:val="center"/>
          </w:tcPr>
          <w:p w14:paraId="098EAFAD" w14:textId="77777777" w:rsidR="00F5522C" w:rsidRPr="000124B1" w:rsidRDefault="00F5522C" w:rsidP="005952E4">
            <w:pPr>
              <w:pStyle w:val="aa"/>
              <w:ind w:right="20"/>
              <w:jc w:val="both"/>
            </w:pPr>
            <w:r w:rsidRPr="002F5F3A">
              <w:t>Router port means a port with no switchport.</w:t>
            </w:r>
          </w:p>
        </w:tc>
      </w:tr>
    </w:tbl>
    <w:p w14:paraId="1DA8A27D" w14:textId="77777777" w:rsidR="00F5522C" w:rsidRDefault="00F5522C" w:rsidP="005952E4">
      <w:pPr>
        <w:ind w:right="20"/>
      </w:pPr>
    </w:p>
    <w:tbl>
      <w:tblPr>
        <w:tblStyle w:val="NOTICE"/>
        <w:tblW w:w="0" w:type="auto"/>
        <w:tblLook w:val="0000" w:firstRow="0" w:lastRow="0" w:firstColumn="0" w:lastColumn="0" w:noHBand="0" w:noVBand="0"/>
      </w:tblPr>
      <w:tblGrid>
        <w:gridCol w:w="878"/>
        <w:gridCol w:w="1068"/>
        <w:gridCol w:w="6202"/>
      </w:tblGrid>
      <w:tr w:rsidR="00F5522C" w14:paraId="0CF73B43" w14:textId="77777777" w:rsidTr="0068526C">
        <w:tc>
          <w:tcPr>
            <w:tcW w:w="900" w:type="dxa"/>
            <w:vAlign w:val="center"/>
          </w:tcPr>
          <w:p w14:paraId="696E64AF"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Default="00F5522C" w:rsidP="005952E4">
            <w:pPr>
              <w:pStyle w:val="aa"/>
              <w:ind w:right="20"/>
              <w:jc w:val="both"/>
              <w:rPr>
                <w:b/>
                <w:bCs/>
              </w:rPr>
            </w:pPr>
            <w:r>
              <w:rPr>
                <w:b/>
                <w:bCs/>
              </w:rPr>
              <w:t>Notice</w:t>
            </w:r>
          </w:p>
        </w:tc>
        <w:tc>
          <w:tcPr>
            <w:tcW w:w="6800" w:type="dxa"/>
            <w:vAlign w:val="center"/>
          </w:tcPr>
          <w:p w14:paraId="29A3D38B" w14:textId="77777777" w:rsidR="00F5522C" w:rsidRPr="000124B1" w:rsidRDefault="00F5522C" w:rsidP="005952E4">
            <w:pPr>
              <w:pStyle w:val="aa"/>
              <w:ind w:right="20"/>
              <w:jc w:val="both"/>
            </w:pPr>
            <w:r w:rsidRPr="002F5F3A">
              <w:t>Service-policy can set up to 16000 rules in the input direction, 4000 rules in the output direction summed with ACLs.</w:t>
            </w:r>
          </w:p>
        </w:tc>
      </w:tr>
    </w:tbl>
    <w:p w14:paraId="03A942EC" w14:textId="77777777" w:rsidR="00F5522C" w:rsidRPr="006C68DB" w:rsidRDefault="00F5522C" w:rsidP="005952E4">
      <w:pPr>
        <w:ind w:right="20"/>
      </w:pPr>
    </w:p>
    <w:tbl>
      <w:tblPr>
        <w:tblStyle w:val="NOTICE"/>
        <w:tblW w:w="0" w:type="auto"/>
        <w:tblLook w:val="0000" w:firstRow="0" w:lastRow="0" w:firstColumn="0" w:lastColumn="0" w:noHBand="0" w:noVBand="0"/>
      </w:tblPr>
      <w:tblGrid>
        <w:gridCol w:w="876"/>
        <w:gridCol w:w="1065"/>
        <w:gridCol w:w="6207"/>
      </w:tblGrid>
      <w:tr w:rsidR="00F5522C" w14:paraId="6C722A2E" w14:textId="77777777" w:rsidTr="0068526C">
        <w:tc>
          <w:tcPr>
            <w:tcW w:w="900" w:type="dxa"/>
            <w:vAlign w:val="center"/>
          </w:tcPr>
          <w:p w14:paraId="0F791973" w14:textId="77777777"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Default="00F5522C" w:rsidP="005952E4">
            <w:pPr>
              <w:pStyle w:val="aa"/>
              <w:ind w:right="20"/>
              <w:jc w:val="both"/>
              <w:rPr>
                <w:b/>
                <w:bCs/>
              </w:rPr>
            </w:pPr>
            <w:r>
              <w:rPr>
                <w:b/>
                <w:bCs/>
              </w:rPr>
              <w:t>Notice</w:t>
            </w:r>
          </w:p>
        </w:tc>
        <w:tc>
          <w:tcPr>
            <w:tcW w:w="6800" w:type="dxa"/>
            <w:vAlign w:val="center"/>
          </w:tcPr>
          <w:p w14:paraId="1CB1CF80" w14:textId="77777777" w:rsidR="00F5522C" w:rsidRPr="000124B1" w:rsidRDefault="00F5522C" w:rsidP="005952E4">
            <w:pPr>
              <w:pStyle w:val="aa"/>
              <w:ind w:right="20"/>
              <w:jc w:val="both"/>
            </w:pPr>
            <w:r w:rsidRPr="002F5F3A">
              <w:t>In the input direction, you can set service and ACL simultaneously. For the output direction, you can set only either one at a time.</w:t>
            </w:r>
          </w:p>
        </w:tc>
      </w:tr>
    </w:tbl>
    <w:p w14:paraId="72C907E4" w14:textId="77777777" w:rsidR="00F5522C" w:rsidRPr="006C68DB" w:rsidRDefault="00F5522C" w:rsidP="005952E4">
      <w:pPr>
        <w:ind w:right="20"/>
      </w:pPr>
    </w:p>
    <w:p w14:paraId="2540A64C" w14:textId="77777777" w:rsidR="00F5522C" w:rsidRDefault="00F5522C" w:rsidP="0021019A">
      <w:pPr>
        <w:pStyle w:val="2"/>
        <w:ind w:right="20"/>
      </w:pPr>
      <w:bookmarkStart w:id="4204" w:name="_Toc277777867"/>
      <w:bookmarkStart w:id="4205" w:name="_Toc361679414"/>
      <w:bookmarkStart w:id="4206" w:name="_Toc444695297"/>
      <w:r w:rsidRPr="00DC7270">
        <w:rPr>
          <w:rFonts w:hint="eastAsia"/>
        </w:rPr>
        <w:lastRenderedPageBreak/>
        <w:t>Service</w:t>
      </w:r>
      <w:r>
        <w:rPr>
          <w:rFonts w:hint="eastAsia"/>
        </w:rPr>
        <w:t xml:space="preserve">-policy </w:t>
      </w:r>
      <w:bookmarkEnd w:id="4204"/>
      <w:bookmarkEnd w:id="4205"/>
      <w:r w:rsidRPr="002F5F3A">
        <w:t>Configuration</w:t>
      </w:r>
      <w:bookmarkEnd w:id="4206"/>
    </w:p>
    <w:p w14:paraId="3C387DD0" w14:textId="77777777" w:rsidR="00F5522C" w:rsidRDefault="00F5522C" w:rsidP="003F797B">
      <w:pPr>
        <w:pStyle w:val="a3"/>
        <w:ind w:left="0" w:right="20"/>
      </w:pPr>
      <w:r w:rsidRPr="002F5F3A">
        <w:t xml:space="preserve">For configurations of complicated QOS you can set various forms of rules and actions using class-map and policy-map. </w:t>
      </w:r>
    </w:p>
    <w:p w14:paraId="5E3F63FC" w14:textId="77777777" w:rsidR="00F5522C" w:rsidRDefault="00F5522C" w:rsidP="003F797B">
      <w:pPr>
        <w:pStyle w:val="a3"/>
        <w:ind w:left="0" w:right="20"/>
      </w:pPr>
      <w:r w:rsidRPr="002F5F3A">
        <w:t>Class-map sorts packets using one of the choices from ACL, ehtertype, cos, VLAN, protocol, dscp, ip-preedence(TOS), l4 port, tcp flag, and mlps flag, etc.</w:t>
      </w:r>
    </w:p>
    <w:p w14:paraId="40EBA911" w14:textId="77777777" w:rsidR="00F5522C" w:rsidRPr="004A56AC" w:rsidRDefault="003F797B" w:rsidP="003F797B">
      <w:pPr>
        <w:pStyle w:val="a3"/>
        <w:ind w:left="0" w:right="20"/>
      </w:pPr>
      <w:r>
        <w:t>T</w:t>
      </w:r>
      <w:r w:rsidR="00F5522C" w:rsidRPr="002F5F3A">
        <w:t xml:space="preserve">raffic that is sorted as a class-map carries out the basic </w:t>
      </w:r>
      <w:r>
        <w:t>actions</w:t>
      </w:r>
      <w:r w:rsidR="00F5522C" w:rsidRPr="002F5F3A">
        <w:t xml:space="preserve"> </w:t>
      </w:r>
      <w:r>
        <w:t>like</w:t>
      </w:r>
      <w:r w:rsidR="00F5522C" w:rsidRPr="002F5F3A">
        <w:t xml:space="preserve"> permit / drop, </w:t>
      </w:r>
      <w:r>
        <w:t>as well</w:t>
      </w:r>
      <w:r w:rsidR="00F5522C" w:rsidRPr="002F5F3A">
        <w:t xml:space="preserve"> 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2BC1C7F2" w14:textId="77777777" w:rsidR="00F5522C" w:rsidRDefault="00F5522C" w:rsidP="003F797B">
      <w:pPr>
        <w:pStyle w:val="3"/>
        <w:ind w:left="0" w:right="20"/>
      </w:pPr>
      <w:bookmarkStart w:id="4207" w:name="_Toc277777848"/>
      <w:bookmarkStart w:id="4208" w:name="_Toc363228752"/>
      <w:bookmarkStart w:id="4209" w:name="_Toc444695298"/>
      <w:r w:rsidRPr="00DC7270">
        <w:rPr>
          <w:rFonts w:hint="eastAsia"/>
        </w:rPr>
        <w:t>Class</w:t>
      </w:r>
      <w:r>
        <w:rPr>
          <w:rFonts w:hint="eastAsia"/>
        </w:rPr>
        <w:t>-map</w:t>
      </w:r>
      <w:bookmarkEnd w:id="4207"/>
      <w:bookmarkEnd w:id="4208"/>
      <w:bookmarkEnd w:id="4209"/>
    </w:p>
    <w:p w14:paraId="44204F6D" w14:textId="77777777" w:rsidR="00F5522C" w:rsidRPr="002F5F3A" w:rsidRDefault="00F5522C" w:rsidP="003F797B">
      <w:pPr>
        <w:pStyle w:val="a3"/>
        <w:ind w:left="0" w:right="20"/>
      </w:pPr>
      <w:r w:rsidRPr="002F5F3A">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2F5F3A" w:rsidRDefault="00F5522C" w:rsidP="003F797B">
      <w:pPr>
        <w:pStyle w:val="a3"/>
        <w:ind w:left="0" w:right="20"/>
      </w:pPr>
      <w:r w:rsidRPr="002F5F3A">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2F5F3A" w:rsidRDefault="00F5522C" w:rsidP="003F797B">
      <w:pPr>
        <w:pStyle w:val="a3"/>
        <w:ind w:left="0" w:right="20"/>
      </w:pPr>
      <w:r w:rsidRPr="002F5F3A">
        <w:t>In addition, IPv4 ACL should be set in class-map and IPv6 ACL should be set in class-map ipv6..</w:t>
      </w:r>
    </w:p>
    <w:p w14:paraId="04F72AD7" w14:textId="77777777" w:rsidR="00F5522C" w:rsidRPr="002F5F3A" w:rsidRDefault="00F5522C" w:rsidP="003F797B">
      <w:pPr>
        <w:pStyle w:val="a3"/>
        <w:ind w:left="0" w:right="20"/>
      </w:pPr>
      <w:r w:rsidRPr="002F5F3A">
        <w:t>Sorting options including ACL basically run AND operation. For example if both ACL and DSCP are enabled, only packets that satisfy the two conditions will be sorted.</w:t>
      </w:r>
    </w:p>
    <w:p w14:paraId="1933208C" w14:textId="77777777" w:rsidR="00F5522C" w:rsidRDefault="006A4BB0" w:rsidP="003F797B">
      <w:pPr>
        <w:pStyle w:val="afffff3"/>
        <w:ind w:left="0" w:right="20"/>
      </w:pPr>
      <w:bookmarkStart w:id="4210" w:name="_Toc277777868"/>
      <w:bookmarkStart w:id="4211" w:name="_Toc361679415"/>
      <w:bookmarkStart w:id="4212" w:name="_Toc39157539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251</w:t>
      </w:r>
      <w:r w:rsidR="005832B8">
        <w:fldChar w:fldCharType="end"/>
      </w:r>
      <w:r w:rsidR="00F5522C">
        <w:t xml:space="preserve"> </w:t>
      </w:r>
      <w:r w:rsidR="00F5522C">
        <w:rPr>
          <w:rFonts w:hint="eastAsia"/>
        </w:rPr>
        <w:t xml:space="preserve">Class-map </w:t>
      </w:r>
      <w:bookmarkEnd w:id="4210"/>
      <w:bookmarkEnd w:id="4211"/>
      <w:r w:rsidR="00F5522C" w:rsidRPr="002F5F3A">
        <w:t>Configuration Command</w:t>
      </w:r>
      <w:bookmarkEnd w:id="42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6"/>
        <w:gridCol w:w="3492"/>
        <w:gridCol w:w="880"/>
      </w:tblGrid>
      <w:tr w:rsidR="004E0388" w:rsidRPr="001A412F" w14:paraId="3E411623" w14:textId="77777777" w:rsidTr="004E0388">
        <w:tc>
          <w:tcPr>
            <w:tcW w:w="3861" w:type="dxa"/>
            <w:shd w:val="clear" w:color="auto" w:fill="E6E6E6"/>
            <w:vAlign w:val="center"/>
          </w:tcPr>
          <w:p w14:paraId="5974554D" w14:textId="77777777" w:rsidR="004E0388" w:rsidRPr="001A412F" w:rsidRDefault="004E0388" w:rsidP="004E6EBF">
            <w:pPr>
              <w:spacing w:line="240" w:lineRule="auto"/>
              <w:ind w:right="20"/>
              <w:rPr>
                <w:rFonts w:eastAsia="굴림"/>
                <w:b/>
                <w:bCs/>
              </w:rPr>
            </w:pPr>
            <w:r w:rsidRPr="001A412F">
              <w:rPr>
                <w:rFonts w:eastAsia="굴림"/>
                <w:b/>
                <w:bCs/>
              </w:rPr>
              <w:t xml:space="preserve">Command </w:t>
            </w:r>
          </w:p>
        </w:tc>
        <w:tc>
          <w:tcPr>
            <w:tcW w:w="3576" w:type="dxa"/>
            <w:shd w:val="clear" w:color="auto" w:fill="E6E6E6"/>
            <w:vAlign w:val="center"/>
          </w:tcPr>
          <w:p w14:paraId="5EF95EE3" w14:textId="77777777" w:rsidR="004E0388" w:rsidRPr="001A412F" w:rsidRDefault="004E0388" w:rsidP="004E6EBF">
            <w:pPr>
              <w:pStyle w:val="ac"/>
            </w:pPr>
            <w:r w:rsidRPr="001A412F">
              <w:t xml:space="preserve">Description </w:t>
            </w:r>
          </w:p>
        </w:tc>
        <w:tc>
          <w:tcPr>
            <w:tcW w:w="885" w:type="dxa"/>
            <w:shd w:val="clear" w:color="auto" w:fill="E6E6E6"/>
            <w:vAlign w:val="center"/>
          </w:tcPr>
          <w:p w14:paraId="1FBA043B" w14:textId="77777777" w:rsidR="004E0388" w:rsidRPr="001A412F" w:rsidRDefault="004E0388" w:rsidP="004E6EBF">
            <w:pPr>
              <w:pStyle w:val="ac"/>
            </w:pPr>
            <w:r w:rsidRPr="001A412F">
              <w:t>Mode</w:t>
            </w:r>
          </w:p>
        </w:tc>
      </w:tr>
      <w:tr w:rsidR="004E0388" w:rsidRPr="001A412F" w14:paraId="4A58F675" w14:textId="77777777" w:rsidTr="004E0388">
        <w:tc>
          <w:tcPr>
            <w:tcW w:w="3861" w:type="dxa"/>
            <w:shd w:val="clear" w:color="auto" w:fill="auto"/>
            <w:vAlign w:val="center"/>
          </w:tcPr>
          <w:p w14:paraId="61FB1A39" w14:textId="77777777" w:rsidR="004E0388" w:rsidRPr="001A412F" w:rsidRDefault="004E0388" w:rsidP="004E6EBF">
            <w:pPr>
              <w:spacing w:line="240" w:lineRule="auto"/>
              <w:ind w:right="20"/>
              <w:rPr>
                <w:rFonts w:eastAsia="굴림"/>
              </w:rPr>
            </w:pPr>
            <w:r w:rsidRPr="001A412F">
              <w:rPr>
                <w:rFonts w:eastAsia="굴림"/>
                <w:b/>
                <w:bCs/>
              </w:rPr>
              <w:t>class-map WORD</w:t>
            </w:r>
          </w:p>
        </w:tc>
        <w:tc>
          <w:tcPr>
            <w:tcW w:w="3576" w:type="dxa"/>
            <w:shd w:val="clear" w:color="auto" w:fill="auto"/>
            <w:vAlign w:val="center"/>
          </w:tcPr>
          <w:p w14:paraId="7929F0EB"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590C5D02"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4FC0A106" w14:textId="77777777" w:rsidTr="004E0388">
        <w:tc>
          <w:tcPr>
            <w:tcW w:w="3861" w:type="dxa"/>
            <w:shd w:val="clear" w:color="auto" w:fill="auto"/>
            <w:vAlign w:val="center"/>
          </w:tcPr>
          <w:p w14:paraId="51F3D373" w14:textId="77777777" w:rsidR="004E0388" w:rsidRPr="001A412F" w:rsidRDefault="004E0388" w:rsidP="004E6EBF">
            <w:pPr>
              <w:spacing w:line="240" w:lineRule="auto"/>
              <w:ind w:right="20"/>
              <w:rPr>
                <w:rFonts w:eastAsia="굴림"/>
              </w:rPr>
            </w:pPr>
            <w:r w:rsidRPr="001A412F">
              <w:rPr>
                <w:rFonts w:eastAsia="굴림"/>
                <w:b/>
                <w:bCs/>
              </w:rPr>
              <w:t>class-map match-all WORD</w:t>
            </w:r>
          </w:p>
        </w:tc>
        <w:tc>
          <w:tcPr>
            <w:tcW w:w="3576" w:type="dxa"/>
            <w:shd w:val="clear" w:color="auto" w:fill="auto"/>
            <w:vAlign w:val="center"/>
          </w:tcPr>
          <w:p w14:paraId="1203C0AA"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14:paraId="35030416"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53E75C04" w14:textId="77777777" w:rsidTr="004E0388">
        <w:tc>
          <w:tcPr>
            <w:tcW w:w="3861" w:type="dxa"/>
            <w:shd w:val="clear" w:color="auto" w:fill="auto"/>
            <w:vAlign w:val="center"/>
          </w:tcPr>
          <w:p w14:paraId="2BEE45A3" w14:textId="77777777" w:rsidR="004E0388" w:rsidRPr="001A412F" w:rsidRDefault="004E0388" w:rsidP="004E6EBF">
            <w:pPr>
              <w:spacing w:line="240" w:lineRule="auto"/>
              <w:ind w:right="20"/>
              <w:rPr>
                <w:rFonts w:eastAsia="굴림"/>
              </w:rPr>
            </w:pPr>
            <w:r w:rsidRPr="001A412F">
              <w:rPr>
                <w:rFonts w:eastAsia="굴림"/>
                <w:b/>
                <w:bCs/>
              </w:rPr>
              <w:t>class-map match-any WORD</w:t>
            </w:r>
          </w:p>
        </w:tc>
        <w:tc>
          <w:tcPr>
            <w:tcW w:w="3576" w:type="dxa"/>
            <w:shd w:val="clear" w:color="auto" w:fill="auto"/>
            <w:vAlign w:val="center"/>
          </w:tcPr>
          <w:p w14:paraId="6EF24B9D" w14:textId="77777777"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OR operation and moves to the node</w:t>
            </w:r>
            <w:r w:rsidRPr="001A412F">
              <w:rPr>
                <w:rFonts w:eastAsia="굴림"/>
              </w:rPr>
              <w:t>.</w:t>
            </w:r>
            <w:r w:rsidRPr="001A412F">
              <w:rPr>
                <w:rFonts w:eastAsia="굴림" w:hint="eastAsia"/>
              </w:rPr>
              <w:t xml:space="preserve"> </w:t>
            </w:r>
          </w:p>
        </w:tc>
        <w:tc>
          <w:tcPr>
            <w:tcW w:w="885" w:type="dxa"/>
            <w:shd w:val="clear" w:color="auto" w:fill="auto"/>
            <w:vAlign w:val="center"/>
          </w:tcPr>
          <w:p w14:paraId="604BB839"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00DD47D9" w14:textId="77777777" w:rsidTr="004E0388">
        <w:tc>
          <w:tcPr>
            <w:tcW w:w="3861" w:type="dxa"/>
            <w:shd w:val="clear" w:color="auto" w:fill="auto"/>
            <w:vAlign w:val="center"/>
          </w:tcPr>
          <w:p w14:paraId="6DC1E236" w14:textId="77777777" w:rsidR="004E0388" w:rsidRPr="001A412F" w:rsidRDefault="004E0388" w:rsidP="004E6EBF">
            <w:pPr>
              <w:spacing w:line="240" w:lineRule="auto"/>
              <w:ind w:right="20"/>
              <w:rPr>
                <w:rFonts w:eastAsia="굴림"/>
              </w:rPr>
            </w:pPr>
            <w:r w:rsidRPr="001A412F">
              <w:rPr>
                <w:rFonts w:eastAsia="굴림"/>
                <w:b/>
                <w:bCs/>
              </w:rPr>
              <w:t>no class-map WORD</w:t>
            </w:r>
          </w:p>
        </w:tc>
        <w:tc>
          <w:tcPr>
            <w:tcW w:w="3576" w:type="dxa"/>
            <w:shd w:val="clear" w:color="auto" w:fill="auto"/>
            <w:vAlign w:val="center"/>
          </w:tcPr>
          <w:p w14:paraId="42102CE0" w14:textId="77777777" w:rsidR="004E0388" w:rsidRPr="001A412F" w:rsidRDefault="004E0388" w:rsidP="004E6EBF">
            <w:pPr>
              <w:spacing w:line="240" w:lineRule="auto"/>
              <w:ind w:right="20"/>
              <w:rPr>
                <w:rFonts w:eastAsia="굴림"/>
              </w:rPr>
            </w:pPr>
            <w:r w:rsidRPr="001A412F">
              <w:rPr>
                <w:rFonts w:eastAsia="굴림"/>
              </w:rPr>
              <w:t xml:space="preserve">Deletes </w:t>
            </w:r>
            <w:r w:rsidRPr="001A412F">
              <w:rPr>
                <w:rFonts w:eastAsia="굴림" w:hint="eastAsia"/>
              </w:rPr>
              <w:t xml:space="preserve">the </w:t>
            </w:r>
            <w:r w:rsidRPr="001A412F">
              <w:rPr>
                <w:rFonts w:eastAsia="굴림"/>
              </w:rPr>
              <w:t>Class-map</w:t>
            </w:r>
            <w:r w:rsidRPr="001A412F">
              <w:rPr>
                <w:rFonts w:eastAsia="굴림" w:hint="eastAsia"/>
              </w:rPr>
              <w:t>.</w:t>
            </w:r>
            <w:r w:rsidRPr="001A412F">
              <w:rPr>
                <w:rFonts w:eastAsia="굴림"/>
              </w:rPr>
              <w:t xml:space="preserve"> </w:t>
            </w:r>
          </w:p>
        </w:tc>
        <w:tc>
          <w:tcPr>
            <w:tcW w:w="885" w:type="dxa"/>
            <w:shd w:val="clear" w:color="auto" w:fill="auto"/>
            <w:vAlign w:val="center"/>
          </w:tcPr>
          <w:p w14:paraId="01965F93" w14:textId="77777777" w:rsidR="004E0388" w:rsidRPr="001A412F" w:rsidRDefault="004E0388" w:rsidP="004E6EBF">
            <w:pPr>
              <w:spacing w:line="240" w:lineRule="auto"/>
              <w:ind w:right="20"/>
              <w:rPr>
                <w:rFonts w:eastAsia="굴림"/>
              </w:rPr>
            </w:pPr>
            <w:r w:rsidRPr="001A412F">
              <w:rPr>
                <w:rFonts w:eastAsia="굴림"/>
              </w:rPr>
              <w:t>Config</w:t>
            </w:r>
          </w:p>
        </w:tc>
      </w:tr>
      <w:tr w:rsidR="004E0388" w:rsidRPr="001A412F" w14:paraId="2AD0B453" w14:textId="77777777" w:rsidTr="004E0388">
        <w:tc>
          <w:tcPr>
            <w:tcW w:w="3861" w:type="dxa"/>
            <w:shd w:val="clear" w:color="auto" w:fill="auto"/>
            <w:vAlign w:val="center"/>
          </w:tcPr>
          <w:p w14:paraId="441A0136" w14:textId="77777777" w:rsidR="004E0388" w:rsidRPr="001A412F" w:rsidRDefault="004E0388" w:rsidP="004E6EBF">
            <w:pPr>
              <w:spacing w:line="240" w:lineRule="auto"/>
              <w:ind w:right="20"/>
              <w:rPr>
                <w:rFonts w:eastAsia="굴림"/>
                <w:b/>
                <w:bCs/>
              </w:rPr>
            </w:pPr>
            <w:r w:rsidRPr="001A412F">
              <w:rPr>
                <w:rFonts w:eastAsia="굴림"/>
                <w:b/>
                <w:bCs/>
              </w:rPr>
              <w:t>match access-group NAME</w:t>
            </w:r>
          </w:p>
        </w:tc>
        <w:tc>
          <w:tcPr>
            <w:tcW w:w="3576" w:type="dxa"/>
            <w:shd w:val="clear" w:color="auto" w:fill="auto"/>
            <w:vAlign w:val="center"/>
          </w:tcPr>
          <w:p w14:paraId="34AD4E7E"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ACL.</w:t>
            </w:r>
          </w:p>
        </w:tc>
        <w:tc>
          <w:tcPr>
            <w:tcW w:w="885" w:type="dxa"/>
            <w:shd w:val="clear" w:color="auto" w:fill="auto"/>
            <w:vAlign w:val="center"/>
          </w:tcPr>
          <w:p w14:paraId="77A90924"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1AF5721" w14:textId="77777777" w:rsidTr="004E0388">
        <w:tc>
          <w:tcPr>
            <w:tcW w:w="3861" w:type="dxa"/>
            <w:shd w:val="clear" w:color="auto" w:fill="auto"/>
            <w:vAlign w:val="center"/>
          </w:tcPr>
          <w:p w14:paraId="23A28C93" w14:textId="77777777" w:rsidR="004E0388" w:rsidRPr="001A412F" w:rsidRDefault="004E0388" w:rsidP="004E6EBF">
            <w:pPr>
              <w:spacing w:line="240" w:lineRule="auto"/>
              <w:ind w:right="20"/>
              <w:rPr>
                <w:rFonts w:eastAsia="굴림"/>
                <w:b/>
                <w:bCs/>
              </w:rPr>
            </w:pPr>
            <w:r w:rsidRPr="001A412F">
              <w:rPr>
                <w:rFonts w:eastAsia="굴림"/>
                <w:b/>
                <w:bCs/>
              </w:rPr>
              <w:t>match cos &lt;0-7&gt;</w:t>
            </w:r>
          </w:p>
        </w:tc>
        <w:tc>
          <w:tcPr>
            <w:tcW w:w="3576" w:type="dxa"/>
            <w:shd w:val="clear" w:color="auto" w:fill="auto"/>
            <w:vAlign w:val="center"/>
          </w:tcPr>
          <w:p w14:paraId="2DF7B4A0"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COS</w:t>
            </w:r>
            <w:r w:rsidRPr="001A412F">
              <w:rPr>
                <w:rFonts w:eastAsia="굴림"/>
              </w:rPr>
              <w:t>.</w:t>
            </w:r>
          </w:p>
        </w:tc>
        <w:tc>
          <w:tcPr>
            <w:tcW w:w="885" w:type="dxa"/>
            <w:shd w:val="clear" w:color="auto" w:fill="auto"/>
            <w:vAlign w:val="center"/>
          </w:tcPr>
          <w:p w14:paraId="12D9341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61AA919C" w14:textId="77777777" w:rsidTr="004E0388">
        <w:tc>
          <w:tcPr>
            <w:tcW w:w="3861" w:type="dxa"/>
            <w:shd w:val="clear" w:color="auto" w:fill="auto"/>
            <w:vAlign w:val="center"/>
          </w:tcPr>
          <w:p w14:paraId="2EAE567F" w14:textId="77777777" w:rsidR="004E0388" w:rsidRPr="001A412F" w:rsidRDefault="004E0388" w:rsidP="004E6EBF">
            <w:pPr>
              <w:spacing w:line="240" w:lineRule="auto"/>
              <w:ind w:right="20"/>
              <w:rPr>
                <w:rFonts w:eastAsia="굴림"/>
                <w:b/>
                <w:bCs/>
              </w:rPr>
            </w:pPr>
            <w:r w:rsidRPr="001A412F">
              <w:rPr>
                <w:rFonts w:eastAsia="굴림"/>
                <w:b/>
                <w:bCs/>
              </w:rPr>
              <w:t>match ethertype WORD</w:t>
            </w:r>
          </w:p>
        </w:tc>
        <w:tc>
          <w:tcPr>
            <w:tcW w:w="3576" w:type="dxa"/>
            <w:shd w:val="clear" w:color="auto" w:fill="auto"/>
            <w:vAlign w:val="center"/>
          </w:tcPr>
          <w:p w14:paraId="713900E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Ethertype</w:t>
            </w:r>
            <w:r w:rsidRPr="001A412F">
              <w:rPr>
                <w:rFonts w:eastAsia="굴림"/>
              </w:rPr>
              <w:t>.</w:t>
            </w:r>
          </w:p>
        </w:tc>
        <w:tc>
          <w:tcPr>
            <w:tcW w:w="885" w:type="dxa"/>
            <w:shd w:val="clear" w:color="auto" w:fill="auto"/>
            <w:vAlign w:val="center"/>
          </w:tcPr>
          <w:p w14:paraId="32E3A12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79419EED" w14:textId="77777777" w:rsidTr="004E0388">
        <w:tc>
          <w:tcPr>
            <w:tcW w:w="3861" w:type="dxa"/>
            <w:shd w:val="clear" w:color="auto" w:fill="auto"/>
            <w:vAlign w:val="center"/>
          </w:tcPr>
          <w:p w14:paraId="67A10734" w14:textId="77777777" w:rsidR="004E0388" w:rsidRPr="001A412F" w:rsidRDefault="004E0388" w:rsidP="004E6EBF">
            <w:pPr>
              <w:spacing w:line="240" w:lineRule="auto"/>
              <w:ind w:right="20"/>
              <w:rPr>
                <w:rFonts w:eastAsia="굴림"/>
                <w:b/>
                <w:bCs/>
              </w:rPr>
            </w:pPr>
            <w:r w:rsidRPr="001A412F">
              <w:rPr>
                <w:rFonts w:eastAsia="굴림"/>
                <w:b/>
                <w:bCs/>
              </w:rPr>
              <w:t>match ip-dscp &lt;0-63&gt;</w:t>
            </w:r>
          </w:p>
        </w:tc>
        <w:tc>
          <w:tcPr>
            <w:tcW w:w="3576" w:type="dxa"/>
            <w:shd w:val="clear" w:color="auto" w:fill="auto"/>
            <w:vAlign w:val="center"/>
          </w:tcPr>
          <w:p w14:paraId="279E478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DSCP</w:t>
            </w:r>
            <w:r w:rsidRPr="001A412F">
              <w:rPr>
                <w:rFonts w:eastAsia="굴림"/>
              </w:rPr>
              <w:t>.</w:t>
            </w:r>
          </w:p>
        </w:tc>
        <w:tc>
          <w:tcPr>
            <w:tcW w:w="885" w:type="dxa"/>
            <w:shd w:val="clear" w:color="auto" w:fill="auto"/>
            <w:vAlign w:val="center"/>
          </w:tcPr>
          <w:p w14:paraId="7E2C017A"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368E0CB8" w14:textId="77777777" w:rsidTr="004E0388">
        <w:tc>
          <w:tcPr>
            <w:tcW w:w="3861" w:type="dxa"/>
            <w:shd w:val="clear" w:color="auto" w:fill="auto"/>
            <w:vAlign w:val="center"/>
          </w:tcPr>
          <w:p w14:paraId="657AE2CE" w14:textId="77777777" w:rsidR="004E0388" w:rsidRPr="001A412F" w:rsidRDefault="004E0388" w:rsidP="004E6EBF">
            <w:pPr>
              <w:spacing w:line="240" w:lineRule="auto"/>
              <w:ind w:right="20"/>
              <w:rPr>
                <w:rFonts w:eastAsia="굴림"/>
                <w:b/>
                <w:bCs/>
              </w:rPr>
            </w:pPr>
            <w:r w:rsidRPr="001A412F">
              <w:rPr>
                <w:rFonts w:eastAsia="굴림"/>
                <w:b/>
                <w:bCs/>
              </w:rPr>
              <w:t>match ip-precedence &lt;0-7&gt;</w:t>
            </w:r>
          </w:p>
        </w:tc>
        <w:tc>
          <w:tcPr>
            <w:tcW w:w="3576" w:type="dxa"/>
            <w:shd w:val="clear" w:color="auto" w:fill="auto"/>
            <w:vAlign w:val="center"/>
          </w:tcPr>
          <w:p w14:paraId="365BEAA7"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IP-Precedence</w:t>
            </w:r>
            <w:r w:rsidRPr="001A412F">
              <w:rPr>
                <w:rFonts w:eastAsia="굴림"/>
              </w:rPr>
              <w:t>.</w:t>
            </w:r>
          </w:p>
        </w:tc>
        <w:tc>
          <w:tcPr>
            <w:tcW w:w="885" w:type="dxa"/>
            <w:shd w:val="clear" w:color="auto" w:fill="auto"/>
            <w:vAlign w:val="center"/>
          </w:tcPr>
          <w:p w14:paraId="7F45DF22"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4314C3C6" w14:textId="77777777" w:rsidTr="004E0388">
        <w:tc>
          <w:tcPr>
            <w:tcW w:w="3861" w:type="dxa"/>
            <w:shd w:val="clear" w:color="auto" w:fill="auto"/>
            <w:vAlign w:val="center"/>
          </w:tcPr>
          <w:p w14:paraId="028AC1F1" w14:textId="77777777" w:rsidR="004E0388" w:rsidRPr="001A412F" w:rsidRDefault="004E0388" w:rsidP="004E6EBF">
            <w:pPr>
              <w:spacing w:line="240" w:lineRule="auto"/>
              <w:ind w:right="20"/>
              <w:jc w:val="left"/>
              <w:rPr>
                <w:rFonts w:eastAsia="굴림"/>
                <w:b/>
                <w:bCs/>
              </w:rPr>
            </w:pPr>
            <w:r w:rsidRPr="001A412F">
              <w:rPr>
                <w:rFonts w:eastAsia="굴림"/>
                <w:b/>
                <w:bCs/>
              </w:rPr>
              <w:t>match layer4 {source-port|destination-port} &lt;1-65536&gt;</w:t>
            </w:r>
          </w:p>
        </w:tc>
        <w:tc>
          <w:tcPr>
            <w:tcW w:w="3576" w:type="dxa"/>
            <w:shd w:val="clear" w:color="auto" w:fill="auto"/>
            <w:vAlign w:val="center"/>
          </w:tcPr>
          <w:p w14:paraId="203EFEE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L4 port</w:t>
            </w:r>
            <w:r w:rsidRPr="001A412F">
              <w:rPr>
                <w:rFonts w:eastAsia="굴림"/>
              </w:rPr>
              <w:t>.</w:t>
            </w:r>
          </w:p>
        </w:tc>
        <w:tc>
          <w:tcPr>
            <w:tcW w:w="885" w:type="dxa"/>
            <w:shd w:val="clear" w:color="auto" w:fill="auto"/>
            <w:vAlign w:val="center"/>
          </w:tcPr>
          <w:p w14:paraId="2BC5171F"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51201FF7" w14:textId="77777777" w:rsidTr="004E0388">
        <w:tc>
          <w:tcPr>
            <w:tcW w:w="3861" w:type="dxa"/>
            <w:shd w:val="clear" w:color="auto" w:fill="auto"/>
            <w:vAlign w:val="center"/>
          </w:tcPr>
          <w:p w14:paraId="0EA74FA9" w14:textId="77777777" w:rsidR="004E0388" w:rsidRPr="001A412F" w:rsidRDefault="004E0388" w:rsidP="004E6EBF">
            <w:pPr>
              <w:spacing w:line="240" w:lineRule="auto"/>
              <w:ind w:right="20"/>
              <w:rPr>
                <w:rFonts w:eastAsia="굴림"/>
                <w:b/>
                <w:bCs/>
              </w:rPr>
            </w:pPr>
            <w:r w:rsidRPr="001A412F">
              <w:rPr>
                <w:rFonts w:eastAsia="굴림"/>
                <w:b/>
                <w:bCs/>
              </w:rPr>
              <w:t>match mpls exp-bit topmost &lt;0-7&gt;</w:t>
            </w:r>
          </w:p>
        </w:tc>
        <w:tc>
          <w:tcPr>
            <w:tcW w:w="3576" w:type="dxa"/>
            <w:shd w:val="clear" w:color="auto" w:fill="auto"/>
            <w:vAlign w:val="center"/>
          </w:tcPr>
          <w:p w14:paraId="43A7B9DF"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 xml:space="preserve">ets the classification criteria using </w:t>
            </w:r>
            <w:r w:rsidRPr="001A412F">
              <w:rPr>
                <w:rFonts w:eastAsia="굴림" w:hint="eastAsia"/>
              </w:rPr>
              <w:lastRenderedPageBreak/>
              <w:t>MPLS flag</w:t>
            </w:r>
            <w:r w:rsidRPr="001A412F">
              <w:rPr>
                <w:rFonts w:eastAsia="굴림"/>
              </w:rPr>
              <w:t>.</w:t>
            </w:r>
          </w:p>
        </w:tc>
        <w:tc>
          <w:tcPr>
            <w:tcW w:w="885" w:type="dxa"/>
            <w:shd w:val="clear" w:color="auto" w:fill="auto"/>
            <w:vAlign w:val="center"/>
          </w:tcPr>
          <w:p w14:paraId="149271B0" w14:textId="77777777" w:rsidR="004E0388" w:rsidRPr="001A412F" w:rsidRDefault="004E0388" w:rsidP="004E6EBF">
            <w:pPr>
              <w:spacing w:line="240" w:lineRule="auto"/>
              <w:ind w:right="20"/>
              <w:rPr>
                <w:rFonts w:eastAsia="굴림"/>
              </w:rPr>
            </w:pPr>
            <w:r w:rsidRPr="001A412F">
              <w:rPr>
                <w:rFonts w:eastAsia="굴림"/>
              </w:rPr>
              <w:lastRenderedPageBreak/>
              <w:t>cmap</w:t>
            </w:r>
          </w:p>
        </w:tc>
      </w:tr>
      <w:tr w:rsidR="004E0388" w:rsidRPr="001A412F" w14:paraId="53145F2C" w14:textId="77777777" w:rsidTr="004E0388">
        <w:tc>
          <w:tcPr>
            <w:tcW w:w="3861" w:type="dxa"/>
            <w:shd w:val="clear" w:color="auto" w:fill="auto"/>
            <w:vAlign w:val="center"/>
          </w:tcPr>
          <w:p w14:paraId="587714F4" w14:textId="77777777" w:rsidR="004E0388" w:rsidRPr="001A412F" w:rsidRDefault="004E0388" w:rsidP="004E6EBF">
            <w:pPr>
              <w:spacing w:line="240" w:lineRule="auto"/>
              <w:ind w:right="20"/>
              <w:rPr>
                <w:rFonts w:eastAsia="굴림"/>
                <w:b/>
                <w:bCs/>
              </w:rPr>
            </w:pPr>
            <w:r w:rsidRPr="001A412F">
              <w:rPr>
                <w:rFonts w:eastAsia="굴림"/>
                <w:b/>
                <w:bCs/>
              </w:rPr>
              <w:lastRenderedPageBreak/>
              <w:t xml:space="preserve">match tcp-control VALUE </w:t>
            </w:r>
          </w:p>
        </w:tc>
        <w:tc>
          <w:tcPr>
            <w:tcW w:w="3576" w:type="dxa"/>
            <w:shd w:val="clear" w:color="auto" w:fill="auto"/>
            <w:vAlign w:val="center"/>
          </w:tcPr>
          <w:p w14:paraId="6B6BC6C1"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TCP-control</w:t>
            </w:r>
            <w:r w:rsidRPr="001A412F">
              <w:rPr>
                <w:rFonts w:eastAsia="굴림"/>
              </w:rPr>
              <w:t>.</w:t>
            </w:r>
          </w:p>
        </w:tc>
        <w:tc>
          <w:tcPr>
            <w:tcW w:w="885" w:type="dxa"/>
            <w:shd w:val="clear" w:color="auto" w:fill="auto"/>
            <w:vAlign w:val="center"/>
          </w:tcPr>
          <w:p w14:paraId="20B4CC75" w14:textId="77777777" w:rsidR="004E0388" w:rsidRPr="001A412F" w:rsidRDefault="004E0388" w:rsidP="004E6EBF">
            <w:pPr>
              <w:spacing w:line="240" w:lineRule="auto"/>
              <w:ind w:right="20"/>
              <w:rPr>
                <w:rFonts w:eastAsia="굴림"/>
              </w:rPr>
            </w:pPr>
            <w:r w:rsidRPr="001A412F">
              <w:rPr>
                <w:rFonts w:eastAsia="굴림"/>
              </w:rPr>
              <w:t>cmap</w:t>
            </w:r>
          </w:p>
        </w:tc>
      </w:tr>
      <w:tr w:rsidR="004E0388" w:rsidRPr="001A412F" w14:paraId="2486E30B" w14:textId="77777777" w:rsidTr="004E0388">
        <w:tc>
          <w:tcPr>
            <w:tcW w:w="3861" w:type="dxa"/>
            <w:shd w:val="clear" w:color="auto" w:fill="auto"/>
            <w:vAlign w:val="center"/>
          </w:tcPr>
          <w:p w14:paraId="4F93FD71" w14:textId="77777777" w:rsidR="004E0388" w:rsidRPr="001A412F" w:rsidRDefault="004E0388" w:rsidP="004E6EBF">
            <w:pPr>
              <w:spacing w:line="240" w:lineRule="auto"/>
              <w:ind w:right="20"/>
              <w:rPr>
                <w:rFonts w:eastAsia="굴림"/>
                <w:b/>
                <w:bCs/>
              </w:rPr>
            </w:pPr>
            <w:r w:rsidRPr="001A412F">
              <w:rPr>
                <w:rFonts w:eastAsia="굴림"/>
                <w:b/>
                <w:bCs/>
              </w:rPr>
              <w:t>match vlan &lt;1-4095&gt;</w:t>
            </w:r>
          </w:p>
        </w:tc>
        <w:tc>
          <w:tcPr>
            <w:tcW w:w="3576" w:type="dxa"/>
            <w:shd w:val="clear" w:color="auto" w:fill="auto"/>
            <w:vAlign w:val="center"/>
          </w:tcPr>
          <w:p w14:paraId="7B6EA573" w14:textId="77777777"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VLAN.</w:t>
            </w:r>
          </w:p>
        </w:tc>
        <w:tc>
          <w:tcPr>
            <w:tcW w:w="885" w:type="dxa"/>
            <w:shd w:val="clear" w:color="auto" w:fill="auto"/>
            <w:vAlign w:val="center"/>
          </w:tcPr>
          <w:p w14:paraId="5ECE1EF7" w14:textId="77777777" w:rsidR="004E0388" w:rsidRPr="001A412F" w:rsidRDefault="004E0388" w:rsidP="004E6EBF">
            <w:pPr>
              <w:spacing w:line="240" w:lineRule="auto"/>
              <w:ind w:right="20"/>
              <w:rPr>
                <w:rFonts w:eastAsia="굴림"/>
              </w:rPr>
            </w:pPr>
            <w:r w:rsidRPr="001A412F">
              <w:rPr>
                <w:rFonts w:eastAsia="굴림"/>
              </w:rPr>
              <w:t>cmap</w:t>
            </w:r>
          </w:p>
        </w:tc>
      </w:tr>
    </w:tbl>
    <w:p w14:paraId="65C0D364" w14:textId="77777777" w:rsidR="004E0388" w:rsidRPr="00596B89" w:rsidRDefault="004E0388" w:rsidP="003F797B">
      <w:pPr>
        <w:ind w:right="20"/>
      </w:pPr>
    </w:p>
    <w:tbl>
      <w:tblPr>
        <w:tblStyle w:val="NOTICE"/>
        <w:tblW w:w="0" w:type="auto"/>
        <w:tblLook w:val="0000" w:firstRow="0" w:lastRow="0" w:firstColumn="0" w:lastColumn="0" w:noHBand="0" w:noVBand="0"/>
      </w:tblPr>
      <w:tblGrid>
        <w:gridCol w:w="877"/>
        <w:gridCol w:w="1066"/>
        <w:gridCol w:w="6205"/>
      </w:tblGrid>
      <w:tr w:rsidR="00F5522C" w14:paraId="6CBFFFDF" w14:textId="77777777" w:rsidTr="00DC7270">
        <w:tc>
          <w:tcPr>
            <w:tcW w:w="900" w:type="dxa"/>
            <w:vAlign w:val="center"/>
          </w:tcPr>
          <w:p w14:paraId="317A9E96"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Default="00F5522C" w:rsidP="003F797B">
            <w:pPr>
              <w:pStyle w:val="aa"/>
              <w:ind w:right="20"/>
              <w:jc w:val="both"/>
              <w:rPr>
                <w:b/>
                <w:bCs/>
              </w:rPr>
            </w:pPr>
            <w:r>
              <w:rPr>
                <w:b/>
                <w:bCs/>
              </w:rPr>
              <w:t>Notice</w:t>
            </w:r>
          </w:p>
        </w:tc>
        <w:tc>
          <w:tcPr>
            <w:tcW w:w="6800" w:type="dxa"/>
            <w:vAlign w:val="center"/>
          </w:tcPr>
          <w:p w14:paraId="762B0DDE" w14:textId="77777777" w:rsidR="00F5522C" w:rsidRPr="000124B1" w:rsidRDefault="00F5522C" w:rsidP="003F797B">
            <w:pPr>
              <w:pStyle w:val="aa"/>
              <w:ind w:right="20"/>
              <w:jc w:val="both"/>
            </w:pPr>
            <w:r w:rsidRPr="002F5F3A">
              <w:t>Ethertype is classified as a 4-digit hexadecimal. For example, you can enter 0806 for ARP type.</w:t>
            </w:r>
          </w:p>
        </w:tc>
      </w:tr>
    </w:tbl>
    <w:p w14:paraId="1CC80287"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8"/>
        <w:gridCol w:w="1068"/>
        <w:gridCol w:w="6202"/>
      </w:tblGrid>
      <w:tr w:rsidR="00F5522C" w14:paraId="21091D3E" w14:textId="77777777" w:rsidTr="00DC7270">
        <w:tc>
          <w:tcPr>
            <w:tcW w:w="900" w:type="dxa"/>
            <w:vAlign w:val="center"/>
          </w:tcPr>
          <w:p w14:paraId="4015B9E7"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Default="00F5522C" w:rsidP="003F797B">
            <w:pPr>
              <w:pStyle w:val="aa"/>
              <w:ind w:right="20"/>
              <w:jc w:val="both"/>
              <w:rPr>
                <w:b/>
                <w:bCs/>
              </w:rPr>
            </w:pPr>
            <w:r>
              <w:rPr>
                <w:b/>
                <w:bCs/>
              </w:rPr>
              <w:t>Notice</w:t>
            </w:r>
          </w:p>
        </w:tc>
        <w:tc>
          <w:tcPr>
            <w:tcW w:w="6800" w:type="dxa"/>
            <w:vAlign w:val="center"/>
          </w:tcPr>
          <w:p w14:paraId="684B04EE" w14:textId="77777777" w:rsidR="00F5522C" w:rsidRPr="000124B1" w:rsidRDefault="00F5522C" w:rsidP="003F797B">
            <w:pPr>
              <w:pStyle w:val="aa"/>
              <w:ind w:right="20"/>
              <w:jc w:val="both"/>
            </w:pPr>
            <w:r w:rsidRPr="002F5F3A">
              <w:rPr>
                <w:kern w:val="0"/>
              </w:rPr>
              <w:t>TCP-control is classified as a six-digit binary number. For example, you can see the fifth digit, SYN flag by declaring 00010</w:t>
            </w:r>
            <w:r w:rsidRPr="002F5F3A">
              <w:t>.</w:t>
            </w:r>
          </w:p>
        </w:tc>
      </w:tr>
    </w:tbl>
    <w:p w14:paraId="75B393E2" w14:textId="77777777" w:rsidR="00F5522C" w:rsidRDefault="00F5522C" w:rsidP="003F797B">
      <w:pPr>
        <w:ind w:right="20"/>
      </w:pPr>
    </w:p>
    <w:p w14:paraId="053D466F" w14:textId="77777777" w:rsidR="00F5522C" w:rsidRDefault="00F5522C" w:rsidP="003F797B">
      <w:pPr>
        <w:pStyle w:val="3"/>
        <w:ind w:left="0" w:right="20"/>
      </w:pPr>
      <w:bookmarkStart w:id="4213" w:name="_Toc277777849"/>
      <w:bookmarkStart w:id="4214" w:name="_Toc363228753"/>
      <w:bookmarkStart w:id="4215" w:name="_Toc444695299"/>
      <w:r>
        <w:t>P</w:t>
      </w:r>
      <w:r>
        <w:rPr>
          <w:rFonts w:hint="eastAsia"/>
        </w:rPr>
        <w:t>olicy-</w:t>
      </w:r>
      <w:r w:rsidRPr="00DC7270">
        <w:rPr>
          <w:rFonts w:hint="eastAsia"/>
        </w:rPr>
        <w:t>map</w:t>
      </w:r>
      <w:bookmarkEnd w:id="4213"/>
      <w:bookmarkEnd w:id="4214"/>
      <w:bookmarkEnd w:id="4215"/>
    </w:p>
    <w:p w14:paraId="1AC3B138" w14:textId="77777777" w:rsidR="00F5522C" w:rsidRPr="002F5F3A" w:rsidRDefault="004E6EBF" w:rsidP="003F797B">
      <w:pPr>
        <w:pStyle w:val="a3"/>
        <w:ind w:left="0" w:right="20"/>
      </w:pPr>
      <w:r>
        <w:t>T</w:t>
      </w:r>
      <w:r w:rsidR="00F5522C" w:rsidRPr="002F5F3A">
        <w:t xml:space="preserve">raffic that is sorted as a class-map carries out the basic </w:t>
      </w:r>
      <w:r>
        <w:t>actions such</w:t>
      </w:r>
      <w:r w:rsidR="00F5522C" w:rsidRPr="002F5F3A">
        <w:t xml:space="preserve"> as permit / drop, </w:t>
      </w:r>
      <w:r>
        <w:t xml:space="preserve">as well </w:t>
      </w:r>
      <w:r w:rsidR="00F5522C" w:rsidRPr="002F5F3A">
        <w:t xml:space="preserve">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14:paraId="60728137" w14:textId="77777777" w:rsidR="00F5522C" w:rsidRPr="002F5F3A" w:rsidRDefault="00F5522C" w:rsidP="003F797B">
      <w:pPr>
        <w:pStyle w:val="a3"/>
        <w:ind w:left="0" w:right="20"/>
      </w:pPr>
      <w:r w:rsidRPr="002F5F3A">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Default="00CA62CE" w:rsidP="003F797B">
      <w:pPr>
        <w:ind w:leftChars="945" w:left="1701" w:right="20"/>
      </w:pPr>
      <w:r>
        <w:rPr>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Default="00434B55" w:rsidP="003F797B">
      <w:pPr>
        <w:pStyle w:val="afffff3"/>
        <w:ind w:left="0" w:right="20"/>
      </w:pPr>
      <w:bookmarkStart w:id="4216" w:name="_Toc277777869"/>
      <w:bookmarkStart w:id="4217" w:name="_Toc391575503"/>
      <w:r>
        <w:t xml:space="preserve">Figure </w:t>
      </w:r>
      <w:fldSimple w:instr=" SEQ Figure \* ARABIC ">
        <w:r w:rsidR="00D52C4A">
          <w:rPr>
            <w:noProof/>
          </w:rPr>
          <w:t>49</w:t>
        </w:r>
      </w:fldSimple>
      <w:r w:rsidR="00D52C4A">
        <w:rPr>
          <w:rFonts w:hint="eastAsia"/>
        </w:rPr>
        <w:t xml:space="preserve"> </w:t>
      </w:r>
      <w:r w:rsidR="00F5522C" w:rsidRPr="002F5F3A">
        <w:t>Hierarchy of Policy-Map</w:t>
      </w:r>
      <w:bookmarkEnd w:id="4216"/>
      <w:bookmarkEnd w:id="4217"/>
    </w:p>
    <w:p w14:paraId="6A3E008C" w14:textId="77777777" w:rsidR="00F5522C" w:rsidRDefault="00F5522C" w:rsidP="003F797B">
      <w:pPr>
        <w:pStyle w:val="a3"/>
        <w:ind w:left="0" w:right="20"/>
      </w:pPr>
      <w:r w:rsidRPr="002F5F3A">
        <w:t>Marking and remarking are used without distinction. When there is a correspondent field to a</w:t>
      </w:r>
      <w:r w:rsidR="004E6EBF">
        <w:t>n</w:t>
      </w:r>
      <w:r w:rsidRPr="002F5F3A">
        <w:t xml:space="preserve"> incoming packet remarking will work, when no correspondent field marking will work. It enables other operations, which </w:t>
      </w:r>
      <w:r w:rsidR="004E6EBF">
        <w:t>are</w:t>
      </w:r>
      <w:r w:rsidRPr="002F5F3A">
        <w:t xml:space="preserve"> not related to QOS, such as trap-cpu, m</w:t>
      </w:r>
      <w:r w:rsidR="00CA62CE">
        <w:t xml:space="preserve">irrot, redirect, netflow, etc. </w:t>
      </w:r>
    </w:p>
    <w:p w14:paraId="67A7F4FE" w14:textId="77777777" w:rsidR="00F5522C" w:rsidRDefault="006A4BB0" w:rsidP="003F797B">
      <w:pPr>
        <w:pStyle w:val="afffff3"/>
        <w:ind w:left="0" w:right="20"/>
      </w:pPr>
      <w:bookmarkStart w:id="4218" w:name="_Toc361679416"/>
      <w:bookmarkStart w:id="4219" w:name="_Toc275801041"/>
      <w:bookmarkStart w:id="4220" w:name="_Toc39157539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252</w:t>
      </w:r>
      <w:r w:rsidR="005832B8">
        <w:fldChar w:fldCharType="end"/>
      </w:r>
      <w:r w:rsidR="00F5522C">
        <w:t xml:space="preserve"> </w:t>
      </w:r>
      <w:r w:rsidR="00F5522C">
        <w:rPr>
          <w:rFonts w:hint="eastAsia"/>
        </w:rPr>
        <w:t xml:space="preserve">Class-map </w:t>
      </w:r>
      <w:bookmarkEnd w:id="4218"/>
      <w:r w:rsidR="00F5522C" w:rsidRPr="002F5F3A">
        <w:t>Configuration Command</w:t>
      </w:r>
      <w:bookmarkEnd w:id="4219"/>
      <w:bookmarkEnd w:id="4220"/>
    </w:p>
    <w:tbl>
      <w:tblPr>
        <w:tblStyle w:val="CLIWide"/>
        <w:tblW w:w="0" w:type="auto"/>
        <w:tblLook w:val="01E0" w:firstRow="1" w:lastRow="1" w:firstColumn="1" w:lastColumn="1" w:noHBand="0" w:noVBand="0"/>
      </w:tblPr>
      <w:tblGrid>
        <w:gridCol w:w="3732"/>
        <w:gridCol w:w="3539"/>
        <w:gridCol w:w="877"/>
      </w:tblGrid>
      <w:tr w:rsidR="00F5522C"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79BBFB4A" w14:textId="77777777" w:rsidR="00F5522C" w:rsidRPr="002F5F3A" w:rsidRDefault="00F5522C" w:rsidP="004E6EBF">
            <w:pPr>
              <w:pStyle w:val="ac"/>
            </w:pPr>
            <w:r w:rsidRPr="002F5F3A">
              <w:t>Description</w:t>
            </w:r>
          </w:p>
        </w:tc>
        <w:tc>
          <w:tcPr>
            <w:tcW w:w="900" w:type="dxa"/>
          </w:tcPr>
          <w:p w14:paraId="3BA4427D" w14:textId="77777777" w:rsidR="00F5522C" w:rsidRPr="002F5F3A" w:rsidRDefault="00F5522C" w:rsidP="004E6EBF">
            <w:pPr>
              <w:pStyle w:val="ac"/>
            </w:pPr>
            <w:r w:rsidRPr="002F5F3A">
              <w:t>Mode</w:t>
            </w:r>
          </w:p>
        </w:tc>
      </w:tr>
      <w:tr w:rsidR="00F5522C" w14:paraId="64542B2D" w14:textId="77777777" w:rsidTr="004E0388">
        <w:tc>
          <w:tcPr>
            <w:tcW w:w="4219" w:type="dxa"/>
          </w:tcPr>
          <w:p w14:paraId="7CC6D743" w14:textId="77777777" w:rsidR="00F5522C" w:rsidRPr="002F5F3A" w:rsidRDefault="00F5522C" w:rsidP="004E6EBF">
            <w:pPr>
              <w:wordWrap/>
              <w:spacing w:line="240" w:lineRule="auto"/>
              <w:ind w:right="20"/>
            </w:pPr>
            <w:r w:rsidRPr="002F5F3A">
              <w:rPr>
                <w:b/>
                <w:bCs/>
              </w:rPr>
              <w:t>policy-map NAME</w:t>
            </w:r>
          </w:p>
        </w:tc>
        <w:tc>
          <w:tcPr>
            <w:tcW w:w="3960" w:type="dxa"/>
          </w:tcPr>
          <w:p w14:paraId="733D2A2F" w14:textId="77777777" w:rsidR="00F5522C" w:rsidRPr="002F5F3A" w:rsidRDefault="00F5522C" w:rsidP="004E6EBF">
            <w:pPr>
              <w:wordWrap/>
              <w:spacing w:line="240" w:lineRule="auto"/>
              <w:ind w:right="20"/>
            </w:pPr>
            <w:r w:rsidRPr="002F5F3A">
              <w:t>Generates a policy-map and moves to the corresponding node.</w:t>
            </w:r>
          </w:p>
        </w:tc>
        <w:tc>
          <w:tcPr>
            <w:tcW w:w="900" w:type="dxa"/>
          </w:tcPr>
          <w:p w14:paraId="0C884F3A" w14:textId="77777777" w:rsidR="00F5522C" w:rsidRPr="002F5F3A" w:rsidRDefault="00F5522C" w:rsidP="004E6EBF">
            <w:pPr>
              <w:wordWrap/>
              <w:spacing w:line="240" w:lineRule="auto"/>
              <w:ind w:right="20"/>
            </w:pPr>
            <w:r w:rsidRPr="002F5F3A">
              <w:t>Config</w:t>
            </w:r>
          </w:p>
        </w:tc>
      </w:tr>
      <w:tr w:rsidR="00F5522C" w14:paraId="7E9146AB" w14:textId="77777777" w:rsidTr="004E0388">
        <w:tc>
          <w:tcPr>
            <w:tcW w:w="4219" w:type="dxa"/>
          </w:tcPr>
          <w:p w14:paraId="0C0945A7" w14:textId="77777777" w:rsidR="00F5522C" w:rsidRPr="002F5F3A" w:rsidRDefault="00F5522C" w:rsidP="004E6EBF">
            <w:pPr>
              <w:wordWrap/>
              <w:spacing w:line="240" w:lineRule="auto"/>
              <w:ind w:right="20"/>
            </w:pPr>
            <w:r w:rsidRPr="002F5F3A">
              <w:rPr>
                <w:b/>
                <w:bCs/>
              </w:rPr>
              <w:t>no policy-map NAME</w:t>
            </w:r>
          </w:p>
        </w:tc>
        <w:tc>
          <w:tcPr>
            <w:tcW w:w="3960" w:type="dxa"/>
          </w:tcPr>
          <w:p w14:paraId="5AC1C526" w14:textId="77777777" w:rsidR="00F5522C" w:rsidRPr="002F5F3A" w:rsidRDefault="00F5522C" w:rsidP="004E6EBF">
            <w:pPr>
              <w:wordWrap/>
              <w:spacing w:line="240" w:lineRule="auto"/>
              <w:ind w:right="20"/>
            </w:pPr>
            <w:r w:rsidRPr="002F5F3A">
              <w:t>Deletes the policy-map.</w:t>
            </w:r>
          </w:p>
        </w:tc>
        <w:tc>
          <w:tcPr>
            <w:tcW w:w="900" w:type="dxa"/>
          </w:tcPr>
          <w:p w14:paraId="56B52675" w14:textId="77777777" w:rsidR="00F5522C" w:rsidRPr="002F5F3A" w:rsidRDefault="00F5522C" w:rsidP="004E6EBF">
            <w:pPr>
              <w:wordWrap/>
              <w:spacing w:line="240" w:lineRule="auto"/>
              <w:ind w:right="20"/>
            </w:pPr>
            <w:r w:rsidRPr="002F5F3A">
              <w:t>Config</w:t>
            </w:r>
          </w:p>
        </w:tc>
      </w:tr>
      <w:tr w:rsidR="00F5522C" w14:paraId="0D8AE281" w14:textId="77777777" w:rsidTr="004E0388">
        <w:tc>
          <w:tcPr>
            <w:tcW w:w="4219" w:type="dxa"/>
          </w:tcPr>
          <w:p w14:paraId="26510B1A" w14:textId="77777777" w:rsidR="00F5522C" w:rsidRPr="002F5F3A" w:rsidRDefault="00F5522C" w:rsidP="004E6EBF">
            <w:pPr>
              <w:wordWrap/>
              <w:spacing w:line="240" w:lineRule="auto"/>
              <w:ind w:right="20"/>
              <w:rPr>
                <w:b/>
                <w:bCs/>
              </w:rPr>
            </w:pPr>
            <w:r w:rsidRPr="002F5F3A">
              <w:rPr>
                <w:b/>
                <w:bCs/>
              </w:rPr>
              <w:lastRenderedPageBreak/>
              <w:t>class NAME</w:t>
            </w:r>
          </w:p>
        </w:tc>
        <w:tc>
          <w:tcPr>
            <w:tcW w:w="3960" w:type="dxa"/>
          </w:tcPr>
          <w:p w14:paraId="0E23BD63" w14:textId="77777777" w:rsidR="00F5522C" w:rsidRPr="002F5F3A" w:rsidRDefault="00F5522C" w:rsidP="004E6EBF">
            <w:pPr>
              <w:wordWrap/>
              <w:spacing w:line="240" w:lineRule="auto"/>
              <w:ind w:right="20"/>
            </w:pPr>
            <w:r w:rsidRPr="002F5F3A">
              <w:t>Moves to the sub node which assigns the operation of Class-map.</w:t>
            </w:r>
          </w:p>
        </w:tc>
        <w:tc>
          <w:tcPr>
            <w:tcW w:w="900" w:type="dxa"/>
          </w:tcPr>
          <w:p w14:paraId="0C2549BF" w14:textId="77777777" w:rsidR="00F5522C" w:rsidRPr="002F5F3A" w:rsidRDefault="00F5522C" w:rsidP="004E6EBF">
            <w:pPr>
              <w:wordWrap/>
              <w:spacing w:line="240" w:lineRule="auto"/>
              <w:ind w:right="20"/>
            </w:pPr>
            <w:r w:rsidRPr="002F5F3A">
              <w:t>pmap</w:t>
            </w:r>
          </w:p>
        </w:tc>
      </w:tr>
      <w:tr w:rsidR="00F5522C" w14:paraId="5ADFEB86" w14:textId="77777777" w:rsidTr="004E0388">
        <w:tc>
          <w:tcPr>
            <w:tcW w:w="4219" w:type="dxa"/>
          </w:tcPr>
          <w:p w14:paraId="24203898" w14:textId="77777777" w:rsidR="00F5522C" w:rsidRPr="002F5F3A" w:rsidRDefault="00F5522C" w:rsidP="004E6EBF">
            <w:pPr>
              <w:wordWrap/>
              <w:spacing w:line="240" w:lineRule="auto"/>
              <w:ind w:right="20"/>
              <w:rPr>
                <w:b/>
                <w:bCs/>
              </w:rPr>
            </w:pPr>
            <w:r w:rsidRPr="002F5F3A">
              <w:rPr>
                <w:b/>
                <w:bCs/>
              </w:rPr>
              <w:t>no class NAME</w:t>
            </w:r>
          </w:p>
        </w:tc>
        <w:tc>
          <w:tcPr>
            <w:tcW w:w="3960" w:type="dxa"/>
          </w:tcPr>
          <w:p w14:paraId="0327EEDF" w14:textId="77777777" w:rsidR="00F5522C" w:rsidRPr="002F5F3A" w:rsidRDefault="00F5522C" w:rsidP="004E6EBF">
            <w:pPr>
              <w:wordWrap/>
              <w:spacing w:line="240" w:lineRule="auto"/>
              <w:ind w:right="20"/>
            </w:pPr>
            <w:r w:rsidRPr="002F5F3A">
              <w:t>Deletes the class-map setting.</w:t>
            </w:r>
          </w:p>
        </w:tc>
        <w:tc>
          <w:tcPr>
            <w:tcW w:w="900" w:type="dxa"/>
          </w:tcPr>
          <w:p w14:paraId="2E0397B6" w14:textId="77777777" w:rsidR="00F5522C" w:rsidRPr="002F5F3A" w:rsidRDefault="00F5522C" w:rsidP="004E6EBF">
            <w:pPr>
              <w:wordWrap/>
              <w:spacing w:line="240" w:lineRule="auto"/>
              <w:ind w:right="20"/>
            </w:pPr>
            <w:r w:rsidRPr="002F5F3A">
              <w:t>pmap</w:t>
            </w:r>
          </w:p>
        </w:tc>
      </w:tr>
      <w:tr w:rsidR="00F5522C" w14:paraId="5F5FA3F4" w14:textId="77777777" w:rsidTr="004E0388">
        <w:tc>
          <w:tcPr>
            <w:tcW w:w="4219" w:type="dxa"/>
          </w:tcPr>
          <w:p w14:paraId="5B5B4C52" w14:textId="77777777" w:rsidR="00F5522C" w:rsidRPr="002F5F3A" w:rsidRDefault="00F5522C" w:rsidP="004E6EBF">
            <w:pPr>
              <w:wordWrap/>
              <w:spacing w:line="240" w:lineRule="auto"/>
              <w:ind w:right="20"/>
              <w:rPr>
                <w:b/>
                <w:bCs/>
              </w:rPr>
            </w:pPr>
            <w:r w:rsidRPr="002F5F3A">
              <w:rPr>
                <w:b/>
                <w:bCs/>
              </w:rPr>
              <w:t>drop</w:t>
            </w:r>
          </w:p>
        </w:tc>
        <w:tc>
          <w:tcPr>
            <w:tcW w:w="3960" w:type="dxa"/>
          </w:tcPr>
          <w:p w14:paraId="588BBB0E" w14:textId="77777777" w:rsidR="00F5522C" w:rsidRPr="002F5F3A" w:rsidRDefault="00F5522C" w:rsidP="004E6EBF">
            <w:pPr>
              <w:wordWrap/>
              <w:spacing w:line="240" w:lineRule="auto"/>
              <w:ind w:right="20"/>
            </w:pPr>
            <w:r w:rsidRPr="002F5F3A">
              <w:t xml:space="preserve">Drops traffic that is classified according to the class-map. </w:t>
            </w:r>
          </w:p>
        </w:tc>
        <w:tc>
          <w:tcPr>
            <w:tcW w:w="900" w:type="dxa"/>
          </w:tcPr>
          <w:p w14:paraId="0393FD0E" w14:textId="77777777" w:rsidR="00F5522C" w:rsidRPr="002F5F3A" w:rsidRDefault="00F5522C" w:rsidP="004E6EBF">
            <w:pPr>
              <w:wordWrap/>
              <w:spacing w:line="240" w:lineRule="auto"/>
              <w:ind w:right="20"/>
            </w:pPr>
            <w:r w:rsidRPr="002F5F3A">
              <w:t>pmap-c</w:t>
            </w:r>
          </w:p>
        </w:tc>
      </w:tr>
      <w:tr w:rsidR="00F5522C" w14:paraId="63E4855C" w14:textId="77777777" w:rsidTr="004E0388">
        <w:tc>
          <w:tcPr>
            <w:tcW w:w="4219" w:type="dxa"/>
          </w:tcPr>
          <w:p w14:paraId="7321A560" w14:textId="77777777" w:rsidR="00F5522C" w:rsidRPr="002F5F3A" w:rsidRDefault="00F5522C" w:rsidP="004E6EBF">
            <w:pPr>
              <w:wordWrap/>
              <w:spacing w:line="240" w:lineRule="auto"/>
              <w:ind w:right="20"/>
              <w:rPr>
                <w:b/>
                <w:bCs/>
              </w:rPr>
            </w:pPr>
            <w:r w:rsidRPr="002F5F3A">
              <w:rPr>
                <w:b/>
                <w:bCs/>
              </w:rPr>
              <w:t>set cos &lt;0-7&gt;</w:t>
            </w:r>
          </w:p>
        </w:tc>
        <w:tc>
          <w:tcPr>
            <w:tcW w:w="3960" w:type="dxa"/>
          </w:tcPr>
          <w:p w14:paraId="6CD236A1" w14:textId="77777777" w:rsidR="00F5522C" w:rsidRPr="002F5F3A" w:rsidRDefault="00F5522C" w:rsidP="004E6EBF">
            <w:pPr>
              <w:wordWrap/>
              <w:spacing w:line="240" w:lineRule="auto"/>
              <w:ind w:right="20"/>
            </w:pPr>
            <w:r w:rsidRPr="002F5F3A">
              <w:t xml:space="preserve">Cos marking setting. </w:t>
            </w:r>
          </w:p>
        </w:tc>
        <w:tc>
          <w:tcPr>
            <w:tcW w:w="900" w:type="dxa"/>
          </w:tcPr>
          <w:p w14:paraId="5786A7E9" w14:textId="77777777" w:rsidR="00F5522C" w:rsidRPr="002F5F3A" w:rsidRDefault="00F5522C" w:rsidP="004E6EBF">
            <w:pPr>
              <w:wordWrap/>
              <w:spacing w:line="240" w:lineRule="auto"/>
              <w:ind w:right="20"/>
            </w:pPr>
            <w:r w:rsidRPr="002F5F3A">
              <w:t>pmap-c</w:t>
            </w:r>
          </w:p>
        </w:tc>
      </w:tr>
      <w:tr w:rsidR="00F5522C" w14:paraId="73A3DEAD" w14:textId="77777777" w:rsidTr="004E0388">
        <w:tc>
          <w:tcPr>
            <w:tcW w:w="4219" w:type="dxa"/>
          </w:tcPr>
          <w:p w14:paraId="50DD13F4" w14:textId="77777777" w:rsidR="00F5522C" w:rsidRPr="002F5F3A" w:rsidRDefault="00F5522C" w:rsidP="004E6EBF">
            <w:pPr>
              <w:wordWrap/>
              <w:spacing w:line="240" w:lineRule="auto"/>
              <w:ind w:right="20"/>
              <w:rPr>
                <w:b/>
                <w:bCs/>
              </w:rPr>
            </w:pPr>
            <w:r w:rsidRPr="002F5F3A">
              <w:rPr>
                <w:b/>
                <w:bCs/>
              </w:rPr>
              <w:t>set drop-precedence &lt;0-2&gt;</w:t>
            </w:r>
          </w:p>
        </w:tc>
        <w:tc>
          <w:tcPr>
            <w:tcW w:w="3960" w:type="dxa"/>
          </w:tcPr>
          <w:p w14:paraId="4C53694E" w14:textId="77777777" w:rsidR="00F5522C" w:rsidRPr="002F5F3A" w:rsidRDefault="00F5522C" w:rsidP="004E6EBF">
            <w:pPr>
              <w:wordWrap/>
              <w:spacing w:line="240" w:lineRule="auto"/>
              <w:ind w:right="20"/>
            </w:pPr>
            <w:r w:rsidRPr="002F5F3A">
              <w:t xml:space="preserve">Drop precedence setting. </w:t>
            </w:r>
          </w:p>
        </w:tc>
        <w:tc>
          <w:tcPr>
            <w:tcW w:w="900" w:type="dxa"/>
          </w:tcPr>
          <w:p w14:paraId="36FBC43B" w14:textId="77777777" w:rsidR="00F5522C" w:rsidRPr="002F5F3A" w:rsidRDefault="00F5522C" w:rsidP="004E6EBF">
            <w:pPr>
              <w:wordWrap/>
              <w:spacing w:line="240" w:lineRule="auto"/>
              <w:ind w:right="20"/>
            </w:pPr>
            <w:r w:rsidRPr="002F5F3A">
              <w:t>pmap-c</w:t>
            </w:r>
          </w:p>
        </w:tc>
      </w:tr>
      <w:tr w:rsidR="00F5522C" w14:paraId="6B675206" w14:textId="77777777" w:rsidTr="004E0388">
        <w:tc>
          <w:tcPr>
            <w:tcW w:w="4219" w:type="dxa"/>
          </w:tcPr>
          <w:p w14:paraId="70A28B7B" w14:textId="77777777" w:rsidR="00F5522C" w:rsidRPr="002F5F3A" w:rsidRDefault="00F5522C" w:rsidP="004E6EBF">
            <w:pPr>
              <w:wordWrap/>
              <w:spacing w:line="240" w:lineRule="auto"/>
              <w:ind w:right="20"/>
              <w:rPr>
                <w:b/>
                <w:bCs/>
              </w:rPr>
            </w:pPr>
            <w:r w:rsidRPr="002F5F3A">
              <w:rPr>
                <w:b/>
                <w:bCs/>
              </w:rPr>
              <w:t>set ip-dscp &lt;0-63&gt;</w:t>
            </w:r>
          </w:p>
        </w:tc>
        <w:tc>
          <w:tcPr>
            <w:tcW w:w="3960" w:type="dxa"/>
          </w:tcPr>
          <w:p w14:paraId="26CDD89C" w14:textId="77777777" w:rsidR="00F5522C" w:rsidRPr="002F5F3A" w:rsidRDefault="00F5522C" w:rsidP="004E6EBF">
            <w:pPr>
              <w:wordWrap/>
              <w:spacing w:line="240" w:lineRule="auto"/>
              <w:ind w:right="20"/>
            </w:pPr>
            <w:r w:rsidRPr="002F5F3A">
              <w:t>Dscp marking setting.</w:t>
            </w:r>
          </w:p>
        </w:tc>
        <w:tc>
          <w:tcPr>
            <w:tcW w:w="900" w:type="dxa"/>
          </w:tcPr>
          <w:p w14:paraId="41FB93F1" w14:textId="77777777" w:rsidR="00F5522C" w:rsidRPr="002F5F3A" w:rsidRDefault="00F5522C" w:rsidP="004E6EBF">
            <w:pPr>
              <w:wordWrap/>
              <w:spacing w:line="240" w:lineRule="auto"/>
              <w:ind w:right="20"/>
            </w:pPr>
            <w:r w:rsidRPr="002F5F3A">
              <w:t>pmap-c</w:t>
            </w:r>
          </w:p>
        </w:tc>
      </w:tr>
      <w:tr w:rsidR="00F5522C" w14:paraId="6DD11437" w14:textId="77777777" w:rsidTr="004E0388">
        <w:tc>
          <w:tcPr>
            <w:tcW w:w="4219" w:type="dxa"/>
          </w:tcPr>
          <w:p w14:paraId="75C2A956" w14:textId="77777777" w:rsidR="00F5522C" w:rsidRPr="002F5F3A" w:rsidRDefault="00F5522C" w:rsidP="004E6EBF">
            <w:pPr>
              <w:wordWrap/>
              <w:spacing w:line="240" w:lineRule="auto"/>
              <w:ind w:right="20"/>
              <w:rPr>
                <w:b/>
                <w:bCs/>
              </w:rPr>
            </w:pPr>
            <w:r w:rsidRPr="002F5F3A">
              <w:rPr>
                <w:b/>
                <w:bCs/>
              </w:rPr>
              <w:t>set ip-precedence &lt;0-7&gt;</w:t>
            </w:r>
          </w:p>
        </w:tc>
        <w:tc>
          <w:tcPr>
            <w:tcW w:w="3960" w:type="dxa"/>
          </w:tcPr>
          <w:p w14:paraId="47E73D81" w14:textId="77777777" w:rsidR="00F5522C" w:rsidRPr="002F5F3A" w:rsidRDefault="00F5522C" w:rsidP="004E6EBF">
            <w:pPr>
              <w:wordWrap/>
              <w:spacing w:line="240" w:lineRule="auto"/>
              <w:ind w:right="20"/>
            </w:pPr>
            <w:r w:rsidRPr="002F5F3A">
              <w:t xml:space="preserve">Ip precedence (tos) setting. </w:t>
            </w:r>
          </w:p>
        </w:tc>
        <w:tc>
          <w:tcPr>
            <w:tcW w:w="900" w:type="dxa"/>
          </w:tcPr>
          <w:p w14:paraId="0D2F620C" w14:textId="77777777" w:rsidR="00F5522C" w:rsidRPr="002F5F3A" w:rsidRDefault="00F5522C" w:rsidP="004E6EBF">
            <w:pPr>
              <w:wordWrap/>
              <w:spacing w:line="240" w:lineRule="auto"/>
              <w:ind w:right="20"/>
            </w:pPr>
            <w:r w:rsidRPr="002F5F3A">
              <w:t>pmap-c</w:t>
            </w:r>
          </w:p>
        </w:tc>
      </w:tr>
      <w:tr w:rsidR="00F5522C" w14:paraId="1C56D1A1" w14:textId="77777777" w:rsidTr="004E0388">
        <w:tc>
          <w:tcPr>
            <w:tcW w:w="4219" w:type="dxa"/>
          </w:tcPr>
          <w:p w14:paraId="0901621E" w14:textId="77777777" w:rsidR="00F5522C" w:rsidRPr="002F5F3A" w:rsidRDefault="00F5522C" w:rsidP="004E6EBF">
            <w:pPr>
              <w:wordWrap/>
              <w:spacing w:line="240" w:lineRule="auto"/>
              <w:ind w:right="20"/>
              <w:rPr>
                <w:b/>
                <w:bCs/>
              </w:rPr>
            </w:pPr>
            <w:r w:rsidRPr="002F5F3A">
              <w:rPr>
                <w:b/>
                <w:bCs/>
              </w:rPr>
              <w:t>set queueing &lt;0-7&gt;</w:t>
            </w:r>
          </w:p>
        </w:tc>
        <w:tc>
          <w:tcPr>
            <w:tcW w:w="3960" w:type="dxa"/>
          </w:tcPr>
          <w:p w14:paraId="151DCE2D" w14:textId="77777777" w:rsidR="00F5522C" w:rsidRPr="002F5F3A" w:rsidRDefault="00F5522C" w:rsidP="004E6EBF">
            <w:pPr>
              <w:wordWrap/>
              <w:spacing w:line="240" w:lineRule="auto"/>
              <w:ind w:right="20"/>
            </w:pPr>
            <w:r w:rsidRPr="002F5F3A">
              <w:t>Queueing setting.</w:t>
            </w:r>
          </w:p>
        </w:tc>
        <w:tc>
          <w:tcPr>
            <w:tcW w:w="900" w:type="dxa"/>
          </w:tcPr>
          <w:p w14:paraId="337B4D72" w14:textId="77777777" w:rsidR="00F5522C" w:rsidRPr="002F5F3A" w:rsidRDefault="00F5522C" w:rsidP="004E6EBF">
            <w:pPr>
              <w:wordWrap/>
              <w:spacing w:line="240" w:lineRule="auto"/>
              <w:ind w:right="20"/>
            </w:pPr>
            <w:r w:rsidRPr="002F5F3A">
              <w:t>pmap-c</w:t>
            </w:r>
          </w:p>
        </w:tc>
      </w:tr>
      <w:tr w:rsidR="00F5522C" w14:paraId="299C0154" w14:textId="77777777" w:rsidTr="004E0388">
        <w:tc>
          <w:tcPr>
            <w:tcW w:w="4219" w:type="dxa"/>
          </w:tcPr>
          <w:p w14:paraId="49B4BE57" w14:textId="77777777" w:rsidR="00F5522C" w:rsidRPr="002F7900" w:rsidRDefault="00F5522C" w:rsidP="004E6EBF">
            <w:pPr>
              <w:spacing w:line="240" w:lineRule="auto"/>
              <w:ind w:right="20"/>
              <w:rPr>
                <w:b/>
                <w:bCs/>
              </w:rPr>
            </w:pPr>
            <w:r w:rsidRPr="002F7900">
              <w:rPr>
                <w:b/>
                <w:bCs/>
              </w:rPr>
              <w:t>P</w:t>
            </w:r>
            <w:r w:rsidRPr="002F7900">
              <w:rPr>
                <w:rFonts w:hint="eastAsia"/>
                <w:b/>
                <w:bCs/>
              </w:rPr>
              <w:t xml:space="preserve">olice kbps &lt;1-10000000&gt; &lt;1-10000000&gt; </w:t>
            </w:r>
            <w:r w:rsidRPr="002F7900">
              <w:rPr>
                <w:b/>
                <w:bCs/>
              </w:rPr>
              <w:t>exceed-action drop</w:t>
            </w:r>
          </w:p>
        </w:tc>
        <w:tc>
          <w:tcPr>
            <w:tcW w:w="3960" w:type="dxa"/>
          </w:tcPr>
          <w:p w14:paraId="35F6F9EE" w14:textId="77777777" w:rsidR="00F5522C" w:rsidRPr="002F7900" w:rsidRDefault="00F5522C" w:rsidP="004E6EBF">
            <w:pPr>
              <w:spacing w:line="240" w:lineRule="auto"/>
              <w:ind w:right="20"/>
            </w:pPr>
            <w:r w:rsidRPr="002F7900">
              <w:rPr>
                <w:rFonts w:hint="eastAsia"/>
              </w:rPr>
              <w:t xml:space="preserve">Rate-limit </w:t>
            </w:r>
            <w:r w:rsidR="002F7900" w:rsidRPr="002F5F3A">
              <w:t>setting</w:t>
            </w:r>
            <w:r w:rsidR="002F7900">
              <w:t xml:space="preserve"> by unit of </w:t>
            </w:r>
            <w:r w:rsidR="002F7900" w:rsidRPr="002F7900">
              <w:t>K</w:t>
            </w:r>
            <w:r w:rsidR="002F7900">
              <w:rPr>
                <w:rFonts w:hint="eastAsia"/>
              </w:rPr>
              <w:t>bps.</w:t>
            </w:r>
          </w:p>
        </w:tc>
        <w:tc>
          <w:tcPr>
            <w:tcW w:w="900" w:type="dxa"/>
          </w:tcPr>
          <w:p w14:paraId="5EDEEFA2" w14:textId="77777777" w:rsidR="00F5522C" w:rsidRPr="002F7900" w:rsidRDefault="003E6CFF" w:rsidP="004E6EBF">
            <w:pPr>
              <w:spacing w:line="240" w:lineRule="auto"/>
              <w:ind w:right="20"/>
            </w:pPr>
            <w:r w:rsidRPr="002F7900">
              <w:rPr>
                <w:rFonts w:hint="eastAsia"/>
              </w:rPr>
              <w:t>pmap-c</w:t>
            </w:r>
          </w:p>
        </w:tc>
      </w:tr>
      <w:tr w:rsidR="00F5522C" w14:paraId="74AB965B" w14:textId="77777777" w:rsidTr="004E0388">
        <w:tc>
          <w:tcPr>
            <w:tcW w:w="4219" w:type="dxa"/>
          </w:tcPr>
          <w:p w14:paraId="60EBC76F" w14:textId="77777777" w:rsidR="00F5522C" w:rsidRPr="002F7900" w:rsidRDefault="00F5522C" w:rsidP="004E6EBF">
            <w:pPr>
              <w:spacing w:line="240" w:lineRule="auto"/>
              <w:ind w:right="20"/>
              <w:rPr>
                <w:b/>
                <w:bCs/>
              </w:rPr>
            </w:pPr>
            <w:r w:rsidRPr="002F7900">
              <w:rPr>
                <w:b/>
                <w:bCs/>
              </w:rPr>
              <w:t xml:space="preserve">police </w:t>
            </w:r>
            <w:r w:rsidRPr="002F7900">
              <w:rPr>
                <w:rFonts w:hint="eastAsia"/>
                <w:b/>
                <w:bCs/>
              </w:rPr>
              <w:t>pps &lt;1-10000000&gt; &lt;1-10000000&gt;</w:t>
            </w:r>
            <w:r w:rsidRPr="002F7900">
              <w:rPr>
                <w:b/>
                <w:bCs/>
              </w:rPr>
              <w:t xml:space="preserve"> exceed-action drop</w:t>
            </w:r>
          </w:p>
        </w:tc>
        <w:tc>
          <w:tcPr>
            <w:tcW w:w="3960" w:type="dxa"/>
          </w:tcPr>
          <w:p w14:paraId="504ED7F2" w14:textId="77777777" w:rsidR="00F5522C" w:rsidRPr="002F7900" w:rsidRDefault="00F5522C" w:rsidP="004E6EBF">
            <w:pPr>
              <w:spacing w:line="240" w:lineRule="auto"/>
              <w:ind w:right="20"/>
            </w:pPr>
            <w:r w:rsidRPr="002F7900">
              <w:t>R</w:t>
            </w:r>
            <w:r w:rsidRPr="002F7900">
              <w:rPr>
                <w:rFonts w:hint="eastAsia"/>
              </w:rPr>
              <w:t xml:space="preserve">ate-limit </w:t>
            </w:r>
            <w:r w:rsidR="002F7900" w:rsidRPr="002F5F3A">
              <w:t>setting</w:t>
            </w:r>
            <w:r w:rsidR="002F7900">
              <w:t xml:space="preserve"> by unit of </w:t>
            </w:r>
            <w:r w:rsidR="002F7900" w:rsidRPr="002F7900">
              <w:t>P</w:t>
            </w:r>
            <w:r w:rsidR="002F7900">
              <w:rPr>
                <w:rFonts w:hint="eastAsia"/>
              </w:rPr>
              <w:t>PS.</w:t>
            </w:r>
          </w:p>
        </w:tc>
        <w:tc>
          <w:tcPr>
            <w:tcW w:w="900" w:type="dxa"/>
          </w:tcPr>
          <w:p w14:paraId="7BBF4AF5" w14:textId="77777777" w:rsidR="00F5522C" w:rsidRPr="002F7900" w:rsidRDefault="00F5522C" w:rsidP="004E6EBF">
            <w:pPr>
              <w:spacing w:line="240" w:lineRule="auto"/>
              <w:ind w:right="20"/>
            </w:pPr>
            <w:r w:rsidRPr="002F7900">
              <w:rPr>
                <w:rFonts w:hint="eastAsia"/>
              </w:rPr>
              <w:t>pmap-c</w:t>
            </w:r>
          </w:p>
        </w:tc>
      </w:tr>
      <w:tr w:rsidR="00F5522C" w14:paraId="19E657EA" w14:textId="77777777" w:rsidTr="004E0388">
        <w:tc>
          <w:tcPr>
            <w:tcW w:w="4219" w:type="dxa"/>
          </w:tcPr>
          <w:p w14:paraId="75B41CEA" w14:textId="77777777" w:rsidR="00F5522C" w:rsidRPr="002F5F3A" w:rsidRDefault="00F5522C" w:rsidP="004E6EBF">
            <w:pPr>
              <w:wordWrap/>
              <w:spacing w:line="240" w:lineRule="auto"/>
              <w:ind w:right="20"/>
              <w:rPr>
                <w:b/>
                <w:bCs/>
              </w:rPr>
            </w:pPr>
            <w:r w:rsidRPr="002F5F3A">
              <w:rPr>
                <w:b/>
                <w:bCs/>
              </w:rPr>
              <w:t>police aggregate NAME</w:t>
            </w:r>
          </w:p>
        </w:tc>
        <w:tc>
          <w:tcPr>
            <w:tcW w:w="3960" w:type="dxa"/>
          </w:tcPr>
          <w:p w14:paraId="19C62097" w14:textId="77777777" w:rsidR="00F5522C" w:rsidRPr="002F5F3A" w:rsidRDefault="00F5522C" w:rsidP="004E6EBF">
            <w:pPr>
              <w:wordWrap/>
              <w:spacing w:line="240" w:lineRule="auto"/>
              <w:ind w:right="20"/>
            </w:pPr>
            <w:r w:rsidRPr="002F5F3A">
              <w:t xml:space="preserve">Aggregated rate-limit setting.  </w:t>
            </w:r>
          </w:p>
        </w:tc>
        <w:tc>
          <w:tcPr>
            <w:tcW w:w="900" w:type="dxa"/>
          </w:tcPr>
          <w:p w14:paraId="60DD03C4" w14:textId="77777777" w:rsidR="00F5522C" w:rsidRPr="002F5F3A" w:rsidRDefault="00F5522C" w:rsidP="004E6EBF">
            <w:pPr>
              <w:wordWrap/>
              <w:spacing w:line="240" w:lineRule="auto"/>
              <w:ind w:right="20"/>
            </w:pPr>
            <w:r w:rsidRPr="002F5F3A">
              <w:t>pmap-c</w:t>
            </w:r>
          </w:p>
        </w:tc>
      </w:tr>
      <w:tr w:rsidR="00F5522C" w14:paraId="36686A6C" w14:textId="77777777" w:rsidTr="004E0388">
        <w:tc>
          <w:tcPr>
            <w:tcW w:w="4219" w:type="dxa"/>
          </w:tcPr>
          <w:p w14:paraId="34C75A17" w14:textId="77777777" w:rsidR="00F5522C" w:rsidRPr="002F5F3A" w:rsidRDefault="00F5522C" w:rsidP="004E6EBF">
            <w:pPr>
              <w:wordWrap/>
              <w:spacing w:line="240" w:lineRule="auto"/>
              <w:ind w:right="20"/>
              <w:rPr>
                <w:b/>
                <w:bCs/>
              </w:rPr>
            </w:pPr>
            <w:r w:rsidRPr="002F5F3A">
              <w:rPr>
                <w:b/>
                <w:bCs/>
              </w:rPr>
              <w:t>nexthop A.B.C.D { priority &lt;1-8&gt; | }</w:t>
            </w:r>
          </w:p>
        </w:tc>
        <w:tc>
          <w:tcPr>
            <w:tcW w:w="3960" w:type="dxa"/>
          </w:tcPr>
          <w:p w14:paraId="5ED7F307" w14:textId="77777777" w:rsidR="00F5522C" w:rsidRPr="002F5F3A" w:rsidRDefault="00F5522C" w:rsidP="004E6EBF">
            <w:pPr>
              <w:wordWrap/>
              <w:spacing w:line="240" w:lineRule="auto"/>
              <w:ind w:right="20"/>
            </w:pPr>
            <w:r w:rsidRPr="002F5F3A">
              <w:t>PBR nexthop setting and nexthop priority setting.</w:t>
            </w:r>
          </w:p>
        </w:tc>
        <w:tc>
          <w:tcPr>
            <w:tcW w:w="900" w:type="dxa"/>
          </w:tcPr>
          <w:p w14:paraId="1D93491C" w14:textId="77777777" w:rsidR="00F5522C" w:rsidRPr="002F5F3A" w:rsidRDefault="00F5522C" w:rsidP="004E6EBF">
            <w:pPr>
              <w:wordWrap/>
              <w:spacing w:line="240" w:lineRule="auto"/>
              <w:ind w:right="20"/>
            </w:pPr>
            <w:r w:rsidRPr="002F5F3A">
              <w:t>pmap-c</w:t>
            </w:r>
          </w:p>
        </w:tc>
      </w:tr>
      <w:tr w:rsidR="00F5522C" w14:paraId="3259A41E" w14:textId="77777777" w:rsidTr="004E0388">
        <w:tc>
          <w:tcPr>
            <w:tcW w:w="4219" w:type="dxa"/>
          </w:tcPr>
          <w:p w14:paraId="5EC7945D" w14:textId="77777777" w:rsidR="00F5522C" w:rsidRPr="002F5F3A" w:rsidRDefault="00F5522C" w:rsidP="004E6EBF">
            <w:pPr>
              <w:wordWrap/>
              <w:spacing w:line="240" w:lineRule="auto"/>
              <w:ind w:right="20"/>
              <w:rPr>
                <w:b/>
                <w:bCs/>
              </w:rPr>
            </w:pPr>
            <w:r w:rsidRPr="002F5F3A">
              <w:rPr>
                <w:b/>
                <w:bCs/>
              </w:rPr>
              <w:t>netflow</w:t>
            </w:r>
          </w:p>
        </w:tc>
        <w:tc>
          <w:tcPr>
            <w:tcW w:w="3960" w:type="dxa"/>
          </w:tcPr>
          <w:p w14:paraId="2993998A" w14:textId="77777777" w:rsidR="00F5522C" w:rsidRPr="002F5F3A" w:rsidRDefault="00F5522C" w:rsidP="004E6EBF">
            <w:pPr>
              <w:wordWrap/>
              <w:spacing w:line="240" w:lineRule="auto"/>
              <w:ind w:right="20"/>
            </w:pPr>
            <w:r w:rsidRPr="002F5F3A">
              <w:t>Netflow setting.</w:t>
            </w:r>
          </w:p>
        </w:tc>
        <w:tc>
          <w:tcPr>
            <w:tcW w:w="900" w:type="dxa"/>
          </w:tcPr>
          <w:p w14:paraId="1E76103D" w14:textId="77777777" w:rsidR="00F5522C" w:rsidRPr="002F5F3A" w:rsidRDefault="00F5522C" w:rsidP="004E6EBF">
            <w:pPr>
              <w:wordWrap/>
              <w:spacing w:line="240" w:lineRule="auto"/>
              <w:ind w:right="20"/>
            </w:pPr>
            <w:r w:rsidRPr="002F5F3A">
              <w:t>pmap-c</w:t>
            </w:r>
          </w:p>
        </w:tc>
      </w:tr>
      <w:tr w:rsidR="00F5522C" w14:paraId="2451356E" w14:textId="77777777" w:rsidTr="004E0388">
        <w:tc>
          <w:tcPr>
            <w:tcW w:w="4219" w:type="dxa"/>
          </w:tcPr>
          <w:p w14:paraId="33F9CFF7" w14:textId="77777777" w:rsidR="00F5522C" w:rsidRPr="002F5F3A" w:rsidRDefault="00F5522C" w:rsidP="004E6EBF">
            <w:pPr>
              <w:wordWrap/>
              <w:spacing w:line="240" w:lineRule="auto"/>
              <w:ind w:right="20"/>
              <w:rPr>
                <w:b/>
                <w:bCs/>
              </w:rPr>
            </w:pPr>
            <w:r w:rsidRPr="002F5F3A">
              <w:rPr>
                <w:b/>
                <w:bCs/>
              </w:rPr>
              <w:t>redirect IFNAME</w:t>
            </w:r>
          </w:p>
        </w:tc>
        <w:tc>
          <w:tcPr>
            <w:tcW w:w="3960" w:type="dxa"/>
          </w:tcPr>
          <w:p w14:paraId="11AC11FF" w14:textId="77777777" w:rsidR="00F5522C" w:rsidRPr="002F5F3A" w:rsidRDefault="00F5522C" w:rsidP="004E6EBF">
            <w:pPr>
              <w:wordWrap/>
              <w:spacing w:line="240" w:lineRule="auto"/>
              <w:ind w:right="20"/>
            </w:pPr>
            <w:r w:rsidRPr="002F5F3A">
              <w:t>Redirect setting.</w:t>
            </w:r>
          </w:p>
        </w:tc>
        <w:tc>
          <w:tcPr>
            <w:tcW w:w="900" w:type="dxa"/>
          </w:tcPr>
          <w:p w14:paraId="113B2042" w14:textId="77777777" w:rsidR="00F5522C" w:rsidRPr="002F5F3A" w:rsidRDefault="00F5522C" w:rsidP="004E6EBF">
            <w:pPr>
              <w:wordWrap/>
              <w:spacing w:line="240" w:lineRule="auto"/>
              <w:ind w:right="20"/>
            </w:pPr>
            <w:r w:rsidRPr="002F5F3A">
              <w:t>pmap-c</w:t>
            </w:r>
          </w:p>
        </w:tc>
      </w:tr>
      <w:tr w:rsidR="00F5522C" w14:paraId="497B8970" w14:textId="77777777" w:rsidTr="004E0388">
        <w:tc>
          <w:tcPr>
            <w:tcW w:w="4219" w:type="dxa"/>
          </w:tcPr>
          <w:p w14:paraId="5A7B924E" w14:textId="77777777" w:rsidR="00F5522C" w:rsidRPr="002F5F3A" w:rsidRDefault="00F5522C" w:rsidP="004E6EBF">
            <w:pPr>
              <w:wordWrap/>
              <w:spacing w:line="240" w:lineRule="auto"/>
              <w:ind w:right="20"/>
              <w:rPr>
                <w:b/>
                <w:bCs/>
              </w:rPr>
            </w:pPr>
            <w:r w:rsidRPr="002F5F3A">
              <w:rPr>
                <w:b/>
                <w:bCs/>
              </w:rPr>
              <w:t xml:space="preserve">mirror </w:t>
            </w:r>
          </w:p>
        </w:tc>
        <w:tc>
          <w:tcPr>
            <w:tcW w:w="3960" w:type="dxa"/>
          </w:tcPr>
          <w:p w14:paraId="51A88FE7" w14:textId="77777777" w:rsidR="00F5522C" w:rsidRPr="002F5F3A" w:rsidRDefault="00F5522C" w:rsidP="004E6EBF">
            <w:pPr>
              <w:wordWrap/>
              <w:spacing w:line="240" w:lineRule="auto"/>
              <w:ind w:right="20"/>
            </w:pPr>
            <w:r w:rsidRPr="002F5F3A">
              <w:t>Mirror setting.</w:t>
            </w:r>
          </w:p>
        </w:tc>
        <w:tc>
          <w:tcPr>
            <w:tcW w:w="900" w:type="dxa"/>
          </w:tcPr>
          <w:p w14:paraId="4AA57B64" w14:textId="77777777" w:rsidR="00F5522C" w:rsidRPr="002F5F3A" w:rsidRDefault="00F5522C" w:rsidP="004E6EBF">
            <w:pPr>
              <w:wordWrap/>
              <w:spacing w:line="240" w:lineRule="auto"/>
              <w:ind w:right="20"/>
            </w:pPr>
            <w:r w:rsidRPr="002F5F3A">
              <w:t>pmap-c</w:t>
            </w:r>
          </w:p>
        </w:tc>
      </w:tr>
      <w:tr w:rsidR="00F5522C" w14:paraId="0D7047EA" w14:textId="77777777" w:rsidTr="004E0388">
        <w:tc>
          <w:tcPr>
            <w:tcW w:w="4219" w:type="dxa"/>
          </w:tcPr>
          <w:p w14:paraId="23546CEC" w14:textId="77777777" w:rsidR="00F5522C" w:rsidRPr="002F5F3A" w:rsidRDefault="00F5522C" w:rsidP="004E6EBF">
            <w:pPr>
              <w:wordWrap/>
              <w:spacing w:line="240" w:lineRule="auto"/>
              <w:ind w:right="20"/>
              <w:rPr>
                <w:b/>
                <w:bCs/>
              </w:rPr>
            </w:pPr>
            <w:r w:rsidRPr="002F5F3A">
              <w:rPr>
                <w:b/>
                <w:bCs/>
              </w:rPr>
              <w:t>trap-cpu { high-priority| }</w:t>
            </w:r>
          </w:p>
        </w:tc>
        <w:tc>
          <w:tcPr>
            <w:tcW w:w="3960" w:type="dxa"/>
          </w:tcPr>
          <w:p w14:paraId="78E36E66" w14:textId="77777777" w:rsidR="00F5522C" w:rsidRPr="002F5F3A" w:rsidRDefault="00F5522C" w:rsidP="004E6EBF">
            <w:pPr>
              <w:wordWrap/>
              <w:spacing w:line="240" w:lineRule="auto"/>
              <w:ind w:right="20"/>
            </w:pPr>
            <w:r w:rsidRPr="002F5F3A">
              <w:t xml:space="preserve">CPU </w:t>
            </w:r>
            <w:proofErr w:type="gramStart"/>
            <w:r w:rsidRPr="002F5F3A">
              <w:t>trap</w:t>
            </w:r>
            <w:proofErr w:type="gramEnd"/>
            <w:r w:rsidRPr="002F5F3A">
              <w:t xml:space="preserve"> setting.</w:t>
            </w:r>
          </w:p>
        </w:tc>
        <w:tc>
          <w:tcPr>
            <w:tcW w:w="900" w:type="dxa"/>
          </w:tcPr>
          <w:p w14:paraId="480F48FF" w14:textId="77777777" w:rsidR="00F5522C" w:rsidRPr="002F5F3A" w:rsidRDefault="00F5522C" w:rsidP="004E6EBF">
            <w:pPr>
              <w:wordWrap/>
              <w:spacing w:line="240" w:lineRule="auto"/>
              <w:ind w:right="20"/>
            </w:pPr>
            <w:r w:rsidRPr="002F5F3A">
              <w:t>pmap-c</w:t>
            </w:r>
          </w:p>
        </w:tc>
      </w:tr>
    </w:tbl>
    <w:p w14:paraId="2783975A" w14:textId="77777777" w:rsidR="00F5522C" w:rsidRDefault="00F5522C" w:rsidP="003F797B">
      <w:pPr>
        <w:pStyle w:val="3"/>
        <w:ind w:left="0" w:right="20"/>
      </w:pPr>
      <w:bookmarkStart w:id="4221" w:name="_Toc277777850"/>
      <w:bookmarkStart w:id="4222" w:name="_Toc363228754"/>
      <w:bookmarkStart w:id="4223" w:name="_Toc444695300"/>
      <w:r w:rsidRPr="00DC7270">
        <w:t>S</w:t>
      </w:r>
      <w:r w:rsidRPr="00DC7270">
        <w:rPr>
          <w:rFonts w:hint="eastAsia"/>
        </w:rPr>
        <w:t>ervice</w:t>
      </w:r>
      <w:r>
        <w:rPr>
          <w:rFonts w:hint="eastAsia"/>
        </w:rPr>
        <w:t>-policy</w:t>
      </w:r>
      <w:bookmarkEnd w:id="4221"/>
      <w:bookmarkEnd w:id="4222"/>
      <w:bookmarkEnd w:id="4223"/>
    </w:p>
    <w:p w14:paraId="7E522C23" w14:textId="77777777" w:rsidR="00F5522C" w:rsidRPr="002F5F3A" w:rsidRDefault="00F5522C" w:rsidP="003F797B">
      <w:pPr>
        <w:pStyle w:val="a3"/>
        <w:ind w:left="0" w:right="20"/>
      </w:pPr>
      <w:r w:rsidRPr="002F5F3A">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Default="006A4BB0" w:rsidP="003F797B">
      <w:pPr>
        <w:pStyle w:val="afffff3"/>
        <w:ind w:left="0" w:right="20"/>
      </w:pPr>
      <w:bookmarkStart w:id="4224" w:name="_Toc275801042"/>
      <w:bookmarkStart w:id="4225" w:name="_Toc277777851"/>
      <w:bookmarkStart w:id="4226" w:name="_Toc363228755"/>
      <w:bookmarkStart w:id="4227" w:name="_Toc39157539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253</w:t>
      </w:r>
      <w:r w:rsidR="005832B8">
        <w:fldChar w:fldCharType="end"/>
      </w:r>
      <w:r w:rsidR="00F5522C">
        <w:t xml:space="preserve"> </w:t>
      </w:r>
      <w:r w:rsidR="00F5522C">
        <w:rPr>
          <w:rFonts w:hint="eastAsia"/>
        </w:rPr>
        <w:t>service-policy</w:t>
      </w:r>
      <w:bookmarkEnd w:id="4224"/>
      <w:bookmarkEnd w:id="4225"/>
      <w:r w:rsidR="00F5522C" w:rsidRPr="0069115A">
        <w:t xml:space="preserve"> </w:t>
      </w:r>
      <w:r w:rsidR="00F5522C" w:rsidRPr="002F5F3A">
        <w:t>Configuration Command</w:t>
      </w:r>
      <w:bookmarkEnd w:id="4226"/>
      <w:bookmarkEnd w:id="4227"/>
    </w:p>
    <w:tbl>
      <w:tblPr>
        <w:tblStyle w:val="CLIWide"/>
        <w:tblW w:w="0" w:type="auto"/>
        <w:tblLook w:val="01E0" w:firstRow="1" w:lastRow="1" w:firstColumn="1" w:lastColumn="1" w:noHBand="0" w:noVBand="0"/>
      </w:tblPr>
      <w:tblGrid>
        <w:gridCol w:w="3733"/>
        <w:gridCol w:w="3478"/>
        <w:gridCol w:w="937"/>
      </w:tblGrid>
      <w:tr w:rsidR="00F5522C"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2F5F3A" w:rsidRDefault="00F5522C" w:rsidP="004E6EBF">
            <w:pPr>
              <w:wordWrap/>
              <w:spacing w:line="240" w:lineRule="auto"/>
              <w:ind w:right="20"/>
              <w:rPr>
                <w:b/>
                <w:bCs/>
              </w:rPr>
            </w:pPr>
            <w:r w:rsidRPr="002F5F3A">
              <w:rPr>
                <w:b/>
                <w:bCs/>
              </w:rPr>
              <w:t>Command</w:t>
            </w:r>
          </w:p>
        </w:tc>
        <w:tc>
          <w:tcPr>
            <w:tcW w:w="3960" w:type="dxa"/>
          </w:tcPr>
          <w:p w14:paraId="56F56C6B" w14:textId="77777777" w:rsidR="00F5522C" w:rsidRPr="002F5F3A" w:rsidRDefault="00F5522C" w:rsidP="004E6EBF">
            <w:pPr>
              <w:pStyle w:val="ac"/>
            </w:pPr>
            <w:r w:rsidRPr="002F5F3A">
              <w:t>Description</w:t>
            </w:r>
          </w:p>
        </w:tc>
        <w:tc>
          <w:tcPr>
            <w:tcW w:w="900" w:type="dxa"/>
          </w:tcPr>
          <w:p w14:paraId="204D1FC3" w14:textId="77777777" w:rsidR="00F5522C" w:rsidRPr="002F5F3A" w:rsidRDefault="00F5522C" w:rsidP="004E6EBF">
            <w:pPr>
              <w:pStyle w:val="ac"/>
            </w:pPr>
            <w:r w:rsidRPr="002F5F3A">
              <w:t>Mode</w:t>
            </w:r>
          </w:p>
        </w:tc>
      </w:tr>
      <w:tr w:rsidR="00F5522C" w14:paraId="729AB42F" w14:textId="77777777" w:rsidTr="004E0388">
        <w:tc>
          <w:tcPr>
            <w:tcW w:w="4219" w:type="dxa"/>
          </w:tcPr>
          <w:p w14:paraId="21B1D23E" w14:textId="77777777" w:rsidR="00F5522C" w:rsidRPr="002F5F3A" w:rsidRDefault="00F5522C" w:rsidP="004E6EBF">
            <w:pPr>
              <w:wordWrap/>
              <w:spacing w:line="240" w:lineRule="auto"/>
              <w:ind w:right="20"/>
            </w:pPr>
            <w:r w:rsidRPr="002F5F3A">
              <w:rPr>
                <w:b/>
                <w:bCs/>
              </w:rPr>
              <w:t>service-policy { input | output } NAME</w:t>
            </w:r>
          </w:p>
        </w:tc>
        <w:tc>
          <w:tcPr>
            <w:tcW w:w="3960" w:type="dxa"/>
          </w:tcPr>
          <w:p w14:paraId="3DDB67FE" w14:textId="77777777" w:rsidR="00F5522C" w:rsidRPr="002F5F3A" w:rsidRDefault="00F5522C" w:rsidP="004E6EBF">
            <w:pPr>
              <w:wordWrap/>
              <w:spacing w:line="240" w:lineRule="auto"/>
              <w:ind w:right="20"/>
            </w:pPr>
            <w:r w:rsidRPr="002F5F3A">
              <w:t>Applies a policy-map of the relevant name to an interface.</w:t>
            </w:r>
          </w:p>
        </w:tc>
        <w:tc>
          <w:tcPr>
            <w:tcW w:w="900" w:type="dxa"/>
          </w:tcPr>
          <w:p w14:paraId="25316274" w14:textId="77777777" w:rsidR="00F5522C" w:rsidRPr="002F5F3A" w:rsidRDefault="00C81E24" w:rsidP="004E6EBF">
            <w:pPr>
              <w:wordWrap/>
              <w:spacing w:line="240" w:lineRule="auto"/>
              <w:ind w:right="20"/>
            </w:pPr>
            <w:r>
              <w:rPr>
                <w:rFonts w:hint="eastAsia"/>
              </w:rPr>
              <w:t>I</w:t>
            </w:r>
            <w:r w:rsidR="00F5522C" w:rsidRPr="002F5F3A">
              <w:t>nterface</w:t>
            </w:r>
          </w:p>
        </w:tc>
      </w:tr>
      <w:tr w:rsidR="00F5522C" w14:paraId="029FFC18" w14:textId="77777777" w:rsidTr="004E0388">
        <w:tc>
          <w:tcPr>
            <w:tcW w:w="4219" w:type="dxa"/>
          </w:tcPr>
          <w:p w14:paraId="33FF6A2F" w14:textId="77777777" w:rsidR="00F5522C" w:rsidRPr="002F5F3A" w:rsidRDefault="00F5522C" w:rsidP="004E6EBF">
            <w:pPr>
              <w:wordWrap/>
              <w:spacing w:line="240" w:lineRule="auto"/>
              <w:ind w:right="20"/>
            </w:pPr>
            <w:r w:rsidRPr="002F5F3A">
              <w:rPr>
                <w:b/>
                <w:bCs/>
              </w:rPr>
              <w:t>no service-policy { input | output } NAME</w:t>
            </w:r>
          </w:p>
        </w:tc>
        <w:tc>
          <w:tcPr>
            <w:tcW w:w="3960" w:type="dxa"/>
          </w:tcPr>
          <w:p w14:paraId="68995155" w14:textId="77777777" w:rsidR="00F5522C" w:rsidRPr="002F5F3A" w:rsidRDefault="00F5522C" w:rsidP="004E6EBF">
            <w:pPr>
              <w:wordWrap/>
              <w:spacing w:line="240" w:lineRule="auto"/>
              <w:ind w:right="20"/>
            </w:pPr>
            <w:r w:rsidRPr="002F5F3A">
              <w:t xml:space="preserve">Deletes the relevant policy-map from the interface. </w:t>
            </w:r>
          </w:p>
        </w:tc>
        <w:tc>
          <w:tcPr>
            <w:tcW w:w="900" w:type="dxa"/>
          </w:tcPr>
          <w:p w14:paraId="5CD215ED" w14:textId="77777777" w:rsidR="00F5522C" w:rsidRPr="002F5F3A" w:rsidRDefault="00C81E24" w:rsidP="004E6EBF">
            <w:pPr>
              <w:wordWrap/>
              <w:spacing w:line="240" w:lineRule="auto"/>
              <w:ind w:right="20"/>
            </w:pPr>
            <w:r>
              <w:rPr>
                <w:rFonts w:hint="eastAsia"/>
              </w:rPr>
              <w:t>I</w:t>
            </w:r>
            <w:r w:rsidR="00F5522C" w:rsidRPr="002F5F3A">
              <w:t>nterface</w:t>
            </w:r>
          </w:p>
        </w:tc>
      </w:tr>
    </w:tbl>
    <w:p w14:paraId="4E96D3C6" w14:textId="77777777" w:rsidR="00F5522C" w:rsidRPr="00596B89" w:rsidRDefault="00F5522C" w:rsidP="003F797B">
      <w:pPr>
        <w:ind w:right="20"/>
      </w:pPr>
    </w:p>
    <w:tbl>
      <w:tblPr>
        <w:tblStyle w:val="NOTICE"/>
        <w:tblW w:w="0" w:type="auto"/>
        <w:tblLook w:val="0000" w:firstRow="0" w:lastRow="0" w:firstColumn="0" w:lastColumn="0" w:noHBand="0" w:noVBand="0"/>
      </w:tblPr>
      <w:tblGrid>
        <w:gridCol w:w="878"/>
        <w:gridCol w:w="1067"/>
        <w:gridCol w:w="6203"/>
      </w:tblGrid>
      <w:tr w:rsidR="00F5522C" w14:paraId="0116472F" w14:textId="77777777" w:rsidTr="004E0388">
        <w:tc>
          <w:tcPr>
            <w:tcW w:w="900" w:type="dxa"/>
            <w:vAlign w:val="center"/>
          </w:tcPr>
          <w:p w14:paraId="0B472F79"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Default="00F5522C" w:rsidP="003F797B">
            <w:pPr>
              <w:pStyle w:val="aa"/>
              <w:ind w:right="20"/>
              <w:jc w:val="both"/>
              <w:rPr>
                <w:b/>
                <w:bCs/>
              </w:rPr>
            </w:pPr>
            <w:r>
              <w:rPr>
                <w:b/>
                <w:bCs/>
              </w:rPr>
              <w:t>Notice</w:t>
            </w:r>
          </w:p>
        </w:tc>
        <w:tc>
          <w:tcPr>
            <w:tcW w:w="6800" w:type="dxa"/>
            <w:vAlign w:val="center"/>
          </w:tcPr>
          <w:p w14:paraId="021880EA" w14:textId="77777777" w:rsidR="00F5522C" w:rsidRPr="000124B1" w:rsidRDefault="00F5522C" w:rsidP="003F797B">
            <w:pPr>
              <w:pStyle w:val="aa"/>
              <w:ind w:right="20"/>
              <w:jc w:val="both"/>
            </w:pPr>
            <w:r w:rsidRPr="002F5F3A">
              <w:t>A router port means a port with no switchport.</w:t>
            </w:r>
          </w:p>
        </w:tc>
      </w:tr>
    </w:tbl>
    <w:p w14:paraId="4EB59611" w14:textId="77777777" w:rsidR="00F5522C" w:rsidRDefault="00F5522C" w:rsidP="003F797B">
      <w:pPr>
        <w:ind w:right="20"/>
      </w:pPr>
    </w:p>
    <w:tbl>
      <w:tblPr>
        <w:tblStyle w:val="NOTICE"/>
        <w:tblW w:w="0" w:type="auto"/>
        <w:tblLook w:val="0000" w:firstRow="0" w:lastRow="0" w:firstColumn="0" w:lastColumn="0" w:noHBand="0" w:noVBand="0"/>
      </w:tblPr>
      <w:tblGrid>
        <w:gridCol w:w="878"/>
        <w:gridCol w:w="1068"/>
        <w:gridCol w:w="6202"/>
      </w:tblGrid>
      <w:tr w:rsidR="00F5522C" w14:paraId="7F7AC09E" w14:textId="77777777" w:rsidTr="004E0388">
        <w:tc>
          <w:tcPr>
            <w:tcW w:w="900" w:type="dxa"/>
            <w:vAlign w:val="center"/>
          </w:tcPr>
          <w:p w14:paraId="274AD94C"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Default="00F5522C" w:rsidP="003F797B">
            <w:pPr>
              <w:pStyle w:val="aa"/>
              <w:ind w:right="20"/>
              <w:jc w:val="both"/>
              <w:rPr>
                <w:b/>
                <w:bCs/>
              </w:rPr>
            </w:pPr>
            <w:r>
              <w:rPr>
                <w:b/>
                <w:bCs/>
              </w:rPr>
              <w:t>Notice</w:t>
            </w:r>
          </w:p>
        </w:tc>
        <w:tc>
          <w:tcPr>
            <w:tcW w:w="6800" w:type="dxa"/>
            <w:vAlign w:val="center"/>
          </w:tcPr>
          <w:p w14:paraId="0B02A4D9" w14:textId="77777777" w:rsidR="00F5522C" w:rsidRPr="000124B1" w:rsidRDefault="00F5522C" w:rsidP="003F797B">
            <w:pPr>
              <w:pStyle w:val="aa"/>
              <w:ind w:right="20"/>
              <w:jc w:val="both"/>
            </w:pPr>
            <w:r w:rsidRPr="002F5F3A">
              <w:t>Service-policy can set up to 16000 rules in the input direction, 4000 rules in the output direction summed with ACLs.</w:t>
            </w:r>
          </w:p>
        </w:tc>
      </w:tr>
    </w:tbl>
    <w:p w14:paraId="233C588C" w14:textId="77777777" w:rsidR="00F5522C" w:rsidRPr="006C68DB" w:rsidRDefault="00F5522C" w:rsidP="003F797B">
      <w:pPr>
        <w:ind w:right="20"/>
      </w:pPr>
    </w:p>
    <w:tbl>
      <w:tblPr>
        <w:tblStyle w:val="NOTICE"/>
        <w:tblW w:w="0" w:type="auto"/>
        <w:tblLook w:val="0000" w:firstRow="0" w:lastRow="0" w:firstColumn="0" w:lastColumn="0" w:noHBand="0" w:noVBand="0"/>
      </w:tblPr>
      <w:tblGrid>
        <w:gridCol w:w="876"/>
        <w:gridCol w:w="1065"/>
        <w:gridCol w:w="6207"/>
      </w:tblGrid>
      <w:tr w:rsidR="00F5522C" w14:paraId="650EF924" w14:textId="77777777" w:rsidTr="0068526C">
        <w:tc>
          <w:tcPr>
            <w:tcW w:w="900" w:type="dxa"/>
            <w:vAlign w:val="center"/>
          </w:tcPr>
          <w:p w14:paraId="5D1DC31B" w14:textId="77777777"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Default="00F5522C" w:rsidP="003F797B">
            <w:pPr>
              <w:pStyle w:val="aa"/>
              <w:ind w:right="20"/>
              <w:jc w:val="both"/>
              <w:rPr>
                <w:b/>
                <w:bCs/>
              </w:rPr>
            </w:pPr>
            <w:r>
              <w:rPr>
                <w:b/>
                <w:bCs/>
              </w:rPr>
              <w:t>Notice</w:t>
            </w:r>
          </w:p>
        </w:tc>
        <w:tc>
          <w:tcPr>
            <w:tcW w:w="6800" w:type="dxa"/>
            <w:vAlign w:val="center"/>
          </w:tcPr>
          <w:p w14:paraId="07B27A6A" w14:textId="77777777" w:rsidR="00F5522C" w:rsidRPr="000124B1" w:rsidRDefault="00F5522C" w:rsidP="003F797B">
            <w:pPr>
              <w:pStyle w:val="aa"/>
              <w:ind w:right="20"/>
              <w:jc w:val="both"/>
            </w:pPr>
            <w:r w:rsidRPr="002F5F3A">
              <w:t>In the input direction, you can set service and ACL simultaneously. For the output direction, you can set only either one at a time.</w:t>
            </w:r>
          </w:p>
        </w:tc>
      </w:tr>
    </w:tbl>
    <w:p w14:paraId="0A78C29B" w14:textId="77777777" w:rsidR="00F5522C" w:rsidRDefault="00F5522C" w:rsidP="003F797B">
      <w:pPr>
        <w:ind w:right="20"/>
      </w:pPr>
    </w:p>
    <w:p w14:paraId="55CE76B2" w14:textId="77777777" w:rsidR="00F5522C" w:rsidRDefault="00F5522C" w:rsidP="003F797B">
      <w:pPr>
        <w:ind w:right="20"/>
      </w:pPr>
    </w:p>
    <w:p w14:paraId="6CAC61F4" w14:textId="77777777" w:rsidR="00F5522C" w:rsidRDefault="00F5522C" w:rsidP="0021019A">
      <w:pPr>
        <w:pStyle w:val="2"/>
        <w:ind w:right="20"/>
      </w:pPr>
      <w:bookmarkStart w:id="4228" w:name="_Toc275801133"/>
      <w:bookmarkStart w:id="4229" w:name="_Toc277777870"/>
      <w:bookmarkStart w:id="4230" w:name="_Toc361679417"/>
      <w:bookmarkStart w:id="4231" w:name="_Toc444695301"/>
      <w:r w:rsidRPr="00DC7270">
        <w:rPr>
          <w:rFonts w:hint="eastAsia"/>
        </w:rPr>
        <w:lastRenderedPageBreak/>
        <w:t>COPP</w:t>
      </w:r>
      <w:bookmarkEnd w:id="4228"/>
      <w:bookmarkEnd w:id="4229"/>
      <w:bookmarkEnd w:id="4230"/>
      <w:bookmarkEnd w:id="4231"/>
    </w:p>
    <w:p w14:paraId="2C36BEEF" w14:textId="77777777" w:rsidR="00F5522C" w:rsidRPr="002F5F3A" w:rsidRDefault="00F5522C" w:rsidP="004E6EBF">
      <w:pPr>
        <w:pStyle w:val="a3"/>
        <w:ind w:left="0" w:right="20"/>
      </w:pPr>
      <w:r w:rsidRPr="002F5F3A">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Default="00F5522C" w:rsidP="004E6EBF">
      <w:pPr>
        <w:pStyle w:val="3"/>
        <w:ind w:left="0" w:right="20"/>
      </w:pPr>
      <w:bookmarkStart w:id="4232" w:name="_Toc275801043"/>
      <w:bookmarkStart w:id="4233" w:name="_Toc277777852"/>
      <w:bookmarkStart w:id="4234" w:name="_Toc363228756"/>
      <w:bookmarkStart w:id="4235" w:name="_Toc444695302"/>
      <w:r>
        <w:rPr>
          <w:rFonts w:hint="eastAsia"/>
        </w:rPr>
        <w:t xml:space="preserve">Service-policy </w:t>
      </w:r>
      <w:r w:rsidRPr="00DC7270">
        <w:rPr>
          <w:rFonts w:hint="eastAsia"/>
        </w:rPr>
        <w:t>on</w:t>
      </w:r>
      <w:r>
        <w:rPr>
          <w:rFonts w:hint="eastAsia"/>
        </w:rPr>
        <w:t xml:space="preserve"> COPP</w:t>
      </w:r>
      <w:bookmarkEnd w:id="4232"/>
      <w:bookmarkEnd w:id="4233"/>
      <w:bookmarkEnd w:id="4234"/>
      <w:bookmarkEnd w:id="4235"/>
    </w:p>
    <w:p w14:paraId="1640533A" w14:textId="77777777" w:rsidR="00F5522C" w:rsidRPr="002F5F3A" w:rsidRDefault="00F5522C" w:rsidP="004E6EBF">
      <w:pPr>
        <w:pStyle w:val="a3"/>
        <w:ind w:left="0" w:right="20"/>
      </w:pPr>
      <w:bookmarkStart w:id="4236" w:name="_Toc275801134"/>
      <w:bookmarkStart w:id="4237" w:name="_Toc277777871"/>
      <w:r w:rsidRPr="002F5F3A">
        <w:t>The unit performs policing for traffic that flows into the CPU by applying service-policy in the control plane.</w:t>
      </w:r>
    </w:p>
    <w:p w14:paraId="3CC5A878" w14:textId="77777777" w:rsidR="00F5522C" w:rsidRDefault="006A4BB0" w:rsidP="004E6EBF">
      <w:pPr>
        <w:pStyle w:val="afffff3"/>
        <w:ind w:left="0" w:right="20"/>
      </w:pPr>
      <w:bookmarkStart w:id="4238" w:name="_Toc361679418"/>
      <w:bookmarkStart w:id="4239" w:name="_Toc39157539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254</w:t>
      </w:r>
      <w:r w:rsidR="005832B8">
        <w:fldChar w:fldCharType="end"/>
      </w:r>
      <w:r w:rsidR="00F5522C">
        <w:t xml:space="preserve"> </w:t>
      </w:r>
      <w:r w:rsidR="00F5522C" w:rsidRPr="002F5F3A">
        <w:t>Commands for Control-plane of Service-policy Configuration</w:t>
      </w:r>
      <w:bookmarkEnd w:id="4236"/>
      <w:bookmarkEnd w:id="4237"/>
      <w:bookmarkEnd w:id="4238"/>
      <w:bookmarkEnd w:id="4239"/>
    </w:p>
    <w:tbl>
      <w:tblPr>
        <w:tblStyle w:val="CLIWide"/>
        <w:tblW w:w="0" w:type="auto"/>
        <w:tblLook w:val="01E0" w:firstRow="1" w:lastRow="1" w:firstColumn="1" w:lastColumn="1" w:noHBand="0" w:noVBand="0"/>
      </w:tblPr>
      <w:tblGrid>
        <w:gridCol w:w="2884"/>
        <w:gridCol w:w="3815"/>
        <w:gridCol w:w="1449"/>
      </w:tblGrid>
      <w:tr w:rsidR="00F5522C"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2F5F3A" w:rsidRDefault="00F5522C" w:rsidP="004E6EBF">
            <w:pPr>
              <w:wordWrap/>
              <w:ind w:right="20"/>
              <w:rPr>
                <w:b/>
                <w:bCs/>
              </w:rPr>
            </w:pPr>
            <w:r w:rsidRPr="002F5F3A">
              <w:rPr>
                <w:b/>
                <w:bCs/>
              </w:rPr>
              <w:t>Command</w:t>
            </w:r>
          </w:p>
        </w:tc>
        <w:tc>
          <w:tcPr>
            <w:tcW w:w="4394" w:type="dxa"/>
          </w:tcPr>
          <w:p w14:paraId="04952398" w14:textId="77777777" w:rsidR="00F5522C" w:rsidRPr="002F5F3A" w:rsidRDefault="00F5522C" w:rsidP="004E6EBF">
            <w:pPr>
              <w:pStyle w:val="ac"/>
            </w:pPr>
            <w:r w:rsidRPr="002F5F3A">
              <w:t>Description</w:t>
            </w:r>
          </w:p>
        </w:tc>
        <w:tc>
          <w:tcPr>
            <w:tcW w:w="1544" w:type="dxa"/>
          </w:tcPr>
          <w:p w14:paraId="6883439A" w14:textId="77777777" w:rsidR="00F5522C" w:rsidRPr="002F5F3A" w:rsidRDefault="00F5522C" w:rsidP="004E6EBF">
            <w:pPr>
              <w:pStyle w:val="ac"/>
            </w:pPr>
            <w:r w:rsidRPr="002F5F3A">
              <w:t>Mode</w:t>
            </w:r>
          </w:p>
        </w:tc>
      </w:tr>
      <w:tr w:rsidR="00F5522C" w14:paraId="07C42570" w14:textId="77777777" w:rsidTr="004E0388">
        <w:tc>
          <w:tcPr>
            <w:tcW w:w="3218" w:type="dxa"/>
          </w:tcPr>
          <w:p w14:paraId="4211D780" w14:textId="77777777" w:rsidR="00F5522C" w:rsidRPr="002F5F3A" w:rsidRDefault="00F5522C" w:rsidP="004E6EBF">
            <w:pPr>
              <w:wordWrap/>
              <w:ind w:right="20"/>
            </w:pPr>
            <w:r w:rsidRPr="002F5F3A">
              <w:rPr>
                <w:b/>
                <w:bCs/>
              </w:rPr>
              <w:t>control-plane</w:t>
            </w:r>
          </w:p>
        </w:tc>
        <w:tc>
          <w:tcPr>
            <w:tcW w:w="4394" w:type="dxa"/>
          </w:tcPr>
          <w:p w14:paraId="4185248A" w14:textId="77777777" w:rsidR="00F5522C" w:rsidRPr="002F5F3A" w:rsidRDefault="00F5522C" w:rsidP="004E6EBF">
            <w:pPr>
              <w:wordWrap/>
              <w:ind w:right="20"/>
            </w:pPr>
            <w:r w:rsidRPr="002F5F3A">
              <w:t xml:space="preserve">Enters control-plane mode. </w:t>
            </w:r>
          </w:p>
        </w:tc>
        <w:tc>
          <w:tcPr>
            <w:tcW w:w="1544" w:type="dxa"/>
          </w:tcPr>
          <w:p w14:paraId="2BD79036" w14:textId="77777777" w:rsidR="00F5522C" w:rsidRPr="002F5F3A" w:rsidRDefault="00F5522C" w:rsidP="004E6EBF">
            <w:pPr>
              <w:wordWrap/>
              <w:ind w:right="20"/>
            </w:pPr>
            <w:r w:rsidRPr="002F5F3A">
              <w:t>configure</w:t>
            </w:r>
          </w:p>
        </w:tc>
      </w:tr>
      <w:tr w:rsidR="00F5522C" w14:paraId="20092E37" w14:textId="77777777" w:rsidTr="004E0388">
        <w:tc>
          <w:tcPr>
            <w:tcW w:w="3218" w:type="dxa"/>
          </w:tcPr>
          <w:p w14:paraId="0ADCE78C" w14:textId="77777777" w:rsidR="00F5522C" w:rsidRPr="002F5F3A" w:rsidRDefault="00F5522C" w:rsidP="004E6EBF">
            <w:pPr>
              <w:wordWrap/>
              <w:ind w:right="20"/>
            </w:pPr>
            <w:r w:rsidRPr="002F5F3A">
              <w:rPr>
                <w:b/>
                <w:bCs/>
              </w:rPr>
              <w:t>service-policy input  NAME</w:t>
            </w:r>
          </w:p>
        </w:tc>
        <w:tc>
          <w:tcPr>
            <w:tcW w:w="4394" w:type="dxa"/>
          </w:tcPr>
          <w:p w14:paraId="57AB9FA1" w14:textId="77777777" w:rsidR="00F5522C" w:rsidRPr="002F5F3A" w:rsidRDefault="00F5522C" w:rsidP="004E6EBF">
            <w:pPr>
              <w:wordWrap/>
              <w:ind w:right="20"/>
            </w:pPr>
            <w:r w:rsidRPr="002F5F3A">
              <w:t>Applies a policy-map to a control-plane.</w:t>
            </w:r>
          </w:p>
        </w:tc>
        <w:tc>
          <w:tcPr>
            <w:tcW w:w="1544" w:type="dxa"/>
          </w:tcPr>
          <w:p w14:paraId="6E17BF0C" w14:textId="77777777" w:rsidR="00F5522C" w:rsidRPr="002F5F3A" w:rsidRDefault="00F5522C" w:rsidP="004E6EBF">
            <w:pPr>
              <w:wordWrap/>
              <w:ind w:right="20"/>
            </w:pPr>
            <w:r w:rsidRPr="002F5F3A">
              <w:t>Control-plane</w:t>
            </w:r>
          </w:p>
        </w:tc>
      </w:tr>
      <w:tr w:rsidR="00F5522C" w14:paraId="3FF43ED2" w14:textId="77777777" w:rsidTr="004E0388">
        <w:tc>
          <w:tcPr>
            <w:tcW w:w="3218" w:type="dxa"/>
          </w:tcPr>
          <w:p w14:paraId="1B3EBB64" w14:textId="77777777" w:rsidR="00F5522C" w:rsidRPr="002F5F3A" w:rsidRDefault="00F5522C" w:rsidP="004E6EBF">
            <w:pPr>
              <w:wordWrap/>
              <w:ind w:right="20"/>
            </w:pPr>
            <w:r w:rsidRPr="002F5F3A">
              <w:rPr>
                <w:b/>
                <w:bCs/>
              </w:rPr>
              <w:t>no service-policy input NAME</w:t>
            </w:r>
          </w:p>
        </w:tc>
        <w:tc>
          <w:tcPr>
            <w:tcW w:w="4394" w:type="dxa"/>
          </w:tcPr>
          <w:p w14:paraId="50A7A2C6" w14:textId="77777777" w:rsidR="00F5522C" w:rsidRPr="002F5F3A" w:rsidRDefault="00F5522C" w:rsidP="004E6EBF">
            <w:pPr>
              <w:wordWrap/>
              <w:ind w:right="20"/>
            </w:pPr>
            <w:r w:rsidRPr="002F5F3A">
              <w:t>Disables the policy-map on the control-plane.</w:t>
            </w:r>
          </w:p>
        </w:tc>
        <w:tc>
          <w:tcPr>
            <w:tcW w:w="1544" w:type="dxa"/>
          </w:tcPr>
          <w:p w14:paraId="4A1C6FA7" w14:textId="77777777" w:rsidR="00F5522C" w:rsidRPr="002F5F3A" w:rsidRDefault="00F5522C" w:rsidP="004E6EBF">
            <w:pPr>
              <w:wordWrap/>
              <w:ind w:right="20"/>
            </w:pPr>
            <w:r w:rsidRPr="002F5F3A">
              <w:t>Control-plane</w:t>
            </w:r>
          </w:p>
        </w:tc>
      </w:tr>
    </w:tbl>
    <w:p w14:paraId="181AE05F" w14:textId="77777777" w:rsidR="00F5522C" w:rsidRDefault="00F5522C" w:rsidP="004E6EBF">
      <w:pPr>
        <w:ind w:right="20"/>
      </w:pPr>
    </w:p>
    <w:tbl>
      <w:tblPr>
        <w:tblStyle w:val="NOTICE"/>
        <w:tblW w:w="0" w:type="auto"/>
        <w:tblLook w:val="0000" w:firstRow="0" w:lastRow="0" w:firstColumn="0" w:lastColumn="0" w:noHBand="0" w:noVBand="0"/>
      </w:tblPr>
      <w:tblGrid>
        <w:gridCol w:w="891"/>
        <w:gridCol w:w="1085"/>
        <w:gridCol w:w="6172"/>
      </w:tblGrid>
      <w:tr w:rsidR="00F5522C" w14:paraId="20F0933B" w14:textId="77777777" w:rsidTr="004E0388">
        <w:tc>
          <w:tcPr>
            <w:tcW w:w="897" w:type="dxa"/>
            <w:vAlign w:val="center"/>
          </w:tcPr>
          <w:p w14:paraId="5A1E6D6F" w14:textId="77777777" w:rsidR="00F5522C" w:rsidRDefault="00F5522C" w:rsidP="004E6EBF">
            <w:pPr>
              <w:pStyle w:val="aa"/>
              <w:spacing w:after="120"/>
              <w:ind w:right="20"/>
              <w:jc w:val="both"/>
              <w:rPr>
                <w:rFonts w:cs="Times New Roman"/>
              </w:rPr>
            </w:pPr>
            <w:r>
              <w:rPr>
                <w:rFonts w:cs="Times New Roman" w:hint="eastAsia"/>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Default="00F5522C" w:rsidP="004E6EBF">
            <w:pPr>
              <w:pStyle w:val="aa"/>
              <w:ind w:right="20"/>
              <w:jc w:val="both"/>
              <w:rPr>
                <w:b/>
                <w:bCs/>
              </w:rPr>
            </w:pPr>
            <w:r>
              <w:rPr>
                <w:b/>
                <w:bCs/>
              </w:rPr>
              <w:t>Notice</w:t>
            </w:r>
          </w:p>
        </w:tc>
        <w:tc>
          <w:tcPr>
            <w:tcW w:w="6331" w:type="dxa"/>
            <w:vAlign w:val="center"/>
          </w:tcPr>
          <w:p w14:paraId="618AB28C" w14:textId="77777777" w:rsidR="00F5522C" w:rsidRPr="00035455" w:rsidRDefault="00F5522C" w:rsidP="005A3129">
            <w:pPr>
              <w:pStyle w:val="aa"/>
              <w:ind w:right="20"/>
              <w:jc w:val="both"/>
            </w:pPr>
            <w:r w:rsidRPr="002F5F3A">
              <w:t xml:space="preserve">When Service-policy is in use in </w:t>
            </w:r>
            <w:r w:rsidR="005A3129">
              <w:t xml:space="preserve">the </w:t>
            </w:r>
            <w:r w:rsidRPr="002F5F3A">
              <w:t>control-plane, only polic</w:t>
            </w:r>
            <w:r w:rsidR="005A3129">
              <w:t>y</w:t>
            </w:r>
            <w:r w:rsidRPr="002F5F3A">
              <w:t xml:space="preserve"> drop, and set queueing </w:t>
            </w:r>
            <w:r w:rsidR="00620A55">
              <w:t xml:space="preserve">will </w:t>
            </w:r>
            <w:r w:rsidRPr="002F5F3A">
              <w:t>operate.</w:t>
            </w:r>
          </w:p>
        </w:tc>
      </w:tr>
    </w:tbl>
    <w:p w14:paraId="484D0744" w14:textId="77777777" w:rsidR="00F5522C" w:rsidRDefault="00F5522C" w:rsidP="004E6EBF">
      <w:pPr>
        <w:pStyle w:val="3"/>
        <w:ind w:left="0" w:right="20"/>
      </w:pPr>
      <w:bookmarkStart w:id="4240" w:name="_Toc361325530"/>
      <w:bookmarkStart w:id="4241" w:name="_Toc363228757"/>
      <w:bookmarkStart w:id="4242" w:name="_Toc444695303"/>
      <w:r>
        <w:t>R</w:t>
      </w:r>
      <w:r>
        <w:rPr>
          <w:rFonts w:hint="eastAsia"/>
        </w:rPr>
        <w:t>ate-limit on COPP</w:t>
      </w:r>
      <w:bookmarkEnd w:id="4240"/>
      <w:bookmarkEnd w:id="4241"/>
      <w:bookmarkEnd w:id="4242"/>
    </w:p>
    <w:p w14:paraId="4E1C8475" w14:textId="77777777" w:rsidR="00F5522C" w:rsidRPr="003E59BB" w:rsidRDefault="00F5522C" w:rsidP="004E6EBF">
      <w:pPr>
        <w:pStyle w:val="a3"/>
        <w:ind w:left="0" w:right="20"/>
      </w:pPr>
      <w:r w:rsidRPr="002F5F3A">
        <w:t xml:space="preserve">You can set a rate-limit of a specific traffic that flows into </w:t>
      </w:r>
      <w:r w:rsidR="00620A55">
        <w:t xml:space="preserve">the </w:t>
      </w:r>
      <w:r w:rsidRPr="002F5F3A">
        <w:t>CPU.</w:t>
      </w:r>
    </w:p>
    <w:p w14:paraId="371264A8" w14:textId="77777777" w:rsidR="00F5522C" w:rsidRDefault="006A4BB0" w:rsidP="004E6EBF">
      <w:pPr>
        <w:pStyle w:val="afffff3"/>
        <w:ind w:left="0" w:right="20"/>
      </w:pPr>
      <w:bookmarkStart w:id="4243" w:name="_Toc363228758"/>
      <w:bookmarkStart w:id="4244" w:name="_Toc294800495"/>
      <w:bookmarkStart w:id="4245" w:name="_Toc39157539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375BA">
        <w:rPr>
          <w:noProof/>
        </w:rPr>
        <w:t>255</w:t>
      </w:r>
      <w:r w:rsidR="005832B8">
        <w:fldChar w:fldCharType="end"/>
      </w:r>
      <w:r w:rsidR="00F5522C">
        <w:t xml:space="preserve"> </w:t>
      </w:r>
      <w:bookmarkEnd w:id="4243"/>
      <w:r w:rsidR="00F5522C" w:rsidRPr="002F5F3A">
        <w:t>Commands for Control-plane of Rate-limit Configuration</w:t>
      </w:r>
      <w:bookmarkEnd w:id="4244"/>
      <w:bookmarkEnd w:id="4245"/>
    </w:p>
    <w:tbl>
      <w:tblPr>
        <w:tblStyle w:val="CLIWide"/>
        <w:tblW w:w="0" w:type="auto"/>
        <w:tblLayout w:type="fixed"/>
        <w:tblLook w:val="01E0" w:firstRow="1" w:lastRow="1" w:firstColumn="1" w:lastColumn="1" w:noHBand="0" w:noVBand="0"/>
      </w:tblPr>
      <w:tblGrid>
        <w:gridCol w:w="3784"/>
        <w:gridCol w:w="3060"/>
        <w:gridCol w:w="1262"/>
      </w:tblGrid>
      <w:tr w:rsidR="00F5522C"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2F5F3A" w:rsidRDefault="00F5522C" w:rsidP="00620A55">
            <w:pPr>
              <w:wordWrap/>
              <w:spacing w:line="240" w:lineRule="auto"/>
              <w:ind w:right="20"/>
              <w:rPr>
                <w:b/>
                <w:bCs/>
              </w:rPr>
            </w:pPr>
            <w:r w:rsidRPr="002F5F3A">
              <w:rPr>
                <w:b/>
                <w:bCs/>
              </w:rPr>
              <w:t>Command</w:t>
            </w:r>
          </w:p>
        </w:tc>
        <w:tc>
          <w:tcPr>
            <w:tcW w:w="3060" w:type="dxa"/>
          </w:tcPr>
          <w:p w14:paraId="072A5117" w14:textId="77777777" w:rsidR="00F5522C" w:rsidRPr="002F5F3A" w:rsidRDefault="00F5522C" w:rsidP="00620A55">
            <w:pPr>
              <w:pStyle w:val="ac"/>
            </w:pPr>
            <w:r w:rsidRPr="002F5F3A">
              <w:t>Description</w:t>
            </w:r>
          </w:p>
        </w:tc>
        <w:tc>
          <w:tcPr>
            <w:tcW w:w="1262" w:type="dxa"/>
          </w:tcPr>
          <w:p w14:paraId="7D75820B" w14:textId="77777777" w:rsidR="00F5522C" w:rsidRPr="002F5F3A" w:rsidRDefault="00F5522C" w:rsidP="00620A55">
            <w:pPr>
              <w:pStyle w:val="ac"/>
            </w:pPr>
            <w:r w:rsidRPr="002F5F3A">
              <w:t>Mode</w:t>
            </w:r>
          </w:p>
        </w:tc>
      </w:tr>
      <w:tr w:rsidR="00F5522C" w:rsidRPr="003542C3" w14:paraId="69ED658E" w14:textId="77777777" w:rsidTr="00620A55">
        <w:tc>
          <w:tcPr>
            <w:tcW w:w="3784" w:type="dxa"/>
          </w:tcPr>
          <w:p w14:paraId="5CDA6FC1" w14:textId="77777777" w:rsidR="00F5522C" w:rsidRPr="003542C3" w:rsidRDefault="00F5522C" w:rsidP="00620A55">
            <w:pPr>
              <w:spacing w:line="240" w:lineRule="auto"/>
              <w:ind w:right="20"/>
              <w:rPr>
                <w:b/>
                <w:bCs/>
              </w:rPr>
            </w:pPr>
            <w:r w:rsidRPr="003542C3">
              <w:rPr>
                <w:b/>
                <w:bCs/>
              </w:rPr>
              <w:t>R</w:t>
            </w:r>
            <w:r w:rsidRPr="003542C3">
              <w:rPr>
                <w:rFonts w:hint="eastAsia"/>
                <w:b/>
                <w:bCs/>
              </w:rPr>
              <w:t>ate-limit &lt;0-47&gt; &lt;1-4096&gt; &lt;1-4096&gt;</w:t>
            </w:r>
          </w:p>
        </w:tc>
        <w:tc>
          <w:tcPr>
            <w:tcW w:w="3060" w:type="dxa"/>
          </w:tcPr>
          <w:p w14:paraId="42FE1415" w14:textId="77777777" w:rsidR="00845B1B" w:rsidRPr="003542C3" w:rsidRDefault="00845B1B" w:rsidP="00620A55">
            <w:pPr>
              <w:spacing w:line="240" w:lineRule="auto"/>
              <w:ind w:right="20"/>
              <w:jc w:val="left"/>
            </w:pPr>
            <w:r w:rsidRPr="003542C3">
              <w:t xml:space="preserve">Configure the burst and rate-limit to CPU Queue ID by the unit of PPS. </w:t>
            </w:r>
          </w:p>
        </w:tc>
        <w:tc>
          <w:tcPr>
            <w:tcW w:w="1262" w:type="dxa"/>
          </w:tcPr>
          <w:p w14:paraId="285542B8" w14:textId="77777777" w:rsidR="00F5522C" w:rsidRPr="003542C3" w:rsidRDefault="00F5522C" w:rsidP="00620A55">
            <w:pPr>
              <w:spacing w:line="240" w:lineRule="auto"/>
              <w:ind w:right="20"/>
            </w:pPr>
            <w:r w:rsidRPr="003542C3">
              <w:rPr>
                <w:rFonts w:hint="eastAsia"/>
              </w:rPr>
              <w:t>Control-plane</w:t>
            </w:r>
          </w:p>
        </w:tc>
      </w:tr>
      <w:tr w:rsidR="00F5522C" w:rsidRPr="003542C3" w14:paraId="41809D6C" w14:textId="77777777" w:rsidTr="00620A55">
        <w:tc>
          <w:tcPr>
            <w:tcW w:w="3784" w:type="dxa"/>
          </w:tcPr>
          <w:p w14:paraId="535DFB2F" w14:textId="77777777" w:rsidR="003E6CFF" w:rsidRPr="003542C3" w:rsidRDefault="00F5522C" w:rsidP="00620A55">
            <w:pPr>
              <w:spacing w:line="240" w:lineRule="auto"/>
              <w:ind w:right="20"/>
              <w:rPr>
                <w:b/>
                <w:bCs/>
              </w:rPr>
            </w:pPr>
            <w:r w:rsidRPr="003542C3">
              <w:rPr>
                <w:b/>
                <w:bCs/>
              </w:rPr>
              <w:t>P</w:t>
            </w:r>
            <w:r w:rsidRPr="003542C3">
              <w:rPr>
                <w:rFonts w:hint="eastAsia"/>
                <w:b/>
                <w:bCs/>
              </w:rPr>
              <w:t xml:space="preserve">rotocol-queue-map </w:t>
            </w:r>
          </w:p>
          <w:p w14:paraId="577A2AEA" w14:textId="77777777" w:rsidR="00F5522C" w:rsidRPr="003542C3" w:rsidRDefault="00F5522C" w:rsidP="00620A55">
            <w:pPr>
              <w:spacing w:line="240" w:lineRule="auto"/>
              <w:ind w:right="20"/>
              <w:rPr>
                <w:b/>
                <w:bCs/>
              </w:rPr>
            </w:pPr>
            <w:r w:rsidRPr="003542C3">
              <w:rPr>
                <w:rFonts w:hint="eastAsia"/>
                <w:b/>
                <w:bCs/>
              </w:rPr>
              <w:t>{arp-reply|arp-request|bgp|bpdu|dhcp|filter|icmp|icmpv6|igmp|ipmc_rsvd|isis|l2-cpu|l3-cpu|mld|nd|ospf|pim|rsvp|telnet</w:t>
            </w:r>
            <w:r w:rsidRPr="003542C3">
              <w:rPr>
                <w:b/>
                <w:bCs/>
              </w:rPr>
              <w:t>}</w:t>
            </w:r>
            <w:r w:rsidRPr="003542C3">
              <w:rPr>
                <w:rFonts w:hint="eastAsia"/>
                <w:b/>
                <w:bCs/>
              </w:rPr>
              <w:t xml:space="preserve">} &lt;0-47&gt; </w:t>
            </w:r>
          </w:p>
        </w:tc>
        <w:tc>
          <w:tcPr>
            <w:tcW w:w="3060" w:type="dxa"/>
          </w:tcPr>
          <w:p w14:paraId="04CD41FB" w14:textId="77777777" w:rsidR="00845B1B" w:rsidRPr="003542C3" w:rsidRDefault="00845B1B" w:rsidP="00620A55">
            <w:pPr>
              <w:spacing w:line="240" w:lineRule="auto"/>
              <w:ind w:right="20"/>
              <w:jc w:val="left"/>
            </w:pPr>
            <w:r w:rsidRPr="003542C3">
              <w:t xml:space="preserve">Assign </w:t>
            </w:r>
            <w:r w:rsidR="003542C3" w:rsidRPr="003542C3">
              <w:t xml:space="preserve">CPU Queue </w:t>
            </w:r>
            <w:r w:rsidR="003542C3" w:rsidRPr="003542C3">
              <w:rPr>
                <w:rFonts w:hint="eastAsia"/>
              </w:rPr>
              <w:t xml:space="preserve">for </w:t>
            </w:r>
            <w:r w:rsidR="003542C3" w:rsidRPr="003542C3">
              <w:t>each protocol</w:t>
            </w:r>
            <w:r w:rsidRPr="003542C3">
              <w:t>.</w:t>
            </w:r>
          </w:p>
        </w:tc>
        <w:tc>
          <w:tcPr>
            <w:tcW w:w="1262" w:type="dxa"/>
          </w:tcPr>
          <w:p w14:paraId="5168EE09" w14:textId="77777777" w:rsidR="00F5522C" w:rsidRPr="003542C3" w:rsidRDefault="00F5522C" w:rsidP="00620A55">
            <w:pPr>
              <w:spacing w:line="240" w:lineRule="auto"/>
              <w:ind w:right="20"/>
            </w:pPr>
            <w:r w:rsidRPr="003542C3">
              <w:rPr>
                <w:rFonts w:hint="eastAsia"/>
              </w:rPr>
              <w:t>Control-plane</w:t>
            </w:r>
          </w:p>
        </w:tc>
      </w:tr>
      <w:tr w:rsidR="00F5522C" w:rsidRPr="003542C3" w14:paraId="25E844DE" w14:textId="77777777" w:rsidTr="00620A55">
        <w:tc>
          <w:tcPr>
            <w:tcW w:w="3784" w:type="dxa"/>
          </w:tcPr>
          <w:p w14:paraId="7E23FD04" w14:textId="77777777" w:rsidR="00F5522C" w:rsidRPr="003542C3" w:rsidRDefault="00F5522C" w:rsidP="00620A55">
            <w:pPr>
              <w:spacing w:line="240" w:lineRule="auto"/>
              <w:ind w:right="20"/>
              <w:rPr>
                <w:b/>
                <w:bCs/>
              </w:rPr>
            </w:pPr>
            <w:r w:rsidRPr="003542C3">
              <w:rPr>
                <w:b/>
                <w:bCs/>
              </w:rPr>
              <w:t>S</w:t>
            </w:r>
            <w:r w:rsidRPr="003542C3">
              <w:rPr>
                <w:rFonts w:hint="eastAsia"/>
                <w:b/>
                <w:bCs/>
              </w:rPr>
              <w:t>how control-plane cpu-queue</w:t>
            </w:r>
          </w:p>
        </w:tc>
        <w:tc>
          <w:tcPr>
            <w:tcW w:w="3060" w:type="dxa"/>
          </w:tcPr>
          <w:p w14:paraId="45AE78EA" w14:textId="77777777" w:rsidR="00F5522C" w:rsidRPr="003542C3" w:rsidRDefault="00845B1B" w:rsidP="00620A55">
            <w:pPr>
              <w:spacing w:line="240" w:lineRule="auto"/>
              <w:ind w:right="20"/>
              <w:jc w:val="left"/>
            </w:pPr>
            <w:r w:rsidRPr="003542C3">
              <w:t xml:space="preserve">Display the </w:t>
            </w:r>
            <w:r w:rsidR="00F5522C" w:rsidRPr="003542C3">
              <w:rPr>
                <w:rFonts w:hint="eastAsia"/>
              </w:rPr>
              <w:t>CPU Queue ID</w:t>
            </w:r>
            <w:r w:rsidRPr="003542C3">
              <w:rPr>
                <w:rFonts w:hint="eastAsia"/>
              </w:rPr>
              <w:t xml:space="preserve"> and protocol</w:t>
            </w:r>
            <w:r w:rsidR="00F5522C" w:rsidRPr="003542C3">
              <w:rPr>
                <w:rFonts w:hint="eastAsia"/>
              </w:rPr>
              <w:t xml:space="preserve"> mapping table</w:t>
            </w:r>
            <w:r w:rsidRPr="003542C3">
              <w:rPr>
                <w:rFonts w:hint="eastAsia"/>
              </w:rPr>
              <w:t xml:space="preserve">. </w:t>
            </w:r>
          </w:p>
        </w:tc>
        <w:tc>
          <w:tcPr>
            <w:tcW w:w="1262" w:type="dxa"/>
          </w:tcPr>
          <w:p w14:paraId="51618997" w14:textId="77777777" w:rsidR="00F5522C" w:rsidRPr="003542C3" w:rsidRDefault="00553C39" w:rsidP="00620A55">
            <w:pPr>
              <w:spacing w:line="240" w:lineRule="auto"/>
              <w:ind w:right="20"/>
            </w:pPr>
            <w:r w:rsidRPr="003542C3">
              <w:rPr>
                <w:rFonts w:hint="eastAsia"/>
              </w:rPr>
              <w:t>Privileged</w:t>
            </w:r>
          </w:p>
        </w:tc>
      </w:tr>
    </w:tbl>
    <w:p w14:paraId="5AA6B869" w14:textId="77777777" w:rsidR="00F5522C" w:rsidRPr="003542C3" w:rsidRDefault="009734FC" w:rsidP="004E6EBF">
      <w:pPr>
        <w:pStyle w:val="3"/>
        <w:ind w:left="0" w:right="20"/>
      </w:pPr>
      <w:bookmarkStart w:id="4246" w:name="_Toc294800819"/>
      <w:bookmarkStart w:id="4247" w:name="_Toc294800868"/>
      <w:bookmarkStart w:id="4248" w:name="_Toc294800904"/>
      <w:bookmarkStart w:id="4249" w:name="_Toc444695304"/>
      <w:r w:rsidRPr="003542C3">
        <w:rPr>
          <w:rFonts w:hint="eastAsia"/>
        </w:rPr>
        <w:t>Equipment</w:t>
      </w:r>
      <w:bookmarkEnd w:id="4246"/>
      <w:bookmarkEnd w:id="4247"/>
      <w:bookmarkEnd w:id="4248"/>
      <w:r w:rsidRPr="003542C3">
        <w:rPr>
          <w:rFonts w:hint="eastAsia"/>
        </w:rPr>
        <w:t xml:space="preserve"> Protection feature</w:t>
      </w:r>
      <w:bookmarkEnd w:id="4249"/>
      <w:r w:rsidRPr="003542C3">
        <w:rPr>
          <w:rFonts w:hint="eastAsia"/>
        </w:rPr>
        <w:t xml:space="preserve"> </w:t>
      </w:r>
    </w:p>
    <w:p w14:paraId="48FD8416" w14:textId="77777777" w:rsidR="00F5522C" w:rsidRPr="009734FC" w:rsidRDefault="003F1039" w:rsidP="004E6EBF">
      <w:pPr>
        <w:pStyle w:val="afffff3"/>
        <w:ind w:left="0" w:right="20"/>
      </w:pPr>
      <w:bookmarkStart w:id="4250" w:name="_Toc391575398"/>
      <w:r>
        <w:t xml:space="preserve">Table </w:t>
      </w:r>
      <w:r w:rsidR="005832B8">
        <w:fldChar w:fldCharType="begin"/>
      </w:r>
      <w:r w:rsidR="00092D8C">
        <w:instrText xml:space="preserve"> SEQ Table \* ARABIC </w:instrText>
      </w:r>
      <w:r w:rsidR="005832B8">
        <w:fldChar w:fldCharType="separate"/>
      </w:r>
      <w:r w:rsidR="002375BA">
        <w:rPr>
          <w:noProof/>
        </w:rPr>
        <w:t>256</w:t>
      </w:r>
      <w:r w:rsidR="005832B8">
        <w:rPr>
          <w:noProof/>
        </w:rPr>
        <w:fldChar w:fldCharType="end"/>
      </w:r>
      <w:r>
        <w:rPr>
          <w:rFonts w:hint="eastAsia"/>
        </w:rPr>
        <w:t xml:space="preserve"> </w:t>
      </w:r>
      <w:r w:rsidR="009734FC">
        <w:t>Commands for Equipment protection feature</w:t>
      </w:r>
      <w:bookmarkEnd w:id="4250"/>
    </w:p>
    <w:tbl>
      <w:tblPr>
        <w:tblStyle w:val="CLIWide"/>
        <w:tblW w:w="0" w:type="auto"/>
        <w:tblLook w:val="01E0" w:firstRow="1" w:lastRow="1" w:firstColumn="1" w:lastColumn="1" w:noHBand="0" w:noVBand="0"/>
      </w:tblPr>
      <w:tblGrid>
        <w:gridCol w:w="2776"/>
        <w:gridCol w:w="4435"/>
        <w:gridCol w:w="937"/>
      </w:tblGrid>
      <w:tr w:rsidR="00F5522C" w:rsidRPr="009734FC"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9734FC" w:rsidRDefault="003E6CFF" w:rsidP="00620A55">
            <w:pPr>
              <w:spacing w:line="240" w:lineRule="auto"/>
              <w:ind w:right="20"/>
              <w:rPr>
                <w:rFonts w:cs="Times New Roman"/>
                <w:b/>
                <w:bCs/>
              </w:rPr>
            </w:pPr>
            <w:r w:rsidRPr="009734FC">
              <w:rPr>
                <w:rFonts w:cs="굴림체" w:hint="eastAsia"/>
                <w:b/>
                <w:bCs/>
              </w:rPr>
              <w:t>command</w:t>
            </w:r>
          </w:p>
        </w:tc>
        <w:tc>
          <w:tcPr>
            <w:tcW w:w="5118" w:type="dxa"/>
          </w:tcPr>
          <w:p w14:paraId="4D2AF97A" w14:textId="77777777" w:rsidR="00F5522C" w:rsidRPr="009734FC" w:rsidRDefault="003E6CFF" w:rsidP="00620A55">
            <w:pPr>
              <w:pStyle w:val="ac"/>
            </w:pPr>
            <w:r w:rsidRPr="009734FC">
              <w:rPr>
                <w:rFonts w:hint="eastAsia"/>
              </w:rPr>
              <w:t>Description</w:t>
            </w:r>
          </w:p>
        </w:tc>
        <w:tc>
          <w:tcPr>
            <w:tcW w:w="899" w:type="dxa"/>
          </w:tcPr>
          <w:p w14:paraId="04B1AD58" w14:textId="77777777" w:rsidR="00F5522C" w:rsidRPr="009734FC" w:rsidRDefault="00C81E24" w:rsidP="00620A55">
            <w:pPr>
              <w:pStyle w:val="ac"/>
            </w:pPr>
            <w:r>
              <w:rPr>
                <w:rFonts w:hint="eastAsia"/>
              </w:rPr>
              <w:t>Mo</w:t>
            </w:r>
            <w:r w:rsidR="003E6CFF" w:rsidRPr="009734FC">
              <w:rPr>
                <w:rFonts w:hint="eastAsia"/>
              </w:rPr>
              <w:t>de</w:t>
            </w:r>
          </w:p>
        </w:tc>
      </w:tr>
      <w:tr w:rsidR="00F5522C" w:rsidRPr="009734FC" w14:paraId="7BF26CD2" w14:textId="77777777" w:rsidTr="00434B55">
        <w:tc>
          <w:tcPr>
            <w:tcW w:w="3139" w:type="dxa"/>
          </w:tcPr>
          <w:p w14:paraId="37DEF0B4" w14:textId="77777777" w:rsidR="00F5522C" w:rsidRPr="009734FC" w:rsidRDefault="00F5522C" w:rsidP="00620A55">
            <w:pPr>
              <w:spacing w:line="240" w:lineRule="auto"/>
              <w:ind w:right="20"/>
              <w:rPr>
                <w:b/>
                <w:bCs/>
              </w:rPr>
            </w:pPr>
            <w:r w:rsidRPr="009734FC">
              <w:rPr>
                <w:b/>
                <w:bCs/>
              </w:rPr>
              <w:t>martian-filter</w:t>
            </w:r>
          </w:p>
        </w:tc>
        <w:tc>
          <w:tcPr>
            <w:tcW w:w="5118" w:type="dxa"/>
          </w:tcPr>
          <w:p w14:paraId="7EC4F36B" w14:textId="77777777" w:rsidR="00F5522C" w:rsidRPr="009734FC" w:rsidRDefault="00687B87" w:rsidP="00620A55">
            <w:pPr>
              <w:spacing w:line="240" w:lineRule="auto"/>
              <w:ind w:right="20"/>
            </w:pPr>
            <w:r>
              <w:t xml:space="preserve">Drop the packet if its </w:t>
            </w:r>
            <w:r w:rsidR="00F5522C" w:rsidRPr="009734FC">
              <w:t>S</w:t>
            </w:r>
            <w:r w:rsidR="00F5522C" w:rsidRPr="009734FC">
              <w:rPr>
                <w:rFonts w:hint="eastAsia"/>
              </w:rPr>
              <w:t>ource ip</w:t>
            </w:r>
            <w:r>
              <w:rPr>
                <w:rFonts w:hint="eastAsia"/>
              </w:rPr>
              <w:t xml:space="preserve"> belongs to the below range</w:t>
            </w:r>
            <w:r w:rsidR="00F5522C" w:rsidRPr="009734FC">
              <w:rPr>
                <w:rFonts w:hint="eastAsia"/>
              </w:rPr>
              <w:t>.</w:t>
            </w:r>
          </w:p>
          <w:p w14:paraId="64BB3B64" w14:textId="77777777" w:rsidR="00F5522C" w:rsidRPr="009734FC" w:rsidRDefault="00F5522C" w:rsidP="00620A55">
            <w:pPr>
              <w:spacing w:line="240" w:lineRule="auto"/>
              <w:ind w:right="20"/>
            </w:pPr>
            <w:r w:rsidRPr="009734FC">
              <w:rPr>
                <w:rFonts w:hint="eastAsia"/>
              </w:rPr>
              <w:t>10.0.0.0/8</w:t>
            </w:r>
          </w:p>
          <w:p w14:paraId="7DE25E57" w14:textId="77777777" w:rsidR="00F5522C" w:rsidRPr="009734FC" w:rsidRDefault="00F5522C" w:rsidP="00620A55">
            <w:pPr>
              <w:spacing w:line="240" w:lineRule="auto"/>
              <w:ind w:right="20"/>
            </w:pPr>
            <w:r w:rsidRPr="009734FC">
              <w:rPr>
                <w:rFonts w:hint="eastAsia"/>
              </w:rPr>
              <w:t>127.0.0.0/8</w:t>
            </w:r>
          </w:p>
          <w:p w14:paraId="704A28D6" w14:textId="77777777" w:rsidR="00F5522C" w:rsidRPr="009734FC" w:rsidRDefault="00F5522C" w:rsidP="00620A55">
            <w:pPr>
              <w:spacing w:line="240" w:lineRule="auto"/>
              <w:ind w:right="20"/>
            </w:pPr>
            <w:r w:rsidRPr="009734FC">
              <w:rPr>
                <w:rFonts w:hint="eastAsia"/>
              </w:rPr>
              <w:t>172.16.0.0/12</w:t>
            </w:r>
          </w:p>
          <w:p w14:paraId="680D960C" w14:textId="77777777" w:rsidR="00F5522C" w:rsidRPr="009734FC" w:rsidRDefault="00F5522C" w:rsidP="00620A55">
            <w:pPr>
              <w:spacing w:line="240" w:lineRule="auto"/>
              <w:ind w:right="20"/>
            </w:pPr>
            <w:r w:rsidRPr="009734FC">
              <w:rPr>
                <w:rFonts w:hint="eastAsia"/>
              </w:rPr>
              <w:t>192.168.0.0/16</w:t>
            </w:r>
          </w:p>
          <w:p w14:paraId="6C423162" w14:textId="77777777" w:rsidR="00F5522C" w:rsidRPr="009734FC" w:rsidRDefault="00F5522C" w:rsidP="00620A55">
            <w:pPr>
              <w:spacing w:line="240" w:lineRule="auto"/>
              <w:ind w:right="20"/>
            </w:pPr>
            <w:r w:rsidRPr="009734FC">
              <w:rPr>
                <w:rFonts w:hint="eastAsia"/>
              </w:rPr>
              <w:t>224.0.0.0/4</w:t>
            </w:r>
          </w:p>
        </w:tc>
        <w:tc>
          <w:tcPr>
            <w:tcW w:w="899" w:type="dxa"/>
          </w:tcPr>
          <w:p w14:paraId="426D7370" w14:textId="77777777" w:rsidR="00F5522C" w:rsidRPr="009734FC" w:rsidRDefault="00F5522C" w:rsidP="00620A55">
            <w:pPr>
              <w:spacing w:line="240" w:lineRule="auto"/>
              <w:ind w:right="20"/>
            </w:pPr>
            <w:r w:rsidRPr="009734FC">
              <w:rPr>
                <w:rFonts w:hint="eastAsia"/>
              </w:rPr>
              <w:t>Vlan Interface</w:t>
            </w:r>
          </w:p>
        </w:tc>
      </w:tr>
      <w:tr w:rsidR="00F5522C" w:rsidRPr="0069115A" w14:paraId="1B3AAB05" w14:textId="77777777" w:rsidTr="00434B55">
        <w:tc>
          <w:tcPr>
            <w:tcW w:w="3139" w:type="dxa"/>
          </w:tcPr>
          <w:p w14:paraId="1E45AC07" w14:textId="77777777" w:rsidR="00F5522C" w:rsidRPr="009734FC" w:rsidRDefault="00F5522C" w:rsidP="00620A55">
            <w:pPr>
              <w:spacing w:line="240" w:lineRule="auto"/>
              <w:ind w:right="20"/>
              <w:rPr>
                <w:b/>
                <w:bCs/>
              </w:rPr>
            </w:pPr>
            <w:r w:rsidRPr="009734FC">
              <w:rPr>
                <w:b/>
                <w:bCs/>
              </w:rPr>
              <w:t>S</w:t>
            </w:r>
            <w:r w:rsidRPr="009734FC">
              <w:rPr>
                <w:rFonts w:hint="eastAsia"/>
                <w:b/>
                <w:bCs/>
              </w:rPr>
              <w:t xml:space="preserve">ource-ip-filter </w:t>
            </w:r>
          </w:p>
        </w:tc>
        <w:tc>
          <w:tcPr>
            <w:tcW w:w="5118" w:type="dxa"/>
          </w:tcPr>
          <w:p w14:paraId="71E54635" w14:textId="77777777" w:rsidR="00687B87" w:rsidRPr="009734FC" w:rsidRDefault="00687B87" w:rsidP="00620A55">
            <w:pPr>
              <w:spacing w:line="240" w:lineRule="auto"/>
              <w:ind w:right="20"/>
            </w:pPr>
            <w:r>
              <w:t xml:space="preserve">Drop the packets if its </w:t>
            </w:r>
            <w:r w:rsidRPr="009734FC">
              <w:t>S</w:t>
            </w:r>
            <w:r w:rsidRPr="009734FC">
              <w:rPr>
                <w:rFonts w:hint="eastAsia"/>
              </w:rPr>
              <w:t>ource ip</w:t>
            </w:r>
            <w:r>
              <w:t xml:space="preserve"> is out of the range of the </w:t>
            </w:r>
            <w:r w:rsidRPr="009734FC">
              <w:rPr>
                <w:rFonts w:hint="eastAsia"/>
              </w:rPr>
              <w:t>Vlan interface</w:t>
            </w:r>
            <w:r>
              <w:t xml:space="preserve"> </w:t>
            </w:r>
            <w:r w:rsidRPr="009734FC">
              <w:rPr>
                <w:rFonts w:hint="eastAsia"/>
              </w:rPr>
              <w:t>network</w:t>
            </w:r>
            <w:r>
              <w:t>.</w:t>
            </w:r>
          </w:p>
        </w:tc>
        <w:tc>
          <w:tcPr>
            <w:tcW w:w="899" w:type="dxa"/>
          </w:tcPr>
          <w:p w14:paraId="03C34BE7" w14:textId="77777777" w:rsidR="00F5522C" w:rsidRPr="009734FC" w:rsidRDefault="00F5522C" w:rsidP="00620A55">
            <w:pPr>
              <w:spacing w:line="240" w:lineRule="auto"/>
              <w:ind w:right="20"/>
            </w:pPr>
            <w:r w:rsidRPr="009734FC">
              <w:rPr>
                <w:rFonts w:hint="eastAsia"/>
              </w:rPr>
              <w:t xml:space="preserve">Vlan </w:t>
            </w:r>
          </w:p>
          <w:p w14:paraId="76439F14" w14:textId="77777777" w:rsidR="00F5522C" w:rsidRPr="009734FC" w:rsidRDefault="00F5522C" w:rsidP="00620A55">
            <w:pPr>
              <w:spacing w:line="240" w:lineRule="auto"/>
              <w:ind w:right="20"/>
            </w:pPr>
            <w:r w:rsidRPr="009734FC">
              <w:rPr>
                <w:rFonts w:hint="eastAsia"/>
              </w:rPr>
              <w:t>Interface</w:t>
            </w:r>
          </w:p>
        </w:tc>
      </w:tr>
      <w:tr w:rsidR="00F5522C" w:rsidRPr="0069115A" w14:paraId="675BFF1E" w14:textId="77777777" w:rsidTr="00434B55">
        <w:tc>
          <w:tcPr>
            <w:tcW w:w="3139" w:type="dxa"/>
          </w:tcPr>
          <w:p w14:paraId="34BF8FE5" w14:textId="77777777" w:rsidR="00F5522C" w:rsidRPr="009734FC" w:rsidRDefault="00F5522C" w:rsidP="00620A55">
            <w:pPr>
              <w:spacing w:line="240" w:lineRule="auto"/>
              <w:ind w:right="20"/>
              <w:rPr>
                <w:b/>
                <w:bCs/>
              </w:rPr>
            </w:pPr>
            <w:r w:rsidRPr="009734FC">
              <w:rPr>
                <w:rFonts w:hint="eastAsia"/>
                <w:b/>
                <w:bCs/>
              </w:rPr>
              <w:t>dhcp-filter</w:t>
            </w:r>
          </w:p>
        </w:tc>
        <w:tc>
          <w:tcPr>
            <w:tcW w:w="5118" w:type="dxa"/>
          </w:tcPr>
          <w:p w14:paraId="34001D0F" w14:textId="77777777" w:rsidR="00687B87" w:rsidRPr="009734FC" w:rsidRDefault="00687B87" w:rsidP="00620A55">
            <w:pPr>
              <w:spacing w:line="240" w:lineRule="auto"/>
              <w:ind w:right="20"/>
            </w:pPr>
            <w:r>
              <w:t xml:space="preserve">Drop the packets which come from DHCP server so as to prevent </w:t>
            </w:r>
            <w:r w:rsidRPr="009734FC">
              <w:rPr>
                <w:rFonts w:hint="eastAsia"/>
              </w:rPr>
              <w:t>dhcp spoofing</w:t>
            </w:r>
            <w:r>
              <w:t xml:space="preserve">. </w:t>
            </w:r>
          </w:p>
        </w:tc>
        <w:tc>
          <w:tcPr>
            <w:tcW w:w="899" w:type="dxa"/>
          </w:tcPr>
          <w:p w14:paraId="03678C43" w14:textId="77777777" w:rsidR="00F5522C" w:rsidRPr="009734FC" w:rsidRDefault="00F5522C" w:rsidP="00620A55">
            <w:pPr>
              <w:spacing w:line="240" w:lineRule="auto"/>
              <w:ind w:right="20"/>
            </w:pPr>
            <w:r w:rsidRPr="009734FC">
              <w:rPr>
                <w:rFonts w:hint="eastAsia"/>
              </w:rPr>
              <w:t>Vlan</w:t>
            </w:r>
          </w:p>
          <w:p w14:paraId="367CA894" w14:textId="77777777" w:rsidR="00F5522C" w:rsidRPr="009734FC" w:rsidRDefault="00F5522C" w:rsidP="00620A55">
            <w:pPr>
              <w:spacing w:line="240" w:lineRule="auto"/>
              <w:ind w:right="20"/>
            </w:pPr>
            <w:r w:rsidRPr="009734FC">
              <w:rPr>
                <w:rFonts w:hint="eastAsia"/>
              </w:rPr>
              <w:t>Interface</w:t>
            </w:r>
          </w:p>
        </w:tc>
      </w:tr>
    </w:tbl>
    <w:p w14:paraId="4F571B6E" w14:textId="77777777" w:rsidR="00F5522C" w:rsidRDefault="00444D75" w:rsidP="0021019A">
      <w:pPr>
        <w:pStyle w:val="1"/>
        <w:ind w:right="20"/>
      </w:pPr>
      <w:bookmarkStart w:id="4251" w:name="_Toc294856192"/>
      <w:bookmarkStart w:id="4252" w:name="_Toc294856738"/>
      <w:bookmarkStart w:id="4253" w:name="_Toc294857240"/>
      <w:bookmarkStart w:id="4254" w:name="_Toc391378376"/>
      <w:bookmarkStart w:id="4255" w:name="_Toc444695305"/>
      <w:bookmarkEnd w:id="4251"/>
      <w:r>
        <w:rPr>
          <w:rFonts w:hint="eastAsia"/>
        </w:rPr>
        <w:lastRenderedPageBreak/>
        <w:t>Utilites</w:t>
      </w:r>
      <w:bookmarkEnd w:id="4252"/>
      <w:bookmarkEnd w:id="4253"/>
      <w:bookmarkEnd w:id="4254"/>
      <w:bookmarkEnd w:id="4255"/>
    </w:p>
    <w:p w14:paraId="5BC43CA0" w14:textId="77777777" w:rsidR="00444D75" w:rsidRDefault="00444D75" w:rsidP="0021019A">
      <w:pPr>
        <w:pStyle w:val="bonmun"/>
        <w:tabs>
          <w:tab w:val="left" w:pos="7155"/>
        </w:tabs>
        <w:ind w:right="20"/>
      </w:pPr>
      <w:bookmarkStart w:id="4256" w:name="_Toc294857403"/>
      <w:bookmarkStart w:id="4257" w:name="_Toc294857469"/>
      <w:bookmarkStart w:id="4258" w:name="_Toc294877612"/>
      <w:bookmarkStart w:id="4259" w:name="_Toc294878139"/>
      <w:bookmarkStart w:id="4260" w:name="_Toc294879764"/>
      <w:bookmarkStart w:id="4261" w:name="_Toc294880448"/>
      <w:bookmarkStart w:id="4262" w:name="_Toc294880974"/>
      <w:bookmarkStart w:id="4263" w:name="_Toc294882278"/>
      <w:bookmarkStart w:id="4264" w:name="_Toc294882803"/>
      <w:bookmarkStart w:id="4265" w:name="_Toc295242065"/>
      <w:bookmarkStart w:id="4266" w:name="_Toc295242506"/>
      <w:bookmarkStart w:id="4267" w:name="_Toc295290826"/>
      <w:bookmarkStart w:id="4268" w:name="_Toc295390162"/>
      <w:bookmarkStart w:id="4269" w:name="_Toc295402244"/>
      <w:bookmarkStart w:id="4270" w:name="_Toc295402286"/>
      <w:bookmarkStart w:id="4271" w:name="_Toc295470764"/>
      <w:bookmarkStart w:id="4272" w:name="_Toc295741882"/>
      <w:bookmarkStart w:id="4273" w:name="_Toc295750571"/>
      <w:bookmarkStart w:id="4274" w:name="_Toc295832363"/>
      <w:bookmarkStart w:id="4275" w:name="_Toc295832406"/>
      <w:bookmarkStart w:id="4276" w:name="_Toc295833082"/>
      <w:bookmarkStart w:id="4277" w:name="_Toc295833846"/>
      <w:bookmarkStart w:id="4278" w:name="_Toc295836596"/>
      <w:bookmarkStart w:id="4279" w:name="_Toc295894145"/>
      <w:bookmarkStart w:id="4280" w:name="_Toc295987305"/>
      <w:bookmarkStart w:id="4281" w:name="_Toc296000235"/>
      <w:bookmarkStart w:id="4282" w:name="_Toc296001329"/>
      <w:bookmarkStart w:id="4283" w:name="_Toc296020360"/>
      <w:bookmarkStart w:id="4284" w:name="_Toc296083594"/>
      <w:bookmarkStart w:id="4285" w:name="_Toc296087065"/>
      <w:bookmarkStart w:id="4286" w:name="_Toc296176575"/>
      <w:bookmarkStart w:id="4287" w:name="_Toc296177350"/>
      <w:bookmarkStart w:id="4288" w:name="_Toc296180957"/>
      <w:bookmarkStart w:id="4289" w:name="_Toc296182034"/>
      <w:bookmarkStart w:id="4290" w:name="_Toc296182808"/>
      <w:bookmarkStart w:id="4291" w:name="_Toc296184047"/>
      <w:bookmarkStart w:id="4292" w:name="_Toc296339877"/>
      <w:bookmarkStart w:id="4293" w:name="_Toc296340657"/>
      <w:bookmarkStart w:id="4294" w:name="_Toc296671327"/>
      <w:bookmarkStart w:id="4295" w:name="_Toc296671371"/>
      <w:bookmarkStart w:id="4296" w:name="_Toc296671850"/>
      <w:bookmarkStart w:id="4297" w:name="_Toc296690670"/>
      <w:bookmarkStart w:id="4298" w:name="_Toc296959279"/>
      <w:bookmarkStart w:id="4299" w:name="_Toc297822551"/>
      <w:bookmarkStart w:id="4300" w:name="_Toc306024403"/>
      <w:bookmarkStart w:id="4301" w:name="_Toc306029298"/>
      <w:bookmarkStart w:id="4302" w:name="_Toc306092055"/>
      <w:bookmarkStart w:id="4303" w:name="_Toc306093392"/>
      <w:bookmarkStart w:id="4304" w:name="_Toc306283359"/>
      <w:bookmarkStart w:id="4305" w:name="_Toc306284164"/>
      <w:bookmarkStart w:id="4306" w:name="_Toc306284969"/>
      <w:bookmarkStart w:id="4307" w:name="_Toc325378237"/>
      <w:bookmarkStart w:id="4308" w:name="_Toc327782427"/>
      <w:bookmarkStart w:id="4309" w:name="_Toc329073646"/>
      <w:bookmarkStart w:id="4310" w:name="_Toc329076588"/>
      <w:bookmarkStart w:id="4311" w:name="_Toc335384398"/>
      <w:bookmarkStart w:id="4312" w:name="_Toc335385211"/>
      <w:bookmarkStart w:id="4313" w:name="_Toc335386024"/>
      <w:bookmarkStart w:id="4314" w:name="_Toc335640802"/>
      <w:bookmarkStart w:id="4315" w:name="_Toc336588062"/>
      <w:bookmarkStart w:id="4316" w:name="_Toc336589631"/>
      <w:bookmarkStart w:id="4317" w:name="_Toc336590501"/>
      <w:bookmarkStart w:id="4318" w:name="_Toc336591237"/>
      <w:bookmarkStart w:id="4319" w:name="_Toc336604854"/>
      <w:bookmarkStart w:id="4320" w:name="_Toc336605834"/>
      <w:bookmarkStart w:id="4321" w:name="_Toc337193651"/>
      <w:bookmarkStart w:id="4322" w:name="_Toc337194458"/>
      <w:bookmarkStart w:id="4323" w:name="_Toc337195534"/>
      <w:bookmarkStart w:id="4324" w:name="_Toc337196294"/>
      <w:bookmarkStart w:id="4325" w:name="_Toc337197054"/>
      <w:bookmarkStart w:id="4326" w:name="_Toc337199444"/>
      <w:bookmarkStart w:id="4327" w:name="_Toc337200242"/>
      <w:bookmarkStart w:id="4328" w:name="_Toc337201158"/>
      <w:bookmarkStart w:id="4329" w:name="_Toc337728685"/>
      <w:bookmarkStart w:id="4330" w:name="_Toc337819158"/>
      <w:bookmarkStart w:id="4331" w:name="_Toc338755982"/>
      <w:bookmarkStart w:id="4332" w:name="_Toc339539495"/>
      <w:bookmarkStart w:id="4333" w:name="_Toc340647707"/>
      <w:bookmarkStart w:id="4334" w:name="_Toc340663627"/>
      <w:bookmarkStart w:id="4335" w:name="_Toc341455517"/>
      <w:bookmarkStart w:id="4336" w:name="_Toc341693755"/>
      <w:bookmarkStart w:id="4337" w:name="_Toc341699489"/>
      <w:bookmarkStart w:id="4338" w:name="_Toc341886313"/>
      <w:bookmarkStart w:id="4339" w:name="_Toc341976110"/>
      <w:bookmarkStart w:id="4340" w:name="_Toc342046080"/>
      <w:bookmarkStart w:id="4341" w:name="_Toc343863865"/>
      <w:bookmarkStart w:id="4342" w:name="_Toc348529215"/>
      <w:bookmarkStart w:id="4343" w:name="_Toc348536289"/>
      <w:bookmarkStart w:id="4344" w:name="_Toc348537233"/>
      <w:bookmarkStart w:id="4345" w:name="_Toc348538178"/>
      <w:bookmarkStart w:id="4346" w:name="_Toc348539123"/>
      <w:bookmarkStart w:id="4347" w:name="_Toc348540068"/>
      <w:bookmarkStart w:id="4348" w:name="_Toc348541013"/>
      <w:bookmarkStart w:id="4349" w:name="_Toc348541958"/>
      <w:bookmarkStart w:id="4350" w:name="_Toc348542903"/>
      <w:bookmarkStart w:id="4351" w:name="_Toc348624828"/>
      <w:bookmarkStart w:id="4352" w:name="_Toc348625773"/>
      <w:bookmarkStart w:id="4353" w:name="_Toc354409694"/>
      <w:bookmarkStart w:id="4354" w:name="_Toc354416009"/>
      <w:bookmarkStart w:id="4355" w:name="_Toc280723132"/>
      <w:bookmarkStart w:id="4356" w:name="_Toc292810131"/>
      <w:bookmarkStart w:id="4357" w:name="_Toc294800294"/>
      <w:bookmarkStart w:id="4358" w:name="_Toc294800496"/>
      <w:bookmarkStart w:id="4359" w:name="_Toc294800820"/>
      <w:bookmarkStart w:id="4360" w:name="_Toc337198401"/>
      <w:bookmarkStart w:id="4361" w:name="_Toc354416162"/>
    </w:p>
    <w:p w14:paraId="1256B506" w14:textId="77777777" w:rsidR="00444D75" w:rsidRPr="002F5F3A" w:rsidRDefault="00444D75" w:rsidP="0021019A">
      <w:pPr>
        <w:pStyle w:val="a3"/>
        <w:ind w:right="20"/>
      </w:pPr>
      <w:r w:rsidRPr="002F5F3A">
        <w:t>This chapter describes other functions required for operation of the system.</w:t>
      </w:r>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r>
        <w:tab/>
      </w:r>
    </w:p>
    <w:p w14:paraId="236B5410" w14:textId="77777777" w:rsidR="00444D75" w:rsidRDefault="00444D75" w:rsidP="0021019A">
      <w:pPr>
        <w:ind w:right="20"/>
      </w:pPr>
    </w:p>
    <w:p w14:paraId="6784BC15" w14:textId="77777777" w:rsidR="00444D75" w:rsidRDefault="00444D75" w:rsidP="0021019A">
      <w:pPr>
        <w:ind w:right="20"/>
      </w:pPr>
      <w:r>
        <w:br w:type="page"/>
      </w:r>
    </w:p>
    <w:p w14:paraId="6A305C66" w14:textId="77777777" w:rsidR="00444D75" w:rsidRDefault="00444D75" w:rsidP="0021019A">
      <w:pPr>
        <w:pStyle w:val="2"/>
        <w:ind w:right="20"/>
      </w:pPr>
      <w:bookmarkStart w:id="4362" w:name="_Toc8448090"/>
      <w:bookmarkStart w:id="4363" w:name="_Toc280723133"/>
      <w:bookmarkStart w:id="4364" w:name="_Toc292810132"/>
      <w:bookmarkStart w:id="4365" w:name="_Toc337198402"/>
      <w:bookmarkStart w:id="4366" w:name="_Toc354416163"/>
      <w:bookmarkStart w:id="4367" w:name="_Toc277778264"/>
      <w:bookmarkStart w:id="4368" w:name="_Toc444695306"/>
      <w:r w:rsidRPr="004E0388">
        <w:lastRenderedPageBreak/>
        <w:t>Status</w:t>
      </w:r>
      <w:r w:rsidRPr="002F5F3A">
        <w:t xml:space="preserve"> dump command</w:t>
      </w:r>
      <w:bookmarkEnd w:id="4362"/>
      <w:bookmarkEnd w:id="4363"/>
      <w:bookmarkEnd w:id="4364"/>
      <w:bookmarkEnd w:id="4365"/>
      <w:bookmarkEnd w:id="4366"/>
      <w:bookmarkEnd w:id="4367"/>
      <w:bookmarkEnd w:id="4368"/>
    </w:p>
    <w:p w14:paraId="5C55AF09" w14:textId="77777777" w:rsidR="00444D75" w:rsidRDefault="00444D75" w:rsidP="00316B26">
      <w:pPr>
        <w:pStyle w:val="3"/>
        <w:ind w:left="0" w:right="20"/>
      </w:pPr>
      <w:bookmarkStart w:id="4369" w:name="_Toc363228763"/>
      <w:bookmarkStart w:id="4370" w:name="_Toc158636319"/>
      <w:bookmarkStart w:id="4371" w:name="_Toc277778265"/>
      <w:bookmarkStart w:id="4372" w:name="_Toc363228764"/>
      <w:bookmarkStart w:id="4373" w:name="_Toc444695307"/>
      <w:r w:rsidRPr="004E0388">
        <w:t>Commands</w:t>
      </w:r>
      <w:bookmarkEnd w:id="4369"/>
      <w:bookmarkEnd w:id="4370"/>
      <w:bookmarkEnd w:id="4371"/>
      <w:r>
        <w:t xml:space="preserve"> used</w:t>
      </w:r>
      <w:bookmarkEnd w:id="4372"/>
      <w:bookmarkEnd w:id="4373"/>
      <w:r>
        <w:t xml:space="preserve"> </w:t>
      </w:r>
    </w:p>
    <w:p w14:paraId="5E28E162" w14:textId="77777777" w:rsidR="00444D75" w:rsidRPr="002F5F3A" w:rsidRDefault="00444D75" w:rsidP="00316B26">
      <w:pPr>
        <w:pStyle w:val="a3"/>
        <w:spacing w:line="240" w:lineRule="auto"/>
        <w:ind w:left="0" w:right="20"/>
      </w:pPr>
      <w:r w:rsidRPr="002F5F3A">
        <w:t>“</w:t>
      </w:r>
      <w:r w:rsidRPr="002F5F3A">
        <w:t>show tech-support</w:t>
      </w:r>
      <w:r w:rsidRPr="002F5F3A">
        <w:t>”</w:t>
      </w:r>
      <w:r w:rsidRPr="002F5F3A">
        <w:t xml:space="preserve">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261"/>
      </w:tblGrid>
      <w:tr w:rsidR="004E0388" w14:paraId="051D5510" w14:textId="77777777" w:rsidTr="004E0388">
        <w:tc>
          <w:tcPr>
            <w:tcW w:w="8435" w:type="dxa"/>
          </w:tcPr>
          <w:p w14:paraId="615B42C4" w14:textId="77777777" w:rsidR="004E0388" w:rsidRPr="004E0388" w:rsidRDefault="004E0388" w:rsidP="00316B26">
            <w:pPr>
              <w:spacing w:line="240" w:lineRule="auto"/>
              <w:ind w:right="20" w:firstLine="195"/>
              <w:rPr>
                <w:b/>
                <w:bCs/>
              </w:rPr>
            </w:pPr>
            <w:r w:rsidRPr="00A01464">
              <w:rPr>
                <w:b/>
                <w:bCs/>
              </w:rPr>
              <w:t xml:space="preserve"># </w:t>
            </w:r>
            <w:r>
              <w:rPr>
                <w:rFonts w:hint="eastAsia"/>
                <w:b/>
                <w:bCs/>
              </w:rPr>
              <w:t>show tech-support</w:t>
            </w:r>
          </w:p>
        </w:tc>
      </w:tr>
    </w:tbl>
    <w:p w14:paraId="515503F4" w14:textId="77777777" w:rsidR="00444D75" w:rsidRPr="002F5F3A" w:rsidRDefault="00444D75" w:rsidP="00316B26">
      <w:pPr>
        <w:pStyle w:val="a3"/>
        <w:spacing w:line="240" w:lineRule="auto"/>
        <w:ind w:left="0" w:right="20"/>
      </w:pPr>
      <w:r w:rsidRPr="002F5F3A">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2F5F3A" w:rsidRDefault="00444D75" w:rsidP="00316B26">
      <w:pPr>
        <w:pStyle w:val="a3"/>
        <w:spacing w:line="240" w:lineRule="auto"/>
        <w:ind w:left="0" w:right="20"/>
      </w:pPr>
      <w:r w:rsidRPr="002F5F3A">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2F5F3A" w:rsidRDefault="00444D75" w:rsidP="00316B26">
      <w:pPr>
        <w:pStyle w:val="a3"/>
        <w:spacing w:line="240" w:lineRule="auto"/>
        <w:ind w:left="0" w:right="20"/>
      </w:pPr>
      <w:r w:rsidRPr="002F5F3A">
        <w:t>See the following example.</w:t>
      </w:r>
    </w:p>
    <w:p w14:paraId="3CD25934" w14:textId="77777777" w:rsidR="00444D75" w:rsidRPr="002F5F3A" w:rsidRDefault="00444D75" w:rsidP="00316B26">
      <w:pPr>
        <w:pStyle w:val="a3"/>
        <w:spacing w:line="240" w:lineRule="auto"/>
        <w:ind w:left="0" w:right="20"/>
      </w:pPr>
      <w:r w:rsidRPr="002F5F3A">
        <w:t xml:space="preserve">Show tech command provides </w:t>
      </w:r>
      <w:r w:rsidR="00316B26">
        <w:t xml:space="preserve">a </w:t>
      </w:r>
      <w:r w:rsidRPr="002F5F3A">
        <w:t>considerable amount of load to CPU, and it takes a long time to process the command.</w:t>
      </w:r>
    </w:p>
    <w:p w14:paraId="6CB4F1B6" w14:textId="77777777" w:rsidR="00444D75" w:rsidRPr="003542C3" w:rsidRDefault="00444D75" w:rsidP="00316B26">
      <w:pPr>
        <w:pStyle w:val="a3"/>
        <w:spacing w:line="240" w:lineRule="auto"/>
        <w:ind w:left="0" w:right="20"/>
      </w:pPr>
      <w:r w:rsidRPr="002F5F3A">
        <w:t xml:space="preserve">As CPU continues to run at 100%, there can be a routing interruption. Therefore, the program requests </w:t>
      </w:r>
      <w:r w:rsidRPr="003542C3">
        <w:t>the operator to confirm whether to run the command.</w:t>
      </w:r>
    </w:p>
    <w:tbl>
      <w:tblPr>
        <w:tblStyle w:val="48"/>
        <w:tblW w:w="0" w:type="auto"/>
        <w:tblLook w:val="04A0" w:firstRow="1" w:lastRow="0" w:firstColumn="1" w:lastColumn="0" w:noHBand="0" w:noVBand="1"/>
      </w:tblPr>
      <w:tblGrid>
        <w:gridCol w:w="8261"/>
      </w:tblGrid>
      <w:tr w:rsidR="004E0388" w:rsidRPr="003542C3" w14:paraId="7F6714DF" w14:textId="77777777" w:rsidTr="004E0388">
        <w:tc>
          <w:tcPr>
            <w:tcW w:w="10118" w:type="dxa"/>
          </w:tcPr>
          <w:p w14:paraId="74A9BA7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hint="eastAsia"/>
              </w:rPr>
              <w:t>Switch</w:t>
            </w:r>
            <w:r w:rsidRPr="003542C3">
              <w:rPr>
                <w:rFonts w:ascii="Courier New" w:hAnsi="Courier New" w:cs="Courier New"/>
              </w:rPr>
              <w:t xml:space="preserve"># </w:t>
            </w:r>
            <w:r w:rsidRPr="003542C3">
              <w:rPr>
                <w:rFonts w:ascii="Courier New" w:hAnsi="Courier New" w:cs="Courier New"/>
                <w:b/>
              </w:rPr>
              <w:t>show tech</w:t>
            </w:r>
            <w:r w:rsidRPr="003542C3">
              <w:rPr>
                <w:rFonts w:ascii="Courier New" w:hAnsi="Courier New" w:cs="Courier New" w:hint="eastAsia"/>
                <w:b/>
              </w:rPr>
              <w:t>-support</w:t>
            </w:r>
          </w:p>
          <w:p w14:paraId="2E626D79" w14:textId="77777777" w:rsidR="004E0388" w:rsidRPr="003542C3" w:rsidRDefault="004E0388" w:rsidP="00316B26">
            <w:pPr>
              <w:pStyle w:val="aa"/>
              <w:ind w:right="20"/>
              <w:jc w:val="both"/>
              <w:rPr>
                <w:rFonts w:ascii="Courier New" w:hAnsi="Courier New" w:cs="Courier New"/>
              </w:rPr>
            </w:pPr>
          </w:p>
          <w:p w14:paraId="110E8E8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information ---</w:t>
            </w:r>
          </w:p>
          <w:p w14:paraId="767DB2A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F3B3E3B" w14:textId="77777777" w:rsidR="004E0388" w:rsidRPr="003542C3" w:rsidRDefault="004E0388" w:rsidP="00316B26">
            <w:pPr>
              <w:pStyle w:val="aa"/>
              <w:ind w:right="20"/>
              <w:jc w:val="both"/>
              <w:rPr>
                <w:rFonts w:ascii="Courier New" w:hAnsi="Courier New" w:cs="Courier New"/>
              </w:rPr>
            </w:pPr>
          </w:p>
          <w:p w14:paraId="2ECF32A1"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MODEL-NAME        : </w:t>
            </w:r>
            <w:r w:rsidR="00094318">
              <w:rPr>
                <w:rFonts w:ascii="Courier New" w:hAnsi="Courier New" w:cs="Courier New" w:hint="eastAsia"/>
              </w:rPr>
              <w:t>C9500</w:t>
            </w:r>
          </w:p>
          <w:p w14:paraId="5DD6121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SERIAL-NO         : </w:t>
            </w:r>
          </w:p>
          <w:p w14:paraId="7881FB9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MAC-ADDRESS: 00:07:70:74:ff:01</w:t>
            </w:r>
          </w:p>
          <w:p w14:paraId="2D9E9366" w14:textId="77777777" w:rsidR="004E0388" w:rsidRPr="003542C3" w:rsidRDefault="004E0388" w:rsidP="00316B26">
            <w:pPr>
              <w:pStyle w:val="aa"/>
              <w:ind w:right="20"/>
              <w:jc w:val="both"/>
              <w:rPr>
                <w:rFonts w:ascii="Courier New" w:hAnsi="Courier New" w:cs="Courier New"/>
              </w:rPr>
            </w:pPr>
          </w:p>
          <w:p w14:paraId="3789701F" w14:textId="77777777" w:rsidR="004E0388" w:rsidRPr="003542C3" w:rsidRDefault="004E0388" w:rsidP="00316B26">
            <w:pPr>
              <w:pStyle w:val="aa"/>
              <w:ind w:right="20"/>
              <w:jc w:val="both"/>
              <w:rPr>
                <w:rFonts w:ascii="Courier New" w:hAnsi="Courier New" w:cs="Courier New"/>
              </w:rPr>
            </w:pPr>
          </w:p>
          <w:p w14:paraId="2E9F145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version ---</w:t>
            </w:r>
          </w:p>
          <w:p w14:paraId="27DC984A"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54CB0F52" w14:textId="77777777" w:rsidR="004E0388" w:rsidRPr="003542C3" w:rsidRDefault="004E0388" w:rsidP="00316B26">
            <w:pPr>
              <w:pStyle w:val="aa"/>
              <w:ind w:right="20"/>
              <w:jc w:val="both"/>
              <w:rPr>
                <w:rFonts w:ascii="Courier New" w:hAnsi="Courier New" w:cs="Courier New"/>
              </w:rPr>
            </w:pPr>
          </w:p>
          <w:p w14:paraId="0D179EB9" w14:textId="77777777" w:rsidR="004E0388" w:rsidRPr="003542C3" w:rsidRDefault="004E0388" w:rsidP="00316B26">
            <w:pPr>
              <w:pStyle w:val="aa"/>
              <w:ind w:right="20"/>
              <w:jc w:val="both"/>
              <w:rPr>
                <w:rFonts w:ascii="Courier New" w:hAnsi="Courier New" w:cs="Courier New"/>
              </w:rPr>
            </w:pPr>
          </w:p>
          <w:p w14:paraId="5E30E231" w14:textId="77777777" w:rsidR="004E0388" w:rsidRPr="003542C3" w:rsidRDefault="00E93CDC" w:rsidP="00316B26">
            <w:pPr>
              <w:pStyle w:val="aa"/>
              <w:ind w:right="20"/>
              <w:jc w:val="both"/>
              <w:rPr>
                <w:rFonts w:ascii="Courier New" w:hAnsi="Courier New" w:cs="Courier New"/>
              </w:rPr>
            </w:pPr>
            <w:r>
              <w:rPr>
                <w:rFonts w:ascii="Courier New" w:hAnsi="Courier New" w:cs="Courier New"/>
              </w:rPr>
              <w:t>CommScope</w:t>
            </w:r>
            <w:r w:rsidR="004E0388" w:rsidRPr="003542C3">
              <w:rPr>
                <w:rFonts w:ascii="Courier New" w:hAnsi="Courier New" w:cs="Courier New"/>
              </w:rPr>
              <w:t xml:space="preserve"> Switch Operating System Software</w:t>
            </w:r>
          </w:p>
          <w:p w14:paraId="14625A7B" w14:textId="77777777" w:rsidR="004E0388" w:rsidRPr="003542C3" w:rsidRDefault="00094318" w:rsidP="00316B26">
            <w:pPr>
              <w:pStyle w:val="aa"/>
              <w:ind w:right="20"/>
              <w:jc w:val="both"/>
              <w:rPr>
                <w:rFonts w:ascii="Courier New" w:hAnsi="Courier New" w:cs="Courier New"/>
              </w:rPr>
            </w:pPr>
            <w:r>
              <w:rPr>
                <w:rFonts w:ascii="Courier New" w:hAnsi="Courier New" w:cs="Courier New" w:hint="eastAsia"/>
              </w:rPr>
              <w:t>C9500</w:t>
            </w:r>
            <w:r w:rsidR="00A674AD" w:rsidRPr="003542C3">
              <w:rPr>
                <w:rFonts w:ascii="Courier New" w:hAnsi="Courier New" w:cs="Courier New"/>
              </w:rPr>
              <w:t xml:space="preserve"> </w:t>
            </w:r>
            <w:r w:rsidR="004E0388" w:rsidRPr="003542C3">
              <w:rPr>
                <w:rFonts w:ascii="Courier New" w:hAnsi="Courier New" w:cs="Courier New"/>
              </w:rPr>
              <w:t>Software (</w:t>
            </w:r>
            <w:r>
              <w:rPr>
                <w:rFonts w:ascii="Courier New" w:hAnsi="Courier New" w:cs="Courier New" w:hint="eastAsia"/>
              </w:rPr>
              <w:t>C9500</w:t>
            </w:r>
            <w:r w:rsidR="004E0388" w:rsidRPr="003542C3">
              <w:rPr>
                <w:rFonts w:ascii="Courier New" w:hAnsi="Courier New" w:cs="Courier New"/>
              </w:rPr>
              <w:t>), Version 1.1.0</w:t>
            </w:r>
          </w:p>
          <w:p w14:paraId="1C35CAA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Technical Support: http://www.</w:t>
            </w:r>
            <w:r w:rsidR="00E93CDC">
              <w:rPr>
                <w:rFonts w:ascii="Courier New" w:hAnsi="Courier New" w:cs="Courier New"/>
              </w:rPr>
              <w:t>CommScope</w:t>
            </w:r>
            <w:r w:rsidRPr="003542C3">
              <w:rPr>
                <w:rFonts w:ascii="Courier New" w:hAnsi="Courier New" w:cs="Courier New"/>
              </w:rPr>
              <w:t>.com</w:t>
            </w:r>
          </w:p>
          <w:p w14:paraId="56ABEAF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Copyright (c) 2001-2010 by </w:t>
            </w:r>
            <w:r w:rsidR="00E93CDC">
              <w:rPr>
                <w:rFonts w:ascii="Courier New" w:hAnsi="Courier New" w:cs="Courier New"/>
              </w:rPr>
              <w:t>CommScope</w:t>
            </w:r>
            <w:r w:rsidRPr="003542C3">
              <w:rPr>
                <w:rFonts w:ascii="Courier New" w:hAnsi="Courier New" w:cs="Courier New"/>
              </w:rPr>
              <w:t xml:space="preserve"> Inc.</w:t>
            </w:r>
          </w:p>
          <w:p w14:paraId="1C62DDF4" w14:textId="77777777" w:rsidR="004E0388" w:rsidRPr="003542C3" w:rsidRDefault="004E0388" w:rsidP="00316B26">
            <w:pPr>
              <w:pStyle w:val="aa"/>
              <w:ind w:right="20"/>
              <w:jc w:val="both"/>
              <w:rPr>
                <w:rFonts w:ascii="Courier New" w:hAnsi="Courier New" w:cs="Courier New"/>
              </w:rPr>
            </w:pPr>
          </w:p>
          <w:p w14:paraId="17E99EA7" w14:textId="77777777" w:rsidR="004E0388" w:rsidRPr="003542C3" w:rsidRDefault="004E0388" w:rsidP="00316B26">
            <w:pPr>
              <w:pStyle w:val="aa"/>
              <w:ind w:right="20"/>
              <w:jc w:val="both"/>
              <w:rPr>
                <w:rFonts w:ascii="Courier New" w:hAnsi="Courier New" w:cs="Courier New"/>
                <w:lang w:val="de-DE"/>
              </w:rPr>
            </w:pPr>
            <w:r w:rsidRPr="003542C3">
              <w:rPr>
                <w:rFonts w:ascii="Courier New" w:hAnsi="Courier New" w:cs="Courier New"/>
                <w:lang w:val="de-DE"/>
              </w:rPr>
              <w:t xml:space="preserve">BOOTLDR: </w:t>
            </w:r>
            <w:r w:rsidR="00094318">
              <w:rPr>
                <w:rFonts w:ascii="Courier New" w:hAnsi="Courier New" w:cs="Courier New"/>
                <w:lang w:val="de-DE"/>
              </w:rPr>
              <w:t>C9500</w:t>
            </w:r>
            <w:r w:rsidRPr="003542C3">
              <w:rPr>
                <w:rFonts w:ascii="Courier New" w:hAnsi="Courier New" w:cs="Courier New"/>
                <w:lang w:val="de-DE"/>
              </w:rPr>
              <w:t xml:space="preserve"> Software (u92h_bsp.r005), Version 1.3.5</w:t>
            </w:r>
          </w:p>
          <w:p w14:paraId="78782B4E" w14:textId="77777777" w:rsidR="004E0388" w:rsidRPr="003542C3" w:rsidRDefault="004E0388" w:rsidP="00316B26">
            <w:pPr>
              <w:pStyle w:val="aa"/>
              <w:ind w:right="20"/>
              <w:jc w:val="both"/>
              <w:rPr>
                <w:rFonts w:ascii="Courier New" w:hAnsi="Courier New" w:cs="Courier New"/>
                <w:lang w:val="de-DE"/>
              </w:rPr>
            </w:pPr>
          </w:p>
          <w:p w14:paraId="352249D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uptime is 6 minutes</w:t>
            </w:r>
          </w:p>
          <w:p w14:paraId="7F77BCB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Time since Router switched to active is 4 minutes</w:t>
            </w:r>
          </w:p>
          <w:p w14:paraId="2F8F5268"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restarted at 1970:01:01-00:08:59</w:t>
            </w:r>
          </w:p>
          <w:p w14:paraId="285933ED"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image file is "tftp://192.168.0.9/u92h.r110_ssj"</w:t>
            </w:r>
          </w:p>
          <w:p w14:paraId="0129E444" w14:textId="77777777" w:rsidR="004E0388" w:rsidRPr="003542C3" w:rsidRDefault="004E0388" w:rsidP="00316B26">
            <w:pPr>
              <w:pStyle w:val="aa"/>
              <w:ind w:right="20"/>
              <w:jc w:val="both"/>
              <w:rPr>
                <w:rFonts w:ascii="Courier New" w:hAnsi="Courier New" w:cs="Courier New"/>
              </w:rPr>
            </w:pPr>
          </w:p>
          <w:p w14:paraId="3F26BE06"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If you require further assistance please contact us by sending email to</w:t>
            </w:r>
          </w:p>
          <w:p w14:paraId="4C54C44C"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spot.team@</w:t>
            </w:r>
            <w:r w:rsidR="00E93CDC">
              <w:rPr>
                <w:rFonts w:ascii="Courier New" w:hAnsi="Courier New" w:cs="Courier New"/>
              </w:rPr>
              <w:t>CommScope</w:t>
            </w:r>
            <w:r w:rsidRPr="003542C3">
              <w:rPr>
                <w:rFonts w:ascii="Courier New" w:hAnsi="Courier New" w:cs="Courier New"/>
              </w:rPr>
              <w:t>.com.</w:t>
            </w:r>
          </w:p>
          <w:p w14:paraId="6AFB6DED" w14:textId="77777777" w:rsidR="004E0388" w:rsidRPr="003542C3" w:rsidRDefault="004E0388" w:rsidP="00316B26">
            <w:pPr>
              <w:pStyle w:val="aa"/>
              <w:ind w:right="20"/>
              <w:jc w:val="both"/>
              <w:rPr>
                <w:rFonts w:ascii="Courier New" w:hAnsi="Courier New" w:cs="Courier New"/>
              </w:rPr>
            </w:pPr>
          </w:p>
          <w:p w14:paraId="4AB5008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Router processor with RouterM bytes of memory.</w:t>
            </w:r>
          </w:p>
          <w:p w14:paraId="1CE21662"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Processor board ID </w:t>
            </w:r>
          </w:p>
          <w:p w14:paraId="2881713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460EX CPU at 1000Mhz, Rev 24.162 (pvr 1302 18a2), 1024KB L2 Cache</w:t>
            </w:r>
          </w:p>
          <w:p w14:paraId="08E0122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Last reset from h/w reset</w:t>
            </w:r>
          </w:p>
          <w:p w14:paraId="17247813"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131072K bytes of Flash internal SIMM (Sector size 256K). </w:t>
            </w:r>
          </w:p>
          <w:p w14:paraId="6D1F1C95" w14:textId="77777777" w:rsidR="004E0388" w:rsidRPr="003542C3" w:rsidRDefault="004E0388" w:rsidP="00316B26">
            <w:pPr>
              <w:pStyle w:val="aa"/>
              <w:ind w:right="20"/>
              <w:jc w:val="both"/>
              <w:rPr>
                <w:rFonts w:ascii="Courier New" w:hAnsi="Courier New" w:cs="Courier New"/>
              </w:rPr>
            </w:pPr>
          </w:p>
          <w:p w14:paraId="5D987C5C" w14:textId="77777777" w:rsidR="004E0388" w:rsidRPr="003542C3" w:rsidRDefault="004E0388" w:rsidP="00316B26">
            <w:pPr>
              <w:pStyle w:val="aa"/>
              <w:ind w:right="20"/>
              <w:jc w:val="both"/>
              <w:rPr>
                <w:rFonts w:ascii="Courier New" w:hAnsi="Courier New" w:cs="Courier New"/>
              </w:rPr>
            </w:pPr>
          </w:p>
          <w:p w14:paraId="3DE7B58E"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Show current system's time ---</w:t>
            </w:r>
          </w:p>
          <w:p w14:paraId="7D2CE425"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3E395E4C" w14:textId="77777777" w:rsidR="004E0388" w:rsidRPr="003542C3" w:rsidRDefault="004E0388" w:rsidP="00316B26">
            <w:pPr>
              <w:pStyle w:val="aa"/>
              <w:ind w:right="20"/>
              <w:jc w:val="both"/>
              <w:rPr>
                <w:rFonts w:ascii="Courier New" w:hAnsi="Courier New" w:cs="Courier New"/>
              </w:rPr>
            </w:pPr>
          </w:p>
          <w:p w14:paraId="39E35104"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lastRenderedPageBreak/>
              <w:t>14:26:50 UTC Thu Feb 18 2010</w:t>
            </w:r>
          </w:p>
          <w:p w14:paraId="60A7E443" w14:textId="77777777" w:rsidR="004E0388" w:rsidRPr="003542C3" w:rsidRDefault="004E0388" w:rsidP="00316B26">
            <w:pPr>
              <w:pStyle w:val="aa"/>
              <w:ind w:right="20"/>
              <w:jc w:val="both"/>
              <w:rPr>
                <w:rFonts w:ascii="Courier New" w:hAnsi="Courier New" w:cs="Courier New"/>
              </w:rPr>
            </w:pPr>
          </w:p>
          <w:p w14:paraId="23ECC811" w14:textId="77777777" w:rsidR="004E0388" w:rsidRPr="003542C3" w:rsidRDefault="004E0388" w:rsidP="00316B26">
            <w:pPr>
              <w:pStyle w:val="aa"/>
              <w:ind w:right="20"/>
              <w:jc w:val="both"/>
              <w:rPr>
                <w:rFonts w:ascii="Courier New" w:hAnsi="Courier New" w:cs="Courier New"/>
              </w:rPr>
            </w:pPr>
          </w:p>
          <w:p w14:paraId="4DC3F2F7"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elapsed time since boot ---</w:t>
            </w:r>
          </w:p>
          <w:p w14:paraId="714CCFC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2ACD2F7D" w14:textId="77777777" w:rsidR="004E0388" w:rsidRPr="003542C3" w:rsidRDefault="004E0388" w:rsidP="00316B26">
            <w:pPr>
              <w:pStyle w:val="aa"/>
              <w:ind w:right="20"/>
              <w:jc w:val="both"/>
              <w:rPr>
                <w:rFonts w:ascii="Courier New" w:hAnsi="Courier New" w:cs="Courier New"/>
              </w:rPr>
            </w:pPr>
          </w:p>
          <w:p w14:paraId="1CA3887B"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0 days, 5 hours, 11 mins, 39 secs since boot</w:t>
            </w:r>
          </w:p>
          <w:p w14:paraId="48B7A7C1" w14:textId="77777777" w:rsidR="004E0388" w:rsidRPr="003542C3" w:rsidRDefault="004E0388" w:rsidP="00316B26">
            <w:pPr>
              <w:pStyle w:val="aa"/>
              <w:ind w:right="20"/>
              <w:jc w:val="both"/>
              <w:rPr>
                <w:rFonts w:ascii="Courier New" w:hAnsi="Courier New" w:cs="Courier New"/>
              </w:rPr>
            </w:pPr>
          </w:p>
          <w:p w14:paraId="48AB857C" w14:textId="77777777" w:rsidR="004E0388" w:rsidRPr="003542C3" w:rsidRDefault="004E0388" w:rsidP="00316B26">
            <w:pPr>
              <w:pStyle w:val="aa"/>
              <w:ind w:right="20"/>
              <w:jc w:val="both"/>
              <w:rPr>
                <w:rFonts w:ascii="Courier New" w:hAnsi="Courier New" w:cs="Courier New"/>
              </w:rPr>
            </w:pPr>
          </w:p>
          <w:p w14:paraId="772CAEE0"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CPU information ---</w:t>
            </w:r>
          </w:p>
          <w:p w14:paraId="083DB67F" w14:textId="77777777"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14:paraId="428EE800" w14:textId="77777777" w:rsidR="004E0388" w:rsidRPr="003542C3" w:rsidRDefault="004E0388" w:rsidP="00316B26">
            <w:pPr>
              <w:spacing w:line="240" w:lineRule="auto"/>
              <w:ind w:right="20"/>
            </w:pPr>
            <w:r w:rsidRPr="003542C3">
              <w:rPr>
                <w:rFonts w:ascii="Courier New" w:hAnsi="Courier New" w:cs="Courier New" w:hint="eastAsia"/>
              </w:rPr>
              <w:t>...</w:t>
            </w:r>
          </w:p>
        </w:tc>
      </w:tr>
    </w:tbl>
    <w:p w14:paraId="3098BD27" w14:textId="77777777" w:rsidR="00444D75" w:rsidRDefault="00444D75" w:rsidP="00316B26">
      <w:pPr>
        <w:spacing w:line="240" w:lineRule="auto"/>
        <w:ind w:right="20"/>
      </w:pPr>
    </w:p>
    <w:p w14:paraId="6E9D4AAC" w14:textId="77777777" w:rsidR="00444D75" w:rsidRDefault="00444D75" w:rsidP="00316B26">
      <w:pPr>
        <w:spacing w:line="240" w:lineRule="auto"/>
        <w:ind w:right="20"/>
      </w:pPr>
    </w:p>
    <w:p w14:paraId="23468998" w14:textId="77777777" w:rsidR="00444D75" w:rsidRDefault="00444D75" w:rsidP="0021019A">
      <w:pPr>
        <w:pStyle w:val="2"/>
        <w:ind w:right="20"/>
      </w:pPr>
      <w:bookmarkStart w:id="4374" w:name="_Toc158636320"/>
      <w:bookmarkStart w:id="4375" w:name="_Toc280723136"/>
      <w:bookmarkStart w:id="4376" w:name="_Toc444695308"/>
      <w:r>
        <w:lastRenderedPageBreak/>
        <w:t>C</w:t>
      </w:r>
      <w:r>
        <w:rPr>
          <w:rFonts w:hint="eastAsia"/>
        </w:rPr>
        <w:t xml:space="preserve">ommand </w:t>
      </w:r>
      <w:r w:rsidRPr="004E0388">
        <w:rPr>
          <w:rFonts w:hint="eastAsia"/>
        </w:rPr>
        <w:t>history</w:t>
      </w:r>
      <w:r>
        <w:rPr>
          <w:rFonts w:hint="eastAsia"/>
        </w:rPr>
        <w:t xml:space="preserve"> </w:t>
      </w:r>
      <w:bookmarkEnd w:id="4374"/>
      <w:r w:rsidRPr="002F5F3A">
        <w:t>Function</w:t>
      </w:r>
      <w:bookmarkEnd w:id="4375"/>
      <w:bookmarkEnd w:id="4376"/>
    </w:p>
    <w:p w14:paraId="64194F47" w14:textId="77777777" w:rsidR="00444D75" w:rsidRPr="002F5F3A" w:rsidRDefault="00444D75" w:rsidP="00316B26">
      <w:pPr>
        <w:pStyle w:val="a3"/>
        <w:ind w:left="0" w:right="20"/>
      </w:pPr>
      <w:r w:rsidRPr="002F5F3A">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Default="00434B55" w:rsidP="00316B26">
      <w:pPr>
        <w:pStyle w:val="afffff3"/>
        <w:ind w:left="0" w:right="20"/>
      </w:pPr>
      <w:bookmarkStart w:id="4377" w:name="_Toc292810135"/>
      <w:bookmarkStart w:id="4378" w:name="_Toc391575399"/>
      <w:r>
        <w:t xml:space="preserve">Table </w:t>
      </w:r>
      <w:r w:rsidR="005832B8">
        <w:fldChar w:fldCharType="begin"/>
      </w:r>
      <w:r w:rsidR="00092D8C">
        <w:instrText xml:space="preserve"> SEQ Table \* ARABIC </w:instrText>
      </w:r>
      <w:r w:rsidR="005832B8">
        <w:fldChar w:fldCharType="separate"/>
      </w:r>
      <w:r w:rsidR="002375BA">
        <w:rPr>
          <w:noProof/>
        </w:rPr>
        <w:t>257</w:t>
      </w:r>
      <w:r w:rsidR="005832B8">
        <w:rPr>
          <w:noProof/>
        </w:rPr>
        <w:fldChar w:fldCharType="end"/>
      </w:r>
      <w:r>
        <w:rPr>
          <w:rFonts w:hint="eastAsia"/>
        </w:rPr>
        <w:t xml:space="preserve"> </w:t>
      </w:r>
      <w:r w:rsidR="00444D75" w:rsidRPr="002F5F3A">
        <w:t>Command history Function</w:t>
      </w:r>
      <w:bookmarkEnd w:id="4377"/>
      <w:bookmarkEnd w:id="4378"/>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2F5F3A" w:rsidRDefault="00444D75" w:rsidP="00316B26">
            <w:pPr>
              <w:wordWrap/>
              <w:ind w:right="20"/>
              <w:rPr>
                <w:bCs/>
              </w:rPr>
            </w:pPr>
            <w:r w:rsidRPr="002F5F3A">
              <w:rPr>
                <w:bCs/>
              </w:rPr>
              <w:t>Command</w:t>
            </w:r>
          </w:p>
        </w:tc>
        <w:tc>
          <w:tcPr>
            <w:tcW w:w="4401" w:type="dxa"/>
          </w:tcPr>
          <w:p w14:paraId="0A25B441" w14:textId="77777777" w:rsidR="00444D75" w:rsidRPr="002F5F3A" w:rsidRDefault="00444D75" w:rsidP="00316B26">
            <w:pPr>
              <w:wordWrap/>
              <w:ind w:right="20"/>
              <w:rPr>
                <w:bCs/>
              </w:rPr>
            </w:pPr>
            <w:r w:rsidRPr="002F5F3A">
              <w:rPr>
                <w:bCs/>
              </w:rPr>
              <w:t>Description</w:t>
            </w:r>
          </w:p>
        </w:tc>
        <w:tc>
          <w:tcPr>
            <w:tcW w:w="1260" w:type="dxa"/>
          </w:tcPr>
          <w:p w14:paraId="6380E9C4" w14:textId="77777777" w:rsidR="00444D75" w:rsidRPr="002F5F3A" w:rsidRDefault="00444D75" w:rsidP="00316B26">
            <w:pPr>
              <w:wordWrap/>
              <w:ind w:right="20"/>
              <w:rPr>
                <w:bCs/>
              </w:rPr>
            </w:pPr>
            <w:r w:rsidRPr="002F5F3A">
              <w:rPr>
                <w:bCs/>
              </w:rPr>
              <w:t>Mode</w:t>
            </w:r>
          </w:p>
        </w:tc>
      </w:tr>
      <w:tr w:rsidR="00444D75" w14:paraId="53004179" w14:textId="77777777" w:rsidTr="004E0388">
        <w:tc>
          <w:tcPr>
            <w:tcW w:w="2979" w:type="dxa"/>
          </w:tcPr>
          <w:p w14:paraId="666100C1" w14:textId="77777777" w:rsidR="00444D75" w:rsidRPr="002F5F3A" w:rsidRDefault="00444D75" w:rsidP="00316B26">
            <w:pPr>
              <w:pStyle w:val="aa"/>
              <w:ind w:right="20"/>
            </w:pPr>
            <w:r w:rsidRPr="002F5F3A">
              <w:rPr>
                <w:b/>
                <w:bCs/>
              </w:rPr>
              <w:t>show history</w:t>
            </w:r>
          </w:p>
        </w:tc>
        <w:tc>
          <w:tcPr>
            <w:tcW w:w="4401" w:type="dxa"/>
          </w:tcPr>
          <w:p w14:paraId="3266D504" w14:textId="77777777" w:rsidR="00444D75" w:rsidRPr="002F5F3A" w:rsidRDefault="00444D75" w:rsidP="00316B26">
            <w:pPr>
              <w:pStyle w:val="a9"/>
              <w:numPr>
                <w:ilvl w:val="0"/>
                <w:numId w:val="10"/>
              </w:numPr>
              <w:wordWrap/>
              <w:ind w:left="0" w:right="20"/>
            </w:pPr>
            <w:r w:rsidRPr="002F5F3A">
              <w:t>Shows the commands used.</w:t>
            </w:r>
          </w:p>
        </w:tc>
        <w:tc>
          <w:tcPr>
            <w:tcW w:w="1260" w:type="dxa"/>
          </w:tcPr>
          <w:p w14:paraId="2E06B952" w14:textId="77777777" w:rsidR="00444D75" w:rsidRPr="002F5F3A" w:rsidRDefault="00444D75" w:rsidP="00316B26">
            <w:pPr>
              <w:pStyle w:val="aa"/>
              <w:ind w:right="20"/>
            </w:pPr>
            <w:r w:rsidRPr="002F5F3A">
              <w:t>Privileged</w:t>
            </w:r>
          </w:p>
        </w:tc>
      </w:tr>
      <w:tr w:rsidR="00444D75" w14:paraId="03C17C33" w14:textId="77777777" w:rsidTr="004E0388">
        <w:tc>
          <w:tcPr>
            <w:tcW w:w="2979" w:type="dxa"/>
          </w:tcPr>
          <w:p w14:paraId="4BDCB21F" w14:textId="77777777" w:rsidR="00444D75" w:rsidRPr="002F5F3A" w:rsidRDefault="00444D75" w:rsidP="00316B26">
            <w:pPr>
              <w:pStyle w:val="aa"/>
              <w:ind w:right="20"/>
              <w:rPr>
                <w:b/>
                <w:bCs/>
              </w:rPr>
            </w:pPr>
            <w:r w:rsidRPr="002F5F3A">
              <w:rPr>
                <w:b/>
                <w:bCs/>
              </w:rPr>
              <w:t>show history back</w:t>
            </w:r>
          </w:p>
        </w:tc>
        <w:tc>
          <w:tcPr>
            <w:tcW w:w="4401" w:type="dxa"/>
          </w:tcPr>
          <w:p w14:paraId="6CAA3011" w14:textId="77777777" w:rsidR="00444D75" w:rsidRPr="002F5F3A" w:rsidRDefault="00444D75" w:rsidP="00316B26">
            <w:pPr>
              <w:pStyle w:val="a9"/>
              <w:numPr>
                <w:ilvl w:val="0"/>
                <w:numId w:val="10"/>
              </w:numPr>
              <w:wordWrap/>
              <w:ind w:left="0" w:right="20"/>
            </w:pPr>
            <w:r w:rsidRPr="002F5F3A">
              <w:t>Show the commands in reverse time order.</w:t>
            </w:r>
          </w:p>
        </w:tc>
        <w:tc>
          <w:tcPr>
            <w:tcW w:w="1260" w:type="dxa"/>
          </w:tcPr>
          <w:p w14:paraId="5802F017" w14:textId="77777777" w:rsidR="00444D75" w:rsidRPr="002F5F3A" w:rsidRDefault="00444D75" w:rsidP="00316B26">
            <w:pPr>
              <w:pStyle w:val="aa"/>
              <w:ind w:right="20"/>
            </w:pPr>
            <w:r w:rsidRPr="002F5F3A">
              <w:t>Privileged</w:t>
            </w:r>
          </w:p>
        </w:tc>
      </w:tr>
      <w:tr w:rsidR="00444D75" w14:paraId="5982D184" w14:textId="77777777" w:rsidTr="004E0388">
        <w:tc>
          <w:tcPr>
            <w:tcW w:w="2979" w:type="dxa"/>
          </w:tcPr>
          <w:p w14:paraId="30C65BD6" w14:textId="77777777" w:rsidR="00444D75" w:rsidRPr="002F5F3A" w:rsidRDefault="00444D75" w:rsidP="00316B26">
            <w:pPr>
              <w:pStyle w:val="aa"/>
              <w:ind w:right="20"/>
              <w:rPr>
                <w:b/>
                <w:bCs/>
              </w:rPr>
            </w:pPr>
            <w:r w:rsidRPr="002F5F3A">
              <w:rPr>
                <w:b/>
                <w:bCs/>
              </w:rPr>
              <w:t>show history detail</w:t>
            </w:r>
          </w:p>
        </w:tc>
        <w:tc>
          <w:tcPr>
            <w:tcW w:w="4401" w:type="dxa"/>
          </w:tcPr>
          <w:p w14:paraId="44BDFA22" w14:textId="77777777" w:rsidR="00444D75" w:rsidRPr="002F5F3A" w:rsidRDefault="00444D75" w:rsidP="00316B26">
            <w:pPr>
              <w:pStyle w:val="a9"/>
              <w:numPr>
                <w:ilvl w:val="0"/>
                <w:numId w:val="10"/>
              </w:numPr>
              <w:wordWrap/>
              <w:ind w:left="0" w:right="20"/>
            </w:pPr>
            <w:r w:rsidRPr="002F5F3A">
              <w:t>Shows additional information including the time of command used/User/Access IP.</w:t>
            </w:r>
          </w:p>
        </w:tc>
        <w:tc>
          <w:tcPr>
            <w:tcW w:w="1260" w:type="dxa"/>
          </w:tcPr>
          <w:p w14:paraId="4731B894" w14:textId="77777777" w:rsidR="00444D75" w:rsidRPr="002F5F3A" w:rsidRDefault="00444D75" w:rsidP="00316B26">
            <w:pPr>
              <w:pStyle w:val="aa"/>
              <w:ind w:right="20"/>
            </w:pPr>
            <w:r w:rsidRPr="002F5F3A">
              <w:t>Privileged</w:t>
            </w:r>
          </w:p>
        </w:tc>
      </w:tr>
    </w:tbl>
    <w:p w14:paraId="0AACA74C" w14:textId="77777777" w:rsidR="00444D75" w:rsidRPr="002F5F3A" w:rsidRDefault="00444D75" w:rsidP="00316B26">
      <w:pPr>
        <w:pStyle w:val="a3"/>
        <w:ind w:left="0" w:right="20"/>
      </w:pPr>
      <w:r w:rsidRPr="002F5F3A">
        <w:t>When a command is used repeatedly, it is saved just once.</w:t>
      </w:r>
    </w:p>
    <w:p w14:paraId="1C9AC922" w14:textId="77777777" w:rsidR="00444D75" w:rsidRPr="00113BF6" w:rsidRDefault="00444D75" w:rsidP="00316B26">
      <w:pPr>
        <w:ind w:right="20"/>
      </w:pPr>
    </w:p>
    <w:p w14:paraId="7922CB81" w14:textId="77777777" w:rsidR="00444D75" w:rsidRDefault="00444D75" w:rsidP="00316B26">
      <w:pPr>
        <w:ind w:right="20"/>
      </w:pPr>
    </w:p>
    <w:p w14:paraId="46E60FDF" w14:textId="77777777" w:rsidR="00444D75" w:rsidRDefault="00444D75" w:rsidP="00316B26">
      <w:pPr>
        <w:ind w:right="20"/>
      </w:pPr>
    </w:p>
    <w:p w14:paraId="02FBA92B" w14:textId="77777777" w:rsidR="00444D75" w:rsidRDefault="00444D75" w:rsidP="0021019A">
      <w:pPr>
        <w:pStyle w:val="2"/>
        <w:ind w:right="20"/>
      </w:pPr>
      <w:bookmarkStart w:id="4379" w:name="_Toc337198405"/>
      <w:bookmarkStart w:id="4380" w:name="_Toc354416166"/>
      <w:bookmarkStart w:id="4381" w:name="_Toc444695309"/>
      <w:r>
        <w:rPr>
          <w:rFonts w:hint="eastAsia"/>
        </w:rPr>
        <w:lastRenderedPageBreak/>
        <w:t xml:space="preserve">Output </w:t>
      </w:r>
      <w:r w:rsidRPr="00D2755E">
        <w:t>Post Processin</w:t>
      </w:r>
      <w:r>
        <w:rPr>
          <w:rFonts w:hint="eastAsia"/>
        </w:rPr>
        <w:t>g</w:t>
      </w:r>
      <w:bookmarkEnd w:id="4379"/>
      <w:bookmarkEnd w:id="4380"/>
      <w:bookmarkEnd w:id="4381"/>
    </w:p>
    <w:p w14:paraId="0B959138" w14:textId="77777777" w:rsidR="00444D75" w:rsidRPr="00D867F8" w:rsidRDefault="00444D75" w:rsidP="00316B26">
      <w:pPr>
        <w:pStyle w:val="3"/>
        <w:ind w:left="0" w:right="20"/>
      </w:pPr>
      <w:bookmarkStart w:id="4382" w:name="_Toc158636321"/>
      <w:bookmarkStart w:id="4383" w:name="_Toc277778267"/>
      <w:bookmarkStart w:id="4384" w:name="_Toc363228766"/>
      <w:bookmarkStart w:id="4385" w:name="_Toc157941275"/>
      <w:bookmarkStart w:id="4386" w:name="_Toc277778268"/>
      <w:bookmarkStart w:id="4387" w:name="_Toc444695310"/>
      <w:r w:rsidRPr="00D867F8">
        <w:t xml:space="preserve">Overview of </w:t>
      </w:r>
      <w:r w:rsidRPr="004E0388">
        <w:t>output</w:t>
      </w:r>
      <w:r w:rsidRPr="00D867F8">
        <w:t xml:space="preserve"> post processing</w:t>
      </w:r>
      <w:bookmarkEnd w:id="4382"/>
      <w:bookmarkEnd w:id="4383"/>
      <w:bookmarkEnd w:id="4384"/>
      <w:bookmarkEnd w:id="4385"/>
      <w:bookmarkEnd w:id="4386"/>
      <w:bookmarkEnd w:id="4387"/>
    </w:p>
    <w:p w14:paraId="03F0C679" w14:textId="77777777" w:rsidR="00444D75" w:rsidRPr="002F5F3A" w:rsidRDefault="00444D75" w:rsidP="00316B26">
      <w:pPr>
        <w:pStyle w:val="a3"/>
        <w:ind w:left="0" w:right="20"/>
      </w:pPr>
      <w:r w:rsidRPr="002F5F3A">
        <w:t xml:space="preserve">Most of the commands that show the current status or setting of a system begin with </w:t>
      </w:r>
      <w:r w:rsidRPr="002F5F3A">
        <w:t>‘</w:t>
      </w:r>
      <w:r w:rsidRPr="002F5F3A">
        <w:t>show</w:t>
      </w:r>
      <w:r w:rsidRPr="002F5F3A">
        <w:t>’</w:t>
      </w:r>
      <w:r w:rsidRPr="002F5F3A">
        <w:t>. The show commands generally show the results on a single page, but there are cases where the list of results is very long.</w:t>
      </w:r>
    </w:p>
    <w:p w14:paraId="46FAD21C" w14:textId="77777777" w:rsidR="00444D75" w:rsidRPr="002F5F3A" w:rsidRDefault="00444D75" w:rsidP="00316B26">
      <w:pPr>
        <w:pStyle w:val="a3"/>
        <w:ind w:left="0" w:right="20"/>
      </w:pPr>
      <w:r w:rsidRPr="002F5F3A">
        <w:t>For example, show mac-address-table may result in thousands of lines, and show interface also provide</w:t>
      </w:r>
      <w:r w:rsidR="00316B26">
        <w:t>s a</w:t>
      </w:r>
      <w:r w:rsidRPr="002F5F3A">
        <w:t xml:space="preserve"> considerable amount of </w:t>
      </w:r>
      <w:r w:rsidR="00316B26">
        <w:t>detail</w:t>
      </w:r>
      <w:r w:rsidRPr="002F5F3A">
        <w:t>. If the results are very long, it is difficult to find the desired part. In this case, you may use the output post processing function provided by this system.</w:t>
      </w:r>
    </w:p>
    <w:p w14:paraId="1F5B55AB" w14:textId="77777777" w:rsidR="00444D75" w:rsidRDefault="00444D75" w:rsidP="00316B26">
      <w:pPr>
        <w:pStyle w:val="a3"/>
        <w:ind w:left="0" w:right="20"/>
      </w:pPr>
      <w:r w:rsidRPr="002F5F3A">
        <w:t>This function is similar with the Unix pipe function. This system provides 3 predefined output post processing functions. In order to use the output post processing function, you should attach a bar (|) after the show command, and then use the following commands:</w:t>
      </w:r>
    </w:p>
    <w:p w14:paraId="0DF2375F" w14:textId="77777777" w:rsidR="00434B55" w:rsidRPr="002F5F3A" w:rsidRDefault="00434B55" w:rsidP="00316B26">
      <w:pPr>
        <w:pStyle w:val="afffff3"/>
        <w:ind w:left="0" w:right="20"/>
      </w:pPr>
      <w:bookmarkStart w:id="4388" w:name="_Toc363228767"/>
      <w:bookmarkStart w:id="4389" w:name="_Toc391575400"/>
      <w:r>
        <w:t xml:space="preserve">Table </w:t>
      </w:r>
      <w:r w:rsidR="005832B8">
        <w:fldChar w:fldCharType="begin"/>
      </w:r>
      <w:r w:rsidR="00092D8C">
        <w:instrText xml:space="preserve"> SEQ Table \* ARABIC </w:instrText>
      </w:r>
      <w:r w:rsidR="005832B8">
        <w:fldChar w:fldCharType="separate"/>
      </w:r>
      <w:r w:rsidR="002375BA">
        <w:rPr>
          <w:noProof/>
        </w:rPr>
        <w:t>258</w:t>
      </w:r>
      <w:r w:rsidR="005832B8">
        <w:rPr>
          <w:noProof/>
        </w:rPr>
        <w:fldChar w:fldCharType="end"/>
      </w:r>
      <w:r>
        <w:rPr>
          <w:rFonts w:hint="eastAsia"/>
        </w:rPr>
        <w:t xml:space="preserve"> </w:t>
      </w:r>
      <w:r w:rsidRPr="002F5F3A">
        <w:t>Overview of output post processing</w:t>
      </w:r>
      <w:bookmarkEnd w:id="4388"/>
      <w:bookmarkEnd w:id="4389"/>
    </w:p>
    <w:tbl>
      <w:tblPr>
        <w:tblStyle w:val="CLIWide"/>
        <w:tblW w:w="0" w:type="auto"/>
        <w:tblLook w:val="01E0" w:firstRow="1" w:lastRow="1" w:firstColumn="1" w:lastColumn="1" w:noHBand="0" w:noVBand="0"/>
      </w:tblPr>
      <w:tblGrid>
        <w:gridCol w:w="2980"/>
        <w:gridCol w:w="5168"/>
      </w:tblGrid>
      <w:tr w:rsidR="00444D75"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2F5F3A" w:rsidRDefault="00444D75" w:rsidP="00316B26">
            <w:pPr>
              <w:wordWrap/>
              <w:ind w:right="20"/>
              <w:rPr>
                <w:bCs/>
              </w:rPr>
            </w:pPr>
            <w:r w:rsidRPr="002F5F3A">
              <w:rPr>
                <w:bCs/>
              </w:rPr>
              <w:t>Commands</w:t>
            </w:r>
          </w:p>
        </w:tc>
        <w:tc>
          <w:tcPr>
            <w:tcW w:w="5760" w:type="dxa"/>
          </w:tcPr>
          <w:p w14:paraId="45291BF5" w14:textId="77777777" w:rsidR="00444D75" w:rsidRPr="002F5F3A" w:rsidRDefault="00444D75" w:rsidP="00316B26">
            <w:pPr>
              <w:wordWrap/>
              <w:ind w:right="20"/>
              <w:rPr>
                <w:bCs/>
              </w:rPr>
            </w:pPr>
            <w:r w:rsidRPr="002F5F3A">
              <w:rPr>
                <w:bCs/>
              </w:rPr>
              <w:t>Description</w:t>
            </w:r>
          </w:p>
        </w:tc>
      </w:tr>
      <w:tr w:rsidR="00444D75" w14:paraId="5CB340E7" w14:textId="77777777" w:rsidTr="004E0388">
        <w:tc>
          <w:tcPr>
            <w:tcW w:w="3240" w:type="dxa"/>
          </w:tcPr>
          <w:p w14:paraId="2319EF43" w14:textId="77777777" w:rsidR="00444D75" w:rsidRPr="002F5F3A" w:rsidRDefault="00444D75" w:rsidP="00316B26">
            <w:pPr>
              <w:pStyle w:val="aa"/>
              <w:ind w:right="20"/>
              <w:rPr>
                <w:b/>
              </w:rPr>
            </w:pPr>
            <w:r w:rsidRPr="002F5F3A">
              <w:rPr>
                <w:b/>
              </w:rPr>
              <w:t>| include WORD</w:t>
            </w:r>
          </w:p>
        </w:tc>
        <w:tc>
          <w:tcPr>
            <w:tcW w:w="5760" w:type="dxa"/>
          </w:tcPr>
          <w:p w14:paraId="34FCAE30" w14:textId="77777777" w:rsidR="00444D75" w:rsidRPr="002F5F3A" w:rsidRDefault="00444D75" w:rsidP="00316B26">
            <w:pPr>
              <w:pStyle w:val="a9"/>
              <w:numPr>
                <w:ilvl w:val="0"/>
                <w:numId w:val="10"/>
              </w:numPr>
              <w:wordWrap/>
              <w:ind w:left="0" w:right="20"/>
            </w:pPr>
            <w:r w:rsidRPr="002F5F3A">
              <w:t>Shows the string containing a specific word.</w:t>
            </w:r>
          </w:p>
        </w:tc>
      </w:tr>
      <w:tr w:rsidR="00444D75" w14:paraId="41B468F9" w14:textId="77777777" w:rsidTr="004E0388">
        <w:tc>
          <w:tcPr>
            <w:tcW w:w="3240" w:type="dxa"/>
          </w:tcPr>
          <w:p w14:paraId="63CDB31C" w14:textId="77777777" w:rsidR="00444D75" w:rsidRPr="002F5F3A" w:rsidRDefault="00444D75" w:rsidP="00316B26">
            <w:pPr>
              <w:pStyle w:val="aa"/>
              <w:ind w:right="20"/>
              <w:rPr>
                <w:b/>
                <w:bCs/>
              </w:rPr>
            </w:pPr>
            <w:r w:rsidRPr="002F5F3A">
              <w:rPr>
                <w:b/>
                <w:bCs/>
              </w:rPr>
              <w:t>| exclude WORD</w:t>
            </w:r>
          </w:p>
        </w:tc>
        <w:tc>
          <w:tcPr>
            <w:tcW w:w="5760" w:type="dxa"/>
          </w:tcPr>
          <w:p w14:paraId="655D272A" w14:textId="77777777" w:rsidR="00444D75" w:rsidRPr="002F5F3A" w:rsidRDefault="00444D75" w:rsidP="00316B26">
            <w:pPr>
              <w:pStyle w:val="a9"/>
              <w:numPr>
                <w:ilvl w:val="0"/>
                <w:numId w:val="10"/>
              </w:numPr>
              <w:wordWrap/>
              <w:ind w:left="0" w:right="20"/>
            </w:pPr>
            <w:r w:rsidRPr="002F5F3A">
              <w:t>Shows the string without a specific word.</w:t>
            </w:r>
          </w:p>
        </w:tc>
      </w:tr>
      <w:tr w:rsidR="00444D75" w14:paraId="74D95767" w14:textId="77777777" w:rsidTr="004E0388">
        <w:tc>
          <w:tcPr>
            <w:tcW w:w="3240" w:type="dxa"/>
          </w:tcPr>
          <w:p w14:paraId="412BF5D1" w14:textId="77777777" w:rsidR="00444D75" w:rsidRPr="002F5F3A" w:rsidRDefault="00444D75" w:rsidP="00316B26">
            <w:pPr>
              <w:pStyle w:val="aa"/>
              <w:ind w:right="20"/>
              <w:rPr>
                <w:b/>
                <w:bCs/>
              </w:rPr>
            </w:pPr>
            <w:r w:rsidRPr="002F5F3A">
              <w:rPr>
                <w:b/>
                <w:bCs/>
              </w:rPr>
              <w:t>| begin WORD</w:t>
            </w:r>
          </w:p>
        </w:tc>
        <w:tc>
          <w:tcPr>
            <w:tcW w:w="5760" w:type="dxa"/>
          </w:tcPr>
          <w:p w14:paraId="4E823934" w14:textId="77777777" w:rsidR="00444D75" w:rsidRPr="002F5F3A" w:rsidRDefault="00444D75" w:rsidP="00316B26">
            <w:pPr>
              <w:pStyle w:val="a9"/>
              <w:numPr>
                <w:ilvl w:val="0"/>
                <w:numId w:val="10"/>
              </w:numPr>
              <w:wordWrap/>
              <w:ind w:left="0" w:right="20"/>
            </w:pPr>
            <w:r w:rsidRPr="002F5F3A">
              <w:t>Shows the lines after a string containing a specific word.</w:t>
            </w:r>
          </w:p>
        </w:tc>
      </w:tr>
      <w:tr w:rsidR="00D279FE" w14:paraId="3F6C3DD6" w14:textId="77777777" w:rsidTr="004E0388">
        <w:tc>
          <w:tcPr>
            <w:tcW w:w="3240" w:type="dxa"/>
          </w:tcPr>
          <w:p w14:paraId="50FB109D" w14:textId="77777777" w:rsidR="00D279FE" w:rsidRPr="002F5F3A" w:rsidRDefault="00D279FE" w:rsidP="00316B26">
            <w:pPr>
              <w:pStyle w:val="aa"/>
              <w:ind w:right="20"/>
              <w:rPr>
                <w:b/>
                <w:bCs/>
              </w:rPr>
            </w:pPr>
            <w:r>
              <w:rPr>
                <w:rFonts w:hint="eastAsia"/>
                <w:b/>
                <w:bCs/>
              </w:rPr>
              <w:t>| ic-include WORD</w:t>
            </w:r>
          </w:p>
        </w:tc>
        <w:tc>
          <w:tcPr>
            <w:tcW w:w="5760" w:type="dxa"/>
          </w:tcPr>
          <w:p w14:paraId="20B28A57" w14:textId="77777777" w:rsidR="001F4044" w:rsidRDefault="001F4044" w:rsidP="00316B26">
            <w:pPr>
              <w:pStyle w:val="a9"/>
              <w:numPr>
                <w:ilvl w:val="0"/>
                <w:numId w:val="10"/>
              </w:numPr>
              <w:wordWrap/>
              <w:ind w:left="0" w:right="20"/>
            </w:pPr>
            <w:r>
              <w:t xml:space="preserve">Shows a certain letter in the running config. </w:t>
            </w:r>
          </w:p>
          <w:p w14:paraId="4AB93D29" w14:textId="01BCF555" w:rsidR="00D279FE" w:rsidRPr="002F5F3A" w:rsidRDefault="001F4044" w:rsidP="001F4044">
            <w:pPr>
              <w:pStyle w:val="a9"/>
              <w:numPr>
                <w:ilvl w:val="0"/>
                <w:numId w:val="10"/>
              </w:numPr>
              <w:wordWrap/>
              <w:ind w:left="0" w:right="20"/>
            </w:pPr>
            <w:r>
              <w:t>Is case-insensitive.</w:t>
            </w:r>
          </w:p>
        </w:tc>
      </w:tr>
    </w:tbl>
    <w:p w14:paraId="368D22D2" w14:textId="7C71DE8E" w:rsidR="00444D75" w:rsidRDefault="00444D75" w:rsidP="00316B26">
      <w:pPr>
        <w:pStyle w:val="3"/>
        <w:ind w:left="0" w:right="20"/>
      </w:pPr>
      <w:bookmarkStart w:id="4390" w:name="_Toc363228768"/>
      <w:bookmarkStart w:id="4391" w:name="_Toc444695311"/>
      <w:bookmarkStart w:id="4392" w:name="_Toc277778269"/>
      <w:r w:rsidRPr="004E0388">
        <w:t>Examples</w:t>
      </w:r>
      <w:r>
        <w:t xml:space="preserve"> of </w:t>
      </w:r>
      <w:r>
        <w:rPr>
          <w:rFonts w:hint="eastAsia"/>
        </w:rPr>
        <w:t>output post processing</w:t>
      </w:r>
      <w:bookmarkEnd w:id="4390"/>
      <w:bookmarkEnd w:id="4391"/>
      <w:r>
        <w:t xml:space="preserve"> </w:t>
      </w:r>
      <w:bookmarkEnd w:id="4392"/>
    </w:p>
    <w:p w14:paraId="5F7D913A" w14:textId="77777777" w:rsidR="00444D75" w:rsidRPr="002F5F3A" w:rsidRDefault="00444D75" w:rsidP="00316B26">
      <w:pPr>
        <w:pStyle w:val="a3"/>
        <w:ind w:left="0" w:right="20"/>
      </w:pPr>
      <w:r w:rsidRPr="002F5F3A">
        <w:t>‘</w:t>
      </w:r>
      <w:r w:rsidRPr="002F5F3A">
        <w:t>show mac-address-table</w:t>
      </w:r>
      <w:r w:rsidRPr="002F5F3A">
        <w:t>’</w:t>
      </w:r>
      <w:r w:rsidRPr="002F5F3A">
        <w:t xml:space="preserve"> outputs a large amount of results. You should use </w:t>
      </w:r>
      <w:r w:rsidRPr="002F5F3A">
        <w:t>‘</w:t>
      </w:r>
      <w:r w:rsidRPr="002F5F3A">
        <w:t>include</w:t>
      </w:r>
      <w:r w:rsidRPr="002F5F3A">
        <w:t>’</w:t>
      </w:r>
      <w:r w:rsidRPr="002F5F3A">
        <w:t xml:space="preserve"> to get the mac addresses containing the desired part only.</w:t>
      </w:r>
    </w:p>
    <w:tbl>
      <w:tblPr>
        <w:tblStyle w:val="48"/>
        <w:tblW w:w="0" w:type="auto"/>
        <w:tblLook w:val="0000" w:firstRow="0" w:lastRow="0" w:firstColumn="0" w:lastColumn="0" w:noHBand="0" w:noVBand="0"/>
      </w:tblPr>
      <w:tblGrid>
        <w:gridCol w:w="8261"/>
      </w:tblGrid>
      <w:tr w:rsidR="00444D75" w:rsidRPr="000A76EF" w14:paraId="43AF8BED" w14:textId="77777777" w:rsidTr="004E0388">
        <w:tc>
          <w:tcPr>
            <w:tcW w:w="8435" w:type="dxa"/>
          </w:tcPr>
          <w:p w14:paraId="6F394E16"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Switch#</w:t>
            </w:r>
          </w:p>
          <w:p w14:paraId="0475910A" w14:textId="77777777" w:rsidR="00444D75" w:rsidRPr="000A76EF" w:rsidRDefault="00444D75" w:rsidP="00316B26">
            <w:pPr>
              <w:pStyle w:val="aa"/>
              <w:ind w:right="20"/>
              <w:rPr>
                <w:rFonts w:ascii="Courier New" w:hAnsi="Courier New" w:cs="Courier New"/>
              </w:rPr>
            </w:pPr>
            <w:r w:rsidRPr="000A76EF">
              <w:rPr>
                <w:rFonts w:ascii="Courier New" w:hAnsi="Courier New" w:cs="Courier New"/>
              </w:rPr>
              <w:t xml:space="preserve">Switch# </w:t>
            </w:r>
            <w:r w:rsidRPr="000A76EF">
              <w:rPr>
                <w:rFonts w:ascii="Courier New" w:hAnsi="Courier New" w:cs="Courier New"/>
                <w:b/>
              </w:rPr>
              <w:t xml:space="preserve">show </w:t>
            </w:r>
            <w:r w:rsidRPr="000A76EF">
              <w:rPr>
                <w:rFonts w:ascii="Courier New" w:hAnsi="Courier New" w:cs="Courier New" w:hint="eastAsia"/>
                <w:b/>
              </w:rPr>
              <w:t>run | inc service</w:t>
            </w:r>
          </w:p>
          <w:p w14:paraId="2D49E79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password-encryption</w:t>
            </w:r>
          </w:p>
          <w:p w14:paraId="0746D6EA" w14:textId="77777777"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dhcp</w:t>
            </w:r>
          </w:p>
        </w:tc>
      </w:tr>
    </w:tbl>
    <w:p w14:paraId="4097D06D" w14:textId="77777777" w:rsidR="00444D75" w:rsidRPr="002F5F3A" w:rsidRDefault="00444D75" w:rsidP="00316B26">
      <w:pPr>
        <w:pStyle w:val="a3"/>
        <w:ind w:left="0" w:right="20"/>
      </w:pPr>
      <w:r w:rsidRPr="002F5F3A">
        <w:t>‘</w:t>
      </w:r>
      <w:r w:rsidRPr="002F5F3A">
        <w:t>show ip interface</w:t>
      </w:r>
      <w:r w:rsidRPr="002F5F3A">
        <w:t>’</w:t>
      </w:r>
      <w:r w:rsidRPr="002F5F3A">
        <w:t xml:space="preserve"> outputs a large amount of results. You should use </w:t>
      </w:r>
      <w:r w:rsidRPr="002F5F3A">
        <w:t>‘</w:t>
      </w:r>
      <w:r w:rsidRPr="002F5F3A">
        <w:t>begin</w:t>
      </w:r>
      <w:r w:rsidRPr="002F5F3A">
        <w:t>’</w:t>
      </w:r>
      <w:r w:rsidRPr="002F5F3A">
        <w:t xml:space="preserve"> to get the result after a specific VLAN interface.</w:t>
      </w:r>
    </w:p>
    <w:tbl>
      <w:tblPr>
        <w:tblStyle w:val="48"/>
        <w:tblW w:w="0" w:type="auto"/>
        <w:tblLook w:val="04A0" w:firstRow="1" w:lastRow="0" w:firstColumn="1" w:lastColumn="0" w:noHBand="0" w:noVBand="1"/>
      </w:tblPr>
      <w:tblGrid>
        <w:gridCol w:w="8261"/>
      </w:tblGrid>
      <w:tr w:rsidR="004E0388" w:rsidRPr="000A76EF" w14:paraId="6B996CF1" w14:textId="77777777" w:rsidTr="004E0388">
        <w:tc>
          <w:tcPr>
            <w:tcW w:w="10118" w:type="dxa"/>
          </w:tcPr>
          <w:p w14:paraId="1B23AA76"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hint="eastAsia"/>
              </w:rPr>
              <w:t>Switch</w:t>
            </w:r>
            <w:r w:rsidRPr="000A76EF">
              <w:rPr>
                <w:rFonts w:ascii="Courier New" w:hAnsi="Courier New" w:cs="Courier New"/>
              </w:rPr>
              <w:t>#show ip interface | begin Vlan1</w:t>
            </w:r>
          </w:p>
          <w:p w14:paraId="424F2192" w14:textId="77777777" w:rsidR="004E0388" w:rsidRPr="000A76EF" w:rsidRDefault="004E0388" w:rsidP="00316B26">
            <w:pPr>
              <w:pStyle w:val="aa"/>
              <w:ind w:right="20"/>
              <w:rPr>
                <w:rFonts w:ascii="Courier New" w:hAnsi="Courier New" w:cs="Courier New"/>
              </w:rPr>
            </w:pPr>
          </w:p>
          <w:p w14:paraId="70C7BA6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...skipping</w:t>
            </w:r>
          </w:p>
          <w:p w14:paraId="3947C0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Vlan1 is up, line protocol is up</w:t>
            </w:r>
          </w:p>
          <w:p w14:paraId="109E19D2"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protocol processing disabled</w:t>
            </w:r>
          </w:p>
          <w:p w14:paraId="1C5141E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4598EE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Vlan33 is administratively down, line protocol is down</w:t>
            </w:r>
          </w:p>
          <w:p w14:paraId="2ACD4F2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20.1.3.2/24</w:t>
            </w:r>
          </w:p>
          <w:p w14:paraId="21615279"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20.1.3.255</w:t>
            </w:r>
          </w:p>
          <w:p w14:paraId="2DA5A940"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475AC60E"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006CDDB5"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6B821B5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14:paraId="795F56A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Vlan200 is down, line protocol is down</w:t>
            </w:r>
          </w:p>
          <w:p w14:paraId="598C5B0C"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200.1.1.236/24</w:t>
            </w:r>
          </w:p>
          <w:p w14:paraId="788DCA7A"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200.1.1.255</w:t>
            </w:r>
          </w:p>
          <w:p w14:paraId="729D9278"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14:paraId="2208F204"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14:paraId="4C3956FF" w14:textId="77777777"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14:paraId="4ECB62C8" w14:textId="77777777" w:rsidR="004E0388" w:rsidRPr="000A76EF" w:rsidRDefault="004E0388" w:rsidP="00316B26">
            <w:pPr>
              <w:ind w:right="20"/>
              <w:rPr>
                <w:sz w:val="20"/>
              </w:rPr>
            </w:pPr>
            <w:r w:rsidRPr="000A76EF">
              <w:rPr>
                <w:rFonts w:ascii="Courier New" w:hAnsi="Courier New" w:cs="Courier New"/>
                <w:sz w:val="20"/>
              </w:rPr>
              <w:t xml:space="preserve">  IP Flow switching is disabled</w:t>
            </w:r>
          </w:p>
        </w:tc>
      </w:tr>
    </w:tbl>
    <w:p w14:paraId="77F55508" w14:textId="77777777" w:rsidR="00444D75" w:rsidRDefault="00444D75" w:rsidP="0021019A">
      <w:pPr>
        <w:pStyle w:val="2"/>
        <w:ind w:right="20"/>
      </w:pPr>
      <w:bookmarkStart w:id="4393" w:name="_Toc295390163"/>
      <w:bookmarkStart w:id="4394" w:name="_Toc295402245"/>
      <w:bookmarkStart w:id="4395" w:name="_Ref364867323"/>
      <w:bookmarkStart w:id="4396" w:name="_Toc444695312"/>
      <w:r>
        <w:rPr>
          <w:rFonts w:hint="eastAsia"/>
        </w:rPr>
        <w:lastRenderedPageBreak/>
        <w:t>DDM (</w:t>
      </w:r>
      <w:r w:rsidRPr="004E0388">
        <w:rPr>
          <w:rFonts w:hint="eastAsia"/>
        </w:rPr>
        <w:t>Digital</w:t>
      </w:r>
      <w:r>
        <w:rPr>
          <w:rFonts w:hint="eastAsia"/>
        </w:rPr>
        <w:t xml:space="preserve"> Diagnostic Monitoring)</w:t>
      </w:r>
      <w:bookmarkEnd w:id="4393"/>
      <w:bookmarkEnd w:id="4394"/>
      <w:bookmarkEnd w:id="4395"/>
      <w:bookmarkEnd w:id="4396"/>
    </w:p>
    <w:p w14:paraId="19CBFAEF" w14:textId="77777777" w:rsidR="00444D75" w:rsidRDefault="00094318" w:rsidP="00A57B69">
      <w:pPr>
        <w:pStyle w:val="a3"/>
        <w:ind w:left="0" w:right="20"/>
      </w:pPr>
      <w:r>
        <w:t>C9500</w:t>
      </w:r>
      <w:r w:rsidR="00444D75" w:rsidRPr="002F5F3A">
        <w:t xml:space="preserve"> supports the commands that show the status of SFP with DDM in detail. The monitoring items are as follows:</w:t>
      </w:r>
    </w:p>
    <w:p w14:paraId="4166735F" w14:textId="77777777" w:rsidR="00434B55" w:rsidRPr="002F5F3A" w:rsidRDefault="00434B55" w:rsidP="00A57B69">
      <w:pPr>
        <w:pStyle w:val="afffff3"/>
        <w:ind w:left="0" w:right="20"/>
      </w:pPr>
      <w:bookmarkStart w:id="4397" w:name="_Toc295402287"/>
      <w:bookmarkStart w:id="4398" w:name="_Toc391575401"/>
      <w:r>
        <w:t xml:space="preserve">Table </w:t>
      </w:r>
      <w:r w:rsidR="005832B8">
        <w:fldChar w:fldCharType="begin"/>
      </w:r>
      <w:r w:rsidR="00092D8C">
        <w:instrText xml:space="preserve"> SEQ Table \* ARABIC </w:instrText>
      </w:r>
      <w:r w:rsidR="005832B8">
        <w:fldChar w:fldCharType="separate"/>
      </w:r>
      <w:r w:rsidR="002375BA">
        <w:rPr>
          <w:noProof/>
        </w:rPr>
        <w:t>259</w:t>
      </w:r>
      <w:r w:rsidR="005832B8">
        <w:rPr>
          <w:noProof/>
        </w:rPr>
        <w:fldChar w:fldCharType="end"/>
      </w:r>
      <w:r>
        <w:rPr>
          <w:rFonts w:hint="eastAsia"/>
        </w:rPr>
        <w:t xml:space="preserve"> </w:t>
      </w:r>
      <w:r w:rsidRPr="002F5F3A">
        <w:t>IP OPTION command</w:t>
      </w:r>
      <w:bookmarkEnd w:id="4397"/>
      <w:bookmarkEnd w:id="4398"/>
    </w:p>
    <w:tbl>
      <w:tblPr>
        <w:tblStyle w:val="CLIWide"/>
        <w:tblW w:w="0" w:type="auto"/>
        <w:tblLook w:val="01E0" w:firstRow="1" w:lastRow="1" w:firstColumn="1" w:lastColumn="1" w:noHBand="0" w:noVBand="0"/>
      </w:tblPr>
      <w:tblGrid>
        <w:gridCol w:w="2667"/>
        <w:gridCol w:w="3093"/>
      </w:tblGrid>
      <w:tr w:rsidR="00444D75"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2F5F3A" w:rsidRDefault="00444D75" w:rsidP="00A57B69">
            <w:pPr>
              <w:wordWrap/>
              <w:ind w:right="20"/>
              <w:rPr>
                <w:bCs/>
              </w:rPr>
            </w:pPr>
            <w:r w:rsidRPr="002F5F3A">
              <w:rPr>
                <w:bCs/>
              </w:rPr>
              <w:t>Item</w:t>
            </w:r>
          </w:p>
        </w:tc>
        <w:tc>
          <w:tcPr>
            <w:tcW w:w="3093" w:type="dxa"/>
          </w:tcPr>
          <w:p w14:paraId="4410A5E9" w14:textId="77777777" w:rsidR="00444D75" w:rsidRPr="002F5F3A" w:rsidRDefault="00444D75" w:rsidP="00A57B69">
            <w:pPr>
              <w:wordWrap/>
              <w:ind w:right="20"/>
              <w:rPr>
                <w:bCs/>
              </w:rPr>
            </w:pPr>
            <w:r w:rsidRPr="002F5F3A">
              <w:rPr>
                <w:bCs/>
              </w:rPr>
              <w:t>Description</w:t>
            </w:r>
          </w:p>
        </w:tc>
      </w:tr>
      <w:tr w:rsidR="00444D75" w:rsidRPr="003C3630" w14:paraId="726441B1" w14:textId="77777777" w:rsidTr="004E0388">
        <w:trPr>
          <w:trHeight w:val="327"/>
        </w:trPr>
        <w:tc>
          <w:tcPr>
            <w:tcW w:w="2667" w:type="dxa"/>
          </w:tcPr>
          <w:p w14:paraId="658029BB" w14:textId="77777777" w:rsidR="00444D75" w:rsidRPr="002F5F3A" w:rsidRDefault="00444D75" w:rsidP="00A57B69">
            <w:pPr>
              <w:pStyle w:val="aa"/>
              <w:ind w:right="20"/>
            </w:pPr>
            <w:r w:rsidRPr="002F5F3A">
              <w:t>Temperature</w:t>
            </w:r>
          </w:p>
        </w:tc>
        <w:tc>
          <w:tcPr>
            <w:tcW w:w="3093" w:type="dxa"/>
          </w:tcPr>
          <w:p w14:paraId="00CDCDFE" w14:textId="77777777" w:rsidR="00444D75" w:rsidRPr="002F5F3A" w:rsidRDefault="00444D75" w:rsidP="00A57B69">
            <w:pPr>
              <w:pStyle w:val="aa"/>
              <w:ind w:right="20"/>
            </w:pPr>
            <w:r w:rsidRPr="002F5F3A">
              <w:t>SFP Port Temp</w:t>
            </w:r>
          </w:p>
        </w:tc>
      </w:tr>
      <w:tr w:rsidR="00444D75" w:rsidRPr="003C3630" w14:paraId="4F3FC4D1" w14:textId="77777777" w:rsidTr="004E0388">
        <w:trPr>
          <w:trHeight w:val="327"/>
        </w:trPr>
        <w:tc>
          <w:tcPr>
            <w:tcW w:w="2667" w:type="dxa"/>
          </w:tcPr>
          <w:p w14:paraId="0B391AE4" w14:textId="77777777" w:rsidR="00444D75" w:rsidRPr="002F5F3A" w:rsidRDefault="00444D75" w:rsidP="00A57B69">
            <w:pPr>
              <w:pStyle w:val="aa"/>
              <w:ind w:right="20"/>
            </w:pPr>
            <w:r w:rsidRPr="002F5F3A">
              <w:t>Voltage</w:t>
            </w:r>
          </w:p>
        </w:tc>
        <w:tc>
          <w:tcPr>
            <w:tcW w:w="3093" w:type="dxa"/>
          </w:tcPr>
          <w:p w14:paraId="28C957F3" w14:textId="77777777" w:rsidR="00444D75" w:rsidRPr="002F5F3A" w:rsidRDefault="00444D75" w:rsidP="00A57B69">
            <w:pPr>
              <w:pStyle w:val="aa"/>
              <w:ind w:right="20"/>
            </w:pPr>
            <w:r w:rsidRPr="002F5F3A">
              <w:t>SFP Port Voltage</w:t>
            </w:r>
          </w:p>
        </w:tc>
      </w:tr>
      <w:tr w:rsidR="00444D75" w:rsidRPr="003C3630" w14:paraId="10D41005" w14:textId="77777777" w:rsidTr="004E0388">
        <w:trPr>
          <w:trHeight w:val="327"/>
        </w:trPr>
        <w:tc>
          <w:tcPr>
            <w:tcW w:w="2667" w:type="dxa"/>
          </w:tcPr>
          <w:p w14:paraId="5C6E60F6" w14:textId="77777777" w:rsidR="00444D75" w:rsidRPr="002F5F3A" w:rsidRDefault="00444D75" w:rsidP="00A57B69">
            <w:pPr>
              <w:pStyle w:val="aa"/>
              <w:ind w:right="20"/>
            </w:pPr>
            <w:r w:rsidRPr="002F5F3A">
              <w:t>Current</w:t>
            </w:r>
          </w:p>
        </w:tc>
        <w:tc>
          <w:tcPr>
            <w:tcW w:w="3093" w:type="dxa"/>
          </w:tcPr>
          <w:p w14:paraId="118AB1CF" w14:textId="77777777" w:rsidR="00444D75" w:rsidRPr="002F5F3A" w:rsidRDefault="00444D75" w:rsidP="00A57B69">
            <w:pPr>
              <w:pStyle w:val="aa"/>
              <w:ind w:right="20"/>
            </w:pPr>
            <w:r w:rsidRPr="002F5F3A">
              <w:t>SFP Port Current</w:t>
            </w:r>
          </w:p>
        </w:tc>
      </w:tr>
      <w:tr w:rsidR="00444D75" w:rsidRPr="003C3630" w14:paraId="5F7ABBF6" w14:textId="77777777" w:rsidTr="004E0388">
        <w:trPr>
          <w:trHeight w:val="327"/>
        </w:trPr>
        <w:tc>
          <w:tcPr>
            <w:tcW w:w="2667" w:type="dxa"/>
          </w:tcPr>
          <w:p w14:paraId="32773DAC" w14:textId="77777777" w:rsidR="00444D75" w:rsidRPr="002F5F3A" w:rsidRDefault="00444D75" w:rsidP="00A57B69">
            <w:pPr>
              <w:pStyle w:val="aa"/>
              <w:ind w:right="20"/>
            </w:pPr>
            <w:r w:rsidRPr="002F5F3A">
              <w:t>RxPower</w:t>
            </w:r>
          </w:p>
        </w:tc>
        <w:tc>
          <w:tcPr>
            <w:tcW w:w="3093" w:type="dxa"/>
          </w:tcPr>
          <w:p w14:paraId="2385CF9F" w14:textId="77777777" w:rsidR="00444D75" w:rsidRPr="002F5F3A" w:rsidRDefault="00444D75" w:rsidP="00A57B69">
            <w:pPr>
              <w:pStyle w:val="aa"/>
              <w:ind w:right="20"/>
            </w:pPr>
            <w:r w:rsidRPr="002F5F3A">
              <w:t>SFP Port Optic Input Power</w:t>
            </w:r>
          </w:p>
        </w:tc>
      </w:tr>
      <w:tr w:rsidR="00444D75" w:rsidRPr="003C3630" w14:paraId="3D34BB75" w14:textId="77777777" w:rsidTr="004E0388">
        <w:trPr>
          <w:trHeight w:val="327"/>
        </w:trPr>
        <w:tc>
          <w:tcPr>
            <w:tcW w:w="2667" w:type="dxa"/>
          </w:tcPr>
          <w:p w14:paraId="0289A4DD" w14:textId="77777777" w:rsidR="00444D75" w:rsidRPr="002F5F3A" w:rsidRDefault="00444D75" w:rsidP="00A57B69">
            <w:pPr>
              <w:pStyle w:val="aa"/>
              <w:ind w:right="20"/>
            </w:pPr>
            <w:r w:rsidRPr="002F5F3A">
              <w:t>TxPower</w:t>
            </w:r>
          </w:p>
        </w:tc>
        <w:tc>
          <w:tcPr>
            <w:tcW w:w="3093" w:type="dxa"/>
          </w:tcPr>
          <w:p w14:paraId="75865340" w14:textId="77777777" w:rsidR="00444D75" w:rsidRPr="002F5F3A" w:rsidRDefault="00444D75" w:rsidP="00A57B69">
            <w:pPr>
              <w:pStyle w:val="aa"/>
              <w:ind w:right="20"/>
            </w:pPr>
            <w:r w:rsidRPr="002F5F3A">
              <w:t>SFP Port Optic Output Power</w:t>
            </w:r>
          </w:p>
        </w:tc>
      </w:tr>
    </w:tbl>
    <w:p w14:paraId="2B0855FD" w14:textId="77777777" w:rsidR="00444D75" w:rsidRDefault="00444D75" w:rsidP="00A57B69">
      <w:pPr>
        <w:pStyle w:val="3"/>
        <w:ind w:left="0" w:right="20"/>
      </w:pPr>
      <w:bookmarkStart w:id="4399" w:name="_Toc295470765"/>
      <w:bookmarkStart w:id="4400" w:name="_Toc295741883"/>
      <w:bookmarkStart w:id="4401" w:name="_Toc295750572"/>
      <w:bookmarkStart w:id="4402" w:name="_Toc444695313"/>
      <w:r w:rsidRPr="003542C3">
        <w:t>SFP</w:t>
      </w:r>
      <w:r w:rsidRPr="003542C3">
        <w:rPr>
          <w:rFonts w:hint="eastAsia"/>
        </w:rPr>
        <w:t xml:space="preserve"> </w:t>
      </w:r>
      <w:r w:rsidRPr="00D13782">
        <w:rPr>
          <w:rFonts w:hint="eastAsia"/>
        </w:rPr>
        <w:t xml:space="preserve">DDM </w:t>
      </w:r>
      <w:r w:rsidRPr="004E0388">
        <w:rPr>
          <w:rFonts w:hint="eastAsia"/>
        </w:rPr>
        <w:t>Monitoring</w:t>
      </w:r>
      <w:bookmarkEnd w:id="4399"/>
      <w:bookmarkEnd w:id="4400"/>
      <w:bookmarkEnd w:id="4401"/>
      <w:bookmarkEnd w:id="4402"/>
    </w:p>
    <w:p w14:paraId="79D7A69F" w14:textId="77777777" w:rsidR="00444D75" w:rsidRDefault="00444D75" w:rsidP="00A57B69">
      <w:pPr>
        <w:pStyle w:val="a3"/>
        <w:ind w:left="0" w:right="20"/>
      </w:pPr>
      <w:r w:rsidRPr="002F5F3A">
        <w:t>The following commands are used to check the status of the SFP with DDM:</w:t>
      </w:r>
    </w:p>
    <w:p w14:paraId="61200830" w14:textId="77777777" w:rsidR="00434B55" w:rsidRPr="002F5F3A" w:rsidRDefault="00434B55" w:rsidP="00A57B69">
      <w:pPr>
        <w:pStyle w:val="afffff3"/>
        <w:ind w:left="0" w:right="20"/>
      </w:pPr>
      <w:bookmarkStart w:id="4403" w:name="_Toc295808321"/>
      <w:bookmarkStart w:id="4404" w:name="_Toc391575402"/>
      <w:r>
        <w:t xml:space="preserve">Table </w:t>
      </w:r>
      <w:r w:rsidR="005832B8">
        <w:fldChar w:fldCharType="begin"/>
      </w:r>
      <w:r w:rsidR="00092D8C">
        <w:instrText xml:space="preserve"> SEQ Table \* ARABIC </w:instrText>
      </w:r>
      <w:r w:rsidR="005832B8">
        <w:fldChar w:fldCharType="separate"/>
      </w:r>
      <w:r w:rsidR="002375BA">
        <w:rPr>
          <w:noProof/>
        </w:rPr>
        <w:t>260</w:t>
      </w:r>
      <w:r w:rsidR="005832B8">
        <w:rPr>
          <w:noProof/>
        </w:rPr>
        <w:fldChar w:fldCharType="end"/>
      </w:r>
      <w:r>
        <w:rPr>
          <w:rFonts w:hint="eastAsia"/>
        </w:rPr>
        <w:t xml:space="preserve"> </w:t>
      </w:r>
      <w:r w:rsidRPr="002F5F3A">
        <w:t>SFP DDM Monitoring</w:t>
      </w:r>
      <w:bookmarkEnd w:id="4403"/>
      <w:bookmarkEnd w:id="4404"/>
    </w:p>
    <w:tbl>
      <w:tblPr>
        <w:tblStyle w:val="CLIWide"/>
        <w:tblW w:w="0" w:type="auto"/>
        <w:tblLook w:val="01E0" w:firstRow="1" w:lastRow="1" w:firstColumn="1" w:lastColumn="1" w:noHBand="0" w:noVBand="0"/>
      </w:tblPr>
      <w:tblGrid>
        <w:gridCol w:w="2429"/>
        <w:gridCol w:w="1249"/>
        <w:gridCol w:w="4470"/>
      </w:tblGrid>
      <w:tr w:rsidR="00444D75"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2F5F3A" w:rsidRDefault="00444D75" w:rsidP="00A57B69">
            <w:pPr>
              <w:wordWrap/>
              <w:ind w:right="20"/>
              <w:rPr>
                <w:bCs/>
              </w:rPr>
            </w:pPr>
            <w:r w:rsidRPr="002F5F3A">
              <w:rPr>
                <w:bCs/>
              </w:rPr>
              <w:t>Commands</w:t>
            </w:r>
          </w:p>
        </w:tc>
        <w:tc>
          <w:tcPr>
            <w:tcW w:w="1257" w:type="dxa"/>
          </w:tcPr>
          <w:p w14:paraId="4CD0284A" w14:textId="77777777" w:rsidR="00444D75" w:rsidRPr="002F5F3A" w:rsidRDefault="00444D75" w:rsidP="00A57B69">
            <w:pPr>
              <w:wordWrap/>
              <w:ind w:right="20"/>
              <w:rPr>
                <w:bCs/>
              </w:rPr>
            </w:pPr>
            <w:r w:rsidRPr="002F5F3A">
              <w:rPr>
                <w:bCs/>
              </w:rPr>
              <w:t>Mode</w:t>
            </w:r>
          </w:p>
        </w:tc>
        <w:tc>
          <w:tcPr>
            <w:tcW w:w="4592" w:type="dxa"/>
          </w:tcPr>
          <w:p w14:paraId="68A68190" w14:textId="77777777" w:rsidR="00444D75" w:rsidRPr="002F5F3A" w:rsidRDefault="00444D75" w:rsidP="00A57B69">
            <w:pPr>
              <w:wordWrap/>
              <w:ind w:right="20"/>
              <w:rPr>
                <w:bCs/>
              </w:rPr>
            </w:pPr>
            <w:r w:rsidRPr="002F5F3A">
              <w:rPr>
                <w:bCs/>
              </w:rPr>
              <w:t>Description</w:t>
            </w:r>
          </w:p>
        </w:tc>
      </w:tr>
      <w:tr w:rsidR="00444D75" w14:paraId="66082AF9" w14:textId="77777777" w:rsidTr="004E0388">
        <w:trPr>
          <w:trHeight w:val="327"/>
        </w:trPr>
        <w:tc>
          <w:tcPr>
            <w:tcW w:w="2473" w:type="dxa"/>
          </w:tcPr>
          <w:p w14:paraId="6B25BA39" w14:textId="77777777" w:rsidR="00444D75" w:rsidRPr="002F5F3A" w:rsidRDefault="00444D75" w:rsidP="00A57B69">
            <w:pPr>
              <w:pStyle w:val="aa"/>
              <w:ind w:right="20"/>
            </w:pPr>
            <w:r w:rsidRPr="002F5F3A">
              <w:t>show interface transceiver</w:t>
            </w:r>
          </w:p>
        </w:tc>
        <w:tc>
          <w:tcPr>
            <w:tcW w:w="1257" w:type="dxa"/>
          </w:tcPr>
          <w:p w14:paraId="21661724" w14:textId="77777777" w:rsidR="00444D75" w:rsidRPr="002F5F3A" w:rsidRDefault="00444D75" w:rsidP="00A57B69">
            <w:pPr>
              <w:pStyle w:val="aa"/>
              <w:ind w:right="20"/>
            </w:pPr>
            <w:r w:rsidRPr="002F5F3A">
              <w:t>Privileged</w:t>
            </w:r>
          </w:p>
        </w:tc>
        <w:tc>
          <w:tcPr>
            <w:tcW w:w="4592" w:type="dxa"/>
          </w:tcPr>
          <w:p w14:paraId="6492926C" w14:textId="77777777" w:rsidR="00444D75" w:rsidRPr="002F5F3A" w:rsidRDefault="00444D75" w:rsidP="00A57B69">
            <w:pPr>
              <w:pStyle w:val="aa"/>
              <w:ind w:right="20"/>
            </w:pPr>
            <w:r w:rsidRPr="002F5F3A">
              <w:t>Checks the status of DDM supporting SFP.</w:t>
            </w:r>
          </w:p>
        </w:tc>
      </w:tr>
    </w:tbl>
    <w:p w14:paraId="62658851" w14:textId="77777777" w:rsidR="00444D75" w:rsidRDefault="00444D75" w:rsidP="00A57B69">
      <w:pPr>
        <w:pStyle w:val="aa"/>
        <w:ind w:right="20"/>
      </w:pPr>
    </w:p>
    <w:tbl>
      <w:tblPr>
        <w:tblStyle w:val="48"/>
        <w:tblW w:w="0" w:type="auto"/>
        <w:tblLook w:val="01E0" w:firstRow="1" w:lastRow="1" w:firstColumn="1" w:lastColumn="1" w:noHBand="0" w:noVBand="0"/>
      </w:tblPr>
      <w:tblGrid>
        <w:gridCol w:w="8261"/>
      </w:tblGrid>
      <w:tr w:rsidR="004E0388" w:rsidRPr="000A76EF" w14:paraId="3983FBF4" w14:textId="77777777" w:rsidTr="003E6CFF">
        <w:tc>
          <w:tcPr>
            <w:tcW w:w="8786" w:type="dxa"/>
          </w:tcPr>
          <w:p w14:paraId="6C2B80E9" w14:textId="77777777" w:rsidR="004E0388" w:rsidRPr="000A76EF" w:rsidRDefault="004E0388" w:rsidP="00A57B69">
            <w:pPr>
              <w:pStyle w:val="aa"/>
              <w:ind w:right="20"/>
              <w:rPr>
                <w:rFonts w:ascii="Courier New" w:hAnsi="Courier New" w:cs="Courier New"/>
                <w:b/>
                <w:bCs/>
                <w:szCs w:val="16"/>
              </w:rPr>
            </w:pPr>
            <w:r w:rsidRPr="000A76EF">
              <w:rPr>
                <w:rFonts w:ascii="Courier New" w:hAnsi="Courier New" w:cs="Courier New" w:hint="eastAsia"/>
                <w:szCs w:val="16"/>
              </w:rPr>
              <w:t>Switch</w:t>
            </w:r>
            <w:r w:rsidRPr="000A76EF">
              <w:rPr>
                <w:rFonts w:ascii="Courier New" w:hAnsi="Courier New" w:cs="Courier New"/>
                <w:szCs w:val="16"/>
              </w:rPr>
              <w:t>#</w:t>
            </w:r>
            <w:r w:rsidRPr="000A76EF">
              <w:rPr>
                <w:rFonts w:ascii="Courier New" w:hAnsi="Courier New" w:cs="Courier New" w:hint="eastAsia"/>
                <w:szCs w:val="16"/>
              </w:rPr>
              <w:t xml:space="preserve"> </w:t>
            </w:r>
            <w:r w:rsidRPr="000A76EF">
              <w:rPr>
                <w:rFonts w:ascii="Courier New" w:hAnsi="Courier New" w:cs="Courier New"/>
                <w:b/>
                <w:bCs/>
                <w:szCs w:val="16"/>
              </w:rPr>
              <w:t>show interface transceiver</w:t>
            </w:r>
          </w:p>
          <w:p w14:paraId="5BFD63A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If device is externally calibrated, only calibrated values are printed.</w:t>
            </w:r>
          </w:p>
          <w:p w14:paraId="22E4E4F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w:t>
            </w:r>
            <w:proofErr w:type="gramStart"/>
            <w:r w:rsidRPr="000A76EF">
              <w:rPr>
                <w:rFonts w:ascii="Courier New" w:hAnsi="Courier New" w:cs="Courier New"/>
                <w:szCs w:val="16"/>
              </w:rPr>
              <w:t>+ :</w:t>
            </w:r>
            <w:proofErr w:type="gramEnd"/>
            <w:r w:rsidRPr="000A76EF">
              <w:rPr>
                <w:rFonts w:ascii="Courier New" w:hAnsi="Courier New" w:cs="Courier New"/>
                <w:szCs w:val="16"/>
              </w:rPr>
              <w:t xml:space="preserve"> high alarm, +  : high warning, -  : low warning, -- : low alarm.</w:t>
            </w:r>
          </w:p>
          <w:p w14:paraId="4231D09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NA or N/A: not applicable, Tx: transmit, Rx: receive.</w:t>
            </w:r>
          </w:p>
          <w:p w14:paraId="0C1D3044" w14:textId="77777777" w:rsidR="004E0388" w:rsidRPr="000A76EF" w:rsidRDefault="004E0388" w:rsidP="00A57B69">
            <w:pPr>
              <w:pStyle w:val="aa"/>
              <w:ind w:right="20"/>
              <w:rPr>
                <w:rFonts w:ascii="Courier New" w:hAnsi="Courier New" w:cs="Courier New"/>
                <w:szCs w:val="16"/>
              </w:rPr>
            </w:pPr>
            <w:proofErr w:type="gramStart"/>
            <w:r w:rsidRPr="000A76EF">
              <w:rPr>
                <w:rFonts w:ascii="Courier New" w:hAnsi="Courier New" w:cs="Courier New"/>
                <w:szCs w:val="16"/>
              </w:rPr>
              <w:t>mA</w:t>
            </w:r>
            <w:proofErr w:type="gramEnd"/>
            <w:r w:rsidRPr="000A76EF">
              <w:rPr>
                <w:rFonts w:ascii="Courier New" w:hAnsi="Courier New" w:cs="Courier New"/>
                <w:szCs w:val="16"/>
              </w:rPr>
              <w:t>: milliamperes, dBm: decibels (milliwatts).</w:t>
            </w:r>
          </w:p>
          <w:p w14:paraId="56D165A3" w14:textId="77777777" w:rsidR="004E0388" w:rsidRPr="000A76EF" w:rsidRDefault="004E0388" w:rsidP="00A57B69">
            <w:pPr>
              <w:pStyle w:val="aa"/>
              <w:ind w:right="20"/>
              <w:rPr>
                <w:rFonts w:ascii="Courier New" w:hAnsi="Courier New" w:cs="Courier New"/>
                <w:szCs w:val="16"/>
              </w:rPr>
            </w:pPr>
          </w:p>
          <w:p w14:paraId="3A34F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Optical   Optical</w:t>
            </w:r>
          </w:p>
          <w:p w14:paraId="1DBDFB85"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Temperature  Voltage  Current    Tx Power  Rx Power</w:t>
            </w:r>
          </w:p>
          <w:p w14:paraId="1C66CFBF"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Port      (Celsius)    (Volts)  (mA)       (dBm)     (dBm)</w:t>
            </w:r>
          </w:p>
          <w:p w14:paraId="2F3C8F3B"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  --------   --------  --------</w:t>
            </w:r>
          </w:p>
          <w:p w14:paraId="414F90CB"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3     42.6       3.32      17.4       -7.7     -40.0 --</w:t>
            </w:r>
          </w:p>
          <w:p w14:paraId="247284BA" w14:textId="77777777"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4     41.5       3.32      15.5       -6.7     -40.0 --................................................................................................</w:t>
            </w:r>
          </w:p>
          <w:p w14:paraId="585AAA43" w14:textId="77777777" w:rsidR="004E0388" w:rsidRPr="000A76EF" w:rsidRDefault="00AC0051"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 xml:space="preserve">    gbic   ddm          50.6'C         3.5 V         14.0 mA       -6.08 dBm     -40.00 dBm</w:t>
            </w:r>
          </w:p>
          <w:p w14:paraId="2942AC40"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Normal         Normal         Normal        Alarm(L)       Alarm(L)</w:t>
            </w:r>
          </w:p>
          <w:p w14:paraId="7DD6D9E7"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(warn)  100.0  -10.0     4.0    1.0   131.0    0.0    8.00   0.00    8.00   0.00</w:t>
            </w:r>
          </w:p>
          <w:p w14:paraId="36727E23" w14:textId="77777777"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(alarm)  100.0  -10.0     4.0    1.0   131.0    0.0    8.00   0.00    8.00   0.00</w:t>
            </w:r>
          </w:p>
          <w:p w14:paraId="615DCB12"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szCs w:val="16"/>
              </w:rPr>
              <w:t>................................................................................................</w:t>
            </w:r>
            <w:r w:rsidR="00AC0051">
              <w:rPr>
                <w:rFonts w:ascii="Courier New" w:hAnsi="Courier New" w:cs="Courier New"/>
                <w:w w:val="90"/>
                <w:szCs w:val="16"/>
              </w:rPr>
              <w:t xml:space="preserve"> gi7</w:t>
            </w:r>
            <w:r w:rsidRPr="000A76EF">
              <w:rPr>
                <w:rFonts w:ascii="Courier New" w:hAnsi="Courier New" w:cs="Courier New"/>
                <w:w w:val="90"/>
                <w:szCs w:val="16"/>
              </w:rPr>
              <w:t>/2   .</w:t>
            </w:r>
          </w:p>
          <w:p w14:paraId="664460E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Normal         Normal         Normal         Normal         Normal</w:t>
            </w:r>
          </w:p>
          <w:p w14:paraId="684594CB"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(warn)  128.0 -128.0     6.6    0.0   131.0    0.0    8.20 -40.00    8.</w:t>
            </w:r>
            <w:r w:rsidRPr="000A76EF">
              <w:rPr>
                <w:rFonts w:ascii="Courier New" w:hAnsi="Courier New" w:cs="Courier New" w:hint="eastAsia"/>
                <w:w w:val="90"/>
                <w:szCs w:val="16"/>
              </w:rPr>
              <w:t>00</w:t>
            </w:r>
            <w:r w:rsidRPr="000A76EF">
              <w:rPr>
                <w:rFonts w:ascii="Courier New" w:hAnsi="Courier New" w:cs="Courier New"/>
                <w:w w:val="90"/>
                <w:szCs w:val="16"/>
              </w:rPr>
              <w:t xml:space="preserve"> -40.00</w:t>
            </w:r>
          </w:p>
          <w:p w14:paraId="506A0FA7" w14:textId="77777777" w:rsidR="004E0388" w:rsidRPr="000A76EF" w:rsidRDefault="004E0388" w:rsidP="00A57B69">
            <w:pPr>
              <w:pStyle w:val="aa"/>
              <w:ind w:right="20" w:firstLineChars="100" w:firstLine="162"/>
              <w:rPr>
                <w:rFonts w:ascii="Courier New" w:hAnsi="Courier New" w:cs="Courier New"/>
                <w:w w:val="90"/>
                <w:szCs w:val="16"/>
              </w:rPr>
            </w:pPr>
            <w:r w:rsidRPr="000A76EF">
              <w:rPr>
                <w:rFonts w:ascii="Courier New" w:hAnsi="Courier New" w:cs="Courier New"/>
                <w:w w:val="90"/>
                <w:szCs w:val="16"/>
              </w:rPr>
              <w:t>(alarm)  128.0 -128.0</w:t>
            </w:r>
            <w:r w:rsidRPr="000A76EF">
              <w:rPr>
                <w:rFonts w:ascii="Courier New" w:hAnsi="Courier New" w:cs="Courier New" w:hint="eastAsia"/>
                <w:w w:val="90"/>
                <w:szCs w:val="16"/>
              </w:rPr>
              <w:t xml:space="preserve"> </w:t>
            </w:r>
            <w:r w:rsidRPr="000A76EF">
              <w:rPr>
                <w:rFonts w:ascii="Courier New" w:hAnsi="Courier New" w:cs="Courier New"/>
                <w:w w:val="90"/>
                <w:szCs w:val="16"/>
              </w:rPr>
              <w:t xml:space="preserve">    6.6    0.0   131.0    0.0    8.20 -40.00    </w:t>
            </w:r>
            <w:r w:rsidRPr="000A76EF">
              <w:rPr>
                <w:rFonts w:ascii="Courier New" w:hAnsi="Courier New" w:cs="Courier New" w:hint="eastAsia"/>
                <w:w w:val="90"/>
                <w:szCs w:val="16"/>
              </w:rPr>
              <w:t>8.00 -40.00</w:t>
            </w:r>
          </w:p>
          <w:p w14:paraId="0FE766B1" w14:textId="77777777"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t>
            </w:r>
          </w:p>
          <w:p w14:paraId="3B5B52CB" w14:textId="77777777" w:rsidR="004E0388" w:rsidRPr="000A76EF" w:rsidRDefault="004E0388" w:rsidP="00A57B69">
            <w:pPr>
              <w:pStyle w:val="aa"/>
              <w:ind w:right="20"/>
            </w:pPr>
          </w:p>
        </w:tc>
      </w:tr>
    </w:tbl>
    <w:p w14:paraId="1765A10D" w14:textId="77777777" w:rsidR="00444D75" w:rsidRPr="008F67D1" w:rsidRDefault="00444D75" w:rsidP="0021019A">
      <w:pPr>
        <w:pStyle w:val="1"/>
        <w:ind w:right="20"/>
      </w:pPr>
      <w:bookmarkStart w:id="4405" w:name="_Toc295808993"/>
      <w:bookmarkStart w:id="4406" w:name="_Toc295820005"/>
      <w:bookmarkStart w:id="4407" w:name="_Toc295820040"/>
      <w:bookmarkStart w:id="4408" w:name="_Toc295820076"/>
      <w:bookmarkStart w:id="4409" w:name="_Toc295825919"/>
      <w:bookmarkStart w:id="4410" w:name="_Toc295832364"/>
      <w:bookmarkStart w:id="4411" w:name="_Toc295832407"/>
      <w:bookmarkStart w:id="4412" w:name="_Toc295833083"/>
      <w:bookmarkStart w:id="4413" w:name="_Toc295833847"/>
      <w:bookmarkStart w:id="4414" w:name="_Toc295836597"/>
      <w:bookmarkStart w:id="4415" w:name="_Toc295894146"/>
      <w:bookmarkStart w:id="4416" w:name="_Toc295987306"/>
      <w:bookmarkStart w:id="4417" w:name="_Toc296000236"/>
      <w:bookmarkStart w:id="4418" w:name="_Toc296001330"/>
      <w:bookmarkStart w:id="4419" w:name="_Toc296020361"/>
      <w:bookmarkStart w:id="4420" w:name="_Toc296083595"/>
      <w:bookmarkStart w:id="4421" w:name="_Toc296087066"/>
      <w:bookmarkStart w:id="4422" w:name="_Toc296176576"/>
      <w:bookmarkStart w:id="4423" w:name="_Toc296177351"/>
      <w:bookmarkStart w:id="4424" w:name="_Toc296180958"/>
      <w:bookmarkStart w:id="4425" w:name="_Toc296182035"/>
      <w:bookmarkStart w:id="4426" w:name="_Toc296182809"/>
      <w:bookmarkStart w:id="4427" w:name="_Toc296184048"/>
      <w:bookmarkStart w:id="4428" w:name="_Toc296339878"/>
      <w:bookmarkStart w:id="4429" w:name="_Toc296340658"/>
      <w:bookmarkStart w:id="4430" w:name="_Toc296671328"/>
      <w:bookmarkStart w:id="4431" w:name="_Toc296671372"/>
      <w:bookmarkStart w:id="4432" w:name="_Toc296671851"/>
      <w:bookmarkStart w:id="4433" w:name="_Toc296690671"/>
      <w:bookmarkStart w:id="4434" w:name="_Toc296959280"/>
      <w:bookmarkStart w:id="4435" w:name="_Toc297822552"/>
      <w:bookmarkStart w:id="4436" w:name="_Toc298773454"/>
      <w:bookmarkStart w:id="4437" w:name="_Toc298774267"/>
      <w:bookmarkStart w:id="4438" w:name="_Toc298782842"/>
      <w:bookmarkStart w:id="4439" w:name="_Toc298783656"/>
      <w:bookmarkStart w:id="4440" w:name="_Toc307486119"/>
      <w:bookmarkStart w:id="4441" w:name="_Toc327781596"/>
      <w:bookmarkStart w:id="4442" w:name="_Toc327797550"/>
      <w:bookmarkStart w:id="4443" w:name="_Toc329087644"/>
      <w:bookmarkStart w:id="4444" w:name="_Toc329088469"/>
      <w:bookmarkStart w:id="4445" w:name="_Toc329090609"/>
      <w:bookmarkStart w:id="4446" w:name="_Toc354415233"/>
      <w:bookmarkStart w:id="4447" w:name="_Toc363826530"/>
      <w:bookmarkStart w:id="4448" w:name="_Toc363832515"/>
      <w:bookmarkStart w:id="4449" w:name="_Toc363832924"/>
      <w:bookmarkStart w:id="4450" w:name="_Toc295832365"/>
      <w:bookmarkStart w:id="4451" w:name="_Toc295832408"/>
      <w:bookmarkStart w:id="4452" w:name="_Toc295833084"/>
      <w:bookmarkStart w:id="4453" w:name="_Toc295833848"/>
      <w:bookmarkStart w:id="4454" w:name="_Toc295836598"/>
      <w:bookmarkStart w:id="4455" w:name="_Toc295894147"/>
      <w:bookmarkStart w:id="4456" w:name="_Toc295987307"/>
      <w:bookmarkStart w:id="4457" w:name="_Toc391378377"/>
      <w:bookmarkStart w:id="4458" w:name="_Toc444695314"/>
      <w:r w:rsidRPr="00444D75">
        <w:lastRenderedPageBreak/>
        <w:t>Saving</w:t>
      </w:r>
      <w:r w:rsidRPr="008F67D1">
        <w:t xml:space="preserve"> Config</w:t>
      </w:r>
      <w:r>
        <w:rPr>
          <w:rFonts w:hint="eastAsia"/>
        </w:rPr>
        <w:t xml:space="preserve"> File</w:t>
      </w:r>
      <w:r w:rsidRPr="008F67D1">
        <w:t xml:space="preserve"> and Software Upgrade</w:t>
      </w:r>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p>
    <w:p w14:paraId="30E0284B" w14:textId="77777777" w:rsidR="002F0887" w:rsidRDefault="002F0887" w:rsidP="0021019A">
      <w:pPr>
        <w:pStyle w:val="-1"/>
        <w:ind w:right="20"/>
        <w:rPr>
          <w:rStyle w:val="-Char"/>
        </w:rPr>
      </w:pPr>
      <w:bookmarkStart w:id="4459" w:name="_Toc296000237"/>
      <w:bookmarkStart w:id="4460" w:name="_Toc296001331"/>
      <w:bookmarkStart w:id="4461" w:name="_Toc296020362"/>
      <w:bookmarkStart w:id="4462" w:name="_Toc296083596"/>
      <w:bookmarkStart w:id="4463" w:name="_Toc296087067"/>
      <w:bookmarkStart w:id="4464" w:name="_Toc296176577"/>
      <w:bookmarkStart w:id="4465" w:name="_Toc296177352"/>
      <w:bookmarkStart w:id="4466" w:name="_Toc296180959"/>
      <w:bookmarkStart w:id="4467" w:name="_Toc296182036"/>
      <w:bookmarkStart w:id="4468" w:name="_Toc296182810"/>
      <w:bookmarkStart w:id="4469" w:name="_Toc296184049"/>
      <w:bookmarkStart w:id="4470" w:name="_Toc296339879"/>
      <w:bookmarkStart w:id="4471" w:name="_Toc296340659"/>
      <w:bookmarkStart w:id="4472" w:name="_Toc296671329"/>
      <w:bookmarkStart w:id="4473" w:name="_Toc296671373"/>
      <w:bookmarkStart w:id="4474" w:name="_Toc296671852"/>
      <w:bookmarkStart w:id="4475" w:name="_Toc296690672"/>
      <w:bookmarkStart w:id="4476" w:name="_Toc296959281"/>
      <w:bookmarkStart w:id="4477" w:name="_Toc297822553"/>
      <w:bookmarkStart w:id="4478" w:name="_Toc298773455"/>
      <w:bookmarkStart w:id="4479" w:name="_Toc298774268"/>
      <w:bookmarkStart w:id="4480" w:name="_Toc298782843"/>
      <w:bookmarkStart w:id="4481" w:name="_Toc298783657"/>
      <w:bookmarkStart w:id="4482" w:name="_Toc307486120"/>
      <w:bookmarkStart w:id="4483" w:name="_Toc327781597"/>
      <w:bookmarkStart w:id="4484" w:name="_Toc327797551"/>
      <w:bookmarkStart w:id="4485" w:name="_Toc329087645"/>
      <w:bookmarkStart w:id="4486" w:name="_Toc329088470"/>
      <w:bookmarkStart w:id="4487" w:name="_Toc329090610"/>
      <w:bookmarkStart w:id="4488" w:name="_Toc354415234"/>
      <w:bookmarkStart w:id="4489" w:name="_Toc363826531"/>
      <w:bookmarkStart w:id="4490" w:name="_Toc363832516"/>
      <w:bookmarkStart w:id="4491" w:name="_Toc18981240"/>
      <w:bookmarkStart w:id="4492" w:name="_Toc254353578"/>
      <w:bookmarkStart w:id="4493" w:name="_Toc277778305"/>
      <w:bookmarkStart w:id="4494" w:name="_Toc292810140"/>
      <w:bookmarkStart w:id="4495" w:name="_Toc294800299"/>
      <w:bookmarkStart w:id="4496" w:name="_Toc294800501"/>
      <w:bookmarkStart w:id="4497" w:name="_Toc294800825"/>
    </w:p>
    <w:p w14:paraId="2276A468" w14:textId="77777777" w:rsidR="00444D75" w:rsidRPr="00444D75" w:rsidRDefault="00444D75" w:rsidP="0021019A">
      <w:pPr>
        <w:pStyle w:val="-1"/>
        <w:ind w:right="20"/>
      </w:pPr>
      <w:bookmarkStart w:id="4498" w:name="_Toc391378378"/>
      <w:r w:rsidRPr="00444D75">
        <w:rPr>
          <w:rStyle w:val="-Char"/>
        </w:rPr>
        <w:t xml:space="preserve">This chapter describes Flash File System management and </w:t>
      </w:r>
      <w:r w:rsidRPr="00444D75">
        <w:rPr>
          <w:rStyle w:val="-Char"/>
          <w:rFonts w:hint="eastAsia"/>
        </w:rPr>
        <w:t>u</w:t>
      </w:r>
      <w:r w:rsidRPr="00444D75">
        <w:rPr>
          <w:rStyle w:val="-Char"/>
        </w:rPr>
        <w:t xml:space="preserve">sing USB or Compact Flash (CF) memory. </w:t>
      </w:r>
      <w:r w:rsidR="004C76B0">
        <w:rPr>
          <w:rStyle w:val="-Char"/>
        </w:rPr>
        <w:t xml:space="preserve">An </w:t>
      </w:r>
      <w:r w:rsidRPr="00444D75">
        <w:rPr>
          <w:rStyle w:val="-Char"/>
        </w:rPr>
        <w:t xml:space="preserve">OS Image and Configuration File are saved </w:t>
      </w:r>
      <w:r w:rsidRPr="00444D75">
        <w:rPr>
          <w:rStyle w:val="-Char"/>
          <w:rFonts w:hint="eastAsia"/>
        </w:rPr>
        <w:t>in the</w:t>
      </w:r>
      <w:r w:rsidRPr="00444D75">
        <w:rPr>
          <w:rStyle w:val="-Char"/>
        </w:rPr>
        <w:t xml:space="preserve"> File System provided by </w:t>
      </w:r>
      <w:r w:rsidR="004C76B0">
        <w:rPr>
          <w:rStyle w:val="-Char"/>
        </w:rPr>
        <w:t xml:space="preserve">the </w:t>
      </w:r>
      <w:r w:rsidR="00094318">
        <w:rPr>
          <w:rStyle w:val="-Char"/>
        </w:rPr>
        <w:t>C9500</w:t>
      </w:r>
      <w:r w:rsidRPr="00444D75">
        <w:rPr>
          <w:rStyle w:val="-Char"/>
        </w:rPr>
        <w:t>.</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r w:rsidRPr="00444D75">
        <w:t xml:space="preserve"> When you boot </w:t>
      </w:r>
      <w:r w:rsidRPr="00444D75">
        <w:rPr>
          <w:rFonts w:hint="eastAsia"/>
        </w:rPr>
        <w:t xml:space="preserve">the </w:t>
      </w:r>
      <w:r w:rsidRPr="00444D75">
        <w:t xml:space="preserve">system, </w:t>
      </w:r>
      <w:r w:rsidRPr="00444D75">
        <w:rPr>
          <w:rFonts w:hint="eastAsia"/>
        </w:rPr>
        <w:t xml:space="preserve">the </w:t>
      </w:r>
      <w:r w:rsidRPr="00444D75">
        <w:t>system load</w:t>
      </w:r>
      <w:r w:rsidR="004C76B0">
        <w:t>s</w:t>
      </w:r>
      <w:r w:rsidRPr="00444D75">
        <w:t xml:space="preserve"> the saved OS Image and Configuration file</w:t>
      </w:r>
      <w:r w:rsidR="004C76B0">
        <w:t>s</w:t>
      </w:r>
      <w:r w:rsidRPr="00444D75">
        <w:t>. This chapter describes the following commands:</w:t>
      </w:r>
      <w:bookmarkEnd w:id="4497"/>
      <w:bookmarkEnd w:id="4498"/>
    </w:p>
    <w:p w14:paraId="3C8DF77C" w14:textId="77777777" w:rsidR="00444D75" w:rsidRPr="008F67D1" w:rsidRDefault="00444D75" w:rsidP="0021019A">
      <w:pPr>
        <w:pStyle w:val="Randomlist"/>
        <w:ind w:left="2104" w:right="20" w:hanging="403"/>
      </w:pPr>
      <w:r w:rsidRPr="008F67D1">
        <w:t>File system commands for operation</w:t>
      </w:r>
    </w:p>
    <w:p w14:paraId="2D5C1163" w14:textId="77777777" w:rsidR="00444D75" w:rsidRPr="008F67D1" w:rsidRDefault="00444D75" w:rsidP="0021019A">
      <w:pPr>
        <w:pStyle w:val="Randomlist"/>
        <w:ind w:left="2104" w:right="20" w:hanging="403"/>
      </w:pPr>
      <w:r w:rsidRPr="008F67D1">
        <w:t>OS Image and Configuration File management</w:t>
      </w:r>
    </w:p>
    <w:p w14:paraId="4013C56D" w14:textId="77777777" w:rsidR="00444D75" w:rsidRPr="008F67D1" w:rsidRDefault="00444D75" w:rsidP="0021019A">
      <w:pPr>
        <w:pStyle w:val="Randomlist"/>
        <w:ind w:left="2104" w:right="20" w:hanging="403"/>
      </w:pPr>
      <w:r w:rsidRPr="008F67D1">
        <w:t>Booting Mode Setting</w:t>
      </w:r>
    </w:p>
    <w:p w14:paraId="5189C4DB" w14:textId="77777777" w:rsidR="00444D75" w:rsidRDefault="00444D75" w:rsidP="0021019A">
      <w:pPr>
        <w:ind w:right="20"/>
      </w:pPr>
    </w:p>
    <w:p w14:paraId="2D51F2BB" w14:textId="77777777" w:rsidR="00444D75" w:rsidRDefault="00444D75" w:rsidP="0021019A">
      <w:pPr>
        <w:ind w:right="20"/>
      </w:pPr>
      <w:r>
        <w:br w:type="page"/>
      </w:r>
    </w:p>
    <w:p w14:paraId="3BD9BC5C" w14:textId="77777777" w:rsidR="00444D75" w:rsidRPr="008F67D1" w:rsidRDefault="00444D75" w:rsidP="0021019A">
      <w:pPr>
        <w:pStyle w:val="2"/>
        <w:ind w:right="20"/>
      </w:pPr>
      <w:bookmarkStart w:id="4499" w:name="_Toc363832925"/>
      <w:bookmarkStart w:id="4500" w:name="_Toc363833947"/>
      <w:bookmarkStart w:id="4501" w:name="_Toc254353579"/>
      <w:bookmarkStart w:id="4502" w:name="_Toc277778306"/>
      <w:bookmarkStart w:id="4503" w:name="_Toc292810141"/>
      <w:bookmarkStart w:id="4504" w:name="_Toc294800300"/>
      <w:bookmarkStart w:id="4505" w:name="_Toc294800502"/>
      <w:bookmarkStart w:id="4506" w:name="_Toc444695315"/>
      <w:r w:rsidRPr="008F67D1">
        <w:lastRenderedPageBreak/>
        <w:t xml:space="preserve">File </w:t>
      </w:r>
      <w:bookmarkEnd w:id="4499"/>
      <w:bookmarkEnd w:id="4500"/>
      <w:r w:rsidRPr="008F67D1">
        <w:t>System</w:t>
      </w:r>
      <w:bookmarkEnd w:id="4501"/>
      <w:bookmarkEnd w:id="4502"/>
      <w:bookmarkEnd w:id="4503"/>
      <w:bookmarkEnd w:id="4504"/>
      <w:bookmarkEnd w:id="4505"/>
      <w:bookmarkEnd w:id="4506"/>
    </w:p>
    <w:p w14:paraId="2B1BF9C1" w14:textId="77777777" w:rsidR="00444D75" w:rsidRPr="008F67D1" w:rsidRDefault="00444D75" w:rsidP="007623E2">
      <w:pPr>
        <w:pStyle w:val="a3"/>
        <w:ind w:left="0" w:right="20"/>
        <w:rPr>
          <w:rFonts w:cs="Arial"/>
        </w:rPr>
      </w:pPr>
      <w:r w:rsidRPr="008F67D1">
        <w:rPr>
          <w:rFonts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8F67D1" w:rsidRDefault="00444D75" w:rsidP="007623E2">
      <w:pPr>
        <w:pStyle w:val="a3"/>
        <w:ind w:left="0" w:right="20"/>
        <w:rPr>
          <w:rFonts w:cs="Arial"/>
        </w:rPr>
      </w:pPr>
      <w:r w:rsidRPr="008F67D1">
        <w:rPr>
          <w:rFonts w:cs="Arial"/>
        </w:rPr>
        <w:t>USB memory can connect or disconnect on the system. When it is connected on the system, you can manage it like Flash File System.</w:t>
      </w:r>
    </w:p>
    <w:p w14:paraId="6EE6C82B" w14:textId="77777777" w:rsidR="00444D75" w:rsidRPr="008F67D1" w:rsidRDefault="00444D75" w:rsidP="007623E2">
      <w:pPr>
        <w:pStyle w:val="a3"/>
        <w:ind w:left="0" w:right="20"/>
        <w:rPr>
          <w:rFonts w:cs="Arial"/>
        </w:rPr>
      </w:pPr>
      <w:r w:rsidRPr="008F67D1">
        <w:rPr>
          <w:rFonts w:cs="Arial"/>
        </w:rPr>
        <w:t>The basic commands for management system file</w:t>
      </w:r>
      <w:r w:rsidR="007623E2">
        <w:rPr>
          <w:rFonts w:cs="Arial"/>
        </w:rPr>
        <w:t>s</w:t>
      </w:r>
      <w:r w:rsidRPr="008F67D1">
        <w:rPr>
          <w:rFonts w:cs="Arial"/>
        </w:rPr>
        <w:t xml:space="preserve"> are as follows:</w:t>
      </w:r>
    </w:p>
    <w:p w14:paraId="269A1C5F" w14:textId="77777777" w:rsidR="00444D75" w:rsidRPr="008F67D1" w:rsidRDefault="006A4BB0" w:rsidP="007623E2">
      <w:pPr>
        <w:pStyle w:val="afffff9"/>
        <w:ind w:left="0" w:right="20"/>
        <w:rPr>
          <w:rFonts w:cs="Arial"/>
          <w:bdr w:val="single" w:sz="4" w:space="0" w:color="auto"/>
          <w:shd w:val="pct15" w:color="auto" w:fill="FFFFFF"/>
        </w:rPr>
      </w:pPr>
      <w:bookmarkStart w:id="4507" w:name="_Toc294800826"/>
      <w:bookmarkStart w:id="4508" w:name="_Toc363832926"/>
      <w:bookmarkStart w:id="4509" w:name="_Toc391575403"/>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261</w:t>
      </w:r>
      <w:r w:rsidR="005832B8">
        <w:rPr>
          <w:rFonts w:cs="Arial"/>
        </w:rPr>
        <w:fldChar w:fldCharType="end"/>
      </w:r>
      <w:r w:rsidR="00444D75" w:rsidRPr="008F67D1">
        <w:rPr>
          <w:rFonts w:cs="Arial"/>
        </w:rPr>
        <w:t xml:space="preserve"> File Management Command</w:t>
      </w:r>
      <w:bookmarkEnd w:id="4507"/>
      <w:bookmarkEnd w:id="4508"/>
      <w:bookmarkEnd w:id="450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74"/>
        <w:gridCol w:w="4147"/>
        <w:gridCol w:w="1027"/>
      </w:tblGrid>
      <w:tr w:rsidR="00444D75" w:rsidRPr="001A412F" w14:paraId="75103F52" w14:textId="77777777" w:rsidTr="00444D75">
        <w:trPr>
          <w:trHeight w:val="242"/>
        </w:trPr>
        <w:tc>
          <w:tcPr>
            <w:tcW w:w="0" w:type="auto"/>
            <w:shd w:val="clear" w:color="auto" w:fill="E6E6E6"/>
            <w:vAlign w:val="center"/>
          </w:tcPr>
          <w:p w14:paraId="013F4102" w14:textId="77777777" w:rsidR="00444D75" w:rsidRPr="001A412F" w:rsidRDefault="00444D75" w:rsidP="007623E2">
            <w:pPr>
              <w:ind w:right="20"/>
              <w:rPr>
                <w:rFonts w:eastAsia="굴림"/>
                <w:b/>
                <w:bCs/>
              </w:rPr>
            </w:pPr>
            <w:r w:rsidRPr="001A412F">
              <w:rPr>
                <w:rFonts w:eastAsia="굴림"/>
                <w:b/>
                <w:bCs/>
              </w:rPr>
              <w:t>Command</w:t>
            </w:r>
          </w:p>
        </w:tc>
        <w:tc>
          <w:tcPr>
            <w:tcW w:w="0" w:type="auto"/>
            <w:shd w:val="clear" w:color="auto" w:fill="E6E6E6"/>
            <w:vAlign w:val="center"/>
          </w:tcPr>
          <w:p w14:paraId="72AD8AB1" w14:textId="77777777" w:rsidR="00444D75" w:rsidRPr="001A412F" w:rsidRDefault="00444D75" w:rsidP="007623E2">
            <w:pPr>
              <w:ind w:right="20"/>
              <w:rPr>
                <w:rFonts w:eastAsia="굴림"/>
                <w:b/>
                <w:bCs/>
              </w:rPr>
            </w:pPr>
            <w:r w:rsidRPr="001A412F">
              <w:rPr>
                <w:rFonts w:eastAsia="굴림"/>
                <w:b/>
                <w:bCs/>
              </w:rPr>
              <w:t>Description</w:t>
            </w:r>
          </w:p>
        </w:tc>
        <w:tc>
          <w:tcPr>
            <w:tcW w:w="0" w:type="auto"/>
            <w:shd w:val="clear" w:color="auto" w:fill="E6E6E6"/>
            <w:vAlign w:val="center"/>
          </w:tcPr>
          <w:p w14:paraId="06AEA583" w14:textId="77777777" w:rsidR="00444D75" w:rsidRPr="001A412F" w:rsidRDefault="00444D75" w:rsidP="007623E2">
            <w:pPr>
              <w:ind w:right="20"/>
              <w:rPr>
                <w:rFonts w:eastAsia="굴림"/>
                <w:b/>
                <w:bCs/>
              </w:rPr>
            </w:pPr>
            <w:r w:rsidRPr="001A412F">
              <w:rPr>
                <w:rFonts w:eastAsia="굴림"/>
                <w:b/>
                <w:bCs/>
              </w:rPr>
              <w:t>Mode</w:t>
            </w:r>
          </w:p>
        </w:tc>
      </w:tr>
      <w:tr w:rsidR="00444D75" w:rsidRPr="001A412F" w14:paraId="4CE2A25E" w14:textId="77777777" w:rsidTr="00444D75">
        <w:trPr>
          <w:trHeight w:val="232"/>
        </w:trPr>
        <w:tc>
          <w:tcPr>
            <w:tcW w:w="0" w:type="auto"/>
            <w:shd w:val="clear" w:color="auto" w:fill="auto"/>
            <w:vAlign w:val="center"/>
          </w:tcPr>
          <w:p w14:paraId="0B5A177E" w14:textId="77777777" w:rsidR="00444D75" w:rsidRPr="001A412F" w:rsidRDefault="00444D75" w:rsidP="007623E2">
            <w:pPr>
              <w:pStyle w:val="aa"/>
              <w:ind w:right="20"/>
              <w:rPr>
                <w:rFonts w:eastAsia="굴림"/>
              </w:rPr>
            </w:pPr>
            <w:r w:rsidRPr="001A412F">
              <w:rPr>
                <w:rFonts w:eastAsia="굴림"/>
                <w:bCs/>
              </w:rPr>
              <w:t>show flash:</w:t>
            </w:r>
          </w:p>
        </w:tc>
        <w:tc>
          <w:tcPr>
            <w:tcW w:w="0" w:type="auto"/>
            <w:shd w:val="clear" w:color="auto" w:fill="auto"/>
            <w:vAlign w:val="center"/>
          </w:tcPr>
          <w:p w14:paraId="1A43E310" w14:textId="77777777" w:rsidR="00444D75" w:rsidRPr="001A412F" w:rsidRDefault="00444D75" w:rsidP="007623E2">
            <w:pPr>
              <w:pStyle w:val="aa"/>
              <w:ind w:right="20"/>
              <w:jc w:val="both"/>
              <w:rPr>
                <w:rFonts w:eastAsia="굴림"/>
              </w:rPr>
            </w:pPr>
            <w:r w:rsidRPr="001A412F">
              <w:rPr>
                <w:rFonts w:eastAsia="굴림"/>
              </w:rPr>
              <w:t>Shows flash file status.</w:t>
            </w:r>
          </w:p>
        </w:tc>
        <w:tc>
          <w:tcPr>
            <w:tcW w:w="0" w:type="auto"/>
            <w:shd w:val="clear" w:color="auto" w:fill="auto"/>
            <w:vAlign w:val="center"/>
          </w:tcPr>
          <w:p w14:paraId="396AAFAF"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2A56350" w14:textId="77777777" w:rsidTr="00444D75">
        <w:trPr>
          <w:trHeight w:val="242"/>
        </w:trPr>
        <w:tc>
          <w:tcPr>
            <w:tcW w:w="0" w:type="auto"/>
            <w:shd w:val="clear" w:color="auto" w:fill="auto"/>
            <w:vAlign w:val="center"/>
          </w:tcPr>
          <w:p w14:paraId="2D7BC92A" w14:textId="77777777" w:rsidR="00444D75" w:rsidRPr="001A412F" w:rsidRDefault="00444D75" w:rsidP="007623E2">
            <w:pPr>
              <w:pStyle w:val="aa"/>
              <w:ind w:right="20"/>
              <w:rPr>
                <w:rFonts w:eastAsia="굴림"/>
                <w:bCs/>
              </w:rPr>
            </w:pPr>
            <w:r w:rsidRPr="001A412F">
              <w:rPr>
                <w:rFonts w:eastAsia="굴림"/>
                <w:bCs/>
              </w:rPr>
              <w:t>show usbflash: &lt;0-9&gt;</w:t>
            </w:r>
          </w:p>
        </w:tc>
        <w:tc>
          <w:tcPr>
            <w:tcW w:w="0" w:type="auto"/>
            <w:shd w:val="clear" w:color="auto" w:fill="auto"/>
            <w:vAlign w:val="center"/>
          </w:tcPr>
          <w:p w14:paraId="00E12202" w14:textId="77777777" w:rsidR="00444D75" w:rsidRPr="001A412F" w:rsidRDefault="00444D75" w:rsidP="007623E2">
            <w:pPr>
              <w:pStyle w:val="aa"/>
              <w:ind w:right="20"/>
              <w:jc w:val="both"/>
              <w:rPr>
                <w:rFonts w:eastAsia="굴림"/>
              </w:rPr>
            </w:pPr>
            <w:r w:rsidRPr="001A412F">
              <w:rPr>
                <w:rFonts w:eastAsia="굴림"/>
              </w:rPr>
              <w:t>Shows USB memory status.</w:t>
            </w:r>
          </w:p>
        </w:tc>
        <w:tc>
          <w:tcPr>
            <w:tcW w:w="0" w:type="auto"/>
            <w:shd w:val="clear" w:color="auto" w:fill="auto"/>
            <w:vAlign w:val="center"/>
          </w:tcPr>
          <w:p w14:paraId="57E260B8"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0ADC5308" w14:textId="77777777" w:rsidTr="00444D75">
        <w:trPr>
          <w:trHeight w:val="484"/>
        </w:trPr>
        <w:tc>
          <w:tcPr>
            <w:tcW w:w="0" w:type="auto"/>
            <w:shd w:val="clear" w:color="auto" w:fill="auto"/>
            <w:vAlign w:val="center"/>
          </w:tcPr>
          <w:p w14:paraId="3DDFCBA7" w14:textId="77777777" w:rsidR="00444D75" w:rsidRPr="001A412F" w:rsidRDefault="00444D75" w:rsidP="007623E2">
            <w:pPr>
              <w:pStyle w:val="aa"/>
              <w:ind w:right="20"/>
              <w:rPr>
                <w:rFonts w:eastAsia="굴림"/>
                <w:bCs/>
              </w:rPr>
            </w:pPr>
            <w:proofErr w:type="gramStart"/>
            <w:r w:rsidRPr="001A412F">
              <w:rPr>
                <w:rFonts w:eastAsia="굴림"/>
                <w:bCs/>
              </w:rPr>
              <w:t>dir</w:t>
            </w:r>
            <w:proofErr w:type="gramEnd"/>
            <w:r w:rsidRPr="001A412F">
              <w:rPr>
                <w:rFonts w:eastAsia="굴림"/>
                <w:bCs/>
              </w:rPr>
              <w:t xml:space="preserve"> (usbflash:| flash:) (&lt;0-9&gt;|) directory</w:t>
            </w:r>
          </w:p>
        </w:tc>
        <w:tc>
          <w:tcPr>
            <w:tcW w:w="0" w:type="auto"/>
            <w:shd w:val="clear" w:color="auto" w:fill="auto"/>
            <w:vAlign w:val="center"/>
          </w:tcPr>
          <w:p w14:paraId="4D94AC78" w14:textId="77777777" w:rsidR="00444D75" w:rsidRPr="001A412F" w:rsidRDefault="00444D75" w:rsidP="007623E2">
            <w:pPr>
              <w:pStyle w:val="aa"/>
              <w:ind w:left="72" w:right="20" w:hangingChars="40" w:hanging="72"/>
              <w:jc w:val="both"/>
              <w:rPr>
                <w:rFonts w:eastAsia="굴림"/>
              </w:rPr>
            </w:pPr>
            <w:r w:rsidRPr="001A412F">
              <w:rPr>
                <w:rFonts w:eastAsia="굴림"/>
              </w:rPr>
              <w:t>Shows relevant file system.</w:t>
            </w:r>
          </w:p>
        </w:tc>
        <w:tc>
          <w:tcPr>
            <w:tcW w:w="0" w:type="auto"/>
            <w:shd w:val="clear" w:color="auto" w:fill="auto"/>
            <w:vAlign w:val="center"/>
          </w:tcPr>
          <w:p w14:paraId="5BA95986"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248016AA" w14:textId="77777777" w:rsidTr="00444D75">
        <w:trPr>
          <w:trHeight w:val="139"/>
        </w:trPr>
        <w:tc>
          <w:tcPr>
            <w:tcW w:w="0" w:type="auto"/>
            <w:shd w:val="clear" w:color="auto" w:fill="auto"/>
            <w:vAlign w:val="center"/>
          </w:tcPr>
          <w:p w14:paraId="416A1C38" w14:textId="77777777" w:rsidR="00444D75" w:rsidRPr="001A412F" w:rsidRDefault="00444D75" w:rsidP="007623E2">
            <w:pPr>
              <w:pStyle w:val="aa"/>
              <w:ind w:right="20"/>
              <w:rPr>
                <w:rFonts w:eastAsia="굴림"/>
              </w:rPr>
            </w:pPr>
            <w:r w:rsidRPr="001A412F">
              <w:rPr>
                <w:rFonts w:eastAsia="굴림"/>
                <w:bCs/>
              </w:rPr>
              <w:t>erase (flash:|)</w:t>
            </w:r>
            <w:r w:rsidRPr="001A412F">
              <w:rPr>
                <w:rFonts w:eastAsia="굴림"/>
                <w:bCs/>
                <w:i/>
                <w:iCs/>
              </w:rPr>
              <w:t xml:space="preserve">filename </w:t>
            </w:r>
          </w:p>
        </w:tc>
        <w:tc>
          <w:tcPr>
            <w:tcW w:w="0" w:type="auto"/>
            <w:shd w:val="clear" w:color="auto" w:fill="auto"/>
            <w:vAlign w:val="center"/>
          </w:tcPr>
          <w:p w14:paraId="1EC960AB" w14:textId="77777777" w:rsidR="00444D75" w:rsidRPr="001A412F" w:rsidRDefault="00444D75" w:rsidP="007623E2">
            <w:pPr>
              <w:pStyle w:val="aa"/>
              <w:ind w:left="180" w:right="20" w:hangingChars="100" w:hanging="180"/>
              <w:jc w:val="both"/>
              <w:rPr>
                <w:rFonts w:eastAsia="굴림"/>
              </w:rPr>
            </w:pPr>
            <w:r w:rsidRPr="001A412F">
              <w:rPr>
                <w:rFonts w:eastAsia="굴림"/>
              </w:rPr>
              <w:t>Erase the saved file in flash memory.</w:t>
            </w:r>
          </w:p>
        </w:tc>
        <w:tc>
          <w:tcPr>
            <w:tcW w:w="0" w:type="auto"/>
            <w:shd w:val="clear" w:color="auto" w:fill="auto"/>
            <w:vAlign w:val="center"/>
          </w:tcPr>
          <w:p w14:paraId="2E8E4F2C"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62E44338" w14:textId="77777777" w:rsidTr="00444D75">
        <w:trPr>
          <w:trHeight w:val="139"/>
        </w:trPr>
        <w:tc>
          <w:tcPr>
            <w:tcW w:w="0" w:type="auto"/>
            <w:shd w:val="clear" w:color="auto" w:fill="auto"/>
            <w:vAlign w:val="center"/>
          </w:tcPr>
          <w:p w14:paraId="60F23CC4" w14:textId="77777777" w:rsidR="00444D75" w:rsidRPr="001A412F" w:rsidRDefault="00444D75" w:rsidP="007623E2">
            <w:pPr>
              <w:pStyle w:val="aa"/>
              <w:ind w:right="20"/>
              <w:rPr>
                <w:rFonts w:eastAsia="굴림"/>
                <w:bCs/>
              </w:rPr>
            </w:pPr>
            <w:proofErr w:type="gramStart"/>
            <w:r w:rsidRPr="001A412F">
              <w:rPr>
                <w:rFonts w:eastAsia="굴림"/>
                <w:bCs/>
              </w:rPr>
              <w:t>erase</w:t>
            </w:r>
            <w:proofErr w:type="gramEnd"/>
            <w:r w:rsidRPr="001A412F">
              <w:rPr>
                <w:rFonts w:eastAsia="굴림"/>
                <w:bCs/>
              </w:rPr>
              <w:t xml:space="preserve"> (usbflash:) (&lt;0-9&gt;|) filename</w:t>
            </w:r>
          </w:p>
        </w:tc>
        <w:tc>
          <w:tcPr>
            <w:tcW w:w="0" w:type="auto"/>
            <w:shd w:val="clear" w:color="auto" w:fill="auto"/>
            <w:vAlign w:val="center"/>
          </w:tcPr>
          <w:p w14:paraId="48121035" w14:textId="77777777" w:rsidR="00444D75" w:rsidRPr="001A412F" w:rsidRDefault="00444D75" w:rsidP="007623E2">
            <w:pPr>
              <w:pStyle w:val="aa"/>
              <w:ind w:right="20"/>
              <w:jc w:val="both"/>
              <w:rPr>
                <w:rFonts w:eastAsia="굴림"/>
              </w:rPr>
            </w:pPr>
            <w:r w:rsidRPr="001A412F">
              <w:rPr>
                <w:rFonts w:eastAsia="굴림"/>
              </w:rPr>
              <w:t>Erases the file in CF memory, USB memory.</w:t>
            </w:r>
          </w:p>
        </w:tc>
        <w:tc>
          <w:tcPr>
            <w:tcW w:w="0" w:type="auto"/>
            <w:shd w:val="clear" w:color="auto" w:fill="auto"/>
            <w:vAlign w:val="center"/>
          </w:tcPr>
          <w:p w14:paraId="78049565" w14:textId="77777777" w:rsidR="00444D75" w:rsidRPr="001A412F" w:rsidRDefault="00444D75" w:rsidP="007623E2">
            <w:pPr>
              <w:pStyle w:val="aa"/>
              <w:ind w:right="20"/>
              <w:jc w:val="both"/>
              <w:rPr>
                <w:rFonts w:eastAsia="굴림"/>
              </w:rPr>
            </w:pPr>
            <w:r w:rsidRPr="001A412F">
              <w:rPr>
                <w:rFonts w:eastAsia="굴림"/>
              </w:rPr>
              <w:t>Privileged</w:t>
            </w:r>
          </w:p>
        </w:tc>
      </w:tr>
      <w:tr w:rsidR="00444D75" w:rsidRPr="001A412F" w14:paraId="59B9D631" w14:textId="77777777" w:rsidTr="00444D75">
        <w:trPr>
          <w:trHeight w:val="139"/>
        </w:trPr>
        <w:tc>
          <w:tcPr>
            <w:tcW w:w="0" w:type="auto"/>
            <w:shd w:val="clear" w:color="auto" w:fill="auto"/>
            <w:vAlign w:val="center"/>
          </w:tcPr>
          <w:p w14:paraId="69F39B2D" w14:textId="77777777" w:rsidR="00444D75" w:rsidRPr="001A412F" w:rsidRDefault="00444D75" w:rsidP="007623E2">
            <w:pPr>
              <w:pStyle w:val="aa"/>
              <w:ind w:right="20"/>
              <w:rPr>
                <w:rFonts w:eastAsia="굴림"/>
                <w:bCs/>
              </w:rPr>
            </w:pPr>
            <w:proofErr w:type="gramStart"/>
            <w:r w:rsidRPr="001A412F">
              <w:rPr>
                <w:rFonts w:eastAsia="굴림"/>
                <w:bCs/>
              </w:rPr>
              <w:t>rename</w:t>
            </w:r>
            <w:proofErr w:type="gramEnd"/>
            <w:r w:rsidRPr="001A412F">
              <w:rPr>
                <w:rFonts w:eastAsia="굴림"/>
                <w:bCs/>
              </w:rPr>
              <w:t xml:space="preserve"> (usbflash:|flash:)</w:t>
            </w:r>
          </w:p>
          <w:p w14:paraId="4194F366"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filename</w:t>
            </w:r>
          </w:p>
          <w:p w14:paraId="0A4A7908" w14:textId="77777777" w:rsidR="00444D75" w:rsidRPr="001A412F" w:rsidRDefault="00444D75" w:rsidP="007623E2">
            <w:pPr>
              <w:pStyle w:val="aa"/>
              <w:ind w:right="20"/>
              <w:rPr>
                <w:rFonts w:eastAsia="굴림"/>
                <w:bCs/>
              </w:rPr>
            </w:pPr>
            <w:r w:rsidRPr="001A412F">
              <w:rPr>
                <w:rFonts w:eastAsia="굴림"/>
                <w:bCs/>
              </w:rPr>
              <w:t>(</w:t>
            </w:r>
            <w:proofErr w:type="gramStart"/>
            <w:r w:rsidRPr="001A412F">
              <w:rPr>
                <w:rFonts w:eastAsia="굴림"/>
                <w:bCs/>
              </w:rPr>
              <w:t>usbflash</w:t>
            </w:r>
            <w:proofErr w:type="gramEnd"/>
            <w:r w:rsidRPr="001A412F">
              <w:rPr>
                <w:rFonts w:eastAsia="굴림"/>
                <w:bCs/>
              </w:rPr>
              <w:t xml:space="preserve">:|flash:) </w:t>
            </w:r>
          </w:p>
          <w:p w14:paraId="6611EDBD" w14:textId="77777777"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change</w:t>
            </w:r>
          </w:p>
        </w:tc>
        <w:tc>
          <w:tcPr>
            <w:tcW w:w="0" w:type="auto"/>
            <w:shd w:val="clear" w:color="auto" w:fill="auto"/>
            <w:vAlign w:val="center"/>
          </w:tcPr>
          <w:p w14:paraId="58DA5096" w14:textId="77777777" w:rsidR="00444D75" w:rsidRPr="001A412F" w:rsidRDefault="00444D75" w:rsidP="007623E2">
            <w:pPr>
              <w:pStyle w:val="aa"/>
              <w:ind w:right="20"/>
              <w:jc w:val="both"/>
              <w:rPr>
                <w:rFonts w:eastAsia="굴림"/>
              </w:rPr>
            </w:pPr>
            <w:r w:rsidRPr="001A412F">
              <w:rPr>
                <w:rFonts w:eastAsia="굴림"/>
              </w:rPr>
              <w:t>Renames file name and changes the place of file system.</w:t>
            </w:r>
          </w:p>
        </w:tc>
        <w:tc>
          <w:tcPr>
            <w:tcW w:w="0" w:type="auto"/>
            <w:shd w:val="clear" w:color="auto" w:fill="auto"/>
            <w:vAlign w:val="center"/>
          </w:tcPr>
          <w:p w14:paraId="4A527E08" w14:textId="77777777" w:rsidR="00444D75" w:rsidRPr="001A412F" w:rsidRDefault="00444D75" w:rsidP="007623E2">
            <w:pPr>
              <w:pStyle w:val="aa"/>
              <w:ind w:right="20"/>
              <w:jc w:val="both"/>
              <w:rPr>
                <w:rFonts w:eastAsia="굴림"/>
              </w:rPr>
            </w:pPr>
            <w:r w:rsidRPr="001A412F">
              <w:rPr>
                <w:rFonts w:eastAsia="굴림"/>
              </w:rPr>
              <w:t>Privileged</w:t>
            </w:r>
          </w:p>
        </w:tc>
      </w:tr>
    </w:tbl>
    <w:p w14:paraId="495AF51C" w14:textId="77777777" w:rsidR="00444D75" w:rsidRPr="008F67D1" w:rsidRDefault="00444D75" w:rsidP="007623E2">
      <w:pPr>
        <w:pStyle w:val="a3"/>
        <w:ind w:left="0" w:right="20"/>
        <w:rPr>
          <w:rFonts w:cs="Arial"/>
        </w:rPr>
      </w:pPr>
      <w:r w:rsidRPr="008F67D1">
        <w:rPr>
          <w:rFonts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0A76EF" w14:paraId="3427FFA3" w14:textId="77777777" w:rsidTr="00444D75">
        <w:tc>
          <w:tcPr>
            <w:tcW w:w="8820" w:type="dxa"/>
            <w:shd w:val="clear" w:color="auto" w:fill="auto"/>
          </w:tcPr>
          <w:p w14:paraId="417A0ECF"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Router#show flash: </w:t>
            </w:r>
          </w:p>
          <w:p w14:paraId="0296FAA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-length- -----------type/info------------ CN path</w:t>
            </w:r>
          </w:p>
          <w:p w14:paraId="751AE89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1260     text file                        -- dconfig</w:t>
            </w:r>
          </w:p>
          <w:p w14:paraId="245A598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616      text file                        B* igmp_cpuha</w:t>
            </w:r>
          </w:p>
          <w:p w14:paraId="39296B1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3571     text file                        -- econfig</w:t>
            </w:r>
          </w:p>
          <w:p w14:paraId="04FDD2B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1893     text file                        -- igmp_mvlan_final</w:t>
            </w:r>
          </w:p>
          <w:p w14:paraId="18892793"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2048     text file                        -- igmp_cpuha_bk</w:t>
            </w:r>
          </w:p>
          <w:p w14:paraId="60BFE04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50274956 [</w:t>
            </w:r>
            <w:r w:rsidR="00094318">
              <w:rPr>
                <w:rFonts w:ascii="Courier New" w:eastAsia="굴림" w:hAnsi="Courier New" w:cs="Courier New"/>
              </w:rPr>
              <w:t>C9500</w:t>
            </w:r>
            <w:r w:rsidRPr="000A76EF">
              <w:rPr>
                <w:rFonts w:ascii="Courier New" w:eastAsia="굴림" w:hAnsi="Courier New" w:cs="Courier New"/>
              </w:rPr>
              <w:t>] 1.1.0                   -- u92h.r110</w:t>
            </w:r>
          </w:p>
          <w:p w14:paraId="3C0B241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59537056 [</w:t>
            </w:r>
            <w:r w:rsidR="00094318">
              <w:rPr>
                <w:rFonts w:ascii="Courier New" w:eastAsia="굴림" w:hAnsi="Courier New" w:cs="Courier New"/>
              </w:rPr>
              <w:t>C9500</w:t>
            </w:r>
            <w:r w:rsidRPr="000A76EF">
              <w:rPr>
                <w:rFonts w:ascii="Courier New" w:eastAsia="굴림" w:hAnsi="Courier New" w:cs="Courier New"/>
              </w:rPr>
              <w:t>] 1.1.1                   -- u92h.r111</w:t>
            </w:r>
          </w:p>
          <w:p w14:paraId="127521BD"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1196     text file                        -- lacp_test</w:t>
            </w:r>
          </w:p>
          <w:p w14:paraId="329C01CA" w14:textId="77777777" w:rsidR="00444D75" w:rsidRPr="000A76EF" w:rsidRDefault="00444D75" w:rsidP="007623E2">
            <w:pPr>
              <w:pStyle w:val="aa"/>
              <w:ind w:right="20"/>
              <w:rPr>
                <w:rFonts w:ascii="Courier New" w:eastAsia="굴림" w:hAnsi="Courier New" w:cs="Courier New"/>
              </w:rPr>
            </w:pPr>
          </w:p>
          <w:p w14:paraId="25FD69B7"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19060 Kbytes available (112012 Kbytes used, 86% used)</w:t>
            </w:r>
          </w:p>
          <w:p w14:paraId="05CD685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Router#</w:t>
            </w:r>
          </w:p>
        </w:tc>
      </w:tr>
    </w:tbl>
    <w:p w14:paraId="7D86CEA0" w14:textId="77777777" w:rsidR="00444D75" w:rsidRPr="008F67D1" w:rsidRDefault="00444D75" w:rsidP="007623E2">
      <w:pPr>
        <w:pStyle w:val="a3"/>
        <w:ind w:left="0" w:right="20"/>
        <w:rPr>
          <w:rFonts w:cs="Arial"/>
        </w:rPr>
      </w:pPr>
      <w:r w:rsidRPr="008F67D1">
        <w:rPr>
          <w:rFonts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0A76EF" w14:paraId="0842D757" w14:textId="77777777" w:rsidTr="00444D75">
        <w:trPr>
          <w:trHeight w:val="2413"/>
        </w:trPr>
        <w:tc>
          <w:tcPr>
            <w:tcW w:w="8603" w:type="dxa"/>
            <w:shd w:val="clear" w:color="auto" w:fill="auto"/>
          </w:tcPr>
          <w:p w14:paraId="37B1DC1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D5543E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0B1A13AA"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1.avi                    binary data file                 -- 732508160</w:t>
            </w:r>
          </w:p>
          <w:p w14:paraId="02711D1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48754435"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55C68B15" w14:textId="77777777" w:rsidR="00444D75" w:rsidRPr="000A76EF" w:rsidRDefault="00444D75" w:rsidP="007623E2">
            <w:pPr>
              <w:pStyle w:val="aa"/>
              <w:ind w:right="20"/>
              <w:rPr>
                <w:rFonts w:ascii="Courier New" w:eastAsia="굴림" w:hAnsi="Courier New" w:cs="Courier New"/>
              </w:rPr>
            </w:pPr>
          </w:p>
          <w:p w14:paraId="3CD28FB4"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1474004 Kbytes available (2147920 Kbytes, 28 % used)</w:t>
            </w:r>
          </w:p>
          <w:p w14:paraId="74DFB585" w14:textId="77777777" w:rsidR="00444D75" w:rsidRPr="000A76EF" w:rsidRDefault="00444D75" w:rsidP="007623E2">
            <w:pPr>
              <w:pStyle w:val="aa"/>
              <w:ind w:right="20"/>
              <w:rPr>
                <w:rFonts w:ascii="Courier New" w:eastAsia="굴림" w:hAnsi="Courier New" w:cs="Courier New"/>
              </w:rPr>
            </w:pPr>
          </w:p>
          <w:p w14:paraId="454393F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r w:rsidRPr="000A76EF">
              <w:rPr>
                <w:rFonts w:ascii="Courier New" w:eastAsia="굴림" w:hAnsi="Courier New" w:cs="Courier New"/>
                <w:b/>
              </w:rPr>
              <w:t>erase usbflash: 1.avi</w:t>
            </w:r>
          </w:p>
          <w:p w14:paraId="4C8F82A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14:paraId="38943568"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14:paraId="28D1B079"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14:paraId="0F6BD5B2"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14:paraId="36F1C8EF" w14:textId="77777777" w:rsidR="00444D75" w:rsidRPr="000A76EF" w:rsidRDefault="00444D75" w:rsidP="007623E2">
            <w:pPr>
              <w:pStyle w:val="aa"/>
              <w:ind w:right="20"/>
              <w:rPr>
                <w:rFonts w:ascii="Courier New" w:eastAsia="굴림" w:hAnsi="Courier New" w:cs="Courier New"/>
              </w:rPr>
            </w:pPr>
          </w:p>
          <w:p w14:paraId="74B6464C"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2189344 Kbytes available (1432580 Kbytes, 19 % used)</w:t>
            </w:r>
          </w:p>
          <w:p w14:paraId="0FB3CAC6" w14:textId="77777777" w:rsidR="00444D75" w:rsidRPr="000A76EF" w:rsidRDefault="00444D75" w:rsidP="007623E2">
            <w:pPr>
              <w:pStyle w:val="aa"/>
              <w:ind w:right="20"/>
              <w:rPr>
                <w:rFonts w:ascii="Courier New" w:eastAsia="굴림" w:hAnsi="Courier New" w:cs="Courier New"/>
              </w:rPr>
            </w:pPr>
          </w:p>
          <w:p w14:paraId="7F76B676" w14:textId="77777777"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p>
        </w:tc>
      </w:tr>
    </w:tbl>
    <w:p w14:paraId="074BCB7F" w14:textId="77777777" w:rsidR="00444D75" w:rsidRPr="008F67D1" w:rsidRDefault="00444D75" w:rsidP="0021019A">
      <w:pPr>
        <w:pStyle w:val="2"/>
        <w:ind w:right="20"/>
      </w:pPr>
      <w:bookmarkStart w:id="4510" w:name="_Toc18981241"/>
      <w:bookmarkStart w:id="4511" w:name="_Toc254353580"/>
      <w:bookmarkStart w:id="4512" w:name="_Toc277778307"/>
      <w:bookmarkStart w:id="4513" w:name="_Toc292810142"/>
      <w:bookmarkStart w:id="4514" w:name="_Toc363832927"/>
      <w:bookmarkStart w:id="4515" w:name="_Toc292810280"/>
      <w:bookmarkStart w:id="4516" w:name="_Toc444695316"/>
      <w:bookmarkStart w:id="4517" w:name="_Toc272248440"/>
      <w:r w:rsidRPr="008F67D1">
        <w:lastRenderedPageBreak/>
        <w:t>Image/Configuration/BSP Down/Up Load</w:t>
      </w:r>
      <w:bookmarkEnd w:id="4510"/>
      <w:bookmarkEnd w:id="4511"/>
      <w:bookmarkEnd w:id="4512"/>
      <w:bookmarkEnd w:id="4513"/>
      <w:bookmarkEnd w:id="4514"/>
      <w:bookmarkEnd w:id="4515"/>
      <w:bookmarkEnd w:id="4516"/>
    </w:p>
    <w:p w14:paraId="01CA8508" w14:textId="77777777" w:rsidR="00444D75" w:rsidRPr="008F67D1" w:rsidRDefault="00444D75" w:rsidP="002B66D8">
      <w:pPr>
        <w:pStyle w:val="a3"/>
        <w:ind w:left="0" w:right="20"/>
        <w:rPr>
          <w:rFonts w:cs="Arial"/>
        </w:rPr>
      </w:pPr>
      <w:r w:rsidRPr="008F67D1">
        <w:rPr>
          <w:rFonts w:cs="Arial"/>
        </w:rPr>
        <w:t xml:space="preserve">You can download the Image and configuration file from a remote TFTP </w:t>
      </w:r>
      <w:r w:rsidR="005E4401">
        <w:rPr>
          <w:rFonts w:cs="Arial"/>
        </w:rPr>
        <w:t>(</w:t>
      </w:r>
      <w:r w:rsidRPr="008F67D1">
        <w:rPr>
          <w:rFonts w:cs="Arial"/>
        </w:rPr>
        <w:t>FTP</w:t>
      </w:r>
      <w:r w:rsidR="005E4401">
        <w:rPr>
          <w:rFonts w:cs="Arial"/>
        </w:rPr>
        <w:t>)</w:t>
      </w:r>
      <w:r w:rsidRPr="008F67D1">
        <w:rPr>
          <w:rFonts w:cs="Arial"/>
        </w:rPr>
        <w:t xml:space="preserve"> server. You can upload the image and cofiguration file to a remote FTP (TFTP) server.</w:t>
      </w:r>
    </w:p>
    <w:p w14:paraId="515E38BB" w14:textId="77777777" w:rsidR="00444D75" w:rsidRPr="008F67D1" w:rsidRDefault="00444D75" w:rsidP="002B66D8">
      <w:pPr>
        <w:pStyle w:val="a3"/>
        <w:ind w:left="0" w:right="20"/>
        <w:rPr>
          <w:rFonts w:cs="Arial"/>
        </w:rPr>
      </w:pPr>
      <w:r w:rsidRPr="008F67D1">
        <w:rPr>
          <w:rFonts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7"/>
        <w:gridCol w:w="1084"/>
        <w:gridCol w:w="6187"/>
      </w:tblGrid>
      <w:tr w:rsidR="00444D75" w:rsidRPr="001A412F" w14:paraId="798814C7" w14:textId="77777777" w:rsidTr="00444D75">
        <w:tc>
          <w:tcPr>
            <w:tcW w:w="900" w:type="dxa"/>
            <w:shd w:val="clear" w:color="auto" w:fill="auto"/>
            <w:vAlign w:val="center"/>
          </w:tcPr>
          <w:p w14:paraId="26B339F3" w14:textId="77777777" w:rsidR="00444D75" w:rsidRPr="001A412F" w:rsidRDefault="00444D75" w:rsidP="002B66D8">
            <w:pPr>
              <w:pStyle w:val="aa"/>
              <w:ind w:right="20"/>
              <w:jc w:val="both"/>
              <w:rPr>
                <w:rFonts w:eastAsia="굴림"/>
              </w:rPr>
            </w:pPr>
            <w:r>
              <w:rPr>
                <w:rFonts w:eastAsia="굴림"/>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4DEFC77" w14:textId="77777777" w:rsidR="00444D75" w:rsidRPr="001A412F" w:rsidRDefault="00444D75" w:rsidP="002B66D8">
            <w:pPr>
              <w:pStyle w:val="aa"/>
              <w:ind w:right="20"/>
              <w:rPr>
                <w:rFonts w:eastAsia="굴림"/>
                <w:bCs/>
              </w:rPr>
            </w:pPr>
            <w:r w:rsidRPr="001A412F">
              <w:rPr>
                <w:rFonts w:eastAsia="굴림"/>
                <w:bCs/>
              </w:rPr>
              <w:t>Do not select image for upgrading without permission because images are diffent as system model and version.</w:t>
            </w:r>
          </w:p>
        </w:tc>
      </w:tr>
    </w:tbl>
    <w:p w14:paraId="7492154B" w14:textId="77777777" w:rsidR="00444D75" w:rsidRPr="00E125F2" w:rsidRDefault="00444D75" w:rsidP="002B66D8">
      <w:pPr>
        <w:pStyle w:val="aa"/>
        <w:ind w:right="20"/>
        <w:jc w:val="both"/>
        <w:rPr>
          <w:rFonts w:ascii="굴림" w:eastAsia="굴림" w:hAnsi="굴림"/>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6"/>
        <w:gridCol w:w="1079"/>
        <w:gridCol w:w="6193"/>
      </w:tblGrid>
      <w:tr w:rsidR="00444D75" w:rsidRPr="001A412F" w14:paraId="118B0993" w14:textId="77777777" w:rsidTr="00444D75">
        <w:tc>
          <w:tcPr>
            <w:tcW w:w="900" w:type="dxa"/>
            <w:shd w:val="clear" w:color="auto" w:fill="auto"/>
            <w:vAlign w:val="center"/>
          </w:tcPr>
          <w:p w14:paraId="2347D9F4" w14:textId="77777777" w:rsidR="00444D75" w:rsidRPr="001A412F" w:rsidRDefault="00444D75" w:rsidP="002B66D8">
            <w:pPr>
              <w:pStyle w:val="aa"/>
              <w:ind w:right="20"/>
              <w:jc w:val="both"/>
              <w:rPr>
                <w:rFonts w:ascii="굴림" w:eastAsia="굴림" w:hAnsi="굴림"/>
                <w:b/>
                <w:color w:val="000000"/>
              </w:rPr>
            </w:pPr>
            <w:r>
              <w:rPr>
                <w:rFonts w:ascii="굴림" w:eastAsia="굴림" w:hAnsi="굴림"/>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1A412F" w:rsidRDefault="00444D75" w:rsidP="002B66D8">
            <w:pPr>
              <w:pStyle w:val="aa"/>
              <w:ind w:right="20"/>
              <w:jc w:val="both"/>
              <w:rPr>
                <w:rFonts w:ascii="굴림" w:eastAsia="굴림" w:hAnsi="굴림"/>
                <w:b/>
                <w:bCs/>
                <w:color w:val="000000"/>
              </w:rPr>
            </w:pPr>
            <w:r w:rsidRPr="001A412F">
              <w:rPr>
                <w:rFonts w:ascii="굴림" w:eastAsia="굴림" w:hAnsi="굴림"/>
                <w:b/>
                <w:bCs/>
                <w:color w:val="000000"/>
              </w:rPr>
              <w:t>Warning</w:t>
            </w:r>
          </w:p>
        </w:tc>
        <w:tc>
          <w:tcPr>
            <w:tcW w:w="6800" w:type="dxa"/>
            <w:shd w:val="clear" w:color="auto" w:fill="auto"/>
            <w:vAlign w:val="center"/>
          </w:tcPr>
          <w:p w14:paraId="76CC2A98" w14:textId="77777777" w:rsidR="00444D75" w:rsidRPr="009C3E26" w:rsidRDefault="00444D75" w:rsidP="002B66D8">
            <w:pPr>
              <w:pStyle w:val="aa"/>
              <w:ind w:right="20"/>
              <w:rPr>
                <w:rFonts w:eastAsia="굴림"/>
                <w:bCs/>
                <w:color w:val="000000"/>
              </w:rPr>
            </w:pPr>
            <w:r w:rsidRPr="009C3E26">
              <w:rPr>
                <w:rFonts w:eastAsia="굴림"/>
                <w:bCs/>
                <w:color w:val="000000"/>
              </w:rPr>
              <w:t xml:space="preserve">The configuration applied via FTP/TFTP is added or changed on the configuration of </w:t>
            </w:r>
            <w:r w:rsidR="0086507D">
              <w:rPr>
                <w:rFonts w:eastAsia="굴림"/>
                <w:bCs/>
                <w:color w:val="000000"/>
              </w:rPr>
              <w:t xml:space="preserve">the </w:t>
            </w:r>
            <w:r w:rsidRPr="009C3E26">
              <w:rPr>
                <w:rFonts w:eastAsia="굴림"/>
                <w:bCs/>
                <w:color w:val="000000"/>
              </w:rPr>
              <w:t>current system. In other word</w:t>
            </w:r>
            <w:r w:rsidR="0086507D">
              <w:rPr>
                <w:rFonts w:eastAsia="굴림"/>
                <w:bCs/>
                <w:color w:val="000000"/>
              </w:rPr>
              <w:t>s</w:t>
            </w:r>
            <w:r w:rsidRPr="009C3E26">
              <w:rPr>
                <w:rFonts w:eastAsia="굴림"/>
                <w:bCs/>
                <w:color w:val="000000"/>
              </w:rPr>
              <w:t xml:space="preserve">, the configuration of </w:t>
            </w:r>
            <w:r w:rsidR="0086507D">
              <w:rPr>
                <w:rFonts w:eastAsia="굴림"/>
                <w:bCs/>
                <w:color w:val="000000"/>
              </w:rPr>
              <w:t xml:space="preserve">the </w:t>
            </w:r>
            <w:r w:rsidRPr="009C3E26">
              <w:rPr>
                <w:rFonts w:eastAsia="굴림"/>
                <w:bCs/>
                <w:color w:val="000000"/>
              </w:rPr>
              <w:t xml:space="preserve">current system is not deleted </w:t>
            </w:r>
            <w:r w:rsidR="0086507D">
              <w:rPr>
                <w:rFonts w:eastAsia="굴림"/>
                <w:bCs/>
                <w:color w:val="000000"/>
              </w:rPr>
              <w:t>completely</w:t>
            </w:r>
            <w:r w:rsidRPr="009C3E26">
              <w:rPr>
                <w:rFonts w:eastAsia="굴림"/>
                <w:bCs/>
                <w:color w:val="000000"/>
              </w:rPr>
              <w:t xml:space="preserve"> and change</w:t>
            </w:r>
            <w:r w:rsidR="0086507D">
              <w:rPr>
                <w:rFonts w:eastAsia="굴림"/>
                <w:bCs/>
                <w:color w:val="000000"/>
              </w:rPr>
              <w:t>s</w:t>
            </w:r>
            <w:r w:rsidRPr="009C3E26">
              <w:rPr>
                <w:rFonts w:eastAsia="굴림"/>
                <w:bCs/>
                <w:color w:val="000000"/>
              </w:rPr>
              <w:t xml:space="preserve"> with the downloaded configuration.</w:t>
            </w:r>
          </w:p>
        </w:tc>
      </w:tr>
    </w:tbl>
    <w:p w14:paraId="1DFB05BA" w14:textId="77777777" w:rsidR="00444D75" w:rsidRPr="008F67D1" w:rsidRDefault="00444D75" w:rsidP="002B66D8">
      <w:pPr>
        <w:pStyle w:val="3"/>
        <w:ind w:left="0" w:right="20"/>
      </w:pPr>
      <w:bookmarkStart w:id="4518" w:name="_Toc363833948"/>
      <w:bookmarkStart w:id="4519" w:name="_Toc254353581"/>
      <w:bookmarkStart w:id="4520" w:name="_Toc277778308"/>
      <w:bookmarkStart w:id="4521" w:name="_Toc292810143"/>
      <w:bookmarkStart w:id="4522" w:name="_Toc444695317"/>
      <w:r w:rsidRPr="008F67D1">
        <w:t>Download/Upload</w:t>
      </w:r>
      <w:bookmarkEnd w:id="4518"/>
      <w:bookmarkEnd w:id="4519"/>
      <w:r w:rsidRPr="008F67D1">
        <w:t xml:space="preserve"> with the FTP</w:t>
      </w:r>
      <w:bookmarkEnd w:id="4520"/>
      <w:bookmarkEnd w:id="4521"/>
      <w:bookmarkEnd w:id="4522"/>
    </w:p>
    <w:p w14:paraId="42176253" w14:textId="77777777" w:rsidR="00444D75" w:rsidRPr="008F67D1" w:rsidRDefault="00444D75" w:rsidP="002B66D8">
      <w:pPr>
        <w:pStyle w:val="a3"/>
        <w:ind w:left="0" w:right="20"/>
        <w:rPr>
          <w:rFonts w:cs="Arial"/>
        </w:rPr>
      </w:pPr>
      <w:r w:rsidRPr="008F67D1">
        <w:rPr>
          <w:rFonts w:cs="Arial"/>
        </w:rPr>
        <w:t xml:space="preserve">The following table shows the download/upload commands with using the FTP. </w:t>
      </w:r>
    </w:p>
    <w:p w14:paraId="1623D502" w14:textId="77777777" w:rsidR="00444D75" w:rsidRPr="008F67D1" w:rsidRDefault="006A4BB0" w:rsidP="002B66D8">
      <w:pPr>
        <w:pStyle w:val="afffff9"/>
        <w:ind w:left="0" w:right="20"/>
        <w:rPr>
          <w:rFonts w:cs="Arial"/>
        </w:rPr>
      </w:pPr>
      <w:bookmarkStart w:id="4523" w:name="_Toc363832928"/>
      <w:bookmarkStart w:id="4524" w:name="_Toc272248441"/>
      <w:bookmarkStart w:id="4525" w:name="_Toc292810281"/>
      <w:bookmarkStart w:id="4526" w:name="_Toc391575404"/>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262</w:t>
      </w:r>
      <w:r w:rsidR="005832B8">
        <w:rPr>
          <w:rFonts w:cs="Arial"/>
        </w:rPr>
        <w:fldChar w:fldCharType="end"/>
      </w:r>
      <w:r w:rsidR="00444D75" w:rsidRPr="008F67D1">
        <w:rPr>
          <w:rFonts w:cs="Arial"/>
        </w:rPr>
        <w:t xml:space="preserve"> </w:t>
      </w:r>
      <w:bookmarkEnd w:id="4523"/>
      <w:r w:rsidR="00444D75" w:rsidRPr="008F67D1">
        <w:rPr>
          <w:rFonts w:cs="Arial"/>
        </w:rPr>
        <w:t>Download/Upload with the FTP</w:t>
      </w:r>
      <w:bookmarkEnd w:id="4524"/>
      <w:bookmarkEnd w:id="4525"/>
      <w:bookmarkEnd w:id="4526"/>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1A412F" w14:paraId="45774123" w14:textId="77777777" w:rsidTr="00444D75">
        <w:trPr>
          <w:trHeight w:val="260"/>
        </w:trPr>
        <w:tc>
          <w:tcPr>
            <w:tcW w:w="3768" w:type="dxa"/>
            <w:shd w:val="clear" w:color="auto" w:fill="E6E6E6"/>
            <w:vAlign w:val="center"/>
          </w:tcPr>
          <w:p w14:paraId="77AF72CF"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023" w:type="dxa"/>
            <w:shd w:val="clear" w:color="auto" w:fill="E6E6E6"/>
            <w:vAlign w:val="center"/>
          </w:tcPr>
          <w:p w14:paraId="20D45B2C"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275" w:type="dxa"/>
            <w:shd w:val="clear" w:color="auto" w:fill="E6E6E6"/>
            <w:vAlign w:val="center"/>
          </w:tcPr>
          <w:p w14:paraId="0DBA7716"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681C3281" w14:textId="77777777" w:rsidTr="00444D75">
        <w:trPr>
          <w:trHeight w:val="291"/>
        </w:trPr>
        <w:tc>
          <w:tcPr>
            <w:tcW w:w="3768" w:type="dxa"/>
            <w:shd w:val="clear" w:color="auto" w:fill="auto"/>
            <w:vAlign w:val="center"/>
          </w:tcPr>
          <w:p w14:paraId="0B0AB3C2" w14:textId="77777777" w:rsidR="00444D75" w:rsidRPr="001A412F" w:rsidRDefault="00444D75" w:rsidP="002B66D8">
            <w:pPr>
              <w:pStyle w:val="aa"/>
              <w:ind w:right="20"/>
              <w:rPr>
                <w:rFonts w:eastAsia="굴림"/>
                <w:bCs/>
              </w:rPr>
            </w:pPr>
            <w:proofErr w:type="gramStart"/>
            <w:r w:rsidRPr="001A412F">
              <w:rPr>
                <w:rFonts w:eastAsia="굴림"/>
                <w:bCs/>
              </w:rPr>
              <w:t>copy</w:t>
            </w:r>
            <w:proofErr w:type="gramEnd"/>
            <w:r w:rsidRPr="001A412F">
              <w:rPr>
                <w:rFonts w:eastAsia="굴림"/>
                <w:bCs/>
              </w:rPr>
              <w:t xml:space="preserve"> ftp: (usbflash:|disk1:| flash:) (&lt;0-9&gt;|)</w:t>
            </w:r>
          </w:p>
        </w:tc>
        <w:tc>
          <w:tcPr>
            <w:tcW w:w="3023" w:type="dxa"/>
            <w:shd w:val="clear" w:color="auto" w:fill="auto"/>
            <w:vAlign w:val="center"/>
          </w:tcPr>
          <w:p w14:paraId="349EDD5D" w14:textId="77777777" w:rsidR="00444D75" w:rsidRPr="001A412F" w:rsidRDefault="00444D75" w:rsidP="002B66D8">
            <w:pPr>
              <w:pStyle w:val="aa"/>
              <w:ind w:right="20"/>
              <w:rPr>
                <w:rFonts w:eastAsia="굴림"/>
              </w:rPr>
            </w:pPr>
            <w:r w:rsidRPr="001A412F">
              <w:rPr>
                <w:rFonts w:eastAsia="굴림"/>
              </w:rPr>
              <w:t>Saves OS image file from FTP to Flash, USB, and CF.</w:t>
            </w:r>
          </w:p>
        </w:tc>
        <w:tc>
          <w:tcPr>
            <w:tcW w:w="1275" w:type="dxa"/>
            <w:shd w:val="clear" w:color="auto" w:fill="auto"/>
            <w:vAlign w:val="center"/>
          </w:tcPr>
          <w:p w14:paraId="4D9F01F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B5FADE7" w14:textId="77777777" w:rsidTr="00444D75">
        <w:trPr>
          <w:trHeight w:val="290"/>
        </w:trPr>
        <w:tc>
          <w:tcPr>
            <w:tcW w:w="3768" w:type="dxa"/>
            <w:shd w:val="clear" w:color="auto" w:fill="auto"/>
            <w:vAlign w:val="center"/>
          </w:tcPr>
          <w:p w14:paraId="1CCA78C6" w14:textId="77777777" w:rsidR="00444D75" w:rsidRPr="001A412F" w:rsidRDefault="00444D75" w:rsidP="002B66D8">
            <w:pPr>
              <w:pStyle w:val="aa"/>
              <w:ind w:right="20"/>
              <w:rPr>
                <w:rFonts w:eastAsia="굴림"/>
                <w:bCs/>
              </w:rPr>
            </w:pPr>
            <w:proofErr w:type="gramStart"/>
            <w:r w:rsidRPr="001A412F">
              <w:rPr>
                <w:rFonts w:eastAsia="굴림"/>
                <w:bCs/>
              </w:rPr>
              <w:t>copy</w:t>
            </w:r>
            <w:proofErr w:type="gramEnd"/>
            <w:r w:rsidRPr="001A412F">
              <w:rPr>
                <w:rFonts w:eastAsia="굴림"/>
                <w:bCs/>
              </w:rPr>
              <w:t xml:space="preserve"> (usbflash:|disk1:| flash:) (&lt;0-9&gt;|)  ftp</w:t>
            </w:r>
          </w:p>
        </w:tc>
        <w:tc>
          <w:tcPr>
            <w:tcW w:w="3023" w:type="dxa"/>
            <w:shd w:val="clear" w:color="auto" w:fill="auto"/>
            <w:vAlign w:val="center"/>
          </w:tcPr>
          <w:p w14:paraId="1E880BB7" w14:textId="77777777" w:rsidR="00444D75" w:rsidRPr="001A412F" w:rsidRDefault="00444D75" w:rsidP="002B66D8">
            <w:pPr>
              <w:pStyle w:val="aa"/>
              <w:ind w:right="20"/>
              <w:rPr>
                <w:rFonts w:eastAsia="굴림"/>
              </w:rPr>
            </w:pPr>
            <w:r w:rsidRPr="001A412F">
              <w:rPr>
                <w:rFonts w:eastAsia="굴림"/>
              </w:rPr>
              <w:t>Saves OS image from Flash, USB, and CF to FTP.</w:t>
            </w:r>
          </w:p>
        </w:tc>
        <w:tc>
          <w:tcPr>
            <w:tcW w:w="1275" w:type="dxa"/>
            <w:shd w:val="clear" w:color="auto" w:fill="auto"/>
            <w:vAlign w:val="center"/>
          </w:tcPr>
          <w:p w14:paraId="64361F67"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423DB00" w14:textId="77777777" w:rsidTr="00444D75">
        <w:trPr>
          <w:trHeight w:val="260"/>
        </w:trPr>
        <w:tc>
          <w:tcPr>
            <w:tcW w:w="3768" w:type="dxa"/>
            <w:shd w:val="clear" w:color="auto" w:fill="auto"/>
            <w:vAlign w:val="center"/>
          </w:tcPr>
          <w:p w14:paraId="709F3794" w14:textId="77777777" w:rsidR="00444D75" w:rsidRPr="001A412F" w:rsidRDefault="00444D75" w:rsidP="002B66D8">
            <w:pPr>
              <w:pStyle w:val="aa"/>
              <w:ind w:right="20"/>
              <w:rPr>
                <w:rFonts w:eastAsia="굴림"/>
                <w:bCs/>
              </w:rPr>
            </w:pPr>
            <w:r w:rsidRPr="001A412F">
              <w:rPr>
                <w:rFonts w:eastAsia="굴림"/>
                <w:bCs/>
              </w:rPr>
              <w:t>copy ftp: config-file</w:t>
            </w:r>
          </w:p>
        </w:tc>
        <w:tc>
          <w:tcPr>
            <w:tcW w:w="3023" w:type="dxa"/>
            <w:shd w:val="clear" w:color="auto" w:fill="auto"/>
            <w:vAlign w:val="center"/>
          </w:tcPr>
          <w:p w14:paraId="27241F9B" w14:textId="77777777" w:rsidR="00444D75" w:rsidRPr="001A412F" w:rsidRDefault="00444D75" w:rsidP="002B66D8">
            <w:pPr>
              <w:pStyle w:val="aa"/>
              <w:ind w:right="20"/>
              <w:rPr>
                <w:rFonts w:eastAsia="굴림"/>
              </w:rPr>
            </w:pPr>
            <w:r w:rsidRPr="001A412F">
              <w:rPr>
                <w:rFonts w:eastAsia="굴림"/>
              </w:rPr>
              <w:t>Saves Configuration file from FTP to Flash.</w:t>
            </w:r>
          </w:p>
        </w:tc>
        <w:tc>
          <w:tcPr>
            <w:tcW w:w="1275" w:type="dxa"/>
            <w:shd w:val="clear" w:color="auto" w:fill="auto"/>
            <w:vAlign w:val="center"/>
          </w:tcPr>
          <w:p w14:paraId="2FDD341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40273AF8" w14:textId="77777777" w:rsidTr="00444D75">
        <w:trPr>
          <w:trHeight w:val="260"/>
        </w:trPr>
        <w:tc>
          <w:tcPr>
            <w:tcW w:w="3768" w:type="dxa"/>
            <w:shd w:val="clear" w:color="auto" w:fill="auto"/>
            <w:vAlign w:val="center"/>
          </w:tcPr>
          <w:p w14:paraId="7E9572E0" w14:textId="77777777" w:rsidR="00444D75" w:rsidRPr="001A412F" w:rsidRDefault="00444D75" w:rsidP="002B66D8">
            <w:pPr>
              <w:pStyle w:val="aa"/>
              <w:ind w:right="20"/>
              <w:rPr>
                <w:rFonts w:eastAsia="굴림"/>
                <w:bCs/>
              </w:rPr>
            </w:pPr>
            <w:r w:rsidRPr="001A412F">
              <w:rPr>
                <w:rFonts w:eastAsia="굴림"/>
                <w:bCs/>
              </w:rPr>
              <w:t>copy ftp: running-config</w:t>
            </w:r>
          </w:p>
        </w:tc>
        <w:tc>
          <w:tcPr>
            <w:tcW w:w="3023" w:type="dxa"/>
            <w:shd w:val="clear" w:color="auto" w:fill="auto"/>
            <w:vAlign w:val="center"/>
          </w:tcPr>
          <w:p w14:paraId="46650073" w14:textId="77777777" w:rsidR="00444D75" w:rsidRPr="001A412F" w:rsidRDefault="00444D75" w:rsidP="002B66D8">
            <w:pPr>
              <w:pStyle w:val="aa"/>
              <w:ind w:right="20"/>
              <w:rPr>
                <w:rFonts w:eastAsia="굴림"/>
              </w:rPr>
            </w:pPr>
            <w:r w:rsidRPr="001A412F">
              <w:rPr>
                <w:rFonts w:eastAsia="굴림"/>
              </w:rPr>
              <w:t xml:space="preserve">Applys Configuration file with the current running-config from FTP </w:t>
            </w:r>
          </w:p>
        </w:tc>
        <w:tc>
          <w:tcPr>
            <w:tcW w:w="1275" w:type="dxa"/>
            <w:shd w:val="clear" w:color="auto" w:fill="auto"/>
            <w:vAlign w:val="center"/>
          </w:tcPr>
          <w:p w14:paraId="2BCF060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6D6648C" w14:textId="77777777" w:rsidTr="00444D75">
        <w:trPr>
          <w:trHeight w:val="334"/>
        </w:trPr>
        <w:tc>
          <w:tcPr>
            <w:tcW w:w="3768" w:type="dxa"/>
            <w:shd w:val="clear" w:color="auto" w:fill="auto"/>
            <w:vAlign w:val="center"/>
          </w:tcPr>
          <w:p w14:paraId="3C0E22AC" w14:textId="77777777" w:rsidR="00444D75" w:rsidRPr="001A412F" w:rsidRDefault="00444D75" w:rsidP="002B66D8">
            <w:pPr>
              <w:pStyle w:val="aa"/>
              <w:ind w:right="20"/>
              <w:rPr>
                <w:rFonts w:eastAsia="굴림"/>
                <w:bCs/>
              </w:rPr>
            </w:pPr>
            <w:r w:rsidRPr="001A412F">
              <w:rPr>
                <w:rFonts w:eastAsia="굴림"/>
                <w:bCs/>
              </w:rPr>
              <w:t xml:space="preserve">copy running-config </w:t>
            </w:r>
          </w:p>
          <w:p w14:paraId="0554ED84" w14:textId="77777777" w:rsidR="00444D75" w:rsidRPr="001A412F" w:rsidRDefault="00444D75" w:rsidP="002B66D8">
            <w:pPr>
              <w:pStyle w:val="aa"/>
              <w:ind w:right="20"/>
              <w:rPr>
                <w:rFonts w:eastAsia="굴림"/>
                <w:bCs/>
              </w:rPr>
            </w:pPr>
            <w:r w:rsidRPr="001A412F">
              <w:rPr>
                <w:rFonts w:eastAsia="굴림"/>
                <w:bCs/>
              </w:rPr>
              <w:t>(</w:t>
            </w:r>
            <w:proofErr w:type="gramStart"/>
            <w:r w:rsidRPr="001A412F">
              <w:rPr>
                <w:rFonts w:eastAsia="굴림"/>
                <w:bCs/>
              </w:rPr>
              <w:t>usbflash</w:t>
            </w:r>
            <w:proofErr w:type="gramEnd"/>
            <w:r w:rsidRPr="001A412F">
              <w:rPr>
                <w:rFonts w:eastAsia="굴림"/>
                <w:bCs/>
              </w:rPr>
              <w:t xml:space="preserve">:|disk1:| flash:) (&lt;0-9&gt;|) </w:t>
            </w:r>
            <w:r w:rsidRPr="001A412F">
              <w:rPr>
                <w:rFonts w:eastAsia="굴림"/>
                <w:bCs/>
                <w:i/>
              </w:rPr>
              <w:t>filename</w:t>
            </w:r>
          </w:p>
        </w:tc>
        <w:tc>
          <w:tcPr>
            <w:tcW w:w="3023" w:type="dxa"/>
            <w:shd w:val="clear" w:color="auto" w:fill="auto"/>
            <w:vAlign w:val="center"/>
          </w:tcPr>
          <w:p w14:paraId="262889F1" w14:textId="77777777" w:rsidR="00444D75" w:rsidRPr="001A412F" w:rsidRDefault="00444D75" w:rsidP="002B66D8">
            <w:pPr>
              <w:pStyle w:val="aa"/>
              <w:ind w:right="20"/>
              <w:rPr>
                <w:rFonts w:eastAsia="굴림"/>
              </w:rPr>
            </w:pPr>
            <w:r w:rsidRPr="001A412F">
              <w:rPr>
                <w:rFonts w:eastAsia="굴림"/>
              </w:rPr>
              <w:t xml:space="preserve">Saves running-config with file filename to relevant file system. </w:t>
            </w:r>
          </w:p>
        </w:tc>
        <w:tc>
          <w:tcPr>
            <w:tcW w:w="1275" w:type="dxa"/>
            <w:shd w:val="clear" w:color="auto" w:fill="auto"/>
            <w:vAlign w:val="center"/>
          </w:tcPr>
          <w:p w14:paraId="7C40A3BC"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77C2191" w14:textId="77777777" w:rsidTr="00444D75">
        <w:trPr>
          <w:trHeight w:val="334"/>
        </w:trPr>
        <w:tc>
          <w:tcPr>
            <w:tcW w:w="3768" w:type="dxa"/>
            <w:shd w:val="clear" w:color="auto" w:fill="auto"/>
            <w:vAlign w:val="center"/>
          </w:tcPr>
          <w:p w14:paraId="79DC356F" w14:textId="77777777" w:rsidR="00444D75" w:rsidRPr="001A412F" w:rsidRDefault="00444D75" w:rsidP="002B66D8">
            <w:pPr>
              <w:pStyle w:val="aa"/>
              <w:ind w:right="20"/>
              <w:rPr>
                <w:rFonts w:eastAsia="굴림"/>
                <w:i/>
                <w:iCs/>
              </w:rPr>
            </w:pPr>
            <w:r w:rsidRPr="001A412F">
              <w:rPr>
                <w:rFonts w:eastAsia="굴림"/>
                <w:bCs/>
              </w:rPr>
              <w:t>copy running-config ftp:</w:t>
            </w:r>
          </w:p>
        </w:tc>
        <w:tc>
          <w:tcPr>
            <w:tcW w:w="3023" w:type="dxa"/>
            <w:shd w:val="clear" w:color="auto" w:fill="auto"/>
            <w:vAlign w:val="center"/>
          </w:tcPr>
          <w:p w14:paraId="0FFAD6B8" w14:textId="77777777" w:rsidR="00444D75" w:rsidRPr="001A412F" w:rsidRDefault="00444D75" w:rsidP="002B66D8">
            <w:pPr>
              <w:pStyle w:val="aa"/>
              <w:ind w:right="20"/>
              <w:rPr>
                <w:rFonts w:eastAsia="굴림"/>
              </w:rPr>
            </w:pPr>
            <w:r w:rsidRPr="001A412F">
              <w:rPr>
                <w:rFonts w:eastAsia="굴림"/>
              </w:rPr>
              <w:t>Saves current running-config to FTP server.</w:t>
            </w:r>
          </w:p>
        </w:tc>
        <w:tc>
          <w:tcPr>
            <w:tcW w:w="1275" w:type="dxa"/>
            <w:shd w:val="clear" w:color="auto" w:fill="auto"/>
            <w:vAlign w:val="center"/>
          </w:tcPr>
          <w:p w14:paraId="250BF9D5"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6779605" w14:textId="77777777" w:rsidTr="00444D75">
        <w:trPr>
          <w:trHeight w:val="334"/>
        </w:trPr>
        <w:tc>
          <w:tcPr>
            <w:tcW w:w="3768" w:type="dxa"/>
            <w:shd w:val="clear" w:color="auto" w:fill="auto"/>
            <w:vAlign w:val="center"/>
          </w:tcPr>
          <w:p w14:paraId="50209290" w14:textId="77777777" w:rsidR="00444D75" w:rsidRPr="001A412F" w:rsidRDefault="00444D75" w:rsidP="002B66D8">
            <w:pPr>
              <w:pStyle w:val="aa"/>
              <w:ind w:right="20"/>
              <w:rPr>
                <w:rFonts w:eastAsia="굴림"/>
                <w:bCs/>
              </w:rPr>
            </w:pPr>
            <w:r w:rsidRPr="001A412F">
              <w:rPr>
                <w:rFonts w:eastAsia="굴림"/>
                <w:bCs/>
              </w:rPr>
              <w:t>copy ftp: bootloader</w:t>
            </w:r>
          </w:p>
        </w:tc>
        <w:tc>
          <w:tcPr>
            <w:tcW w:w="3023" w:type="dxa"/>
            <w:shd w:val="clear" w:color="auto" w:fill="auto"/>
            <w:vAlign w:val="center"/>
          </w:tcPr>
          <w:p w14:paraId="0CA384D1" w14:textId="77777777" w:rsidR="00444D75" w:rsidRPr="001A412F" w:rsidRDefault="00444D75" w:rsidP="002B66D8">
            <w:pPr>
              <w:pStyle w:val="aa"/>
              <w:ind w:right="20"/>
              <w:rPr>
                <w:rFonts w:eastAsia="굴림"/>
              </w:rPr>
            </w:pPr>
          </w:p>
        </w:tc>
        <w:tc>
          <w:tcPr>
            <w:tcW w:w="1275" w:type="dxa"/>
            <w:shd w:val="clear" w:color="auto" w:fill="auto"/>
            <w:vAlign w:val="center"/>
          </w:tcPr>
          <w:p w14:paraId="782B0BFB" w14:textId="77777777" w:rsidR="00444D75" w:rsidRPr="001A412F" w:rsidRDefault="00444D75" w:rsidP="002B66D8">
            <w:pPr>
              <w:pStyle w:val="aa"/>
              <w:ind w:right="20"/>
              <w:jc w:val="both"/>
              <w:rPr>
                <w:rFonts w:eastAsia="굴림"/>
              </w:rPr>
            </w:pPr>
            <w:r w:rsidRPr="001A412F">
              <w:rPr>
                <w:rFonts w:eastAsia="굴림"/>
              </w:rPr>
              <w:t>Privileged</w:t>
            </w:r>
          </w:p>
        </w:tc>
      </w:tr>
    </w:tbl>
    <w:p w14:paraId="54C2FEC7" w14:textId="77777777" w:rsidR="00444D75" w:rsidRPr="008F67D1" w:rsidRDefault="00444D75" w:rsidP="002B66D8">
      <w:pPr>
        <w:pStyle w:val="a3"/>
        <w:ind w:left="0" w:right="20"/>
        <w:rPr>
          <w:rFonts w:cs="Arial"/>
        </w:rPr>
      </w:pPr>
      <w:r w:rsidRPr="008F67D1">
        <w:rPr>
          <w:rFonts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1A412F" w14:paraId="36E0B5FF" w14:textId="77777777" w:rsidTr="00444D75">
        <w:tc>
          <w:tcPr>
            <w:tcW w:w="8820" w:type="dxa"/>
            <w:shd w:val="clear" w:color="auto" w:fill="auto"/>
          </w:tcPr>
          <w:p w14:paraId="57B504A3"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flash</w:t>
            </w:r>
          </w:p>
          <w:p w14:paraId="567FD414" w14:textId="77777777" w:rsidR="00444D75" w:rsidRPr="001A412F" w:rsidRDefault="00444D75" w:rsidP="002B66D8">
            <w:pPr>
              <w:pStyle w:val="aa"/>
              <w:ind w:right="20"/>
              <w:rPr>
                <w:rFonts w:eastAsia="굴림"/>
              </w:rPr>
            </w:pPr>
            <w:r w:rsidRPr="001A412F">
              <w:rPr>
                <w:rFonts w:eastAsia="굴림"/>
              </w:rPr>
              <w:t xml:space="preserve">IP address of remote </w:t>
            </w:r>
            <w:proofErr w:type="gramStart"/>
            <w:r w:rsidRPr="001A412F">
              <w:rPr>
                <w:rFonts w:eastAsia="굴림"/>
              </w:rPr>
              <w:t>host ?</w:t>
            </w:r>
            <w:proofErr w:type="gramEnd"/>
            <w:r w:rsidRPr="001A412F">
              <w:rPr>
                <w:rFonts w:eastAsia="굴림"/>
              </w:rPr>
              <w:t xml:space="preserve"> 10.1.13.4</w:t>
            </w:r>
          </w:p>
          <w:p w14:paraId="00F7EE91" w14:textId="77777777" w:rsidR="00444D75" w:rsidRPr="001A412F" w:rsidRDefault="00444D75" w:rsidP="002B66D8">
            <w:pPr>
              <w:pStyle w:val="aa"/>
              <w:ind w:right="20"/>
              <w:rPr>
                <w:rFonts w:eastAsia="굴림"/>
              </w:rPr>
            </w:pPr>
            <w:r w:rsidRPr="001A412F">
              <w:rPr>
                <w:rFonts w:eastAsia="굴림"/>
              </w:rPr>
              <w:t xml:space="preserve">User </w:t>
            </w:r>
            <w:proofErr w:type="gramStart"/>
            <w:r w:rsidRPr="001A412F">
              <w:rPr>
                <w:rFonts w:eastAsia="굴림"/>
              </w:rPr>
              <w:t>ID ?</w:t>
            </w:r>
            <w:proofErr w:type="gramEnd"/>
            <w:r w:rsidRPr="001A412F">
              <w:rPr>
                <w:rFonts w:eastAsia="굴림"/>
              </w:rPr>
              <w:t xml:space="preserve"> evolution</w:t>
            </w:r>
          </w:p>
          <w:p w14:paraId="4287E859" w14:textId="77777777" w:rsidR="00444D75" w:rsidRPr="001A412F" w:rsidRDefault="00444D75" w:rsidP="002B66D8">
            <w:pPr>
              <w:pStyle w:val="aa"/>
              <w:ind w:right="20"/>
              <w:rPr>
                <w:rFonts w:eastAsia="굴림"/>
              </w:rPr>
            </w:pPr>
            <w:proofErr w:type="gramStart"/>
            <w:r w:rsidRPr="001A412F">
              <w:rPr>
                <w:rFonts w:eastAsia="굴림"/>
              </w:rPr>
              <w:t>Password ?</w:t>
            </w:r>
            <w:proofErr w:type="gramEnd"/>
            <w:r w:rsidRPr="001A412F">
              <w:rPr>
                <w:rFonts w:eastAsia="굴림"/>
              </w:rPr>
              <w:t xml:space="preserve"> </w:t>
            </w:r>
          </w:p>
          <w:p w14:paraId="72E97699" w14:textId="77777777" w:rsidR="00444D75" w:rsidRPr="001A412F" w:rsidRDefault="00444D75" w:rsidP="002B66D8">
            <w:pPr>
              <w:pStyle w:val="aa"/>
              <w:ind w:right="20"/>
              <w:rPr>
                <w:rFonts w:eastAsia="굴림"/>
              </w:rPr>
            </w:pPr>
            <w:r w:rsidRPr="001A412F">
              <w:rPr>
                <w:rFonts w:eastAsia="굴림"/>
              </w:rPr>
              <w:t xml:space="preserve">Source file </w:t>
            </w:r>
            <w:proofErr w:type="gramStart"/>
            <w:r w:rsidRPr="001A412F">
              <w:rPr>
                <w:rFonts w:eastAsia="굴림"/>
              </w:rPr>
              <w:t>name ?</w:t>
            </w:r>
            <w:proofErr w:type="gramEnd"/>
            <w:r w:rsidRPr="001A412F">
              <w:rPr>
                <w:rFonts w:eastAsia="굴림"/>
              </w:rPr>
              <w:t xml:space="preserve"> 0621</w:t>
            </w:r>
          </w:p>
          <w:p w14:paraId="0177AFD7" w14:textId="77777777" w:rsidR="00444D75" w:rsidRPr="001A412F" w:rsidRDefault="00444D75" w:rsidP="002B66D8">
            <w:pPr>
              <w:pStyle w:val="aa"/>
              <w:ind w:right="20"/>
              <w:rPr>
                <w:rFonts w:eastAsia="굴림"/>
              </w:rPr>
            </w:pPr>
            <w:r w:rsidRPr="001A412F">
              <w:rPr>
                <w:rFonts w:eastAsia="굴림"/>
              </w:rPr>
              <w:t xml:space="preserve">Destination file </w:t>
            </w:r>
            <w:proofErr w:type="gramStart"/>
            <w:r w:rsidRPr="001A412F">
              <w:rPr>
                <w:rFonts w:eastAsia="굴림"/>
              </w:rPr>
              <w:t>name ?</w:t>
            </w:r>
            <w:proofErr w:type="gramEnd"/>
            <w:r w:rsidRPr="001A412F">
              <w:rPr>
                <w:rFonts w:eastAsia="굴림"/>
              </w:rPr>
              <w:t xml:space="preserve"> 0621</w:t>
            </w:r>
          </w:p>
          <w:p w14:paraId="67A18014" w14:textId="77777777" w:rsidR="00444D75" w:rsidRPr="001A412F" w:rsidRDefault="00444D75" w:rsidP="002B66D8">
            <w:pPr>
              <w:pStyle w:val="aa"/>
              <w:ind w:right="20"/>
              <w:rPr>
                <w:rFonts w:eastAsia="굴림"/>
              </w:rPr>
            </w:pPr>
            <w:r w:rsidRPr="001A412F">
              <w:rPr>
                <w:rFonts w:eastAsia="굴림"/>
              </w:rPr>
              <w:t>Warning: There is a file already existing with this name</w:t>
            </w:r>
          </w:p>
          <w:p w14:paraId="39BB6937" w14:textId="77777777" w:rsidR="00444D75" w:rsidRPr="001A412F" w:rsidRDefault="00444D75" w:rsidP="002B66D8">
            <w:pPr>
              <w:pStyle w:val="aa"/>
              <w:ind w:right="20"/>
              <w:rPr>
                <w:rFonts w:eastAsia="굴림"/>
              </w:rPr>
            </w:pPr>
            <w:r w:rsidRPr="001A412F">
              <w:rPr>
                <w:rFonts w:eastAsia="굴림"/>
              </w:rPr>
              <w:t>Do you want to over-write [yes/no]? y</w:t>
            </w:r>
          </w:p>
          <w:p w14:paraId="65C04223" w14:textId="77777777" w:rsidR="00444D75" w:rsidRPr="001A412F" w:rsidRDefault="00444D75" w:rsidP="002B66D8">
            <w:pPr>
              <w:pStyle w:val="aa"/>
              <w:ind w:right="20"/>
              <w:rPr>
                <w:rFonts w:eastAsia="굴림"/>
              </w:rPr>
            </w:pPr>
            <w:r w:rsidRPr="001A412F">
              <w:rPr>
                <w:rFonts w:eastAsia="굴림"/>
              </w:rPr>
              <w:t>Over-writing 0621 file to flash memory</w:t>
            </w:r>
          </w:p>
          <w:p w14:paraId="1BB62CC8" w14:textId="77777777" w:rsidR="00444D75" w:rsidRPr="001A412F" w:rsidRDefault="00444D75" w:rsidP="002B66D8">
            <w:pPr>
              <w:pStyle w:val="aa"/>
              <w:ind w:right="20"/>
              <w:rPr>
                <w:rFonts w:eastAsia="굴림"/>
              </w:rPr>
            </w:pPr>
          </w:p>
        </w:tc>
      </w:tr>
    </w:tbl>
    <w:p w14:paraId="65B2BA19" w14:textId="77777777" w:rsidR="00444D75" w:rsidRPr="008F67D1" w:rsidRDefault="00444D75" w:rsidP="002B66D8">
      <w:pPr>
        <w:ind w:right="20"/>
        <w:rPr>
          <w:rFonts w:eastAsia="굴림"/>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1A412F" w14:paraId="1140440E" w14:textId="77777777" w:rsidTr="00444D75">
        <w:tc>
          <w:tcPr>
            <w:tcW w:w="8820" w:type="dxa"/>
            <w:shd w:val="clear" w:color="auto" w:fill="auto"/>
          </w:tcPr>
          <w:p w14:paraId="149A2F58" w14:textId="77777777"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bootloader</w:t>
            </w:r>
            <w:r w:rsidRPr="001A412F">
              <w:rPr>
                <w:rFonts w:eastAsia="굴림"/>
              </w:rPr>
              <w:t xml:space="preserve"> </w:t>
            </w:r>
          </w:p>
          <w:p w14:paraId="7A1709C6" w14:textId="77777777" w:rsidR="00444D75" w:rsidRPr="001A412F" w:rsidRDefault="00444D75" w:rsidP="002B66D8">
            <w:pPr>
              <w:pStyle w:val="aa"/>
              <w:ind w:right="20"/>
              <w:rPr>
                <w:rFonts w:eastAsia="굴림"/>
              </w:rPr>
            </w:pPr>
            <w:r w:rsidRPr="001A412F">
              <w:rPr>
                <w:rFonts w:eastAsia="굴림"/>
              </w:rPr>
              <w:t xml:space="preserve">IP address of remote </w:t>
            </w:r>
            <w:proofErr w:type="gramStart"/>
            <w:r w:rsidRPr="001A412F">
              <w:rPr>
                <w:rFonts w:eastAsia="굴림"/>
              </w:rPr>
              <w:t>host ?</w:t>
            </w:r>
            <w:proofErr w:type="gramEnd"/>
            <w:r w:rsidRPr="001A412F">
              <w:rPr>
                <w:rFonts w:eastAsia="굴림"/>
              </w:rPr>
              <w:t xml:space="preserve"> 192.168.0.1</w:t>
            </w:r>
          </w:p>
          <w:p w14:paraId="60DEE3B8" w14:textId="77777777" w:rsidR="00444D75" w:rsidRPr="001A412F" w:rsidRDefault="00444D75" w:rsidP="002B66D8">
            <w:pPr>
              <w:pStyle w:val="aa"/>
              <w:ind w:right="20"/>
              <w:rPr>
                <w:rFonts w:eastAsia="굴림"/>
              </w:rPr>
            </w:pPr>
            <w:r w:rsidRPr="001A412F">
              <w:rPr>
                <w:rFonts w:eastAsia="굴림"/>
              </w:rPr>
              <w:t xml:space="preserve">User </w:t>
            </w:r>
            <w:proofErr w:type="gramStart"/>
            <w:r w:rsidRPr="001A412F">
              <w:rPr>
                <w:rFonts w:eastAsia="굴림"/>
              </w:rPr>
              <w:t>ID ?</w:t>
            </w:r>
            <w:proofErr w:type="gramEnd"/>
            <w:r w:rsidRPr="001A412F">
              <w:rPr>
                <w:rFonts w:eastAsia="굴림"/>
              </w:rPr>
              <w:t xml:space="preserve"> lns</w:t>
            </w:r>
          </w:p>
          <w:p w14:paraId="61D2EE2C" w14:textId="77777777" w:rsidR="00444D75" w:rsidRPr="001A412F" w:rsidRDefault="00444D75" w:rsidP="002B66D8">
            <w:pPr>
              <w:pStyle w:val="aa"/>
              <w:ind w:right="20"/>
              <w:rPr>
                <w:rFonts w:eastAsia="굴림"/>
              </w:rPr>
            </w:pPr>
            <w:proofErr w:type="gramStart"/>
            <w:r w:rsidRPr="001A412F">
              <w:rPr>
                <w:rFonts w:eastAsia="굴림"/>
              </w:rPr>
              <w:t>Password ?</w:t>
            </w:r>
            <w:proofErr w:type="gramEnd"/>
            <w:r w:rsidRPr="001A412F">
              <w:rPr>
                <w:rFonts w:eastAsia="굴림"/>
              </w:rPr>
              <w:t xml:space="preserve"> </w:t>
            </w:r>
          </w:p>
          <w:p w14:paraId="7407F023" w14:textId="77777777" w:rsidR="00444D75" w:rsidRPr="001A412F" w:rsidRDefault="00444D75" w:rsidP="002B66D8">
            <w:pPr>
              <w:pStyle w:val="aa"/>
              <w:ind w:right="20"/>
              <w:rPr>
                <w:rFonts w:eastAsia="굴림"/>
              </w:rPr>
            </w:pPr>
            <w:r w:rsidRPr="001A412F">
              <w:rPr>
                <w:rFonts w:eastAsia="굴림"/>
              </w:rPr>
              <w:t xml:space="preserve">Source file </w:t>
            </w:r>
            <w:proofErr w:type="gramStart"/>
            <w:r w:rsidRPr="001A412F">
              <w:rPr>
                <w:rFonts w:eastAsia="굴림"/>
              </w:rPr>
              <w:t>name ?</w:t>
            </w:r>
            <w:proofErr w:type="gramEnd"/>
            <w:r w:rsidRPr="001A412F">
              <w:rPr>
                <w:rFonts w:eastAsia="굴림"/>
              </w:rPr>
              <w:t xml:space="preserve"> E7xg.bsp </w:t>
            </w:r>
          </w:p>
          <w:p w14:paraId="6F946CF7" w14:textId="77777777" w:rsidR="00444D75" w:rsidRPr="001A412F" w:rsidRDefault="00444D75" w:rsidP="002B66D8">
            <w:pPr>
              <w:pStyle w:val="aa"/>
              <w:ind w:right="20"/>
              <w:rPr>
                <w:rFonts w:eastAsia="굴림"/>
              </w:rPr>
            </w:pPr>
            <w:r w:rsidRPr="001A412F">
              <w:rPr>
                <w:rFonts w:eastAsia="굴림"/>
              </w:rPr>
              <w:t>Bootloader key (0xaabb</w:t>
            </w:r>
            <w:proofErr w:type="gramStart"/>
            <w:r w:rsidRPr="001A412F">
              <w:rPr>
                <w:rFonts w:eastAsia="굴림"/>
              </w:rPr>
              <w:t>) ?</w:t>
            </w:r>
            <w:proofErr w:type="gramEnd"/>
            <w:r w:rsidRPr="001A412F">
              <w:rPr>
                <w:rFonts w:eastAsia="굴림"/>
              </w:rPr>
              <w:t xml:space="preserve"> 0x860011</w:t>
            </w:r>
          </w:p>
          <w:p w14:paraId="2C25427B" w14:textId="77777777" w:rsidR="00444D75" w:rsidRPr="001A412F" w:rsidRDefault="00444D75" w:rsidP="002B66D8">
            <w:pPr>
              <w:pStyle w:val="aa"/>
              <w:ind w:right="20"/>
              <w:rPr>
                <w:rFonts w:eastAsia="굴림"/>
              </w:rPr>
            </w:pPr>
            <w:r w:rsidRPr="001A412F">
              <w:rPr>
                <w:rFonts w:eastAsia="굴림"/>
              </w:rPr>
              <w:t>FTP:: 10.1.13.4//E7xg.bsp --&gt; bootloader</w:t>
            </w:r>
          </w:p>
          <w:p w14:paraId="2C74412D" w14:textId="77777777" w:rsidR="00444D75" w:rsidRPr="001A412F" w:rsidRDefault="00444D75" w:rsidP="002B66D8">
            <w:pPr>
              <w:pStyle w:val="aa"/>
              <w:ind w:right="20"/>
              <w:rPr>
                <w:rFonts w:eastAsia="굴림"/>
              </w:rPr>
            </w:pPr>
            <w:r w:rsidRPr="001A412F">
              <w:rPr>
                <w:rFonts w:eastAsia="굴림"/>
              </w:rPr>
              <w:t>Continue [yes/no]? yes</w:t>
            </w:r>
          </w:p>
          <w:p w14:paraId="02F522AF" w14:textId="77777777" w:rsidR="00444D75" w:rsidRPr="001A412F" w:rsidRDefault="00444D75" w:rsidP="002B66D8">
            <w:pPr>
              <w:pStyle w:val="aa"/>
              <w:ind w:right="20"/>
              <w:rPr>
                <w:rFonts w:eastAsia="굴림"/>
              </w:rPr>
            </w:pPr>
            <w:r w:rsidRPr="001A412F">
              <w:rPr>
                <w:rFonts w:eastAsia="굴림"/>
              </w:rPr>
              <w:t>(</w:t>
            </w:r>
            <w:r w:rsidR="00C475A8">
              <w:rPr>
                <w:rStyle w:val="hps"/>
                <w:color w:val="222222"/>
              </w:rPr>
              <w:t>Omission</w:t>
            </w:r>
            <w:r w:rsidRPr="001A412F">
              <w:rPr>
                <w:rFonts w:eastAsia="굴림"/>
              </w:rPr>
              <w:t>)</w:t>
            </w:r>
          </w:p>
        </w:tc>
      </w:tr>
    </w:tbl>
    <w:p w14:paraId="697F9491" w14:textId="77777777" w:rsidR="00444D75" w:rsidRPr="008F67D1" w:rsidRDefault="00444D75" w:rsidP="002B66D8">
      <w:pPr>
        <w:pStyle w:val="a3"/>
        <w:ind w:left="0" w:right="20"/>
        <w:rPr>
          <w:rFonts w:cs="Arial"/>
        </w:rPr>
      </w:pPr>
      <w:r w:rsidRPr="008F67D1">
        <w:rPr>
          <w:rFonts w:cs="Arial"/>
        </w:rPr>
        <w:lastRenderedPageBreak/>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1A412F" w14:paraId="5F3464C2" w14:textId="77777777" w:rsidTr="00444D75">
        <w:tc>
          <w:tcPr>
            <w:tcW w:w="8820" w:type="dxa"/>
            <w:shd w:val="clear" w:color="auto" w:fill="auto"/>
          </w:tcPr>
          <w:p w14:paraId="5E737A75" w14:textId="77777777" w:rsidR="00444D75" w:rsidRPr="001A412F" w:rsidRDefault="00444D75" w:rsidP="002B66D8">
            <w:pPr>
              <w:pStyle w:val="aa"/>
              <w:ind w:right="20"/>
              <w:rPr>
                <w:rFonts w:eastAsia="굴림"/>
              </w:rPr>
            </w:pPr>
            <w:r w:rsidRPr="001A412F">
              <w:rPr>
                <w:rFonts w:eastAsia="굴림"/>
              </w:rPr>
              <w:t>shu#</w:t>
            </w:r>
            <w:r w:rsidRPr="001A412F">
              <w:rPr>
                <w:rFonts w:eastAsia="굴림"/>
                <w:b/>
              </w:rPr>
              <w:t>copy running-config usbflash: evol.cfg</w:t>
            </w:r>
          </w:p>
          <w:p w14:paraId="0F2DB70B" w14:textId="77777777" w:rsidR="00444D75" w:rsidRPr="001A412F" w:rsidRDefault="00444D75" w:rsidP="002B66D8">
            <w:pPr>
              <w:pStyle w:val="aa"/>
              <w:ind w:right="20"/>
              <w:rPr>
                <w:rFonts w:eastAsia="굴림"/>
              </w:rPr>
            </w:pPr>
            <w:r w:rsidRPr="001A412F">
              <w:rPr>
                <w:rFonts w:eastAsia="굴림"/>
              </w:rPr>
              <w:t xml:space="preserve">shu#show usbflash: </w:t>
            </w:r>
          </w:p>
          <w:p w14:paraId="67D3E0FC" w14:textId="77777777" w:rsidR="00444D75" w:rsidRPr="001A412F" w:rsidRDefault="00444D75" w:rsidP="002B66D8">
            <w:pPr>
              <w:pStyle w:val="aa"/>
              <w:ind w:right="20"/>
              <w:rPr>
                <w:rFonts w:eastAsia="굴림"/>
              </w:rPr>
            </w:pPr>
          </w:p>
          <w:p w14:paraId="466B0208" w14:textId="77777777" w:rsidR="00444D75" w:rsidRPr="001A412F" w:rsidRDefault="00444D75" w:rsidP="002B66D8">
            <w:pPr>
              <w:pStyle w:val="aa"/>
              <w:ind w:right="20"/>
              <w:rPr>
                <w:rFonts w:eastAsia="굴림"/>
              </w:rPr>
            </w:pPr>
            <w:r w:rsidRPr="001A412F">
              <w:rPr>
                <w:rFonts w:eastAsia="굴림"/>
              </w:rPr>
              <w:t>--------filename-------- -----------type/info------------ CN -length-</w:t>
            </w:r>
          </w:p>
          <w:p w14:paraId="1239C89F" w14:textId="77777777" w:rsidR="00444D75" w:rsidRPr="001A412F" w:rsidRDefault="00444D75" w:rsidP="002B66D8">
            <w:pPr>
              <w:pStyle w:val="aa"/>
              <w:ind w:right="20"/>
              <w:rPr>
                <w:rFonts w:eastAsia="굴림"/>
              </w:rPr>
            </w:pPr>
            <w:r w:rsidRPr="001A412F">
              <w:rPr>
                <w:rFonts w:eastAsia="굴림"/>
              </w:rPr>
              <w:t>2.avi                    binary data file                 -- 731899904</w:t>
            </w:r>
          </w:p>
          <w:p w14:paraId="4DD23BD3" w14:textId="77777777" w:rsidR="00444D75" w:rsidRPr="001A412F" w:rsidRDefault="00444D75" w:rsidP="002B66D8">
            <w:pPr>
              <w:pStyle w:val="aa"/>
              <w:ind w:right="20"/>
              <w:rPr>
                <w:rFonts w:eastAsia="굴림"/>
              </w:rPr>
            </w:pPr>
            <w:r w:rsidRPr="001A412F">
              <w:rPr>
                <w:rFonts w:eastAsia="굴림"/>
              </w:rPr>
              <w:t>evol.cfg                 text file                        --     7131</w:t>
            </w:r>
          </w:p>
          <w:p w14:paraId="154DF31C" w14:textId="77777777" w:rsidR="00444D75" w:rsidRPr="001A412F" w:rsidRDefault="00444D75" w:rsidP="002B66D8">
            <w:pPr>
              <w:pStyle w:val="aa"/>
              <w:ind w:right="20"/>
              <w:rPr>
                <w:rFonts w:eastAsia="굴림"/>
              </w:rPr>
            </w:pPr>
            <w:r w:rsidRPr="001A412F">
              <w:rPr>
                <w:rFonts w:eastAsia="굴림"/>
              </w:rPr>
              <w:t>……</w:t>
            </w:r>
          </w:p>
          <w:p w14:paraId="6A742A66" w14:textId="77777777" w:rsidR="00444D75" w:rsidRPr="001A412F" w:rsidRDefault="00444D75" w:rsidP="002B66D8">
            <w:pPr>
              <w:pStyle w:val="aa"/>
              <w:ind w:right="20"/>
              <w:rPr>
                <w:rFonts w:eastAsia="굴림"/>
              </w:rPr>
            </w:pPr>
            <w:r w:rsidRPr="001A412F">
              <w:rPr>
                <w:rFonts w:eastAsia="굴림"/>
              </w:rPr>
              <w:t>2189336 Kbytes available (1432588 Kbytes, 19 % used)</w:t>
            </w:r>
          </w:p>
          <w:p w14:paraId="058B71DC" w14:textId="77777777" w:rsidR="00444D75" w:rsidRPr="001A412F" w:rsidRDefault="00444D75" w:rsidP="002B66D8">
            <w:pPr>
              <w:pStyle w:val="aa"/>
              <w:ind w:right="20"/>
              <w:rPr>
                <w:rFonts w:eastAsia="굴림"/>
              </w:rPr>
            </w:pPr>
          </w:p>
          <w:p w14:paraId="519BC07D" w14:textId="77777777" w:rsidR="00444D75" w:rsidRPr="001A412F" w:rsidRDefault="00444D75" w:rsidP="002B66D8">
            <w:pPr>
              <w:pStyle w:val="aa"/>
              <w:ind w:right="20"/>
              <w:rPr>
                <w:rFonts w:eastAsia="굴림"/>
              </w:rPr>
            </w:pPr>
            <w:r w:rsidRPr="001A412F">
              <w:rPr>
                <w:rFonts w:eastAsia="굴림"/>
              </w:rPr>
              <w:t>shu#</w:t>
            </w:r>
          </w:p>
        </w:tc>
      </w:tr>
    </w:tbl>
    <w:p w14:paraId="780A4F26" w14:textId="77777777" w:rsidR="00444D75" w:rsidRPr="008F67D1" w:rsidRDefault="00444D75" w:rsidP="002B66D8">
      <w:pPr>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6"/>
        <w:gridCol w:w="1083"/>
        <w:gridCol w:w="6189"/>
      </w:tblGrid>
      <w:tr w:rsidR="00444D75" w:rsidRPr="001A412F" w14:paraId="2B99FAE4" w14:textId="77777777" w:rsidTr="004E0388">
        <w:tc>
          <w:tcPr>
            <w:tcW w:w="900" w:type="dxa"/>
            <w:shd w:val="clear" w:color="auto" w:fill="auto"/>
            <w:vAlign w:val="center"/>
          </w:tcPr>
          <w:p w14:paraId="3E8B5B7E" w14:textId="77777777" w:rsidR="00444D75" w:rsidRPr="001A412F" w:rsidRDefault="00444D75" w:rsidP="002B66D8">
            <w:pPr>
              <w:pStyle w:val="aa"/>
              <w:ind w:right="20"/>
              <w:jc w:val="both"/>
              <w:rPr>
                <w:rFonts w:eastAsia="굴림"/>
              </w:rPr>
            </w:pPr>
            <w:r>
              <w:rPr>
                <w:rFonts w:eastAsia="굴림"/>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14:paraId="0C68CD55" w14:textId="77777777" w:rsidR="00444D75" w:rsidRPr="008F67D1" w:rsidRDefault="00444D75" w:rsidP="002B66D8">
            <w:pPr>
              <w:spacing w:line="240" w:lineRule="auto"/>
              <w:ind w:right="20"/>
            </w:pPr>
            <w:r w:rsidRPr="008F67D1">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8F67D1" w:rsidRDefault="00444D75" w:rsidP="002B66D8">
      <w:pPr>
        <w:pStyle w:val="3"/>
        <w:ind w:left="0" w:right="20"/>
      </w:pPr>
      <w:bookmarkStart w:id="4527" w:name="_Toc363833949"/>
      <w:bookmarkStart w:id="4528" w:name="_Configuration_파일_관리"/>
      <w:bookmarkStart w:id="4529" w:name="_Toc254353582"/>
      <w:bookmarkStart w:id="4530" w:name="_Toc277778309"/>
      <w:bookmarkStart w:id="4531" w:name="_Toc444695318"/>
      <w:r w:rsidRPr="008F67D1">
        <w:t>Down/Up</w:t>
      </w:r>
      <w:r w:rsidR="002B66D8">
        <w:t xml:space="preserve"> </w:t>
      </w:r>
      <w:r w:rsidRPr="008F67D1">
        <w:t>Load</w:t>
      </w:r>
      <w:bookmarkEnd w:id="4527"/>
      <w:bookmarkEnd w:id="4528"/>
      <w:r w:rsidRPr="008F67D1">
        <w:t>ing File with the TFTP</w:t>
      </w:r>
      <w:bookmarkEnd w:id="4529"/>
      <w:bookmarkEnd w:id="4530"/>
      <w:r w:rsidR="002B66D8">
        <w:t xml:space="preserve"> server</w:t>
      </w:r>
      <w:bookmarkEnd w:id="4531"/>
    </w:p>
    <w:p w14:paraId="64A8DB0F" w14:textId="77777777" w:rsidR="00444D75" w:rsidRPr="008F67D1" w:rsidRDefault="00444D75" w:rsidP="002B66D8">
      <w:pPr>
        <w:pStyle w:val="a3"/>
        <w:ind w:left="0" w:right="20"/>
        <w:rPr>
          <w:rFonts w:cs="Arial"/>
        </w:rPr>
      </w:pPr>
      <w:r w:rsidRPr="008F67D1">
        <w:rPr>
          <w:rFonts w:cs="Arial"/>
        </w:rPr>
        <w:t>To download and upload the file with the TFTP</w:t>
      </w:r>
      <w:r w:rsidR="002B66D8">
        <w:rPr>
          <w:rFonts w:cs="Arial"/>
        </w:rPr>
        <w:t xml:space="preserve"> server</w:t>
      </w:r>
      <w:r w:rsidRPr="008F67D1">
        <w:rPr>
          <w:rFonts w:cs="Arial"/>
        </w:rPr>
        <w:t>, use the following command.</w:t>
      </w:r>
    </w:p>
    <w:p w14:paraId="3CE8BD0B" w14:textId="77777777" w:rsidR="00444D75" w:rsidRPr="008F67D1" w:rsidRDefault="006A4BB0" w:rsidP="002B66D8">
      <w:pPr>
        <w:pStyle w:val="afffff9"/>
        <w:ind w:left="0" w:right="20"/>
        <w:rPr>
          <w:rFonts w:cs="Arial"/>
        </w:rPr>
      </w:pPr>
      <w:bookmarkStart w:id="4532" w:name="_Toc292810144"/>
      <w:bookmarkStart w:id="4533" w:name="_Toc294800301"/>
      <w:bookmarkStart w:id="4534" w:name="_Toc294800503"/>
      <w:bookmarkStart w:id="4535" w:name="_Toc294800827"/>
      <w:bookmarkStart w:id="4536" w:name="_Toc391575405"/>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263</w:t>
      </w:r>
      <w:r w:rsidR="005832B8">
        <w:rPr>
          <w:rFonts w:cs="Arial"/>
        </w:rPr>
        <w:fldChar w:fldCharType="end"/>
      </w:r>
      <w:r w:rsidR="00444D75" w:rsidRPr="008F67D1">
        <w:rPr>
          <w:rFonts w:cs="Arial"/>
        </w:rPr>
        <w:t xml:space="preserve"> </w:t>
      </w:r>
      <w:bookmarkEnd w:id="4532"/>
      <w:bookmarkEnd w:id="4533"/>
      <w:r w:rsidR="00444D75" w:rsidRPr="008F67D1">
        <w:rPr>
          <w:rFonts w:cs="Arial"/>
        </w:rPr>
        <w:t>Down/Up</w:t>
      </w:r>
      <w:r w:rsidR="002B66D8">
        <w:rPr>
          <w:rFonts w:cs="Arial"/>
        </w:rPr>
        <w:t xml:space="preserve"> </w:t>
      </w:r>
      <w:r w:rsidR="00444D75" w:rsidRPr="008F67D1">
        <w:rPr>
          <w:rFonts w:cs="Arial"/>
        </w:rPr>
        <w:t>Loading File with TFTP</w:t>
      </w:r>
      <w:bookmarkEnd w:id="4534"/>
      <w:bookmarkEnd w:id="4535"/>
      <w:bookmarkEnd w:id="4536"/>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1A412F" w14:paraId="40448253" w14:textId="77777777" w:rsidTr="00444D75">
        <w:trPr>
          <w:trHeight w:val="282"/>
        </w:trPr>
        <w:tc>
          <w:tcPr>
            <w:tcW w:w="3775" w:type="dxa"/>
            <w:shd w:val="clear" w:color="auto" w:fill="E6E6E6"/>
            <w:vAlign w:val="center"/>
          </w:tcPr>
          <w:p w14:paraId="47A92CBB"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3109" w:type="dxa"/>
            <w:shd w:val="clear" w:color="auto" w:fill="E6E6E6"/>
            <w:vAlign w:val="center"/>
          </w:tcPr>
          <w:p w14:paraId="4025E4B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1447" w:type="dxa"/>
            <w:shd w:val="clear" w:color="auto" w:fill="E6E6E6"/>
            <w:vAlign w:val="center"/>
          </w:tcPr>
          <w:p w14:paraId="08C31D37"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5E99B0F6" w14:textId="77777777" w:rsidTr="00444D75">
        <w:trPr>
          <w:trHeight w:val="317"/>
        </w:trPr>
        <w:tc>
          <w:tcPr>
            <w:tcW w:w="3775" w:type="dxa"/>
            <w:shd w:val="clear" w:color="auto" w:fill="auto"/>
            <w:vAlign w:val="center"/>
          </w:tcPr>
          <w:p w14:paraId="1F487E99" w14:textId="77777777" w:rsidR="00444D75" w:rsidRPr="001A412F" w:rsidRDefault="00444D75" w:rsidP="002B66D8">
            <w:pPr>
              <w:pStyle w:val="aa"/>
              <w:ind w:right="20"/>
              <w:rPr>
                <w:rFonts w:eastAsia="굴림"/>
                <w:bCs/>
              </w:rPr>
            </w:pPr>
            <w:proofErr w:type="gramStart"/>
            <w:r w:rsidRPr="001A412F">
              <w:rPr>
                <w:rFonts w:eastAsia="굴림"/>
                <w:bCs/>
              </w:rPr>
              <w:t>copy</w:t>
            </w:r>
            <w:proofErr w:type="gramEnd"/>
            <w:r w:rsidRPr="001A412F">
              <w:rPr>
                <w:rFonts w:eastAsia="굴림"/>
                <w:bCs/>
              </w:rPr>
              <w:t xml:space="preserve"> tftp: (usbflash:|disk1:| flash:) (&lt;0-9&gt;|)</w:t>
            </w:r>
          </w:p>
        </w:tc>
        <w:tc>
          <w:tcPr>
            <w:tcW w:w="3109" w:type="dxa"/>
            <w:shd w:val="clear" w:color="auto" w:fill="auto"/>
            <w:vAlign w:val="center"/>
          </w:tcPr>
          <w:p w14:paraId="3B2D8242" w14:textId="77777777" w:rsidR="00444D75" w:rsidRPr="001A412F" w:rsidRDefault="00444D75" w:rsidP="002B66D8">
            <w:pPr>
              <w:pStyle w:val="aa"/>
              <w:ind w:right="20"/>
              <w:jc w:val="both"/>
              <w:rPr>
                <w:rFonts w:eastAsia="굴림"/>
              </w:rPr>
            </w:pPr>
            <w:r w:rsidRPr="001A412F">
              <w:rPr>
                <w:rFonts w:eastAsia="굴림"/>
              </w:rPr>
              <w:t>Saves OS image file from TFTP to Flash, USB, and CF.</w:t>
            </w:r>
          </w:p>
        </w:tc>
        <w:tc>
          <w:tcPr>
            <w:tcW w:w="1447" w:type="dxa"/>
            <w:shd w:val="clear" w:color="auto" w:fill="auto"/>
            <w:vAlign w:val="center"/>
          </w:tcPr>
          <w:p w14:paraId="5BEAED2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5C35C0DA" w14:textId="77777777" w:rsidTr="00444D75">
        <w:trPr>
          <w:trHeight w:val="316"/>
        </w:trPr>
        <w:tc>
          <w:tcPr>
            <w:tcW w:w="3775" w:type="dxa"/>
            <w:shd w:val="clear" w:color="auto" w:fill="auto"/>
            <w:vAlign w:val="center"/>
          </w:tcPr>
          <w:p w14:paraId="4926B07F" w14:textId="77777777" w:rsidR="00444D75" w:rsidRPr="001A412F" w:rsidRDefault="00444D75" w:rsidP="002B66D8">
            <w:pPr>
              <w:pStyle w:val="aa"/>
              <w:ind w:right="20"/>
              <w:rPr>
                <w:rFonts w:eastAsia="굴림"/>
                <w:bCs/>
              </w:rPr>
            </w:pPr>
            <w:proofErr w:type="gramStart"/>
            <w:r w:rsidRPr="001A412F">
              <w:rPr>
                <w:rFonts w:eastAsia="굴림"/>
                <w:bCs/>
              </w:rPr>
              <w:t>copy</w:t>
            </w:r>
            <w:proofErr w:type="gramEnd"/>
            <w:r w:rsidRPr="001A412F">
              <w:rPr>
                <w:rFonts w:eastAsia="굴림"/>
                <w:bCs/>
              </w:rPr>
              <w:t xml:space="preserve"> (usbflash:|disk1:| flash:) (&lt;0-9&gt;|) tftp:</w:t>
            </w:r>
          </w:p>
        </w:tc>
        <w:tc>
          <w:tcPr>
            <w:tcW w:w="3109" w:type="dxa"/>
            <w:shd w:val="clear" w:color="auto" w:fill="auto"/>
            <w:vAlign w:val="center"/>
          </w:tcPr>
          <w:p w14:paraId="6C4DDDE3" w14:textId="77777777" w:rsidR="00444D75" w:rsidRPr="001A412F" w:rsidRDefault="00444D75" w:rsidP="002B66D8">
            <w:pPr>
              <w:pStyle w:val="aa"/>
              <w:ind w:right="20"/>
              <w:jc w:val="both"/>
              <w:rPr>
                <w:rFonts w:eastAsia="굴림"/>
              </w:rPr>
            </w:pPr>
            <w:r w:rsidRPr="001A412F">
              <w:rPr>
                <w:rFonts w:eastAsia="굴림"/>
              </w:rPr>
              <w:t>Saves OS image from Flash, USB, and CF to TFTP.</w:t>
            </w:r>
          </w:p>
        </w:tc>
        <w:tc>
          <w:tcPr>
            <w:tcW w:w="1447" w:type="dxa"/>
            <w:shd w:val="clear" w:color="auto" w:fill="auto"/>
            <w:vAlign w:val="center"/>
          </w:tcPr>
          <w:p w14:paraId="024640EF"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7FDED604" w14:textId="77777777" w:rsidTr="00444D75">
        <w:trPr>
          <w:trHeight w:val="294"/>
        </w:trPr>
        <w:tc>
          <w:tcPr>
            <w:tcW w:w="3775" w:type="dxa"/>
            <w:shd w:val="clear" w:color="auto" w:fill="auto"/>
            <w:vAlign w:val="center"/>
          </w:tcPr>
          <w:p w14:paraId="15345599" w14:textId="77777777" w:rsidR="00444D75" w:rsidRPr="001A412F" w:rsidRDefault="00444D75" w:rsidP="002B66D8">
            <w:pPr>
              <w:pStyle w:val="aa"/>
              <w:ind w:right="20"/>
              <w:rPr>
                <w:rFonts w:eastAsia="굴림"/>
                <w:bCs/>
              </w:rPr>
            </w:pPr>
            <w:r w:rsidRPr="001A412F">
              <w:rPr>
                <w:rFonts w:eastAsia="굴림"/>
                <w:bCs/>
              </w:rPr>
              <w:t>copy tftp: config-file</w:t>
            </w:r>
          </w:p>
        </w:tc>
        <w:tc>
          <w:tcPr>
            <w:tcW w:w="3109" w:type="dxa"/>
            <w:shd w:val="clear" w:color="auto" w:fill="auto"/>
            <w:vAlign w:val="center"/>
          </w:tcPr>
          <w:p w14:paraId="13C4965E" w14:textId="77777777" w:rsidR="00444D75" w:rsidRPr="001A412F" w:rsidRDefault="00444D75" w:rsidP="002B66D8">
            <w:pPr>
              <w:pStyle w:val="aa"/>
              <w:ind w:right="20"/>
              <w:jc w:val="both"/>
              <w:rPr>
                <w:rFonts w:eastAsia="굴림"/>
              </w:rPr>
            </w:pPr>
            <w:r w:rsidRPr="001A412F">
              <w:rPr>
                <w:rFonts w:eastAsia="굴림"/>
              </w:rPr>
              <w:t>Saves Configuration file from TFTP to Flash.</w:t>
            </w:r>
          </w:p>
        </w:tc>
        <w:tc>
          <w:tcPr>
            <w:tcW w:w="1447" w:type="dxa"/>
            <w:shd w:val="clear" w:color="auto" w:fill="auto"/>
            <w:vAlign w:val="center"/>
          </w:tcPr>
          <w:p w14:paraId="77C94812"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2B8BF77" w14:textId="77777777" w:rsidTr="00444D75">
        <w:trPr>
          <w:trHeight w:val="282"/>
        </w:trPr>
        <w:tc>
          <w:tcPr>
            <w:tcW w:w="3775" w:type="dxa"/>
            <w:shd w:val="clear" w:color="auto" w:fill="auto"/>
            <w:vAlign w:val="center"/>
          </w:tcPr>
          <w:p w14:paraId="22C564D8" w14:textId="77777777" w:rsidR="00444D75" w:rsidRPr="001A412F" w:rsidRDefault="00444D75" w:rsidP="002B66D8">
            <w:pPr>
              <w:pStyle w:val="aa"/>
              <w:ind w:right="20"/>
              <w:rPr>
                <w:rFonts w:eastAsia="굴림"/>
                <w:bCs/>
              </w:rPr>
            </w:pPr>
            <w:r w:rsidRPr="001A412F">
              <w:rPr>
                <w:rFonts w:eastAsia="굴림"/>
                <w:bCs/>
              </w:rPr>
              <w:t>copy tftp: running-config</w:t>
            </w:r>
          </w:p>
        </w:tc>
        <w:tc>
          <w:tcPr>
            <w:tcW w:w="3109" w:type="dxa"/>
            <w:shd w:val="clear" w:color="auto" w:fill="auto"/>
            <w:vAlign w:val="center"/>
          </w:tcPr>
          <w:p w14:paraId="09BA8305" w14:textId="77777777" w:rsidR="00444D75" w:rsidRPr="001A412F" w:rsidRDefault="00444D75" w:rsidP="002B66D8">
            <w:pPr>
              <w:pStyle w:val="aa"/>
              <w:ind w:right="20"/>
              <w:jc w:val="both"/>
              <w:rPr>
                <w:rFonts w:eastAsia="굴림"/>
              </w:rPr>
            </w:pPr>
            <w:r w:rsidRPr="001A412F">
              <w:rPr>
                <w:rFonts w:eastAsia="굴림"/>
              </w:rPr>
              <w:t xml:space="preserve">Applys Configuration file with the current running-config from TFTP </w:t>
            </w:r>
          </w:p>
        </w:tc>
        <w:tc>
          <w:tcPr>
            <w:tcW w:w="1447" w:type="dxa"/>
            <w:shd w:val="clear" w:color="auto" w:fill="auto"/>
            <w:vAlign w:val="center"/>
          </w:tcPr>
          <w:p w14:paraId="53411468"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F7AF51E" w14:textId="77777777" w:rsidTr="00444D75">
        <w:trPr>
          <w:trHeight w:val="363"/>
        </w:trPr>
        <w:tc>
          <w:tcPr>
            <w:tcW w:w="3775" w:type="dxa"/>
            <w:shd w:val="clear" w:color="auto" w:fill="auto"/>
            <w:vAlign w:val="center"/>
          </w:tcPr>
          <w:p w14:paraId="0495D801" w14:textId="77777777" w:rsidR="00444D75" w:rsidRPr="001A412F" w:rsidRDefault="00444D75" w:rsidP="002B66D8">
            <w:pPr>
              <w:pStyle w:val="aa"/>
              <w:ind w:right="20"/>
              <w:rPr>
                <w:rFonts w:eastAsia="굴림"/>
                <w:i/>
                <w:iCs/>
              </w:rPr>
            </w:pPr>
            <w:r w:rsidRPr="001A412F">
              <w:rPr>
                <w:rFonts w:eastAsia="굴림"/>
                <w:bCs/>
              </w:rPr>
              <w:t>copy running-config tftp:</w:t>
            </w:r>
          </w:p>
        </w:tc>
        <w:tc>
          <w:tcPr>
            <w:tcW w:w="3109" w:type="dxa"/>
            <w:shd w:val="clear" w:color="auto" w:fill="auto"/>
            <w:vAlign w:val="center"/>
          </w:tcPr>
          <w:p w14:paraId="038C5272" w14:textId="77777777" w:rsidR="00444D75" w:rsidRPr="001A412F" w:rsidRDefault="00444D75" w:rsidP="002B66D8">
            <w:pPr>
              <w:pStyle w:val="aa"/>
              <w:ind w:right="20"/>
              <w:jc w:val="both"/>
              <w:rPr>
                <w:rFonts w:eastAsia="굴림"/>
              </w:rPr>
            </w:pPr>
            <w:r w:rsidRPr="001A412F">
              <w:rPr>
                <w:rFonts w:eastAsia="굴림"/>
              </w:rPr>
              <w:t xml:space="preserve">Saves running-config with file filename to relevant file system. </w:t>
            </w:r>
          </w:p>
        </w:tc>
        <w:tc>
          <w:tcPr>
            <w:tcW w:w="1447" w:type="dxa"/>
            <w:shd w:val="clear" w:color="auto" w:fill="auto"/>
            <w:vAlign w:val="center"/>
          </w:tcPr>
          <w:p w14:paraId="39438CB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0EEA8934" w14:textId="77777777" w:rsidTr="00444D75">
        <w:trPr>
          <w:trHeight w:val="363"/>
        </w:trPr>
        <w:tc>
          <w:tcPr>
            <w:tcW w:w="3775" w:type="dxa"/>
            <w:shd w:val="clear" w:color="auto" w:fill="auto"/>
            <w:vAlign w:val="center"/>
          </w:tcPr>
          <w:p w14:paraId="5B1A7DA0" w14:textId="77777777" w:rsidR="00444D75" w:rsidRPr="001A412F" w:rsidRDefault="00444D75" w:rsidP="002B66D8">
            <w:pPr>
              <w:pStyle w:val="aa"/>
              <w:ind w:right="20"/>
              <w:rPr>
                <w:rFonts w:eastAsia="굴림"/>
                <w:bCs/>
              </w:rPr>
            </w:pPr>
            <w:r w:rsidRPr="001A412F">
              <w:rPr>
                <w:rFonts w:eastAsia="굴림"/>
                <w:bCs/>
              </w:rPr>
              <w:t>copy tftp: bootloader</w:t>
            </w:r>
          </w:p>
        </w:tc>
        <w:tc>
          <w:tcPr>
            <w:tcW w:w="3109" w:type="dxa"/>
            <w:shd w:val="clear" w:color="auto" w:fill="auto"/>
            <w:vAlign w:val="center"/>
          </w:tcPr>
          <w:p w14:paraId="22525B89" w14:textId="77777777" w:rsidR="00444D75" w:rsidRPr="001A412F" w:rsidRDefault="00444D75" w:rsidP="002B66D8">
            <w:pPr>
              <w:pStyle w:val="aa"/>
              <w:ind w:right="20"/>
              <w:jc w:val="both"/>
              <w:rPr>
                <w:rFonts w:eastAsia="굴림"/>
              </w:rPr>
            </w:pPr>
            <w:r w:rsidRPr="001A412F">
              <w:rPr>
                <w:rFonts w:eastAsia="굴림"/>
              </w:rPr>
              <w:t>Saves current running-config to TFTP server.</w:t>
            </w:r>
          </w:p>
        </w:tc>
        <w:tc>
          <w:tcPr>
            <w:tcW w:w="1447" w:type="dxa"/>
            <w:shd w:val="clear" w:color="auto" w:fill="auto"/>
            <w:vAlign w:val="center"/>
          </w:tcPr>
          <w:p w14:paraId="4C8E6CA3" w14:textId="77777777" w:rsidR="00444D75" w:rsidRPr="001A412F" w:rsidRDefault="00444D75" w:rsidP="002B66D8">
            <w:pPr>
              <w:pStyle w:val="aa"/>
              <w:ind w:right="20"/>
              <w:jc w:val="both"/>
              <w:rPr>
                <w:rFonts w:eastAsia="굴림"/>
              </w:rPr>
            </w:pPr>
            <w:r w:rsidRPr="001A412F">
              <w:rPr>
                <w:rFonts w:eastAsia="굴림"/>
              </w:rPr>
              <w:t>Privileged</w:t>
            </w:r>
          </w:p>
        </w:tc>
      </w:tr>
    </w:tbl>
    <w:p w14:paraId="569E3727" w14:textId="77777777" w:rsidR="00444D75" w:rsidRPr="008F67D1" w:rsidRDefault="00444D75" w:rsidP="002B66D8">
      <w:pPr>
        <w:pStyle w:val="a3"/>
        <w:ind w:left="0" w:right="20"/>
        <w:rPr>
          <w:rFonts w:cs="Arial"/>
        </w:rPr>
      </w:pPr>
      <w:r w:rsidRPr="008F67D1">
        <w:rPr>
          <w:rFonts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3E6CFF" w14:paraId="23076AC5" w14:textId="77777777" w:rsidTr="00444D75">
        <w:tc>
          <w:tcPr>
            <w:tcW w:w="8597" w:type="dxa"/>
            <w:shd w:val="clear" w:color="auto" w:fill="auto"/>
          </w:tcPr>
          <w:p w14:paraId="0EB6B3E7" w14:textId="77777777" w:rsidR="00444D75" w:rsidRPr="003E6CFF" w:rsidRDefault="00444D75" w:rsidP="002B66D8">
            <w:pPr>
              <w:pStyle w:val="aa"/>
              <w:ind w:right="20"/>
              <w:rPr>
                <w:rFonts w:eastAsia="굴림"/>
              </w:rPr>
            </w:pPr>
            <w:r w:rsidRPr="003E6CFF">
              <w:rPr>
                <w:rFonts w:eastAsia="굴림"/>
              </w:rPr>
              <w:t>shu#</w:t>
            </w:r>
            <w:r w:rsidRPr="003E6CFF">
              <w:rPr>
                <w:rFonts w:eastAsia="굴림"/>
                <w:b/>
              </w:rPr>
              <w:t>copy tftp: usbflash:</w:t>
            </w:r>
            <w:r w:rsidRPr="003E6CFF">
              <w:rPr>
                <w:rFonts w:eastAsia="굴림"/>
              </w:rPr>
              <w:t xml:space="preserve"> </w:t>
            </w:r>
          </w:p>
          <w:p w14:paraId="12206B81" w14:textId="77777777" w:rsidR="00444D75" w:rsidRPr="003E6CFF" w:rsidRDefault="00444D75" w:rsidP="002B66D8">
            <w:pPr>
              <w:pStyle w:val="aa"/>
              <w:ind w:right="20"/>
              <w:rPr>
                <w:rFonts w:eastAsia="굴림"/>
              </w:rPr>
            </w:pPr>
            <w:r w:rsidRPr="003E6CFF">
              <w:rPr>
                <w:rFonts w:eastAsia="굴림"/>
              </w:rPr>
              <w:t xml:space="preserve">IP address of remote </w:t>
            </w:r>
            <w:proofErr w:type="gramStart"/>
            <w:r w:rsidRPr="003E6CFF">
              <w:rPr>
                <w:rFonts w:eastAsia="굴림"/>
              </w:rPr>
              <w:t>host ?</w:t>
            </w:r>
            <w:proofErr w:type="gramEnd"/>
            <w:r w:rsidRPr="003E6CFF">
              <w:rPr>
                <w:rFonts w:eastAsia="굴림"/>
              </w:rPr>
              <w:t xml:space="preserve"> 10.1.13.4</w:t>
            </w:r>
          </w:p>
          <w:p w14:paraId="00C8EB64" w14:textId="77777777" w:rsidR="00444D75" w:rsidRPr="003E6CFF" w:rsidRDefault="00444D75" w:rsidP="002B66D8">
            <w:pPr>
              <w:pStyle w:val="aa"/>
              <w:ind w:right="20"/>
              <w:rPr>
                <w:rFonts w:eastAsia="굴림"/>
              </w:rPr>
            </w:pPr>
            <w:r w:rsidRPr="003E6CFF">
              <w:rPr>
                <w:rFonts w:eastAsia="굴림"/>
              </w:rPr>
              <w:t xml:space="preserve">Source file </w:t>
            </w:r>
            <w:proofErr w:type="gramStart"/>
            <w:r w:rsidRPr="003E6CFF">
              <w:rPr>
                <w:rFonts w:eastAsia="굴림"/>
              </w:rPr>
              <w:t>name ?</w:t>
            </w:r>
            <w:proofErr w:type="gramEnd"/>
            <w:r w:rsidRPr="003E6CFF">
              <w:rPr>
                <w:rFonts w:eastAsia="굴림"/>
              </w:rPr>
              <w:t xml:space="preserve"> evol.r137</w:t>
            </w:r>
          </w:p>
          <w:p w14:paraId="36FAFF4B" w14:textId="77777777" w:rsidR="00444D75" w:rsidRPr="003E6CFF" w:rsidRDefault="00444D75" w:rsidP="002B66D8">
            <w:pPr>
              <w:pStyle w:val="aa"/>
              <w:ind w:right="20"/>
              <w:rPr>
                <w:rFonts w:eastAsia="굴림"/>
              </w:rPr>
            </w:pPr>
            <w:r w:rsidRPr="003E6CFF">
              <w:rPr>
                <w:rFonts w:eastAsia="굴림"/>
              </w:rPr>
              <w:t xml:space="preserve">Destination file </w:t>
            </w:r>
            <w:proofErr w:type="gramStart"/>
            <w:r w:rsidRPr="003E6CFF">
              <w:rPr>
                <w:rFonts w:eastAsia="굴림"/>
              </w:rPr>
              <w:t>name ?</w:t>
            </w:r>
            <w:proofErr w:type="gramEnd"/>
            <w:r w:rsidRPr="003E6CFF">
              <w:rPr>
                <w:rFonts w:eastAsia="굴림"/>
              </w:rPr>
              <w:t xml:space="preserve"> evol.r137</w:t>
            </w:r>
          </w:p>
          <w:p w14:paraId="5620C147" w14:textId="77777777" w:rsidR="00444D75" w:rsidRPr="003E6CFF" w:rsidRDefault="00444D75" w:rsidP="002B66D8">
            <w:pPr>
              <w:pStyle w:val="aa"/>
              <w:ind w:right="20"/>
              <w:rPr>
                <w:rFonts w:eastAsia="굴림"/>
              </w:rPr>
            </w:pPr>
          </w:p>
          <w:p w14:paraId="41A3AEB7" w14:textId="77777777" w:rsidR="00444D75" w:rsidRPr="003E6CFF" w:rsidRDefault="00444D75" w:rsidP="002B66D8">
            <w:pPr>
              <w:pStyle w:val="aa"/>
              <w:ind w:right="20"/>
              <w:rPr>
                <w:rFonts w:eastAsia="굴림"/>
              </w:rPr>
            </w:pPr>
            <w:r w:rsidRPr="003E6CFF">
              <w:rPr>
                <w:rFonts w:eastAsia="굴림"/>
              </w:rPr>
              <w:t>TFTP::10.1.13.4//evol.r137 --&gt; usbflash: 0 [evol.r137]</w:t>
            </w:r>
          </w:p>
          <w:p w14:paraId="3F7267DD" w14:textId="77777777" w:rsidR="00444D75" w:rsidRPr="003E6CFF" w:rsidRDefault="00444D75" w:rsidP="002B66D8">
            <w:pPr>
              <w:pStyle w:val="aa"/>
              <w:ind w:right="20"/>
              <w:rPr>
                <w:rFonts w:eastAsia="굴림"/>
              </w:rPr>
            </w:pPr>
            <w:r w:rsidRPr="003E6CFF">
              <w:rPr>
                <w:rFonts w:eastAsia="굴림"/>
              </w:rPr>
              <w:t>Proceed [yes/no]? y</w:t>
            </w:r>
          </w:p>
        </w:tc>
      </w:tr>
    </w:tbl>
    <w:p w14:paraId="6E97C71A" w14:textId="77777777" w:rsidR="00444D75" w:rsidRPr="001A412F" w:rsidRDefault="00444D75" w:rsidP="002B66D8">
      <w:pPr>
        <w:ind w:right="20"/>
        <w:rPr>
          <w:vanish/>
        </w:rPr>
      </w:pPr>
    </w:p>
    <w:p w14:paraId="4FBE31D9" w14:textId="77777777" w:rsidR="00444D75" w:rsidRDefault="00444D75" w:rsidP="002B66D8">
      <w:pPr>
        <w:ind w:right="20"/>
        <w:rPr>
          <w:rFonts w:eastAsia="굴림"/>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3E6CFF" w14:paraId="6A9A5322" w14:textId="77777777" w:rsidTr="00F376CE">
        <w:tc>
          <w:tcPr>
            <w:tcW w:w="8603" w:type="dxa"/>
          </w:tcPr>
          <w:p w14:paraId="4E8B1FFB" w14:textId="77777777" w:rsidR="002F0887" w:rsidRPr="003E6CFF" w:rsidRDefault="002F0887" w:rsidP="002B66D8">
            <w:pPr>
              <w:pStyle w:val="aa"/>
              <w:ind w:left="1710" w:right="20"/>
              <w:rPr>
                <w:rFonts w:eastAsia="굴림"/>
              </w:rPr>
            </w:pPr>
            <w:r w:rsidRPr="003E6CFF">
              <w:rPr>
                <w:rFonts w:eastAsia="굴림"/>
              </w:rPr>
              <w:t xml:space="preserve">Switch# </w:t>
            </w:r>
            <w:r w:rsidRPr="003E6CFF">
              <w:rPr>
                <w:rFonts w:eastAsia="굴림"/>
                <w:b/>
              </w:rPr>
              <w:t>copy tftp bootloader</w:t>
            </w:r>
            <w:r w:rsidRPr="003E6CFF">
              <w:rPr>
                <w:rFonts w:eastAsia="굴림"/>
              </w:rPr>
              <w:t xml:space="preserve"> </w:t>
            </w:r>
          </w:p>
          <w:p w14:paraId="4A56CB55" w14:textId="77777777" w:rsidR="002F0887" w:rsidRPr="003E6CFF" w:rsidRDefault="002F0887" w:rsidP="002B66D8">
            <w:pPr>
              <w:pStyle w:val="aa"/>
              <w:ind w:left="1710" w:right="20"/>
              <w:rPr>
                <w:rFonts w:eastAsia="굴림"/>
              </w:rPr>
            </w:pPr>
            <w:r w:rsidRPr="003E6CFF">
              <w:rPr>
                <w:rFonts w:eastAsia="굴림"/>
              </w:rPr>
              <w:t xml:space="preserve">IP address of remote </w:t>
            </w:r>
            <w:proofErr w:type="gramStart"/>
            <w:r w:rsidRPr="003E6CFF">
              <w:rPr>
                <w:rFonts w:eastAsia="굴림"/>
              </w:rPr>
              <w:t>host ?</w:t>
            </w:r>
            <w:proofErr w:type="gramEnd"/>
            <w:r w:rsidRPr="003E6CFF">
              <w:rPr>
                <w:rFonts w:eastAsia="굴림"/>
              </w:rPr>
              <w:t xml:space="preserve"> 10.1.13.4</w:t>
            </w:r>
          </w:p>
          <w:p w14:paraId="7EC34BF9" w14:textId="77777777" w:rsidR="002F0887" w:rsidRPr="003E6CFF" w:rsidRDefault="002F0887" w:rsidP="002B66D8">
            <w:pPr>
              <w:pStyle w:val="aa"/>
              <w:ind w:left="1710" w:right="20"/>
              <w:rPr>
                <w:rFonts w:eastAsia="굴림"/>
              </w:rPr>
            </w:pPr>
            <w:r w:rsidRPr="003E6CFF">
              <w:rPr>
                <w:rFonts w:eastAsia="굴림"/>
              </w:rPr>
              <w:t xml:space="preserve">Source file </w:t>
            </w:r>
            <w:proofErr w:type="gramStart"/>
            <w:r w:rsidRPr="003E6CFF">
              <w:rPr>
                <w:rFonts w:eastAsia="굴림"/>
              </w:rPr>
              <w:t>name ?</w:t>
            </w:r>
            <w:proofErr w:type="gramEnd"/>
            <w:r w:rsidRPr="003E6CFF">
              <w:rPr>
                <w:rFonts w:eastAsia="굴림"/>
              </w:rPr>
              <w:t xml:space="preserve"> E7x.bsp</w:t>
            </w:r>
          </w:p>
          <w:p w14:paraId="25469654" w14:textId="77777777" w:rsidR="002F0887" w:rsidRPr="003E6CFF" w:rsidRDefault="002F0887" w:rsidP="002B66D8">
            <w:pPr>
              <w:pStyle w:val="aa"/>
              <w:ind w:left="1710" w:right="20"/>
              <w:rPr>
                <w:rFonts w:eastAsia="굴림"/>
              </w:rPr>
            </w:pPr>
            <w:r w:rsidRPr="003E6CFF">
              <w:rPr>
                <w:rFonts w:eastAsia="굴림"/>
              </w:rPr>
              <w:t>Bootloader key (0xaabb</w:t>
            </w:r>
            <w:proofErr w:type="gramStart"/>
            <w:r w:rsidRPr="003E6CFF">
              <w:rPr>
                <w:rFonts w:eastAsia="굴림"/>
              </w:rPr>
              <w:t>) ?</w:t>
            </w:r>
            <w:proofErr w:type="gramEnd"/>
            <w:r w:rsidRPr="003E6CFF">
              <w:rPr>
                <w:rFonts w:eastAsia="굴림"/>
              </w:rPr>
              <w:t xml:space="preserve"> 0x860011</w:t>
            </w:r>
          </w:p>
          <w:p w14:paraId="2001EC8F" w14:textId="77777777" w:rsidR="002F0887" w:rsidRPr="003E6CFF" w:rsidRDefault="002F0887" w:rsidP="002B66D8">
            <w:pPr>
              <w:pStyle w:val="aa"/>
              <w:ind w:left="1710" w:right="20"/>
              <w:rPr>
                <w:rFonts w:eastAsia="굴림"/>
              </w:rPr>
            </w:pPr>
          </w:p>
          <w:p w14:paraId="04DCEDD7" w14:textId="77777777" w:rsidR="002F0887" w:rsidRPr="003E6CFF" w:rsidRDefault="002F0887" w:rsidP="002B66D8">
            <w:pPr>
              <w:pStyle w:val="aa"/>
              <w:ind w:left="1710" w:right="20"/>
              <w:rPr>
                <w:rFonts w:eastAsia="굴림"/>
              </w:rPr>
            </w:pPr>
            <w:r w:rsidRPr="003E6CFF">
              <w:rPr>
                <w:rFonts w:eastAsia="굴림"/>
              </w:rPr>
              <w:t>TFTP:: 10.1.13.4// E7x.bsp --&gt; bootloader</w:t>
            </w:r>
          </w:p>
          <w:p w14:paraId="2A9CF3F3" w14:textId="77777777" w:rsidR="002F0887" w:rsidRPr="003E6CFF" w:rsidRDefault="002F0887" w:rsidP="002B66D8">
            <w:pPr>
              <w:pStyle w:val="aa"/>
              <w:ind w:left="1710" w:right="20"/>
              <w:rPr>
                <w:rFonts w:eastAsia="굴림"/>
              </w:rPr>
            </w:pPr>
            <w:r w:rsidRPr="003E6CFF">
              <w:rPr>
                <w:rFonts w:eastAsia="굴림"/>
              </w:rPr>
              <w:t xml:space="preserve">Proceed [yes/no]? yes </w:t>
            </w:r>
          </w:p>
          <w:p w14:paraId="62477682" w14:textId="77777777" w:rsidR="002F0887" w:rsidRPr="003E6CFF" w:rsidRDefault="002F0887" w:rsidP="002B66D8">
            <w:pPr>
              <w:pStyle w:val="aa"/>
              <w:ind w:left="1710" w:right="20"/>
              <w:rPr>
                <w:rFonts w:eastAsia="굴림"/>
              </w:rPr>
            </w:pPr>
            <w:r w:rsidRPr="003E6CFF">
              <w:rPr>
                <w:rFonts w:eastAsia="굴림"/>
              </w:rPr>
              <w:t>(</w:t>
            </w:r>
            <w:r w:rsidR="00AC0051">
              <w:rPr>
                <w:rFonts w:eastAsia="굴림"/>
              </w:rPr>
              <w:t>omitted</w:t>
            </w:r>
            <w:r w:rsidRPr="003E6CFF">
              <w:rPr>
                <w:rFonts w:eastAsia="굴림"/>
              </w:rPr>
              <w:t xml:space="preserve"> )</w:t>
            </w:r>
          </w:p>
        </w:tc>
      </w:tr>
    </w:tbl>
    <w:p w14:paraId="3D742D7F" w14:textId="77777777" w:rsidR="002F0887" w:rsidRPr="008F67D1" w:rsidRDefault="002F0887" w:rsidP="002B66D8">
      <w:pPr>
        <w:ind w:right="20"/>
        <w:rPr>
          <w:rFonts w:eastAsia="굴림"/>
        </w:rPr>
      </w:pPr>
    </w:p>
    <w:p w14:paraId="2D023B6D" w14:textId="77777777" w:rsidR="00444D75" w:rsidRPr="008F67D1" w:rsidRDefault="00444D75" w:rsidP="002B66D8">
      <w:pPr>
        <w:ind w:right="20"/>
        <w:rPr>
          <w:rFonts w:eastAsia="굴림"/>
        </w:rPr>
      </w:pPr>
    </w:p>
    <w:p w14:paraId="49AE99B7" w14:textId="77777777" w:rsidR="00444D75" w:rsidRPr="008F67D1" w:rsidRDefault="00444D75" w:rsidP="0021019A">
      <w:pPr>
        <w:pStyle w:val="2"/>
        <w:ind w:right="20"/>
      </w:pPr>
      <w:bookmarkStart w:id="4537" w:name="_Toc363832929"/>
      <w:bookmarkStart w:id="4538" w:name="_Toc272248442"/>
      <w:bookmarkStart w:id="4539" w:name="_Toc292810282"/>
      <w:bookmarkStart w:id="4540" w:name="_Toc363832930"/>
      <w:bookmarkStart w:id="4541" w:name="_Toc363832931"/>
      <w:bookmarkStart w:id="4542" w:name="_Toc363833950"/>
      <w:bookmarkStart w:id="4543" w:name="_Toc444695319"/>
      <w:bookmarkEnd w:id="4537"/>
      <w:r w:rsidRPr="008F67D1">
        <w:lastRenderedPageBreak/>
        <w:t xml:space="preserve">Configuration </w:t>
      </w:r>
      <w:bookmarkEnd w:id="4517"/>
      <w:r w:rsidRPr="008F67D1">
        <w:t xml:space="preserve">File </w:t>
      </w:r>
      <w:bookmarkEnd w:id="4538"/>
      <w:bookmarkEnd w:id="4539"/>
      <w:r w:rsidRPr="008F67D1">
        <w:t>Management</w:t>
      </w:r>
      <w:bookmarkEnd w:id="4540"/>
      <w:bookmarkEnd w:id="4541"/>
      <w:bookmarkEnd w:id="4542"/>
      <w:bookmarkEnd w:id="4543"/>
    </w:p>
    <w:p w14:paraId="4A4BE882" w14:textId="77777777" w:rsidR="00444D75" w:rsidRPr="008F67D1" w:rsidRDefault="00444D75" w:rsidP="002B66D8">
      <w:pPr>
        <w:pStyle w:val="a3"/>
        <w:spacing w:line="240" w:lineRule="auto"/>
        <w:ind w:left="0" w:right="20"/>
        <w:rPr>
          <w:rFonts w:cs="Arial"/>
        </w:rPr>
      </w:pPr>
      <w:bookmarkStart w:id="4544" w:name="_Toc254353583"/>
      <w:r w:rsidRPr="008F67D1">
        <w:rPr>
          <w:rFonts w:cs="Arial"/>
        </w:rPr>
        <w:t>The system configuration file is a text file that has commands for configuration when the system is booting. It is convenient that you do not need to input commands manually for the system configuration, wh</w:t>
      </w:r>
      <w:r w:rsidR="002B66D8">
        <w:rPr>
          <w:rFonts w:cs="Arial"/>
        </w:rPr>
        <w:t>en</w:t>
      </w:r>
      <w:r w:rsidRPr="008F67D1">
        <w:rPr>
          <w:rFonts w:cs="Arial"/>
        </w:rPr>
        <w:t xml:space="preserve">ever the system </w:t>
      </w:r>
      <w:r w:rsidR="002B66D8">
        <w:rPr>
          <w:rFonts w:cs="Arial"/>
        </w:rPr>
        <w:t xml:space="preserve">is </w:t>
      </w:r>
      <w:r w:rsidRPr="008F67D1">
        <w:rPr>
          <w:rFonts w:cs="Arial"/>
        </w:rPr>
        <w:t xml:space="preserve">booting. </w:t>
      </w:r>
    </w:p>
    <w:p w14:paraId="5D2393B3" w14:textId="77777777" w:rsidR="00444D75" w:rsidRPr="008F67D1" w:rsidRDefault="00444D75" w:rsidP="002B66D8">
      <w:pPr>
        <w:pStyle w:val="a3"/>
        <w:spacing w:line="240" w:lineRule="auto"/>
        <w:ind w:left="0" w:right="20"/>
        <w:rPr>
          <w:rFonts w:cs="Arial"/>
        </w:rPr>
      </w:pPr>
      <w:r w:rsidRPr="008F67D1">
        <w:rPr>
          <w:rFonts w:cs="Arial"/>
        </w:rPr>
        <w:t>The System contains two types of configuration files: the running (current operating) configuration and the startup (last saved) configuration.</w:t>
      </w:r>
    </w:p>
    <w:p w14:paraId="38E61704" w14:textId="77777777" w:rsidR="00444D75" w:rsidRPr="008F67D1" w:rsidRDefault="00444D75" w:rsidP="002B66D8">
      <w:pPr>
        <w:pStyle w:val="a3"/>
        <w:spacing w:line="240" w:lineRule="auto"/>
        <w:ind w:left="0" w:right="20"/>
        <w:rPr>
          <w:rFonts w:cs="Arial"/>
        </w:rPr>
      </w:pPr>
      <w:r w:rsidRPr="008F67D1">
        <w:rPr>
          <w:rFonts w:cs="Arial"/>
        </w:rPr>
        <w:t>The feature of the files is as follows:</w:t>
      </w:r>
    </w:p>
    <w:p w14:paraId="6E0DB7E3" w14:textId="77777777" w:rsidR="00444D75" w:rsidRPr="008F67D1" w:rsidRDefault="00444D75" w:rsidP="002B66D8">
      <w:pPr>
        <w:pStyle w:val="3"/>
        <w:ind w:left="0" w:right="20"/>
      </w:pPr>
      <w:bookmarkStart w:id="4545" w:name="_Toc277778310"/>
      <w:bookmarkStart w:id="4546" w:name="_Toc292810145"/>
      <w:bookmarkStart w:id="4547" w:name="_Toc444695320"/>
      <w:r w:rsidRPr="008F67D1">
        <w:t>Running configuration</w:t>
      </w:r>
      <w:bookmarkEnd w:id="4545"/>
      <w:bookmarkEnd w:id="4546"/>
      <w:bookmarkEnd w:id="4547"/>
      <w:r w:rsidRPr="008F67D1">
        <w:t xml:space="preserve"> </w:t>
      </w:r>
    </w:p>
    <w:p w14:paraId="1F546B97" w14:textId="77777777" w:rsidR="00444D75" w:rsidRPr="008F67D1" w:rsidRDefault="00444D75" w:rsidP="002B66D8">
      <w:pPr>
        <w:pStyle w:val="a3"/>
        <w:spacing w:line="240" w:lineRule="auto"/>
        <w:ind w:left="0" w:right="20"/>
        <w:rPr>
          <w:rFonts w:cs="Arial"/>
        </w:rPr>
      </w:pPr>
      <w:r w:rsidRPr="008F67D1">
        <w:rPr>
          <w:rFonts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8F67D1" w:rsidRDefault="00444D75" w:rsidP="002B66D8">
      <w:pPr>
        <w:pStyle w:val="3"/>
        <w:ind w:left="0" w:right="20"/>
      </w:pPr>
      <w:bookmarkStart w:id="4548" w:name="_Toc363832932"/>
      <w:bookmarkStart w:id="4549" w:name="_Toc444695321"/>
      <w:r w:rsidRPr="008F67D1">
        <w:t>Startup configuration</w:t>
      </w:r>
      <w:bookmarkEnd w:id="4548"/>
      <w:bookmarkEnd w:id="4549"/>
      <w:r w:rsidRPr="008F67D1">
        <w:t xml:space="preserve"> </w:t>
      </w:r>
    </w:p>
    <w:p w14:paraId="774F0E4E" w14:textId="77777777" w:rsidR="00444D75" w:rsidRPr="008F67D1" w:rsidRDefault="00444D75" w:rsidP="002B66D8">
      <w:pPr>
        <w:pStyle w:val="a3"/>
        <w:spacing w:line="240" w:lineRule="auto"/>
        <w:ind w:left="0" w:right="20"/>
        <w:rPr>
          <w:rFonts w:cs="Arial"/>
        </w:rPr>
      </w:pPr>
      <w:r w:rsidRPr="008F67D1">
        <w:rPr>
          <w:rFonts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8F67D1" w:rsidRDefault="006A4BB0" w:rsidP="002B66D8">
      <w:pPr>
        <w:pStyle w:val="afffff9"/>
        <w:spacing w:line="240" w:lineRule="auto"/>
        <w:ind w:left="0" w:right="20"/>
        <w:rPr>
          <w:rFonts w:cs="Arial"/>
          <w:bdr w:val="single" w:sz="4" w:space="0" w:color="auto"/>
          <w:shd w:val="pct15" w:color="auto" w:fill="FFFFFF"/>
        </w:rPr>
      </w:pPr>
      <w:bookmarkStart w:id="4550" w:name="_Toc18981242"/>
      <w:bookmarkStart w:id="4551" w:name="_Toc254353584"/>
      <w:bookmarkStart w:id="4552" w:name="_Toc391575406"/>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264</w:t>
      </w:r>
      <w:r w:rsidR="005832B8">
        <w:rPr>
          <w:rFonts w:cs="Arial"/>
        </w:rPr>
        <w:fldChar w:fldCharType="end"/>
      </w:r>
      <w:r w:rsidR="00444D75" w:rsidRPr="008F67D1">
        <w:rPr>
          <w:rFonts w:cs="Arial"/>
        </w:rPr>
        <w:t xml:space="preserve"> Configuration Management </w:t>
      </w:r>
      <w:bookmarkEnd w:id="4544"/>
      <w:r w:rsidR="00444D75" w:rsidRPr="008F67D1">
        <w:rPr>
          <w:rFonts w:cs="Arial"/>
        </w:rPr>
        <w:t>Command</w:t>
      </w:r>
      <w:bookmarkEnd w:id="4550"/>
      <w:bookmarkEnd w:id="4551"/>
      <w:bookmarkEnd w:id="455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16"/>
        <w:gridCol w:w="4705"/>
        <w:gridCol w:w="1027"/>
      </w:tblGrid>
      <w:tr w:rsidR="00444D75" w:rsidRPr="001A412F" w14:paraId="21BC7467" w14:textId="77777777" w:rsidTr="00444D75">
        <w:trPr>
          <w:trHeight w:val="248"/>
        </w:trPr>
        <w:tc>
          <w:tcPr>
            <w:tcW w:w="0" w:type="auto"/>
            <w:shd w:val="clear" w:color="auto" w:fill="E6E6E6"/>
            <w:vAlign w:val="center"/>
          </w:tcPr>
          <w:p w14:paraId="19792FB1" w14:textId="77777777" w:rsidR="00444D75" w:rsidRPr="001A412F" w:rsidRDefault="00444D75" w:rsidP="002B66D8">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592766A0" w14:textId="77777777" w:rsidR="00444D75" w:rsidRPr="001A412F" w:rsidRDefault="00444D75" w:rsidP="002B66D8">
            <w:pPr>
              <w:spacing w:line="240" w:lineRule="auto"/>
              <w:ind w:right="20"/>
              <w:rPr>
                <w:rFonts w:eastAsia="굴림"/>
                <w:b/>
                <w:bCs/>
              </w:rPr>
            </w:pPr>
            <w:r w:rsidRPr="001A412F">
              <w:rPr>
                <w:rFonts w:eastAsia="굴림"/>
                <w:b/>
                <w:bCs/>
              </w:rPr>
              <w:t>Description</w:t>
            </w:r>
          </w:p>
        </w:tc>
        <w:tc>
          <w:tcPr>
            <w:tcW w:w="0" w:type="auto"/>
            <w:shd w:val="clear" w:color="auto" w:fill="E6E6E6"/>
            <w:vAlign w:val="center"/>
          </w:tcPr>
          <w:p w14:paraId="5798F359" w14:textId="77777777"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14:paraId="25652CF8" w14:textId="77777777" w:rsidTr="00444D75">
        <w:trPr>
          <w:trHeight w:val="248"/>
        </w:trPr>
        <w:tc>
          <w:tcPr>
            <w:tcW w:w="0" w:type="auto"/>
            <w:shd w:val="clear" w:color="auto" w:fill="auto"/>
            <w:vAlign w:val="center"/>
          </w:tcPr>
          <w:p w14:paraId="55CA4971" w14:textId="77777777" w:rsidR="00444D75" w:rsidRPr="001A412F" w:rsidRDefault="00444D75" w:rsidP="002B66D8">
            <w:pPr>
              <w:pStyle w:val="aa"/>
              <w:ind w:right="20"/>
              <w:rPr>
                <w:rFonts w:eastAsia="굴림"/>
                <w:bCs/>
              </w:rPr>
            </w:pPr>
            <w:r w:rsidRPr="001A412F">
              <w:rPr>
                <w:rFonts w:eastAsia="굴림"/>
                <w:bCs/>
              </w:rPr>
              <w:t>show startup-config</w:t>
            </w:r>
          </w:p>
        </w:tc>
        <w:tc>
          <w:tcPr>
            <w:tcW w:w="0" w:type="auto"/>
            <w:shd w:val="clear" w:color="auto" w:fill="auto"/>
            <w:vAlign w:val="center"/>
          </w:tcPr>
          <w:p w14:paraId="4C704C77" w14:textId="77777777" w:rsidR="00444D75" w:rsidRPr="001A412F" w:rsidRDefault="00444D75" w:rsidP="002B66D8">
            <w:pPr>
              <w:pStyle w:val="aa"/>
              <w:ind w:right="20"/>
              <w:jc w:val="both"/>
              <w:rPr>
                <w:rFonts w:eastAsia="굴림"/>
              </w:rPr>
            </w:pPr>
            <w:r w:rsidRPr="008F67D1">
              <w:t>Shows the configuration of Booting config File saved in the flash memory</w:t>
            </w:r>
          </w:p>
        </w:tc>
        <w:tc>
          <w:tcPr>
            <w:tcW w:w="0" w:type="auto"/>
            <w:shd w:val="clear" w:color="auto" w:fill="auto"/>
            <w:vAlign w:val="center"/>
          </w:tcPr>
          <w:p w14:paraId="0B3257F6"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66FDA093" w14:textId="77777777" w:rsidTr="00444D75">
        <w:trPr>
          <w:trHeight w:val="248"/>
        </w:trPr>
        <w:tc>
          <w:tcPr>
            <w:tcW w:w="0" w:type="auto"/>
            <w:shd w:val="clear" w:color="auto" w:fill="auto"/>
            <w:vAlign w:val="center"/>
          </w:tcPr>
          <w:p w14:paraId="357AED34" w14:textId="77777777" w:rsidR="00444D75" w:rsidRPr="001A412F" w:rsidRDefault="00444D75" w:rsidP="002B66D8">
            <w:pPr>
              <w:pStyle w:val="aa"/>
              <w:ind w:right="20"/>
              <w:rPr>
                <w:rFonts w:eastAsia="굴림"/>
                <w:bCs/>
              </w:rPr>
            </w:pPr>
            <w:r w:rsidRPr="001A412F">
              <w:rPr>
                <w:rFonts w:eastAsia="굴림"/>
                <w:bCs/>
              </w:rPr>
              <w:t>show running-config</w:t>
            </w:r>
          </w:p>
        </w:tc>
        <w:tc>
          <w:tcPr>
            <w:tcW w:w="0" w:type="auto"/>
            <w:shd w:val="clear" w:color="auto" w:fill="auto"/>
            <w:vAlign w:val="center"/>
          </w:tcPr>
          <w:p w14:paraId="47EAA5D4" w14:textId="77777777" w:rsidR="00444D75" w:rsidRPr="001A412F" w:rsidRDefault="00444D75" w:rsidP="002B66D8">
            <w:pPr>
              <w:pStyle w:val="aa"/>
              <w:ind w:right="20"/>
              <w:jc w:val="both"/>
              <w:rPr>
                <w:rFonts w:eastAsia="굴림"/>
              </w:rPr>
            </w:pPr>
            <w:r w:rsidRPr="008F67D1">
              <w:t>Shows the current configuration.</w:t>
            </w:r>
          </w:p>
        </w:tc>
        <w:tc>
          <w:tcPr>
            <w:tcW w:w="0" w:type="auto"/>
            <w:shd w:val="clear" w:color="auto" w:fill="auto"/>
            <w:vAlign w:val="center"/>
          </w:tcPr>
          <w:p w14:paraId="0FE889DD"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3330E3D" w14:textId="77777777" w:rsidTr="00444D75">
        <w:trPr>
          <w:trHeight w:val="496"/>
        </w:trPr>
        <w:tc>
          <w:tcPr>
            <w:tcW w:w="0" w:type="auto"/>
            <w:shd w:val="clear" w:color="auto" w:fill="auto"/>
            <w:vAlign w:val="center"/>
          </w:tcPr>
          <w:p w14:paraId="2B061792" w14:textId="77777777" w:rsidR="00444D75" w:rsidRPr="001A412F" w:rsidRDefault="00444D75" w:rsidP="002B66D8">
            <w:pPr>
              <w:pStyle w:val="aa"/>
              <w:ind w:right="20"/>
              <w:rPr>
                <w:rFonts w:eastAsia="굴림"/>
                <w:bCs/>
              </w:rPr>
            </w:pPr>
            <w:r w:rsidRPr="001A412F">
              <w:rPr>
                <w:rFonts w:eastAsia="굴림"/>
                <w:bCs/>
              </w:rPr>
              <w:t>copy running-config startup-config</w:t>
            </w:r>
          </w:p>
        </w:tc>
        <w:tc>
          <w:tcPr>
            <w:tcW w:w="0" w:type="auto"/>
            <w:shd w:val="clear" w:color="auto" w:fill="auto"/>
            <w:vAlign w:val="center"/>
          </w:tcPr>
          <w:p w14:paraId="23C312A9" w14:textId="77777777" w:rsidR="00444D75" w:rsidRPr="001A412F" w:rsidRDefault="00444D75" w:rsidP="002B66D8">
            <w:pPr>
              <w:pStyle w:val="aa"/>
              <w:ind w:right="20"/>
              <w:jc w:val="both"/>
              <w:rPr>
                <w:rFonts w:eastAsia="굴림"/>
              </w:rPr>
            </w:pPr>
            <w:r w:rsidRPr="008F67D1">
              <w:t>Saves running-config as startup-config in the flash memory.</w:t>
            </w:r>
          </w:p>
        </w:tc>
        <w:tc>
          <w:tcPr>
            <w:tcW w:w="0" w:type="auto"/>
            <w:shd w:val="clear" w:color="auto" w:fill="auto"/>
            <w:vAlign w:val="center"/>
          </w:tcPr>
          <w:p w14:paraId="0DAF8FF9" w14:textId="77777777" w:rsidR="00444D75" w:rsidRPr="001A412F" w:rsidRDefault="00444D75" w:rsidP="002B66D8">
            <w:pPr>
              <w:pStyle w:val="aa"/>
              <w:ind w:right="20"/>
              <w:jc w:val="both"/>
              <w:rPr>
                <w:rFonts w:eastAsia="굴림"/>
              </w:rPr>
            </w:pPr>
            <w:r w:rsidRPr="001A412F">
              <w:rPr>
                <w:rFonts w:eastAsia="굴림"/>
              </w:rPr>
              <w:t>Privileged</w:t>
            </w:r>
          </w:p>
        </w:tc>
      </w:tr>
      <w:tr w:rsidR="00444D75" w:rsidRPr="001A412F" w14:paraId="290FB4A7" w14:textId="77777777" w:rsidTr="00444D75">
        <w:trPr>
          <w:trHeight w:val="318"/>
        </w:trPr>
        <w:tc>
          <w:tcPr>
            <w:tcW w:w="0" w:type="auto"/>
            <w:shd w:val="clear" w:color="auto" w:fill="auto"/>
            <w:vAlign w:val="center"/>
          </w:tcPr>
          <w:p w14:paraId="78B5F846" w14:textId="77777777" w:rsidR="00444D75" w:rsidRPr="001A412F" w:rsidRDefault="00444D75" w:rsidP="002B66D8">
            <w:pPr>
              <w:pStyle w:val="aa"/>
              <w:ind w:right="20"/>
              <w:rPr>
                <w:rFonts w:eastAsia="굴림"/>
                <w:i/>
                <w:iCs/>
              </w:rPr>
            </w:pPr>
            <w:r w:rsidRPr="001A412F">
              <w:rPr>
                <w:rFonts w:eastAsia="굴림"/>
                <w:bCs/>
              </w:rPr>
              <w:t>erase startup-config</w:t>
            </w:r>
          </w:p>
        </w:tc>
        <w:tc>
          <w:tcPr>
            <w:tcW w:w="0" w:type="auto"/>
            <w:shd w:val="clear" w:color="auto" w:fill="auto"/>
            <w:vAlign w:val="center"/>
          </w:tcPr>
          <w:p w14:paraId="78028585" w14:textId="77777777" w:rsidR="00444D75" w:rsidRPr="001A412F" w:rsidRDefault="00444D75" w:rsidP="002B66D8">
            <w:pPr>
              <w:pStyle w:val="aa"/>
              <w:ind w:right="20"/>
              <w:jc w:val="both"/>
              <w:rPr>
                <w:rFonts w:eastAsia="굴림"/>
              </w:rPr>
            </w:pPr>
            <w:r w:rsidRPr="008F67D1">
              <w:t>Deletes startup configuration file saved in the flash memory.</w:t>
            </w:r>
          </w:p>
        </w:tc>
        <w:tc>
          <w:tcPr>
            <w:tcW w:w="0" w:type="auto"/>
            <w:shd w:val="clear" w:color="auto" w:fill="auto"/>
            <w:vAlign w:val="center"/>
          </w:tcPr>
          <w:p w14:paraId="13C93555" w14:textId="77777777" w:rsidR="00444D75" w:rsidRPr="001A412F" w:rsidRDefault="00444D75" w:rsidP="002B66D8">
            <w:pPr>
              <w:pStyle w:val="aa"/>
              <w:ind w:right="20"/>
              <w:jc w:val="both"/>
              <w:rPr>
                <w:rFonts w:eastAsia="굴림"/>
              </w:rPr>
            </w:pPr>
            <w:r w:rsidRPr="001A412F">
              <w:rPr>
                <w:rFonts w:eastAsia="굴림"/>
              </w:rPr>
              <w:t>Privileged</w:t>
            </w:r>
          </w:p>
        </w:tc>
      </w:tr>
    </w:tbl>
    <w:p w14:paraId="5A923C0A" w14:textId="77777777" w:rsidR="00444D75" w:rsidRPr="008F67D1" w:rsidRDefault="00444D75" w:rsidP="002B66D8">
      <w:pPr>
        <w:pStyle w:val="3"/>
        <w:ind w:left="0" w:right="20"/>
      </w:pPr>
      <w:bookmarkStart w:id="4553" w:name="_Toc277778311"/>
      <w:bookmarkStart w:id="4554" w:name="_Toc292810146"/>
      <w:bookmarkStart w:id="4555" w:name="_Toc363832933"/>
      <w:bookmarkStart w:id="4556" w:name="_Toc18981247"/>
      <w:bookmarkStart w:id="4557" w:name="_Toc444695322"/>
      <w:r w:rsidRPr="008F67D1">
        <w:t xml:space="preserve">Saving Configuration </w:t>
      </w:r>
      <w:bookmarkEnd w:id="4553"/>
      <w:bookmarkEnd w:id="4554"/>
      <w:bookmarkEnd w:id="4555"/>
      <w:r w:rsidRPr="008F67D1">
        <w:t>File</w:t>
      </w:r>
      <w:bookmarkEnd w:id="4556"/>
      <w:bookmarkEnd w:id="4557"/>
    </w:p>
    <w:p w14:paraId="37162F83" w14:textId="77777777" w:rsidR="00444D75" w:rsidRPr="008F67D1" w:rsidRDefault="00444D75" w:rsidP="002B66D8">
      <w:pPr>
        <w:pStyle w:val="a3"/>
        <w:spacing w:line="240" w:lineRule="auto"/>
        <w:ind w:left="0" w:right="20"/>
        <w:rPr>
          <w:rFonts w:cs="Arial"/>
        </w:rPr>
      </w:pPr>
      <w:r w:rsidRPr="008F67D1">
        <w:rPr>
          <w:rFonts w:cs="Arial"/>
        </w:rPr>
        <w:t xml:space="preserve">If you </w:t>
      </w:r>
      <w:r w:rsidR="002B66D8">
        <w:rPr>
          <w:rFonts w:cs="Arial"/>
        </w:rPr>
        <w:t xml:space="preserve">want to </w:t>
      </w:r>
      <w:r w:rsidRPr="008F67D1">
        <w:rPr>
          <w:rFonts w:cs="Arial"/>
        </w:rPr>
        <w:t xml:space="preserve">apply the current running configuration file when the </w:t>
      </w:r>
      <w:r w:rsidR="002B66D8">
        <w:rPr>
          <w:rFonts w:cs="Arial"/>
        </w:rPr>
        <w:t xml:space="preserve">system boots </w:t>
      </w:r>
      <w:r w:rsidRPr="008F67D1">
        <w:rPr>
          <w:rFonts w:cs="Arial"/>
        </w:rPr>
        <w:t xml:space="preserve">next, save the current running configuration file to the startup configuration file before the system is reset or powered off. </w:t>
      </w:r>
    </w:p>
    <w:p w14:paraId="6929934C" w14:textId="77777777" w:rsidR="00444D75" w:rsidRPr="008F67D1" w:rsidRDefault="00444D75" w:rsidP="002B66D8">
      <w:pPr>
        <w:pStyle w:val="a3"/>
        <w:spacing w:line="240" w:lineRule="auto"/>
        <w:ind w:left="0" w:right="20"/>
        <w:rPr>
          <w:rFonts w:cs="Arial"/>
        </w:rPr>
      </w:pPr>
      <w:r w:rsidRPr="008F67D1">
        <w:rPr>
          <w:rFonts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3E6CFF" w14:paraId="681EEF07" w14:textId="77777777" w:rsidTr="00444D75">
        <w:tc>
          <w:tcPr>
            <w:tcW w:w="8820" w:type="dxa"/>
            <w:shd w:val="clear" w:color="auto" w:fill="auto"/>
          </w:tcPr>
          <w:p w14:paraId="7B04BB39"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show running-config</w:t>
            </w:r>
            <w:r w:rsidRPr="007D111D">
              <w:rPr>
                <w:rFonts w:eastAsia="굴림"/>
                <w:sz w:val="17"/>
                <w:szCs w:val="17"/>
              </w:rPr>
              <w:t xml:space="preserve"> </w:t>
            </w:r>
          </w:p>
          <w:p w14:paraId="7F8F7A21"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E4D5114"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372C474E"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38B84969"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10E52554"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41D5B55F"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3E9BDDA5" w14:textId="77777777" w:rsidR="00444D75" w:rsidRPr="007D111D" w:rsidRDefault="00444D75" w:rsidP="002B66D8">
            <w:pPr>
              <w:pStyle w:val="aa"/>
              <w:ind w:right="20"/>
              <w:rPr>
                <w:rFonts w:eastAsia="굴림"/>
                <w:sz w:val="17"/>
                <w:szCs w:val="17"/>
              </w:rPr>
            </w:pPr>
            <w:r w:rsidRPr="007D111D">
              <w:rPr>
                <w:rFonts w:eastAsia="굴림"/>
                <w:sz w:val="17"/>
                <w:szCs w:val="17"/>
              </w:rPr>
              <w:t>... &lt;  &gt; ....</w:t>
            </w:r>
          </w:p>
          <w:p w14:paraId="7C92DE8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copy running-config startup-config</w:t>
            </w:r>
          </w:p>
          <w:p w14:paraId="296ED35B"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Overwrite </w:t>
            </w:r>
            <w:r w:rsidRPr="007D111D">
              <w:rPr>
                <w:rFonts w:eastAsia="굴림"/>
                <w:sz w:val="17"/>
                <w:szCs w:val="17"/>
              </w:rPr>
              <w:t>‘</w:t>
            </w:r>
            <w:r w:rsidRPr="007D111D">
              <w:rPr>
                <w:rFonts w:eastAsia="굴림"/>
                <w:sz w:val="17"/>
                <w:szCs w:val="17"/>
              </w:rPr>
              <w:t>system.cfg</w:t>
            </w:r>
            <w:r w:rsidRPr="007D111D">
              <w:rPr>
                <w:rFonts w:eastAsia="굴림"/>
                <w:sz w:val="17"/>
                <w:szCs w:val="17"/>
              </w:rPr>
              <w:t>’</w:t>
            </w:r>
            <w:r w:rsidRPr="007D111D">
              <w:rPr>
                <w:rFonts w:eastAsia="굴림"/>
                <w:sz w:val="17"/>
                <w:szCs w:val="17"/>
              </w:rPr>
              <w:t xml:space="preserve">? [yes/no] y </w:t>
            </w:r>
          </w:p>
          <w:p w14:paraId="1BAF1178"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sz w:val="17"/>
                <w:szCs w:val="17"/>
              </w:rPr>
              <w:t>show startup-config</w:t>
            </w:r>
            <w:r w:rsidRPr="007D111D">
              <w:rPr>
                <w:rFonts w:eastAsia="굴림"/>
                <w:sz w:val="17"/>
                <w:szCs w:val="17"/>
              </w:rPr>
              <w:t xml:space="preserve"> </w:t>
            </w:r>
          </w:p>
          <w:p w14:paraId="263DE00B"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2EC8C95C" w14:textId="77777777" w:rsidR="00444D75" w:rsidRPr="007D111D" w:rsidRDefault="00444D75" w:rsidP="002B66D8">
            <w:pPr>
              <w:pStyle w:val="aa"/>
              <w:ind w:right="20"/>
              <w:rPr>
                <w:rFonts w:eastAsia="굴림"/>
                <w:sz w:val="17"/>
                <w:szCs w:val="17"/>
              </w:rPr>
            </w:pPr>
            <w:r w:rsidRPr="007D111D">
              <w:rPr>
                <w:rFonts w:eastAsia="굴림"/>
                <w:sz w:val="17"/>
                <w:szCs w:val="17"/>
              </w:rPr>
              <w:t>no service dhcp</w:t>
            </w:r>
          </w:p>
          <w:p w14:paraId="67E18D36"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2F332B3" w14:textId="77777777" w:rsidR="00444D75" w:rsidRPr="007D111D" w:rsidRDefault="00444D75" w:rsidP="002B66D8">
            <w:pPr>
              <w:pStyle w:val="aa"/>
              <w:ind w:right="20"/>
              <w:rPr>
                <w:rFonts w:eastAsia="굴림"/>
                <w:sz w:val="17"/>
                <w:szCs w:val="17"/>
              </w:rPr>
            </w:pPr>
            <w:r w:rsidRPr="007D111D">
              <w:rPr>
                <w:rFonts w:eastAsia="굴림"/>
                <w:sz w:val="17"/>
                <w:szCs w:val="17"/>
              </w:rPr>
              <w:t>no logging console</w:t>
            </w:r>
          </w:p>
          <w:p w14:paraId="56ECCDF3" w14:textId="77777777" w:rsidR="00444D75" w:rsidRPr="007D111D" w:rsidRDefault="00444D75" w:rsidP="002B66D8">
            <w:pPr>
              <w:pStyle w:val="aa"/>
              <w:ind w:right="20"/>
              <w:rPr>
                <w:rFonts w:eastAsia="굴림"/>
                <w:sz w:val="17"/>
                <w:szCs w:val="17"/>
              </w:rPr>
            </w:pPr>
            <w:r w:rsidRPr="007D111D">
              <w:rPr>
                <w:rFonts w:eastAsia="굴림"/>
                <w:sz w:val="17"/>
                <w:szCs w:val="17"/>
              </w:rPr>
              <w:t>!</w:t>
            </w:r>
          </w:p>
          <w:p w14:paraId="55A5C3B6" w14:textId="77777777" w:rsidR="00444D75" w:rsidRPr="007D111D" w:rsidRDefault="00444D75" w:rsidP="002B66D8">
            <w:pPr>
              <w:pStyle w:val="aa"/>
              <w:ind w:right="20"/>
              <w:rPr>
                <w:rFonts w:eastAsia="굴림"/>
                <w:sz w:val="17"/>
                <w:szCs w:val="17"/>
              </w:rPr>
            </w:pPr>
            <w:r w:rsidRPr="007D111D">
              <w:rPr>
                <w:rFonts w:eastAsia="굴림"/>
                <w:sz w:val="17"/>
                <w:szCs w:val="17"/>
              </w:rPr>
              <w:t>ip domain-lookup</w:t>
            </w:r>
          </w:p>
          <w:p w14:paraId="5351EE30" w14:textId="77777777" w:rsidR="00444D75" w:rsidRPr="007D111D" w:rsidRDefault="00444D75" w:rsidP="002B66D8">
            <w:pPr>
              <w:pStyle w:val="aa"/>
              <w:ind w:right="20"/>
              <w:jc w:val="both"/>
              <w:rPr>
                <w:rFonts w:eastAsia="굴림"/>
                <w:sz w:val="17"/>
                <w:szCs w:val="17"/>
              </w:rPr>
            </w:pPr>
            <w:r w:rsidRPr="007D111D">
              <w:rPr>
                <w:rFonts w:eastAsia="굴림"/>
                <w:sz w:val="17"/>
                <w:szCs w:val="17"/>
              </w:rPr>
              <w:t xml:space="preserve">     ... &lt;  &gt; ....</w:t>
            </w:r>
          </w:p>
          <w:p w14:paraId="092B95CF" w14:textId="77777777" w:rsidR="00444D75" w:rsidRPr="003E6CFF" w:rsidRDefault="00444D75" w:rsidP="002B66D8">
            <w:pPr>
              <w:pStyle w:val="aa"/>
              <w:ind w:right="20"/>
              <w:jc w:val="both"/>
              <w:rPr>
                <w:rFonts w:eastAsia="굴림"/>
              </w:rPr>
            </w:pPr>
            <w:r w:rsidRPr="007D111D">
              <w:rPr>
                <w:rFonts w:eastAsia="굴림"/>
                <w:sz w:val="17"/>
                <w:szCs w:val="17"/>
              </w:rPr>
              <w:t>SWITCH#</w:t>
            </w:r>
          </w:p>
        </w:tc>
      </w:tr>
    </w:tbl>
    <w:p w14:paraId="05C4CEAA" w14:textId="77777777" w:rsidR="00444D75" w:rsidRPr="008F67D1" w:rsidRDefault="00444D75" w:rsidP="002B66D8">
      <w:pPr>
        <w:pStyle w:val="3"/>
        <w:ind w:left="0" w:right="20"/>
      </w:pPr>
      <w:bookmarkStart w:id="4558" w:name="_Toc254353585"/>
      <w:bookmarkStart w:id="4559" w:name="_Toc277778312"/>
      <w:bookmarkStart w:id="4560" w:name="_Toc292810147"/>
      <w:bookmarkStart w:id="4561" w:name="_Toc294800302"/>
      <w:bookmarkStart w:id="4562" w:name="_Toc294800504"/>
      <w:bookmarkStart w:id="4563" w:name="_Toc294800828"/>
      <w:bookmarkStart w:id="4564" w:name="_Toc444695323"/>
      <w:r w:rsidRPr="008F67D1">
        <w:lastRenderedPageBreak/>
        <w:t xml:space="preserve">Configuration </w:t>
      </w:r>
      <w:bookmarkEnd w:id="4558"/>
      <w:bookmarkEnd w:id="4559"/>
      <w:bookmarkEnd w:id="4560"/>
      <w:bookmarkEnd w:id="4561"/>
      <w:r w:rsidRPr="008F67D1">
        <w:t>File Erase</w:t>
      </w:r>
      <w:bookmarkEnd w:id="4562"/>
      <w:bookmarkEnd w:id="4563"/>
      <w:bookmarkEnd w:id="4564"/>
    </w:p>
    <w:p w14:paraId="6A39118B" w14:textId="77777777" w:rsidR="00444D75" w:rsidRPr="008F67D1" w:rsidRDefault="00444D75" w:rsidP="002B66D8">
      <w:pPr>
        <w:pStyle w:val="a3"/>
        <w:spacing w:line="240" w:lineRule="auto"/>
        <w:ind w:left="0" w:right="20"/>
        <w:rPr>
          <w:rFonts w:cs="Arial"/>
        </w:rPr>
      </w:pPr>
      <w:r w:rsidRPr="008F67D1">
        <w:rPr>
          <w:rFonts w:cs="Arial"/>
        </w:rPr>
        <w:t>When the system restart</w:t>
      </w:r>
      <w:r w:rsidR="007D111D">
        <w:rPr>
          <w:rFonts w:cs="Arial"/>
        </w:rPr>
        <w:t>s</w:t>
      </w:r>
      <w:r w:rsidRPr="008F67D1">
        <w:rPr>
          <w:rFonts w:cs="Arial"/>
        </w:rPr>
        <w:t>, the system reload</w:t>
      </w:r>
      <w:r w:rsidR="007D111D">
        <w:rPr>
          <w:rFonts w:cs="Arial"/>
        </w:rPr>
        <w:t>s the</w:t>
      </w:r>
      <w:r w:rsidRPr="008F67D1">
        <w:rPr>
          <w:rFonts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1A412F" w14:paraId="30AC769C" w14:textId="77777777" w:rsidTr="00444D75">
        <w:tc>
          <w:tcPr>
            <w:tcW w:w="8820" w:type="dxa"/>
            <w:shd w:val="clear" w:color="auto" w:fill="auto"/>
          </w:tcPr>
          <w:p w14:paraId="2A62EDC5"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erase flash: </w:t>
            </w:r>
            <w:r w:rsidRPr="003E6CFF">
              <w:rPr>
                <w:rFonts w:eastAsia="굴림"/>
                <w:b/>
                <w:bCs/>
                <w:i/>
                <w:iCs/>
              </w:rPr>
              <w:t>System1.cfg</w:t>
            </w:r>
          </w:p>
          <w:p w14:paraId="3048641A" w14:textId="77777777" w:rsidR="00444D75" w:rsidRPr="003E6CFF" w:rsidRDefault="00444D75" w:rsidP="002B66D8">
            <w:pPr>
              <w:pStyle w:val="aa"/>
              <w:ind w:right="20"/>
              <w:jc w:val="both"/>
              <w:rPr>
                <w:rFonts w:eastAsia="굴림"/>
              </w:rPr>
            </w:pPr>
            <w:r w:rsidRPr="003E6CFF">
              <w:rPr>
                <w:rFonts w:eastAsia="굴림"/>
              </w:rPr>
              <w:t>Warning: System1.cfg is booting config file</w:t>
            </w:r>
          </w:p>
          <w:p w14:paraId="64350280" w14:textId="77777777" w:rsidR="00444D75" w:rsidRPr="003E6CFF" w:rsidRDefault="00444D75" w:rsidP="002B66D8">
            <w:pPr>
              <w:pStyle w:val="aa"/>
              <w:ind w:right="20"/>
              <w:jc w:val="both"/>
              <w:rPr>
                <w:rFonts w:eastAsia="굴림"/>
              </w:rPr>
            </w:pPr>
            <w:r w:rsidRPr="003E6CFF">
              <w:rPr>
                <w:rFonts w:eastAsia="굴림"/>
              </w:rPr>
              <w:t>Do you want to erase it [yes/no]? y</w:t>
            </w:r>
          </w:p>
          <w:p w14:paraId="60ADC629" w14:textId="77777777"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boot config </w:t>
            </w:r>
            <w:r w:rsidRPr="003E6CFF">
              <w:rPr>
                <w:rFonts w:eastAsia="굴림"/>
                <w:b/>
                <w:bCs/>
                <w:i/>
                <w:iCs/>
              </w:rPr>
              <w:t>System2.cfg</w:t>
            </w:r>
          </w:p>
          <w:p w14:paraId="0597EEB0" w14:textId="77777777" w:rsidR="00444D75" w:rsidRPr="001A412F" w:rsidRDefault="00444D75" w:rsidP="002B66D8">
            <w:pPr>
              <w:pStyle w:val="aa"/>
              <w:ind w:right="20"/>
              <w:jc w:val="both"/>
              <w:rPr>
                <w:rFonts w:eastAsia="굴림"/>
              </w:rPr>
            </w:pPr>
            <w:r w:rsidRPr="003E3F42">
              <w:rPr>
                <w:rFonts w:eastAsia="굴림"/>
              </w:rPr>
              <w:t xml:space="preserve">SWITCH# </w:t>
            </w:r>
            <w:r w:rsidR="006B7308" w:rsidRPr="003E3F42">
              <w:rPr>
                <w:rFonts w:eastAsia="굴림" w:hint="eastAsia"/>
                <w:b/>
                <w:bCs/>
              </w:rPr>
              <w:t>redundancy reload shelf</w:t>
            </w:r>
          </w:p>
        </w:tc>
      </w:tr>
    </w:tbl>
    <w:p w14:paraId="634EF9A3" w14:textId="77777777" w:rsidR="00444D75" w:rsidRPr="008F67D1" w:rsidRDefault="00444D75" w:rsidP="0021019A">
      <w:pPr>
        <w:pStyle w:val="2"/>
        <w:ind w:right="20"/>
      </w:pPr>
      <w:bookmarkStart w:id="4565" w:name="_Toc363832934"/>
      <w:bookmarkStart w:id="4566" w:name="_Toc272248443"/>
      <w:bookmarkStart w:id="4567" w:name="_Toc292810283"/>
      <w:bookmarkStart w:id="4568" w:name="_Toc363833951"/>
      <w:bookmarkStart w:id="4569" w:name="_Toc254353586"/>
      <w:bookmarkStart w:id="4570" w:name="_Toc277778313"/>
      <w:bookmarkStart w:id="4571" w:name="_Toc292810148"/>
      <w:bookmarkStart w:id="4572" w:name="_Toc444695324"/>
      <w:r w:rsidRPr="008F67D1">
        <w:lastRenderedPageBreak/>
        <w:t xml:space="preserve">Boot Mode Setting and System </w:t>
      </w:r>
      <w:bookmarkEnd w:id="4565"/>
      <w:bookmarkEnd w:id="4566"/>
      <w:bookmarkEnd w:id="4567"/>
      <w:r w:rsidRPr="008F67D1">
        <w:t>Restart</w:t>
      </w:r>
      <w:bookmarkEnd w:id="4568"/>
      <w:bookmarkEnd w:id="4569"/>
      <w:bookmarkEnd w:id="4570"/>
      <w:bookmarkEnd w:id="4571"/>
      <w:bookmarkEnd w:id="4572"/>
    </w:p>
    <w:p w14:paraId="67CBE08B" w14:textId="77777777" w:rsidR="00444D75" w:rsidRPr="008F67D1" w:rsidRDefault="00444D75" w:rsidP="00A466E6">
      <w:pPr>
        <w:pStyle w:val="a3"/>
        <w:spacing w:line="240" w:lineRule="auto"/>
        <w:ind w:left="0" w:right="20"/>
        <w:rPr>
          <w:rFonts w:cs="Arial"/>
        </w:rPr>
      </w:pPr>
      <w:r w:rsidRPr="008F67D1">
        <w:rPr>
          <w:rFonts w:cs="Arial"/>
        </w:rPr>
        <w:t xml:space="preserve">You can </w:t>
      </w:r>
      <w:r w:rsidR="00DB6367">
        <w:rPr>
          <w:rFonts w:cs="Arial"/>
        </w:rPr>
        <w:t>arrange</w:t>
      </w:r>
      <w:r w:rsidRPr="008F67D1">
        <w:rPr>
          <w:rFonts w:cs="Arial"/>
        </w:rPr>
        <w:t xml:space="preserve"> </w:t>
      </w:r>
      <w:r w:rsidR="00DB6367">
        <w:rPr>
          <w:rFonts w:cs="Arial"/>
        </w:rPr>
        <w:t xml:space="preserve">an </w:t>
      </w:r>
      <w:r w:rsidRPr="008F67D1">
        <w:rPr>
          <w:rFonts w:cs="Arial"/>
        </w:rPr>
        <w:t xml:space="preserve">OS Image and </w:t>
      </w:r>
      <w:r w:rsidR="00DB6367">
        <w:rPr>
          <w:rFonts w:cs="Arial"/>
        </w:rPr>
        <w:t xml:space="preserve">a </w:t>
      </w:r>
      <w:r w:rsidRPr="008F67D1">
        <w:rPr>
          <w:rFonts w:cs="Arial"/>
        </w:rPr>
        <w:t xml:space="preserve">Config file </w:t>
      </w:r>
      <w:r w:rsidR="00DB6367">
        <w:rPr>
          <w:rFonts w:cs="Arial"/>
        </w:rPr>
        <w:t>for</w:t>
      </w:r>
      <w:r w:rsidRPr="008F67D1">
        <w:rPr>
          <w:rFonts w:cs="Arial"/>
        </w:rPr>
        <w:t xml:space="preserve"> the system </w:t>
      </w:r>
      <w:r w:rsidR="00DB6367">
        <w:rPr>
          <w:rFonts w:cs="Arial"/>
        </w:rPr>
        <w:t>to be</w:t>
      </w:r>
      <w:r w:rsidRPr="008F67D1">
        <w:rPr>
          <w:rFonts w:cs="Arial"/>
        </w:rPr>
        <w:t xml:space="preserve"> </w:t>
      </w:r>
      <w:r w:rsidR="00DB6367">
        <w:rPr>
          <w:rFonts w:cs="Arial"/>
        </w:rPr>
        <w:t>used</w:t>
      </w:r>
      <w:r w:rsidRPr="008F67D1">
        <w:rPr>
          <w:rFonts w:cs="Arial"/>
        </w:rPr>
        <w:t xml:space="preserve"> </w:t>
      </w:r>
      <w:r w:rsidR="00DB6367">
        <w:rPr>
          <w:rFonts w:cs="Arial"/>
        </w:rPr>
        <w:t>when</w:t>
      </w:r>
      <w:r w:rsidRPr="008F67D1">
        <w:rPr>
          <w:rFonts w:cs="Arial"/>
        </w:rPr>
        <w:t xml:space="preserve"> next booting</w:t>
      </w:r>
      <w:r w:rsidR="00DB6367">
        <w:rPr>
          <w:rFonts w:cs="Arial"/>
        </w:rPr>
        <w:t xml:space="preserve"> takes place</w:t>
      </w:r>
      <w:r w:rsidRPr="008F67D1">
        <w:rPr>
          <w:rFonts w:cs="Arial"/>
        </w:rPr>
        <w:t xml:space="preserve">. When you restart </w:t>
      </w:r>
      <w:r w:rsidR="00A466E6">
        <w:rPr>
          <w:rFonts w:cs="Arial"/>
        </w:rPr>
        <w:t xml:space="preserve">the </w:t>
      </w:r>
      <w:r w:rsidRPr="008F67D1">
        <w:rPr>
          <w:rFonts w:cs="Arial"/>
        </w:rPr>
        <w:t xml:space="preserve">system, the </w:t>
      </w:r>
      <w:r w:rsidR="00DB6367">
        <w:rPr>
          <w:rFonts w:cs="Arial"/>
        </w:rPr>
        <w:t>arranged</w:t>
      </w:r>
      <w:r w:rsidR="00DB6367" w:rsidRPr="008F67D1">
        <w:rPr>
          <w:rFonts w:cs="Arial"/>
        </w:rPr>
        <w:t xml:space="preserve"> </w:t>
      </w:r>
      <w:r w:rsidRPr="008F67D1">
        <w:rPr>
          <w:rFonts w:cs="Arial"/>
        </w:rPr>
        <w:t xml:space="preserve">OS image and config file </w:t>
      </w:r>
      <w:r w:rsidR="00DB6367">
        <w:rPr>
          <w:rFonts w:cs="Arial"/>
        </w:rPr>
        <w:t>will be applied</w:t>
      </w:r>
      <w:r w:rsidRPr="008F67D1">
        <w:rPr>
          <w:rFonts w:cs="Arial"/>
        </w:rPr>
        <w:t xml:space="preserve"> to the system. So </w:t>
      </w:r>
      <w:r w:rsidR="00DB6367">
        <w:rPr>
          <w:rFonts w:cs="Arial"/>
        </w:rPr>
        <w:t xml:space="preserve">pay careful attention when you arrange the </w:t>
      </w:r>
      <w:r w:rsidR="00DB6367" w:rsidRPr="008F67D1">
        <w:rPr>
          <w:rFonts w:cs="Arial"/>
        </w:rPr>
        <w:t>OS Image and Config file</w:t>
      </w:r>
      <w:r w:rsidR="00DB6367">
        <w:rPr>
          <w:rFonts w:cs="Arial"/>
        </w:rPr>
        <w:t>.</w:t>
      </w:r>
    </w:p>
    <w:p w14:paraId="137217C7" w14:textId="77777777" w:rsidR="00444D75" w:rsidRPr="008F67D1" w:rsidRDefault="00444D75" w:rsidP="00A466E6">
      <w:pPr>
        <w:pStyle w:val="a3"/>
        <w:spacing w:line="240" w:lineRule="auto"/>
        <w:ind w:left="0" w:right="20"/>
        <w:rPr>
          <w:rFonts w:cs="Arial"/>
        </w:rPr>
      </w:pPr>
      <w:r w:rsidRPr="008F67D1">
        <w:rPr>
          <w:rFonts w:cs="Arial"/>
        </w:rPr>
        <w:t xml:space="preserve">The following table shows how to </w:t>
      </w:r>
      <w:r w:rsidR="00DB6367">
        <w:rPr>
          <w:rFonts w:cs="Arial"/>
        </w:rPr>
        <w:t>arrange an</w:t>
      </w:r>
      <w:r w:rsidRPr="008F67D1">
        <w:rPr>
          <w:rFonts w:cs="Arial"/>
        </w:rPr>
        <w:t xml:space="preserve"> OS image and config file for next booting.</w:t>
      </w:r>
    </w:p>
    <w:p w14:paraId="1B06FA9F" w14:textId="77777777" w:rsidR="00444D75" w:rsidRPr="008F67D1" w:rsidRDefault="006A4BB0" w:rsidP="00A466E6">
      <w:pPr>
        <w:pStyle w:val="afffff9"/>
        <w:spacing w:line="240" w:lineRule="auto"/>
        <w:ind w:left="0" w:right="20"/>
        <w:rPr>
          <w:rFonts w:cs="Arial"/>
        </w:rPr>
      </w:pPr>
      <w:bookmarkStart w:id="4573" w:name="_Toc363832935"/>
      <w:bookmarkStart w:id="4574" w:name="_Toc363832936"/>
      <w:bookmarkStart w:id="4575" w:name="_Toc391575407"/>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265</w:t>
      </w:r>
      <w:r w:rsidR="005832B8">
        <w:rPr>
          <w:rFonts w:cs="Arial"/>
        </w:rPr>
        <w:fldChar w:fldCharType="end"/>
      </w:r>
      <w:r w:rsidR="00444D75" w:rsidRPr="008F67D1">
        <w:rPr>
          <w:rFonts w:cs="Arial"/>
        </w:rPr>
        <w:t xml:space="preserve"> </w:t>
      </w:r>
      <w:bookmarkEnd w:id="4573"/>
      <w:r w:rsidR="00444D75" w:rsidRPr="008F67D1">
        <w:rPr>
          <w:rFonts w:cs="Arial"/>
        </w:rPr>
        <w:t>Boot Mode Setting and System Restart</w:t>
      </w:r>
      <w:bookmarkEnd w:id="4574"/>
      <w:bookmarkEnd w:id="4575"/>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49"/>
        <w:gridCol w:w="4859"/>
        <w:gridCol w:w="1027"/>
      </w:tblGrid>
      <w:tr w:rsidR="00444D75" w:rsidRPr="001A412F" w14:paraId="57491093" w14:textId="77777777" w:rsidTr="006B7308">
        <w:trPr>
          <w:trHeight w:val="245"/>
        </w:trPr>
        <w:tc>
          <w:tcPr>
            <w:tcW w:w="2354" w:type="dxa"/>
            <w:shd w:val="clear" w:color="auto" w:fill="E6E6E6"/>
            <w:vAlign w:val="center"/>
          </w:tcPr>
          <w:p w14:paraId="75C96A9E" w14:textId="77777777" w:rsidR="00444D75" w:rsidRPr="001A412F" w:rsidRDefault="00444D75" w:rsidP="00A466E6">
            <w:pPr>
              <w:spacing w:line="240" w:lineRule="auto"/>
              <w:ind w:right="20"/>
              <w:rPr>
                <w:rFonts w:eastAsia="굴림"/>
                <w:b/>
                <w:bCs/>
              </w:rPr>
            </w:pPr>
            <w:r w:rsidRPr="001A412F">
              <w:rPr>
                <w:rFonts w:eastAsia="굴림"/>
                <w:b/>
                <w:bCs/>
              </w:rPr>
              <w:t>Command</w:t>
            </w:r>
          </w:p>
        </w:tc>
        <w:tc>
          <w:tcPr>
            <w:tcW w:w="4874" w:type="dxa"/>
            <w:shd w:val="clear" w:color="auto" w:fill="E6E6E6"/>
            <w:vAlign w:val="center"/>
          </w:tcPr>
          <w:p w14:paraId="4B0C2CD4" w14:textId="77777777" w:rsidR="00444D75" w:rsidRPr="001A412F" w:rsidRDefault="00444D75" w:rsidP="00A466E6">
            <w:pPr>
              <w:pStyle w:val="aa"/>
              <w:ind w:right="20"/>
              <w:jc w:val="both"/>
              <w:rPr>
                <w:rFonts w:eastAsia="굴림"/>
                <w:b/>
                <w:bCs/>
              </w:rPr>
            </w:pPr>
            <w:r w:rsidRPr="001A412F">
              <w:rPr>
                <w:rFonts w:eastAsia="굴림"/>
                <w:b/>
              </w:rPr>
              <w:t>Description</w:t>
            </w:r>
          </w:p>
        </w:tc>
        <w:tc>
          <w:tcPr>
            <w:tcW w:w="0" w:type="auto"/>
            <w:shd w:val="clear" w:color="auto" w:fill="E6E6E6"/>
            <w:vAlign w:val="center"/>
          </w:tcPr>
          <w:p w14:paraId="2D209D8E" w14:textId="77777777" w:rsidR="00444D75" w:rsidRPr="001A412F" w:rsidRDefault="00444D75" w:rsidP="00A466E6">
            <w:pPr>
              <w:spacing w:line="240" w:lineRule="auto"/>
              <w:ind w:right="20"/>
              <w:rPr>
                <w:rFonts w:eastAsia="굴림"/>
                <w:b/>
                <w:bCs/>
              </w:rPr>
            </w:pPr>
            <w:r w:rsidRPr="001A412F">
              <w:rPr>
                <w:rFonts w:eastAsia="굴림"/>
                <w:b/>
                <w:bCs/>
              </w:rPr>
              <w:t>Mode</w:t>
            </w:r>
          </w:p>
        </w:tc>
      </w:tr>
      <w:tr w:rsidR="00444D75" w:rsidRPr="001A412F" w14:paraId="207F8E63" w14:textId="77777777" w:rsidTr="006B7308">
        <w:trPr>
          <w:trHeight w:val="245"/>
        </w:trPr>
        <w:tc>
          <w:tcPr>
            <w:tcW w:w="2354" w:type="dxa"/>
            <w:shd w:val="clear" w:color="auto" w:fill="auto"/>
            <w:vAlign w:val="center"/>
          </w:tcPr>
          <w:p w14:paraId="290DB5E3" w14:textId="77777777" w:rsidR="00444D75" w:rsidRPr="001A412F" w:rsidRDefault="00444D75" w:rsidP="00A466E6">
            <w:pPr>
              <w:pStyle w:val="aa"/>
              <w:ind w:right="20"/>
              <w:rPr>
                <w:rFonts w:eastAsia="굴림"/>
                <w:bCs/>
              </w:rPr>
            </w:pPr>
            <w:r w:rsidRPr="001A412F">
              <w:rPr>
                <w:rFonts w:eastAsia="굴림"/>
                <w:bCs/>
              </w:rPr>
              <w:t xml:space="preserve">boot system flash </w:t>
            </w:r>
            <w:r w:rsidRPr="001A412F">
              <w:rPr>
                <w:rFonts w:eastAsia="굴림"/>
                <w:bCs/>
                <w:i/>
                <w:iCs/>
              </w:rPr>
              <w:t>filename</w:t>
            </w:r>
          </w:p>
        </w:tc>
        <w:tc>
          <w:tcPr>
            <w:tcW w:w="4874" w:type="dxa"/>
            <w:shd w:val="clear" w:color="auto" w:fill="auto"/>
            <w:vAlign w:val="center"/>
          </w:tcPr>
          <w:p w14:paraId="0E07A12E" w14:textId="77777777" w:rsidR="00444D75" w:rsidRPr="001A412F" w:rsidRDefault="00DB6367" w:rsidP="00FC11F9">
            <w:pPr>
              <w:pStyle w:val="aa"/>
              <w:ind w:left="180" w:right="20" w:hangingChars="100" w:hanging="180"/>
              <w:rPr>
                <w:rFonts w:eastAsia="굴림"/>
              </w:rPr>
            </w:pPr>
            <w:r>
              <w:rPr>
                <w:rFonts w:eastAsia="굴림"/>
              </w:rPr>
              <w:t>Registers the</w:t>
            </w:r>
            <w:r w:rsidR="00444D75" w:rsidRPr="001A412F">
              <w:rPr>
                <w:rFonts w:eastAsia="굴림"/>
              </w:rPr>
              <w:t xml:space="preserve"> OS image </w:t>
            </w:r>
            <w:r>
              <w:rPr>
                <w:rFonts w:eastAsia="굴림"/>
              </w:rPr>
              <w:t xml:space="preserve">to be </w:t>
            </w:r>
            <w:r w:rsidR="00444D75" w:rsidRPr="001A412F">
              <w:rPr>
                <w:rFonts w:eastAsia="굴림"/>
              </w:rPr>
              <w:t>applied when next booting.</w:t>
            </w:r>
          </w:p>
        </w:tc>
        <w:tc>
          <w:tcPr>
            <w:tcW w:w="0" w:type="auto"/>
            <w:shd w:val="clear" w:color="auto" w:fill="auto"/>
            <w:vAlign w:val="center"/>
          </w:tcPr>
          <w:p w14:paraId="55BF21C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2C8DBABA" w14:textId="77777777" w:rsidTr="006B7308">
        <w:trPr>
          <w:trHeight w:val="479"/>
        </w:trPr>
        <w:tc>
          <w:tcPr>
            <w:tcW w:w="2354" w:type="dxa"/>
            <w:shd w:val="clear" w:color="auto" w:fill="auto"/>
            <w:vAlign w:val="center"/>
          </w:tcPr>
          <w:p w14:paraId="58861D31" w14:textId="77777777" w:rsidR="00444D75" w:rsidRPr="001A412F" w:rsidRDefault="00444D75" w:rsidP="00A466E6">
            <w:pPr>
              <w:pStyle w:val="aa"/>
              <w:ind w:right="20"/>
              <w:rPr>
                <w:rFonts w:eastAsia="굴림"/>
                <w:bCs/>
              </w:rPr>
            </w:pPr>
            <w:r w:rsidRPr="001A412F">
              <w:rPr>
                <w:rFonts w:eastAsia="굴림"/>
                <w:bCs/>
              </w:rPr>
              <w:t xml:space="preserve">boot system tftp </w:t>
            </w:r>
            <w:r w:rsidRPr="001A412F">
              <w:rPr>
                <w:rFonts w:eastAsia="굴림"/>
                <w:bCs/>
                <w:i/>
                <w:iCs/>
              </w:rPr>
              <w:t>filename</w:t>
            </w:r>
            <w:r w:rsidRPr="001A412F">
              <w:rPr>
                <w:rFonts w:eastAsia="굴림"/>
                <w:bCs/>
              </w:rPr>
              <w:t xml:space="preserve"> A.B.C.D</w:t>
            </w:r>
          </w:p>
        </w:tc>
        <w:tc>
          <w:tcPr>
            <w:tcW w:w="4874" w:type="dxa"/>
            <w:shd w:val="clear" w:color="auto" w:fill="auto"/>
            <w:vAlign w:val="center"/>
          </w:tcPr>
          <w:p w14:paraId="2C1AC79B" w14:textId="77777777" w:rsidR="00444D75" w:rsidRPr="001A412F" w:rsidRDefault="00DB6367" w:rsidP="00A466E6">
            <w:pPr>
              <w:pStyle w:val="aa"/>
              <w:ind w:right="20"/>
              <w:rPr>
                <w:rFonts w:eastAsia="굴림"/>
              </w:rPr>
            </w:pPr>
            <w:r>
              <w:rPr>
                <w:rFonts w:eastAsia="굴림"/>
              </w:rPr>
              <w:t>Registers the</w:t>
            </w:r>
            <w:r w:rsidRPr="001A412F">
              <w:rPr>
                <w:rFonts w:eastAsia="굴림"/>
              </w:rPr>
              <w:t xml:space="preserve"> OS image </w:t>
            </w:r>
            <w:r>
              <w:rPr>
                <w:rFonts w:eastAsia="굴림"/>
              </w:rPr>
              <w:t xml:space="preserve">to be </w:t>
            </w:r>
            <w:r w:rsidRPr="001A412F">
              <w:rPr>
                <w:rFonts w:eastAsia="굴림"/>
              </w:rPr>
              <w:t>applied when next booting.</w:t>
            </w:r>
          </w:p>
        </w:tc>
        <w:tc>
          <w:tcPr>
            <w:tcW w:w="0" w:type="auto"/>
            <w:shd w:val="clear" w:color="auto" w:fill="auto"/>
            <w:vAlign w:val="center"/>
          </w:tcPr>
          <w:p w14:paraId="1A6840E1"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064E5CFC" w14:textId="77777777" w:rsidTr="006B7308">
        <w:trPr>
          <w:trHeight w:val="245"/>
        </w:trPr>
        <w:tc>
          <w:tcPr>
            <w:tcW w:w="2354" w:type="dxa"/>
            <w:shd w:val="clear" w:color="auto" w:fill="auto"/>
            <w:vAlign w:val="center"/>
          </w:tcPr>
          <w:p w14:paraId="544133E2" w14:textId="77777777" w:rsidR="00444D75" w:rsidRPr="001A412F" w:rsidRDefault="00444D75" w:rsidP="00A466E6">
            <w:pPr>
              <w:pStyle w:val="aa"/>
              <w:ind w:right="20"/>
              <w:rPr>
                <w:rFonts w:eastAsia="굴림"/>
                <w:bCs/>
              </w:rPr>
            </w:pPr>
            <w:r w:rsidRPr="001A412F">
              <w:rPr>
                <w:rFonts w:eastAsia="굴림"/>
                <w:bCs/>
              </w:rPr>
              <w:t xml:space="preserve">boot config </w:t>
            </w:r>
            <w:r w:rsidRPr="001A412F">
              <w:rPr>
                <w:rFonts w:eastAsia="굴림"/>
                <w:bCs/>
                <w:i/>
                <w:iCs/>
              </w:rPr>
              <w:t>filename</w:t>
            </w:r>
          </w:p>
        </w:tc>
        <w:tc>
          <w:tcPr>
            <w:tcW w:w="4874" w:type="dxa"/>
            <w:shd w:val="clear" w:color="auto" w:fill="auto"/>
            <w:vAlign w:val="center"/>
          </w:tcPr>
          <w:p w14:paraId="6470356C" w14:textId="77777777" w:rsidR="00444D75" w:rsidRPr="001A412F" w:rsidRDefault="00DB6367" w:rsidP="00A466E6">
            <w:pPr>
              <w:pStyle w:val="aa"/>
              <w:ind w:right="20"/>
              <w:rPr>
                <w:rFonts w:eastAsia="굴림"/>
              </w:rPr>
            </w:pPr>
            <w:r>
              <w:rPr>
                <w:rFonts w:eastAsia="굴림"/>
              </w:rPr>
              <w:t>Assigns</w:t>
            </w:r>
            <w:r w:rsidR="00444D75" w:rsidRPr="001A412F">
              <w:rPr>
                <w:rFonts w:eastAsia="굴림"/>
              </w:rPr>
              <w:t xml:space="preserve"> filename as Start-up configuration file.</w:t>
            </w:r>
          </w:p>
        </w:tc>
        <w:tc>
          <w:tcPr>
            <w:tcW w:w="0" w:type="auto"/>
            <w:shd w:val="clear" w:color="auto" w:fill="auto"/>
            <w:vAlign w:val="center"/>
          </w:tcPr>
          <w:p w14:paraId="3FBE65A6" w14:textId="77777777" w:rsidR="00444D75" w:rsidRPr="001A412F" w:rsidRDefault="00444D75" w:rsidP="00A466E6">
            <w:pPr>
              <w:pStyle w:val="aa"/>
              <w:ind w:right="20"/>
              <w:jc w:val="both"/>
              <w:rPr>
                <w:rFonts w:eastAsia="굴림"/>
              </w:rPr>
            </w:pPr>
            <w:r w:rsidRPr="001A412F">
              <w:rPr>
                <w:rFonts w:eastAsia="굴림"/>
              </w:rPr>
              <w:t>Privileged</w:t>
            </w:r>
          </w:p>
        </w:tc>
      </w:tr>
      <w:tr w:rsidR="00444D75" w:rsidRPr="001A412F" w14:paraId="5DD6AA3D" w14:textId="77777777" w:rsidTr="006B7308">
        <w:trPr>
          <w:trHeight w:val="422"/>
        </w:trPr>
        <w:tc>
          <w:tcPr>
            <w:tcW w:w="2354" w:type="dxa"/>
            <w:shd w:val="clear" w:color="auto" w:fill="auto"/>
            <w:vAlign w:val="center"/>
          </w:tcPr>
          <w:p w14:paraId="0751F48F" w14:textId="77777777" w:rsidR="00444D75" w:rsidRPr="001A412F" w:rsidRDefault="00444D75" w:rsidP="00A466E6">
            <w:pPr>
              <w:pStyle w:val="aa"/>
              <w:ind w:right="20"/>
              <w:rPr>
                <w:rFonts w:eastAsia="굴림"/>
                <w:bCs/>
              </w:rPr>
            </w:pPr>
            <w:r w:rsidRPr="001A412F">
              <w:rPr>
                <w:rFonts w:eastAsia="굴림"/>
                <w:bCs/>
              </w:rPr>
              <w:t>reload</w:t>
            </w:r>
          </w:p>
        </w:tc>
        <w:tc>
          <w:tcPr>
            <w:tcW w:w="4874" w:type="dxa"/>
            <w:shd w:val="clear" w:color="auto" w:fill="auto"/>
            <w:vAlign w:val="center"/>
          </w:tcPr>
          <w:p w14:paraId="6E1FD096" w14:textId="77777777" w:rsidR="00444D75" w:rsidRPr="001A412F" w:rsidRDefault="00444D75" w:rsidP="00FC11F9">
            <w:pPr>
              <w:pStyle w:val="aa"/>
              <w:ind w:left="180" w:right="20" w:hangingChars="100" w:hanging="180"/>
              <w:rPr>
                <w:rFonts w:eastAsia="굴림"/>
              </w:rPr>
            </w:pPr>
            <w:r w:rsidRPr="001A412F">
              <w:rPr>
                <w:rFonts w:eastAsia="굴림"/>
              </w:rPr>
              <w:t xml:space="preserve">Restarts the </w:t>
            </w:r>
            <w:r w:rsidR="00DB636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55920500" w14:textId="77777777" w:rsidR="00444D75" w:rsidRPr="001A412F" w:rsidRDefault="00444D75" w:rsidP="00A466E6">
            <w:pPr>
              <w:pStyle w:val="aa"/>
              <w:ind w:right="20"/>
              <w:jc w:val="both"/>
              <w:rPr>
                <w:rFonts w:eastAsia="굴림"/>
              </w:rPr>
            </w:pPr>
            <w:r w:rsidRPr="001A412F">
              <w:rPr>
                <w:rFonts w:eastAsia="굴림"/>
              </w:rPr>
              <w:t>Privileged</w:t>
            </w:r>
          </w:p>
        </w:tc>
      </w:tr>
      <w:tr w:rsidR="00923F19" w:rsidRPr="001A412F" w14:paraId="54AB8E46" w14:textId="77777777" w:rsidTr="006B7308">
        <w:trPr>
          <w:trHeight w:val="422"/>
        </w:trPr>
        <w:tc>
          <w:tcPr>
            <w:tcW w:w="2354" w:type="dxa"/>
            <w:shd w:val="clear" w:color="auto" w:fill="auto"/>
          </w:tcPr>
          <w:p w14:paraId="0F4DCCD1" w14:textId="77777777" w:rsidR="00923F19" w:rsidRPr="003E3F42" w:rsidRDefault="00923F19" w:rsidP="00A466E6">
            <w:pPr>
              <w:pStyle w:val="aa"/>
              <w:ind w:right="20"/>
              <w:rPr>
                <w:rFonts w:eastAsia="굴림"/>
                <w:bCs/>
              </w:rPr>
            </w:pPr>
            <w:r w:rsidRPr="003E3F42">
              <w:rPr>
                <w:rFonts w:eastAsia="굴림" w:hint="eastAsia"/>
                <w:bCs/>
                <w:color w:val="000000"/>
              </w:rPr>
              <w:t>redundancy reload shelf</w:t>
            </w:r>
          </w:p>
        </w:tc>
        <w:tc>
          <w:tcPr>
            <w:tcW w:w="4874" w:type="dxa"/>
            <w:shd w:val="clear" w:color="auto" w:fill="auto"/>
          </w:tcPr>
          <w:p w14:paraId="36B71B8F" w14:textId="77777777" w:rsidR="00E104B3" w:rsidRPr="003E3F42" w:rsidRDefault="006B7308" w:rsidP="00FC11F9">
            <w:pPr>
              <w:pStyle w:val="aa"/>
              <w:ind w:left="180" w:right="20" w:hangingChars="100" w:hanging="180"/>
              <w:rPr>
                <w:rFonts w:eastAsia="굴림"/>
              </w:rPr>
            </w:pPr>
            <w:r w:rsidRPr="003E3F42">
              <w:rPr>
                <w:rFonts w:eastAsia="굴림" w:hint="eastAsia"/>
              </w:rPr>
              <w:t xml:space="preserve">Makes the </w:t>
            </w:r>
            <w:r w:rsidRPr="003E3F42">
              <w:rPr>
                <w:rFonts w:eastAsia="굴림"/>
              </w:rPr>
              <w:t xml:space="preserve">entire </w:t>
            </w:r>
            <w:proofErr w:type="gramStart"/>
            <w:r w:rsidRPr="003E3F42">
              <w:rPr>
                <w:rFonts w:eastAsia="굴림" w:hint="eastAsia"/>
              </w:rPr>
              <w:t>system(</w:t>
            </w:r>
            <w:proofErr w:type="gramEnd"/>
            <w:r w:rsidRPr="003E3F42">
              <w:rPr>
                <w:rFonts w:eastAsia="굴림"/>
              </w:rPr>
              <w:t xml:space="preserve">i.e. </w:t>
            </w:r>
            <w:r w:rsidRPr="003E3F42">
              <w:rPr>
                <w:rFonts w:eastAsia="굴림" w:hint="eastAsia"/>
              </w:rPr>
              <w:t xml:space="preserve">both </w:t>
            </w:r>
            <w:r w:rsidR="00094318" w:rsidRPr="003E3F42">
              <w:rPr>
                <w:rFonts w:eastAsia="굴림" w:hint="eastAsia"/>
              </w:rPr>
              <w:t>SCM</w:t>
            </w:r>
            <w:r w:rsidRPr="003E3F42">
              <w:rPr>
                <w:rFonts w:eastAsia="굴림" w:hint="eastAsia"/>
              </w:rPr>
              <w:t xml:space="preserve">s) booted up </w:t>
            </w:r>
            <w:r w:rsidR="00524C2A" w:rsidRPr="003E3F42">
              <w:rPr>
                <w:rFonts w:eastAsia="굴림"/>
              </w:rPr>
              <w:t>at once.</w:t>
            </w:r>
          </w:p>
        </w:tc>
        <w:tc>
          <w:tcPr>
            <w:tcW w:w="0" w:type="auto"/>
            <w:shd w:val="clear" w:color="auto" w:fill="auto"/>
          </w:tcPr>
          <w:p w14:paraId="29A9082E" w14:textId="77777777" w:rsidR="00923F19" w:rsidRPr="003E3F42" w:rsidRDefault="00923F19" w:rsidP="00A466E6">
            <w:pPr>
              <w:pStyle w:val="aa"/>
              <w:ind w:right="20"/>
              <w:jc w:val="both"/>
              <w:rPr>
                <w:rFonts w:eastAsia="굴림"/>
              </w:rPr>
            </w:pPr>
            <w:r w:rsidRPr="003E3F42">
              <w:rPr>
                <w:rFonts w:eastAsia="굴림"/>
                <w:color w:val="000000"/>
              </w:rPr>
              <w:t>Privileged</w:t>
            </w:r>
          </w:p>
        </w:tc>
      </w:tr>
      <w:tr w:rsidR="00923F19" w:rsidRPr="001A412F" w14:paraId="3D096F42" w14:textId="77777777" w:rsidTr="006B7308">
        <w:trPr>
          <w:trHeight w:val="422"/>
        </w:trPr>
        <w:tc>
          <w:tcPr>
            <w:tcW w:w="2354" w:type="dxa"/>
            <w:shd w:val="clear" w:color="auto" w:fill="auto"/>
          </w:tcPr>
          <w:p w14:paraId="547DEACC" w14:textId="77777777" w:rsidR="00923F19" w:rsidRPr="003E3F42" w:rsidRDefault="00923F19" w:rsidP="00A466E6">
            <w:pPr>
              <w:pStyle w:val="aa"/>
              <w:ind w:right="20"/>
              <w:rPr>
                <w:rFonts w:eastAsia="굴림"/>
                <w:bCs/>
              </w:rPr>
            </w:pPr>
            <w:r w:rsidRPr="003E3F42">
              <w:rPr>
                <w:rFonts w:eastAsia="굴림" w:hint="eastAsia"/>
                <w:bCs/>
                <w:color w:val="000000"/>
              </w:rPr>
              <w:t>redundancy reload (active| standby| peer| myself)</w:t>
            </w:r>
          </w:p>
        </w:tc>
        <w:tc>
          <w:tcPr>
            <w:tcW w:w="4874" w:type="dxa"/>
            <w:shd w:val="clear" w:color="auto" w:fill="auto"/>
          </w:tcPr>
          <w:p w14:paraId="7DA56601" w14:textId="77777777" w:rsidR="006B7308" w:rsidRPr="003E3F42" w:rsidRDefault="006B7308" w:rsidP="00FC11F9">
            <w:pPr>
              <w:pStyle w:val="aa"/>
              <w:ind w:left="180" w:right="20" w:hangingChars="100" w:hanging="180"/>
              <w:rPr>
                <w:rFonts w:eastAsia="굴림"/>
              </w:rPr>
            </w:pPr>
            <w:r w:rsidRPr="003E3F42">
              <w:rPr>
                <w:rFonts w:eastAsia="굴림"/>
              </w:rPr>
              <w:t xml:space="preserve">Makes the specified </w:t>
            </w:r>
            <w:r w:rsidR="00094318" w:rsidRPr="003E3F42">
              <w:rPr>
                <w:rFonts w:eastAsia="굴림"/>
              </w:rPr>
              <w:t>SCM</w:t>
            </w:r>
            <w:r w:rsidRPr="003E3F42">
              <w:rPr>
                <w:rFonts w:eastAsia="굴림"/>
              </w:rPr>
              <w:t xml:space="preserve"> (e.g. </w:t>
            </w:r>
            <w:r w:rsidRPr="003E3F42">
              <w:rPr>
                <w:rFonts w:eastAsia="굴림" w:hint="eastAsia"/>
              </w:rPr>
              <w:t>active, standby, peer, myself)</w:t>
            </w:r>
            <w:r w:rsidRPr="003E3F42">
              <w:rPr>
                <w:rFonts w:eastAsia="굴림"/>
              </w:rPr>
              <w:t xml:space="preserve"> booted up. But the attempt by Standby </w:t>
            </w:r>
            <w:r w:rsidR="00094318" w:rsidRPr="003E3F42">
              <w:rPr>
                <w:rFonts w:eastAsia="굴림"/>
              </w:rPr>
              <w:t>SCM</w:t>
            </w:r>
            <w:r w:rsidRPr="003E3F42">
              <w:rPr>
                <w:rFonts w:eastAsia="굴림"/>
              </w:rPr>
              <w:t xml:space="preserve"> for the Active </w:t>
            </w:r>
            <w:r w:rsidR="00094318" w:rsidRPr="003E3F42">
              <w:rPr>
                <w:rFonts w:eastAsia="굴림"/>
              </w:rPr>
              <w:t>SCM</w:t>
            </w:r>
            <w:r w:rsidRPr="003E3F42">
              <w:rPr>
                <w:rFonts w:eastAsia="굴림"/>
              </w:rPr>
              <w:t xml:space="preserve"> is not allowed. </w:t>
            </w:r>
          </w:p>
        </w:tc>
        <w:tc>
          <w:tcPr>
            <w:tcW w:w="0" w:type="auto"/>
            <w:shd w:val="clear" w:color="auto" w:fill="auto"/>
          </w:tcPr>
          <w:p w14:paraId="4D4722A8" w14:textId="77777777" w:rsidR="00923F19" w:rsidRPr="003E3F42" w:rsidRDefault="00923F19" w:rsidP="00A466E6">
            <w:pPr>
              <w:pStyle w:val="aa"/>
              <w:ind w:right="20"/>
              <w:jc w:val="both"/>
              <w:rPr>
                <w:rFonts w:eastAsia="굴림"/>
              </w:rPr>
            </w:pPr>
            <w:r w:rsidRPr="003E3F42">
              <w:rPr>
                <w:rFonts w:eastAsia="굴림"/>
                <w:color w:val="000000"/>
              </w:rPr>
              <w:t>Privileged</w:t>
            </w:r>
          </w:p>
        </w:tc>
      </w:tr>
    </w:tbl>
    <w:p w14:paraId="2DFE03DB" w14:textId="77777777" w:rsidR="00444D75" w:rsidRPr="008F67D1" w:rsidRDefault="00444D75" w:rsidP="00A466E6">
      <w:pPr>
        <w:pStyle w:val="3"/>
        <w:ind w:left="0" w:right="20"/>
      </w:pPr>
      <w:bookmarkStart w:id="4576" w:name="_Toc272248444"/>
      <w:bookmarkStart w:id="4577" w:name="_Toc292810284"/>
      <w:bookmarkStart w:id="4578" w:name="_Toc294778143"/>
      <w:bookmarkStart w:id="4579" w:name="_Toc363833952"/>
      <w:bookmarkStart w:id="4580" w:name="_Toc444695325"/>
      <w:r w:rsidRPr="008F67D1">
        <w:t xml:space="preserve">Boot Mode </w:t>
      </w:r>
      <w:bookmarkEnd w:id="4576"/>
      <w:bookmarkEnd w:id="4577"/>
      <w:bookmarkEnd w:id="4578"/>
      <w:r w:rsidRPr="008F67D1">
        <w:t>Setting</w:t>
      </w:r>
      <w:bookmarkEnd w:id="4579"/>
      <w:bookmarkEnd w:id="4580"/>
    </w:p>
    <w:p w14:paraId="04E6A9FA" w14:textId="77777777" w:rsidR="00444D75" w:rsidRPr="008F67D1" w:rsidRDefault="00444D75" w:rsidP="00A466E6">
      <w:pPr>
        <w:pStyle w:val="a3"/>
        <w:spacing w:line="240" w:lineRule="auto"/>
        <w:ind w:left="0" w:right="20"/>
        <w:rPr>
          <w:rFonts w:cs="Arial"/>
        </w:rPr>
      </w:pPr>
      <w:r w:rsidRPr="008F67D1">
        <w:rPr>
          <w:rFonts w:cs="Arial"/>
        </w:rPr>
        <w:t>You must be careful as foll</w:t>
      </w:r>
      <w:r w:rsidR="00DB6367">
        <w:rPr>
          <w:rFonts w:cs="Arial"/>
        </w:rPr>
        <w:t>o</w:t>
      </w:r>
      <w:r w:rsidRPr="008F67D1">
        <w:rPr>
          <w:rFonts w:cs="Arial"/>
        </w:rPr>
        <w:t>ws:</w:t>
      </w:r>
    </w:p>
    <w:p w14:paraId="20137EE4" w14:textId="77777777" w:rsidR="00444D75" w:rsidRPr="008F67D1" w:rsidRDefault="00444D75" w:rsidP="00795E76">
      <w:pPr>
        <w:pStyle w:val="Randomlist"/>
        <w:ind w:left="0" w:right="20" w:firstLine="0"/>
      </w:pPr>
      <w:r w:rsidRPr="008F67D1">
        <w:t xml:space="preserve">When you execute </w:t>
      </w:r>
      <w:r w:rsidRPr="00DB6367">
        <w:rPr>
          <w:b/>
        </w:rPr>
        <w:t>boot flash</w:t>
      </w:r>
      <w:r w:rsidRPr="008F67D1">
        <w:t xml:space="preserve"> command, you must use </w:t>
      </w:r>
      <w:r w:rsidR="00DB6367">
        <w:t xml:space="preserve">the </w:t>
      </w:r>
      <w:r w:rsidRPr="008F67D1">
        <w:t xml:space="preserve">OS image </w:t>
      </w:r>
      <w:r w:rsidR="00A8406B">
        <w:t xml:space="preserve">which is </w:t>
      </w:r>
      <w:r w:rsidRPr="008F67D1">
        <w:t xml:space="preserve">for </w:t>
      </w:r>
      <w:r w:rsidR="00094318">
        <w:t>C9500</w:t>
      </w:r>
      <w:r w:rsidR="00A8406B">
        <w:t xml:space="preserve"> </w:t>
      </w:r>
      <w:r w:rsidR="00A8406B" w:rsidRPr="008F67D1">
        <w:t>only</w:t>
      </w:r>
      <w:r w:rsidRPr="008F67D1">
        <w:t>.</w:t>
      </w:r>
    </w:p>
    <w:p w14:paraId="26F7A49B" w14:textId="77777777" w:rsidR="00444D75" w:rsidRPr="008F67D1" w:rsidRDefault="00444D75" w:rsidP="00795E76">
      <w:pPr>
        <w:pStyle w:val="Randomlist"/>
        <w:ind w:left="0" w:right="20" w:firstLine="0"/>
      </w:pPr>
      <w:r w:rsidRPr="008F67D1">
        <w:t xml:space="preserve">When you execute </w:t>
      </w:r>
      <w:r w:rsidRPr="00DB6367">
        <w:rPr>
          <w:b/>
        </w:rPr>
        <w:t>boot config</w:t>
      </w:r>
      <w:r w:rsidRPr="008F67D1">
        <w:t xml:space="preserve"> conmand, you must use</w:t>
      </w:r>
      <w:r w:rsidR="00A8406B">
        <w:t xml:space="preserve"> the</w:t>
      </w:r>
      <w:r w:rsidRPr="008F67D1">
        <w:t xml:space="preserve"> Config file </w:t>
      </w:r>
      <w:r w:rsidR="00A8406B">
        <w:t xml:space="preserve">which is </w:t>
      </w:r>
      <w:r w:rsidR="00A8406B" w:rsidRPr="008F67D1">
        <w:t xml:space="preserve">for </w:t>
      </w:r>
      <w:r w:rsidR="00094318">
        <w:t>C9500</w:t>
      </w:r>
      <w:r w:rsidR="00A8406B">
        <w:t xml:space="preserve"> </w:t>
      </w:r>
      <w:r w:rsidR="00A8406B" w:rsidRPr="008F67D1">
        <w:t>only.</w:t>
      </w:r>
    </w:p>
    <w:p w14:paraId="0572957F" w14:textId="77777777" w:rsidR="00444D75" w:rsidRPr="008F67D1" w:rsidRDefault="00444D75" w:rsidP="00A466E6">
      <w:pPr>
        <w:spacing w:line="240" w:lineRule="auto"/>
        <w:ind w:right="20"/>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3E6CFF" w14:paraId="49336D7F" w14:textId="77777777" w:rsidTr="00444D75">
        <w:trPr>
          <w:trHeight w:val="1228"/>
        </w:trPr>
        <w:tc>
          <w:tcPr>
            <w:tcW w:w="9129" w:type="dxa"/>
            <w:shd w:val="clear" w:color="auto" w:fill="auto"/>
          </w:tcPr>
          <w:p w14:paraId="17DDCBAE" w14:textId="77777777" w:rsidR="00444D75" w:rsidRPr="003E6CFF" w:rsidRDefault="00444D75" w:rsidP="00A466E6">
            <w:pPr>
              <w:pStyle w:val="aa"/>
              <w:ind w:right="20"/>
              <w:rPr>
                <w:rFonts w:eastAsia="굴림"/>
              </w:rPr>
            </w:pPr>
            <w:r w:rsidRPr="003E6CFF">
              <w:rPr>
                <w:rFonts w:eastAsia="굴림"/>
              </w:rPr>
              <w:t xml:space="preserve">Switch# </w:t>
            </w:r>
          </w:p>
          <w:p w14:paraId="32DBA1F0"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system flash </w:t>
            </w:r>
            <w:r w:rsidRPr="003E6CFF">
              <w:rPr>
                <w:rFonts w:eastAsia="굴림"/>
                <w:b/>
                <w:i/>
              </w:rPr>
              <w:t>u92h.r111</w:t>
            </w:r>
          </w:p>
          <w:p w14:paraId="2EE031DB" w14:textId="77777777" w:rsidR="00444D75" w:rsidRPr="003E6CFF" w:rsidRDefault="00444D75" w:rsidP="00A466E6">
            <w:pPr>
              <w:pStyle w:val="aa"/>
              <w:ind w:right="20"/>
              <w:rPr>
                <w:rFonts w:eastAsia="굴림"/>
              </w:rPr>
            </w:pPr>
            <w:r w:rsidRPr="003E6CFF">
              <w:rPr>
                <w:rFonts w:eastAsia="굴림"/>
              </w:rPr>
              <w:t xml:space="preserve">Switch# </w:t>
            </w:r>
          </w:p>
          <w:p w14:paraId="69E564D7"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config </w:t>
            </w:r>
            <w:r w:rsidRPr="003E6CFF">
              <w:rPr>
                <w:rFonts w:eastAsia="굴림"/>
                <w:b/>
                <w:i/>
              </w:rPr>
              <w:t>lns.cfg</w:t>
            </w:r>
          </w:p>
          <w:p w14:paraId="205A747C" w14:textId="77777777" w:rsidR="003E6CFF" w:rsidRPr="003E6CFF" w:rsidRDefault="00444D75" w:rsidP="00A466E6">
            <w:pPr>
              <w:pStyle w:val="aa"/>
              <w:ind w:right="20"/>
              <w:jc w:val="both"/>
              <w:rPr>
                <w:rFonts w:eastAsia="굴림"/>
              </w:rPr>
            </w:pPr>
            <w:r w:rsidRPr="003E6CFF">
              <w:rPr>
                <w:rFonts w:eastAsia="굴림"/>
              </w:rPr>
              <w:t>Switch#</w:t>
            </w:r>
          </w:p>
        </w:tc>
      </w:tr>
    </w:tbl>
    <w:p w14:paraId="54FC80AB" w14:textId="77777777" w:rsidR="00444D75" w:rsidRPr="008F67D1" w:rsidRDefault="00923F19" w:rsidP="00A466E6">
      <w:pPr>
        <w:pStyle w:val="3"/>
        <w:ind w:left="0" w:right="20"/>
      </w:pPr>
      <w:bookmarkStart w:id="4581" w:name="_Toc444695326"/>
      <w:r>
        <w:t>Restart</w:t>
      </w:r>
      <w:r w:rsidR="00524C2A">
        <w:t>ing an</w:t>
      </w:r>
      <w:r w:rsidR="00524C2A" w:rsidRPr="00524C2A">
        <w:t xml:space="preserve"> </w:t>
      </w:r>
      <w:r w:rsidR="00094318">
        <w:t>SCM</w:t>
      </w:r>
      <w:bookmarkEnd w:id="4581"/>
    </w:p>
    <w:p w14:paraId="75E110A9" w14:textId="77777777" w:rsidR="00A8406B" w:rsidRDefault="00444D75" w:rsidP="00A466E6">
      <w:pPr>
        <w:pStyle w:val="a3"/>
        <w:spacing w:line="240" w:lineRule="auto"/>
        <w:ind w:left="0" w:right="20"/>
        <w:rPr>
          <w:rFonts w:cs="Arial"/>
        </w:rPr>
      </w:pPr>
      <w:r w:rsidRPr="008F67D1">
        <w:rPr>
          <w:rFonts w:cs="Arial"/>
        </w:rPr>
        <w:t xml:space="preserve">You can restart </w:t>
      </w:r>
      <w:r w:rsidR="00A8406B">
        <w:rPr>
          <w:rFonts w:cs="Arial"/>
        </w:rPr>
        <w:t xml:space="preserve">the </w:t>
      </w:r>
      <w:r w:rsidR="00094318">
        <w:rPr>
          <w:rFonts w:cs="Arial"/>
        </w:rPr>
        <w:t>SCM</w:t>
      </w:r>
      <w:r w:rsidR="00A8406B">
        <w:rPr>
          <w:rFonts w:cs="Arial"/>
        </w:rPr>
        <w:t xml:space="preserve"> by </w:t>
      </w:r>
      <w:r w:rsidR="00A8406B" w:rsidRPr="00A8406B">
        <w:rPr>
          <w:rFonts w:cs="Arial"/>
          <w:b/>
        </w:rPr>
        <w:t>reload command</w:t>
      </w:r>
      <w:r w:rsidR="00A8406B">
        <w:rPr>
          <w:rFonts w:cs="Arial"/>
        </w:rPr>
        <w:t xml:space="preserve"> which is currently associated with your console. The restart of </w:t>
      </w:r>
      <w:r w:rsidR="00094318">
        <w:rPr>
          <w:rFonts w:cs="Arial"/>
        </w:rPr>
        <w:t>SCM</w:t>
      </w:r>
      <w:r w:rsidR="00A8406B">
        <w:rPr>
          <w:rFonts w:cs="Arial"/>
        </w:rPr>
        <w:t xml:space="preserve"> can be reserved for later execution by using </w:t>
      </w:r>
      <w:r w:rsidR="00795E76">
        <w:rPr>
          <w:rFonts w:cs="Arial"/>
        </w:rPr>
        <w:t>a list of</w:t>
      </w:r>
      <w:r w:rsidR="00A8406B">
        <w:rPr>
          <w:rFonts w:cs="Arial"/>
        </w:rPr>
        <w:t xml:space="preserve"> sub-commands </w:t>
      </w:r>
      <w:r w:rsidR="00A8406B">
        <w:rPr>
          <w:rFonts w:cs="Arial"/>
        </w:rPr>
        <w:t>‘</w:t>
      </w:r>
      <w:r w:rsidR="00A8406B" w:rsidRPr="00A8406B">
        <w:rPr>
          <w:rFonts w:cs="Arial"/>
          <w:b/>
        </w:rPr>
        <w:t>in</w:t>
      </w:r>
      <w:r w:rsidR="00A8406B">
        <w:rPr>
          <w:rFonts w:cs="Arial"/>
        </w:rPr>
        <w:t>’</w:t>
      </w:r>
      <w:r w:rsidR="00A8406B">
        <w:rPr>
          <w:rFonts w:cs="Arial"/>
        </w:rPr>
        <w:t xml:space="preserve"> or </w:t>
      </w:r>
      <w:r w:rsidR="00A8406B">
        <w:rPr>
          <w:rFonts w:cs="Arial"/>
        </w:rPr>
        <w:t>‘</w:t>
      </w:r>
      <w:r w:rsidR="00A8406B" w:rsidRPr="00A8406B">
        <w:rPr>
          <w:rFonts w:cs="Arial"/>
          <w:b/>
        </w:rPr>
        <w:t>at</w:t>
      </w:r>
      <w:r w:rsidR="00A8406B" w:rsidRPr="00A8406B">
        <w:rPr>
          <w:rFonts w:cs="Arial"/>
          <w:b/>
        </w:rPr>
        <w:t>’</w:t>
      </w:r>
      <w:r w:rsidR="00A8406B">
        <w:rPr>
          <w:rFonts w:cs="Arial"/>
        </w:rPr>
        <w:t xml:space="preserve">. Before you try the reservation, make sure to refer </w:t>
      </w:r>
      <w:r w:rsidR="005304B9">
        <w:rPr>
          <w:rFonts w:cs="Arial"/>
        </w:rPr>
        <w:t xml:space="preserve">to the </w:t>
      </w:r>
      <w:r w:rsidR="00A8406B">
        <w:rPr>
          <w:rFonts w:cs="Arial"/>
        </w:rPr>
        <w:t xml:space="preserve">system time by </w:t>
      </w:r>
      <w:r w:rsidR="005304B9">
        <w:rPr>
          <w:rFonts w:cs="Arial"/>
        </w:rPr>
        <w:t xml:space="preserve">using the </w:t>
      </w:r>
      <w:r w:rsidR="00A8406B" w:rsidRPr="00A8406B">
        <w:rPr>
          <w:rFonts w:cs="Arial"/>
          <w:b/>
        </w:rPr>
        <w:t>show clock</w:t>
      </w:r>
      <w:r w:rsidR="00A8406B">
        <w:rPr>
          <w:rFonts w:cs="Arial"/>
        </w:rPr>
        <w:t xml:space="preserve"> command. </w:t>
      </w:r>
    </w:p>
    <w:tbl>
      <w:tblPr>
        <w:tblStyle w:val="NOTICE"/>
        <w:tblW w:w="0" w:type="auto"/>
        <w:tblLook w:val="0000" w:firstRow="0" w:lastRow="0" w:firstColumn="0" w:lastColumn="0" w:noHBand="0" w:noVBand="0"/>
      </w:tblPr>
      <w:tblGrid>
        <w:gridCol w:w="877"/>
        <w:gridCol w:w="1066"/>
        <w:gridCol w:w="6205"/>
      </w:tblGrid>
      <w:tr w:rsidR="008875B3" w14:paraId="71F7AD3A" w14:textId="77777777" w:rsidTr="006753E2">
        <w:tc>
          <w:tcPr>
            <w:tcW w:w="900" w:type="dxa"/>
            <w:vAlign w:val="center"/>
          </w:tcPr>
          <w:p w14:paraId="56491CDA" w14:textId="77777777" w:rsidR="008875B3" w:rsidRDefault="008875B3" w:rsidP="00A466E6">
            <w:pPr>
              <w:pStyle w:val="aa"/>
              <w:spacing w:after="120"/>
              <w:ind w:right="20"/>
              <w:jc w:val="both"/>
              <w:rPr>
                <w:rFonts w:cs="Times New Roman"/>
              </w:rPr>
            </w:pPr>
            <w:r>
              <w:rPr>
                <w:rFonts w:cs="Times New Roman" w:hint="eastAsia"/>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Default="008875B3" w:rsidP="00A466E6">
            <w:pPr>
              <w:pStyle w:val="aa"/>
              <w:ind w:right="20"/>
              <w:jc w:val="both"/>
              <w:rPr>
                <w:b/>
                <w:bCs/>
              </w:rPr>
            </w:pPr>
            <w:r>
              <w:rPr>
                <w:b/>
                <w:bCs/>
              </w:rPr>
              <w:t>Notice</w:t>
            </w:r>
          </w:p>
        </w:tc>
        <w:tc>
          <w:tcPr>
            <w:tcW w:w="6800" w:type="dxa"/>
            <w:vAlign w:val="center"/>
          </w:tcPr>
          <w:p w14:paraId="5BF21AB6" w14:textId="77777777" w:rsidR="008875B3" w:rsidRPr="000124B1" w:rsidRDefault="008875B3" w:rsidP="00A466E6">
            <w:pPr>
              <w:pStyle w:val="aa"/>
              <w:ind w:right="20"/>
              <w:jc w:val="both"/>
            </w:pPr>
            <w:r>
              <w:t>When the system is equipped in redundant fashion</w:t>
            </w:r>
            <w:r w:rsidR="00507259">
              <w:t xml:space="preserve">, i.e. having two </w:t>
            </w:r>
            <w:r w:rsidR="00094318">
              <w:t>SCM</w:t>
            </w:r>
            <w:r w:rsidR="00507259">
              <w:t>s</w:t>
            </w:r>
            <w:r>
              <w:t xml:space="preserve">, </w:t>
            </w:r>
            <w:r>
              <w:t>‘</w:t>
            </w:r>
            <w:r w:rsidRPr="008875B3">
              <w:rPr>
                <w:rFonts w:hint="eastAsia"/>
                <w:b/>
              </w:rPr>
              <w:t>redundancy reload shelf</w:t>
            </w:r>
            <w:r w:rsidRPr="008875B3">
              <w:rPr>
                <w:b/>
              </w:rPr>
              <w:t>’</w:t>
            </w:r>
            <w:r w:rsidRPr="008875B3">
              <w:t xml:space="preserve"> command </w:t>
            </w:r>
            <w:r w:rsidR="00507259">
              <w:t>can</w:t>
            </w:r>
            <w:r w:rsidRPr="008875B3">
              <w:t xml:space="preserve"> be used t</w:t>
            </w:r>
            <w:r>
              <w:t>o restart the entire system</w:t>
            </w:r>
            <w:r w:rsidR="00507259">
              <w:t xml:space="preserve"> at once</w:t>
            </w:r>
            <w:r w:rsidRPr="002F5F3A">
              <w:t>.</w:t>
            </w:r>
          </w:p>
        </w:tc>
      </w:tr>
    </w:tbl>
    <w:p w14:paraId="45BD869A" w14:textId="77777777" w:rsidR="003E3F42" w:rsidRDefault="003E3F42" w:rsidP="00A466E6">
      <w:pPr>
        <w:pStyle w:val="a3"/>
        <w:spacing w:line="240" w:lineRule="auto"/>
        <w:ind w:left="0" w:right="20"/>
        <w:rPr>
          <w:rFonts w:cs="Arial"/>
        </w:rPr>
      </w:pPr>
    </w:p>
    <w:p w14:paraId="12E19797" w14:textId="77777777" w:rsidR="003E3F42" w:rsidRDefault="003E3F42" w:rsidP="00A466E6">
      <w:pPr>
        <w:widowControl/>
        <w:wordWrap/>
        <w:snapToGrid/>
        <w:spacing w:line="240" w:lineRule="auto"/>
        <w:ind w:right="20"/>
        <w:jc w:val="left"/>
        <w:rPr>
          <w:rFonts w:ascii="Arial" w:eastAsia="맑은 고딕"/>
          <w:noProof/>
        </w:rPr>
      </w:pPr>
      <w:r>
        <w:br w:type="page"/>
      </w:r>
    </w:p>
    <w:p w14:paraId="738146EE" w14:textId="77777777" w:rsidR="00444D75" w:rsidRPr="008F67D1" w:rsidRDefault="006A4BB0" w:rsidP="00A466E6">
      <w:pPr>
        <w:pStyle w:val="afffff9"/>
        <w:spacing w:line="240" w:lineRule="auto"/>
        <w:ind w:left="0" w:right="20"/>
        <w:rPr>
          <w:rFonts w:cs="Arial"/>
        </w:rPr>
      </w:pPr>
      <w:bookmarkStart w:id="4582" w:name="_Toc327434419"/>
      <w:bookmarkStart w:id="4583" w:name="_Toc327434904"/>
      <w:bookmarkStart w:id="4584" w:name="_Toc327434948"/>
      <w:bookmarkStart w:id="4585" w:name="_Toc327445268"/>
      <w:bookmarkStart w:id="4586" w:name="_Toc298774270"/>
      <w:bookmarkStart w:id="4587" w:name="_Toc391575408"/>
      <w:r>
        <w:rPr>
          <w:rFonts w:cs="Arial"/>
        </w:rPr>
        <w:lastRenderedPageBreak/>
        <w:t>Table</w:t>
      </w:r>
      <w:r w:rsidR="002020C9">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375BA">
        <w:rPr>
          <w:rFonts w:cs="Arial"/>
          <w:noProof/>
        </w:rPr>
        <w:t>266</w:t>
      </w:r>
      <w:r w:rsidR="005832B8">
        <w:rPr>
          <w:rFonts w:cs="Arial"/>
        </w:rPr>
        <w:fldChar w:fldCharType="end"/>
      </w:r>
      <w:r w:rsidR="00444D75" w:rsidRPr="008F67D1">
        <w:rPr>
          <w:rFonts w:cs="Arial"/>
        </w:rPr>
        <w:t xml:space="preserve"> Boot Mode </w:t>
      </w:r>
      <w:bookmarkEnd w:id="4582"/>
      <w:bookmarkEnd w:id="4583"/>
      <w:bookmarkEnd w:id="4584"/>
      <w:r w:rsidR="00444D75" w:rsidRPr="008F67D1">
        <w:rPr>
          <w:rFonts w:cs="Arial"/>
        </w:rPr>
        <w:t>Setting and System Reload</w:t>
      </w:r>
      <w:bookmarkEnd w:id="4585"/>
      <w:bookmarkEnd w:id="4586"/>
      <w:bookmarkEnd w:id="458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22"/>
        <w:gridCol w:w="4299"/>
        <w:gridCol w:w="1027"/>
      </w:tblGrid>
      <w:tr w:rsidR="008875B3" w:rsidRPr="001A412F" w14:paraId="0A269138" w14:textId="77777777" w:rsidTr="00444D75">
        <w:trPr>
          <w:trHeight w:val="292"/>
        </w:trPr>
        <w:tc>
          <w:tcPr>
            <w:tcW w:w="0" w:type="auto"/>
            <w:shd w:val="clear" w:color="auto" w:fill="E6E6E6"/>
            <w:vAlign w:val="center"/>
          </w:tcPr>
          <w:p w14:paraId="418B18D0" w14:textId="77777777" w:rsidR="00444D75" w:rsidRPr="001A412F" w:rsidRDefault="00444D75" w:rsidP="008A2371">
            <w:pPr>
              <w:spacing w:line="240" w:lineRule="auto"/>
              <w:ind w:right="20"/>
              <w:rPr>
                <w:rFonts w:eastAsia="굴림"/>
                <w:b/>
                <w:bCs/>
              </w:rPr>
            </w:pPr>
            <w:r w:rsidRPr="001A412F">
              <w:rPr>
                <w:rFonts w:eastAsia="굴림"/>
                <w:b/>
                <w:bCs/>
              </w:rPr>
              <w:t>Command</w:t>
            </w:r>
          </w:p>
        </w:tc>
        <w:tc>
          <w:tcPr>
            <w:tcW w:w="0" w:type="auto"/>
            <w:shd w:val="clear" w:color="auto" w:fill="E6E6E6"/>
            <w:vAlign w:val="center"/>
          </w:tcPr>
          <w:p w14:paraId="1043C340" w14:textId="77777777" w:rsidR="00444D75" w:rsidRPr="001A412F" w:rsidRDefault="00444D75" w:rsidP="008A2371">
            <w:pPr>
              <w:spacing w:line="240" w:lineRule="auto"/>
              <w:ind w:right="20"/>
              <w:rPr>
                <w:rFonts w:eastAsia="굴림"/>
                <w:b/>
                <w:bCs/>
              </w:rPr>
            </w:pPr>
            <w:r w:rsidRPr="00524C2A">
              <w:rPr>
                <w:rFonts w:eastAsia="굴림"/>
                <w:b/>
                <w:bCs/>
              </w:rPr>
              <w:t>Description</w:t>
            </w:r>
          </w:p>
        </w:tc>
        <w:tc>
          <w:tcPr>
            <w:tcW w:w="0" w:type="auto"/>
            <w:shd w:val="clear" w:color="auto" w:fill="E6E6E6"/>
            <w:vAlign w:val="center"/>
          </w:tcPr>
          <w:p w14:paraId="12A62001" w14:textId="77777777" w:rsidR="00444D75" w:rsidRPr="001A412F" w:rsidRDefault="00444D75" w:rsidP="008A2371">
            <w:pPr>
              <w:spacing w:line="240" w:lineRule="auto"/>
              <w:ind w:right="20"/>
              <w:rPr>
                <w:rFonts w:eastAsia="굴림"/>
                <w:b/>
                <w:bCs/>
              </w:rPr>
            </w:pPr>
            <w:r w:rsidRPr="001A412F">
              <w:rPr>
                <w:rFonts w:eastAsia="굴림"/>
                <w:b/>
                <w:bCs/>
              </w:rPr>
              <w:t>Mode</w:t>
            </w:r>
          </w:p>
        </w:tc>
      </w:tr>
      <w:tr w:rsidR="008875B3" w:rsidRPr="001A412F" w14:paraId="4729C35A" w14:textId="77777777" w:rsidTr="00444D75">
        <w:trPr>
          <w:trHeight w:val="279"/>
        </w:trPr>
        <w:tc>
          <w:tcPr>
            <w:tcW w:w="0" w:type="auto"/>
            <w:shd w:val="clear" w:color="auto" w:fill="auto"/>
            <w:vAlign w:val="center"/>
          </w:tcPr>
          <w:p w14:paraId="049DD66E" w14:textId="77777777" w:rsidR="00444D75" w:rsidRPr="001A412F" w:rsidRDefault="00444D75" w:rsidP="008A2371">
            <w:pPr>
              <w:pStyle w:val="aa"/>
              <w:ind w:right="20"/>
              <w:jc w:val="both"/>
              <w:rPr>
                <w:rFonts w:eastAsia="굴림"/>
                <w:bCs/>
              </w:rPr>
            </w:pPr>
            <w:r w:rsidRPr="001A412F">
              <w:rPr>
                <w:rFonts w:eastAsia="굴림"/>
                <w:bCs/>
              </w:rPr>
              <w:t xml:space="preserve">reload </w:t>
            </w:r>
          </w:p>
        </w:tc>
        <w:tc>
          <w:tcPr>
            <w:tcW w:w="0" w:type="auto"/>
            <w:shd w:val="clear" w:color="auto" w:fill="auto"/>
            <w:vAlign w:val="center"/>
          </w:tcPr>
          <w:p w14:paraId="3637FF92"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Restarts the </w:t>
            </w:r>
            <w:r w:rsidR="00BC08A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14:paraId="1D545411"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54BD3442" w14:textId="77777777" w:rsidTr="00444D75">
        <w:trPr>
          <w:trHeight w:val="2045"/>
        </w:trPr>
        <w:tc>
          <w:tcPr>
            <w:tcW w:w="0" w:type="auto"/>
            <w:shd w:val="clear" w:color="auto" w:fill="auto"/>
            <w:vAlign w:val="center"/>
          </w:tcPr>
          <w:p w14:paraId="28382FDC" w14:textId="77777777" w:rsidR="00444D75" w:rsidRPr="001A412F" w:rsidRDefault="00444D75" w:rsidP="008A2371">
            <w:pPr>
              <w:pStyle w:val="aa"/>
              <w:ind w:right="20"/>
              <w:rPr>
                <w:rFonts w:eastAsia="굴림"/>
                <w:bCs/>
              </w:rPr>
            </w:pPr>
            <w:r w:rsidRPr="001A412F">
              <w:rPr>
                <w:rFonts w:eastAsia="굴림"/>
                <w:bCs/>
              </w:rPr>
              <w:t xml:space="preserve">reload {in </w:t>
            </w:r>
            <w:r w:rsidRPr="001A412F">
              <w:rPr>
                <w:rFonts w:eastAsia="굴림"/>
                <w:bCs/>
                <w:i/>
              </w:rPr>
              <w:t>time</w:t>
            </w:r>
            <w:r w:rsidRPr="001A412F">
              <w:rPr>
                <w:rFonts w:eastAsia="굴림"/>
                <w:bCs/>
              </w:rPr>
              <w:t xml:space="preserve">|at </w:t>
            </w:r>
            <w:r w:rsidRPr="001A412F">
              <w:rPr>
                <w:rFonts w:eastAsia="굴림"/>
                <w:bCs/>
                <w:i/>
              </w:rPr>
              <w:t>time</w:t>
            </w:r>
            <w:r w:rsidRPr="001A412F">
              <w:rPr>
                <w:rFonts w:eastAsia="굴림"/>
                <w:bCs/>
              </w:rPr>
              <w:t xml:space="preserve"> </w:t>
            </w:r>
            <w:r w:rsidRPr="001A412F">
              <w:rPr>
                <w:rFonts w:eastAsia="굴림"/>
                <w:bCs/>
                <w:i/>
              </w:rPr>
              <w:t>[day]</w:t>
            </w:r>
            <w:r w:rsidRPr="001A412F">
              <w:rPr>
                <w:rFonts w:eastAsia="굴림"/>
                <w:bCs/>
              </w:rPr>
              <w:t xml:space="preserve"> [</w:t>
            </w:r>
            <w:r w:rsidRPr="001A412F">
              <w:rPr>
                <w:rFonts w:eastAsia="굴림"/>
                <w:bCs/>
                <w:i/>
              </w:rPr>
              <w:t>month]</w:t>
            </w:r>
            <w:r w:rsidRPr="001A412F">
              <w:rPr>
                <w:rFonts w:eastAsia="굴림"/>
                <w:bCs/>
              </w:rPr>
              <w:t>}</w:t>
            </w:r>
            <w:r w:rsidR="00BC08A7">
              <w:rPr>
                <w:rFonts w:eastAsia="굴림"/>
                <w:bCs/>
              </w:rPr>
              <w:t xml:space="preserve"> </w:t>
            </w:r>
            <w:r w:rsidRPr="001A412F">
              <w:rPr>
                <w:rFonts w:eastAsia="굴림"/>
                <w:bCs/>
              </w:rPr>
              <w:t>[</w:t>
            </w:r>
            <w:r w:rsidRPr="001A412F">
              <w:rPr>
                <w:rFonts w:eastAsia="굴림"/>
                <w:bCs/>
                <w:i/>
              </w:rPr>
              <w:t>reason</w:t>
            </w:r>
            <w:r w:rsidRPr="001A412F">
              <w:rPr>
                <w:rFonts w:eastAsia="굴림"/>
                <w:bCs/>
              </w:rPr>
              <w:t>]</w:t>
            </w:r>
          </w:p>
          <w:p w14:paraId="0E90CE70" w14:textId="77777777" w:rsidR="00444D75" w:rsidRPr="001A412F" w:rsidRDefault="00444D75" w:rsidP="008A2371">
            <w:pPr>
              <w:pStyle w:val="aa"/>
              <w:ind w:right="20"/>
              <w:jc w:val="both"/>
              <w:rPr>
                <w:rFonts w:eastAsia="굴림"/>
                <w:bCs/>
              </w:rPr>
            </w:pPr>
          </w:p>
        </w:tc>
        <w:tc>
          <w:tcPr>
            <w:tcW w:w="0" w:type="auto"/>
            <w:shd w:val="clear" w:color="auto" w:fill="auto"/>
            <w:vAlign w:val="center"/>
          </w:tcPr>
          <w:p w14:paraId="644C450D" w14:textId="77777777" w:rsidR="00444D75" w:rsidRPr="001A412F" w:rsidRDefault="008875B3" w:rsidP="008A2371">
            <w:pPr>
              <w:pStyle w:val="aa"/>
              <w:ind w:right="20"/>
              <w:jc w:val="both"/>
              <w:rPr>
                <w:rFonts w:eastAsia="굴림"/>
              </w:rPr>
            </w:pPr>
            <w:r>
              <w:rPr>
                <w:rFonts w:eastAsia="굴림"/>
              </w:rPr>
              <w:t>Specifies the</w:t>
            </w:r>
            <w:r w:rsidR="00444D75" w:rsidRPr="001A412F">
              <w:rPr>
                <w:rFonts w:eastAsia="굴림"/>
              </w:rPr>
              <w:t xml:space="preserve"> time for </w:t>
            </w:r>
            <w:r>
              <w:rPr>
                <w:rFonts w:eastAsia="굴림"/>
              </w:rPr>
              <w:t xml:space="preserve">reserving an upcoming </w:t>
            </w:r>
            <w:r w:rsidR="00444D75" w:rsidRPr="001A412F">
              <w:rPr>
                <w:rFonts w:eastAsia="굴림"/>
              </w:rPr>
              <w:t xml:space="preserve">system restart. </w:t>
            </w:r>
          </w:p>
          <w:p w14:paraId="5D01DD8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461"/>
              <w:jc w:val="both"/>
              <w:rPr>
                <w:rFonts w:eastAsia="굴림"/>
              </w:rPr>
            </w:pPr>
            <w:r w:rsidRPr="001A412F">
              <w:rPr>
                <w:rFonts w:eastAsia="굴림"/>
                <w:bCs/>
              </w:rPr>
              <w:t>in: in time</w:t>
            </w:r>
          </w:p>
          <w:p w14:paraId="2B9DAEFC"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rPr>
            </w:pPr>
            <w:r w:rsidRPr="001A412F">
              <w:rPr>
                <w:rFonts w:eastAsia="굴림"/>
                <w:bCs/>
              </w:rPr>
              <w:t xml:space="preserve">at: at </w:t>
            </w:r>
            <w:r w:rsidR="00BC08A7">
              <w:rPr>
                <w:rFonts w:eastAsia="굴림"/>
                <w:bCs/>
              </w:rPr>
              <w:t xml:space="preserve">the specified </w:t>
            </w:r>
            <w:r w:rsidRPr="001A412F">
              <w:rPr>
                <w:rFonts w:eastAsia="굴림"/>
                <w:bCs/>
              </w:rPr>
              <w:t>time</w:t>
            </w:r>
          </w:p>
          <w:p w14:paraId="5B4ED2EF"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time</w:t>
            </w:r>
            <w:r w:rsidRPr="001A412F">
              <w:rPr>
                <w:rFonts w:eastAsia="굴림"/>
                <w:bCs/>
              </w:rPr>
              <w:t>: HH:MM</w:t>
            </w:r>
          </w:p>
          <w:p w14:paraId="79FF0F69"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day</w:t>
            </w:r>
            <w:r w:rsidRPr="001A412F">
              <w:rPr>
                <w:rFonts w:eastAsia="굴림"/>
                <w:bCs/>
              </w:rPr>
              <w:t>: 1 - 31</w:t>
            </w:r>
          </w:p>
          <w:p w14:paraId="48FF214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month</w:t>
            </w:r>
            <w:r w:rsidRPr="001A412F">
              <w:rPr>
                <w:rFonts w:eastAsia="굴림"/>
              </w:rPr>
              <w:t xml:space="preserve">: </w:t>
            </w:r>
            <w:r w:rsidRPr="001A412F">
              <w:rPr>
                <w:rFonts w:eastAsia="굴림"/>
                <w:bCs/>
              </w:rPr>
              <w:t>(ex. Jan or January)</w:t>
            </w:r>
          </w:p>
          <w:p w14:paraId="7EABD363" w14:textId="77777777"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reason</w:t>
            </w:r>
            <w:r w:rsidRPr="001A412F">
              <w:rPr>
                <w:rFonts w:eastAsia="굴림"/>
              </w:rPr>
              <w:t>: reason for restart</w:t>
            </w:r>
          </w:p>
        </w:tc>
        <w:tc>
          <w:tcPr>
            <w:tcW w:w="0" w:type="auto"/>
            <w:shd w:val="clear" w:color="auto" w:fill="auto"/>
            <w:vAlign w:val="center"/>
          </w:tcPr>
          <w:p w14:paraId="20D98B2E"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6CD1D7ED" w14:textId="77777777" w:rsidTr="00444D75">
        <w:trPr>
          <w:trHeight w:val="292"/>
        </w:trPr>
        <w:tc>
          <w:tcPr>
            <w:tcW w:w="0" w:type="auto"/>
            <w:shd w:val="clear" w:color="auto" w:fill="auto"/>
            <w:vAlign w:val="center"/>
          </w:tcPr>
          <w:p w14:paraId="798AABED" w14:textId="77777777" w:rsidR="00444D75" w:rsidRPr="001A412F" w:rsidRDefault="00444D75" w:rsidP="008A2371">
            <w:pPr>
              <w:pStyle w:val="aa"/>
              <w:ind w:right="20"/>
              <w:jc w:val="both"/>
              <w:rPr>
                <w:rFonts w:eastAsia="굴림"/>
                <w:bCs/>
              </w:rPr>
            </w:pPr>
            <w:r w:rsidRPr="001A412F">
              <w:rPr>
                <w:rFonts w:eastAsia="굴림"/>
                <w:bCs/>
              </w:rPr>
              <w:t>reload cancel</w:t>
            </w:r>
          </w:p>
        </w:tc>
        <w:tc>
          <w:tcPr>
            <w:tcW w:w="0" w:type="auto"/>
            <w:shd w:val="clear" w:color="auto" w:fill="auto"/>
            <w:vAlign w:val="center"/>
          </w:tcPr>
          <w:p w14:paraId="57F2AF23" w14:textId="77777777" w:rsidR="00444D75" w:rsidRPr="001A412F" w:rsidRDefault="00444D75" w:rsidP="008A2371">
            <w:pPr>
              <w:pStyle w:val="aa"/>
              <w:ind w:right="20"/>
              <w:jc w:val="both"/>
              <w:rPr>
                <w:rFonts w:eastAsia="굴림"/>
              </w:rPr>
            </w:pPr>
            <w:r w:rsidRPr="001A412F">
              <w:rPr>
                <w:rFonts w:eastAsia="굴림"/>
              </w:rPr>
              <w:t xml:space="preserve">Cancels the reserved system restart. </w:t>
            </w:r>
          </w:p>
        </w:tc>
        <w:tc>
          <w:tcPr>
            <w:tcW w:w="0" w:type="auto"/>
            <w:shd w:val="clear" w:color="auto" w:fill="auto"/>
            <w:vAlign w:val="center"/>
          </w:tcPr>
          <w:p w14:paraId="1435BE4A" w14:textId="77777777" w:rsidR="00444D75" w:rsidRPr="001A412F" w:rsidRDefault="00444D75" w:rsidP="008A2371">
            <w:pPr>
              <w:pStyle w:val="aa"/>
              <w:ind w:right="20"/>
              <w:jc w:val="both"/>
              <w:rPr>
                <w:rFonts w:eastAsia="굴림"/>
              </w:rPr>
            </w:pPr>
            <w:r w:rsidRPr="001A412F">
              <w:rPr>
                <w:rFonts w:eastAsia="굴림"/>
              </w:rPr>
              <w:t>Privileged</w:t>
            </w:r>
          </w:p>
        </w:tc>
      </w:tr>
      <w:tr w:rsidR="008875B3" w:rsidRPr="001A412F" w14:paraId="47AFD01E" w14:textId="77777777" w:rsidTr="00444D75">
        <w:trPr>
          <w:trHeight w:val="504"/>
        </w:trPr>
        <w:tc>
          <w:tcPr>
            <w:tcW w:w="0" w:type="auto"/>
            <w:shd w:val="clear" w:color="auto" w:fill="auto"/>
            <w:vAlign w:val="center"/>
          </w:tcPr>
          <w:p w14:paraId="49557E08" w14:textId="77777777" w:rsidR="00444D75" w:rsidRPr="001A412F" w:rsidRDefault="00444D75" w:rsidP="008A2371">
            <w:pPr>
              <w:pStyle w:val="aa"/>
              <w:ind w:right="20"/>
              <w:jc w:val="both"/>
              <w:rPr>
                <w:rFonts w:eastAsia="굴림"/>
                <w:bCs/>
              </w:rPr>
            </w:pPr>
            <w:r w:rsidRPr="001A412F">
              <w:rPr>
                <w:rFonts w:eastAsia="굴림"/>
                <w:bCs/>
              </w:rPr>
              <w:t>show reload</w:t>
            </w:r>
          </w:p>
        </w:tc>
        <w:tc>
          <w:tcPr>
            <w:tcW w:w="0" w:type="auto"/>
            <w:shd w:val="clear" w:color="auto" w:fill="auto"/>
            <w:vAlign w:val="center"/>
          </w:tcPr>
          <w:p w14:paraId="6FD0D823" w14:textId="77777777" w:rsidR="00444D75" w:rsidRPr="001A412F" w:rsidRDefault="00444D75" w:rsidP="008A2371">
            <w:pPr>
              <w:pStyle w:val="aa"/>
              <w:ind w:left="180" w:right="20" w:hangingChars="100" w:hanging="180"/>
              <w:jc w:val="both"/>
              <w:rPr>
                <w:rFonts w:eastAsia="굴림"/>
              </w:rPr>
            </w:pPr>
            <w:r w:rsidRPr="001A412F">
              <w:rPr>
                <w:rFonts w:eastAsia="굴림"/>
              </w:rPr>
              <w:t xml:space="preserve">Shows the </w:t>
            </w:r>
            <w:r w:rsidR="00BC08A7">
              <w:rPr>
                <w:rFonts w:eastAsia="굴림"/>
              </w:rPr>
              <w:t>reservation</w:t>
            </w:r>
            <w:r w:rsidRPr="001A412F">
              <w:rPr>
                <w:rFonts w:eastAsia="굴림"/>
              </w:rPr>
              <w:t xml:space="preserve"> information that the system </w:t>
            </w:r>
            <w:r w:rsidR="00BC08A7">
              <w:rPr>
                <w:rFonts w:eastAsia="굴림"/>
              </w:rPr>
              <w:t>is scheduled to restart.</w:t>
            </w:r>
          </w:p>
        </w:tc>
        <w:tc>
          <w:tcPr>
            <w:tcW w:w="0" w:type="auto"/>
            <w:shd w:val="clear" w:color="auto" w:fill="auto"/>
            <w:vAlign w:val="center"/>
          </w:tcPr>
          <w:p w14:paraId="3A00B1BF" w14:textId="77777777" w:rsidR="00444D75" w:rsidRPr="001A412F" w:rsidRDefault="00444D75" w:rsidP="008A2371">
            <w:pPr>
              <w:pStyle w:val="aa"/>
              <w:ind w:right="20"/>
              <w:jc w:val="both"/>
              <w:rPr>
                <w:rFonts w:eastAsia="굴림"/>
              </w:rPr>
            </w:pPr>
            <w:r w:rsidRPr="001A412F">
              <w:rPr>
                <w:rFonts w:eastAsia="굴림"/>
              </w:rPr>
              <w:t>Privileged</w:t>
            </w:r>
          </w:p>
        </w:tc>
      </w:tr>
    </w:tbl>
    <w:p w14:paraId="3ECFDFAC" w14:textId="77777777" w:rsidR="00444D75" w:rsidRPr="008F67D1" w:rsidRDefault="00444D75" w:rsidP="00A466E6">
      <w:pPr>
        <w:pStyle w:val="a3"/>
        <w:spacing w:line="240" w:lineRule="auto"/>
        <w:ind w:left="0" w:right="20"/>
        <w:rPr>
          <w:rFonts w:cs="Arial"/>
        </w:rPr>
      </w:pPr>
      <w:r w:rsidRPr="008F67D1">
        <w:rPr>
          <w:rFonts w:cs="Arial"/>
        </w:rPr>
        <w:t xml:space="preserve">The following example shows how to restart </w:t>
      </w:r>
      <w:r w:rsidR="008875B3">
        <w:rPr>
          <w:rFonts w:cs="Arial"/>
        </w:rPr>
        <w:t xml:space="preserve">an </w:t>
      </w:r>
      <w:r w:rsidR="00094318">
        <w:rPr>
          <w:rFonts w:cs="Arial"/>
        </w:rPr>
        <w:t>SCM</w:t>
      </w:r>
      <w:r w:rsidRPr="008F67D1">
        <w:rPr>
          <w:rFonts w:cs="Arial"/>
        </w:rPr>
        <w:t xml:space="preserve"> with </w:t>
      </w:r>
      <w:r w:rsidRPr="008F67D1">
        <w:rPr>
          <w:rFonts w:cs="Arial"/>
          <w:b/>
        </w:rPr>
        <w:t>reload at</w:t>
      </w:r>
      <w:r w:rsidRPr="008F67D1">
        <w:rPr>
          <w:rFonts w:cs="Arial"/>
        </w:rPr>
        <w:t xml:space="preserve"> command and cancel the schedule with </w:t>
      </w:r>
      <w:r w:rsidRPr="008875B3">
        <w:rPr>
          <w:rFonts w:cs="Arial"/>
          <w:b/>
        </w:rPr>
        <w:t>reload cancel</w:t>
      </w:r>
      <w:r w:rsidRPr="008F67D1">
        <w:rPr>
          <w:rFonts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8148"/>
      </w:tblGrid>
      <w:tr w:rsidR="00444D75" w:rsidRPr="003E6CFF" w14:paraId="1EC39124" w14:textId="77777777" w:rsidTr="00444D75">
        <w:tc>
          <w:tcPr>
            <w:tcW w:w="8603" w:type="dxa"/>
            <w:shd w:val="clear" w:color="auto" w:fill="auto"/>
          </w:tcPr>
          <w:p w14:paraId="47C49BFB"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clock</w:t>
            </w:r>
            <w:r w:rsidRPr="003E6CFF">
              <w:rPr>
                <w:rFonts w:eastAsia="굴림"/>
              </w:rPr>
              <w:t xml:space="preserve"> </w:t>
            </w:r>
          </w:p>
          <w:p w14:paraId="5CA0C57F" w14:textId="77777777" w:rsidR="00444D75" w:rsidRPr="003E6CFF" w:rsidRDefault="00444D75" w:rsidP="00A466E6">
            <w:pPr>
              <w:pStyle w:val="aa"/>
              <w:ind w:right="20"/>
              <w:rPr>
                <w:rFonts w:eastAsia="굴림"/>
              </w:rPr>
            </w:pPr>
            <w:r w:rsidRPr="003E6CFF">
              <w:rPr>
                <w:rFonts w:eastAsia="굴림"/>
              </w:rPr>
              <w:t>23:52:01 UTC Thu Sep 14 2010</w:t>
            </w:r>
          </w:p>
          <w:p w14:paraId="1EC586C2"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at 13:00 19 Feb For reload test</w:t>
            </w:r>
          </w:p>
          <w:p w14:paraId="1ACF905A" w14:textId="77777777" w:rsidR="00444D75" w:rsidRPr="003E6CFF" w:rsidRDefault="00444D75" w:rsidP="00A466E6">
            <w:pPr>
              <w:pStyle w:val="aa"/>
              <w:ind w:right="20"/>
              <w:rPr>
                <w:rFonts w:eastAsia="굴림"/>
              </w:rPr>
            </w:pPr>
          </w:p>
          <w:p w14:paraId="27E1984D" w14:textId="77777777" w:rsidR="00444D75" w:rsidRPr="003E6CFF" w:rsidRDefault="00444D75" w:rsidP="00A466E6">
            <w:pPr>
              <w:pStyle w:val="aa"/>
              <w:ind w:right="20"/>
              <w:rPr>
                <w:rFonts w:eastAsia="굴림"/>
              </w:rPr>
            </w:pPr>
            <w:r w:rsidRPr="003E6CFF">
              <w:rPr>
                <w:rFonts w:eastAsia="굴림"/>
              </w:rPr>
              <w:t>System configuration has been modified. Save? [y/n]: y</w:t>
            </w:r>
          </w:p>
          <w:p w14:paraId="149C8004" w14:textId="77777777" w:rsidR="00444D75" w:rsidRPr="003E6CFF" w:rsidRDefault="00444D75" w:rsidP="00A466E6">
            <w:pPr>
              <w:pStyle w:val="aa"/>
              <w:ind w:right="20"/>
              <w:rPr>
                <w:rFonts w:eastAsia="굴림"/>
              </w:rPr>
            </w:pPr>
            <w:r w:rsidRPr="003E6CFF">
              <w:rPr>
                <w:rFonts w:eastAsia="굴림"/>
              </w:rPr>
              <w:t>Building configuration...</w:t>
            </w:r>
          </w:p>
          <w:p w14:paraId="52E7DC37" w14:textId="77777777" w:rsidR="00444D75" w:rsidRPr="003E6CFF" w:rsidRDefault="00444D75" w:rsidP="00A466E6">
            <w:pPr>
              <w:pStyle w:val="aa"/>
              <w:ind w:right="20"/>
              <w:rPr>
                <w:rFonts w:eastAsia="굴림"/>
              </w:rPr>
            </w:pPr>
            <w:r w:rsidRPr="003E6CFF">
              <w:rPr>
                <w:rFonts w:eastAsia="굴림"/>
              </w:rPr>
              <w:t>[OK]</w:t>
            </w:r>
          </w:p>
          <w:p w14:paraId="23F7FDC1"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w:t>
            </w:r>
          </w:p>
          <w:p w14:paraId="7BCE8B6F" w14:textId="77777777" w:rsidR="00444D75" w:rsidRPr="003E6CFF" w:rsidRDefault="00444D75" w:rsidP="00A466E6">
            <w:pPr>
              <w:pStyle w:val="aa"/>
              <w:ind w:right="20"/>
              <w:rPr>
                <w:rFonts w:eastAsia="굴림"/>
              </w:rPr>
            </w:pPr>
            <w:r w:rsidRPr="003E6CFF">
              <w:rPr>
                <w:rFonts w:eastAsia="굴림"/>
              </w:rPr>
              <w:t>Reload Reason: For reload test</w:t>
            </w:r>
          </w:p>
          <w:p w14:paraId="3DC8159D" w14:textId="77777777" w:rsidR="00444D75" w:rsidRPr="003E6CFF" w:rsidRDefault="00444D75" w:rsidP="00A466E6">
            <w:pPr>
              <w:pStyle w:val="aa"/>
              <w:ind w:right="20"/>
              <w:rPr>
                <w:rFonts w:eastAsia="굴림"/>
              </w:rPr>
            </w:pPr>
          </w:p>
          <w:p w14:paraId="3FF1FE47" w14:textId="77777777" w:rsidR="00444D75" w:rsidRPr="003E6CFF" w:rsidRDefault="00444D75" w:rsidP="00A466E6">
            <w:pPr>
              <w:pStyle w:val="aa"/>
              <w:ind w:right="20"/>
              <w:rPr>
                <w:rFonts w:eastAsia="굴림"/>
              </w:rPr>
            </w:pPr>
            <w:proofErr w:type="gramStart"/>
            <w:r w:rsidRPr="003E6CFF">
              <w:rPr>
                <w:rFonts w:eastAsia="굴림"/>
              </w:rPr>
              <w:t>continue</w:t>
            </w:r>
            <w:proofErr w:type="gramEnd"/>
            <w:r w:rsidRPr="003E6CFF">
              <w:rPr>
                <w:rFonts w:eastAsia="굴림"/>
              </w:rPr>
              <w:t xml:space="preserve"> to reboot ? [yes/no]: y</w:t>
            </w:r>
          </w:p>
          <w:p w14:paraId="41B4C641" w14:textId="77777777" w:rsidR="00444D75" w:rsidRPr="003E6CFF" w:rsidRDefault="00444D75" w:rsidP="00A466E6">
            <w:pPr>
              <w:pStyle w:val="aa"/>
              <w:ind w:right="20"/>
              <w:rPr>
                <w:rFonts w:eastAsia="굴림"/>
              </w:rPr>
            </w:pPr>
          </w:p>
          <w:p w14:paraId="4F268AFF"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14AF3B3F" w14:textId="77777777" w:rsidR="00444D75" w:rsidRPr="003E6CFF" w:rsidRDefault="00444D75" w:rsidP="00A466E6">
            <w:pPr>
              <w:pStyle w:val="aa"/>
              <w:ind w:right="20"/>
              <w:rPr>
                <w:rFonts w:eastAsia="굴림"/>
              </w:rPr>
            </w:pPr>
            <w:r w:rsidRPr="003E6CFF">
              <w:rPr>
                <w:rFonts w:eastAsia="굴림"/>
              </w:rPr>
              <w:t>Reload scheduled for 13:00:00 KST Fri Feb 19 2010 in ( 13 hours 7 minutes 28 seconds ) on vty/0 (10.1.20.99)</w:t>
            </w:r>
          </w:p>
          <w:p w14:paraId="218094DD" w14:textId="77777777" w:rsidR="00444D75" w:rsidRPr="003E6CFF" w:rsidRDefault="00444D75" w:rsidP="00A466E6">
            <w:pPr>
              <w:pStyle w:val="aa"/>
              <w:ind w:right="20"/>
              <w:rPr>
                <w:rFonts w:eastAsia="굴림"/>
              </w:rPr>
            </w:pPr>
            <w:r w:rsidRPr="003E6CFF">
              <w:rPr>
                <w:rFonts w:eastAsia="굴림"/>
              </w:rPr>
              <w:t>Reload reason: For reload test</w:t>
            </w:r>
          </w:p>
          <w:p w14:paraId="5CDBA5DE" w14:textId="77777777" w:rsidR="00444D75" w:rsidRPr="003E6CFF" w:rsidRDefault="00444D75" w:rsidP="00A466E6">
            <w:pPr>
              <w:pStyle w:val="aa"/>
              <w:ind w:right="20"/>
              <w:rPr>
                <w:rFonts w:eastAsia="굴림"/>
              </w:rPr>
            </w:pPr>
            <w:r w:rsidRPr="003E6CFF">
              <w:rPr>
                <w:rFonts w:eastAsia="굴림"/>
              </w:rPr>
              <w:t>Switch#</w:t>
            </w:r>
          </w:p>
          <w:p w14:paraId="71772FB4"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cancel</w:t>
            </w:r>
            <w:r w:rsidRPr="003E6CFF">
              <w:rPr>
                <w:rFonts w:eastAsia="굴림"/>
              </w:rPr>
              <w:t xml:space="preserve"> </w:t>
            </w:r>
          </w:p>
          <w:p w14:paraId="046E087A" w14:textId="77777777" w:rsidR="00444D75" w:rsidRPr="003E6CFF" w:rsidRDefault="00444D75" w:rsidP="00A466E6">
            <w:pPr>
              <w:pStyle w:val="aa"/>
              <w:ind w:right="20"/>
              <w:rPr>
                <w:rFonts w:eastAsia="굴림"/>
              </w:rPr>
            </w:pPr>
          </w:p>
          <w:p w14:paraId="0C47DC02" w14:textId="77777777" w:rsidR="00444D75" w:rsidRPr="003E6CFF" w:rsidRDefault="00444D75" w:rsidP="00A466E6">
            <w:pPr>
              <w:pStyle w:val="aa"/>
              <w:ind w:right="20"/>
              <w:rPr>
                <w:rFonts w:eastAsia="굴림"/>
              </w:rPr>
            </w:pPr>
            <w:r w:rsidRPr="003E6CFF">
              <w:rPr>
                <w:rFonts w:eastAsia="굴림"/>
              </w:rPr>
              <w:t>***</w:t>
            </w:r>
          </w:p>
          <w:p w14:paraId="3BCFE83B" w14:textId="77777777" w:rsidR="00444D75" w:rsidRPr="003E6CFF" w:rsidRDefault="00444D75" w:rsidP="00A466E6">
            <w:pPr>
              <w:pStyle w:val="aa"/>
              <w:ind w:right="20"/>
              <w:rPr>
                <w:rFonts w:eastAsia="굴림"/>
              </w:rPr>
            </w:pPr>
            <w:r w:rsidRPr="003E6CFF">
              <w:rPr>
                <w:rFonts w:eastAsia="굴림"/>
              </w:rPr>
              <w:t>*** --- SHUTDOWN ABORTED   ---</w:t>
            </w:r>
          </w:p>
          <w:p w14:paraId="320CFF6B" w14:textId="77777777" w:rsidR="00444D75" w:rsidRPr="003E6CFF" w:rsidRDefault="00444D75" w:rsidP="00A466E6">
            <w:pPr>
              <w:pStyle w:val="aa"/>
              <w:ind w:right="20"/>
              <w:rPr>
                <w:rFonts w:eastAsia="굴림"/>
              </w:rPr>
            </w:pPr>
            <w:r w:rsidRPr="003E6CFF">
              <w:rPr>
                <w:rFonts w:eastAsia="굴림"/>
              </w:rPr>
              <w:t>***</w:t>
            </w:r>
          </w:p>
          <w:p w14:paraId="37AF797F" w14:textId="77777777" w:rsidR="00444D75" w:rsidRPr="003E6CFF" w:rsidRDefault="00444D75" w:rsidP="00A466E6">
            <w:pPr>
              <w:pStyle w:val="aa"/>
              <w:ind w:right="20"/>
              <w:rPr>
                <w:rFonts w:eastAsia="굴림"/>
              </w:rPr>
            </w:pPr>
          </w:p>
          <w:p w14:paraId="61D4DDDE" w14:textId="77777777"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14:paraId="3E507A98" w14:textId="77777777" w:rsidR="00444D75" w:rsidRPr="003E6CFF" w:rsidRDefault="00444D75" w:rsidP="00A466E6">
            <w:pPr>
              <w:pStyle w:val="aa"/>
              <w:ind w:right="20"/>
              <w:rPr>
                <w:rFonts w:eastAsia="굴림"/>
              </w:rPr>
            </w:pPr>
            <w:r w:rsidRPr="003E6CFF">
              <w:rPr>
                <w:rFonts w:eastAsia="굴림"/>
              </w:rPr>
              <w:t>No reload is scheduled.</w:t>
            </w:r>
          </w:p>
          <w:p w14:paraId="307BF71B" w14:textId="77777777" w:rsidR="00444D75" w:rsidRPr="003E6CFF" w:rsidRDefault="00444D75" w:rsidP="00A466E6">
            <w:pPr>
              <w:pStyle w:val="aa"/>
              <w:ind w:right="20"/>
              <w:rPr>
                <w:rFonts w:eastAsia="굴림"/>
              </w:rPr>
            </w:pPr>
            <w:r w:rsidRPr="003E6CFF">
              <w:rPr>
                <w:rFonts w:eastAsia="굴림"/>
              </w:rPr>
              <w:t>Switch#</w:t>
            </w:r>
          </w:p>
        </w:tc>
      </w:tr>
    </w:tbl>
    <w:p w14:paraId="4FA3CCBF" w14:textId="77777777" w:rsidR="00444D75" w:rsidRPr="008F67D1" w:rsidRDefault="00444D75" w:rsidP="00A466E6">
      <w:pPr>
        <w:spacing w:line="240" w:lineRule="auto"/>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5"/>
        <w:gridCol w:w="1083"/>
        <w:gridCol w:w="6190"/>
      </w:tblGrid>
      <w:tr w:rsidR="00444D75" w:rsidRPr="001A412F" w14:paraId="75E2C1F0" w14:textId="77777777" w:rsidTr="00444D75">
        <w:tc>
          <w:tcPr>
            <w:tcW w:w="891" w:type="dxa"/>
            <w:shd w:val="clear" w:color="auto" w:fill="auto"/>
            <w:vAlign w:val="center"/>
          </w:tcPr>
          <w:p w14:paraId="59F29DD7" w14:textId="77777777" w:rsidR="00444D75" w:rsidRPr="001A412F" w:rsidRDefault="00444D75" w:rsidP="00A466E6">
            <w:pPr>
              <w:pStyle w:val="aa"/>
              <w:ind w:right="20"/>
              <w:jc w:val="both"/>
              <w:rPr>
                <w:rFonts w:eastAsia="굴림"/>
              </w:rPr>
            </w:pPr>
            <w:r>
              <w:rPr>
                <w:rFonts w:eastAsia="굴림"/>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17" w:type="dxa"/>
            <w:shd w:val="clear" w:color="auto" w:fill="auto"/>
            <w:vAlign w:val="center"/>
          </w:tcPr>
          <w:p w14:paraId="0F5F1AD8" w14:textId="77777777" w:rsidR="00444D75" w:rsidRPr="001A412F" w:rsidRDefault="00444D75" w:rsidP="00A466E6">
            <w:pPr>
              <w:pStyle w:val="aa"/>
              <w:ind w:right="20"/>
              <w:jc w:val="both"/>
              <w:rPr>
                <w:rFonts w:eastAsia="굴림"/>
                <w:bCs/>
              </w:rPr>
            </w:pPr>
            <w:r w:rsidRPr="001A412F">
              <w:rPr>
                <w:rFonts w:eastAsia="굴림"/>
                <w:bCs/>
              </w:rPr>
              <w:t>Before you restart system, you</w:t>
            </w:r>
            <w:r w:rsidR="00705759">
              <w:rPr>
                <w:rFonts w:eastAsia="굴림"/>
                <w:bCs/>
              </w:rPr>
              <w:t xml:space="preserve"> should</w:t>
            </w:r>
            <w:r w:rsidRPr="001A412F">
              <w:rPr>
                <w:rFonts w:eastAsia="굴림"/>
                <w:bCs/>
              </w:rPr>
              <w:t xml:space="preserve"> always save </w:t>
            </w:r>
            <w:r w:rsidR="00705759">
              <w:rPr>
                <w:rFonts w:eastAsia="굴림"/>
                <w:bCs/>
              </w:rPr>
              <w:t xml:space="preserve">the </w:t>
            </w:r>
            <w:r w:rsidRPr="001A412F">
              <w:rPr>
                <w:rFonts w:eastAsia="굴림"/>
                <w:bCs/>
              </w:rPr>
              <w:t xml:space="preserve">running configuration in Flash memory. When you execute reload command in config mode, you always make sure if you save </w:t>
            </w:r>
            <w:r w:rsidR="00705759">
              <w:rPr>
                <w:rFonts w:eastAsia="굴림"/>
                <w:bCs/>
              </w:rPr>
              <w:t xml:space="preserve">the </w:t>
            </w:r>
            <w:r w:rsidRPr="001A412F">
              <w:rPr>
                <w:rFonts w:eastAsia="굴림"/>
                <w:bCs/>
              </w:rPr>
              <w:t>file as follows.</w:t>
            </w:r>
          </w:p>
          <w:p w14:paraId="4E957D0D" w14:textId="77777777" w:rsidR="00444D75" w:rsidRPr="001A412F" w:rsidRDefault="00444D75" w:rsidP="00A466E6">
            <w:pPr>
              <w:pStyle w:val="aa"/>
              <w:ind w:right="20"/>
              <w:jc w:val="both"/>
              <w:rPr>
                <w:rFonts w:eastAsia="굴림"/>
                <w:bCs/>
              </w:rPr>
            </w:pPr>
          </w:p>
          <w:p w14:paraId="57EB387C" w14:textId="77777777" w:rsidR="00444D75" w:rsidRPr="001A412F" w:rsidRDefault="00444D75" w:rsidP="00A466E6">
            <w:pPr>
              <w:pStyle w:val="aa"/>
              <w:ind w:right="20"/>
              <w:jc w:val="both"/>
              <w:rPr>
                <w:rFonts w:eastAsia="굴림"/>
              </w:rPr>
            </w:pPr>
            <w:r w:rsidRPr="001A412F">
              <w:rPr>
                <w:rFonts w:eastAsia="굴림"/>
              </w:rPr>
              <w:t>System configuration has been modified. Save? [y/n]: y</w:t>
            </w:r>
          </w:p>
        </w:tc>
      </w:tr>
    </w:tbl>
    <w:p w14:paraId="17370CAD" w14:textId="77777777" w:rsidR="00444D75" w:rsidRPr="008F67D1" w:rsidRDefault="00444D75" w:rsidP="00A466E6">
      <w:pPr>
        <w:pStyle w:val="aa"/>
        <w:ind w:right="20"/>
        <w:jc w:val="both"/>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69"/>
        <w:gridCol w:w="6211"/>
      </w:tblGrid>
      <w:tr w:rsidR="00444D75" w:rsidRPr="001A412F" w14:paraId="31498955" w14:textId="77777777" w:rsidTr="00444D75">
        <w:trPr>
          <w:trHeight w:val="665"/>
        </w:trPr>
        <w:tc>
          <w:tcPr>
            <w:tcW w:w="883" w:type="dxa"/>
            <w:shd w:val="clear" w:color="auto" w:fill="auto"/>
            <w:vAlign w:val="center"/>
          </w:tcPr>
          <w:p w14:paraId="35EDFF52" w14:textId="77777777" w:rsidR="00444D75" w:rsidRPr="001A412F" w:rsidRDefault="00444D75" w:rsidP="00A466E6">
            <w:pPr>
              <w:pStyle w:val="aa"/>
              <w:ind w:right="20"/>
              <w:jc w:val="both"/>
              <w:rPr>
                <w:rFonts w:eastAsia="굴림"/>
              </w:rPr>
            </w:pPr>
            <w:r>
              <w:rPr>
                <w:rFonts w:eastAsia="굴림"/>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1A412F" w:rsidRDefault="00444D75" w:rsidP="00A466E6">
            <w:pPr>
              <w:pStyle w:val="aa"/>
              <w:ind w:right="20"/>
              <w:jc w:val="both"/>
              <w:rPr>
                <w:rFonts w:eastAsia="굴림"/>
                <w:b/>
                <w:bCs/>
              </w:rPr>
            </w:pPr>
            <w:r w:rsidRPr="001A412F">
              <w:rPr>
                <w:rFonts w:eastAsia="굴림"/>
                <w:b/>
                <w:bCs/>
              </w:rPr>
              <w:t>Warning</w:t>
            </w:r>
          </w:p>
        </w:tc>
        <w:tc>
          <w:tcPr>
            <w:tcW w:w="6674" w:type="dxa"/>
            <w:shd w:val="clear" w:color="auto" w:fill="auto"/>
            <w:vAlign w:val="center"/>
          </w:tcPr>
          <w:p w14:paraId="7CE67CAA" w14:textId="77777777" w:rsidR="00444D75" w:rsidRPr="001A412F" w:rsidRDefault="00444D75" w:rsidP="00A466E6">
            <w:pPr>
              <w:pStyle w:val="aa"/>
              <w:ind w:right="20"/>
              <w:jc w:val="both"/>
              <w:rPr>
                <w:rFonts w:eastAsia="굴림"/>
                <w:bCs/>
              </w:rPr>
            </w:pPr>
            <w:r w:rsidRPr="001A412F">
              <w:rPr>
                <w:rFonts w:eastAsia="굴림"/>
                <w:bCs/>
              </w:rPr>
              <w:t xml:space="preserve">Do not </w:t>
            </w:r>
            <w:r w:rsidR="00BC08A7">
              <w:rPr>
                <w:rFonts w:eastAsia="굴림"/>
                <w:bCs/>
              </w:rPr>
              <w:t xml:space="preserve">forcefully </w:t>
            </w:r>
            <w:r w:rsidRPr="001A412F">
              <w:rPr>
                <w:rFonts w:eastAsia="굴림"/>
                <w:bCs/>
              </w:rPr>
              <w:t xml:space="preserve">restart </w:t>
            </w:r>
            <w:r w:rsidR="00BC08A7">
              <w:rPr>
                <w:rFonts w:eastAsia="굴림"/>
                <w:bCs/>
              </w:rPr>
              <w:t xml:space="preserve">the </w:t>
            </w:r>
            <w:r w:rsidRPr="001A412F">
              <w:rPr>
                <w:rFonts w:eastAsia="굴림"/>
                <w:bCs/>
              </w:rPr>
              <w:t xml:space="preserve">system </w:t>
            </w:r>
            <w:r w:rsidR="00BC08A7">
              <w:rPr>
                <w:rFonts w:eastAsia="굴림"/>
                <w:bCs/>
              </w:rPr>
              <w:t>while</w:t>
            </w:r>
            <w:r w:rsidRPr="001A412F">
              <w:rPr>
                <w:rFonts w:eastAsia="굴림"/>
                <w:bCs/>
              </w:rPr>
              <w:t xml:space="preserve"> </w:t>
            </w:r>
            <w:r w:rsidR="00BC08A7">
              <w:rPr>
                <w:rFonts w:eastAsia="굴림"/>
                <w:bCs/>
              </w:rPr>
              <w:t>it</w:t>
            </w:r>
            <w:r w:rsidRPr="001A412F">
              <w:rPr>
                <w:rFonts w:eastAsia="굴림"/>
                <w:bCs/>
              </w:rPr>
              <w:t xml:space="preserve"> is saving file </w:t>
            </w:r>
            <w:r w:rsidR="00BC08A7">
              <w:rPr>
                <w:rFonts w:eastAsia="굴림"/>
                <w:bCs/>
              </w:rPr>
              <w:t>to</w:t>
            </w:r>
            <w:r w:rsidRPr="001A412F">
              <w:rPr>
                <w:rFonts w:eastAsia="굴림"/>
                <w:bCs/>
              </w:rPr>
              <w:t xml:space="preserve"> Flash File System.</w:t>
            </w:r>
          </w:p>
        </w:tc>
      </w:tr>
    </w:tbl>
    <w:p w14:paraId="6D265A38" w14:textId="77777777" w:rsidR="00923F19" w:rsidRPr="00923F19" w:rsidRDefault="00444D75" w:rsidP="00A466E6">
      <w:pPr>
        <w:pStyle w:val="3"/>
        <w:ind w:left="0" w:right="20"/>
        <w:rPr>
          <w:highlight w:val="yellow"/>
        </w:rPr>
      </w:pPr>
      <w:r>
        <w:br w:type="page"/>
      </w:r>
      <w:bookmarkStart w:id="4588" w:name="_Toc444695327"/>
      <w:bookmarkStart w:id="4589" w:name="_Toc391632333"/>
      <w:r w:rsidR="00524C2A">
        <w:lastRenderedPageBreak/>
        <w:t>Restarting entire system</w:t>
      </w:r>
      <w:bookmarkEnd w:id="4588"/>
      <w:r w:rsidR="00524C2A">
        <w:t xml:space="preserve"> </w:t>
      </w:r>
      <w:bookmarkEnd w:id="4589"/>
    </w:p>
    <w:p w14:paraId="735FF619" w14:textId="77777777" w:rsidR="00524C2A" w:rsidRPr="00923F19" w:rsidRDefault="00524C2A" w:rsidP="00705759">
      <w:pPr>
        <w:pStyle w:val="aa"/>
        <w:ind w:right="20"/>
        <w:jc w:val="both"/>
        <w:rPr>
          <w:rFonts w:ascii="굴림" w:eastAsia="굴림" w:hAnsi="굴림" w:cs="굴림"/>
          <w:color w:val="000000"/>
          <w:highlight w:val="yellow"/>
        </w:rPr>
      </w:pPr>
      <w:r>
        <w:t xml:space="preserve">When the system is equipped in redundant composition, </w:t>
      </w:r>
      <w:r w:rsidR="00705759">
        <w:t>meaning</w:t>
      </w:r>
      <w:r>
        <w:t xml:space="preserve"> the system has two </w:t>
      </w:r>
      <w:proofErr w:type="gramStart"/>
      <w:r w:rsidR="00094318">
        <w:t>SCM</w:t>
      </w:r>
      <w:r>
        <w:t>s,</w:t>
      </w:r>
      <w:proofErr w:type="gramEnd"/>
      <w:r>
        <w:t xml:space="preserve"> </w:t>
      </w:r>
      <w:r>
        <w:t>‘</w:t>
      </w:r>
      <w:r w:rsidRPr="008875B3">
        <w:rPr>
          <w:rFonts w:hint="eastAsia"/>
          <w:b/>
        </w:rPr>
        <w:t>redundancy reload shelf</w:t>
      </w:r>
      <w:r w:rsidRPr="008875B3">
        <w:rPr>
          <w:b/>
        </w:rPr>
        <w:t>’</w:t>
      </w:r>
      <w:r w:rsidRPr="008875B3">
        <w:t xml:space="preserve"> command </w:t>
      </w:r>
      <w:r>
        <w:t>can</w:t>
      </w:r>
      <w:r w:rsidRPr="008875B3">
        <w:t xml:space="preserve"> be used t</w:t>
      </w:r>
      <w:r>
        <w:t xml:space="preserve">o restart the entire system. </w:t>
      </w:r>
      <w:r w:rsidR="001F2D1C">
        <w:t xml:space="preserve">If reload command would be used for a redundantly composed system, you will have to execute the command twice; first for </w:t>
      </w:r>
      <w:r w:rsidR="00705759">
        <w:t xml:space="preserve">the </w:t>
      </w:r>
      <w:r w:rsidR="001F2D1C">
        <w:t>stand</w:t>
      </w:r>
      <w:r w:rsidR="00705759">
        <w:t>b</w:t>
      </w:r>
      <w:r w:rsidR="001F2D1C">
        <w:t xml:space="preserve">y </w:t>
      </w:r>
      <w:r w:rsidR="00094318">
        <w:t>SCM</w:t>
      </w:r>
      <w:r w:rsidR="001F2D1C">
        <w:t xml:space="preserve"> and then for active </w:t>
      </w:r>
      <w:r w:rsidR="00094318">
        <w:t>SCM</w:t>
      </w:r>
      <w:r w:rsidR="001F2D1C">
        <w:t xml:space="preserve">. It is fair to say </w:t>
      </w:r>
      <w:r w:rsidR="001F2D1C">
        <w:t>‘</w:t>
      </w:r>
      <w:r w:rsidR="001F2D1C" w:rsidRPr="008875B3">
        <w:rPr>
          <w:rFonts w:hint="eastAsia"/>
          <w:b/>
        </w:rPr>
        <w:t>redundancy reload shelf</w:t>
      </w:r>
      <w:r w:rsidR="001F2D1C" w:rsidRPr="008875B3">
        <w:rPr>
          <w:b/>
        </w:rPr>
        <w:t>’</w:t>
      </w:r>
      <w:r w:rsidR="001F2D1C">
        <w:rPr>
          <w:b/>
        </w:rPr>
        <w:t xml:space="preserve"> </w:t>
      </w:r>
      <w:r w:rsidR="001F2D1C" w:rsidRPr="008875B3">
        <w:t>command</w:t>
      </w:r>
      <w:r w:rsidR="001F2D1C">
        <w:t xml:space="preserve"> will be </w:t>
      </w:r>
      <w:r w:rsidR="002F5067">
        <w:t>more convenient</w:t>
      </w:r>
      <w:r w:rsidR="001F2D1C">
        <w:t xml:space="preserve">. </w:t>
      </w:r>
    </w:p>
    <w:p w14:paraId="437122AE" w14:textId="77777777" w:rsidR="00451E5D" w:rsidRPr="00451E5D" w:rsidRDefault="00451E5D" w:rsidP="00705759">
      <w:pPr>
        <w:pStyle w:val="afffff9"/>
        <w:spacing w:line="240" w:lineRule="auto"/>
        <w:ind w:left="0" w:right="20"/>
        <w:rPr>
          <w:highlight w:val="yellow"/>
        </w:rPr>
      </w:pPr>
      <w:proofErr w:type="gramStart"/>
      <w:r>
        <w:rPr>
          <w:rFonts w:cs="Arial"/>
        </w:rPr>
        <w:t xml:space="preserve">Table </w:t>
      </w:r>
      <w:r w:rsidR="002F5067">
        <w:rPr>
          <w:rFonts w:cs="Arial"/>
        </w:rPr>
        <w:t>265</w:t>
      </w:r>
      <w:r>
        <w:rPr>
          <w:rFonts w:cs="Arial"/>
        </w:rPr>
        <w:t>-2</w:t>
      </w:r>
      <w:r w:rsidR="00923F19" w:rsidRPr="00451E5D">
        <w:t>.</w:t>
      </w:r>
      <w:proofErr w:type="gramEnd"/>
      <w:r w:rsidR="00923F19" w:rsidRPr="00451E5D">
        <w:t xml:space="preserve"> </w:t>
      </w:r>
      <w:r w:rsidR="001F2D1C" w:rsidRPr="00451E5D">
        <w:rPr>
          <w:rFonts w:cs="Arial"/>
        </w:rPr>
        <w:t>Restart command for a redundant system</w:t>
      </w:r>
      <w:r w:rsidR="001F2D1C" w:rsidRPr="00451E5D">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923F19"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923F19" w:rsidRDefault="00524C2A" w:rsidP="00705759">
            <w:pPr>
              <w:pStyle w:val="aa"/>
              <w:ind w:right="20"/>
              <w:jc w:val="both"/>
              <w:rPr>
                <w:rFonts w:ascii="굴림" w:eastAsia="굴림" w:hAnsi="굴림"/>
                <w:b/>
                <w:bCs/>
                <w:color w:val="000000"/>
                <w:highlight w:val="yellow"/>
              </w:rPr>
            </w:pPr>
            <w:r w:rsidRPr="00524C2A">
              <w:rPr>
                <w:rFonts w:eastAsia="굴림"/>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Mode</w:t>
            </w:r>
          </w:p>
        </w:tc>
      </w:tr>
      <w:tr w:rsidR="00524C2A" w:rsidRPr="00451E5D"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451E5D" w:rsidRDefault="00524C2A" w:rsidP="00705759">
            <w:pPr>
              <w:pStyle w:val="aa"/>
              <w:ind w:right="20"/>
              <w:jc w:val="both"/>
              <w:rPr>
                <w:rFonts w:ascii="굴림" w:eastAsia="굴림" w:hAnsi="굴림" w:cs="굴림"/>
                <w:color w:val="000000"/>
              </w:rPr>
            </w:pPr>
            <w:r w:rsidRPr="00451E5D">
              <w:rPr>
                <w:rFonts w:eastAsia="굴림" w:hint="eastAsia"/>
              </w:rPr>
              <w:t xml:space="preserve">Makes the </w:t>
            </w:r>
            <w:r w:rsidRPr="00451E5D">
              <w:rPr>
                <w:rFonts w:eastAsia="굴림"/>
              </w:rPr>
              <w:t xml:space="preserve">entire </w:t>
            </w:r>
            <w:proofErr w:type="gramStart"/>
            <w:r w:rsidRPr="00451E5D">
              <w:rPr>
                <w:rFonts w:eastAsia="굴림" w:hint="eastAsia"/>
              </w:rPr>
              <w:t>system(</w:t>
            </w:r>
            <w:proofErr w:type="gramEnd"/>
            <w:r w:rsidRPr="00451E5D">
              <w:rPr>
                <w:rFonts w:eastAsia="굴림"/>
              </w:rPr>
              <w:t xml:space="preserve">i.e. </w:t>
            </w:r>
            <w:r w:rsidRPr="00451E5D">
              <w:rPr>
                <w:rFonts w:eastAsia="굴림" w:hint="eastAsia"/>
              </w:rPr>
              <w:t xml:space="preserve">both </w:t>
            </w:r>
            <w:r w:rsidR="00094318">
              <w:rPr>
                <w:rFonts w:eastAsia="굴림" w:hint="eastAsia"/>
              </w:rPr>
              <w:t>SCM</w:t>
            </w:r>
            <w:r w:rsidRPr="00451E5D">
              <w:rPr>
                <w:rFonts w:eastAsia="굴림" w:hint="eastAsia"/>
              </w:rPr>
              <w:t xml:space="preserve">s) booted up </w:t>
            </w:r>
            <w:r w:rsidRPr="00451E5D">
              <w:rPr>
                <w:rFonts w:eastAsia="굴림"/>
              </w:rPr>
              <w:t>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r w:rsidR="00524C2A" w:rsidRPr="00451E5D"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451E5D" w:rsidRDefault="00524C2A" w:rsidP="00705759">
            <w:pPr>
              <w:pStyle w:val="aa"/>
              <w:ind w:right="20"/>
              <w:jc w:val="both"/>
              <w:rPr>
                <w:rFonts w:ascii="굴림" w:eastAsia="굴림" w:hAnsi="굴림" w:cs="굴림"/>
                <w:color w:val="000000"/>
              </w:rPr>
            </w:pPr>
            <w:r w:rsidRPr="00451E5D">
              <w:rPr>
                <w:rFonts w:eastAsia="굴림"/>
              </w:rPr>
              <w:t xml:space="preserve">Makes the specified </w:t>
            </w:r>
            <w:r w:rsidR="00094318">
              <w:rPr>
                <w:rFonts w:eastAsia="굴림"/>
              </w:rPr>
              <w:t>SCM</w:t>
            </w:r>
            <w:r w:rsidRPr="00451E5D">
              <w:rPr>
                <w:rFonts w:eastAsia="굴림"/>
              </w:rPr>
              <w:t xml:space="preserve"> (e.g. </w:t>
            </w:r>
            <w:r w:rsidRPr="00451E5D">
              <w:rPr>
                <w:rFonts w:eastAsia="굴림" w:hint="eastAsia"/>
              </w:rPr>
              <w:t>active, standby, peer, myself)</w:t>
            </w:r>
            <w:r w:rsidRPr="00451E5D">
              <w:rPr>
                <w:rFonts w:eastAsia="굴림"/>
              </w:rPr>
              <w:t xml:space="preserve"> booted up. But the attempt by Standby </w:t>
            </w:r>
            <w:r w:rsidR="00094318">
              <w:rPr>
                <w:rFonts w:eastAsia="굴림"/>
              </w:rPr>
              <w:t>SCM</w:t>
            </w:r>
            <w:r w:rsidRPr="00451E5D">
              <w:rPr>
                <w:rFonts w:eastAsia="굴림"/>
              </w:rPr>
              <w:t xml:space="preserve"> for the Active </w:t>
            </w:r>
            <w:r w:rsidR="00094318">
              <w:rPr>
                <w:rFonts w:eastAsia="굴림"/>
              </w:rPr>
              <w:t>SCM</w:t>
            </w:r>
            <w:r w:rsidRPr="00451E5D">
              <w:rPr>
                <w:rFonts w:eastAsia="굴림"/>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451E5D" w:rsidRDefault="00524C2A" w:rsidP="00705759">
            <w:pPr>
              <w:pStyle w:val="aa"/>
              <w:ind w:right="20"/>
              <w:jc w:val="both"/>
              <w:rPr>
                <w:rFonts w:eastAsia="굴림"/>
                <w:color w:val="000000"/>
              </w:rPr>
            </w:pPr>
            <w:r w:rsidRPr="00451E5D">
              <w:rPr>
                <w:rFonts w:eastAsia="굴림"/>
                <w:color w:val="000000"/>
              </w:rPr>
              <w:t>Privileged</w:t>
            </w:r>
          </w:p>
        </w:tc>
      </w:tr>
    </w:tbl>
    <w:p w14:paraId="33DD9BAD" w14:textId="77777777" w:rsidR="00923F19" w:rsidRDefault="00923F19" w:rsidP="00705759">
      <w:pPr>
        <w:pStyle w:val="aa"/>
        <w:ind w:right="20"/>
        <w:jc w:val="both"/>
        <w:rPr>
          <w:rFonts w:ascii="굴림" w:eastAsia="굴림" w:hAnsi="굴림"/>
          <w:color w:val="000000"/>
        </w:rPr>
      </w:pPr>
    </w:p>
    <w:p w14:paraId="57AA178F" w14:textId="77777777" w:rsidR="002F5067" w:rsidRPr="00451E5D" w:rsidRDefault="002F5067" w:rsidP="00705759">
      <w:pPr>
        <w:pStyle w:val="aa"/>
        <w:ind w:right="20"/>
        <w:jc w:val="both"/>
        <w:rPr>
          <w:rFonts w:ascii="굴림" w:eastAsia="굴림" w:hAnsi="굴림"/>
          <w:color w:val="000000"/>
        </w:rPr>
      </w:pPr>
    </w:p>
    <w:p w14:paraId="3356AF61" w14:textId="77777777" w:rsidR="001F2D1C" w:rsidRDefault="001F2D1C" w:rsidP="00705759">
      <w:pPr>
        <w:pStyle w:val="aa"/>
        <w:ind w:right="20"/>
        <w:jc w:val="both"/>
        <w:rPr>
          <w:rFonts w:eastAsia="굴림"/>
          <w:bCs/>
          <w:color w:val="000000"/>
          <w:highlight w:val="yellow"/>
        </w:rPr>
      </w:pPr>
      <w:r w:rsidRPr="00451E5D">
        <w:rPr>
          <w:rFonts w:eastAsia="굴림" w:hint="eastAsia"/>
          <w:bCs/>
          <w:color w:val="000000"/>
        </w:rPr>
        <w:t xml:space="preserve">In case the system is not in </w:t>
      </w:r>
      <w:r>
        <w:t xml:space="preserve">redundant composition, </w:t>
      </w:r>
      <w:r w:rsidR="00DE4A9E">
        <w:t>meaning</w:t>
      </w:r>
      <w:r>
        <w:t xml:space="preserve"> the system has one </w:t>
      </w:r>
      <w:r w:rsidR="00094318">
        <w:t>SCM</w:t>
      </w:r>
      <w:r>
        <w:t xml:space="preserve">, the result of executing </w:t>
      </w:r>
      <w:r>
        <w:t>‘</w:t>
      </w:r>
      <w:r w:rsidRPr="008875B3">
        <w:rPr>
          <w:rFonts w:hint="eastAsia"/>
          <w:b/>
        </w:rPr>
        <w:t>redundancy reload shelf</w:t>
      </w:r>
      <w:r w:rsidRPr="008875B3">
        <w:rPr>
          <w:b/>
        </w:rPr>
        <w:t>’</w:t>
      </w:r>
      <w:r>
        <w:rPr>
          <w:b/>
        </w:rPr>
        <w:t xml:space="preserve"> </w:t>
      </w:r>
      <w:r w:rsidRPr="008875B3">
        <w:t>command</w:t>
      </w:r>
      <w:r>
        <w:t xml:space="preserve"> is same as that of </w:t>
      </w:r>
      <w:r>
        <w:t>‘</w:t>
      </w:r>
      <w:r w:rsidRPr="001F2D1C">
        <w:rPr>
          <w:b/>
        </w:rPr>
        <w:t>reload</w:t>
      </w:r>
      <w:r w:rsidRPr="001F2D1C">
        <w:rPr>
          <w:b/>
        </w:rPr>
        <w:t>’</w:t>
      </w:r>
      <w:r>
        <w:t xml:space="preserve">. </w:t>
      </w:r>
    </w:p>
    <w:p w14:paraId="1F92DB55" w14:textId="77777777" w:rsidR="00923F19" w:rsidRPr="00923F19" w:rsidRDefault="00923F19" w:rsidP="00705759">
      <w:pPr>
        <w:pStyle w:val="aa"/>
        <w:ind w:right="20"/>
        <w:jc w:val="both"/>
        <w:rPr>
          <w:rFonts w:eastAsia="굴림"/>
          <w:bCs/>
          <w:color w:val="000000"/>
          <w:highlight w:val="yellow"/>
        </w:rPr>
      </w:pPr>
    </w:p>
    <w:p w14:paraId="5FF4FD1B" w14:textId="77777777" w:rsidR="00923F19" w:rsidRPr="00923F19" w:rsidRDefault="00923F19" w:rsidP="00705759">
      <w:pPr>
        <w:pStyle w:val="aa"/>
        <w:ind w:right="20"/>
        <w:jc w:val="both"/>
        <w:rPr>
          <w:rFonts w:eastAsia="굴림"/>
          <w:bCs/>
          <w:color w:val="000000"/>
          <w:highlight w:val="yellow"/>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923F19" w:rsidRDefault="00923F19" w:rsidP="00705759">
            <w:pPr>
              <w:pStyle w:val="aa"/>
              <w:ind w:right="20"/>
              <w:jc w:val="both"/>
              <w:rPr>
                <w:rFonts w:ascii="굴림" w:eastAsia="굴림" w:hAnsi="굴림"/>
                <w:color w:val="000000"/>
                <w:highlight w:val="yellow"/>
              </w:rPr>
            </w:pPr>
            <w:r w:rsidRPr="00923F19">
              <w:rPr>
                <w:rFonts w:ascii="굴림" w:eastAsia="굴림" w:hAnsi="굴림" w:hint="eastAsia"/>
                <w:noProof/>
                <w:color w:val="000000"/>
                <w:highlight w:val="yellow"/>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923F19" w:rsidRDefault="00923F19" w:rsidP="00705759">
            <w:pPr>
              <w:pStyle w:val="aa"/>
              <w:ind w:right="20"/>
              <w:jc w:val="both"/>
              <w:rPr>
                <w:rFonts w:ascii="굴림" w:eastAsia="굴림" w:hAnsi="굴림" w:cs="굴림"/>
                <w:b/>
                <w:bCs/>
                <w:color w:val="000000"/>
                <w:highlight w:val="yellow"/>
              </w:rPr>
            </w:pPr>
            <w:r w:rsidRPr="00451E5D">
              <w:rPr>
                <w:rFonts w:ascii="굴림" w:eastAsia="굴림" w:hAnsi="굴림"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0B1AC1" w:rsidRDefault="00DA6A9F" w:rsidP="00705759">
            <w:pPr>
              <w:pStyle w:val="aa"/>
              <w:ind w:right="20"/>
              <w:jc w:val="both"/>
              <w:rPr>
                <w:rFonts w:ascii="굴림" w:eastAsia="굴림" w:hAnsi="굴림" w:cs="굴림"/>
                <w:bCs/>
                <w:color w:val="000000"/>
              </w:rPr>
            </w:pPr>
            <w:r w:rsidRPr="00DA6A9F">
              <w:rPr>
                <w:rFonts w:eastAsia="굴림" w:hint="eastAsia"/>
                <w:bCs/>
              </w:rPr>
              <w:t xml:space="preserve">The attempt to reboot </w:t>
            </w:r>
            <w:r w:rsidRPr="00DA6A9F">
              <w:rPr>
                <w:rFonts w:eastAsia="굴림"/>
                <w:bCs/>
              </w:rPr>
              <w:t xml:space="preserve">the </w:t>
            </w:r>
            <w:r w:rsidRPr="00DA6A9F">
              <w:rPr>
                <w:rFonts w:eastAsia="굴림" w:hint="eastAsia"/>
                <w:bCs/>
              </w:rPr>
              <w:t xml:space="preserve">active </w:t>
            </w:r>
            <w:r w:rsidR="00094318">
              <w:rPr>
                <w:rFonts w:eastAsia="굴림" w:hint="eastAsia"/>
                <w:bCs/>
              </w:rPr>
              <w:t>SCM</w:t>
            </w:r>
            <w:r w:rsidRPr="00DA6A9F">
              <w:rPr>
                <w:rFonts w:eastAsia="굴림" w:hint="eastAsia"/>
                <w:bCs/>
              </w:rPr>
              <w:t xml:space="preserve"> </w:t>
            </w:r>
            <w:r w:rsidRPr="00DA6A9F">
              <w:rPr>
                <w:rFonts w:eastAsia="굴림"/>
                <w:bCs/>
              </w:rPr>
              <w:t xml:space="preserve">by the </w:t>
            </w:r>
            <w:r w:rsidRPr="00DA6A9F">
              <w:rPr>
                <w:rFonts w:eastAsia="굴림" w:hint="eastAsia"/>
                <w:bCs/>
              </w:rPr>
              <w:t xml:space="preserve">standby </w:t>
            </w:r>
            <w:r w:rsidR="00094318">
              <w:rPr>
                <w:rFonts w:eastAsia="굴림" w:hint="eastAsia"/>
                <w:bCs/>
              </w:rPr>
              <w:t>SCM</w:t>
            </w:r>
            <w:r w:rsidRPr="00DA6A9F">
              <w:rPr>
                <w:rFonts w:eastAsia="굴림"/>
                <w:bCs/>
              </w:rPr>
              <w:t xml:space="preserve"> is prohibited because it might cause system failure.</w:t>
            </w:r>
            <w:r>
              <w:rPr>
                <w:rFonts w:ascii="굴림" w:eastAsia="굴림" w:hAnsi="굴림" w:cs="굴림"/>
                <w:bCs/>
                <w:color w:val="000000"/>
              </w:rPr>
              <w:t xml:space="preserve"> </w:t>
            </w:r>
          </w:p>
        </w:tc>
      </w:tr>
    </w:tbl>
    <w:p w14:paraId="4D9718E0" w14:textId="77777777" w:rsidR="00923F19" w:rsidRPr="001648FC" w:rsidRDefault="00923F19" w:rsidP="00705759">
      <w:pPr>
        <w:spacing w:line="240" w:lineRule="auto"/>
        <w:ind w:right="20"/>
      </w:pPr>
    </w:p>
    <w:p w14:paraId="38A21727" w14:textId="77777777" w:rsidR="00923F19" w:rsidRPr="00CC4E07" w:rsidRDefault="00923F19" w:rsidP="00705759">
      <w:pPr>
        <w:spacing w:line="240" w:lineRule="auto"/>
        <w:ind w:right="20"/>
        <w:rPr>
          <w:rFonts w:ascii="Courier New" w:hAnsi="Courier New" w:cs="Courier New"/>
        </w:rPr>
        <w:sectPr w:rsidR="00923F19" w:rsidRPr="00CC4E07" w:rsidSect="006441DE">
          <w:pgSz w:w="11906" w:h="16838" w:code="9"/>
          <w:pgMar w:top="1440" w:right="1080" w:bottom="1440" w:left="1080" w:header="0" w:footer="0" w:gutter="0"/>
          <w:cols w:space="425"/>
          <w:docGrid w:linePitch="360"/>
        </w:sectPr>
      </w:pPr>
    </w:p>
    <w:p w14:paraId="3D5EFB79" w14:textId="77777777" w:rsidR="00923F19" w:rsidRPr="00923F19" w:rsidRDefault="00923F19" w:rsidP="00705759">
      <w:pPr>
        <w:pStyle w:val="a3"/>
        <w:spacing w:line="240" w:lineRule="auto"/>
        <w:ind w:left="0" w:right="20"/>
        <w:rPr>
          <w:rFonts w:cs="Arial"/>
        </w:rPr>
      </w:pPr>
    </w:p>
    <w:p w14:paraId="7FE235A8" w14:textId="77777777" w:rsidR="00444D75" w:rsidRPr="00923F19" w:rsidRDefault="00444D75" w:rsidP="00705759">
      <w:pPr>
        <w:spacing w:line="240" w:lineRule="auto"/>
        <w:ind w:right="20"/>
      </w:pPr>
    </w:p>
    <w:p w14:paraId="24317308" w14:textId="77777777" w:rsidR="000A6544" w:rsidRDefault="000A6544" w:rsidP="0021019A">
      <w:pPr>
        <w:pStyle w:val="1"/>
        <w:ind w:right="20"/>
      </w:pPr>
      <w:bookmarkStart w:id="4590" w:name="_Toc391378379"/>
      <w:bookmarkStart w:id="4591" w:name="_Toc444695328"/>
      <w:r>
        <w:rPr>
          <w:rFonts w:hint="eastAsia"/>
        </w:rPr>
        <w:lastRenderedPageBreak/>
        <w:t>DPoE Provisioning</w:t>
      </w:r>
      <w:bookmarkEnd w:id="4590"/>
      <w:bookmarkEnd w:id="4591"/>
    </w:p>
    <w:p w14:paraId="1816BD45" w14:textId="77777777" w:rsidR="000A6544" w:rsidRPr="00215948" w:rsidRDefault="000A6544" w:rsidP="0021019A">
      <w:pPr>
        <w:pStyle w:val="-1"/>
        <w:ind w:right="20"/>
        <w:rPr>
          <w:rFonts w:cs="Arial"/>
          <w:szCs w:val="18"/>
        </w:rPr>
      </w:pPr>
      <w:bookmarkStart w:id="4592" w:name="_Toc391378380"/>
      <w:r w:rsidRPr="00215948">
        <w:rPr>
          <w:rFonts w:cs="Arial"/>
          <w:szCs w:val="18"/>
        </w:rPr>
        <w:t xml:space="preserve">This chapter describes how to make the setting in relation with </w:t>
      </w:r>
      <w:r w:rsidRPr="00215948">
        <w:rPr>
          <w:rFonts w:cs="Arial" w:hint="eastAsia"/>
          <w:szCs w:val="18"/>
        </w:rPr>
        <w:t>DPoE Provisioning</w:t>
      </w:r>
      <w:r w:rsidRPr="00215948">
        <w:rPr>
          <w:rFonts w:cs="Arial"/>
          <w:szCs w:val="18"/>
        </w:rPr>
        <w:t>.</w:t>
      </w:r>
      <w:bookmarkEnd w:id="4592"/>
      <w:r w:rsidRPr="00215948">
        <w:rPr>
          <w:rFonts w:cs="Arial"/>
          <w:szCs w:val="18"/>
        </w:rPr>
        <w:t xml:space="preserve"> </w:t>
      </w:r>
    </w:p>
    <w:p w14:paraId="3B67BEDB" w14:textId="77777777" w:rsidR="000A6544" w:rsidRPr="003A5FFE" w:rsidRDefault="000A6544" w:rsidP="0021019A">
      <w:pPr>
        <w:pStyle w:val="a3"/>
        <w:ind w:right="20"/>
      </w:pPr>
      <w:r w:rsidRPr="003A5FFE">
        <w:t>This chapter cons</w:t>
      </w:r>
      <w:r>
        <w:t>ists of the following sections:</w:t>
      </w:r>
    </w:p>
    <w:p w14:paraId="1611B9A5" w14:textId="77777777" w:rsidR="000A6544" w:rsidRPr="003A5FFE" w:rsidRDefault="000A6544" w:rsidP="0021019A">
      <w:pPr>
        <w:pStyle w:val="Randomlist"/>
        <w:tabs>
          <w:tab w:val="clear" w:pos="3968"/>
          <w:tab w:val="num" w:pos="1980"/>
          <w:tab w:val="num" w:pos="3320"/>
        </w:tabs>
        <w:ind w:left="2104" w:right="20" w:hanging="403"/>
      </w:pPr>
      <w:r>
        <w:rPr>
          <w:rFonts w:hint="eastAsia"/>
        </w:rPr>
        <w:t>Background and Theory of Operations</w:t>
      </w:r>
    </w:p>
    <w:p w14:paraId="410B9980" w14:textId="77777777" w:rsidR="000A6544" w:rsidRDefault="001C40D5" w:rsidP="0021019A">
      <w:pPr>
        <w:pStyle w:val="Randomlist"/>
        <w:tabs>
          <w:tab w:val="clear" w:pos="3968"/>
          <w:tab w:val="num" w:pos="1980"/>
          <w:tab w:val="num" w:pos="3320"/>
        </w:tabs>
        <w:ind w:left="2104" w:right="20" w:hanging="403"/>
      </w:pPr>
      <w:r>
        <w:rPr>
          <w:rFonts w:hint="eastAsia"/>
        </w:rPr>
        <w:t>Cable and Bundle Interface</w:t>
      </w:r>
      <w:r w:rsidR="00670039">
        <w:rPr>
          <w:rFonts w:hint="eastAsia"/>
        </w:rPr>
        <w:t xml:space="preserve"> management</w:t>
      </w:r>
    </w:p>
    <w:p w14:paraId="750CA3EE" w14:textId="77777777" w:rsidR="000A6544" w:rsidRDefault="00DD2AEB" w:rsidP="0021019A">
      <w:pPr>
        <w:pStyle w:val="Randomlist"/>
        <w:tabs>
          <w:tab w:val="clear" w:pos="3968"/>
          <w:tab w:val="num" w:pos="1980"/>
          <w:tab w:val="num" w:pos="3320"/>
        </w:tabs>
        <w:ind w:left="2104" w:right="20" w:hanging="403"/>
      </w:pPr>
      <w:r>
        <w:rPr>
          <w:rFonts w:hint="eastAsia"/>
        </w:rPr>
        <w:t>vCM and CPE</w:t>
      </w:r>
      <w:r>
        <w:t>’</w:t>
      </w:r>
      <w:r>
        <w:rPr>
          <w:rFonts w:hint="eastAsia"/>
        </w:rPr>
        <w:t>s DHCP Relay management</w:t>
      </w:r>
    </w:p>
    <w:p w14:paraId="00F9D8E7" w14:textId="77777777" w:rsidR="000A6544" w:rsidRDefault="005B0974" w:rsidP="0021019A">
      <w:pPr>
        <w:pStyle w:val="Randomlist"/>
        <w:tabs>
          <w:tab w:val="clear" w:pos="3968"/>
          <w:tab w:val="num" w:pos="1980"/>
          <w:tab w:val="num" w:pos="3320"/>
        </w:tabs>
        <w:ind w:left="2104" w:right="20" w:hanging="403"/>
      </w:pPr>
      <w:r>
        <w:rPr>
          <w:rFonts w:hint="eastAsia"/>
        </w:rPr>
        <w:t>Source Address Verification (SAV) management</w:t>
      </w:r>
    </w:p>
    <w:p w14:paraId="0C02B7B7" w14:textId="77777777" w:rsidR="000A6544" w:rsidRDefault="00BF15E3" w:rsidP="0021019A">
      <w:pPr>
        <w:pStyle w:val="Randomlist"/>
        <w:tabs>
          <w:tab w:val="clear" w:pos="3968"/>
          <w:tab w:val="num" w:pos="1980"/>
          <w:tab w:val="num" w:pos="3320"/>
        </w:tabs>
        <w:ind w:left="2104" w:right="20" w:hanging="403"/>
      </w:pPr>
      <w:r>
        <w:rPr>
          <w:rFonts w:hint="eastAsia"/>
        </w:rPr>
        <w:t>Subscriber management</w:t>
      </w:r>
    </w:p>
    <w:p w14:paraId="5F4E97E2" w14:textId="77777777" w:rsidR="00BF15E3" w:rsidRDefault="00437FB5" w:rsidP="0021019A">
      <w:pPr>
        <w:pStyle w:val="Randomlist"/>
        <w:tabs>
          <w:tab w:val="clear" w:pos="3968"/>
          <w:tab w:val="num" w:pos="1980"/>
          <w:tab w:val="num" w:pos="3320"/>
        </w:tabs>
        <w:ind w:left="2104" w:right="20" w:hanging="403"/>
      </w:pPr>
      <w:r>
        <w:rPr>
          <w:rFonts w:hint="eastAsia"/>
        </w:rPr>
        <w:t>ONU Encryption and Authentication</w:t>
      </w:r>
    </w:p>
    <w:p w14:paraId="6525AB7A" w14:textId="77777777" w:rsidR="00752DDA" w:rsidRDefault="002B0E39" w:rsidP="0021019A">
      <w:pPr>
        <w:pStyle w:val="Randomlist"/>
        <w:tabs>
          <w:tab w:val="clear" w:pos="3968"/>
          <w:tab w:val="num" w:pos="1980"/>
          <w:tab w:val="num" w:pos="3320"/>
        </w:tabs>
        <w:ind w:left="2104" w:right="20" w:hanging="403"/>
      </w:pPr>
      <w:r>
        <w:rPr>
          <w:rFonts w:hint="eastAsia"/>
        </w:rPr>
        <w:t>C</w:t>
      </w:r>
      <w:r w:rsidR="00752DDA">
        <w:rPr>
          <w:rFonts w:hint="eastAsia"/>
        </w:rPr>
        <w:t>ertificate Revocation List</w:t>
      </w:r>
    </w:p>
    <w:p w14:paraId="71305EE7" w14:textId="77777777" w:rsidR="00752DDA" w:rsidRDefault="00752DDA" w:rsidP="0021019A">
      <w:pPr>
        <w:pStyle w:val="Randomlist"/>
        <w:tabs>
          <w:tab w:val="clear" w:pos="3968"/>
          <w:tab w:val="num" w:pos="1980"/>
          <w:tab w:val="num" w:pos="3320"/>
        </w:tabs>
        <w:ind w:left="2104" w:right="20" w:hanging="403"/>
      </w:pPr>
      <w:r>
        <w:rPr>
          <w:rFonts w:hint="eastAsia"/>
        </w:rPr>
        <w:t>Online Certificate Status Protocol</w:t>
      </w:r>
    </w:p>
    <w:p w14:paraId="67B5C039" w14:textId="77777777" w:rsidR="00752DDA" w:rsidRDefault="00752DDA" w:rsidP="0021019A">
      <w:pPr>
        <w:pStyle w:val="Randomlist"/>
        <w:tabs>
          <w:tab w:val="clear" w:pos="3968"/>
          <w:tab w:val="num" w:pos="1980"/>
          <w:tab w:val="num" w:pos="3320"/>
        </w:tabs>
        <w:ind w:left="2104" w:right="20" w:hanging="403"/>
      </w:pPr>
      <w:r>
        <w:rPr>
          <w:rFonts w:hint="eastAsia"/>
        </w:rPr>
        <w:t>EAE Exclusion List</w:t>
      </w:r>
    </w:p>
    <w:p w14:paraId="429C31BC" w14:textId="77777777" w:rsidR="00752DDA" w:rsidRDefault="00752DDA" w:rsidP="0021019A">
      <w:pPr>
        <w:pStyle w:val="Randomlist"/>
        <w:tabs>
          <w:tab w:val="clear" w:pos="3968"/>
          <w:tab w:val="num" w:pos="1980"/>
          <w:tab w:val="num" w:pos="3320"/>
        </w:tabs>
        <w:ind w:left="2104" w:right="20" w:hanging="403"/>
      </w:pPr>
      <w:r>
        <w:rPr>
          <w:rFonts w:hint="eastAsia"/>
        </w:rPr>
        <w:t>ONU White List</w:t>
      </w:r>
    </w:p>
    <w:p w14:paraId="7D2CC9C4" w14:textId="77777777" w:rsidR="00752DDA" w:rsidRDefault="00752DDA" w:rsidP="0021019A">
      <w:pPr>
        <w:pStyle w:val="Randomlist"/>
        <w:tabs>
          <w:tab w:val="clear" w:pos="3968"/>
          <w:tab w:val="num" w:pos="1980"/>
          <w:tab w:val="num" w:pos="3320"/>
        </w:tabs>
        <w:ind w:left="2104" w:right="20" w:hanging="403"/>
      </w:pPr>
      <w:r>
        <w:rPr>
          <w:rFonts w:hint="eastAsia"/>
        </w:rPr>
        <w:t>CM Offline List</w:t>
      </w:r>
    </w:p>
    <w:p w14:paraId="3A45678E" w14:textId="77777777" w:rsidR="00752DDA" w:rsidRDefault="00752DDA" w:rsidP="0021019A">
      <w:pPr>
        <w:pStyle w:val="Randomlist"/>
        <w:tabs>
          <w:tab w:val="clear" w:pos="3968"/>
          <w:tab w:val="num" w:pos="1980"/>
          <w:tab w:val="num" w:pos="3320"/>
        </w:tabs>
        <w:ind w:left="2104" w:right="20" w:hanging="403"/>
      </w:pPr>
      <w:r>
        <w:rPr>
          <w:rFonts w:hint="eastAsia"/>
        </w:rPr>
        <w:t>Optical Monitoring</w:t>
      </w:r>
    </w:p>
    <w:p w14:paraId="13A27619" w14:textId="77777777" w:rsidR="00752DDA" w:rsidRDefault="00752DDA" w:rsidP="0021019A">
      <w:pPr>
        <w:pStyle w:val="Randomlist"/>
        <w:tabs>
          <w:tab w:val="clear" w:pos="3968"/>
          <w:tab w:val="num" w:pos="1980"/>
          <w:tab w:val="num" w:pos="3320"/>
        </w:tabs>
        <w:ind w:left="2104" w:right="20" w:hanging="403"/>
      </w:pPr>
      <w:r>
        <w:rPr>
          <w:rFonts w:hint="eastAsia"/>
        </w:rPr>
        <w:t>vCM TFTP Client Settings</w:t>
      </w:r>
    </w:p>
    <w:p w14:paraId="5A9969CF" w14:textId="77777777" w:rsidR="00752DDA" w:rsidRDefault="00EF2306" w:rsidP="0021019A">
      <w:pPr>
        <w:pStyle w:val="Randomlist"/>
        <w:tabs>
          <w:tab w:val="clear" w:pos="3968"/>
          <w:tab w:val="num" w:pos="1980"/>
          <w:tab w:val="num" w:pos="3320"/>
        </w:tabs>
        <w:ind w:left="2104" w:right="20" w:hanging="403"/>
      </w:pPr>
      <w:r>
        <w:rPr>
          <w:rFonts w:hint="eastAsia"/>
        </w:rPr>
        <w:t>CM Event Man</w:t>
      </w:r>
      <w:r w:rsidR="002B0E39">
        <w:t>a</w:t>
      </w:r>
      <w:r>
        <w:rPr>
          <w:rFonts w:hint="eastAsia"/>
        </w:rPr>
        <w:t>gement</w:t>
      </w:r>
    </w:p>
    <w:p w14:paraId="4A7D040A" w14:textId="77777777" w:rsidR="00CF0EB7" w:rsidRDefault="00CF0EB7" w:rsidP="0021019A">
      <w:pPr>
        <w:pStyle w:val="Randomlist"/>
        <w:tabs>
          <w:tab w:val="clear" w:pos="3968"/>
          <w:tab w:val="num" w:pos="1980"/>
          <w:tab w:val="num" w:pos="3320"/>
        </w:tabs>
        <w:ind w:left="2104" w:right="20" w:hanging="403"/>
      </w:pPr>
      <w:r>
        <w:rPr>
          <w:rFonts w:hint="eastAsia"/>
        </w:rPr>
        <w:t>CM Secure Software Download</w:t>
      </w:r>
    </w:p>
    <w:p w14:paraId="3910C54E" w14:textId="77777777" w:rsidR="00292632" w:rsidRDefault="00292632" w:rsidP="0021019A">
      <w:pPr>
        <w:pStyle w:val="Randomlist"/>
        <w:tabs>
          <w:tab w:val="clear" w:pos="3968"/>
          <w:tab w:val="num" w:pos="1980"/>
          <w:tab w:val="num" w:pos="3320"/>
        </w:tabs>
        <w:ind w:left="2104" w:right="20" w:hanging="403"/>
      </w:pPr>
      <w:r>
        <w:rPr>
          <w:rFonts w:hint="eastAsia"/>
        </w:rPr>
        <w:t>MEF-MN Interface</w:t>
      </w:r>
    </w:p>
    <w:p w14:paraId="536E1AB9" w14:textId="77777777" w:rsidR="00292632"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Bridging (PB) Services</w:t>
      </w:r>
    </w:p>
    <w:p w14:paraId="42041FCC" w14:textId="77777777" w:rsidR="00CF0EB7"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Backbone Bridging (PBB) Services</w:t>
      </w:r>
    </w:p>
    <w:p w14:paraId="3344A0DD" w14:textId="77777777" w:rsidR="00CF0EB7" w:rsidRDefault="00CF0EB7" w:rsidP="0021019A">
      <w:pPr>
        <w:pStyle w:val="Randomlist"/>
        <w:tabs>
          <w:tab w:val="clear" w:pos="3968"/>
          <w:tab w:val="num" w:pos="1980"/>
          <w:tab w:val="num" w:pos="3320"/>
        </w:tabs>
        <w:ind w:left="2104" w:right="20" w:hanging="403"/>
      </w:pPr>
      <w:r>
        <w:rPr>
          <w:rFonts w:hint="eastAsia"/>
        </w:rPr>
        <w:t>IP(HSD) Services</w:t>
      </w:r>
    </w:p>
    <w:p w14:paraId="6ADC0A43" w14:textId="77777777" w:rsidR="00CF0EB7" w:rsidRDefault="00CF0EB7" w:rsidP="0021019A">
      <w:pPr>
        <w:pStyle w:val="Randomlist"/>
        <w:tabs>
          <w:tab w:val="clear" w:pos="3968"/>
          <w:tab w:val="num" w:pos="1980"/>
          <w:tab w:val="num" w:pos="3320"/>
        </w:tabs>
        <w:ind w:left="2104" w:right="20" w:hanging="403"/>
      </w:pPr>
      <w:r>
        <w:rPr>
          <w:rFonts w:hint="eastAsia"/>
        </w:rPr>
        <w:t>Quality of Service (QoS)</w:t>
      </w:r>
    </w:p>
    <w:p w14:paraId="16828D3A" w14:textId="77777777" w:rsidR="00CF0EB7" w:rsidRDefault="00CF0EB7" w:rsidP="0021019A">
      <w:pPr>
        <w:pStyle w:val="Randomlist"/>
        <w:tabs>
          <w:tab w:val="clear" w:pos="3968"/>
          <w:tab w:val="num" w:pos="1980"/>
          <w:tab w:val="num" w:pos="3320"/>
        </w:tabs>
        <w:ind w:left="2104" w:right="20" w:hanging="403"/>
      </w:pPr>
      <w:r>
        <w:rPr>
          <w:rFonts w:hint="eastAsia"/>
        </w:rPr>
        <w:t>Classifiers</w:t>
      </w:r>
    </w:p>
    <w:p w14:paraId="46928C2B" w14:textId="1CE82514" w:rsidR="005600EE" w:rsidRPr="005018A2" w:rsidRDefault="005600EE" w:rsidP="0021019A">
      <w:pPr>
        <w:pStyle w:val="Randomlist"/>
        <w:tabs>
          <w:tab w:val="clear" w:pos="3968"/>
          <w:tab w:val="num" w:pos="1980"/>
          <w:tab w:val="num" w:pos="3320"/>
        </w:tabs>
        <w:ind w:left="2104" w:right="20" w:hanging="403"/>
      </w:pPr>
      <w:r w:rsidRPr="005018A2">
        <w:t>DPoEv2.0 Multicast</w:t>
      </w:r>
    </w:p>
    <w:p w14:paraId="2970984E" w14:textId="77777777" w:rsidR="000A6544" w:rsidRDefault="000A6544" w:rsidP="0021019A">
      <w:pPr>
        <w:ind w:right="20"/>
      </w:pPr>
    </w:p>
    <w:p w14:paraId="5F8F9E95" w14:textId="77777777" w:rsidR="000A6544" w:rsidRDefault="000A6544" w:rsidP="0021019A">
      <w:pPr>
        <w:ind w:right="20"/>
      </w:pPr>
    </w:p>
    <w:p w14:paraId="23C3A774" w14:textId="77777777" w:rsidR="000A6544" w:rsidRDefault="000A6544" w:rsidP="0021019A">
      <w:pPr>
        <w:widowControl/>
        <w:wordWrap/>
        <w:snapToGrid/>
        <w:spacing w:line="240" w:lineRule="auto"/>
        <w:ind w:right="20"/>
        <w:jc w:val="left"/>
      </w:pPr>
    </w:p>
    <w:p w14:paraId="23FBC125" w14:textId="77777777" w:rsidR="000A6544" w:rsidRPr="00A373DB" w:rsidRDefault="009959C1" w:rsidP="0021019A">
      <w:pPr>
        <w:pStyle w:val="2"/>
        <w:ind w:right="20"/>
      </w:pPr>
      <w:bookmarkStart w:id="4593" w:name="_Toc444695329"/>
      <w:r>
        <w:rPr>
          <w:rFonts w:hint="eastAsia"/>
        </w:rPr>
        <w:lastRenderedPageBreak/>
        <w:t>Background and Theory of Operations</w:t>
      </w:r>
      <w:bookmarkEnd w:id="4593"/>
    </w:p>
    <w:p w14:paraId="0C2D5E2B" w14:textId="77777777" w:rsidR="000A6544" w:rsidRDefault="009959C1" w:rsidP="00785787">
      <w:pPr>
        <w:pStyle w:val="a3"/>
        <w:ind w:left="0" w:right="20"/>
      </w:pPr>
      <w:r>
        <w:t>T</w:t>
      </w:r>
      <w:r>
        <w:rPr>
          <w:rFonts w:hint="eastAsia"/>
        </w:rPr>
        <w:t>his section provides a general context for understanding the DPoE operations.</w:t>
      </w:r>
    </w:p>
    <w:p w14:paraId="4382542A" w14:textId="77777777" w:rsidR="009959C1" w:rsidRDefault="009959C1" w:rsidP="00785787">
      <w:pPr>
        <w:pStyle w:val="a3"/>
        <w:ind w:left="0" w:right="20"/>
      </w:pPr>
    </w:p>
    <w:p w14:paraId="79E3A01A" w14:textId="77777777" w:rsidR="009959C1" w:rsidRPr="009959C1" w:rsidRDefault="009959C1" w:rsidP="00785787">
      <w:pPr>
        <w:pStyle w:val="a3"/>
        <w:ind w:left="0" w:right="20"/>
        <w:rPr>
          <w:b/>
          <w:sz w:val="22"/>
        </w:rPr>
      </w:pPr>
      <w:r w:rsidRPr="009959C1">
        <w:rPr>
          <w:rFonts w:hint="eastAsia"/>
          <w:b/>
          <w:sz w:val="22"/>
        </w:rPr>
        <w:t>The DOCSIS Network</w:t>
      </w:r>
    </w:p>
    <w:p w14:paraId="2C820546" w14:textId="77777777" w:rsidR="009959C1" w:rsidRDefault="00284E32" w:rsidP="00785787">
      <w:pPr>
        <w:pStyle w:val="a3"/>
        <w:ind w:left="0" w:right="20"/>
      </w:pPr>
      <w:r>
        <w:rPr>
          <w:rFonts w:hint="eastAsia"/>
        </w:rPr>
        <w:t>The below Figure summarizes the primary systems and elements involved in a traditional DOCSIS Cable Modem (CM) and Cable Modem Termination System (CMTS) network.</w:t>
      </w:r>
    </w:p>
    <w:p w14:paraId="131123C7" w14:textId="77777777" w:rsidR="00D568B1" w:rsidRDefault="00284E32" w:rsidP="00785787">
      <w:pPr>
        <w:pStyle w:val="afffff9"/>
        <w:ind w:left="0" w:right="20"/>
      </w:pPr>
      <w:r>
        <w:rPr>
          <w:rFonts w:eastAsia="바탕"/>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94" w:name="_Toc391575504"/>
    </w:p>
    <w:p w14:paraId="13963880" w14:textId="0F7E819C" w:rsidR="009959C1" w:rsidRPr="000B5C9B" w:rsidRDefault="009959C1" w:rsidP="00785787">
      <w:pPr>
        <w:pStyle w:val="afffff9"/>
        <w:ind w:left="0" w:right="20"/>
        <w:jc w:val="center"/>
        <w:rPr>
          <w:rFonts w:eastAsia="바탕"/>
        </w:rPr>
      </w:pPr>
      <w:r>
        <w:t xml:space="preserve">Figure </w:t>
      </w:r>
      <w:r w:rsidR="005832B8">
        <w:fldChar w:fldCharType="begin"/>
      </w:r>
      <w:r w:rsidR="00092D8C">
        <w:instrText xml:space="preserve"> SEQ Figure \* ARABIC </w:instrText>
      </w:r>
      <w:r w:rsidR="005832B8">
        <w:fldChar w:fldCharType="separate"/>
      </w:r>
      <w:r w:rsidR="00D52C4A">
        <w:rPr>
          <w:noProof/>
        </w:rPr>
        <w:t>50</w:t>
      </w:r>
      <w:r w:rsidR="005832B8">
        <w:rPr>
          <w:noProof/>
        </w:rPr>
        <w:fldChar w:fldCharType="end"/>
      </w:r>
      <w:r>
        <w:rPr>
          <w:rFonts w:hint="eastAsia"/>
        </w:rPr>
        <w:t xml:space="preserve"> DOCSIS 3.0 HFC Network</w:t>
      </w:r>
      <w:bookmarkEnd w:id="4594"/>
    </w:p>
    <w:p w14:paraId="05024A9D" w14:textId="77777777" w:rsidR="00284E32" w:rsidRPr="00EF245A" w:rsidRDefault="00EF245A" w:rsidP="00785787">
      <w:pPr>
        <w:pStyle w:val="a3"/>
        <w:ind w:left="0" w:right="20"/>
        <w:rPr>
          <w:b/>
          <w:sz w:val="22"/>
        </w:rPr>
      </w:pPr>
      <w:r>
        <w:rPr>
          <w:rFonts w:hint="eastAsia"/>
          <w:b/>
          <w:sz w:val="22"/>
        </w:rPr>
        <w:t xml:space="preserve">DPoE </w:t>
      </w:r>
      <w:r w:rsidR="003F4B16">
        <w:rPr>
          <w:rFonts w:hint="eastAsia"/>
          <w:b/>
          <w:sz w:val="22"/>
        </w:rPr>
        <w:t>Network</w:t>
      </w:r>
    </w:p>
    <w:p w14:paraId="43F520C8" w14:textId="77777777" w:rsidR="009959C1" w:rsidRDefault="00EF245A" w:rsidP="00785787">
      <w:pPr>
        <w:pStyle w:val="a3"/>
        <w:ind w:left="0" w:right="20"/>
      </w:pPr>
      <w:r>
        <w:rPr>
          <w:rFonts w:hint="eastAsia"/>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Default="003F4B16" w:rsidP="00785787">
      <w:pPr>
        <w:pStyle w:val="afffff9"/>
        <w:ind w:leftChars="945" w:right="20"/>
      </w:pPr>
      <w:r>
        <w:rPr>
          <w:rFonts w:hint="eastAsia"/>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0B5C9B" w:rsidRDefault="00EF245A" w:rsidP="00785787">
      <w:pPr>
        <w:pStyle w:val="afffff3"/>
        <w:ind w:left="0" w:right="20"/>
      </w:pPr>
      <w:bookmarkStart w:id="4595" w:name="_Toc391575505"/>
      <w:r>
        <w:t xml:space="preserve">Figure </w:t>
      </w:r>
      <w:r w:rsidR="00D52C4A">
        <w:t>51</w:t>
      </w:r>
      <w:r w:rsidR="00D52C4A">
        <w:rPr>
          <w:rFonts w:hint="eastAsia"/>
        </w:rPr>
        <w:t xml:space="preserve"> </w:t>
      </w:r>
      <w:r w:rsidR="003F4B16">
        <w:rPr>
          <w:rFonts w:hint="eastAsia"/>
        </w:rPr>
        <w:t>DPoE Reference Network</w:t>
      </w:r>
      <w:bookmarkEnd w:id="4595"/>
    </w:p>
    <w:p w14:paraId="0833FDB8" w14:textId="77777777" w:rsidR="003F4B16" w:rsidRPr="00A373DB" w:rsidRDefault="001C40D5" w:rsidP="00785787">
      <w:pPr>
        <w:pStyle w:val="2"/>
        <w:ind w:right="20"/>
      </w:pPr>
      <w:bookmarkStart w:id="4596" w:name="_Toc444695330"/>
      <w:r>
        <w:rPr>
          <w:rFonts w:hint="eastAsia"/>
        </w:rPr>
        <w:lastRenderedPageBreak/>
        <w:t>Cable and Bundle Interface</w:t>
      </w:r>
      <w:r w:rsidR="00670039">
        <w:rPr>
          <w:rFonts w:hint="eastAsia"/>
        </w:rPr>
        <w:t xml:space="preserve"> management</w:t>
      </w:r>
      <w:bookmarkEnd w:id="4596"/>
    </w:p>
    <w:p w14:paraId="4D993EAE" w14:textId="77777777" w:rsidR="003F4B16" w:rsidRDefault="003F4B16" w:rsidP="00785787">
      <w:pPr>
        <w:pStyle w:val="a3"/>
        <w:ind w:left="0" w:right="20"/>
      </w:pPr>
      <w:r>
        <w:rPr>
          <w:rFonts w:hint="eastAsia"/>
        </w:rPr>
        <w:t xml:space="preserve">This section </w:t>
      </w:r>
      <w:r w:rsidR="008F0D29">
        <w:rPr>
          <w:rFonts w:hint="eastAsia"/>
        </w:rPr>
        <w:t>describes the guideline of Cable and Bundle Interface management.</w:t>
      </w:r>
    </w:p>
    <w:p w14:paraId="0B0673F4" w14:textId="77777777" w:rsidR="008F0D29" w:rsidRPr="008F0D29" w:rsidRDefault="008F0D29" w:rsidP="00785787">
      <w:pPr>
        <w:pStyle w:val="a3"/>
        <w:ind w:left="0" w:right="20"/>
        <w:rPr>
          <w:b/>
          <w:sz w:val="22"/>
        </w:rPr>
      </w:pPr>
      <w:r w:rsidRPr="008F0D29">
        <w:rPr>
          <w:rFonts w:hint="eastAsia"/>
          <w:b/>
          <w:sz w:val="22"/>
        </w:rPr>
        <w:t>Cable Interface</w:t>
      </w:r>
    </w:p>
    <w:p w14:paraId="119B09D9" w14:textId="77777777" w:rsidR="008F0D29" w:rsidRDefault="008F0D29" w:rsidP="00785787">
      <w:pPr>
        <w:pStyle w:val="a3"/>
        <w:ind w:left="0" w:right="20"/>
      </w:pPr>
      <w:r>
        <w:rPr>
          <w:rFonts w:hint="eastAsia"/>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8F0D29" w:rsidRDefault="008F0D29" w:rsidP="00785787">
      <w:pPr>
        <w:pStyle w:val="a3"/>
        <w:ind w:left="0" w:right="20"/>
        <w:rPr>
          <w:b/>
          <w:sz w:val="22"/>
        </w:rPr>
      </w:pPr>
      <w:r w:rsidRPr="008F0D29">
        <w:rPr>
          <w:rFonts w:hint="eastAsia"/>
          <w:b/>
          <w:sz w:val="22"/>
        </w:rPr>
        <w:t>Bundle Interfaces</w:t>
      </w:r>
    </w:p>
    <w:p w14:paraId="2E7A654A" w14:textId="77777777" w:rsidR="008F0D29" w:rsidRDefault="008F0D29" w:rsidP="00785787">
      <w:pPr>
        <w:pStyle w:val="a3"/>
        <w:ind w:left="0" w:right="20"/>
      </w:pPr>
      <w:r>
        <w:rPr>
          <w:rFonts w:hint="eastAsia"/>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77777777" w:rsidR="008F0D29" w:rsidRDefault="001C40D5" w:rsidP="00785787">
      <w:pPr>
        <w:pStyle w:val="a3"/>
        <w:ind w:left="0" w:right="20"/>
      </w:pPr>
      <w:r>
        <w:rPr>
          <w:rFonts w:hint="eastAsia"/>
        </w:rPr>
        <w:t xml:space="preserve">The DPoE 1.0 IP Serviing Group (IP-SG) feature standardizes the concept of interface </w:t>
      </w:r>
      <w:r>
        <w:t>“</w:t>
      </w:r>
      <w:r>
        <w:rPr>
          <w:rFonts w:hint="eastAsia"/>
        </w:rPr>
        <w:t>bundling</w:t>
      </w:r>
      <w:r>
        <w:t>”</w:t>
      </w:r>
      <w:r>
        <w:rPr>
          <w:rFonts w:hint="eastAsia"/>
        </w:rPr>
        <w:t xml:space="preserve">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1C40D5" w:rsidRDefault="001C40D5" w:rsidP="00785787">
      <w:pPr>
        <w:pStyle w:val="afffff9"/>
        <w:ind w:left="0" w:right="20"/>
      </w:pPr>
      <w:r w:rsidRPr="001C40D5">
        <w:rPr>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8"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0B5C9B" w:rsidRDefault="001C40D5" w:rsidP="00785787">
      <w:pPr>
        <w:pStyle w:val="afffff3"/>
        <w:ind w:left="0" w:right="20"/>
        <w:jc w:val="center"/>
      </w:pPr>
      <w:bookmarkStart w:id="4597" w:name="_Toc391575506"/>
      <w:r>
        <w:t xml:space="preserve">Figure </w:t>
      </w:r>
      <w:fldSimple w:instr=" SEQ Figure \* ARABIC ">
        <w:r w:rsidR="00D52C4A">
          <w:rPr>
            <w:noProof/>
          </w:rPr>
          <w:t>52</w:t>
        </w:r>
      </w:fldSimple>
      <w:r w:rsidR="00D52C4A">
        <w:rPr>
          <w:rFonts w:hint="eastAsia"/>
        </w:rPr>
        <w:t xml:space="preserve"> </w:t>
      </w:r>
      <w:r>
        <w:rPr>
          <w:rFonts w:hint="eastAsia"/>
        </w:rPr>
        <w:t>DPoE Reference Network</w:t>
      </w:r>
      <w:bookmarkEnd w:id="4597"/>
    </w:p>
    <w:p w14:paraId="5F34BB8C" w14:textId="77777777" w:rsidR="008F0D29" w:rsidRDefault="00670039" w:rsidP="00785787">
      <w:pPr>
        <w:pStyle w:val="a3"/>
        <w:ind w:left="0" w:right="20"/>
      </w:pPr>
      <w:r>
        <w:rPr>
          <w:rFonts w:hint="eastAsia"/>
        </w:rPr>
        <w:t xml:space="preserve">L3 parameters are configured for a cable bundle using a bundle interface, which </w:t>
      </w:r>
      <w:r>
        <w:t>can</w:t>
      </w:r>
      <w:r>
        <w:rPr>
          <w:rFonts w:hint="eastAsia"/>
        </w:rPr>
        <w:t xml:space="preserve"> be provisioned with IP networks for vCMs and CPEs, cable helpers, DHCP Relay, and other Layer 3 parameters. Each cable interface that is a member of the bundle shares this configuration. </w:t>
      </w:r>
    </w:p>
    <w:p w14:paraId="050BDD2E" w14:textId="77777777" w:rsidR="008F0D29" w:rsidRDefault="00670039" w:rsidP="00785787">
      <w:pPr>
        <w:pStyle w:val="3"/>
        <w:ind w:left="0" w:right="20"/>
      </w:pPr>
      <w:bookmarkStart w:id="4598" w:name="_Toc444695331"/>
      <w:r>
        <w:rPr>
          <w:rFonts w:hint="eastAsia"/>
        </w:rPr>
        <w:t>Bundle Create and View</w:t>
      </w:r>
      <w:bookmarkEnd w:id="4598"/>
    </w:p>
    <w:p w14:paraId="3330CFBB" w14:textId="77777777" w:rsidR="00670039" w:rsidRDefault="00DD2AEB" w:rsidP="00785787">
      <w:pPr>
        <w:pStyle w:val="a3"/>
        <w:ind w:left="0" w:right="20"/>
      </w:pPr>
      <w:r w:rsidRPr="00DD2AEB">
        <w:t>To create the Bundle Interface or enter the Bundle Interface mode, use this command. To delete the Bundle Interface, use the 'no' form of this command.</w:t>
      </w:r>
    </w:p>
    <w:p w14:paraId="729DFE3D" w14:textId="77777777" w:rsidR="00670039" w:rsidRDefault="00670039" w:rsidP="00785787">
      <w:pPr>
        <w:pStyle w:val="afffff3"/>
        <w:ind w:left="0" w:right="20"/>
      </w:pPr>
      <w:bookmarkStart w:id="4599" w:name="_Toc391575409"/>
      <w:r>
        <w:lastRenderedPageBreak/>
        <w:t xml:space="preserve">Table </w:t>
      </w:r>
      <w:r w:rsidR="005832B8">
        <w:fldChar w:fldCharType="begin"/>
      </w:r>
      <w:r w:rsidR="00092D8C">
        <w:instrText xml:space="preserve"> SEQ Table \* ARABIC </w:instrText>
      </w:r>
      <w:r w:rsidR="005832B8">
        <w:fldChar w:fldCharType="separate"/>
      </w:r>
      <w:r w:rsidR="002375BA">
        <w:rPr>
          <w:noProof/>
        </w:rPr>
        <w:t>267</w:t>
      </w:r>
      <w:r w:rsidR="005832B8">
        <w:rPr>
          <w:noProof/>
        </w:rPr>
        <w:fldChar w:fldCharType="end"/>
      </w:r>
      <w:r>
        <w:rPr>
          <w:rFonts w:hint="eastAsia"/>
        </w:rPr>
        <w:t xml:space="preserve"> Bundle Interface</w:t>
      </w:r>
      <w:bookmarkEnd w:id="4599"/>
      <w:r>
        <w:rPr>
          <w:rFonts w:hint="eastAsia"/>
        </w:rPr>
        <w:t xml:space="preserve"> </w:t>
      </w:r>
    </w:p>
    <w:tbl>
      <w:tblPr>
        <w:tblStyle w:val="CLIWide"/>
        <w:tblW w:w="0" w:type="auto"/>
        <w:tblLook w:val="01E0" w:firstRow="1" w:lastRow="1" w:firstColumn="1" w:lastColumn="1" w:noHBand="0" w:noVBand="0"/>
      </w:tblPr>
      <w:tblGrid>
        <w:gridCol w:w="3576"/>
        <w:gridCol w:w="4746"/>
      </w:tblGrid>
      <w:tr w:rsidR="00670039"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2F5F3A" w:rsidRDefault="00670039" w:rsidP="00785787">
            <w:pPr>
              <w:pStyle w:val="aa"/>
              <w:ind w:right="20"/>
              <w:rPr>
                <w:bCs/>
                <w:sz w:val="18"/>
              </w:rPr>
            </w:pPr>
            <w:r w:rsidRPr="002F5F3A">
              <w:rPr>
                <w:bCs/>
                <w:sz w:val="18"/>
              </w:rPr>
              <w:t>Command</w:t>
            </w:r>
          </w:p>
        </w:tc>
        <w:tc>
          <w:tcPr>
            <w:tcW w:w="5040" w:type="dxa"/>
          </w:tcPr>
          <w:p w14:paraId="602A224B" w14:textId="77777777" w:rsidR="00670039" w:rsidRPr="002F5F3A" w:rsidRDefault="00670039" w:rsidP="00785787">
            <w:pPr>
              <w:pStyle w:val="aa"/>
              <w:ind w:right="20"/>
              <w:rPr>
                <w:bCs/>
                <w:sz w:val="18"/>
              </w:rPr>
            </w:pPr>
            <w:r w:rsidRPr="002F5F3A">
              <w:rPr>
                <w:bCs/>
                <w:sz w:val="18"/>
              </w:rPr>
              <w:t>Description</w:t>
            </w:r>
          </w:p>
        </w:tc>
      </w:tr>
      <w:tr w:rsidR="00670039" w14:paraId="192C1344" w14:textId="77777777" w:rsidTr="00700717">
        <w:trPr>
          <w:trHeight w:val="327"/>
        </w:trPr>
        <w:tc>
          <w:tcPr>
            <w:tcW w:w="3780" w:type="dxa"/>
          </w:tcPr>
          <w:p w14:paraId="0088C93F" w14:textId="77777777" w:rsidR="00670039" w:rsidRPr="002F5F3A" w:rsidRDefault="00F0427D" w:rsidP="00785787">
            <w:pPr>
              <w:pStyle w:val="aa"/>
              <w:ind w:right="20"/>
              <w:rPr>
                <w:b/>
                <w:bCs/>
              </w:rPr>
            </w:pPr>
            <w:r>
              <w:rPr>
                <w:rFonts w:hint="eastAsia"/>
                <w:b/>
                <w:bCs/>
              </w:rPr>
              <w:t>interface Bundle &lt;1-255&gt;</w:t>
            </w:r>
          </w:p>
        </w:tc>
        <w:tc>
          <w:tcPr>
            <w:tcW w:w="5040" w:type="dxa"/>
          </w:tcPr>
          <w:p w14:paraId="1A9D21F2" w14:textId="77777777" w:rsidR="00670039" w:rsidRPr="002F5F3A" w:rsidRDefault="00F0427D" w:rsidP="00785787">
            <w:pPr>
              <w:pStyle w:val="aa"/>
              <w:ind w:right="20"/>
            </w:pPr>
            <w:r>
              <w:t>C</w:t>
            </w:r>
            <w:r>
              <w:rPr>
                <w:rFonts w:hint="eastAsia"/>
              </w:rPr>
              <w:t xml:space="preserve">reates the Bundle interface. </w:t>
            </w:r>
          </w:p>
        </w:tc>
      </w:tr>
      <w:tr w:rsidR="00670039" w14:paraId="376CB359" w14:textId="77777777" w:rsidTr="00700717">
        <w:trPr>
          <w:trHeight w:val="327"/>
        </w:trPr>
        <w:tc>
          <w:tcPr>
            <w:tcW w:w="3780" w:type="dxa"/>
          </w:tcPr>
          <w:p w14:paraId="4AEBC838" w14:textId="77777777" w:rsidR="00670039" w:rsidRPr="002F5F3A" w:rsidRDefault="00F0427D" w:rsidP="00785787">
            <w:pPr>
              <w:pStyle w:val="aa"/>
              <w:ind w:right="20"/>
              <w:rPr>
                <w:b/>
                <w:bCs/>
              </w:rPr>
            </w:pPr>
            <w:r>
              <w:rPr>
                <w:rFonts w:hint="eastAsia"/>
                <w:b/>
                <w:bCs/>
              </w:rPr>
              <w:t>no interface Bundle &lt;1-255&gt;</w:t>
            </w:r>
          </w:p>
        </w:tc>
        <w:tc>
          <w:tcPr>
            <w:tcW w:w="5040" w:type="dxa"/>
          </w:tcPr>
          <w:p w14:paraId="526CEA7E" w14:textId="77777777" w:rsidR="00670039" w:rsidRPr="002F5F3A" w:rsidRDefault="00F0427D" w:rsidP="00785787">
            <w:pPr>
              <w:pStyle w:val="aa"/>
              <w:ind w:right="20"/>
            </w:pPr>
            <w:r>
              <w:rPr>
                <w:rFonts w:hint="eastAsia"/>
              </w:rPr>
              <w:t>Removes the Bundle interface.</w:t>
            </w:r>
          </w:p>
        </w:tc>
      </w:tr>
    </w:tbl>
    <w:p w14:paraId="6029336C" w14:textId="77777777" w:rsidR="00670039" w:rsidRPr="00670039" w:rsidRDefault="00F0427D"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435"/>
      </w:tblGrid>
      <w:tr w:rsidR="00F0427D" w:rsidRPr="0032769C" w14:paraId="7FCB30D8" w14:textId="77777777" w:rsidTr="00700717">
        <w:trPr>
          <w:trHeight w:val="841"/>
        </w:trPr>
        <w:tc>
          <w:tcPr>
            <w:tcW w:w="9020" w:type="dxa"/>
          </w:tcPr>
          <w:p w14:paraId="27A6AB20" w14:textId="77777777" w:rsidR="00F0427D" w:rsidRPr="0032769C" w:rsidRDefault="00F0427D" w:rsidP="00785787">
            <w:pPr>
              <w:pStyle w:val="aa"/>
              <w:ind w:right="20"/>
              <w:rPr>
                <w:rFonts w:ascii="Courier New" w:hAnsi="Courier New" w:cs="Courier New"/>
              </w:rPr>
            </w:pPr>
          </w:p>
          <w:p w14:paraId="3FFFABE3"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E720552"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742FD2C"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FF7476B" w14:textId="77777777"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C7BA3D2"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6E4881D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EAAB534" w14:textId="6C341013"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BUNDLE010                     </w:t>
            </w:r>
            <w:r w:rsidR="00F0427D" w:rsidRPr="008B3ACF">
              <w:rPr>
                <w:rFonts w:ascii="Courier New" w:hAnsi="Courier New" w:cs="Courier New" w:hint="eastAsia"/>
              </w:rPr>
              <w:t xml:space="preserve">     </w:t>
            </w:r>
            <w:r w:rsidR="00F0427D" w:rsidRPr="008B3ACF">
              <w:rPr>
                <w:rFonts w:ascii="Courier New" w:hAnsi="Courier New" w:cs="Courier New"/>
              </w:rPr>
              <w:t xml:space="preserve">   active</w:t>
            </w:r>
          </w:p>
          <w:p w14:paraId="25F67577" w14:textId="77777777" w:rsidR="00F0427D" w:rsidRPr="008B3ACF" w:rsidRDefault="008B3ACF" w:rsidP="00785787">
            <w:pPr>
              <w:pStyle w:val="aa"/>
              <w:tabs>
                <w:tab w:val="left" w:pos="1576"/>
              </w:tabs>
              <w:ind w:right="20"/>
              <w:rPr>
                <w:rFonts w:ascii="Courier New" w:hAnsi="Courier New" w:cs="Courier New"/>
              </w:rPr>
            </w:pPr>
            <w:r w:rsidRPr="008B3ACF">
              <w:rPr>
                <w:rFonts w:ascii="Courier New" w:hAnsi="Courier New" w:cs="Courier New"/>
              </w:rPr>
              <w:tab/>
            </w:r>
          </w:p>
          <w:p w14:paraId="7B052D85"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B0389C" w14:textId="77777777"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 ---------- -------- ------------ --------------- </w:t>
            </w:r>
          </w:p>
          <w:p w14:paraId="537884B9" w14:textId="245988F7" w:rsidR="00F0427D" w:rsidRPr="008B3ACF" w:rsidRDefault="00D279FE" w:rsidP="00785787">
            <w:pPr>
              <w:pStyle w:val="aa"/>
              <w:ind w:right="20"/>
              <w:rPr>
                <w:rFonts w:ascii="Courier New" w:hAnsi="Courier New" w:cs="Courier New"/>
              </w:rPr>
            </w:pPr>
            <w:r>
              <w:rPr>
                <w:rFonts w:ascii="Courier New" w:hAnsi="Courier New" w:cs="Courier New"/>
              </w:rPr>
              <w:t>4001</w:t>
            </w:r>
            <w:r w:rsidR="00F0427D" w:rsidRPr="008B3ACF">
              <w:rPr>
                <w:rFonts w:ascii="Courier New" w:hAnsi="Courier New" w:cs="Courier New"/>
              </w:rPr>
              <w:t xml:space="preserve"> 1500     </w:t>
            </w:r>
            <w:r w:rsidR="00F0427D" w:rsidRPr="008B3ACF">
              <w:rPr>
                <w:rFonts w:ascii="Courier New" w:hAnsi="Courier New" w:cs="Courier New" w:hint="eastAsia"/>
              </w:rPr>
              <w:t xml:space="preserve">  </w:t>
            </w:r>
            <w:r w:rsidR="00F0427D" w:rsidRPr="008B3ACF">
              <w:rPr>
                <w:rFonts w:ascii="Courier New" w:hAnsi="Courier New" w:cs="Courier New"/>
              </w:rPr>
              <w:t xml:space="preserve">  0      </w:t>
            </w:r>
            <w:r w:rsidR="00F0427D" w:rsidRPr="008B3ACF">
              <w:rPr>
                <w:rFonts w:ascii="Courier New" w:hAnsi="Courier New" w:cs="Courier New" w:hint="eastAsia"/>
              </w:rPr>
              <w:t xml:space="preserve"> </w:t>
            </w:r>
            <w:r w:rsidR="00F0427D" w:rsidRPr="008B3ACF">
              <w:rPr>
                <w:rFonts w:ascii="Courier New" w:hAnsi="Courier New" w:cs="Courier New"/>
              </w:rPr>
              <w:t xml:space="preserve">  vlan-bridge</w:t>
            </w:r>
          </w:p>
          <w:p w14:paraId="5188950F" w14:textId="77777777" w:rsidR="00F0427D" w:rsidRPr="0032769C" w:rsidRDefault="00F0427D" w:rsidP="00785787">
            <w:pPr>
              <w:pStyle w:val="aa"/>
              <w:ind w:right="20"/>
              <w:rPr>
                <w:rFonts w:ascii="Courier New" w:hAnsi="Courier New" w:cs="Courier New"/>
              </w:rPr>
            </w:pPr>
            <w:r w:rsidRPr="008B3ACF">
              <w:rPr>
                <w:rFonts w:ascii="Courier New" w:hAnsi="Courier New" w:cs="Courier New"/>
              </w:rPr>
              <w:t>Router#</w:t>
            </w:r>
          </w:p>
        </w:tc>
      </w:tr>
    </w:tbl>
    <w:p w14:paraId="311DCADA" w14:textId="77777777" w:rsidR="00F421BC" w:rsidRDefault="00F421BC" w:rsidP="00785787">
      <w:pPr>
        <w:pStyle w:val="3"/>
        <w:ind w:left="0" w:right="20"/>
      </w:pPr>
      <w:bookmarkStart w:id="4600" w:name="_Toc444695332"/>
      <w:r>
        <w:rPr>
          <w:rFonts w:hint="eastAsia"/>
        </w:rPr>
        <w:t>Bundle VLAN</w:t>
      </w:r>
      <w:bookmarkEnd w:id="4600"/>
    </w:p>
    <w:p w14:paraId="5EFBD4C0" w14:textId="7B5FD52A" w:rsidR="00F421BC" w:rsidRPr="00E35B23" w:rsidRDefault="00DC32F2" w:rsidP="001F4044">
      <w:r w:rsidRPr="00E35B23">
        <w:t xml:space="preserve">VLAN IDs starting from 4001 are reserved for the bundle interface and can be easily changed using the following command. </w:t>
      </w:r>
    </w:p>
    <w:p w14:paraId="7E1DB57E" w14:textId="45D2BADF" w:rsidR="00F421BC" w:rsidRPr="00E35B23" w:rsidRDefault="00DC32F2" w:rsidP="001F4044">
      <w:r w:rsidRPr="00E35B23">
        <w:t xml:space="preserve">Note that the configuration is applied after the system is rebooted. </w:t>
      </w:r>
    </w:p>
    <w:p w14:paraId="62E3E288" w14:textId="30776D7F" w:rsidR="005600EE" w:rsidRPr="00E35B23" w:rsidRDefault="005600EE" w:rsidP="005600EE">
      <w:pPr>
        <w:pStyle w:val="afffff3"/>
        <w:ind w:left="0" w:right="20"/>
      </w:pPr>
      <w:r w:rsidRPr="00E35B23">
        <w:t xml:space="preserve">Table </w:t>
      </w:r>
      <w:r w:rsidR="00E35B23" w:rsidRPr="00E35B23">
        <w:t>268</w:t>
      </w:r>
      <w:r w:rsidRPr="00E35B23">
        <w:t xml:space="preserve"> Bundle VLAN</w:t>
      </w:r>
    </w:p>
    <w:tbl>
      <w:tblPr>
        <w:tblStyle w:val="CLIWide"/>
        <w:tblW w:w="0" w:type="auto"/>
        <w:tblLook w:val="01E0" w:firstRow="1" w:lastRow="1" w:firstColumn="1" w:lastColumn="1" w:noHBand="0" w:noVBand="0"/>
      </w:tblPr>
      <w:tblGrid>
        <w:gridCol w:w="3572"/>
        <w:gridCol w:w="4750"/>
      </w:tblGrid>
      <w:tr w:rsidR="00F421BC" w:rsidRPr="00E35B23"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E35B23" w:rsidRDefault="00F421BC" w:rsidP="00CF5498">
            <w:pPr>
              <w:pStyle w:val="aa"/>
              <w:ind w:right="20"/>
              <w:rPr>
                <w:bCs/>
                <w:sz w:val="18"/>
              </w:rPr>
            </w:pPr>
            <w:r w:rsidRPr="00E35B23">
              <w:rPr>
                <w:bCs/>
                <w:sz w:val="18"/>
              </w:rPr>
              <w:t>Command</w:t>
            </w:r>
          </w:p>
        </w:tc>
        <w:tc>
          <w:tcPr>
            <w:tcW w:w="5040" w:type="dxa"/>
          </w:tcPr>
          <w:p w14:paraId="31465561" w14:textId="77777777" w:rsidR="00F421BC" w:rsidRPr="00E35B23" w:rsidRDefault="00F421BC" w:rsidP="00CF5498">
            <w:pPr>
              <w:pStyle w:val="aa"/>
              <w:ind w:right="20"/>
              <w:rPr>
                <w:bCs/>
                <w:sz w:val="18"/>
              </w:rPr>
            </w:pPr>
            <w:r w:rsidRPr="00E35B23">
              <w:rPr>
                <w:bCs/>
                <w:sz w:val="18"/>
              </w:rPr>
              <w:t>Description</w:t>
            </w:r>
          </w:p>
        </w:tc>
      </w:tr>
      <w:tr w:rsidR="00F421BC" w:rsidRPr="00E35B23" w14:paraId="5218CE25" w14:textId="77777777" w:rsidTr="00CF5498">
        <w:trPr>
          <w:trHeight w:val="327"/>
        </w:trPr>
        <w:tc>
          <w:tcPr>
            <w:tcW w:w="3780" w:type="dxa"/>
          </w:tcPr>
          <w:p w14:paraId="0828190F" w14:textId="77777777" w:rsidR="00F421BC" w:rsidRPr="00E35B23" w:rsidRDefault="00F421BC" w:rsidP="00CF5498">
            <w:pPr>
              <w:pStyle w:val="aa"/>
              <w:ind w:right="20"/>
              <w:rPr>
                <w:b/>
                <w:bCs/>
              </w:rPr>
            </w:pPr>
            <w:r w:rsidRPr="00E35B23">
              <w:rPr>
                <w:b/>
                <w:bCs/>
              </w:rPr>
              <w:t>reserved-vlan bundle &lt;2-4094&gt; &lt;2-4094&gt;</w:t>
            </w:r>
          </w:p>
        </w:tc>
        <w:tc>
          <w:tcPr>
            <w:tcW w:w="5040" w:type="dxa"/>
          </w:tcPr>
          <w:p w14:paraId="21CE2171" w14:textId="77777777" w:rsidR="00DC32F2" w:rsidRPr="00E35B23" w:rsidRDefault="00DC32F2" w:rsidP="00CF5498">
            <w:pPr>
              <w:pStyle w:val="aa"/>
              <w:ind w:right="20"/>
            </w:pPr>
            <w:r w:rsidRPr="00E35B23">
              <w:t xml:space="preserve">Specifies the range of VLAN IDs to be reserved for the bundle interface. </w:t>
            </w:r>
          </w:p>
          <w:p w14:paraId="055612B8" w14:textId="35992033" w:rsidR="00F421BC" w:rsidRPr="00E35B23" w:rsidRDefault="00DC32F2" w:rsidP="001F4044">
            <w:pPr>
              <w:pStyle w:val="aa"/>
              <w:ind w:right="20"/>
            </w:pPr>
            <w:r w:rsidRPr="00E35B23">
              <w:t>The configuration is applied after the system is rebooted.</w:t>
            </w:r>
            <w:r w:rsidR="00F421BC" w:rsidRPr="00E35B23">
              <w:t xml:space="preserve"> </w:t>
            </w:r>
          </w:p>
        </w:tc>
      </w:tr>
      <w:tr w:rsidR="00F421BC" w:rsidRPr="00E35B23" w14:paraId="7F5A4751" w14:textId="77777777" w:rsidTr="00CF5498">
        <w:trPr>
          <w:trHeight w:val="327"/>
        </w:trPr>
        <w:tc>
          <w:tcPr>
            <w:tcW w:w="3780" w:type="dxa"/>
          </w:tcPr>
          <w:p w14:paraId="1CA94F37" w14:textId="7BE5A046" w:rsidR="00F421BC" w:rsidRPr="00E35B23" w:rsidRDefault="00F421BC" w:rsidP="00CF5498">
            <w:pPr>
              <w:pStyle w:val="aa"/>
              <w:ind w:right="20"/>
              <w:rPr>
                <w:b/>
                <w:bCs/>
              </w:rPr>
            </w:pPr>
            <w:r w:rsidRPr="00E35B23">
              <w:rPr>
                <w:b/>
                <w:bCs/>
              </w:rPr>
              <w:t>no reserved-vlan bundle</w:t>
            </w:r>
          </w:p>
        </w:tc>
        <w:tc>
          <w:tcPr>
            <w:tcW w:w="5040" w:type="dxa"/>
          </w:tcPr>
          <w:p w14:paraId="2650A86E" w14:textId="77777777" w:rsidR="00F421BC" w:rsidRPr="00E35B23" w:rsidRDefault="00F421BC" w:rsidP="00CF5498">
            <w:pPr>
              <w:pStyle w:val="aa"/>
              <w:ind w:right="20"/>
            </w:pPr>
            <w:r w:rsidRPr="00E35B23">
              <w:rPr>
                <w:rFonts w:hint="eastAsia"/>
              </w:rPr>
              <w:t>Removes the Bundle interface.</w:t>
            </w:r>
          </w:p>
        </w:tc>
      </w:tr>
    </w:tbl>
    <w:p w14:paraId="456EF9F1" w14:textId="77777777" w:rsidR="00F421BC" w:rsidRPr="00E35B23" w:rsidRDefault="00F421BC" w:rsidP="001F4044"/>
    <w:p w14:paraId="27E517EF" w14:textId="77777777" w:rsidR="005600EE" w:rsidRPr="00E35B23" w:rsidRDefault="005600EE" w:rsidP="005600EE">
      <w:pPr>
        <w:pStyle w:val="3"/>
        <w:ind w:left="0" w:right="20"/>
      </w:pPr>
      <w:bookmarkStart w:id="4601" w:name="_Toc444695333"/>
      <w:proofErr w:type="gramStart"/>
      <w:r w:rsidRPr="00E35B23">
        <w:t>IP(</w:t>
      </w:r>
      <w:proofErr w:type="gramEnd"/>
      <w:r w:rsidRPr="00E35B23">
        <w:t>HSD) and L2HSD Services</w:t>
      </w:r>
      <w:bookmarkEnd w:id="4601"/>
    </w:p>
    <w:p w14:paraId="1AD3EC44" w14:textId="4DBEDF03" w:rsidR="005600EE" w:rsidRPr="00E35B23" w:rsidRDefault="005600EE" w:rsidP="005600EE">
      <w:pPr>
        <w:pStyle w:val="a3"/>
        <w:ind w:left="0" w:right="20"/>
      </w:pPr>
      <w:r w:rsidRPr="00E35B23">
        <w:t>IP</w:t>
      </w:r>
      <w:r w:rsidR="005018A2" w:rsidRPr="00E35B23">
        <w:t xml:space="preserve"> </w:t>
      </w:r>
      <w:r w:rsidRPr="00E35B23">
        <w:t xml:space="preserve">(HSD) services provide routing functionalities within the DPoE System whereas L2HSD services are L2 bridges forwarding traffic to an external interface. </w:t>
      </w:r>
      <w:r w:rsidR="005018A2" w:rsidRPr="00E35B23">
        <w:t xml:space="preserve">The two services look alike; however, to provide L2HSD services, the DPoE system adds the operator-specified S-VID </w:t>
      </w:r>
      <w:r w:rsidR="00E35B23" w:rsidRPr="00E35B23">
        <w:t>to</w:t>
      </w:r>
      <w:r w:rsidR="005018A2" w:rsidRPr="00E35B23">
        <w:t xml:space="preserve"> the traffic</w:t>
      </w:r>
      <w:r w:rsidR="00E35B23" w:rsidRPr="00E35B23">
        <w:t xml:space="preserve"> that is received by the PON interface and sent to the NNI interface.</w:t>
      </w:r>
    </w:p>
    <w:p w14:paraId="4F1BA845" w14:textId="77777777" w:rsidR="005600EE" w:rsidRPr="005B4F60" w:rsidRDefault="005600EE" w:rsidP="005600EE">
      <w:pPr>
        <w:pStyle w:val="afffff9"/>
        <w:ind w:left="0" w:right="20"/>
        <w:jc w:val="center"/>
        <w:rPr>
          <w:noProof/>
          <w:highlight w:val="yellow"/>
        </w:rPr>
      </w:pPr>
      <w:r w:rsidRPr="005B4F60">
        <w:rPr>
          <w:noProof/>
          <w:highlight w:val="yellow"/>
        </w:rPr>
        <w:lastRenderedPageBreak/>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267" cy="2097102"/>
                    </a:xfrm>
                    <a:prstGeom prst="rect">
                      <a:avLst/>
                    </a:prstGeom>
                  </pic:spPr>
                </pic:pic>
              </a:graphicData>
            </a:graphic>
          </wp:inline>
        </w:drawing>
      </w:r>
    </w:p>
    <w:p w14:paraId="45CDF32F" w14:textId="77777777" w:rsidR="005600EE" w:rsidRPr="00D52C4A" w:rsidRDefault="005600EE" w:rsidP="005600EE">
      <w:pPr>
        <w:pStyle w:val="3"/>
        <w:ind w:left="0" w:right="20"/>
      </w:pPr>
      <w:bookmarkStart w:id="4602" w:name="_Toc444695334"/>
      <w:r w:rsidRPr="00D52C4A">
        <w:t>Bundle Sub-Interface</w:t>
      </w:r>
      <w:bookmarkEnd w:id="4602"/>
    </w:p>
    <w:p w14:paraId="08F7227A" w14:textId="77777777" w:rsidR="005600EE" w:rsidRPr="00D52C4A" w:rsidRDefault="005600EE" w:rsidP="005600EE">
      <w:pPr>
        <w:pStyle w:val="a3"/>
        <w:ind w:left="0" w:right="20"/>
      </w:pPr>
      <w:r w:rsidRPr="00D52C4A">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D52C4A" w:rsidRDefault="005600EE" w:rsidP="005600EE">
      <w:pPr>
        <w:pStyle w:val="a3"/>
        <w:ind w:left="0" w:right="20"/>
      </w:pPr>
      <w:r w:rsidRPr="00D52C4A">
        <w:t>To create the Bundle Sub-Interface or enter the Bundle Sub-Interface mode, use this command. To delete the Bundle Sub-Interface, use the 'no' form of this command.</w:t>
      </w:r>
    </w:p>
    <w:p w14:paraId="6A3FAB60" w14:textId="3122B461"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269</w:t>
      </w:r>
      <w:r w:rsidRPr="005B4F60">
        <w:rPr>
          <w:highlight w:val="yellow"/>
        </w:rPr>
        <w:t xml:space="preserve"> Bundle Sub-Interface</w:t>
      </w:r>
    </w:p>
    <w:tbl>
      <w:tblPr>
        <w:tblStyle w:val="CLIWide"/>
        <w:tblW w:w="0" w:type="auto"/>
        <w:tblLook w:val="01E0" w:firstRow="1" w:lastRow="1" w:firstColumn="1" w:lastColumn="1" w:noHBand="0" w:noVBand="0"/>
      </w:tblPr>
      <w:tblGrid>
        <w:gridCol w:w="3577"/>
        <w:gridCol w:w="4745"/>
      </w:tblGrid>
      <w:tr w:rsidR="005600EE" w:rsidRPr="001E61B6"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D52C4A" w:rsidRDefault="005600EE" w:rsidP="005600EE">
            <w:pPr>
              <w:pStyle w:val="aa"/>
              <w:ind w:right="20"/>
              <w:rPr>
                <w:bCs/>
                <w:sz w:val="18"/>
              </w:rPr>
            </w:pPr>
            <w:r w:rsidRPr="00D52C4A">
              <w:rPr>
                <w:bCs/>
              </w:rPr>
              <w:t>Command</w:t>
            </w:r>
          </w:p>
        </w:tc>
        <w:tc>
          <w:tcPr>
            <w:tcW w:w="5040" w:type="dxa"/>
          </w:tcPr>
          <w:p w14:paraId="03E04E3F" w14:textId="77777777" w:rsidR="005600EE" w:rsidRPr="00D52C4A" w:rsidRDefault="005600EE" w:rsidP="005600EE">
            <w:pPr>
              <w:pStyle w:val="aa"/>
              <w:ind w:right="20"/>
              <w:rPr>
                <w:bCs/>
                <w:sz w:val="18"/>
              </w:rPr>
            </w:pPr>
            <w:r w:rsidRPr="00D52C4A">
              <w:rPr>
                <w:bCs/>
              </w:rPr>
              <w:t>Description</w:t>
            </w:r>
          </w:p>
        </w:tc>
      </w:tr>
      <w:tr w:rsidR="005600EE" w:rsidRPr="001E61B6" w14:paraId="3B2BB810" w14:textId="77777777" w:rsidTr="005600EE">
        <w:trPr>
          <w:trHeight w:val="327"/>
        </w:trPr>
        <w:tc>
          <w:tcPr>
            <w:tcW w:w="3780" w:type="dxa"/>
          </w:tcPr>
          <w:p w14:paraId="13FFDEA3" w14:textId="77777777" w:rsidR="005600EE" w:rsidRPr="00D52C4A" w:rsidRDefault="005600EE" w:rsidP="005600EE">
            <w:pPr>
              <w:pStyle w:val="aa"/>
              <w:ind w:right="20"/>
              <w:rPr>
                <w:b/>
                <w:bCs/>
              </w:rPr>
            </w:pPr>
            <w:r w:rsidRPr="00D52C4A">
              <w:rPr>
                <w:b/>
                <w:bCs/>
              </w:rPr>
              <w:t>interface Bundle &lt;1-255&gt;.&lt;0-4096&gt;</w:t>
            </w:r>
          </w:p>
        </w:tc>
        <w:tc>
          <w:tcPr>
            <w:tcW w:w="5040" w:type="dxa"/>
          </w:tcPr>
          <w:p w14:paraId="5A0CE14A" w14:textId="77777777" w:rsidR="005600EE" w:rsidRPr="00D52C4A" w:rsidRDefault="005600EE" w:rsidP="005600EE">
            <w:pPr>
              <w:pStyle w:val="aa"/>
              <w:ind w:right="20"/>
            </w:pPr>
            <w:r w:rsidRPr="00D52C4A">
              <w:t xml:space="preserve">Creates the Bundle Sub-interface. </w:t>
            </w:r>
          </w:p>
        </w:tc>
      </w:tr>
      <w:tr w:rsidR="005600EE" w:rsidRPr="001E61B6" w14:paraId="405E6432" w14:textId="77777777" w:rsidTr="005600EE">
        <w:trPr>
          <w:trHeight w:val="327"/>
        </w:trPr>
        <w:tc>
          <w:tcPr>
            <w:tcW w:w="3780" w:type="dxa"/>
          </w:tcPr>
          <w:p w14:paraId="17411209" w14:textId="77777777" w:rsidR="005600EE" w:rsidRPr="00D52C4A" w:rsidRDefault="005600EE" w:rsidP="005600EE">
            <w:pPr>
              <w:pStyle w:val="aa"/>
              <w:ind w:right="20"/>
              <w:rPr>
                <w:b/>
                <w:bCs/>
              </w:rPr>
            </w:pPr>
            <w:r w:rsidRPr="00D52C4A">
              <w:rPr>
                <w:b/>
                <w:bCs/>
              </w:rPr>
              <w:t>no interface Bundle &lt;1-255&gt;.&lt;0-4096&gt;</w:t>
            </w:r>
          </w:p>
        </w:tc>
        <w:tc>
          <w:tcPr>
            <w:tcW w:w="5040" w:type="dxa"/>
          </w:tcPr>
          <w:p w14:paraId="365D9D0A" w14:textId="77777777" w:rsidR="005600EE" w:rsidRPr="00D52C4A" w:rsidRDefault="005600EE" w:rsidP="005600EE">
            <w:pPr>
              <w:pStyle w:val="aa"/>
              <w:ind w:right="20"/>
            </w:pPr>
            <w:r w:rsidRPr="00D52C4A">
              <w:t>Removes the Bundle Sub-interface.</w:t>
            </w:r>
          </w:p>
        </w:tc>
      </w:tr>
    </w:tbl>
    <w:p w14:paraId="0036AAA9"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435"/>
      </w:tblGrid>
      <w:tr w:rsidR="005600EE" w:rsidRPr="00C067AF" w14:paraId="4CCC73A3" w14:textId="77777777" w:rsidTr="005600EE">
        <w:trPr>
          <w:trHeight w:val="841"/>
        </w:trPr>
        <w:tc>
          <w:tcPr>
            <w:tcW w:w="9020" w:type="dxa"/>
          </w:tcPr>
          <w:p w14:paraId="4C3DB65D" w14:textId="77777777" w:rsidR="005600EE" w:rsidRPr="00D52C4A" w:rsidRDefault="005600EE" w:rsidP="005600EE">
            <w:pPr>
              <w:pStyle w:val="aa"/>
              <w:ind w:right="20"/>
              <w:rPr>
                <w:rFonts w:ascii="Courier New" w:hAnsi="Courier New" w:cs="Courier New"/>
              </w:rPr>
            </w:pPr>
          </w:p>
          <w:p w14:paraId="7689E4A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2314CA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6FA3E5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end</w:t>
            </w:r>
          </w:p>
          <w:p w14:paraId="7D9C645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show bundle</w:t>
            </w:r>
          </w:p>
          <w:p w14:paraId="73C31C6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VLAN Name                                   Status     Ports                           </w:t>
            </w:r>
          </w:p>
          <w:p w14:paraId="1F2656F1"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 --------- --------------------</w:t>
            </w:r>
          </w:p>
          <w:p w14:paraId="1CE23132"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BUNDLE1                               active</w:t>
            </w:r>
          </w:p>
          <w:p w14:paraId="2C86163E" w14:textId="77777777" w:rsidR="005600EE" w:rsidRPr="00D52C4A" w:rsidRDefault="005600EE" w:rsidP="005600EE">
            <w:pPr>
              <w:pStyle w:val="aa"/>
              <w:tabs>
                <w:tab w:val="left" w:pos="1482"/>
              </w:tabs>
              <w:ind w:right="20"/>
              <w:rPr>
                <w:rFonts w:ascii="Courier New" w:hAnsi="Courier New" w:cs="Courier New"/>
              </w:rPr>
            </w:pPr>
            <w:r w:rsidRPr="00D52C4A">
              <w:rPr>
                <w:rFonts w:ascii="Courier New" w:hAnsi="Courier New" w:cs="Courier New"/>
              </w:rPr>
              <w:t>4002 BUNDLE1.100                           active</w:t>
            </w:r>
          </w:p>
          <w:p w14:paraId="2F102284" w14:textId="77777777" w:rsidR="005600EE" w:rsidRPr="00D52C4A" w:rsidRDefault="005600EE" w:rsidP="005600EE">
            <w:pPr>
              <w:pStyle w:val="aa"/>
              <w:tabs>
                <w:tab w:val="left" w:pos="1482"/>
              </w:tabs>
              <w:ind w:right="20"/>
              <w:rPr>
                <w:rFonts w:ascii="Courier New" w:hAnsi="Courier New" w:cs="Courier New"/>
              </w:rPr>
            </w:pPr>
          </w:p>
          <w:p w14:paraId="1908DB3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VLAN MTU          BridgeNo BrdgMode</w:t>
            </w:r>
          </w:p>
          <w:p w14:paraId="03CE04AE"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 xml:space="preserve">---- ---------- -------- ------------ --------------- </w:t>
            </w:r>
          </w:p>
          <w:p w14:paraId="11962FD3"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4001 1500         0         vlan-bridge</w:t>
            </w:r>
          </w:p>
          <w:p w14:paraId="49B5765C"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4002 1500         0         vlan-bridge</w:t>
            </w:r>
          </w:p>
          <w:p w14:paraId="518A96EA" w14:textId="77777777" w:rsidR="005600EE" w:rsidRPr="00D52C4A" w:rsidRDefault="005600EE" w:rsidP="005600EE">
            <w:pPr>
              <w:pStyle w:val="aa"/>
              <w:ind w:right="20"/>
              <w:rPr>
                <w:rFonts w:ascii="Courier New" w:hAnsi="Courier New" w:cs="Courier New"/>
              </w:rPr>
            </w:pPr>
            <w:r w:rsidRPr="00D52C4A">
              <w:rPr>
                <w:rFonts w:ascii="Courier New" w:hAnsi="Courier New" w:cs="Courier New"/>
              </w:rPr>
              <w:t>Router#</w:t>
            </w:r>
          </w:p>
        </w:tc>
      </w:tr>
    </w:tbl>
    <w:p w14:paraId="5A7D0BE1" w14:textId="77777777" w:rsidR="005600EE" w:rsidRPr="005B4F60" w:rsidRDefault="005600EE" w:rsidP="005600EE">
      <w:pPr>
        <w:rPr>
          <w:highlight w:val="yellow"/>
        </w:rPr>
      </w:pPr>
    </w:p>
    <w:p w14:paraId="0A3DA483" w14:textId="3AB48320" w:rsidR="005600EE" w:rsidRPr="00D52C4A" w:rsidRDefault="00E35B23" w:rsidP="005600EE">
      <w:r w:rsidRPr="00D52C4A">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D52C4A">
        <w:t xml:space="preserve"> </w:t>
      </w:r>
    </w:p>
    <w:p w14:paraId="79DCED09" w14:textId="77777777" w:rsidR="005600EE" w:rsidRPr="00D52C4A" w:rsidRDefault="005600EE" w:rsidP="005600EE"/>
    <w:p w14:paraId="2B7E5BFF" w14:textId="7F6F968D" w:rsidR="005600EE" w:rsidRPr="00D52C4A" w:rsidRDefault="00E35B23" w:rsidP="005600EE">
      <w:r w:rsidRPr="00D52C4A">
        <w:t xml:space="preserve">The bundle sub-interface provides </w:t>
      </w:r>
      <w:r w:rsidR="00012521" w:rsidRPr="00D52C4A">
        <w:t xml:space="preserve">IP (HSD) services by default; L2 (HSD) services can be provided by specifying S-VID to the bundle sub-interface. </w:t>
      </w:r>
    </w:p>
    <w:p w14:paraId="299C0481" w14:textId="77777777" w:rsidR="005600EE" w:rsidRPr="005B4F60" w:rsidRDefault="005600EE" w:rsidP="005600EE">
      <w:pPr>
        <w:rPr>
          <w:highlight w:val="yellow"/>
        </w:rPr>
      </w:pPr>
    </w:p>
    <w:p w14:paraId="61658B8C" w14:textId="4DFCC3BC" w:rsidR="005600EE" w:rsidRPr="00D52C4A" w:rsidRDefault="001E61B6" w:rsidP="005600EE">
      <w:r w:rsidRPr="00D52C4A">
        <w:t>The following commands are available for the bundle sub-interface.</w:t>
      </w:r>
    </w:p>
    <w:p w14:paraId="0FA76D07" w14:textId="252AB497" w:rsidR="005600EE" w:rsidRPr="005B4F60" w:rsidRDefault="005600EE" w:rsidP="005600EE">
      <w:pPr>
        <w:pStyle w:val="afffff3"/>
        <w:ind w:left="0" w:right="20"/>
        <w:rPr>
          <w:highlight w:val="yellow"/>
        </w:rPr>
      </w:pPr>
      <w:r w:rsidRPr="005B4F60">
        <w:rPr>
          <w:highlight w:val="yellow"/>
        </w:rPr>
        <w:t xml:space="preserve">Table </w:t>
      </w:r>
      <w:r w:rsidR="00496ADB">
        <w:rPr>
          <w:highlight w:val="yellow"/>
        </w:rPr>
        <w:t>270 Additional Commands</w:t>
      </w:r>
      <w:r w:rsidRPr="005B4F60">
        <w:rPr>
          <w:highlight w:val="yellow"/>
        </w:rPr>
        <w:t xml:space="preserve"> of Bundle Sub-Interface </w:t>
      </w:r>
    </w:p>
    <w:tbl>
      <w:tblPr>
        <w:tblStyle w:val="CLIWide"/>
        <w:tblW w:w="0" w:type="auto"/>
        <w:tblLook w:val="01E0" w:firstRow="1" w:lastRow="1" w:firstColumn="1" w:lastColumn="1" w:noHBand="0" w:noVBand="0"/>
      </w:tblPr>
      <w:tblGrid>
        <w:gridCol w:w="3584"/>
        <w:gridCol w:w="4738"/>
      </w:tblGrid>
      <w:tr w:rsidR="005600EE" w:rsidRPr="00D52C4A"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D52C4A" w:rsidRDefault="005600EE" w:rsidP="005600EE">
            <w:pPr>
              <w:pStyle w:val="aa"/>
              <w:ind w:right="20"/>
              <w:rPr>
                <w:bCs/>
                <w:sz w:val="18"/>
              </w:rPr>
            </w:pPr>
            <w:r w:rsidRPr="00D52C4A">
              <w:rPr>
                <w:bCs/>
              </w:rPr>
              <w:t>Command</w:t>
            </w:r>
          </w:p>
        </w:tc>
        <w:tc>
          <w:tcPr>
            <w:tcW w:w="5040" w:type="dxa"/>
          </w:tcPr>
          <w:p w14:paraId="33853A76" w14:textId="77777777" w:rsidR="005600EE" w:rsidRPr="00D52C4A" w:rsidRDefault="005600EE" w:rsidP="005600EE">
            <w:pPr>
              <w:pStyle w:val="aa"/>
              <w:ind w:right="20"/>
              <w:rPr>
                <w:bCs/>
                <w:sz w:val="18"/>
              </w:rPr>
            </w:pPr>
            <w:r w:rsidRPr="00D52C4A">
              <w:rPr>
                <w:bCs/>
              </w:rPr>
              <w:t>Description</w:t>
            </w:r>
          </w:p>
        </w:tc>
      </w:tr>
      <w:tr w:rsidR="005600EE" w:rsidRPr="00D52C4A" w14:paraId="489058EF" w14:textId="77777777" w:rsidTr="005600EE">
        <w:trPr>
          <w:trHeight w:val="327"/>
        </w:trPr>
        <w:tc>
          <w:tcPr>
            <w:tcW w:w="3780" w:type="dxa"/>
          </w:tcPr>
          <w:p w14:paraId="12D9038F" w14:textId="77777777" w:rsidR="005600EE" w:rsidRPr="00D52C4A" w:rsidRDefault="005600EE" w:rsidP="005600EE">
            <w:pPr>
              <w:pStyle w:val="aa"/>
              <w:ind w:right="20"/>
              <w:rPr>
                <w:b/>
                <w:bCs/>
              </w:rPr>
            </w:pPr>
            <w:r w:rsidRPr="00D52C4A">
              <w:rPr>
                <w:b/>
                <w:bCs/>
              </w:rPr>
              <w:t>docsis attribute-mask HEXAVALUE</w:t>
            </w:r>
          </w:p>
        </w:tc>
        <w:tc>
          <w:tcPr>
            <w:tcW w:w="5040" w:type="dxa"/>
          </w:tcPr>
          <w:p w14:paraId="2A6A3C19" w14:textId="77777777" w:rsidR="005600EE" w:rsidRPr="00D52C4A" w:rsidRDefault="005600EE" w:rsidP="005600EE">
            <w:pPr>
              <w:pStyle w:val="aa"/>
              <w:ind w:right="20"/>
            </w:pPr>
            <w:r w:rsidRPr="00D52C4A">
              <w:t xml:space="preserve">Specifies the 32bit attribute-mask value of Bundle Sub-Interface </w:t>
            </w:r>
          </w:p>
        </w:tc>
      </w:tr>
      <w:tr w:rsidR="005600EE" w:rsidRPr="00D52C4A" w14:paraId="3EA973C4" w14:textId="77777777" w:rsidTr="005600EE">
        <w:trPr>
          <w:trHeight w:val="327"/>
        </w:trPr>
        <w:tc>
          <w:tcPr>
            <w:tcW w:w="3780" w:type="dxa"/>
          </w:tcPr>
          <w:p w14:paraId="64B09819" w14:textId="77777777" w:rsidR="005600EE" w:rsidRPr="00D52C4A" w:rsidRDefault="005600EE" w:rsidP="005600EE">
            <w:pPr>
              <w:pStyle w:val="aa"/>
              <w:ind w:right="20"/>
              <w:rPr>
                <w:b/>
                <w:bCs/>
              </w:rPr>
            </w:pPr>
            <w:r w:rsidRPr="00D52C4A">
              <w:rPr>
                <w:b/>
                <w:bCs/>
              </w:rPr>
              <w:t>no docsis attribute-mask</w:t>
            </w:r>
          </w:p>
        </w:tc>
        <w:tc>
          <w:tcPr>
            <w:tcW w:w="5040" w:type="dxa"/>
          </w:tcPr>
          <w:p w14:paraId="65C7D7AA" w14:textId="77777777" w:rsidR="005600EE" w:rsidRPr="00D52C4A" w:rsidRDefault="005600EE" w:rsidP="005600EE">
            <w:pPr>
              <w:pStyle w:val="aa"/>
              <w:ind w:right="20"/>
            </w:pPr>
            <w:r w:rsidRPr="00D52C4A">
              <w:t>Removes the specified attribute-mask</w:t>
            </w:r>
          </w:p>
        </w:tc>
      </w:tr>
      <w:tr w:rsidR="005600EE" w:rsidRPr="00D52C4A" w14:paraId="25908A95" w14:textId="77777777" w:rsidTr="005600EE">
        <w:trPr>
          <w:trHeight w:val="327"/>
        </w:trPr>
        <w:tc>
          <w:tcPr>
            <w:tcW w:w="3780" w:type="dxa"/>
          </w:tcPr>
          <w:p w14:paraId="05CB0C56" w14:textId="77777777" w:rsidR="005600EE" w:rsidRPr="00D52C4A" w:rsidRDefault="005600EE" w:rsidP="005600EE">
            <w:pPr>
              <w:pStyle w:val="aa"/>
              <w:ind w:right="20"/>
              <w:rPr>
                <w:b/>
                <w:bCs/>
              </w:rPr>
            </w:pPr>
            <w:r w:rsidRPr="00D52C4A">
              <w:rPr>
                <w:b/>
                <w:bCs/>
              </w:rPr>
              <w:t>s-vlan &lt;2-2094&gt;</w:t>
            </w:r>
          </w:p>
        </w:tc>
        <w:tc>
          <w:tcPr>
            <w:tcW w:w="5040" w:type="dxa"/>
          </w:tcPr>
          <w:p w14:paraId="59A4E275" w14:textId="77777777" w:rsidR="005600EE" w:rsidRPr="00D52C4A" w:rsidRDefault="005600EE" w:rsidP="005600EE">
            <w:pPr>
              <w:pStyle w:val="aa"/>
              <w:ind w:right="20"/>
            </w:pPr>
            <w:r w:rsidRPr="00D52C4A">
              <w:t>Specifies the S-VID for L2HSD service</w:t>
            </w:r>
          </w:p>
        </w:tc>
      </w:tr>
      <w:tr w:rsidR="005600EE" w:rsidRPr="00D52C4A" w14:paraId="024FEFD9" w14:textId="77777777" w:rsidTr="005600EE">
        <w:trPr>
          <w:trHeight w:val="327"/>
        </w:trPr>
        <w:tc>
          <w:tcPr>
            <w:tcW w:w="3780" w:type="dxa"/>
          </w:tcPr>
          <w:p w14:paraId="35213512" w14:textId="77777777" w:rsidR="005600EE" w:rsidRPr="00D52C4A" w:rsidRDefault="005600EE" w:rsidP="005600EE">
            <w:pPr>
              <w:pStyle w:val="aa"/>
              <w:ind w:right="20"/>
              <w:rPr>
                <w:b/>
                <w:bCs/>
              </w:rPr>
            </w:pPr>
            <w:r w:rsidRPr="00D52C4A">
              <w:rPr>
                <w:b/>
                <w:bCs/>
              </w:rPr>
              <w:t>no s-vlan</w:t>
            </w:r>
          </w:p>
        </w:tc>
        <w:tc>
          <w:tcPr>
            <w:tcW w:w="5040" w:type="dxa"/>
          </w:tcPr>
          <w:p w14:paraId="55FDBD31" w14:textId="77777777" w:rsidR="005600EE" w:rsidRPr="00D52C4A" w:rsidRDefault="005600EE" w:rsidP="005600EE">
            <w:pPr>
              <w:pStyle w:val="aa"/>
              <w:ind w:right="20"/>
            </w:pPr>
            <w:r w:rsidRPr="00D52C4A">
              <w:t>Removes the specified S-VID for L2HSD service</w:t>
            </w:r>
          </w:p>
        </w:tc>
      </w:tr>
    </w:tbl>
    <w:p w14:paraId="4FB112A6" w14:textId="77777777" w:rsidR="005600EE" w:rsidRPr="00D52C4A" w:rsidRDefault="005600EE" w:rsidP="005600EE">
      <w:pPr>
        <w:pStyle w:val="aa"/>
        <w:ind w:right="20"/>
      </w:pPr>
      <w:r w:rsidRPr="00D52C4A">
        <w:tab/>
      </w:r>
      <w:r w:rsidRPr="00D52C4A">
        <w:tab/>
      </w:r>
    </w:p>
    <w:tbl>
      <w:tblPr>
        <w:tblStyle w:val="48"/>
        <w:tblW w:w="0" w:type="auto"/>
        <w:tblLook w:val="01E0" w:firstRow="1" w:lastRow="1" w:firstColumn="1" w:lastColumn="1" w:noHBand="0" w:noVBand="0"/>
      </w:tblPr>
      <w:tblGrid>
        <w:gridCol w:w="8435"/>
      </w:tblGrid>
      <w:tr w:rsidR="005600EE" w:rsidRPr="0032769C" w14:paraId="668862EC" w14:textId="77777777" w:rsidTr="005600EE">
        <w:trPr>
          <w:trHeight w:val="841"/>
        </w:trPr>
        <w:tc>
          <w:tcPr>
            <w:tcW w:w="9020" w:type="dxa"/>
          </w:tcPr>
          <w:p w14:paraId="57255AB3" w14:textId="77777777" w:rsidR="005600EE" w:rsidRPr="00D52C4A" w:rsidRDefault="005600EE" w:rsidP="005600EE">
            <w:pPr>
              <w:pStyle w:val="aa"/>
              <w:ind w:right="20"/>
              <w:rPr>
                <w:rFonts w:ascii="Courier New" w:hAnsi="Courier New" w:cs="Courier New"/>
              </w:rPr>
            </w:pPr>
          </w:p>
          <w:p w14:paraId="4F156130"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023E5851"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interface Bundle 1.100</w:t>
            </w:r>
          </w:p>
          <w:p w14:paraId="2CCEC1C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docsis attribute-mask 80000001</w:t>
            </w:r>
          </w:p>
          <w:p w14:paraId="12ED3C3A" w14:textId="77777777" w:rsidR="005600EE" w:rsidRDefault="005600EE" w:rsidP="005600EE">
            <w:pPr>
              <w:pStyle w:val="aa"/>
              <w:ind w:right="20"/>
              <w:rPr>
                <w:rFonts w:ascii="Courier New" w:hAnsi="Courier New" w:cs="Courier New"/>
              </w:rPr>
            </w:pPr>
            <w:r w:rsidRPr="00D52C4A">
              <w:rPr>
                <w:rFonts w:ascii="Courier New" w:hAnsi="Courier New" w:cs="Courier New"/>
              </w:rPr>
              <w:t xml:space="preserve">Router(config-if-Bundle1.100)# </w:t>
            </w:r>
            <w:r w:rsidRPr="00D52C4A">
              <w:rPr>
                <w:rFonts w:ascii="Courier New" w:hAnsi="Courier New" w:cs="Courier New"/>
                <w:b/>
                <w:bCs/>
              </w:rPr>
              <w:t>s-vlan 30</w:t>
            </w:r>
          </w:p>
          <w:p w14:paraId="322C3F62" w14:textId="77777777" w:rsidR="005600EE" w:rsidRPr="0032769C" w:rsidRDefault="005600EE" w:rsidP="005600EE">
            <w:pPr>
              <w:pStyle w:val="aa"/>
              <w:ind w:right="20"/>
              <w:rPr>
                <w:rFonts w:ascii="Courier New" w:hAnsi="Courier New" w:cs="Courier New"/>
              </w:rPr>
            </w:pPr>
          </w:p>
        </w:tc>
      </w:tr>
    </w:tbl>
    <w:p w14:paraId="2C56E43A" w14:textId="77777777" w:rsidR="005600EE" w:rsidRPr="00F421BC" w:rsidRDefault="005600EE" w:rsidP="001F4044"/>
    <w:p w14:paraId="4D7774C8" w14:textId="77777777" w:rsidR="00670039" w:rsidRDefault="00864F4C" w:rsidP="00785787">
      <w:pPr>
        <w:pStyle w:val="3"/>
        <w:ind w:left="0" w:right="20"/>
      </w:pPr>
      <w:bookmarkStart w:id="4603" w:name="_Toc444695335"/>
      <w:r>
        <w:rPr>
          <w:rFonts w:hint="eastAsia"/>
        </w:rPr>
        <w:t>Cable Bundle Setting and View</w:t>
      </w:r>
      <w:bookmarkEnd w:id="4603"/>
    </w:p>
    <w:p w14:paraId="7AC7FB83" w14:textId="77777777" w:rsidR="00670039" w:rsidRDefault="00DD2AEB" w:rsidP="00785787">
      <w:pPr>
        <w:pStyle w:val="a3"/>
        <w:ind w:left="0" w:right="20"/>
      </w:pPr>
      <w:r w:rsidRPr="00DD2AEB">
        <w:t>To configure a cable interface to belong to an Bundle interface, use this command in the INTERFACE mode of cable interface. To delete a cable interface of Bundle interface, use the 'no' form of this command.</w:t>
      </w:r>
    </w:p>
    <w:p w14:paraId="197FC8AD" w14:textId="1EF6ABF8" w:rsidR="005600EE" w:rsidRDefault="001E61B6" w:rsidP="005600EE">
      <w:pPr>
        <w:pStyle w:val="a3"/>
        <w:ind w:left="0" w:right="20"/>
      </w:pPr>
      <w:r w:rsidRPr="001E61B6">
        <w:t xml:space="preserve">Only a bundle interface can be specified as a cable interface; a bundle sub-interface cannot be specified as a cable interface because it manages subscriber traffic. </w:t>
      </w:r>
    </w:p>
    <w:p w14:paraId="6508CF24" w14:textId="3998669C" w:rsidR="00864F4C" w:rsidRDefault="00864F4C" w:rsidP="00785787">
      <w:pPr>
        <w:pStyle w:val="afffff3"/>
        <w:ind w:left="0" w:right="20"/>
      </w:pPr>
      <w:bookmarkStart w:id="4604" w:name="_Toc391575410"/>
      <w:r>
        <w:t xml:space="preserve">Table </w:t>
      </w:r>
      <w:fldSimple w:instr=" SEQ Table \* ARABIC ">
        <w:r w:rsidR="00496ADB">
          <w:rPr>
            <w:noProof/>
          </w:rPr>
          <w:t>271</w:t>
        </w:r>
      </w:fldSimple>
      <w:r w:rsidR="00496ADB">
        <w:rPr>
          <w:rFonts w:hint="eastAsia"/>
        </w:rPr>
        <w:t xml:space="preserve"> </w:t>
      </w:r>
      <w:r w:rsidR="00EE1F35">
        <w:rPr>
          <w:rFonts w:hint="eastAsia"/>
        </w:rPr>
        <w:t>cable bundle</w:t>
      </w:r>
      <w:bookmarkEnd w:id="4604"/>
    </w:p>
    <w:tbl>
      <w:tblPr>
        <w:tblStyle w:val="CLIWide"/>
        <w:tblW w:w="0" w:type="auto"/>
        <w:tblLook w:val="01E0" w:firstRow="1" w:lastRow="1" w:firstColumn="1" w:lastColumn="1" w:noHBand="0" w:noVBand="0"/>
      </w:tblPr>
      <w:tblGrid>
        <w:gridCol w:w="3576"/>
        <w:gridCol w:w="4746"/>
      </w:tblGrid>
      <w:tr w:rsidR="00864F4C"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2F5F3A" w:rsidRDefault="00864F4C" w:rsidP="00785787">
            <w:pPr>
              <w:pStyle w:val="aa"/>
              <w:ind w:right="20"/>
              <w:rPr>
                <w:bCs/>
                <w:sz w:val="18"/>
              </w:rPr>
            </w:pPr>
            <w:r w:rsidRPr="002F5F3A">
              <w:rPr>
                <w:bCs/>
                <w:sz w:val="18"/>
              </w:rPr>
              <w:t>Command</w:t>
            </w:r>
          </w:p>
        </w:tc>
        <w:tc>
          <w:tcPr>
            <w:tcW w:w="5040" w:type="dxa"/>
          </w:tcPr>
          <w:p w14:paraId="70512189" w14:textId="77777777" w:rsidR="00864F4C" w:rsidRPr="002F5F3A" w:rsidRDefault="00864F4C" w:rsidP="00785787">
            <w:pPr>
              <w:pStyle w:val="aa"/>
              <w:ind w:right="20"/>
              <w:rPr>
                <w:bCs/>
                <w:sz w:val="18"/>
              </w:rPr>
            </w:pPr>
            <w:r w:rsidRPr="002F5F3A">
              <w:rPr>
                <w:bCs/>
                <w:sz w:val="18"/>
              </w:rPr>
              <w:t>Description</w:t>
            </w:r>
          </w:p>
        </w:tc>
      </w:tr>
      <w:tr w:rsidR="00864F4C" w14:paraId="13B26558" w14:textId="77777777" w:rsidTr="00700717">
        <w:trPr>
          <w:trHeight w:val="327"/>
        </w:trPr>
        <w:tc>
          <w:tcPr>
            <w:tcW w:w="3780" w:type="dxa"/>
          </w:tcPr>
          <w:p w14:paraId="20E23F97" w14:textId="77777777" w:rsidR="00864F4C" w:rsidRPr="002F5F3A" w:rsidRDefault="006F61F0" w:rsidP="00785787">
            <w:pPr>
              <w:pStyle w:val="aa"/>
              <w:ind w:right="20"/>
              <w:rPr>
                <w:b/>
                <w:bCs/>
              </w:rPr>
            </w:pPr>
            <w:r>
              <w:rPr>
                <w:rFonts w:hint="eastAsia"/>
                <w:b/>
                <w:bCs/>
              </w:rPr>
              <w:t>cable bundle</w:t>
            </w:r>
            <w:r w:rsidR="00864F4C">
              <w:rPr>
                <w:rFonts w:hint="eastAsia"/>
                <w:b/>
                <w:bCs/>
              </w:rPr>
              <w:t xml:space="preserve"> &lt;1-255&gt;</w:t>
            </w:r>
          </w:p>
        </w:tc>
        <w:tc>
          <w:tcPr>
            <w:tcW w:w="5040" w:type="dxa"/>
          </w:tcPr>
          <w:p w14:paraId="22AE4C50" w14:textId="77777777" w:rsidR="00864F4C" w:rsidRPr="002F5F3A" w:rsidRDefault="006F61F0" w:rsidP="00785787">
            <w:pPr>
              <w:pStyle w:val="aa"/>
              <w:ind w:right="20"/>
            </w:pPr>
            <w:r>
              <w:t>A</w:t>
            </w:r>
            <w:r>
              <w:rPr>
                <w:rFonts w:hint="eastAsia"/>
              </w:rPr>
              <w:t>dds cable into bundle</w:t>
            </w:r>
          </w:p>
        </w:tc>
      </w:tr>
      <w:tr w:rsidR="00864F4C" w14:paraId="55DE3D69" w14:textId="77777777" w:rsidTr="00700717">
        <w:trPr>
          <w:trHeight w:val="327"/>
        </w:trPr>
        <w:tc>
          <w:tcPr>
            <w:tcW w:w="3780" w:type="dxa"/>
          </w:tcPr>
          <w:p w14:paraId="3DE69100" w14:textId="77777777" w:rsidR="00864F4C" w:rsidRPr="002F5F3A" w:rsidRDefault="00864F4C" w:rsidP="00785787">
            <w:pPr>
              <w:pStyle w:val="aa"/>
              <w:ind w:right="20"/>
              <w:rPr>
                <w:b/>
                <w:bCs/>
              </w:rPr>
            </w:pPr>
            <w:r>
              <w:rPr>
                <w:rFonts w:hint="eastAsia"/>
                <w:b/>
                <w:bCs/>
              </w:rPr>
              <w:t xml:space="preserve">no </w:t>
            </w:r>
            <w:r w:rsidR="006F61F0">
              <w:rPr>
                <w:rFonts w:hint="eastAsia"/>
                <w:b/>
                <w:bCs/>
              </w:rPr>
              <w:t>cable bundle</w:t>
            </w:r>
            <w:r>
              <w:rPr>
                <w:rFonts w:hint="eastAsia"/>
                <w:b/>
                <w:bCs/>
              </w:rPr>
              <w:t xml:space="preserve"> &lt;1-255&gt;</w:t>
            </w:r>
          </w:p>
        </w:tc>
        <w:tc>
          <w:tcPr>
            <w:tcW w:w="5040" w:type="dxa"/>
          </w:tcPr>
          <w:p w14:paraId="51557109" w14:textId="77777777" w:rsidR="00864F4C" w:rsidRPr="002F5F3A" w:rsidRDefault="00864F4C" w:rsidP="00785787">
            <w:pPr>
              <w:pStyle w:val="aa"/>
              <w:ind w:right="20"/>
            </w:pPr>
            <w:r>
              <w:rPr>
                <w:rFonts w:hint="eastAsia"/>
              </w:rPr>
              <w:t xml:space="preserve">Removes </w:t>
            </w:r>
            <w:r w:rsidR="006F61F0">
              <w:rPr>
                <w:rFonts w:hint="eastAsia"/>
              </w:rPr>
              <w:t>cable from bundle</w:t>
            </w:r>
          </w:p>
        </w:tc>
      </w:tr>
    </w:tbl>
    <w:p w14:paraId="49E6C880" w14:textId="77777777" w:rsidR="00864F4C" w:rsidRPr="00670039" w:rsidRDefault="00864F4C"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435"/>
      </w:tblGrid>
      <w:tr w:rsidR="00864F4C" w:rsidRPr="0032769C" w14:paraId="66F32B1F" w14:textId="77777777" w:rsidTr="00DD2AEB">
        <w:trPr>
          <w:trHeight w:val="841"/>
        </w:trPr>
        <w:tc>
          <w:tcPr>
            <w:tcW w:w="8435" w:type="dxa"/>
          </w:tcPr>
          <w:p w14:paraId="35A6AACC" w14:textId="77777777" w:rsidR="00864F4C" w:rsidRPr="0032769C" w:rsidRDefault="00864F4C" w:rsidP="00785787">
            <w:pPr>
              <w:pStyle w:val="aa"/>
              <w:ind w:right="20"/>
              <w:rPr>
                <w:rFonts w:ascii="Courier New" w:hAnsi="Courier New" w:cs="Courier New"/>
              </w:rPr>
            </w:pPr>
          </w:p>
          <w:p w14:paraId="55F314D9"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73A045"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Router(config)# </w:t>
            </w:r>
            <w:r w:rsidR="006F61F0" w:rsidRPr="006F61F0">
              <w:rPr>
                <w:rFonts w:ascii="Courier New" w:hAnsi="Courier New" w:cs="Courier New"/>
                <w:b/>
                <w:bCs/>
              </w:rPr>
              <w:t>interface EponInterface 2/1</w:t>
            </w:r>
          </w:p>
          <w:p w14:paraId="13D8764C" w14:textId="77777777" w:rsidR="00864F4C" w:rsidRDefault="00864F4C"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w:t>
            </w:r>
            <w:r w:rsidR="006F61F0">
              <w:t xml:space="preserve"> </w:t>
            </w:r>
            <w:r w:rsidR="006F61F0" w:rsidRPr="006F61F0">
              <w:rPr>
                <w:rFonts w:ascii="Courier New" w:hAnsi="Courier New" w:cs="Courier New"/>
              </w:rPr>
              <w:t>Epon2/1</w:t>
            </w:r>
            <w:r w:rsidRPr="0032769C">
              <w:rPr>
                <w:rFonts w:ascii="Courier New" w:hAnsi="Courier New" w:cs="Courier New"/>
              </w:rPr>
              <w:t xml:space="preserve">)# </w:t>
            </w:r>
            <w:r w:rsidR="006F61F0" w:rsidRPr="006F61F0">
              <w:rPr>
                <w:rFonts w:ascii="Courier New" w:hAnsi="Courier New" w:cs="Courier New"/>
                <w:b/>
                <w:bCs/>
              </w:rPr>
              <w:t>cable bundle 10</w:t>
            </w:r>
          </w:p>
          <w:p w14:paraId="723F056B" w14:textId="77777777" w:rsidR="006F61F0" w:rsidRPr="0032769C" w:rsidRDefault="006F61F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w:t>
            </w:r>
            <w:r>
              <w:t xml:space="preserve"> </w:t>
            </w:r>
            <w:r w:rsidRPr="006F61F0">
              <w:rPr>
                <w:rFonts w:ascii="Courier New" w:hAnsi="Courier New" w:cs="Courier New"/>
              </w:rPr>
              <w:t>Epon2/1</w:t>
            </w:r>
            <w:r w:rsidRPr="0032769C">
              <w:rPr>
                <w:rFonts w:ascii="Courier New" w:hAnsi="Courier New" w:cs="Courier New"/>
              </w:rPr>
              <w:t xml:space="preserve">)# </w:t>
            </w:r>
            <w:r>
              <w:rPr>
                <w:rFonts w:ascii="Courier New" w:hAnsi="Courier New" w:cs="Courier New" w:hint="eastAsia"/>
                <w:b/>
                <w:bCs/>
              </w:rPr>
              <w:t>end</w:t>
            </w:r>
          </w:p>
          <w:p w14:paraId="76BFC278" w14:textId="77777777"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5946550"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14:paraId="18FF814F"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1D1085F9" w14:textId="5B8B31D5" w:rsidR="00864F4C"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864F4C" w:rsidRPr="008B3ACF">
              <w:rPr>
                <w:rFonts w:ascii="Courier New" w:hAnsi="Courier New" w:cs="Courier New"/>
              </w:rPr>
              <w:t xml:space="preserve">BUNDLE010                     </w:t>
            </w:r>
            <w:r w:rsidR="00864F4C" w:rsidRPr="008B3ACF">
              <w:rPr>
                <w:rFonts w:ascii="Courier New" w:hAnsi="Courier New" w:cs="Courier New" w:hint="eastAsia"/>
              </w:rPr>
              <w:t xml:space="preserve">     </w:t>
            </w:r>
            <w:r w:rsidR="00864F4C" w:rsidRPr="008B3ACF">
              <w:rPr>
                <w:rFonts w:ascii="Courier New" w:hAnsi="Courier New" w:cs="Courier New"/>
              </w:rPr>
              <w:t xml:space="preserve">   active</w:t>
            </w:r>
            <w:r w:rsidR="006F61F0" w:rsidRPr="008B3ACF">
              <w:rPr>
                <w:rFonts w:ascii="Courier New" w:hAnsi="Courier New" w:cs="Courier New" w:hint="eastAsia"/>
              </w:rPr>
              <w:t xml:space="preserve">     </w:t>
            </w:r>
            <w:r w:rsidR="006F61F0" w:rsidRPr="008B3ACF">
              <w:rPr>
                <w:rFonts w:ascii="Courier New" w:hAnsi="Courier New" w:cs="Courier New"/>
              </w:rPr>
              <w:t>Ep2/1</w:t>
            </w:r>
          </w:p>
          <w:p w14:paraId="1DF065DE" w14:textId="77777777" w:rsidR="00864F4C" w:rsidRPr="008B3ACF" w:rsidRDefault="00864F4C" w:rsidP="00785787">
            <w:pPr>
              <w:pStyle w:val="aa"/>
              <w:ind w:right="20"/>
              <w:rPr>
                <w:rFonts w:ascii="Courier New" w:hAnsi="Courier New" w:cs="Courier New"/>
              </w:rPr>
            </w:pPr>
          </w:p>
          <w:p w14:paraId="2A80C945"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29B62AD1" w14:textId="77777777"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 ---------- -------- ------------ --------------- </w:t>
            </w:r>
          </w:p>
          <w:p w14:paraId="4C956A18" w14:textId="0603B0F1" w:rsidR="00864F4C" w:rsidRPr="008B3ACF" w:rsidRDefault="00864F4C" w:rsidP="00785787">
            <w:pPr>
              <w:pStyle w:val="aa"/>
              <w:ind w:right="20"/>
              <w:rPr>
                <w:rFonts w:ascii="Courier New" w:hAnsi="Courier New" w:cs="Courier New"/>
              </w:rPr>
            </w:pPr>
            <w:r w:rsidRPr="008B3ACF">
              <w:rPr>
                <w:rFonts w:ascii="Courier New" w:hAnsi="Courier New" w:cs="Courier New"/>
              </w:rPr>
              <w:t>3</w:t>
            </w:r>
            <w:r w:rsidR="00D279FE">
              <w:rPr>
                <w:rFonts w:ascii="Courier New" w:hAnsi="Courier New" w:cs="Courier New"/>
              </w:rPr>
              <w:t>4010</w:t>
            </w:r>
            <w:r w:rsidRPr="008B3ACF">
              <w:rPr>
                <w:rFonts w:ascii="Courier New" w:hAnsi="Courier New" w:cs="Courier New"/>
              </w:rPr>
              <w:t xml:space="preserve"> 1500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 xml:space="preserve">  vlan-bridge</w:t>
            </w:r>
          </w:p>
          <w:p w14:paraId="1B13F037" w14:textId="77777777" w:rsidR="00864F4C" w:rsidRPr="0032769C" w:rsidRDefault="00864F4C" w:rsidP="00785787">
            <w:pPr>
              <w:pStyle w:val="aa"/>
              <w:ind w:right="20"/>
              <w:rPr>
                <w:rFonts w:ascii="Courier New" w:hAnsi="Courier New" w:cs="Courier New"/>
              </w:rPr>
            </w:pPr>
            <w:r>
              <w:rPr>
                <w:rFonts w:ascii="Courier New" w:hAnsi="Courier New" w:cs="Courier New"/>
              </w:rPr>
              <w:t>Router#</w:t>
            </w:r>
          </w:p>
        </w:tc>
      </w:tr>
    </w:tbl>
    <w:p w14:paraId="19CA267F" w14:textId="77777777" w:rsidR="00DD2AEB" w:rsidRPr="00A373DB" w:rsidRDefault="00DD2AEB" w:rsidP="00785787">
      <w:pPr>
        <w:pStyle w:val="2"/>
        <w:ind w:right="20"/>
      </w:pPr>
      <w:bookmarkStart w:id="4605" w:name="_Toc444695336"/>
      <w:proofErr w:type="gramStart"/>
      <w:r>
        <w:rPr>
          <w:rFonts w:hint="eastAsia"/>
        </w:rPr>
        <w:lastRenderedPageBreak/>
        <w:t>vCM</w:t>
      </w:r>
      <w:proofErr w:type="gramEnd"/>
      <w:r>
        <w:rPr>
          <w:rFonts w:hint="eastAsia"/>
        </w:rPr>
        <w:t xml:space="preserve"> and CPE</w:t>
      </w:r>
      <w:r>
        <w:t>’</w:t>
      </w:r>
      <w:r>
        <w:rPr>
          <w:rFonts w:hint="eastAsia"/>
        </w:rPr>
        <w:t>s DHCP Relay management</w:t>
      </w:r>
      <w:bookmarkEnd w:id="4605"/>
    </w:p>
    <w:p w14:paraId="7B338EA1" w14:textId="77777777" w:rsidR="00700717" w:rsidRDefault="00DD2AEB" w:rsidP="00785787">
      <w:pPr>
        <w:pStyle w:val="a3"/>
        <w:ind w:left="0" w:right="20"/>
      </w:pPr>
      <w:r>
        <w:rPr>
          <w:rFonts w:hint="eastAsia"/>
        </w:rPr>
        <w:t>This section describes the guideline of vCM and CPE</w:t>
      </w:r>
      <w:r>
        <w:t>’</w:t>
      </w:r>
      <w:r>
        <w:rPr>
          <w:rFonts w:hint="eastAsia"/>
        </w:rPr>
        <w:t>s DHCP Relay management.</w:t>
      </w:r>
      <w:r w:rsidR="00700717">
        <w:rPr>
          <w:rFonts w:hint="eastAsia"/>
        </w:rPr>
        <w:t xml:space="preserve"> </w:t>
      </w:r>
    </w:p>
    <w:p w14:paraId="03F3B50C" w14:textId="77777777" w:rsidR="00DD2AEB" w:rsidRDefault="00700717" w:rsidP="00785787">
      <w:pPr>
        <w:pStyle w:val="a3"/>
        <w:ind w:left="0" w:right="20"/>
      </w:pPr>
      <w:r>
        <w:rPr>
          <w:rFonts w:hint="eastAsia"/>
        </w:rPr>
        <w:t xml:space="preserve">Please refer to the </w:t>
      </w:r>
      <w:r w:rsidR="001677CD">
        <w:t>“</w:t>
      </w:r>
      <w:r w:rsidR="001677CD" w:rsidRPr="001677CD">
        <w:rPr>
          <w:rFonts w:hint="eastAsia"/>
          <w:i/>
        </w:rPr>
        <w:t>Chapter 5. DHCP</w:t>
      </w:r>
      <w:r w:rsidR="001677CD">
        <w:t>”</w:t>
      </w:r>
      <w:r w:rsidR="001677CD">
        <w:rPr>
          <w:rFonts w:hint="eastAsia"/>
        </w:rPr>
        <w:t xml:space="preserve"> for configuring the general DHCP Relay features.</w:t>
      </w:r>
    </w:p>
    <w:p w14:paraId="377538E5" w14:textId="77777777" w:rsidR="00DD2AEB" w:rsidRDefault="00DD2AEB" w:rsidP="00785787">
      <w:pPr>
        <w:pStyle w:val="3"/>
        <w:ind w:left="0" w:right="20"/>
      </w:pPr>
      <w:bookmarkStart w:id="4606" w:name="_Toc444695337"/>
      <w:proofErr w:type="gramStart"/>
      <w:r>
        <w:rPr>
          <w:rFonts w:hint="eastAsia"/>
        </w:rPr>
        <w:t>vCM</w:t>
      </w:r>
      <w:r>
        <w:t>’</w:t>
      </w:r>
      <w:r>
        <w:rPr>
          <w:rFonts w:hint="eastAsia"/>
        </w:rPr>
        <w:t>s</w:t>
      </w:r>
      <w:proofErr w:type="gramEnd"/>
      <w:r>
        <w:rPr>
          <w:rFonts w:hint="eastAsia"/>
        </w:rPr>
        <w:t xml:space="preserve"> DHCP helper-address Setting and View</w:t>
      </w:r>
      <w:bookmarkEnd w:id="4606"/>
    </w:p>
    <w:p w14:paraId="27147120" w14:textId="77777777" w:rsidR="00BF6E31" w:rsidRDefault="00BF6E31" w:rsidP="00785787">
      <w:pPr>
        <w:pStyle w:val="a3"/>
        <w:ind w:left="0" w:right="20"/>
      </w:pPr>
      <w:r w:rsidRPr="00BF6E31">
        <w:t>To specify a DHCP Server so that cable modem sends Unicast DHCP packet, use this command in Bundle interface. To disable this feature, use the 'no' form of this command.</w:t>
      </w:r>
    </w:p>
    <w:p w14:paraId="56449A7C" w14:textId="4059C49B" w:rsidR="00BF6E31" w:rsidRDefault="00BF6E31" w:rsidP="00785787">
      <w:pPr>
        <w:pStyle w:val="afffff3"/>
        <w:ind w:left="0" w:right="20"/>
      </w:pPr>
      <w:bookmarkStart w:id="4607" w:name="_Toc391575411"/>
      <w:r>
        <w:t xml:space="preserve">Table </w:t>
      </w:r>
      <w:fldSimple w:instr=" SEQ Table \* ARABIC ">
        <w:r w:rsidR="00496ADB">
          <w:rPr>
            <w:noProof/>
          </w:rPr>
          <w:t>272</w:t>
        </w:r>
      </w:fldSimple>
      <w:r w:rsidR="00496ADB">
        <w:rPr>
          <w:rFonts w:hint="eastAsia"/>
        </w:rPr>
        <w:t xml:space="preserve"> </w:t>
      </w:r>
      <w:r w:rsidR="00EE1F35">
        <w:rPr>
          <w:rFonts w:hint="eastAsia"/>
        </w:rPr>
        <w:t>vCM</w:t>
      </w:r>
      <w:r w:rsidR="00EE1F35">
        <w:t>’</w:t>
      </w:r>
      <w:r w:rsidR="00EE1F35">
        <w:rPr>
          <w:rFonts w:hint="eastAsia"/>
        </w:rPr>
        <w:t>s DHCP Helper-address</w:t>
      </w:r>
      <w:bookmarkEnd w:id="4607"/>
    </w:p>
    <w:tbl>
      <w:tblPr>
        <w:tblStyle w:val="CLIWide"/>
        <w:tblW w:w="0" w:type="auto"/>
        <w:tblLook w:val="01E0" w:firstRow="1" w:lastRow="1" w:firstColumn="1" w:lastColumn="1" w:noHBand="0" w:noVBand="0"/>
      </w:tblPr>
      <w:tblGrid>
        <w:gridCol w:w="4390"/>
        <w:gridCol w:w="3932"/>
      </w:tblGrid>
      <w:tr w:rsidR="00BF6E31"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2F5F3A" w:rsidRDefault="00BF6E31" w:rsidP="00785787">
            <w:pPr>
              <w:pStyle w:val="aa"/>
              <w:ind w:right="20"/>
              <w:rPr>
                <w:bCs/>
                <w:sz w:val="18"/>
              </w:rPr>
            </w:pPr>
            <w:r w:rsidRPr="002F5F3A">
              <w:rPr>
                <w:bCs/>
                <w:sz w:val="18"/>
              </w:rPr>
              <w:t>Command</w:t>
            </w:r>
          </w:p>
        </w:tc>
        <w:tc>
          <w:tcPr>
            <w:tcW w:w="3932" w:type="dxa"/>
          </w:tcPr>
          <w:p w14:paraId="6B4B2A4B" w14:textId="77777777" w:rsidR="00BF6E31" w:rsidRPr="002F5F3A" w:rsidRDefault="00BF6E31" w:rsidP="00785787">
            <w:pPr>
              <w:pStyle w:val="aa"/>
              <w:ind w:right="20"/>
              <w:rPr>
                <w:bCs/>
                <w:sz w:val="18"/>
              </w:rPr>
            </w:pPr>
            <w:r w:rsidRPr="002F5F3A">
              <w:rPr>
                <w:bCs/>
                <w:sz w:val="18"/>
              </w:rPr>
              <w:t>Description</w:t>
            </w:r>
          </w:p>
        </w:tc>
      </w:tr>
      <w:tr w:rsidR="00BF6E31" w14:paraId="1B6BF471" w14:textId="77777777" w:rsidTr="00EE1F35">
        <w:trPr>
          <w:trHeight w:val="327"/>
        </w:trPr>
        <w:tc>
          <w:tcPr>
            <w:tcW w:w="4390" w:type="dxa"/>
          </w:tcPr>
          <w:p w14:paraId="1B8AACC6" w14:textId="77777777" w:rsidR="00BF6E31" w:rsidRPr="002F5F3A" w:rsidRDefault="00700717" w:rsidP="00785787">
            <w:pPr>
              <w:pStyle w:val="aa"/>
              <w:ind w:right="20"/>
              <w:rPr>
                <w:b/>
                <w:bCs/>
              </w:rPr>
            </w:pPr>
            <w:r w:rsidRPr="00EE1F35">
              <w:rPr>
                <w:rFonts w:hint="eastAsia"/>
                <w:b/>
                <w:bCs/>
              </w:rPr>
              <w:t>cable helper-address A.B.C.D cable-modem</w:t>
            </w:r>
          </w:p>
        </w:tc>
        <w:tc>
          <w:tcPr>
            <w:tcW w:w="3932" w:type="dxa"/>
          </w:tcPr>
          <w:p w14:paraId="3212EF1D" w14:textId="77777777" w:rsidR="00BF6E31" w:rsidRPr="002F5F3A" w:rsidRDefault="00700717" w:rsidP="00785787">
            <w:pPr>
              <w:pStyle w:val="aa"/>
              <w:ind w:right="20"/>
            </w:pPr>
            <w:r>
              <w:rPr>
                <w:rFonts w:hint="eastAsia"/>
              </w:rPr>
              <w:t>Specifies the DHCP Server of vCM.</w:t>
            </w:r>
          </w:p>
        </w:tc>
      </w:tr>
      <w:tr w:rsidR="00BF6E31" w14:paraId="483D88A6" w14:textId="77777777" w:rsidTr="00EE1F35">
        <w:trPr>
          <w:trHeight w:val="327"/>
        </w:trPr>
        <w:tc>
          <w:tcPr>
            <w:tcW w:w="4390" w:type="dxa"/>
          </w:tcPr>
          <w:p w14:paraId="178D62C7" w14:textId="77777777" w:rsidR="00BF6E31" w:rsidRPr="002F5F3A" w:rsidRDefault="00BF6E31" w:rsidP="00785787">
            <w:pPr>
              <w:pStyle w:val="aa"/>
              <w:ind w:right="20"/>
              <w:rPr>
                <w:b/>
                <w:bCs/>
              </w:rPr>
            </w:pPr>
            <w:r>
              <w:rPr>
                <w:rFonts w:hint="eastAsia"/>
                <w:b/>
                <w:bCs/>
              </w:rPr>
              <w:t xml:space="preserve">no </w:t>
            </w:r>
            <w:r w:rsidR="00700717" w:rsidRPr="00EE1F35">
              <w:rPr>
                <w:rFonts w:hint="eastAsia"/>
                <w:b/>
                <w:bCs/>
              </w:rPr>
              <w:t>cable helper-address A.B.C.D cable-modem</w:t>
            </w:r>
          </w:p>
        </w:tc>
        <w:tc>
          <w:tcPr>
            <w:tcW w:w="3932" w:type="dxa"/>
          </w:tcPr>
          <w:p w14:paraId="261329F6" w14:textId="77777777" w:rsidR="00BF6E31" w:rsidRPr="002F5F3A" w:rsidRDefault="00700717" w:rsidP="00785787">
            <w:pPr>
              <w:pStyle w:val="aa"/>
              <w:ind w:right="20"/>
            </w:pPr>
            <w:r>
              <w:rPr>
                <w:rFonts w:hint="eastAsia"/>
              </w:rPr>
              <w:t>Removes the specified DHCP Server of vCM.</w:t>
            </w:r>
          </w:p>
        </w:tc>
      </w:tr>
    </w:tbl>
    <w:p w14:paraId="7BB030AD" w14:textId="77777777" w:rsidR="00BF6E31" w:rsidRPr="00670039" w:rsidRDefault="00BF6E31"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435"/>
      </w:tblGrid>
      <w:tr w:rsidR="00BF6E31" w:rsidRPr="0032769C" w14:paraId="4E9321B5" w14:textId="77777777" w:rsidTr="00700717">
        <w:trPr>
          <w:trHeight w:val="841"/>
        </w:trPr>
        <w:tc>
          <w:tcPr>
            <w:tcW w:w="9020" w:type="dxa"/>
          </w:tcPr>
          <w:p w14:paraId="31485E06" w14:textId="77777777" w:rsidR="00BF6E31" w:rsidRPr="0032769C" w:rsidRDefault="00BF6E31" w:rsidP="00785787">
            <w:pPr>
              <w:pStyle w:val="aa"/>
              <w:ind w:right="20"/>
              <w:rPr>
                <w:rFonts w:ascii="Courier New" w:hAnsi="Courier New" w:cs="Courier New"/>
              </w:rPr>
            </w:pPr>
          </w:p>
          <w:p w14:paraId="404BEBB7"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B9E95A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4DE0477D"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cable-modem</w:t>
            </w:r>
          </w:p>
          <w:p w14:paraId="3023711C"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AB70BD2"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3B4D7086"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24E29A7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244CECF9" w14:textId="2ADB49D4"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362BDE34" w14:textId="77777777" w:rsidR="00700717" w:rsidRPr="008B3ACF" w:rsidRDefault="00700717" w:rsidP="00785787">
            <w:pPr>
              <w:pStyle w:val="aa"/>
              <w:ind w:right="20"/>
              <w:rPr>
                <w:rFonts w:ascii="Courier New" w:hAnsi="Courier New" w:cs="Courier New"/>
              </w:rPr>
            </w:pPr>
          </w:p>
          <w:p w14:paraId="4BF8513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1051CE5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2D664530" w14:textId="39AC23DB"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47790AE5"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09A3BF79" w14:textId="77777777"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00700717" w:rsidRPr="00700717">
              <w:rPr>
                <w:rFonts w:ascii="Courier New" w:hAnsi="Courier New" w:cs="Courier New"/>
                <w:b/>
                <w:bCs/>
              </w:rPr>
              <w:t>show ip dhcp relay</w:t>
            </w:r>
          </w:p>
          <w:p w14:paraId="69F534FC" w14:textId="77777777" w:rsidR="00700717" w:rsidRPr="008B3ACF" w:rsidRDefault="00700717" w:rsidP="00785787">
            <w:pPr>
              <w:pStyle w:val="aa"/>
              <w:ind w:right="20"/>
              <w:rPr>
                <w:rFonts w:ascii="Courier New" w:hAnsi="Courier New" w:cs="Courier New"/>
              </w:rPr>
            </w:pPr>
          </w:p>
          <w:p w14:paraId="7EFE91F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0731C80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1BD4A485"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47B837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012B1BF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DDC842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3FC7D46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702CEE0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06B5591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7628990E" w14:textId="77777777" w:rsidR="00700717" w:rsidRPr="008B3ACF" w:rsidRDefault="00700717" w:rsidP="00785787">
            <w:pPr>
              <w:pStyle w:val="aa"/>
              <w:ind w:right="20"/>
              <w:rPr>
                <w:rFonts w:ascii="Courier New" w:hAnsi="Courier New" w:cs="Courier New"/>
              </w:rPr>
            </w:pPr>
          </w:p>
          <w:p w14:paraId="0E84A10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CPE is configured on following servers:</w:t>
            </w:r>
          </w:p>
          <w:p w14:paraId="11225599" w14:textId="77777777" w:rsidR="00700717" w:rsidRPr="008B3ACF" w:rsidRDefault="00700717" w:rsidP="00785787">
            <w:pPr>
              <w:pStyle w:val="aa"/>
              <w:ind w:right="20"/>
              <w:rPr>
                <w:rFonts w:ascii="Courier New" w:hAnsi="Courier New" w:cs="Courier New"/>
              </w:rPr>
            </w:pPr>
          </w:p>
          <w:p w14:paraId="6D3A9011" w14:textId="77777777" w:rsidR="00700717" w:rsidRPr="008B3ACF" w:rsidRDefault="00700717" w:rsidP="00785787">
            <w:pPr>
              <w:pStyle w:val="aa"/>
              <w:ind w:right="20"/>
              <w:rPr>
                <w:rFonts w:ascii="Courier New" w:hAnsi="Courier New" w:cs="Courier New"/>
              </w:rPr>
            </w:pPr>
          </w:p>
          <w:p w14:paraId="7AB5D2EF"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vCM is configured on following servers:</w:t>
            </w:r>
          </w:p>
          <w:p w14:paraId="2C6A1748" w14:textId="1BE85A3C" w:rsidR="00700717" w:rsidRPr="008B3ACF" w:rsidRDefault="00700717" w:rsidP="00785787">
            <w:pPr>
              <w:pStyle w:val="aa"/>
              <w:ind w:right="20"/>
              <w:rPr>
                <w:rFonts w:ascii="Courier New" w:hAnsi="Courier New" w:cs="Courier New"/>
                <w:b/>
              </w:rPr>
            </w:pPr>
            <w:r w:rsidRPr="008B3ACF">
              <w:rPr>
                <w:rFonts w:ascii="Courier New" w:hAnsi="Courier New" w:cs="Courier New"/>
                <w:b/>
              </w:rPr>
              <w:t xml:space="preserve">  10.1.1.2(</w:t>
            </w:r>
            <w:r w:rsidR="00D279FE">
              <w:rPr>
                <w:rFonts w:ascii="Courier New" w:hAnsi="Courier New" w:cs="Courier New"/>
                <w:b/>
              </w:rPr>
              <w:t>Bundle10</w:t>
            </w:r>
            <w:r w:rsidRPr="008B3ACF">
              <w:rPr>
                <w:rFonts w:ascii="Courier New" w:hAnsi="Courier New" w:cs="Courier New"/>
                <w:b/>
              </w:rPr>
              <w:t>)</w:t>
            </w:r>
          </w:p>
          <w:p w14:paraId="7D0BF3C1" w14:textId="77777777" w:rsidR="00BF6E31" w:rsidRPr="0032769C" w:rsidRDefault="00BF6E31" w:rsidP="00785787">
            <w:pPr>
              <w:pStyle w:val="aa"/>
              <w:ind w:right="20"/>
              <w:rPr>
                <w:rFonts w:ascii="Courier New" w:hAnsi="Courier New" w:cs="Courier New"/>
              </w:rPr>
            </w:pPr>
            <w:r>
              <w:rPr>
                <w:rFonts w:ascii="Courier New" w:hAnsi="Courier New" w:cs="Courier New"/>
              </w:rPr>
              <w:t>Router#</w:t>
            </w:r>
          </w:p>
        </w:tc>
      </w:tr>
    </w:tbl>
    <w:p w14:paraId="7D80FA7C" w14:textId="77777777" w:rsidR="00700717" w:rsidRDefault="00700717" w:rsidP="00785787">
      <w:pPr>
        <w:pStyle w:val="3"/>
        <w:ind w:left="0" w:right="20"/>
      </w:pPr>
      <w:bookmarkStart w:id="4608" w:name="_Toc444695338"/>
      <w:r>
        <w:rPr>
          <w:rFonts w:hint="eastAsia"/>
        </w:rPr>
        <w:t>CPE</w:t>
      </w:r>
      <w:r>
        <w:t>’</w:t>
      </w:r>
      <w:r>
        <w:rPr>
          <w:rFonts w:hint="eastAsia"/>
        </w:rPr>
        <w:t xml:space="preserve">s DHCP helper-address </w:t>
      </w:r>
      <w:proofErr w:type="gramStart"/>
      <w:r>
        <w:rPr>
          <w:rFonts w:hint="eastAsia"/>
        </w:rPr>
        <w:t>Setting</w:t>
      </w:r>
      <w:proofErr w:type="gramEnd"/>
      <w:r>
        <w:rPr>
          <w:rFonts w:hint="eastAsia"/>
        </w:rPr>
        <w:t xml:space="preserve"> and View</w:t>
      </w:r>
      <w:bookmarkEnd w:id="4608"/>
    </w:p>
    <w:p w14:paraId="5816702A" w14:textId="77777777" w:rsidR="00700717" w:rsidRDefault="00700717" w:rsidP="00785787">
      <w:pPr>
        <w:pStyle w:val="a3"/>
        <w:ind w:left="0" w:right="20"/>
      </w:pPr>
      <w:r w:rsidRPr="00BF6E31">
        <w:t xml:space="preserve">To specify a DHCP Server so that </w:t>
      </w:r>
      <w:r>
        <w:rPr>
          <w:rFonts w:hint="eastAsia"/>
        </w:rPr>
        <w:t>DHCP Relay forwards CPE</w:t>
      </w:r>
      <w:r>
        <w:t>’</w:t>
      </w:r>
      <w:r>
        <w:rPr>
          <w:rFonts w:hint="eastAsia"/>
        </w:rPr>
        <w:t>s DHCP packets</w:t>
      </w:r>
      <w:r w:rsidRPr="00BF6E31">
        <w:t>, use this command in Bundle interface. To disable this feature, use the 'no' form of this command.</w:t>
      </w:r>
    </w:p>
    <w:p w14:paraId="6FD9E4AE" w14:textId="531B4322" w:rsidR="00700717" w:rsidRDefault="00700717" w:rsidP="00785787">
      <w:pPr>
        <w:pStyle w:val="afffff3"/>
        <w:ind w:left="0" w:right="20"/>
      </w:pPr>
      <w:bookmarkStart w:id="4609" w:name="_Toc391575412"/>
      <w:r>
        <w:lastRenderedPageBreak/>
        <w:t xml:space="preserve">Table </w:t>
      </w:r>
      <w:fldSimple w:instr=" SEQ Table \* ARABIC ">
        <w:r w:rsidR="00496ADB">
          <w:rPr>
            <w:noProof/>
          </w:rPr>
          <w:t>273</w:t>
        </w:r>
      </w:fldSimple>
      <w:r w:rsidR="00496ADB">
        <w:rPr>
          <w:rFonts w:hint="eastAsia"/>
        </w:rPr>
        <w:t xml:space="preserve"> </w:t>
      </w:r>
      <w:r w:rsidR="00EE1F35">
        <w:rPr>
          <w:rFonts w:hint="eastAsia"/>
        </w:rPr>
        <w:t>CPE</w:t>
      </w:r>
      <w:r w:rsidR="00EE1F35">
        <w:t>’</w:t>
      </w:r>
      <w:r w:rsidR="00EE1F35">
        <w:rPr>
          <w:rFonts w:hint="eastAsia"/>
        </w:rPr>
        <w:t>s DHCP Helper-address</w:t>
      </w:r>
      <w:bookmarkEnd w:id="4609"/>
    </w:p>
    <w:tbl>
      <w:tblPr>
        <w:tblStyle w:val="CLIWide"/>
        <w:tblW w:w="0" w:type="auto"/>
        <w:tblLook w:val="01E0" w:firstRow="1" w:lastRow="1" w:firstColumn="1" w:lastColumn="1" w:noHBand="0" w:noVBand="0"/>
      </w:tblPr>
      <w:tblGrid>
        <w:gridCol w:w="3964"/>
        <w:gridCol w:w="4358"/>
      </w:tblGrid>
      <w:tr w:rsidR="00700717"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2F5F3A" w:rsidRDefault="00700717" w:rsidP="00785787">
            <w:pPr>
              <w:pStyle w:val="aa"/>
              <w:ind w:right="20"/>
              <w:rPr>
                <w:bCs/>
                <w:sz w:val="18"/>
              </w:rPr>
            </w:pPr>
            <w:r w:rsidRPr="002F5F3A">
              <w:rPr>
                <w:bCs/>
                <w:sz w:val="18"/>
              </w:rPr>
              <w:t>Command</w:t>
            </w:r>
          </w:p>
        </w:tc>
        <w:tc>
          <w:tcPr>
            <w:tcW w:w="4358" w:type="dxa"/>
          </w:tcPr>
          <w:p w14:paraId="0E0D5BEA" w14:textId="77777777" w:rsidR="00700717" w:rsidRPr="002F5F3A" w:rsidRDefault="00700717" w:rsidP="00785787">
            <w:pPr>
              <w:pStyle w:val="aa"/>
              <w:ind w:right="20"/>
              <w:rPr>
                <w:bCs/>
                <w:sz w:val="18"/>
              </w:rPr>
            </w:pPr>
            <w:r w:rsidRPr="002F5F3A">
              <w:rPr>
                <w:bCs/>
                <w:sz w:val="18"/>
              </w:rPr>
              <w:t>Description</w:t>
            </w:r>
          </w:p>
        </w:tc>
      </w:tr>
      <w:tr w:rsidR="00700717" w14:paraId="4557F68D" w14:textId="77777777" w:rsidTr="00EE1F35">
        <w:trPr>
          <w:trHeight w:val="327"/>
        </w:trPr>
        <w:tc>
          <w:tcPr>
            <w:tcW w:w="3964" w:type="dxa"/>
          </w:tcPr>
          <w:p w14:paraId="5CC427A4" w14:textId="77777777" w:rsidR="00700717" w:rsidRPr="00EE1F35" w:rsidRDefault="00700717" w:rsidP="00785787">
            <w:pPr>
              <w:pStyle w:val="aa"/>
              <w:ind w:right="20"/>
              <w:rPr>
                <w:b/>
                <w:bCs/>
              </w:rPr>
            </w:pPr>
            <w:r w:rsidRPr="00EE1F35">
              <w:rPr>
                <w:rFonts w:hint="eastAsia"/>
                <w:b/>
                <w:bCs/>
              </w:rPr>
              <w:t xml:space="preserve">cable helper-address A.B.C.D </w:t>
            </w:r>
            <w:r w:rsidRPr="00EE1F35">
              <w:rPr>
                <w:b/>
                <w:bCs/>
              </w:rPr>
              <w:t>host</w:t>
            </w:r>
          </w:p>
        </w:tc>
        <w:tc>
          <w:tcPr>
            <w:tcW w:w="4358" w:type="dxa"/>
          </w:tcPr>
          <w:p w14:paraId="6C319618" w14:textId="77777777" w:rsidR="00700717" w:rsidRPr="002F5F3A" w:rsidRDefault="00700717" w:rsidP="00785787">
            <w:pPr>
              <w:pStyle w:val="aa"/>
              <w:ind w:right="20"/>
            </w:pPr>
            <w:r>
              <w:rPr>
                <w:rFonts w:hint="eastAsia"/>
              </w:rPr>
              <w:t>Specifies the DHCP Server of vCM.</w:t>
            </w:r>
          </w:p>
        </w:tc>
      </w:tr>
      <w:tr w:rsidR="00700717" w14:paraId="54D12081" w14:textId="77777777" w:rsidTr="00EE1F35">
        <w:trPr>
          <w:trHeight w:val="327"/>
        </w:trPr>
        <w:tc>
          <w:tcPr>
            <w:tcW w:w="3964" w:type="dxa"/>
          </w:tcPr>
          <w:p w14:paraId="5A9A6559" w14:textId="77777777" w:rsidR="00700717" w:rsidRPr="00EE1F35" w:rsidRDefault="00700717" w:rsidP="00785787">
            <w:pPr>
              <w:pStyle w:val="aa"/>
              <w:ind w:right="20"/>
              <w:rPr>
                <w:b/>
                <w:bCs/>
              </w:rPr>
            </w:pPr>
            <w:r w:rsidRPr="00EE1F35">
              <w:rPr>
                <w:rFonts w:hint="eastAsia"/>
                <w:b/>
                <w:bCs/>
              </w:rPr>
              <w:t xml:space="preserve">no cable helper-address A.B.C.D </w:t>
            </w:r>
            <w:r w:rsidRPr="00EE1F35">
              <w:rPr>
                <w:b/>
                <w:bCs/>
              </w:rPr>
              <w:t>host</w:t>
            </w:r>
          </w:p>
        </w:tc>
        <w:tc>
          <w:tcPr>
            <w:tcW w:w="4358" w:type="dxa"/>
          </w:tcPr>
          <w:p w14:paraId="702EF746" w14:textId="77777777" w:rsidR="00700717" w:rsidRPr="002F5F3A" w:rsidRDefault="00700717" w:rsidP="00785787">
            <w:pPr>
              <w:pStyle w:val="aa"/>
              <w:ind w:right="20"/>
            </w:pPr>
            <w:r>
              <w:rPr>
                <w:rFonts w:hint="eastAsia"/>
              </w:rPr>
              <w:t>Removes the specified DHCP Server of vCM.</w:t>
            </w:r>
          </w:p>
        </w:tc>
      </w:tr>
    </w:tbl>
    <w:p w14:paraId="75D8DA3D" w14:textId="77777777" w:rsidR="00700717" w:rsidRPr="00670039" w:rsidRDefault="0070071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700717" w:rsidRPr="0032769C" w14:paraId="76EAD073" w14:textId="77777777" w:rsidTr="00700717">
        <w:trPr>
          <w:trHeight w:val="841"/>
        </w:trPr>
        <w:tc>
          <w:tcPr>
            <w:tcW w:w="9020" w:type="dxa"/>
          </w:tcPr>
          <w:p w14:paraId="1B394D26" w14:textId="77777777" w:rsidR="00700717" w:rsidRPr="0032769C" w:rsidRDefault="00700717" w:rsidP="00785787">
            <w:pPr>
              <w:pStyle w:val="aa"/>
              <w:ind w:right="20"/>
              <w:rPr>
                <w:rFonts w:ascii="Courier New" w:hAnsi="Courier New" w:cs="Courier New"/>
              </w:rPr>
            </w:pPr>
          </w:p>
          <w:p w14:paraId="00516F5E"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F2A2457"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1EC10A7B" w14:textId="77777777"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host</w:t>
            </w:r>
          </w:p>
          <w:p w14:paraId="6EBBCF9F"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3618F6C8"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14:paraId="76C01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14:paraId="4381E74C"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14:paraId="699314AA" w14:textId="692AB17D"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14:paraId="4A8CB797" w14:textId="77777777" w:rsidR="00700717" w:rsidRPr="008B3ACF" w:rsidRDefault="00700717" w:rsidP="00785787">
            <w:pPr>
              <w:pStyle w:val="aa"/>
              <w:ind w:right="20"/>
              <w:rPr>
                <w:rFonts w:ascii="Courier New" w:hAnsi="Courier New" w:cs="Courier New"/>
              </w:rPr>
            </w:pPr>
          </w:p>
          <w:p w14:paraId="136C030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14:paraId="31BD2851"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14:paraId="40C0802C" w14:textId="25E7FAC1"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14:paraId="3401DC2C" w14:textId="77777777" w:rsidR="00700717" w:rsidRDefault="00700717" w:rsidP="00785787">
            <w:pPr>
              <w:pStyle w:val="aa"/>
              <w:ind w:right="20"/>
              <w:jc w:val="both"/>
              <w:rPr>
                <w:rFonts w:ascii="Courier New" w:hAnsi="Courier New" w:cs="Courier New"/>
              </w:rPr>
            </w:pPr>
            <w:r>
              <w:rPr>
                <w:rFonts w:ascii="Courier New" w:hAnsi="Courier New" w:cs="Courier New"/>
              </w:rPr>
              <w:t>Router#</w:t>
            </w:r>
          </w:p>
          <w:p w14:paraId="466842B3" w14:textId="77777777"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700717">
              <w:rPr>
                <w:rFonts w:ascii="Courier New" w:hAnsi="Courier New" w:cs="Courier New"/>
                <w:b/>
                <w:bCs/>
              </w:rPr>
              <w:t>show ip dhcp relay</w:t>
            </w:r>
          </w:p>
          <w:p w14:paraId="28D3A824" w14:textId="77777777" w:rsidR="00700717" w:rsidRPr="008B3ACF" w:rsidRDefault="00700717" w:rsidP="00785787">
            <w:pPr>
              <w:pStyle w:val="aa"/>
              <w:ind w:right="20"/>
              <w:rPr>
                <w:rFonts w:ascii="Courier New" w:hAnsi="Courier New" w:cs="Courier New"/>
              </w:rPr>
            </w:pPr>
          </w:p>
          <w:p w14:paraId="5AE6421F"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14:paraId="4E837F52"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14:paraId="25B84163"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14:paraId="28B1293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14:paraId="2F86E9F0"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14:paraId="65C9768D"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14:paraId="7CD5DB4E"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14:paraId="334B489B"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14:paraId="6A2D3327"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14:paraId="63105EFE" w14:textId="77777777" w:rsidR="00700717" w:rsidRPr="008B3ACF" w:rsidRDefault="00700717" w:rsidP="00785787">
            <w:pPr>
              <w:pStyle w:val="aa"/>
              <w:ind w:right="20"/>
              <w:rPr>
                <w:rFonts w:ascii="Courier New" w:hAnsi="Courier New" w:cs="Courier New"/>
              </w:rPr>
            </w:pPr>
          </w:p>
          <w:p w14:paraId="061931D6" w14:textId="77777777"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CPE is configured on following servers:</w:t>
            </w:r>
          </w:p>
          <w:p w14:paraId="0F998003" w14:textId="4F8B78A2" w:rsidR="00700717" w:rsidRPr="008B3ACF" w:rsidRDefault="00700717" w:rsidP="00785787">
            <w:pPr>
              <w:pStyle w:val="aa"/>
              <w:ind w:right="20" w:firstLineChars="100" w:firstLine="180"/>
              <w:rPr>
                <w:rFonts w:ascii="Courier New" w:hAnsi="Courier New" w:cs="Courier New"/>
              </w:rPr>
            </w:pPr>
            <w:r w:rsidRPr="008B3ACF">
              <w:rPr>
                <w:rFonts w:ascii="Courier New" w:hAnsi="Courier New" w:cs="Courier New"/>
                <w:b/>
              </w:rPr>
              <w:t>10.1.1.2(</w:t>
            </w:r>
            <w:r w:rsidR="00D279FE">
              <w:rPr>
                <w:rFonts w:ascii="Courier New" w:hAnsi="Courier New" w:cs="Courier New"/>
                <w:b/>
              </w:rPr>
              <w:t>Bundle10</w:t>
            </w:r>
            <w:r w:rsidRPr="008B3ACF">
              <w:rPr>
                <w:rFonts w:ascii="Courier New" w:hAnsi="Courier New" w:cs="Courier New"/>
                <w:b/>
              </w:rPr>
              <w:t>)</w:t>
            </w:r>
          </w:p>
          <w:p w14:paraId="0ED0BF72" w14:textId="77777777" w:rsidR="00700717" w:rsidRPr="008B3ACF" w:rsidRDefault="00700717" w:rsidP="00785787">
            <w:pPr>
              <w:pStyle w:val="aa"/>
              <w:ind w:right="20"/>
              <w:rPr>
                <w:rFonts w:ascii="Courier New" w:hAnsi="Courier New" w:cs="Courier New"/>
              </w:rPr>
            </w:pPr>
          </w:p>
          <w:p w14:paraId="794D2F69" w14:textId="77777777"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vCM is configured on following servers:</w:t>
            </w:r>
          </w:p>
          <w:p w14:paraId="2120B56D" w14:textId="349FB35F"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10.1.1.2(</w:t>
            </w:r>
            <w:r w:rsidR="00D279FE">
              <w:rPr>
                <w:rFonts w:ascii="Courier New" w:hAnsi="Courier New" w:cs="Courier New"/>
              </w:rPr>
              <w:t>Bundle10</w:t>
            </w:r>
            <w:r w:rsidRPr="008B3ACF">
              <w:rPr>
                <w:rFonts w:ascii="Courier New" w:hAnsi="Courier New" w:cs="Courier New"/>
              </w:rPr>
              <w:t>)</w:t>
            </w:r>
          </w:p>
          <w:p w14:paraId="7EDCC7D2" w14:textId="77777777" w:rsidR="00700717" w:rsidRPr="0032769C" w:rsidRDefault="00700717" w:rsidP="00785787">
            <w:pPr>
              <w:pStyle w:val="aa"/>
              <w:ind w:right="20"/>
              <w:rPr>
                <w:rFonts w:ascii="Courier New" w:hAnsi="Courier New" w:cs="Courier New"/>
              </w:rPr>
            </w:pPr>
            <w:r>
              <w:rPr>
                <w:rFonts w:ascii="Courier New" w:hAnsi="Courier New" w:cs="Courier New"/>
              </w:rPr>
              <w:t>Router#</w:t>
            </w:r>
          </w:p>
        </w:tc>
      </w:tr>
    </w:tbl>
    <w:p w14:paraId="294BD413" w14:textId="77777777" w:rsidR="008D7B9E" w:rsidRDefault="00EE1F35" w:rsidP="00785787">
      <w:pPr>
        <w:pStyle w:val="3"/>
        <w:ind w:left="0" w:right="20"/>
      </w:pPr>
      <w:bookmarkStart w:id="4610" w:name="_Toc444695339"/>
      <w:r>
        <w:rPr>
          <w:rFonts w:hint="eastAsia"/>
        </w:rPr>
        <w:t>CPE</w:t>
      </w:r>
      <w:r>
        <w:t>’</w:t>
      </w:r>
      <w:r>
        <w:rPr>
          <w:rFonts w:hint="eastAsia"/>
        </w:rPr>
        <w:t>s</w:t>
      </w:r>
      <w:r w:rsidR="008D7B9E">
        <w:rPr>
          <w:rFonts w:hint="eastAsia"/>
        </w:rPr>
        <w:t xml:space="preserve"> DHCP Option</w:t>
      </w:r>
      <w:r w:rsidR="00807F80">
        <w:rPr>
          <w:rFonts w:hint="eastAsia"/>
        </w:rPr>
        <w:t>82 Setting</w:t>
      </w:r>
      <w:bookmarkEnd w:id="4610"/>
    </w:p>
    <w:p w14:paraId="5D139FF6" w14:textId="77777777" w:rsidR="008D7B9E" w:rsidRDefault="008D7B9E" w:rsidP="00785787">
      <w:pPr>
        <w:pStyle w:val="a3"/>
        <w:ind w:left="0" w:right="20"/>
      </w:pPr>
      <w:r w:rsidRPr="008D7B9E">
        <w:t xml:space="preserve">To enable the system to insert the DHCP Option82 into </w:t>
      </w:r>
      <w:r w:rsidR="00EE1F35">
        <w:rPr>
          <w:rFonts w:hint="eastAsia"/>
        </w:rPr>
        <w:t>CPE</w:t>
      </w:r>
      <w:r w:rsidR="00EE1F35">
        <w:t>’</w:t>
      </w:r>
      <w:r w:rsidR="00EE1F35">
        <w:rPr>
          <w:rFonts w:hint="eastAsia"/>
        </w:rPr>
        <w:t>s</w:t>
      </w:r>
      <w:r w:rsidRPr="008D7B9E">
        <w:t xml:space="preserve"> DHCP message, use this command. To disable this feature, use the 'no' form of this command.</w:t>
      </w:r>
    </w:p>
    <w:p w14:paraId="54EC9002" w14:textId="414EE0D0" w:rsidR="00807F80" w:rsidRPr="00807F80" w:rsidRDefault="00807F80" w:rsidP="00785787">
      <w:pPr>
        <w:pStyle w:val="a3"/>
        <w:ind w:left="0" w:right="20"/>
      </w:pPr>
      <w:r>
        <w:rPr>
          <w:rFonts w:hint="eastAsia"/>
        </w:rPr>
        <w:t>(</w:t>
      </w:r>
      <w:r w:rsidR="00CF5498">
        <w:t>hcpd</w:t>
      </w:r>
      <w:r>
        <w:rPr>
          <w:rFonts w:hint="eastAsia"/>
        </w:rPr>
        <w:t>.)</w:t>
      </w:r>
    </w:p>
    <w:p w14:paraId="125D8F4C" w14:textId="019F8F26" w:rsidR="008D7B9E" w:rsidRDefault="008D7B9E" w:rsidP="00785787">
      <w:pPr>
        <w:pStyle w:val="afffff3"/>
        <w:ind w:left="0" w:right="20"/>
      </w:pPr>
      <w:bookmarkStart w:id="4611" w:name="_Toc391575413"/>
      <w:r>
        <w:t xml:space="preserve">Table </w:t>
      </w:r>
      <w:fldSimple w:instr=" SEQ Table \* ARABIC ">
        <w:r w:rsidR="00496ADB">
          <w:rPr>
            <w:noProof/>
          </w:rPr>
          <w:t>274</w:t>
        </w:r>
      </w:fldSimple>
      <w:r w:rsidR="00496ADB">
        <w:rPr>
          <w:rFonts w:hint="eastAsia"/>
        </w:rPr>
        <w:t xml:space="preserve"> </w:t>
      </w:r>
      <w:r w:rsidR="006F1395">
        <w:rPr>
          <w:rFonts w:hint="eastAsia"/>
        </w:rPr>
        <w:t>CPE</w:t>
      </w:r>
      <w:r w:rsidR="00EE1F35">
        <w:t>’</w:t>
      </w:r>
      <w:r w:rsidR="00EE1F35">
        <w:rPr>
          <w:rFonts w:hint="eastAsia"/>
        </w:rPr>
        <w:t>s DHCP option82</w:t>
      </w:r>
      <w:bookmarkEnd w:id="4611"/>
    </w:p>
    <w:tbl>
      <w:tblPr>
        <w:tblStyle w:val="CLIWide"/>
        <w:tblW w:w="0" w:type="auto"/>
        <w:tblLook w:val="01E0" w:firstRow="1" w:lastRow="1" w:firstColumn="1" w:lastColumn="1" w:noHBand="0" w:noVBand="0"/>
      </w:tblPr>
      <w:tblGrid>
        <w:gridCol w:w="4106"/>
        <w:gridCol w:w="4216"/>
      </w:tblGrid>
      <w:tr w:rsidR="008D7B9E"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2F5F3A" w:rsidRDefault="008D7B9E" w:rsidP="00785787">
            <w:pPr>
              <w:pStyle w:val="aa"/>
              <w:ind w:right="20"/>
              <w:rPr>
                <w:bCs/>
                <w:sz w:val="18"/>
              </w:rPr>
            </w:pPr>
            <w:r w:rsidRPr="002F5F3A">
              <w:rPr>
                <w:bCs/>
                <w:sz w:val="18"/>
              </w:rPr>
              <w:t>Command</w:t>
            </w:r>
          </w:p>
        </w:tc>
        <w:tc>
          <w:tcPr>
            <w:tcW w:w="4216" w:type="dxa"/>
          </w:tcPr>
          <w:p w14:paraId="33B331A4" w14:textId="77777777" w:rsidR="008D7B9E" w:rsidRPr="002F5F3A" w:rsidRDefault="008D7B9E" w:rsidP="00785787">
            <w:pPr>
              <w:pStyle w:val="aa"/>
              <w:ind w:right="20"/>
              <w:rPr>
                <w:bCs/>
                <w:sz w:val="18"/>
              </w:rPr>
            </w:pPr>
            <w:r w:rsidRPr="002F5F3A">
              <w:rPr>
                <w:bCs/>
                <w:sz w:val="18"/>
              </w:rPr>
              <w:t>Description</w:t>
            </w:r>
          </w:p>
        </w:tc>
      </w:tr>
      <w:tr w:rsidR="008D7B9E" w14:paraId="3560FF53" w14:textId="77777777" w:rsidTr="00EE1F35">
        <w:trPr>
          <w:trHeight w:val="327"/>
        </w:trPr>
        <w:tc>
          <w:tcPr>
            <w:tcW w:w="4106" w:type="dxa"/>
          </w:tcPr>
          <w:p w14:paraId="774C11D8" w14:textId="77777777" w:rsidR="008D7B9E" w:rsidRPr="002F5F3A" w:rsidRDefault="00EE1F35" w:rsidP="00785787">
            <w:pPr>
              <w:pStyle w:val="aa"/>
              <w:ind w:right="20"/>
              <w:rPr>
                <w:b/>
                <w:bCs/>
              </w:rPr>
            </w:pPr>
            <w:r w:rsidRPr="00EE1F35">
              <w:rPr>
                <w:b/>
                <w:bCs/>
              </w:rPr>
              <w:t>cable relay-agent-option host</w:t>
            </w:r>
          </w:p>
        </w:tc>
        <w:tc>
          <w:tcPr>
            <w:tcW w:w="4216" w:type="dxa"/>
          </w:tcPr>
          <w:p w14:paraId="3C557472" w14:textId="77777777" w:rsidR="008D7B9E" w:rsidRPr="002F5F3A" w:rsidRDefault="008D7B9E" w:rsidP="00785787">
            <w:pPr>
              <w:pStyle w:val="aa"/>
              <w:ind w:right="20"/>
            </w:pPr>
            <w:r>
              <w:rPr>
                <w:rFonts w:hint="eastAsia"/>
              </w:rPr>
              <w:t xml:space="preserve">Specifies the </w:t>
            </w:r>
            <w:r w:rsidR="00EE1F35">
              <w:rPr>
                <w:rFonts w:hint="eastAsia"/>
              </w:rPr>
              <w:t>CPE</w:t>
            </w:r>
            <w:r w:rsidR="00EE1F35">
              <w:t>’</w:t>
            </w:r>
            <w:r w:rsidR="00EE1F35">
              <w:rPr>
                <w:rFonts w:hint="eastAsia"/>
              </w:rPr>
              <w:t xml:space="preserve">s </w:t>
            </w:r>
            <w:r>
              <w:rPr>
                <w:rFonts w:hint="eastAsia"/>
              </w:rPr>
              <w:t xml:space="preserve">DHCP </w:t>
            </w:r>
            <w:r w:rsidR="00EE1F35">
              <w:rPr>
                <w:rFonts w:hint="eastAsia"/>
              </w:rPr>
              <w:t>Option82</w:t>
            </w:r>
          </w:p>
        </w:tc>
      </w:tr>
      <w:tr w:rsidR="008D7B9E" w14:paraId="35650DEF" w14:textId="77777777" w:rsidTr="00EE1F35">
        <w:trPr>
          <w:trHeight w:val="327"/>
        </w:trPr>
        <w:tc>
          <w:tcPr>
            <w:tcW w:w="4106" w:type="dxa"/>
          </w:tcPr>
          <w:p w14:paraId="652FD8AF" w14:textId="77777777" w:rsidR="008D7B9E" w:rsidRPr="002F5F3A" w:rsidRDefault="008D7B9E" w:rsidP="00785787">
            <w:pPr>
              <w:pStyle w:val="aa"/>
              <w:ind w:right="20"/>
              <w:rPr>
                <w:b/>
                <w:bCs/>
              </w:rPr>
            </w:pPr>
            <w:r>
              <w:rPr>
                <w:rFonts w:hint="eastAsia"/>
                <w:b/>
                <w:bCs/>
              </w:rPr>
              <w:t xml:space="preserve">no </w:t>
            </w:r>
            <w:r w:rsidR="00EE1F35" w:rsidRPr="00EE1F35">
              <w:rPr>
                <w:b/>
                <w:bCs/>
              </w:rPr>
              <w:t>cable relay-agent-option host</w:t>
            </w:r>
          </w:p>
        </w:tc>
        <w:tc>
          <w:tcPr>
            <w:tcW w:w="4216" w:type="dxa"/>
          </w:tcPr>
          <w:p w14:paraId="7798A0FD" w14:textId="77777777" w:rsidR="008D7B9E" w:rsidRPr="002F5F3A" w:rsidRDefault="00EE1F35" w:rsidP="00785787">
            <w:pPr>
              <w:pStyle w:val="aa"/>
              <w:ind w:right="20"/>
            </w:pPr>
            <w:r>
              <w:rPr>
                <w:rFonts w:hint="eastAsia"/>
              </w:rPr>
              <w:t>Disable the CPE</w:t>
            </w:r>
            <w:r>
              <w:t>’</w:t>
            </w:r>
            <w:r>
              <w:rPr>
                <w:rFonts w:hint="eastAsia"/>
              </w:rPr>
              <w:t>s DHCP Option82</w:t>
            </w:r>
          </w:p>
        </w:tc>
      </w:tr>
    </w:tbl>
    <w:p w14:paraId="00D465C4" w14:textId="77777777" w:rsidR="008D7B9E" w:rsidRPr="00670039" w:rsidRDefault="008D7B9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8D7B9E" w:rsidRPr="0032769C" w14:paraId="3E372065" w14:textId="77777777" w:rsidTr="008D7B9E">
        <w:trPr>
          <w:trHeight w:val="841"/>
        </w:trPr>
        <w:tc>
          <w:tcPr>
            <w:tcW w:w="9020" w:type="dxa"/>
          </w:tcPr>
          <w:p w14:paraId="6F50BECE" w14:textId="77777777" w:rsidR="008D7B9E" w:rsidRPr="0032769C" w:rsidRDefault="008D7B9E" w:rsidP="00785787">
            <w:pPr>
              <w:pStyle w:val="aa"/>
              <w:ind w:right="20"/>
              <w:rPr>
                <w:rFonts w:ascii="Courier New" w:hAnsi="Courier New" w:cs="Courier New"/>
              </w:rPr>
            </w:pPr>
          </w:p>
          <w:p w14:paraId="07B4E44B"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1A6CF36"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37682CC6" w14:textId="77777777" w:rsidR="008D7B9E"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00EE1F35">
              <w:rPr>
                <w:rFonts w:ascii="Courier New" w:hAnsi="Courier New" w:cs="Courier New" w:hint="eastAsia"/>
                <w:b/>
                <w:bCs/>
              </w:rPr>
              <w:t>relay-agent-option</w:t>
            </w:r>
            <w:r>
              <w:rPr>
                <w:rFonts w:ascii="Courier New" w:hAnsi="Courier New" w:cs="Courier New" w:hint="eastAsia"/>
                <w:b/>
                <w:bCs/>
              </w:rPr>
              <w:t xml:space="preserve"> host</w:t>
            </w:r>
          </w:p>
          <w:p w14:paraId="328A7FD2" w14:textId="77777777"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0656779B" w14:textId="77777777" w:rsidR="008D7B9E" w:rsidRPr="0032769C" w:rsidRDefault="008D7B9E" w:rsidP="00785787">
            <w:pPr>
              <w:pStyle w:val="aa"/>
              <w:ind w:right="20"/>
              <w:rPr>
                <w:rFonts w:ascii="Courier New" w:hAnsi="Courier New" w:cs="Courier New"/>
              </w:rPr>
            </w:pPr>
            <w:r>
              <w:rPr>
                <w:rFonts w:ascii="Courier New" w:hAnsi="Courier New" w:cs="Courier New"/>
              </w:rPr>
              <w:t>Router#</w:t>
            </w:r>
          </w:p>
        </w:tc>
      </w:tr>
    </w:tbl>
    <w:p w14:paraId="63E2872D" w14:textId="77777777" w:rsidR="00DD2AEB" w:rsidRDefault="00807F80" w:rsidP="00785787">
      <w:pPr>
        <w:pStyle w:val="3"/>
        <w:ind w:left="0" w:right="20"/>
      </w:pPr>
      <w:bookmarkStart w:id="4612" w:name="_Toc444695340"/>
      <w:r>
        <w:rPr>
          <w:rFonts w:hint="eastAsia"/>
        </w:rPr>
        <w:lastRenderedPageBreak/>
        <w:t>Cable GIADDR</w:t>
      </w:r>
      <w:bookmarkEnd w:id="4612"/>
      <w:r>
        <w:rPr>
          <w:rFonts w:hint="eastAsia"/>
        </w:rPr>
        <w:t xml:space="preserve"> </w:t>
      </w:r>
    </w:p>
    <w:p w14:paraId="0468A3F1" w14:textId="77777777" w:rsidR="00DD2AEB" w:rsidRDefault="00807F80" w:rsidP="00785787">
      <w:pPr>
        <w:pStyle w:val="a3"/>
        <w:ind w:left="0" w:right="20"/>
      </w:pPr>
      <w:r>
        <w:rPr>
          <w:rFonts w:hint="eastAsia"/>
        </w:rPr>
        <w:t xml:space="preserve">To modify the GIADDR field for the DHCP DISCOVER and REQUEST packets with a relay IP address before they are forearded to the DHCP server, use this command. To set  the GIADDR field to its default, use the </w:t>
      </w:r>
      <w:r>
        <w:t>‘</w:t>
      </w:r>
      <w:r>
        <w:rPr>
          <w:rFonts w:hint="eastAsia"/>
        </w:rPr>
        <w:t>no</w:t>
      </w:r>
      <w:r>
        <w:t>’</w:t>
      </w:r>
      <w:r>
        <w:rPr>
          <w:rFonts w:hint="eastAsia"/>
        </w:rPr>
        <w:t xml:space="preserve"> form of this command.</w:t>
      </w:r>
    </w:p>
    <w:p w14:paraId="3D65F8D1" w14:textId="1CBEDEF2" w:rsidR="00807F80" w:rsidRDefault="00807F80" w:rsidP="00785787">
      <w:pPr>
        <w:pStyle w:val="afffff3"/>
        <w:ind w:left="0" w:right="20"/>
      </w:pPr>
      <w:bookmarkStart w:id="4613" w:name="_Toc391575414"/>
      <w:r>
        <w:t xml:space="preserve">Table </w:t>
      </w:r>
      <w:fldSimple w:instr=" SEQ Table \* ARABIC ">
        <w:r w:rsidR="00496ADB">
          <w:rPr>
            <w:noProof/>
          </w:rPr>
          <w:t>275</w:t>
        </w:r>
      </w:fldSimple>
      <w:r w:rsidR="00496ADB">
        <w:rPr>
          <w:rFonts w:hint="eastAsia"/>
        </w:rPr>
        <w:t xml:space="preserve"> </w:t>
      </w:r>
      <w:r>
        <w:rPr>
          <w:rFonts w:hint="eastAsia"/>
        </w:rPr>
        <w:t>cable GIADDR modification</w:t>
      </w:r>
      <w:bookmarkEnd w:id="4613"/>
    </w:p>
    <w:tbl>
      <w:tblPr>
        <w:tblStyle w:val="CLIWide"/>
        <w:tblW w:w="0" w:type="auto"/>
        <w:tblLook w:val="01E0" w:firstRow="1" w:lastRow="1" w:firstColumn="1" w:lastColumn="1" w:noHBand="0" w:noVBand="0"/>
      </w:tblPr>
      <w:tblGrid>
        <w:gridCol w:w="4815"/>
        <w:gridCol w:w="3507"/>
      </w:tblGrid>
      <w:tr w:rsidR="00807F8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2F5F3A" w:rsidRDefault="00807F80" w:rsidP="00785787">
            <w:pPr>
              <w:pStyle w:val="aa"/>
              <w:ind w:right="20"/>
              <w:rPr>
                <w:bCs/>
                <w:sz w:val="18"/>
              </w:rPr>
            </w:pPr>
            <w:r w:rsidRPr="002F5F3A">
              <w:rPr>
                <w:bCs/>
                <w:sz w:val="18"/>
              </w:rPr>
              <w:t>Command</w:t>
            </w:r>
          </w:p>
        </w:tc>
        <w:tc>
          <w:tcPr>
            <w:tcW w:w="3507" w:type="dxa"/>
          </w:tcPr>
          <w:p w14:paraId="0D410D92" w14:textId="77777777" w:rsidR="00807F80" w:rsidRPr="002F5F3A" w:rsidRDefault="00807F80" w:rsidP="00785787">
            <w:pPr>
              <w:pStyle w:val="aa"/>
              <w:ind w:right="20"/>
              <w:rPr>
                <w:bCs/>
                <w:sz w:val="18"/>
              </w:rPr>
            </w:pPr>
            <w:r w:rsidRPr="002F5F3A">
              <w:rPr>
                <w:bCs/>
                <w:sz w:val="18"/>
              </w:rPr>
              <w:t>Description</w:t>
            </w:r>
          </w:p>
        </w:tc>
      </w:tr>
      <w:tr w:rsidR="00807F80" w14:paraId="377E2193" w14:textId="77777777" w:rsidTr="00807F80">
        <w:trPr>
          <w:trHeight w:val="327"/>
        </w:trPr>
        <w:tc>
          <w:tcPr>
            <w:tcW w:w="4815" w:type="dxa"/>
          </w:tcPr>
          <w:p w14:paraId="38B0E582" w14:textId="77777777" w:rsidR="00807F80" w:rsidRPr="002F5F3A" w:rsidRDefault="00807F80" w:rsidP="00785787">
            <w:pPr>
              <w:pStyle w:val="aa"/>
              <w:ind w:right="20"/>
              <w:rPr>
                <w:b/>
                <w:bCs/>
              </w:rPr>
            </w:pP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561797A" w14:textId="77777777" w:rsidR="00807F80" w:rsidRPr="002F5F3A" w:rsidRDefault="00807F80" w:rsidP="00785787">
            <w:pPr>
              <w:pStyle w:val="aa"/>
              <w:ind w:right="20"/>
            </w:pPr>
            <w:r>
              <w:rPr>
                <w:rFonts w:hint="eastAsia"/>
              </w:rPr>
              <w:t>Specifies the GIADDR of vCM and CPE</w:t>
            </w:r>
          </w:p>
        </w:tc>
      </w:tr>
      <w:tr w:rsidR="00807F80" w14:paraId="17831785" w14:textId="77777777" w:rsidTr="00807F80">
        <w:trPr>
          <w:trHeight w:val="327"/>
        </w:trPr>
        <w:tc>
          <w:tcPr>
            <w:tcW w:w="4815" w:type="dxa"/>
          </w:tcPr>
          <w:p w14:paraId="7CDADFBD" w14:textId="77777777" w:rsidR="00807F80" w:rsidRPr="002F5F3A" w:rsidRDefault="00807F80" w:rsidP="00785787">
            <w:pPr>
              <w:pStyle w:val="aa"/>
              <w:ind w:right="20"/>
              <w:rPr>
                <w:b/>
                <w:bCs/>
              </w:rPr>
            </w:pPr>
            <w:r>
              <w:rPr>
                <w:rFonts w:hint="eastAsia"/>
                <w:b/>
                <w:bCs/>
              </w:rPr>
              <w:t xml:space="preserve">no </w:t>
            </w: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14:paraId="73C63F9B" w14:textId="77777777" w:rsidR="00807F80" w:rsidRPr="002F5F3A" w:rsidRDefault="00807F80" w:rsidP="00785787">
            <w:pPr>
              <w:pStyle w:val="aa"/>
              <w:ind w:right="20"/>
            </w:pPr>
            <w:r>
              <w:rPr>
                <w:rFonts w:hint="eastAsia"/>
              </w:rPr>
              <w:t>Removes the Specified GIADDR of vCM and CPE</w:t>
            </w:r>
          </w:p>
        </w:tc>
      </w:tr>
    </w:tbl>
    <w:p w14:paraId="1B2A06AF" w14:textId="77777777" w:rsidR="00807F80" w:rsidRPr="00670039" w:rsidRDefault="00807F8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807F80" w:rsidRPr="0032769C" w14:paraId="78378567" w14:textId="77777777" w:rsidTr="00DA1143">
        <w:trPr>
          <w:trHeight w:val="841"/>
        </w:trPr>
        <w:tc>
          <w:tcPr>
            <w:tcW w:w="9020" w:type="dxa"/>
          </w:tcPr>
          <w:p w14:paraId="364F3859" w14:textId="77777777" w:rsidR="00807F80" w:rsidRPr="0032769C" w:rsidRDefault="00807F80" w:rsidP="00785787">
            <w:pPr>
              <w:pStyle w:val="aa"/>
              <w:ind w:right="20"/>
              <w:rPr>
                <w:rFonts w:ascii="Courier New" w:hAnsi="Courier New" w:cs="Courier New"/>
              </w:rPr>
            </w:pPr>
          </w:p>
          <w:p w14:paraId="183180D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281E55"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24206A23" w14:textId="77777777" w:rsidR="00807F80" w:rsidRDefault="00807F80"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10.1.1.1 cable-modem</w:t>
            </w:r>
          </w:p>
          <w:p w14:paraId="0A949098" w14:textId="77777777" w:rsidR="00807F80"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20.1.1.1 host</w:t>
            </w:r>
          </w:p>
          <w:p w14:paraId="007BBC76" w14:textId="77777777"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25F9B8E9" w14:textId="77777777" w:rsidR="00807F80" w:rsidRPr="0032769C" w:rsidRDefault="00807F80" w:rsidP="00785787">
            <w:pPr>
              <w:pStyle w:val="aa"/>
              <w:ind w:right="20"/>
              <w:rPr>
                <w:rFonts w:ascii="Courier New" w:hAnsi="Courier New" w:cs="Courier New"/>
              </w:rPr>
            </w:pPr>
            <w:r>
              <w:rPr>
                <w:rFonts w:ascii="Courier New" w:hAnsi="Courier New" w:cs="Courier New"/>
              </w:rPr>
              <w:t>Router#</w:t>
            </w:r>
          </w:p>
        </w:tc>
      </w:tr>
    </w:tbl>
    <w:p w14:paraId="0505C60E" w14:textId="77777777" w:rsidR="00CC4303" w:rsidRDefault="00CC4303" w:rsidP="00785787">
      <w:pPr>
        <w:pStyle w:val="a3"/>
        <w:ind w:left="0" w:right="20"/>
      </w:pPr>
      <w:r>
        <w:rPr>
          <w:rFonts w:hint="eastAsia"/>
        </w:rPr>
        <w:t>To select the control policy, so that the primary address is used for cable modems and the secondary address is used for hosts and other customer premises equipment (CPE) devices, use this command.</w:t>
      </w:r>
    </w:p>
    <w:p w14:paraId="088EBD23" w14:textId="15839EFB" w:rsidR="005600EE" w:rsidRDefault="005600EE" w:rsidP="005600EE">
      <w:pPr>
        <w:pStyle w:val="afffff3"/>
        <w:ind w:left="0" w:right="20"/>
      </w:pPr>
      <w:r>
        <w:t xml:space="preserve">Table </w:t>
      </w:r>
      <w:fldSimple w:instr=" SEQ Table \* ARABIC ">
        <w:r>
          <w:rPr>
            <w:noProof/>
          </w:rPr>
          <w:t>27</w:t>
        </w:r>
        <w:r w:rsidR="00496ADB">
          <w:rPr>
            <w:noProof/>
          </w:rPr>
          <w:t>6</w:t>
        </w:r>
      </w:fldSimple>
      <w:r>
        <w:rPr>
          <w:rFonts w:hint="eastAsia"/>
        </w:rPr>
        <w:t xml:space="preserve"> cable GIADDR policy</w:t>
      </w:r>
    </w:p>
    <w:tbl>
      <w:tblPr>
        <w:tblStyle w:val="CLIWide"/>
        <w:tblW w:w="0" w:type="auto"/>
        <w:tblLook w:val="01E0" w:firstRow="1" w:lastRow="1" w:firstColumn="1" w:lastColumn="1" w:noHBand="0" w:noVBand="0"/>
      </w:tblPr>
      <w:tblGrid>
        <w:gridCol w:w="4815"/>
        <w:gridCol w:w="3507"/>
      </w:tblGrid>
      <w:tr w:rsidR="005600EE"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2F5F3A" w:rsidRDefault="005600EE" w:rsidP="005600EE">
            <w:pPr>
              <w:pStyle w:val="aa"/>
              <w:ind w:right="20"/>
              <w:rPr>
                <w:bCs/>
                <w:sz w:val="18"/>
              </w:rPr>
            </w:pPr>
            <w:r w:rsidRPr="002F5F3A">
              <w:rPr>
                <w:bCs/>
                <w:sz w:val="18"/>
              </w:rPr>
              <w:t>Command</w:t>
            </w:r>
          </w:p>
        </w:tc>
        <w:tc>
          <w:tcPr>
            <w:tcW w:w="3507" w:type="dxa"/>
          </w:tcPr>
          <w:p w14:paraId="376E14FB" w14:textId="77777777" w:rsidR="005600EE" w:rsidRPr="002F5F3A" w:rsidRDefault="005600EE" w:rsidP="005600EE">
            <w:pPr>
              <w:pStyle w:val="aa"/>
              <w:ind w:right="20"/>
              <w:rPr>
                <w:bCs/>
                <w:sz w:val="18"/>
              </w:rPr>
            </w:pPr>
            <w:r w:rsidRPr="002F5F3A">
              <w:rPr>
                <w:bCs/>
                <w:sz w:val="18"/>
              </w:rPr>
              <w:t>Description</w:t>
            </w:r>
          </w:p>
        </w:tc>
      </w:tr>
      <w:tr w:rsidR="005600EE" w14:paraId="4C6CABD7" w14:textId="77777777" w:rsidTr="005600EE">
        <w:trPr>
          <w:trHeight w:val="327"/>
        </w:trPr>
        <w:tc>
          <w:tcPr>
            <w:tcW w:w="4815" w:type="dxa"/>
          </w:tcPr>
          <w:p w14:paraId="30C00108" w14:textId="77777777" w:rsidR="005600EE" w:rsidRPr="002F5F3A" w:rsidRDefault="005600EE" w:rsidP="005600EE">
            <w:pPr>
              <w:pStyle w:val="aa"/>
              <w:ind w:right="20"/>
              <w:rPr>
                <w:b/>
                <w:bCs/>
              </w:rPr>
            </w:pPr>
            <w:r w:rsidRPr="00CC4303">
              <w:rPr>
                <w:b/>
                <w:bCs/>
              </w:rPr>
              <w:t>cable dhcp-giaddr policy strict</w:t>
            </w:r>
          </w:p>
        </w:tc>
        <w:tc>
          <w:tcPr>
            <w:tcW w:w="3507" w:type="dxa"/>
          </w:tcPr>
          <w:p w14:paraId="50F46FAA" w14:textId="77777777" w:rsidR="005600EE" w:rsidRPr="002F5F3A" w:rsidRDefault="005600EE" w:rsidP="005600EE">
            <w:pPr>
              <w:pStyle w:val="aa"/>
              <w:ind w:right="20"/>
            </w:pPr>
            <w:r>
              <w:rPr>
                <w:rFonts w:hint="eastAsia"/>
              </w:rPr>
              <w:t>Specifies the GIADDR policy</w:t>
            </w:r>
          </w:p>
        </w:tc>
      </w:tr>
      <w:tr w:rsidR="005600EE" w14:paraId="196CF2C9" w14:textId="77777777" w:rsidTr="005600EE">
        <w:trPr>
          <w:trHeight w:val="327"/>
        </w:trPr>
        <w:tc>
          <w:tcPr>
            <w:tcW w:w="4815" w:type="dxa"/>
          </w:tcPr>
          <w:p w14:paraId="00094435" w14:textId="77777777" w:rsidR="005600EE" w:rsidRPr="002F5F3A" w:rsidRDefault="005600EE" w:rsidP="005600EE">
            <w:pPr>
              <w:pStyle w:val="aa"/>
              <w:ind w:right="20"/>
              <w:rPr>
                <w:b/>
                <w:bCs/>
              </w:rPr>
            </w:pPr>
            <w:r>
              <w:rPr>
                <w:rFonts w:hint="eastAsia"/>
                <w:b/>
                <w:bCs/>
              </w:rPr>
              <w:t xml:space="preserve">no </w:t>
            </w:r>
            <w:r w:rsidRPr="00CC4303">
              <w:rPr>
                <w:b/>
                <w:bCs/>
              </w:rPr>
              <w:t>cable dhcp-giaddr policy strict</w:t>
            </w:r>
          </w:p>
        </w:tc>
        <w:tc>
          <w:tcPr>
            <w:tcW w:w="3507" w:type="dxa"/>
          </w:tcPr>
          <w:p w14:paraId="7E8A4458" w14:textId="77777777" w:rsidR="005600EE" w:rsidRPr="002F5F3A" w:rsidRDefault="005600EE" w:rsidP="005600EE">
            <w:pPr>
              <w:pStyle w:val="aa"/>
              <w:ind w:right="20"/>
            </w:pPr>
            <w:r>
              <w:rPr>
                <w:rFonts w:hint="eastAsia"/>
              </w:rPr>
              <w:t>Disable the Specified GIADDR policy</w:t>
            </w:r>
          </w:p>
        </w:tc>
      </w:tr>
    </w:tbl>
    <w:p w14:paraId="03AAD23A" w14:textId="77777777" w:rsidR="005600EE" w:rsidRPr="00670039" w:rsidRDefault="005600EE" w:rsidP="005600EE">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5600EE" w:rsidRPr="0032769C" w14:paraId="755EB885" w14:textId="77777777" w:rsidTr="005600EE">
        <w:trPr>
          <w:trHeight w:val="841"/>
        </w:trPr>
        <w:tc>
          <w:tcPr>
            <w:tcW w:w="9020" w:type="dxa"/>
          </w:tcPr>
          <w:p w14:paraId="4B4FC04E" w14:textId="77777777" w:rsidR="005600EE" w:rsidRPr="0032769C" w:rsidRDefault="005600EE" w:rsidP="005600EE">
            <w:pPr>
              <w:pStyle w:val="aa"/>
              <w:ind w:right="20"/>
              <w:rPr>
                <w:rFonts w:ascii="Courier New" w:hAnsi="Courier New" w:cs="Courier New"/>
              </w:rPr>
            </w:pPr>
          </w:p>
          <w:p w14:paraId="4D9143E1"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8E5FCE2"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A234465" w14:textId="77777777" w:rsidR="005600EE" w:rsidRDefault="005600EE" w:rsidP="005600EE">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cable dhcp-giaddr policy strict</w:t>
            </w:r>
          </w:p>
          <w:p w14:paraId="06038573" w14:textId="77777777" w:rsidR="005600EE" w:rsidRPr="0032769C" w:rsidRDefault="005600EE" w:rsidP="005600EE">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50234D71" w14:textId="77777777" w:rsidR="005600EE" w:rsidRPr="0032769C" w:rsidRDefault="005600EE" w:rsidP="005600EE">
            <w:pPr>
              <w:pStyle w:val="aa"/>
              <w:ind w:right="20"/>
              <w:rPr>
                <w:rFonts w:ascii="Courier New" w:hAnsi="Courier New" w:cs="Courier New"/>
              </w:rPr>
            </w:pPr>
            <w:r>
              <w:rPr>
                <w:rFonts w:ascii="Courier New" w:hAnsi="Courier New" w:cs="Courier New"/>
              </w:rPr>
              <w:t>Router#</w:t>
            </w:r>
          </w:p>
        </w:tc>
      </w:tr>
    </w:tbl>
    <w:p w14:paraId="4DD9C9AA" w14:textId="77777777" w:rsidR="005600EE" w:rsidRPr="00517749" w:rsidRDefault="005600EE" w:rsidP="005600EE">
      <w:pPr>
        <w:pStyle w:val="a3"/>
        <w:ind w:left="0" w:right="20"/>
      </w:pPr>
    </w:p>
    <w:p w14:paraId="371A68A2" w14:textId="77777777" w:rsidR="005600EE" w:rsidRPr="001E61B6" w:rsidRDefault="005600EE" w:rsidP="005600EE">
      <w:pPr>
        <w:pStyle w:val="3"/>
        <w:ind w:left="0" w:right="20"/>
      </w:pPr>
      <w:bookmarkStart w:id="4614" w:name="_Toc444695341"/>
      <w:r w:rsidRPr="001E61B6">
        <w:t>DHCP Option 43/17 for Vendor Specific Information</w:t>
      </w:r>
      <w:bookmarkEnd w:id="4614"/>
    </w:p>
    <w:p w14:paraId="0B2CDB95" w14:textId="77777777" w:rsidR="005600EE" w:rsidRPr="001E61B6" w:rsidRDefault="005600EE" w:rsidP="005600EE">
      <w:pPr>
        <w:pStyle w:val="a3"/>
        <w:ind w:left="0" w:right="20"/>
      </w:pPr>
      <w:r w:rsidRPr="001E61B6">
        <w:t>CableLabs defined Vendor Specific Information(Option43/17) as a DHCP IPv4/IPv6 option for cable operator</w:t>
      </w:r>
      <w:r w:rsidRPr="001E61B6">
        <w:t>’</w:t>
      </w:r>
      <w:r w:rsidRPr="001E61B6">
        <w:t>s provisioning system information about product that can be used to make device and service configuration decisions during the CM provisioning process.</w:t>
      </w:r>
    </w:p>
    <w:p w14:paraId="52F0969B" w14:textId="630AD383" w:rsidR="005600EE" w:rsidRPr="001E61B6" w:rsidRDefault="001E61B6" w:rsidP="005600EE">
      <w:pPr>
        <w:pStyle w:val="a3"/>
        <w:ind w:left="0" w:right="20"/>
      </w:pPr>
      <w:r w:rsidRPr="001E61B6">
        <w:t xml:space="preserve">To add </w:t>
      </w:r>
      <w:r w:rsidR="005600EE" w:rsidRPr="001E61B6">
        <w:rPr>
          <w:rFonts w:hint="eastAsia"/>
        </w:rPr>
        <w:t>Vendor Specific Information</w:t>
      </w:r>
      <w:r w:rsidRPr="001E61B6">
        <w:t xml:space="preserve"> to the DHCP option, the CM vendor model must be specified with the following command.</w:t>
      </w:r>
    </w:p>
    <w:tbl>
      <w:tblPr>
        <w:tblStyle w:val="CLIWide"/>
        <w:tblW w:w="0" w:type="auto"/>
        <w:tblLook w:val="01E0" w:firstRow="1" w:lastRow="1" w:firstColumn="1" w:lastColumn="1" w:noHBand="0" w:noVBand="0"/>
      </w:tblPr>
      <w:tblGrid>
        <w:gridCol w:w="4815"/>
        <w:gridCol w:w="3507"/>
      </w:tblGrid>
      <w:tr w:rsidR="005600EE" w:rsidRPr="00D52C4A"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1E61B6" w:rsidRDefault="005600EE" w:rsidP="005600EE">
            <w:pPr>
              <w:pStyle w:val="aa"/>
              <w:ind w:right="20"/>
              <w:rPr>
                <w:bCs/>
                <w:sz w:val="18"/>
              </w:rPr>
            </w:pPr>
            <w:r w:rsidRPr="001E61B6">
              <w:rPr>
                <w:bCs/>
                <w:sz w:val="18"/>
              </w:rPr>
              <w:t>Command</w:t>
            </w:r>
          </w:p>
        </w:tc>
        <w:tc>
          <w:tcPr>
            <w:tcW w:w="3507" w:type="dxa"/>
          </w:tcPr>
          <w:p w14:paraId="78903B92" w14:textId="77777777" w:rsidR="005600EE" w:rsidRPr="001E61B6" w:rsidRDefault="005600EE" w:rsidP="005600EE">
            <w:pPr>
              <w:pStyle w:val="aa"/>
              <w:ind w:right="20"/>
              <w:rPr>
                <w:bCs/>
                <w:sz w:val="18"/>
              </w:rPr>
            </w:pPr>
            <w:r w:rsidRPr="001E61B6">
              <w:rPr>
                <w:bCs/>
                <w:sz w:val="18"/>
              </w:rPr>
              <w:t>Description</w:t>
            </w:r>
          </w:p>
        </w:tc>
      </w:tr>
      <w:tr w:rsidR="005600EE" w:rsidRPr="00D52C4A" w14:paraId="73C96779" w14:textId="77777777" w:rsidTr="005600EE">
        <w:trPr>
          <w:trHeight w:val="327"/>
        </w:trPr>
        <w:tc>
          <w:tcPr>
            <w:tcW w:w="4815" w:type="dxa"/>
          </w:tcPr>
          <w:p w14:paraId="4C3A8030" w14:textId="77777777" w:rsidR="005600EE" w:rsidRPr="00D52C4A" w:rsidRDefault="005600EE" w:rsidP="005600EE">
            <w:pPr>
              <w:pStyle w:val="aa"/>
              <w:ind w:right="20"/>
              <w:rPr>
                <w:b/>
                <w:bCs/>
              </w:rPr>
            </w:pPr>
            <w:r w:rsidRPr="00D52C4A">
              <w:rPr>
                <w:b/>
                <w:bCs/>
              </w:rPr>
              <w:t>cable modem embeded vendor WORD model WORD</w:t>
            </w:r>
          </w:p>
        </w:tc>
        <w:tc>
          <w:tcPr>
            <w:tcW w:w="3507" w:type="dxa"/>
          </w:tcPr>
          <w:p w14:paraId="7B548042" w14:textId="77777777" w:rsidR="005600EE" w:rsidRPr="00D52C4A" w:rsidRDefault="005600EE" w:rsidP="005600EE">
            <w:pPr>
              <w:pStyle w:val="aa"/>
              <w:ind w:right="20"/>
            </w:pPr>
            <w:r w:rsidRPr="00D52C4A">
              <w:rPr>
                <w:rFonts w:hint="eastAsia"/>
              </w:rPr>
              <w:t xml:space="preserve">Specifies the </w:t>
            </w:r>
            <w:r w:rsidRPr="00D52C4A">
              <w:t>embedded CM for Option43/17</w:t>
            </w:r>
          </w:p>
        </w:tc>
      </w:tr>
      <w:tr w:rsidR="005600EE" w:rsidRPr="00D52C4A" w14:paraId="28B1332F" w14:textId="77777777" w:rsidTr="005600EE">
        <w:trPr>
          <w:trHeight w:val="327"/>
        </w:trPr>
        <w:tc>
          <w:tcPr>
            <w:tcW w:w="4815" w:type="dxa"/>
          </w:tcPr>
          <w:p w14:paraId="109384C5" w14:textId="77777777" w:rsidR="005600EE" w:rsidRPr="00D52C4A" w:rsidRDefault="005600EE" w:rsidP="005600EE">
            <w:pPr>
              <w:pStyle w:val="aa"/>
              <w:ind w:right="20"/>
              <w:rPr>
                <w:b/>
                <w:bCs/>
              </w:rPr>
            </w:pPr>
            <w:r w:rsidRPr="00D52C4A">
              <w:rPr>
                <w:rFonts w:hint="eastAsia"/>
                <w:b/>
                <w:bCs/>
              </w:rPr>
              <w:t xml:space="preserve">no </w:t>
            </w:r>
            <w:r w:rsidRPr="00D52C4A">
              <w:rPr>
                <w:b/>
                <w:bCs/>
              </w:rPr>
              <w:t>cable modem embeded vendor WORD model WORD</w:t>
            </w:r>
          </w:p>
        </w:tc>
        <w:tc>
          <w:tcPr>
            <w:tcW w:w="3507" w:type="dxa"/>
          </w:tcPr>
          <w:p w14:paraId="06593E21" w14:textId="77777777" w:rsidR="005600EE" w:rsidRPr="00D52C4A" w:rsidRDefault="005600EE" w:rsidP="005600EE">
            <w:pPr>
              <w:pStyle w:val="aa"/>
              <w:ind w:right="20"/>
            </w:pPr>
            <w:r w:rsidRPr="00D52C4A">
              <w:rPr>
                <w:rFonts w:hint="eastAsia"/>
              </w:rPr>
              <w:t xml:space="preserve">Removes the specified the </w:t>
            </w:r>
            <w:r w:rsidRPr="00D52C4A">
              <w:t>embedded</w:t>
            </w:r>
            <w:r w:rsidRPr="00D52C4A">
              <w:rPr>
                <w:rFonts w:hint="eastAsia"/>
              </w:rPr>
              <w:t xml:space="preserve"> </w:t>
            </w:r>
            <w:r w:rsidRPr="00D52C4A">
              <w:t>CM</w:t>
            </w:r>
          </w:p>
        </w:tc>
      </w:tr>
    </w:tbl>
    <w:p w14:paraId="31055895" w14:textId="77777777" w:rsidR="005600EE" w:rsidRPr="00D52C4A" w:rsidRDefault="005600EE" w:rsidP="005600EE">
      <w:pPr>
        <w:pStyle w:val="aa"/>
        <w:ind w:right="20"/>
      </w:pPr>
      <w:r w:rsidRPr="00D52C4A">
        <w:rPr>
          <w:rFonts w:hint="eastAsia"/>
        </w:rPr>
        <w:tab/>
      </w:r>
      <w:r w:rsidRPr="00D52C4A">
        <w:rPr>
          <w:rFonts w:hint="eastAsia"/>
        </w:rPr>
        <w:tab/>
        <w:t xml:space="preserve"> </w:t>
      </w:r>
    </w:p>
    <w:tbl>
      <w:tblPr>
        <w:tblStyle w:val="48"/>
        <w:tblW w:w="0" w:type="auto"/>
        <w:tblLook w:val="01E0" w:firstRow="1" w:lastRow="1" w:firstColumn="1" w:lastColumn="1" w:noHBand="0" w:noVBand="0"/>
      </w:tblPr>
      <w:tblGrid>
        <w:gridCol w:w="8435"/>
      </w:tblGrid>
      <w:tr w:rsidR="005600EE" w:rsidRPr="0032769C" w14:paraId="5AB10A3F" w14:textId="77777777" w:rsidTr="005600EE">
        <w:trPr>
          <w:trHeight w:val="841"/>
        </w:trPr>
        <w:tc>
          <w:tcPr>
            <w:tcW w:w="9020" w:type="dxa"/>
          </w:tcPr>
          <w:p w14:paraId="3524230C" w14:textId="77777777" w:rsidR="005600EE" w:rsidRPr="00D52C4A" w:rsidRDefault="005600EE" w:rsidP="005600EE">
            <w:pPr>
              <w:pStyle w:val="aa"/>
              <w:ind w:right="20"/>
              <w:rPr>
                <w:rFonts w:ascii="Courier New" w:hAnsi="Courier New" w:cs="Courier New"/>
              </w:rPr>
            </w:pPr>
          </w:p>
          <w:p w14:paraId="466151CF"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 </w:t>
            </w:r>
            <w:r w:rsidRPr="00D52C4A">
              <w:rPr>
                <w:rFonts w:ascii="Courier New" w:hAnsi="Courier New" w:cs="Courier New"/>
                <w:b/>
                <w:bCs/>
              </w:rPr>
              <w:t>configure terminal</w:t>
            </w:r>
          </w:p>
          <w:p w14:paraId="1E8C52DC"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b/>
                <w:bCs/>
              </w:rPr>
              <w:t>cable modem embeded vendor CommScope model C1004</w:t>
            </w:r>
          </w:p>
          <w:p w14:paraId="0853818A" w14:textId="77777777" w:rsidR="005600EE" w:rsidRPr="00D52C4A" w:rsidRDefault="005600EE" w:rsidP="005600EE">
            <w:pPr>
              <w:pStyle w:val="aa"/>
              <w:ind w:right="20"/>
              <w:jc w:val="both"/>
              <w:rPr>
                <w:rFonts w:ascii="Courier New" w:hAnsi="Courier New" w:cs="Courier New"/>
              </w:rPr>
            </w:pPr>
            <w:r w:rsidRPr="00D52C4A">
              <w:rPr>
                <w:rFonts w:ascii="Courier New" w:hAnsi="Courier New" w:cs="Courier New"/>
              </w:rPr>
              <w:t xml:space="preserve">Router(config)# </w:t>
            </w:r>
            <w:r w:rsidRPr="00D52C4A">
              <w:rPr>
                <w:rFonts w:ascii="Courier New" w:hAnsi="Courier New" w:cs="Courier New" w:hint="eastAsia"/>
                <w:b/>
                <w:bCs/>
              </w:rPr>
              <w:t>end</w:t>
            </w:r>
          </w:p>
          <w:p w14:paraId="069D46C8" w14:textId="77777777" w:rsidR="005600EE" w:rsidRPr="0032769C" w:rsidRDefault="005600EE" w:rsidP="005600EE">
            <w:pPr>
              <w:pStyle w:val="aa"/>
              <w:ind w:right="20"/>
              <w:rPr>
                <w:rFonts w:ascii="Courier New" w:hAnsi="Courier New" w:cs="Courier New"/>
              </w:rPr>
            </w:pPr>
            <w:r w:rsidRPr="00D52C4A">
              <w:rPr>
                <w:rFonts w:ascii="Courier New" w:hAnsi="Courier New" w:cs="Courier New"/>
              </w:rPr>
              <w:t>Router#</w:t>
            </w:r>
          </w:p>
        </w:tc>
      </w:tr>
    </w:tbl>
    <w:p w14:paraId="54E2F771" w14:textId="77777777" w:rsidR="005600EE" w:rsidRPr="005B4F60" w:rsidRDefault="005600EE" w:rsidP="005600EE">
      <w:pPr>
        <w:pStyle w:val="a3"/>
        <w:ind w:left="0" w:right="20"/>
        <w:rPr>
          <w:highlight w:val="yellow"/>
        </w:rPr>
      </w:pPr>
    </w:p>
    <w:p w14:paraId="223B7AC0" w14:textId="618556B0" w:rsidR="005600EE" w:rsidRPr="001E61B6" w:rsidRDefault="001E61B6" w:rsidP="005600EE">
      <w:pPr>
        <w:pStyle w:val="a3"/>
        <w:ind w:left="0" w:right="20"/>
      </w:pPr>
      <w:r w:rsidRPr="001E61B6">
        <w:rPr>
          <w:rFonts w:hint="eastAsia"/>
        </w:rPr>
        <w:t xml:space="preserve">The following sub-options </w:t>
      </w:r>
      <w:r w:rsidRPr="001E61B6">
        <w:t>of Option43/17 a</w:t>
      </w:r>
      <w:r w:rsidRPr="001E61B6">
        <w:rPr>
          <w:rFonts w:hint="eastAsia"/>
        </w:rPr>
        <w:t>re</w:t>
      </w:r>
      <w:r w:rsidRPr="001E61B6">
        <w:t xml:space="preserve"> currently</w:t>
      </w:r>
      <w:r w:rsidRPr="001E61B6">
        <w:rPr>
          <w:rFonts w:hint="eastAsia"/>
        </w:rPr>
        <w:t xml:space="preserve"> supported for </w:t>
      </w:r>
      <w:r w:rsidRPr="001E61B6">
        <w:t>the DPoE system.</w:t>
      </w:r>
    </w:p>
    <w:tbl>
      <w:tblPr>
        <w:tblStyle w:val="CLIWide"/>
        <w:tblW w:w="0" w:type="auto"/>
        <w:tblLook w:val="04A0" w:firstRow="1" w:lastRow="0" w:firstColumn="1" w:lastColumn="0" w:noHBand="0" w:noVBand="1"/>
      </w:tblPr>
      <w:tblGrid>
        <w:gridCol w:w="2014"/>
        <w:gridCol w:w="2593"/>
        <w:gridCol w:w="3499"/>
      </w:tblGrid>
      <w:tr w:rsidR="005600EE" w:rsidRPr="001E61B6"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1E61B6" w:rsidRDefault="005600EE" w:rsidP="005600EE">
            <w:pPr>
              <w:pStyle w:val="a3"/>
              <w:ind w:left="0" w:right="20"/>
            </w:pPr>
            <w:r w:rsidRPr="001E61B6">
              <w:t>DHCP Option 43/17</w:t>
            </w:r>
          </w:p>
        </w:tc>
        <w:tc>
          <w:tcPr>
            <w:tcW w:w="2593" w:type="dxa"/>
          </w:tcPr>
          <w:p w14:paraId="747BF83A" w14:textId="77777777" w:rsidR="005600EE" w:rsidRPr="001E61B6" w:rsidRDefault="005600EE" w:rsidP="005600EE">
            <w:pPr>
              <w:pStyle w:val="a3"/>
              <w:ind w:left="0" w:right="20"/>
            </w:pPr>
            <w:r w:rsidRPr="001E61B6">
              <w:t>Value</w:t>
            </w:r>
          </w:p>
        </w:tc>
        <w:tc>
          <w:tcPr>
            <w:tcW w:w="3499" w:type="dxa"/>
          </w:tcPr>
          <w:p w14:paraId="52EEB651" w14:textId="77777777" w:rsidR="005600EE" w:rsidRPr="001E61B6" w:rsidRDefault="005600EE" w:rsidP="005600EE">
            <w:pPr>
              <w:pStyle w:val="a3"/>
              <w:ind w:left="0" w:right="20"/>
            </w:pPr>
            <w:r w:rsidRPr="001E61B6">
              <w:t>Description</w:t>
            </w:r>
          </w:p>
        </w:tc>
      </w:tr>
      <w:tr w:rsidR="005600EE" w:rsidRPr="001E61B6" w14:paraId="14014239" w14:textId="77777777" w:rsidTr="005600EE">
        <w:tc>
          <w:tcPr>
            <w:tcW w:w="2014" w:type="dxa"/>
          </w:tcPr>
          <w:p w14:paraId="4B925C3D" w14:textId="77777777" w:rsidR="005600EE" w:rsidRPr="001E61B6" w:rsidRDefault="005600EE" w:rsidP="005600EE">
            <w:pPr>
              <w:pStyle w:val="a3"/>
              <w:ind w:left="0" w:right="20"/>
            </w:pPr>
            <w:r w:rsidRPr="001E61B6">
              <w:t>Sub-option 2</w:t>
            </w:r>
          </w:p>
        </w:tc>
        <w:tc>
          <w:tcPr>
            <w:tcW w:w="2593" w:type="dxa"/>
          </w:tcPr>
          <w:p w14:paraId="48E96A73" w14:textId="77777777" w:rsidR="005600EE" w:rsidRPr="001E61B6" w:rsidRDefault="005600EE" w:rsidP="005600EE">
            <w:pPr>
              <w:pStyle w:val="a3"/>
              <w:ind w:left="0" w:right="20"/>
            </w:pPr>
            <w:r w:rsidRPr="001E61B6">
              <w:t>&lt;Device Type&gt;</w:t>
            </w:r>
          </w:p>
        </w:tc>
        <w:tc>
          <w:tcPr>
            <w:tcW w:w="3499" w:type="dxa"/>
          </w:tcPr>
          <w:p w14:paraId="3DA592E5" w14:textId="77777777" w:rsidR="005600EE" w:rsidRPr="001E61B6" w:rsidRDefault="005600EE" w:rsidP="005600EE">
            <w:pPr>
              <w:pStyle w:val="a3"/>
              <w:ind w:left="0" w:right="20"/>
            </w:pPr>
            <w:r w:rsidRPr="001E61B6">
              <w:t>Device type of the component making the DHCP request.</w:t>
            </w:r>
          </w:p>
        </w:tc>
      </w:tr>
      <w:tr w:rsidR="005600EE" w:rsidRPr="001E61B6" w14:paraId="1F29ECF2" w14:textId="77777777" w:rsidTr="005600EE">
        <w:tc>
          <w:tcPr>
            <w:tcW w:w="2014" w:type="dxa"/>
          </w:tcPr>
          <w:p w14:paraId="0F562ED2" w14:textId="77777777" w:rsidR="005600EE" w:rsidRPr="001E61B6" w:rsidRDefault="005600EE" w:rsidP="005600EE">
            <w:pPr>
              <w:pStyle w:val="a3"/>
              <w:ind w:left="0" w:right="20"/>
            </w:pPr>
            <w:r w:rsidRPr="001E61B6">
              <w:t>Sub-option 3</w:t>
            </w:r>
          </w:p>
        </w:tc>
        <w:tc>
          <w:tcPr>
            <w:tcW w:w="2593" w:type="dxa"/>
          </w:tcPr>
          <w:p w14:paraId="784EE4E9" w14:textId="77777777" w:rsidR="005600EE" w:rsidRPr="001E61B6" w:rsidRDefault="005600EE" w:rsidP="005600EE">
            <w:pPr>
              <w:pStyle w:val="a3"/>
              <w:ind w:left="0" w:right="20"/>
            </w:pPr>
            <w:r w:rsidRPr="001E61B6">
              <w:t>“</w:t>
            </w:r>
            <w:r w:rsidRPr="001E61B6">
              <w:t>ECM:&lt;eSAFE</w:t>
            </w:r>
            <w:r w:rsidRPr="001E61B6">
              <w:rPr>
                <w:sz w:val="14"/>
              </w:rPr>
              <w:t>1</w:t>
            </w:r>
            <w:r w:rsidRPr="001E61B6">
              <w:t>:</w:t>
            </w:r>
            <w:r w:rsidRPr="001E61B6">
              <w:t>…</w:t>
            </w:r>
            <w:r w:rsidRPr="001E61B6">
              <w:t>:eSAFE</w:t>
            </w:r>
            <w:r w:rsidRPr="001E61B6">
              <w:rPr>
                <w:sz w:val="14"/>
              </w:rPr>
              <w:t>n</w:t>
            </w:r>
            <w:r w:rsidRPr="001E61B6">
              <w:t>&gt;</w:t>
            </w:r>
            <w:r w:rsidRPr="001E61B6">
              <w:t>”</w:t>
            </w:r>
          </w:p>
        </w:tc>
        <w:tc>
          <w:tcPr>
            <w:tcW w:w="3499" w:type="dxa"/>
          </w:tcPr>
          <w:p w14:paraId="05B0A872" w14:textId="77777777" w:rsidR="005600EE" w:rsidRPr="001E61B6" w:rsidRDefault="005600EE" w:rsidP="005600EE">
            <w:pPr>
              <w:pStyle w:val="a3"/>
              <w:ind w:left="0" w:right="20"/>
            </w:pPr>
            <w:r w:rsidRPr="001E61B6">
              <w:t>Colon-separated list of eCM and eSAFE(s) contained in the complete eDOCSIS device. First on the list MUST be "ECM" for eCM.</w:t>
            </w:r>
          </w:p>
          <w:p w14:paraId="653AE32C" w14:textId="77777777" w:rsidR="005600EE" w:rsidRPr="001E61B6" w:rsidRDefault="005600EE" w:rsidP="005600EE">
            <w:pPr>
              <w:pStyle w:val="a3"/>
              <w:ind w:left="0" w:right="20"/>
            </w:pPr>
            <w:r w:rsidRPr="001E61B6">
              <w:t>&lt;eSAFE&gt; is a embedded Router in case of DPoE product.</w:t>
            </w:r>
          </w:p>
        </w:tc>
      </w:tr>
      <w:tr w:rsidR="005600EE" w:rsidRPr="001E61B6" w14:paraId="26A68D42" w14:textId="77777777" w:rsidTr="005600EE">
        <w:tc>
          <w:tcPr>
            <w:tcW w:w="2014" w:type="dxa"/>
          </w:tcPr>
          <w:p w14:paraId="2673D137" w14:textId="77777777" w:rsidR="005600EE" w:rsidRPr="001E61B6" w:rsidRDefault="005600EE" w:rsidP="005600EE">
            <w:pPr>
              <w:pStyle w:val="a3"/>
              <w:ind w:left="0" w:right="20"/>
            </w:pPr>
            <w:r w:rsidRPr="001E61B6">
              <w:t>Sub-option 5</w:t>
            </w:r>
          </w:p>
        </w:tc>
        <w:tc>
          <w:tcPr>
            <w:tcW w:w="2593" w:type="dxa"/>
          </w:tcPr>
          <w:p w14:paraId="442DE187" w14:textId="77777777" w:rsidR="005600EE" w:rsidRPr="001E61B6" w:rsidRDefault="005600EE" w:rsidP="005600EE">
            <w:pPr>
              <w:pStyle w:val="a3"/>
              <w:ind w:left="0" w:right="20"/>
            </w:pPr>
            <w:r w:rsidRPr="001E61B6">
              <w:t>&lt;Hardware version&gt;</w:t>
            </w:r>
          </w:p>
        </w:tc>
        <w:tc>
          <w:tcPr>
            <w:tcW w:w="3499" w:type="dxa"/>
          </w:tcPr>
          <w:p w14:paraId="2F31DAE0" w14:textId="77777777" w:rsidR="005600EE" w:rsidRPr="001E61B6" w:rsidRDefault="005600EE" w:rsidP="005600EE">
            <w:pPr>
              <w:pStyle w:val="a3"/>
              <w:ind w:left="0" w:right="20"/>
            </w:pPr>
            <w:r w:rsidRPr="001E61B6">
              <w:t>Hardware version number. Identical to value as reported in the &lt;Hardware version&gt; field in the MIB object sysDescr.</w:t>
            </w:r>
          </w:p>
        </w:tc>
      </w:tr>
      <w:tr w:rsidR="005600EE" w:rsidRPr="001E61B6" w14:paraId="1E289802" w14:textId="77777777" w:rsidTr="005600EE">
        <w:tc>
          <w:tcPr>
            <w:tcW w:w="2014" w:type="dxa"/>
          </w:tcPr>
          <w:p w14:paraId="5E85D432" w14:textId="77777777" w:rsidR="005600EE" w:rsidRPr="001E61B6" w:rsidRDefault="005600EE" w:rsidP="005600EE">
            <w:pPr>
              <w:pStyle w:val="a3"/>
              <w:ind w:left="0" w:right="20"/>
            </w:pPr>
            <w:r w:rsidRPr="001E61B6">
              <w:t>Sub-option 6</w:t>
            </w:r>
          </w:p>
        </w:tc>
        <w:tc>
          <w:tcPr>
            <w:tcW w:w="2593" w:type="dxa"/>
          </w:tcPr>
          <w:p w14:paraId="4F2A7D58" w14:textId="77777777" w:rsidR="005600EE" w:rsidRPr="001E61B6" w:rsidRDefault="005600EE" w:rsidP="005600EE">
            <w:pPr>
              <w:pStyle w:val="a3"/>
              <w:ind w:left="0" w:right="20"/>
            </w:pPr>
            <w:r w:rsidRPr="001E61B6">
              <w:t>&lt;Software version&gt;</w:t>
            </w:r>
          </w:p>
        </w:tc>
        <w:tc>
          <w:tcPr>
            <w:tcW w:w="3499" w:type="dxa"/>
          </w:tcPr>
          <w:p w14:paraId="2C178A7D" w14:textId="77777777" w:rsidR="005600EE" w:rsidRPr="001E61B6" w:rsidRDefault="005600EE" w:rsidP="005600EE">
            <w:pPr>
              <w:pStyle w:val="a3"/>
              <w:ind w:left="0" w:right="20"/>
            </w:pPr>
            <w:r w:rsidRPr="001E61B6">
              <w:t>Software version number. Identical to value as reported in the &lt;Software version&gt; field in the MIB object sysDescr.</w:t>
            </w:r>
          </w:p>
        </w:tc>
      </w:tr>
      <w:tr w:rsidR="005600EE" w:rsidRPr="001E61B6" w14:paraId="5D4DD926" w14:textId="77777777" w:rsidTr="005600EE">
        <w:tc>
          <w:tcPr>
            <w:tcW w:w="2014" w:type="dxa"/>
          </w:tcPr>
          <w:p w14:paraId="165C39DB" w14:textId="77777777" w:rsidR="005600EE" w:rsidRPr="001E61B6" w:rsidRDefault="005600EE" w:rsidP="005600EE">
            <w:pPr>
              <w:pStyle w:val="a3"/>
              <w:ind w:left="0" w:right="20"/>
            </w:pPr>
            <w:r w:rsidRPr="001E61B6">
              <w:t>Sub-option 7</w:t>
            </w:r>
          </w:p>
        </w:tc>
        <w:tc>
          <w:tcPr>
            <w:tcW w:w="2593" w:type="dxa"/>
          </w:tcPr>
          <w:p w14:paraId="6B2431B7" w14:textId="77777777" w:rsidR="005600EE" w:rsidRPr="001E61B6" w:rsidRDefault="005600EE" w:rsidP="005600EE">
            <w:pPr>
              <w:pStyle w:val="a3"/>
              <w:ind w:left="0" w:right="20"/>
            </w:pPr>
            <w:r w:rsidRPr="001E61B6">
              <w:t>&lt;Boot ROM version&gt;</w:t>
            </w:r>
          </w:p>
        </w:tc>
        <w:tc>
          <w:tcPr>
            <w:tcW w:w="3499" w:type="dxa"/>
          </w:tcPr>
          <w:p w14:paraId="66942B4B" w14:textId="77777777" w:rsidR="005600EE" w:rsidRPr="001E61B6" w:rsidRDefault="005600EE" w:rsidP="005600EE">
            <w:pPr>
              <w:pStyle w:val="a3"/>
              <w:ind w:left="0" w:right="20"/>
            </w:pPr>
            <w:r w:rsidRPr="001E61B6">
              <w:t>Boot ROM version. Identical to value as reported in the &lt;Boot ROM version&gt; field in the MIB object sysDescr.</w:t>
            </w:r>
          </w:p>
        </w:tc>
      </w:tr>
      <w:tr w:rsidR="005600EE" w:rsidRPr="001E61B6" w14:paraId="0CD2895A" w14:textId="77777777" w:rsidTr="005600EE">
        <w:tc>
          <w:tcPr>
            <w:tcW w:w="2014" w:type="dxa"/>
          </w:tcPr>
          <w:p w14:paraId="0E907F25" w14:textId="77777777" w:rsidR="005600EE" w:rsidRPr="001E61B6" w:rsidRDefault="005600EE" w:rsidP="005600EE">
            <w:pPr>
              <w:pStyle w:val="a3"/>
              <w:ind w:left="0" w:right="20"/>
            </w:pPr>
            <w:r w:rsidRPr="001E61B6">
              <w:t>Sub-option 9</w:t>
            </w:r>
          </w:p>
        </w:tc>
        <w:tc>
          <w:tcPr>
            <w:tcW w:w="2593" w:type="dxa"/>
          </w:tcPr>
          <w:p w14:paraId="586A56FA" w14:textId="77777777" w:rsidR="005600EE" w:rsidRPr="001E61B6" w:rsidRDefault="005600EE" w:rsidP="005600EE">
            <w:pPr>
              <w:pStyle w:val="a3"/>
              <w:ind w:left="0" w:right="20"/>
            </w:pPr>
            <w:r w:rsidRPr="001E61B6">
              <w:t>&lt;Model number&gt;</w:t>
            </w:r>
          </w:p>
        </w:tc>
        <w:tc>
          <w:tcPr>
            <w:tcW w:w="3499" w:type="dxa"/>
          </w:tcPr>
          <w:p w14:paraId="029798EE" w14:textId="77777777" w:rsidR="005600EE" w:rsidRPr="001E61B6" w:rsidRDefault="005600EE" w:rsidP="005600EE">
            <w:pPr>
              <w:pStyle w:val="a3"/>
              <w:ind w:left="0" w:right="20"/>
            </w:pPr>
            <w:r w:rsidRPr="001E61B6">
              <w:t>Device model number. Identical to value as reported in the &lt;Model number&gt; field in the MIB object sysDescr.</w:t>
            </w:r>
          </w:p>
        </w:tc>
      </w:tr>
      <w:tr w:rsidR="005600EE" w:rsidRPr="001E61B6" w14:paraId="5FAF20D9" w14:textId="77777777" w:rsidTr="005600EE">
        <w:tc>
          <w:tcPr>
            <w:tcW w:w="2014" w:type="dxa"/>
          </w:tcPr>
          <w:p w14:paraId="03EBFF98" w14:textId="77777777" w:rsidR="005600EE" w:rsidRPr="001E61B6" w:rsidRDefault="005600EE" w:rsidP="005600EE">
            <w:pPr>
              <w:pStyle w:val="a3"/>
              <w:ind w:left="0" w:right="20"/>
            </w:pPr>
            <w:r w:rsidRPr="001E61B6">
              <w:t>Sub-option 10</w:t>
            </w:r>
          </w:p>
        </w:tc>
        <w:tc>
          <w:tcPr>
            <w:tcW w:w="2593" w:type="dxa"/>
          </w:tcPr>
          <w:p w14:paraId="0FB90FAD" w14:textId="77777777" w:rsidR="005600EE" w:rsidRPr="001E61B6" w:rsidRDefault="005600EE" w:rsidP="005600EE">
            <w:pPr>
              <w:pStyle w:val="a3"/>
              <w:ind w:left="0" w:right="20"/>
            </w:pPr>
            <w:r w:rsidRPr="001E61B6">
              <w:t>&lt;Vendor name&gt;</w:t>
            </w:r>
          </w:p>
        </w:tc>
        <w:tc>
          <w:tcPr>
            <w:tcW w:w="3499" w:type="dxa"/>
          </w:tcPr>
          <w:p w14:paraId="499B2389" w14:textId="77777777" w:rsidR="005600EE" w:rsidRPr="001E61B6" w:rsidRDefault="005600EE" w:rsidP="005600EE">
            <w:pPr>
              <w:pStyle w:val="a3"/>
              <w:ind w:left="0" w:right="20"/>
            </w:pPr>
            <w:r w:rsidRPr="001E61B6">
              <w:t>Vendor name or ID. Identical to value as reported in the &lt;Vendor name&gt; field in the MIB object sysDescr.</w:t>
            </w:r>
          </w:p>
        </w:tc>
      </w:tr>
    </w:tbl>
    <w:p w14:paraId="5C8C1C1E" w14:textId="77777777" w:rsidR="005600EE" w:rsidRPr="001E61B6" w:rsidRDefault="005600EE" w:rsidP="005600EE">
      <w:pPr>
        <w:pStyle w:val="a3"/>
        <w:ind w:left="0" w:right="20"/>
      </w:pPr>
    </w:p>
    <w:p w14:paraId="061F8B56" w14:textId="77777777" w:rsidR="005600EE" w:rsidRPr="001E61B6" w:rsidRDefault="005600EE" w:rsidP="005600EE">
      <w:pPr>
        <w:pStyle w:val="a3"/>
        <w:ind w:left="0" w:right="20"/>
      </w:pPr>
      <w:r w:rsidRPr="001E61B6">
        <w:t xml:space="preserve">To use the Vendor Specific Information(Option43/17) for CableLabs, use this command. </w:t>
      </w:r>
    </w:p>
    <w:tbl>
      <w:tblPr>
        <w:tblStyle w:val="CLIWide"/>
        <w:tblW w:w="0" w:type="auto"/>
        <w:tblLook w:val="01E0" w:firstRow="1" w:lastRow="1" w:firstColumn="1" w:lastColumn="1" w:noHBand="0" w:noVBand="0"/>
      </w:tblPr>
      <w:tblGrid>
        <w:gridCol w:w="4815"/>
        <w:gridCol w:w="3507"/>
      </w:tblGrid>
      <w:tr w:rsidR="005600EE" w:rsidRPr="001E61B6"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1E61B6" w:rsidRDefault="005600EE" w:rsidP="005600EE">
            <w:pPr>
              <w:pStyle w:val="aa"/>
              <w:ind w:right="20"/>
              <w:rPr>
                <w:bCs/>
                <w:sz w:val="18"/>
              </w:rPr>
            </w:pPr>
            <w:r w:rsidRPr="001E61B6">
              <w:rPr>
                <w:bCs/>
              </w:rPr>
              <w:t>Command</w:t>
            </w:r>
          </w:p>
        </w:tc>
        <w:tc>
          <w:tcPr>
            <w:tcW w:w="3507" w:type="dxa"/>
          </w:tcPr>
          <w:p w14:paraId="0BCAB4A6" w14:textId="77777777" w:rsidR="005600EE" w:rsidRPr="001E61B6" w:rsidRDefault="005600EE" w:rsidP="005600EE">
            <w:pPr>
              <w:pStyle w:val="aa"/>
              <w:ind w:right="20"/>
              <w:rPr>
                <w:bCs/>
                <w:sz w:val="18"/>
              </w:rPr>
            </w:pPr>
            <w:r w:rsidRPr="001E61B6">
              <w:rPr>
                <w:bCs/>
              </w:rPr>
              <w:t>Description</w:t>
            </w:r>
          </w:p>
        </w:tc>
      </w:tr>
      <w:tr w:rsidR="005600EE" w:rsidRPr="001E61B6" w14:paraId="72C07747" w14:textId="77777777" w:rsidTr="005600EE">
        <w:trPr>
          <w:trHeight w:val="327"/>
        </w:trPr>
        <w:tc>
          <w:tcPr>
            <w:tcW w:w="4815" w:type="dxa"/>
          </w:tcPr>
          <w:p w14:paraId="43E1D777" w14:textId="77777777" w:rsidR="005600EE" w:rsidRPr="001E61B6" w:rsidRDefault="005600EE" w:rsidP="005600EE">
            <w:pPr>
              <w:pStyle w:val="aa"/>
              <w:ind w:right="20"/>
              <w:rPr>
                <w:b/>
                <w:bCs/>
              </w:rPr>
            </w:pPr>
            <w:r w:rsidRPr="001E61B6">
              <w:rPr>
                <w:b/>
                <w:bCs/>
              </w:rPr>
              <w:t>cable dhcp-option-insert vendor-specific-info</w:t>
            </w:r>
          </w:p>
        </w:tc>
        <w:tc>
          <w:tcPr>
            <w:tcW w:w="3507" w:type="dxa"/>
          </w:tcPr>
          <w:p w14:paraId="4A13C02E" w14:textId="77777777" w:rsidR="005600EE" w:rsidRPr="001E61B6" w:rsidRDefault="005600EE" w:rsidP="005600EE">
            <w:pPr>
              <w:pStyle w:val="aa"/>
              <w:ind w:right="20"/>
            </w:pPr>
            <w:r w:rsidRPr="001E61B6">
              <w:t>Enables the Option43/17</w:t>
            </w:r>
          </w:p>
        </w:tc>
      </w:tr>
      <w:tr w:rsidR="005600EE" w:rsidRPr="001E61B6" w14:paraId="211D588F" w14:textId="77777777" w:rsidTr="005600EE">
        <w:trPr>
          <w:trHeight w:val="327"/>
        </w:trPr>
        <w:tc>
          <w:tcPr>
            <w:tcW w:w="4815" w:type="dxa"/>
          </w:tcPr>
          <w:p w14:paraId="5CACE570" w14:textId="77777777" w:rsidR="005600EE" w:rsidRPr="001E61B6" w:rsidRDefault="005600EE" w:rsidP="005600EE">
            <w:pPr>
              <w:pStyle w:val="aa"/>
              <w:ind w:right="20"/>
              <w:rPr>
                <w:b/>
                <w:bCs/>
              </w:rPr>
            </w:pPr>
            <w:r w:rsidRPr="001E61B6">
              <w:rPr>
                <w:b/>
                <w:bCs/>
              </w:rPr>
              <w:lastRenderedPageBreak/>
              <w:t>no cable dhcp-option-insert vendor-specific-info</w:t>
            </w:r>
          </w:p>
        </w:tc>
        <w:tc>
          <w:tcPr>
            <w:tcW w:w="3507" w:type="dxa"/>
          </w:tcPr>
          <w:p w14:paraId="6FEAE342" w14:textId="77777777" w:rsidR="005600EE" w:rsidRPr="001E61B6" w:rsidRDefault="005600EE" w:rsidP="005600EE">
            <w:pPr>
              <w:pStyle w:val="aa"/>
              <w:ind w:right="20"/>
            </w:pPr>
            <w:r w:rsidRPr="001E61B6">
              <w:t>Disable the Option43/17</w:t>
            </w:r>
          </w:p>
        </w:tc>
      </w:tr>
    </w:tbl>
    <w:p w14:paraId="7DDB29E8"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435"/>
      </w:tblGrid>
      <w:tr w:rsidR="005600EE" w:rsidRPr="001E61B6" w14:paraId="07870752" w14:textId="77777777" w:rsidTr="005600EE">
        <w:trPr>
          <w:trHeight w:val="841"/>
        </w:trPr>
        <w:tc>
          <w:tcPr>
            <w:tcW w:w="9020" w:type="dxa"/>
          </w:tcPr>
          <w:p w14:paraId="5BE39FD1" w14:textId="77777777" w:rsidR="005600EE" w:rsidRPr="001E61B6" w:rsidRDefault="005600EE" w:rsidP="005600EE">
            <w:pPr>
              <w:pStyle w:val="aa"/>
              <w:ind w:right="20"/>
              <w:rPr>
                <w:rFonts w:ascii="Courier New" w:hAnsi="Courier New" w:cs="Courier New"/>
              </w:rPr>
            </w:pPr>
          </w:p>
          <w:p w14:paraId="4676FC8D"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5DC38F14"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254D4A6"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vendor-specific-info</w:t>
            </w:r>
          </w:p>
          <w:p w14:paraId="7B6EAABC"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5F98E49B"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623095AD" w14:textId="77777777" w:rsidR="005600EE" w:rsidRPr="001E61B6" w:rsidRDefault="005600EE" w:rsidP="005600EE">
      <w:pPr>
        <w:pStyle w:val="a3"/>
        <w:ind w:left="0" w:right="20"/>
      </w:pPr>
    </w:p>
    <w:p w14:paraId="7CEAF339" w14:textId="77777777" w:rsidR="005600EE" w:rsidRPr="001E61B6" w:rsidRDefault="005600EE" w:rsidP="005600EE">
      <w:pPr>
        <w:pStyle w:val="3"/>
        <w:ind w:left="0" w:right="20"/>
      </w:pPr>
      <w:bookmarkStart w:id="4615" w:name="_Toc444695342"/>
      <w:r w:rsidRPr="001E61B6">
        <w:t>DHCP Option 6 for MSO defined text</w:t>
      </w:r>
      <w:bookmarkEnd w:id="4615"/>
    </w:p>
    <w:p w14:paraId="5C81C8B1" w14:textId="77777777" w:rsidR="005600EE" w:rsidRPr="001E61B6" w:rsidRDefault="005600EE" w:rsidP="005600EE">
      <w:pPr>
        <w:pStyle w:val="a3"/>
        <w:ind w:left="0" w:right="20"/>
      </w:pPr>
      <w:r w:rsidRPr="001E61B6">
        <w:t>Operator can specify the specific MSO definded text to a cable interface. It can be utilized by the provisioning server to determine the profile for the user.</w:t>
      </w:r>
    </w:p>
    <w:p w14:paraId="79FD1938" w14:textId="77777777" w:rsidR="005600EE" w:rsidRPr="001E61B6" w:rsidRDefault="005600EE" w:rsidP="005600EE">
      <w:pPr>
        <w:pStyle w:val="a3"/>
        <w:ind w:left="0" w:right="20"/>
      </w:pPr>
      <w:r w:rsidRPr="001E61B6">
        <w:t>To use the MSO defined text(Option 6), use this command.</w:t>
      </w:r>
    </w:p>
    <w:tbl>
      <w:tblPr>
        <w:tblStyle w:val="CLIWide"/>
        <w:tblW w:w="0" w:type="auto"/>
        <w:tblLook w:val="01E0" w:firstRow="1" w:lastRow="1" w:firstColumn="1" w:lastColumn="1" w:noHBand="0" w:noVBand="0"/>
      </w:tblPr>
      <w:tblGrid>
        <w:gridCol w:w="4815"/>
        <w:gridCol w:w="3507"/>
      </w:tblGrid>
      <w:tr w:rsidR="005600EE" w:rsidRPr="001E61B6"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1E61B6" w:rsidRDefault="005600EE" w:rsidP="005600EE">
            <w:pPr>
              <w:pStyle w:val="aa"/>
              <w:ind w:right="20"/>
              <w:rPr>
                <w:bCs/>
                <w:sz w:val="18"/>
              </w:rPr>
            </w:pPr>
            <w:r w:rsidRPr="001E61B6">
              <w:rPr>
                <w:bCs/>
              </w:rPr>
              <w:t>Command</w:t>
            </w:r>
          </w:p>
        </w:tc>
        <w:tc>
          <w:tcPr>
            <w:tcW w:w="3507" w:type="dxa"/>
          </w:tcPr>
          <w:p w14:paraId="6A14D45C" w14:textId="77777777" w:rsidR="005600EE" w:rsidRPr="001E61B6" w:rsidRDefault="005600EE" w:rsidP="005600EE">
            <w:pPr>
              <w:pStyle w:val="aa"/>
              <w:ind w:right="20"/>
              <w:rPr>
                <w:bCs/>
                <w:sz w:val="18"/>
              </w:rPr>
            </w:pPr>
            <w:r w:rsidRPr="001E61B6">
              <w:rPr>
                <w:bCs/>
              </w:rPr>
              <w:t>Description</w:t>
            </w:r>
          </w:p>
        </w:tc>
      </w:tr>
      <w:tr w:rsidR="005600EE" w:rsidRPr="001E61B6" w14:paraId="45E335EB" w14:textId="77777777" w:rsidTr="005600EE">
        <w:trPr>
          <w:trHeight w:val="327"/>
        </w:trPr>
        <w:tc>
          <w:tcPr>
            <w:tcW w:w="4815" w:type="dxa"/>
          </w:tcPr>
          <w:p w14:paraId="407DF3DF" w14:textId="77777777" w:rsidR="005600EE" w:rsidRPr="001E61B6" w:rsidRDefault="005600EE" w:rsidP="005600EE">
            <w:pPr>
              <w:pStyle w:val="aa"/>
              <w:ind w:right="20"/>
              <w:rPr>
                <w:b/>
                <w:bCs/>
              </w:rPr>
            </w:pPr>
            <w:r w:rsidRPr="001E61B6">
              <w:rPr>
                <w:b/>
                <w:bCs/>
              </w:rPr>
              <w:t>cable dhcp-option-insert mso-defined-text LINE</w:t>
            </w:r>
          </w:p>
        </w:tc>
        <w:tc>
          <w:tcPr>
            <w:tcW w:w="3507" w:type="dxa"/>
          </w:tcPr>
          <w:p w14:paraId="3B018F4C" w14:textId="77777777" w:rsidR="005600EE" w:rsidRPr="001E61B6" w:rsidRDefault="005600EE" w:rsidP="005600EE">
            <w:pPr>
              <w:pStyle w:val="aa"/>
              <w:ind w:right="20"/>
            </w:pPr>
            <w:r w:rsidRPr="001E61B6">
              <w:t>Specifies the MSO defined text</w:t>
            </w:r>
          </w:p>
        </w:tc>
      </w:tr>
      <w:tr w:rsidR="005600EE" w:rsidRPr="001E61B6" w14:paraId="7502E4A5" w14:textId="77777777" w:rsidTr="005600EE">
        <w:trPr>
          <w:trHeight w:val="327"/>
        </w:trPr>
        <w:tc>
          <w:tcPr>
            <w:tcW w:w="4815" w:type="dxa"/>
          </w:tcPr>
          <w:p w14:paraId="38985402" w14:textId="77777777" w:rsidR="005600EE" w:rsidRPr="001E61B6" w:rsidRDefault="005600EE" w:rsidP="005600EE">
            <w:pPr>
              <w:pStyle w:val="aa"/>
              <w:ind w:right="20"/>
              <w:rPr>
                <w:b/>
                <w:bCs/>
              </w:rPr>
            </w:pPr>
            <w:r w:rsidRPr="001E61B6">
              <w:rPr>
                <w:b/>
                <w:bCs/>
              </w:rPr>
              <w:t>no cable dhcp-option-insert mso-defined-text</w:t>
            </w:r>
          </w:p>
        </w:tc>
        <w:tc>
          <w:tcPr>
            <w:tcW w:w="3507" w:type="dxa"/>
          </w:tcPr>
          <w:p w14:paraId="46DBB02F" w14:textId="77777777" w:rsidR="005600EE" w:rsidRPr="001E61B6" w:rsidRDefault="005600EE" w:rsidP="005600EE">
            <w:pPr>
              <w:pStyle w:val="aa"/>
              <w:ind w:right="20"/>
            </w:pPr>
            <w:r w:rsidRPr="001E61B6">
              <w:t>Removes the specified MSO defined text</w:t>
            </w:r>
          </w:p>
        </w:tc>
      </w:tr>
    </w:tbl>
    <w:p w14:paraId="0B0A8B86"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435"/>
      </w:tblGrid>
      <w:tr w:rsidR="005600EE" w:rsidRPr="001E61B6" w14:paraId="4352ED69" w14:textId="77777777" w:rsidTr="005600EE">
        <w:trPr>
          <w:trHeight w:val="841"/>
        </w:trPr>
        <w:tc>
          <w:tcPr>
            <w:tcW w:w="9020" w:type="dxa"/>
          </w:tcPr>
          <w:p w14:paraId="2E9757A4" w14:textId="77777777" w:rsidR="005600EE" w:rsidRPr="001E61B6" w:rsidRDefault="005600EE" w:rsidP="005600EE">
            <w:pPr>
              <w:pStyle w:val="aa"/>
              <w:ind w:right="20"/>
              <w:rPr>
                <w:rFonts w:ascii="Courier New" w:hAnsi="Courier New" w:cs="Courier New"/>
              </w:rPr>
            </w:pPr>
          </w:p>
          <w:p w14:paraId="7F09FEBF"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D7EF33A"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 xml:space="preserve">interface </w:t>
            </w:r>
            <w:r w:rsidRPr="001E61B6">
              <w:rPr>
                <w:rFonts w:ascii="Courier New" w:hAnsi="Courier New" w:cs="Courier New"/>
                <w:b/>
                <w:bCs/>
                <w:i/>
              </w:rPr>
              <w:t>TponInterface</w:t>
            </w:r>
            <w:r w:rsidRPr="001E61B6">
              <w:rPr>
                <w:rFonts w:ascii="Courier New" w:hAnsi="Courier New" w:cs="Courier New"/>
                <w:b/>
                <w:bCs/>
              </w:rPr>
              <w:t xml:space="preserve"> 1/1</w:t>
            </w:r>
          </w:p>
          <w:p w14:paraId="4A45CC11"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Router(config-if-Tpon1/1)# </w:t>
            </w:r>
            <w:r w:rsidRPr="001E61B6">
              <w:rPr>
                <w:rFonts w:ascii="Courier New" w:hAnsi="Courier New" w:cs="Courier New"/>
                <w:b/>
                <w:bCs/>
              </w:rPr>
              <w:t>cable dhcp-option-insert mso-defined-text SUB1</w:t>
            </w:r>
          </w:p>
          <w:p w14:paraId="72B27367"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Router(config-if-Tpon1/1)# </w:t>
            </w:r>
            <w:r w:rsidRPr="001E61B6">
              <w:rPr>
                <w:rFonts w:ascii="Courier New" w:hAnsi="Courier New" w:cs="Courier New"/>
                <w:b/>
                <w:bCs/>
              </w:rPr>
              <w:t>end</w:t>
            </w:r>
          </w:p>
          <w:p w14:paraId="43021E58" w14:textId="77777777" w:rsidR="005600EE" w:rsidRPr="001E61B6" w:rsidRDefault="005600EE" w:rsidP="005600EE">
            <w:pPr>
              <w:pStyle w:val="aa"/>
              <w:ind w:right="20"/>
              <w:rPr>
                <w:rFonts w:ascii="Courier New" w:hAnsi="Courier New" w:cs="Courier New"/>
              </w:rPr>
            </w:pPr>
            <w:r w:rsidRPr="001E61B6">
              <w:rPr>
                <w:rFonts w:ascii="Courier New" w:hAnsi="Courier New" w:cs="Courier New"/>
              </w:rPr>
              <w:t>Router#</w:t>
            </w:r>
          </w:p>
        </w:tc>
      </w:tr>
    </w:tbl>
    <w:p w14:paraId="5F6AAE02" w14:textId="77777777" w:rsidR="005600EE" w:rsidRPr="001E61B6" w:rsidRDefault="005600EE" w:rsidP="005600EE">
      <w:pPr>
        <w:pStyle w:val="a3"/>
        <w:ind w:left="0" w:right="20"/>
      </w:pPr>
    </w:p>
    <w:p w14:paraId="1AA26CE7" w14:textId="77777777" w:rsidR="005600EE" w:rsidRPr="001E61B6" w:rsidRDefault="005600EE" w:rsidP="005600EE">
      <w:pPr>
        <w:pStyle w:val="3"/>
        <w:ind w:left="0" w:right="20"/>
      </w:pPr>
      <w:bookmarkStart w:id="4616" w:name="_Toc444695343"/>
      <w:r w:rsidRPr="001E61B6">
        <w:t>DHCP Option 82 Sub-option for DPoE Version</w:t>
      </w:r>
      <w:bookmarkEnd w:id="4616"/>
    </w:p>
    <w:p w14:paraId="64389C27" w14:textId="77777777" w:rsidR="005600EE" w:rsidRPr="001E61B6" w:rsidRDefault="005600EE" w:rsidP="005600EE">
      <w:pPr>
        <w:pStyle w:val="a3"/>
        <w:ind w:left="0" w:right="20"/>
      </w:pPr>
      <w:r w:rsidRPr="001E61B6">
        <w:t>To insert the DPoE Version suboption into DHCP Option 82, use this command.</w:t>
      </w:r>
    </w:p>
    <w:tbl>
      <w:tblPr>
        <w:tblStyle w:val="CLIWide"/>
        <w:tblW w:w="0" w:type="auto"/>
        <w:tblLook w:val="01E0" w:firstRow="1" w:lastRow="1" w:firstColumn="1" w:lastColumn="1" w:noHBand="0" w:noVBand="0"/>
      </w:tblPr>
      <w:tblGrid>
        <w:gridCol w:w="4815"/>
        <w:gridCol w:w="3507"/>
      </w:tblGrid>
      <w:tr w:rsidR="005600EE" w:rsidRPr="001E61B6"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1E61B6" w:rsidRDefault="005600EE" w:rsidP="005600EE">
            <w:pPr>
              <w:pStyle w:val="aa"/>
              <w:ind w:right="20"/>
              <w:rPr>
                <w:bCs/>
                <w:sz w:val="18"/>
              </w:rPr>
            </w:pPr>
            <w:r w:rsidRPr="001E61B6">
              <w:rPr>
                <w:bCs/>
              </w:rPr>
              <w:t>Command</w:t>
            </w:r>
          </w:p>
        </w:tc>
        <w:tc>
          <w:tcPr>
            <w:tcW w:w="3507" w:type="dxa"/>
          </w:tcPr>
          <w:p w14:paraId="1A299EA3" w14:textId="77777777" w:rsidR="005600EE" w:rsidRPr="001E61B6" w:rsidRDefault="005600EE" w:rsidP="005600EE">
            <w:pPr>
              <w:pStyle w:val="aa"/>
              <w:ind w:right="20"/>
              <w:rPr>
                <w:bCs/>
                <w:sz w:val="18"/>
              </w:rPr>
            </w:pPr>
            <w:r w:rsidRPr="001E61B6">
              <w:rPr>
                <w:bCs/>
              </w:rPr>
              <w:t>Description</w:t>
            </w:r>
          </w:p>
        </w:tc>
      </w:tr>
      <w:tr w:rsidR="005600EE" w:rsidRPr="001E61B6" w14:paraId="174465F2" w14:textId="77777777" w:rsidTr="005600EE">
        <w:trPr>
          <w:trHeight w:val="327"/>
        </w:trPr>
        <w:tc>
          <w:tcPr>
            <w:tcW w:w="4815" w:type="dxa"/>
          </w:tcPr>
          <w:p w14:paraId="244EDC97" w14:textId="77777777" w:rsidR="005600EE" w:rsidRPr="001E61B6" w:rsidRDefault="005600EE" w:rsidP="005600EE">
            <w:pPr>
              <w:pStyle w:val="aa"/>
              <w:ind w:right="20"/>
              <w:rPr>
                <w:b/>
                <w:bCs/>
              </w:rPr>
            </w:pPr>
            <w:r w:rsidRPr="001E61B6">
              <w:rPr>
                <w:b/>
                <w:bCs/>
              </w:rPr>
              <w:t>cable dhcp-option-insert dpoe</w:t>
            </w:r>
          </w:p>
        </w:tc>
        <w:tc>
          <w:tcPr>
            <w:tcW w:w="3507" w:type="dxa"/>
          </w:tcPr>
          <w:p w14:paraId="007157DD" w14:textId="77777777" w:rsidR="005600EE" w:rsidRPr="001E61B6" w:rsidRDefault="005600EE" w:rsidP="005600EE">
            <w:pPr>
              <w:pStyle w:val="aa"/>
              <w:ind w:right="20"/>
            </w:pPr>
            <w:r w:rsidRPr="001E61B6">
              <w:t>Enables the DPoE Version Sub-option in DHCP Option 82</w:t>
            </w:r>
          </w:p>
        </w:tc>
      </w:tr>
      <w:tr w:rsidR="005600EE" w:rsidRPr="001E61B6" w14:paraId="5DCD6D11" w14:textId="77777777" w:rsidTr="005600EE">
        <w:trPr>
          <w:trHeight w:val="327"/>
        </w:trPr>
        <w:tc>
          <w:tcPr>
            <w:tcW w:w="4815" w:type="dxa"/>
          </w:tcPr>
          <w:p w14:paraId="3607B248" w14:textId="77777777" w:rsidR="005600EE" w:rsidRPr="001E61B6" w:rsidRDefault="005600EE" w:rsidP="005600EE">
            <w:pPr>
              <w:pStyle w:val="aa"/>
              <w:ind w:right="20"/>
              <w:rPr>
                <w:b/>
                <w:bCs/>
              </w:rPr>
            </w:pPr>
            <w:r w:rsidRPr="001E61B6">
              <w:rPr>
                <w:b/>
                <w:bCs/>
              </w:rPr>
              <w:t>no cable dhcp-option-insert dpoe</w:t>
            </w:r>
          </w:p>
        </w:tc>
        <w:tc>
          <w:tcPr>
            <w:tcW w:w="3507" w:type="dxa"/>
          </w:tcPr>
          <w:p w14:paraId="604F506E" w14:textId="77777777" w:rsidR="005600EE" w:rsidRPr="001E61B6" w:rsidRDefault="005600EE" w:rsidP="005600EE">
            <w:pPr>
              <w:pStyle w:val="aa"/>
              <w:ind w:right="20"/>
            </w:pPr>
            <w:r w:rsidRPr="001E61B6">
              <w:t>Disable the specified DPoE Version Sub-option</w:t>
            </w:r>
          </w:p>
        </w:tc>
      </w:tr>
    </w:tbl>
    <w:p w14:paraId="2CDE0E9A" w14:textId="77777777" w:rsidR="005600EE" w:rsidRPr="001E61B6" w:rsidRDefault="005600EE" w:rsidP="005600EE">
      <w:pPr>
        <w:pStyle w:val="aa"/>
        <w:ind w:right="20"/>
      </w:pPr>
      <w:r w:rsidRPr="001E61B6">
        <w:tab/>
      </w:r>
      <w:r w:rsidRPr="001E61B6">
        <w:tab/>
        <w:t xml:space="preserve"> </w:t>
      </w:r>
    </w:p>
    <w:tbl>
      <w:tblPr>
        <w:tblStyle w:val="48"/>
        <w:tblW w:w="0" w:type="auto"/>
        <w:tblLook w:val="01E0" w:firstRow="1" w:lastRow="1" w:firstColumn="1" w:lastColumn="1" w:noHBand="0" w:noVBand="0"/>
      </w:tblPr>
      <w:tblGrid>
        <w:gridCol w:w="8435"/>
      </w:tblGrid>
      <w:tr w:rsidR="005600EE" w:rsidRPr="0032769C" w14:paraId="2C94D4BE" w14:textId="77777777" w:rsidTr="005600EE">
        <w:trPr>
          <w:trHeight w:val="841"/>
        </w:trPr>
        <w:tc>
          <w:tcPr>
            <w:tcW w:w="9020" w:type="dxa"/>
          </w:tcPr>
          <w:p w14:paraId="5DE2F339" w14:textId="77777777" w:rsidR="005600EE" w:rsidRPr="001E61B6" w:rsidRDefault="005600EE" w:rsidP="005600EE">
            <w:pPr>
              <w:pStyle w:val="aa"/>
              <w:ind w:right="20"/>
              <w:rPr>
                <w:rFonts w:ascii="Courier New" w:hAnsi="Courier New" w:cs="Courier New"/>
              </w:rPr>
            </w:pPr>
          </w:p>
          <w:p w14:paraId="6699C445"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40B80DB"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 </w:t>
            </w:r>
            <w:r w:rsidRPr="001E61B6">
              <w:rPr>
                <w:rFonts w:ascii="Courier New" w:hAnsi="Courier New" w:cs="Courier New"/>
                <w:b/>
                <w:bCs/>
              </w:rPr>
              <w:t>interface Bundle 1</w:t>
            </w:r>
          </w:p>
          <w:p w14:paraId="385B19B7" w14:textId="77777777" w:rsidR="005600EE" w:rsidRPr="001E61B6" w:rsidRDefault="005600EE" w:rsidP="005600EE">
            <w:pPr>
              <w:pStyle w:val="aa"/>
              <w:ind w:right="20"/>
              <w:jc w:val="both"/>
              <w:rPr>
                <w:rFonts w:ascii="Courier New" w:hAnsi="Courier New" w:cs="Courier New"/>
                <w:b/>
                <w:bCs/>
              </w:rPr>
            </w:pPr>
            <w:r w:rsidRPr="001E61B6">
              <w:rPr>
                <w:rFonts w:ascii="Courier New" w:hAnsi="Courier New" w:cs="Courier New"/>
              </w:rPr>
              <w:t xml:space="preserve">Router(config-if-Bundle1)# </w:t>
            </w:r>
            <w:r w:rsidRPr="001E61B6">
              <w:rPr>
                <w:rFonts w:ascii="Courier New" w:hAnsi="Courier New" w:cs="Courier New"/>
                <w:b/>
                <w:bCs/>
              </w:rPr>
              <w:t>cable dhcp-option-insert dpoe</w:t>
            </w:r>
          </w:p>
          <w:p w14:paraId="19F65840" w14:textId="77777777" w:rsidR="005600EE" w:rsidRPr="001E61B6" w:rsidRDefault="005600EE" w:rsidP="005600EE">
            <w:pPr>
              <w:pStyle w:val="aa"/>
              <w:ind w:right="20"/>
              <w:jc w:val="both"/>
              <w:rPr>
                <w:rFonts w:ascii="Courier New" w:hAnsi="Courier New" w:cs="Courier New"/>
              </w:rPr>
            </w:pPr>
            <w:r w:rsidRPr="001E61B6">
              <w:rPr>
                <w:rFonts w:ascii="Courier New" w:hAnsi="Courier New" w:cs="Courier New"/>
              </w:rPr>
              <w:t xml:space="preserve">Router(config-if-Bundle1)# </w:t>
            </w:r>
            <w:r w:rsidRPr="001E61B6">
              <w:rPr>
                <w:rFonts w:ascii="Courier New" w:hAnsi="Courier New" w:cs="Courier New"/>
                <w:b/>
                <w:bCs/>
              </w:rPr>
              <w:t>end</w:t>
            </w:r>
          </w:p>
          <w:p w14:paraId="1AA44FC4" w14:textId="77777777" w:rsidR="005600EE" w:rsidRPr="0032769C" w:rsidRDefault="005600EE" w:rsidP="005600EE">
            <w:pPr>
              <w:pStyle w:val="aa"/>
              <w:ind w:right="20"/>
              <w:rPr>
                <w:rFonts w:ascii="Courier New" w:hAnsi="Courier New" w:cs="Courier New"/>
              </w:rPr>
            </w:pPr>
            <w:r w:rsidRPr="001E61B6">
              <w:rPr>
                <w:rFonts w:ascii="Courier New" w:hAnsi="Courier New" w:cs="Courier New"/>
              </w:rPr>
              <w:t>Router#</w:t>
            </w:r>
          </w:p>
        </w:tc>
      </w:tr>
    </w:tbl>
    <w:p w14:paraId="39C3846D" w14:textId="77777777" w:rsidR="005600EE" w:rsidRPr="005600EE" w:rsidRDefault="005600EE" w:rsidP="00785787">
      <w:pPr>
        <w:pStyle w:val="a3"/>
        <w:ind w:left="0" w:right="20"/>
      </w:pPr>
    </w:p>
    <w:p w14:paraId="7BEA9E15" w14:textId="77777777" w:rsidR="00747A9B" w:rsidRPr="00A373DB" w:rsidRDefault="00747A9B" w:rsidP="00785787">
      <w:pPr>
        <w:pStyle w:val="2"/>
        <w:ind w:right="20"/>
      </w:pPr>
      <w:bookmarkStart w:id="4617" w:name="_Toc444695344"/>
      <w:r>
        <w:rPr>
          <w:rFonts w:hint="eastAsia"/>
        </w:rPr>
        <w:lastRenderedPageBreak/>
        <w:t>Source Address Verification</w:t>
      </w:r>
      <w:r w:rsidR="005B0974">
        <w:rPr>
          <w:rFonts w:hint="eastAsia"/>
        </w:rPr>
        <w:t xml:space="preserve"> (SAV) management</w:t>
      </w:r>
      <w:bookmarkEnd w:id="4617"/>
    </w:p>
    <w:p w14:paraId="72BF8A08" w14:textId="77777777" w:rsidR="00807F80" w:rsidRDefault="00CC4303" w:rsidP="00785787">
      <w:pPr>
        <w:pStyle w:val="a3"/>
        <w:ind w:left="0" w:right="20"/>
      </w:pPr>
      <w:r>
        <w:rPr>
          <w:rFonts w:hint="eastAsia"/>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Default="00157E15" w:rsidP="00785787">
      <w:pPr>
        <w:pStyle w:val="3"/>
        <w:ind w:left="0" w:right="20"/>
      </w:pPr>
      <w:bookmarkStart w:id="4618" w:name="_Toc444695345"/>
      <w:r>
        <w:rPr>
          <w:rFonts w:hint="eastAsia"/>
        </w:rPr>
        <w:t>CPE</w:t>
      </w:r>
      <w:r>
        <w:t>’</w:t>
      </w:r>
      <w:r>
        <w:rPr>
          <w:rFonts w:hint="eastAsia"/>
        </w:rPr>
        <w:t>s SAV Setting</w:t>
      </w:r>
      <w:bookmarkEnd w:id="4618"/>
    </w:p>
    <w:p w14:paraId="7EC98AAE" w14:textId="77777777" w:rsidR="00CC4303" w:rsidRDefault="00747A9B" w:rsidP="00785787">
      <w:pPr>
        <w:pStyle w:val="a3"/>
        <w:ind w:left="0" w:right="20"/>
      </w:pPr>
      <w:r>
        <w:rPr>
          <w:rFonts w:hint="eastAsia"/>
        </w:rPr>
        <w:t xml:space="preserve">To enable verification of IP addresses for CPE devices on the upstream, use this command. To disable verification, use the </w:t>
      </w:r>
      <w:r>
        <w:t>‘</w:t>
      </w:r>
      <w:r>
        <w:rPr>
          <w:rFonts w:hint="eastAsia"/>
        </w:rPr>
        <w:t>no</w:t>
      </w:r>
      <w:r>
        <w:t>’</w:t>
      </w:r>
      <w:r>
        <w:rPr>
          <w:rFonts w:hint="eastAsia"/>
        </w:rPr>
        <w:t xml:space="preserve"> form of this command.</w:t>
      </w:r>
    </w:p>
    <w:p w14:paraId="14DA23A9" w14:textId="77447E30" w:rsidR="00CC4303" w:rsidRDefault="00CC4303" w:rsidP="00785787">
      <w:pPr>
        <w:pStyle w:val="afffff3"/>
        <w:ind w:left="0" w:right="20"/>
      </w:pPr>
      <w:bookmarkStart w:id="4619" w:name="_Toc391575416"/>
      <w:r>
        <w:t xml:space="preserve">Table </w:t>
      </w:r>
      <w:fldSimple w:instr=" SEQ Table \* ARABIC ">
        <w:r w:rsidR="00496ADB">
          <w:rPr>
            <w:noProof/>
          </w:rPr>
          <w:t>277</w:t>
        </w:r>
      </w:fldSimple>
      <w:r w:rsidR="00496ADB">
        <w:rPr>
          <w:rFonts w:hint="eastAsia"/>
        </w:rPr>
        <w:t xml:space="preserve"> </w:t>
      </w:r>
      <w:r w:rsidR="00747A9B">
        <w:rPr>
          <w:rFonts w:hint="eastAsia"/>
        </w:rPr>
        <w:t>Source Address Verification (SAV)</w:t>
      </w:r>
      <w:bookmarkEnd w:id="4619"/>
      <w:r>
        <w:rPr>
          <w:rFonts w:hint="eastAsia"/>
        </w:rPr>
        <w:t xml:space="preserve"> </w:t>
      </w:r>
    </w:p>
    <w:tbl>
      <w:tblPr>
        <w:tblStyle w:val="CLIWide"/>
        <w:tblW w:w="0" w:type="auto"/>
        <w:tblLook w:val="01E0" w:firstRow="1" w:lastRow="1" w:firstColumn="1" w:lastColumn="1" w:noHBand="0" w:noVBand="0"/>
      </w:tblPr>
      <w:tblGrid>
        <w:gridCol w:w="4815"/>
        <w:gridCol w:w="3507"/>
      </w:tblGrid>
      <w:tr w:rsidR="00CC4303"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2F5F3A" w:rsidRDefault="00CC4303" w:rsidP="00785787">
            <w:pPr>
              <w:pStyle w:val="aa"/>
              <w:ind w:right="20"/>
              <w:rPr>
                <w:bCs/>
                <w:sz w:val="18"/>
              </w:rPr>
            </w:pPr>
            <w:r w:rsidRPr="002F5F3A">
              <w:rPr>
                <w:bCs/>
                <w:sz w:val="18"/>
              </w:rPr>
              <w:t>Command</w:t>
            </w:r>
          </w:p>
        </w:tc>
        <w:tc>
          <w:tcPr>
            <w:tcW w:w="3507" w:type="dxa"/>
          </w:tcPr>
          <w:p w14:paraId="238376C2" w14:textId="77777777" w:rsidR="00CC4303" w:rsidRPr="002F5F3A" w:rsidRDefault="00CC4303" w:rsidP="00785787">
            <w:pPr>
              <w:pStyle w:val="aa"/>
              <w:ind w:right="20"/>
              <w:rPr>
                <w:bCs/>
                <w:sz w:val="18"/>
              </w:rPr>
            </w:pPr>
            <w:r w:rsidRPr="002F5F3A">
              <w:rPr>
                <w:bCs/>
                <w:sz w:val="18"/>
              </w:rPr>
              <w:t>Description</w:t>
            </w:r>
          </w:p>
        </w:tc>
      </w:tr>
      <w:tr w:rsidR="00CC4303" w14:paraId="573100CD" w14:textId="77777777" w:rsidTr="00DA1143">
        <w:trPr>
          <w:trHeight w:val="327"/>
        </w:trPr>
        <w:tc>
          <w:tcPr>
            <w:tcW w:w="4815" w:type="dxa"/>
          </w:tcPr>
          <w:p w14:paraId="27E8CE31" w14:textId="77777777" w:rsidR="00CC4303" w:rsidRPr="002F5F3A" w:rsidRDefault="00747A9B" w:rsidP="00785787">
            <w:pPr>
              <w:pStyle w:val="aa"/>
              <w:ind w:right="20"/>
              <w:rPr>
                <w:b/>
                <w:bCs/>
              </w:rPr>
            </w:pPr>
            <w:r w:rsidRPr="00747A9B">
              <w:rPr>
                <w:b/>
                <w:bCs/>
              </w:rPr>
              <w:t>cable source-verify</w:t>
            </w:r>
          </w:p>
        </w:tc>
        <w:tc>
          <w:tcPr>
            <w:tcW w:w="3507" w:type="dxa"/>
          </w:tcPr>
          <w:p w14:paraId="293AFE0D" w14:textId="77777777" w:rsidR="00CC4303" w:rsidRPr="002F5F3A" w:rsidRDefault="00747A9B" w:rsidP="00785787">
            <w:pPr>
              <w:pStyle w:val="aa"/>
              <w:ind w:right="20"/>
            </w:pPr>
            <w:r>
              <w:t>E</w:t>
            </w:r>
            <w:r>
              <w:rPr>
                <w:rFonts w:hint="eastAsia"/>
              </w:rPr>
              <w:t>nable SAV feature</w:t>
            </w:r>
          </w:p>
        </w:tc>
      </w:tr>
      <w:tr w:rsidR="00CC4303" w14:paraId="5FACD85B" w14:textId="77777777" w:rsidTr="00DA1143">
        <w:trPr>
          <w:trHeight w:val="327"/>
        </w:trPr>
        <w:tc>
          <w:tcPr>
            <w:tcW w:w="4815" w:type="dxa"/>
          </w:tcPr>
          <w:p w14:paraId="0DF8AEA3" w14:textId="77777777" w:rsidR="00CC4303" w:rsidRPr="002F5F3A" w:rsidRDefault="00CC4303" w:rsidP="00785787">
            <w:pPr>
              <w:pStyle w:val="aa"/>
              <w:ind w:right="20"/>
              <w:rPr>
                <w:b/>
                <w:bCs/>
              </w:rPr>
            </w:pPr>
            <w:r>
              <w:rPr>
                <w:rFonts w:hint="eastAsia"/>
                <w:b/>
                <w:bCs/>
              </w:rPr>
              <w:t xml:space="preserve">no </w:t>
            </w:r>
            <w:r w:rsidR="00747A9B" w:rsidRPr="00747A9B">
              <w:rPr>
                <w:b/>
                <w:bCs/>
              </w:rPr>
              <w:t>cable source-verify</w:t>
            </w:r>
          </w:p>
        </w:tc>
        <w:tc>
          <w:tcPr>
            <w:tcW w:w="3507" w:type="dxa"/>
          </w:tcPr>
          <w:p w14:paraId="185067DA" w14:textId="77777777" w:rsidR="00CC4303" w:rsidRPr="002F5F3A" w:rsidRDefault="00747A9B" w:rsidP="00785787">
            <w:pPr>
              <w:pStyle w:val="aa"/>
              <w:ind w:right="20"/>
            </w:pPr>
            <w:r>
              <w:rPr>
                <w:rFonts w:hint="eastAsia"/>
              </w:rPr>
              <w:t>Disable SAV feature</w:t>
            </w:r>
          </w:p>
        </w:tc>
      </w:tr>
    </w:tbl>
    <w:p w14:paraId="04F503D0" w14:textId="77777777" w:rsidR="00CC4303" w:rsidRPr="00670039" w:rsidRDefault="00CC430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CC4303" w:rsidRPr="0032769C" w14:paraId="5313F777" w14:textId="77777777" w:rsidTr="00DA1143">
        <w:trPr>
          <w:trHeight w:val="841"/>
        </w:trPr>
        <w:tc>
          <w:tcPr>
            <w:tcW w:w="9020" w:type="dxa"/>
          </w:tcPr>
          <w:p w14:paraId="469FF37E" w14:textId="77777777" w:rsidR="00CC4303" w:rsidRPr="0032769C" w:rsidRDefault="00CC4303" w:rsidP="00785787">
            <w:pPr>
              <w:pStyle w:val="aa"/>
              <w:ind w:right="20"/>
              <w:rPr>
                <w:rFonts w:ascii="Courier New" w:hAnsi="Courier New" w:cs="Courier New"/>
              </w:rPr>
            </w:pPr>
          </w:p>
          <w:p w14:paraId="014CF3B5"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02E0C72"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14:paraId="01A032E8" w14:textId="77777777" w:rsidR="00CC4303" w:rsidRDefault="00CC4303"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 xml:space="preserve">cable </w:t>
            </w:r>
            <w:r w:rsidR="00747A9B" w:rsidRPr="00747A9B">
              <w:rPr>
                <w:rFonts w:ascii="Courier New" w:hAnsi="Courier New" w:cs="Courier New"/>
                <w:b/>
                <w:bCs/>
              </w:rPr>
              <w:t>source-verify</w:t>
            </w:r>
          </w:p>
          <w:p w14:paraId="79CDA3D0" w14:textId="77777777"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14:paraId="61125978" w14:textId="77777777" w:rsidR="00CC4303" w:rsidRDefault="00CC4303" w:rsidP="00785787">
            <w:pPr>
              <w:pStyle w:val="aa"/>
              <w:ind w:right="20"/>
              <w:rPr>
                <w:rFonts w:ascii="Courier New" w:hAnsi="Courier New" w:cs="Courier New"/>
              </w:rPr>
            </w:pPr>
            <w:r>
              <w:rPr>
                <w:rFonts w:ascii="Courier New" w:hAnsi="Courier New" w:cs="Courier New"/>
              </w:rPr>
              <w:t>Router#</w:t>
            </w:r>
          </w:p>
          <w:p w14:paraId="17FF4410"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cpe</w:t>
            </w:r>
          </w:p>
          <w:p w14:paraId="36E2C9C4" w14:textId="77777777" w:rsidR="0010526F" w:rsidRPr="0010526F" w:rsidRDefault="0010526F" w:rsidP="00785787">
            <w:pPr>
              <w:ind w:right="20"/>
              <w:rPr>
                <w:rFonts w:ascii="Courier New" w:hAnsi="Courier New" w:cs="Courier New"/>
              </w:rPr>
            </w:pPr>
            <w:r w:rsidRPr="0010526F">
              <w:rPr>
                <w:rFonts w:ascii="Courier New" w:hAnsi="Courier New" w:cs="Courier New"/>
              </w:rPr>
              <w:t xml:space="preserve">MAC Address   </w:t>
            </w:r>
            <w:r>
              <w:rPr>
                <w:rFonts w:ascii="Courier New" w:hAnsi="Courier New" w:cs="Courier New" w:hint="eastAsia"/>
              </w:rPr>
              <w:t xml:space="preserve">   </w:t>
            </w:r>
            <w:r w:rsidRPr="0010526F">
              <w:rPr>
                <w:rFonts w:ascii="Courier New" w:hAnsi="Courier New" w:cs="Courier New"/>
              </w:rPr>
              <w:t xml:space="preserve">  IP Address   </w:t>
            </w:r>
            <w:r>
              <w:rPr>
                <w:rFonts w:ascii="Courier New" w:hAnsi="Courier New" w:cs="Courier New" w:hint="eastAsia"/>
              </w:rPr>
              <w:t xml:space="preserve"> </w:t>
            </w:r>
            <w:r w:rsidRPr="0010526F">
              <w:rPr>
                <w:rFonts w:ascii="Courier New" w:hAnsi="Courier New" w:cs="Courier New"/>
              </w:rPr>
              <w:t xml:space="preserve">Dual IP    Device Class   </w:t>
            </w:r>
          </w:p>
          <w:p w14:paraId="356347A2" w14:textId="77777777" w:rsidR="0010526F" w:rsidRDefault="0010526F" w:rsidP="00785787">
            <w:pPr>
              <w:pStyle w:val="aa"/>
              <w:ind w:right="20"/>
              <w:rPr>
                <w:rFonts w:ascii="Courier New" w:hAnsi="Courier New" w:cs="Courier New"/>
              </w:rPr>
            </w:pPr>
            <w:r>
              <w:rPr>
                <w:rFonts w:ascii="Courier New" w:hAnsi="Courier New" w:cs="Courier New" w:hint="eastAsia"/>
              </w:rPr>
              <w:t>0001c.25bc.c546 10.25.8.211 no         cpe</w:t>
            </w:r>
          </w:p>
          <w:p w14:paraId="3CBFED1D" w14:textId="77777777" w:rsidR="0010526F" w:rsidRPr="0010526F" w:rsidRDefault="0010526F" w:rsidP="00785787">
            <w:pPr>
              <w:pStyle w:val="aa"/>
              <w:ind w:right="20"/>
              <w:rPr>
                <w:rFonts w:ascii="Courier New" w:hAnsi="Courier New" w:cs="Courier New"/>
              </w:rPr>
            </w:pPr>
          </w:p>
          <w:p w14:paraId="29F85484" w14:textId="77777777"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dpoe-cpe</w:t>
            </w:r>
          </w:p>
          <w:p w14:paraId="36CF23C5" w14:textId="77777777" w:rsidR="0010526F" w:rsidRPr="0010526F" w:rsidRDefault="0010526F" w:rsidP="00785787">
            <w:pPr>
              <w:pStyle w:val="aa"/>
              <w:ind w:right="20"/>
              <w:rPr>
                <w:rFonts w:ascii="Courier New" w:hAnsi="Courier New" w:cs="Courier New"/>
              </w:rPr>
            </w:pPr>
            <w:r w:rsidRPr="0010526F">
              <w:rPr>
                <w:rFonts w:ascii="Courier New" w:hAnsi="Courier New" w:cs="Courier New"/>
              </w:rPr>
              <w:t xml:space="preserve">CM MAC Addr     CM IP Addr  </w:t>
            </w:r>
            <w:r>
              <w:rPr>
                <w:rFonts w:ascii="Courier New" w:hAnsi="Courier New" w:cs="Courier New" w:hint="eastAsia"/>
              </w:rPr>
              <w:t xml:space="preserve"> </w:t>
            </w:r>
            <w:r w:rsidRPr="0010526F">
              <w:rPr>
                <w:rFonts w:ascii="Courier New" w:hAnsi="Courier New" w:cs="Courier New"/>
              </w:rPr>
              <w:t xml:space="preserve">  I/F    </w:t>
            </w:r>
            <w:r>
              <w:rPr>
                <w:rFonts w:ascii="Courier New" w:hAnsi="Courier New" w:cs="Courier New" w:hint="eastAsia"/>
              </w:rPr>
              <w:t xml:space="preserve"> </w:t>
            </w:r>
            <w:r w:rsidRPr="0010526F">
              <w:rPr>
                <w:rFonts w:ascii="Courier New" w:hAnsi="Courier New" w:cs="Courier New"/>
              </w:rPr>
              <w:t>S/C    CPE MAC Addr    CPE IP Addr</w:t>
            </w:r>
          </w:p>
          <w:p w14:paraId="439C11E9" w14:textId="77777777" w:rsidR="0010526F" w:rsidRDefault="0010526F" w:rsidP="00785787">
            <w:pPr>
              <w:pStyle w:val="aa"/>
              <w:ind w:right="20"/>
              <w:rPr>
                <w:rFonts w:ascii="Courier New" w:hAnsi="Courier New" w:cs="Courier New"/>
              </w:rPr>
            </w:pPr>
            <w:r w:rsidRPr="0010526F">
              <w:rPr>
                <w:rFonts w:ascii="Courier New" w:hAnsi="Courier New" w:cs="Courier New" w:hint="eastAsia"/>
              </w:rPr>
              <w:t>000d.b641.c3e8 172.17.10.100 1(CMCI) 10/3  001c.25bc.c546 10.25.8.211</w:t>
            </w:r>
          </w:p>
          <w:p w14:paraId="5567ED36" w14:textId="77777777" w:rsidR="0010526F" w:rsidRPr="0010526F" w:rsidRDefault="0010526F" w:rsidP="00785787">
            <w:pPr>
              <w:pStyle w:val="aa"/>
              <w:ind w:right="20"/>
              <w:rPr>
                <w:rFonts w:ascii="Courier New" w:hAnsi="Courier New" w:cs="Courier New"/>
              </w:rPr>
            </w:pPr>
          </w:p>
          <w:p w14:paraId="0F041B18" w14:textId="77777777" w:rsidR="0010526F" w:rsidRDefault="0010526F" w:rsidP="00785787">
            <w:pPr>
              <w:pStyle w:val="aa"/>
              <w:ind w:right="20"/>
              <w:rPr>
                <w:rFonts w:ascii="Courier New" w:hAnsi="Courier New" w:cs="Courier New"/>
              </w:rPr>
            </w:pPr>
            <w:r>
              <w:rPr>
                <w:rFonts w:ascii="Courier New" w:hAnsi="Courier New" w:cs="Courier New"/>
              </w:rPr>
              <w:t>Router#</w:t>
            </w:r>
          </w:p>
          <w:p w14:paraId="2B901F78" w14:textId="77777777" w:rsidR="0010526F" w:rsidRPr="0032769C" w:rsidRDefault="0010526F" w:rsidP="00785787">
            <w:pPr>
              <w:pStyle w:val="aa"/>
              <w:ind w:right="20"/>
              <w:rPr>
                <w:rFonts w:ascii="Courier New" w:hAnsi="Courier New" w:cs="Courier New"/>
              </w:rPr>
            </w:pPr>
          </w:p>
        </w:tc>
      </w:tr>
    </w:tbl>
    <w:p w14:paraId="400964E6" w14:textId="77777777" w:rsidR="00862418" w:rsidRDefault="00862418" w:rsidP="00785787">
      <w:pPr>
        <w:pStyle w:val="3"/>
        <w:ind w:left="0" w:right="20"/>
      </w:pPr>
      <w:bookmarkStart w:id="4620" w:name="_Toc444695346"/>
      <w:r>
        <w:rPr>
          <w:rFonts w:hint="eastAsia"/>
        </w:rPr>
        <w:t>Static SAV Setting</w:t>
      </w:r>
      <w:bookmarkEnd w:id="4620"/>
    </w:p>
    <w:p w14:paraId="4370AF22" w14:textId="77777777" w:rsidR="00862418" w:rsidRDefault="00862418" w:rsidP="00785787">
      <w:pPr>
        <w:pStyle w:val="a3"/>
        <w:ind w:left="0" w:right="20"/>
      </w:pPr>
      <w:r>
        <w:rPr>
          <w:rFonts w:hint="eastAsia"/>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77777777" w:rsidR="00862418" w:rsidRDefault="00862418" w:rsidP="00785787">
      <w:pPr>
        <w:pStyle w:val="a3"/>
        <w:ind w:left="0" w:right="20"/>
      </w:pPr>
      <w:r>
        <w:rPr>
          <w:rFonts w:hint="eastAsia"/>
        </w:rPr>
        <w:t xml:space="preserve">To enable the use of SAV CM Authorications, use this command. </w:t>
      </w:r>
      <w:r>
        <w:t>T</w:t>
      </w:r>
      <w:r>
        <w:rPr>
          <w:rFonts w:hint="eastAsia"/>
        </w:rPr>
        <w:t xml:space="preserve">his feature is only applicable when the </w:t>
      </w:r>
      <w:r>
        <w:t>“</w:t>
      </w:r>
      <w:r w:rsidRPr="00862418">
        <w:rPr>
          <w:rFonts w:hint="eastAsia"/>
          <w:b/>
        </w:rPr>
        <w:t>cable source-verify</w:t>
      </w:r>
      <w:r>
        <w:t>”</w:t>
      </w:r>
      <w:r>
        <w:rPr>
          <w:rFonts w:hint="eastAsia"/>
        </w:rPr>
        <w:t xml:space="preserve"> command of bundle interface is enabled.</w:t>
      </w:r>
    </w:p>
    <w:p w14:paraId="527EBFF6" w14:textId="720E4366" w:rsidR="00862418" w:rsidRDefault="00862418" w:rsidP="00785787">
      <w:pPr>
        <w:pStyle w:val="afffff3"/>
        <w:ind w:left="0" w:right="20"/>
      </w:pPr>
      <w:bookmarkStart w:id="4621" w:name="_Toc391575417"/>
      <w:r>
        <w:t xml:space="preserve">Table </w:t>
      </w:r>
      <w:fldSimple w:instr=" SEQ Table \* ARABIC ">
        <w:r w:rsidR="00496ADB">
          <w:rPr>
            <w:noProof/>
          </w:rPr>
          <w:t>278</w:t>
        </w:r>
      </w:fldSimple>
      <w:r w:rsidR="00496ADB">
        <w:rPr>
          <w:rFonts w:hint="eastAsia"/>
        </w:rPr>
        <w:t xml:space="preserve"> </w:t>
      </w:r>
      <w:r>
        <w:rPr>
          <w:rFonts w:hint="eastAsia"/>
        </w:rPr>
        <w:t>Static Source Address Verification (SAV)</w:t>
      </w:r>
      <w:bookmarkEnd w:id="4621"/>
      <w:r>
        <w:rPr>
          <w:rFonts w:hint="eastAsia"/>
        </w:rPr>
        <w:t xml:space="preserve"> </w:t>
      </w:r>
    </w:p>
    <w:tbl>
      <w:tblPr>
        <w:tblStyle w:val="CLIWide"/>
        <w:tblW w:w="0" w:type="auto"/>
        <w:tblLook w:val="01E0" w:firstRow="1" w:lastRow="1" w:firstColumn="1" w:lastColumn="1" w:noHBand="0" w:noVBand="0"/>
      </w:tblPr>
      <w:tblGrid>
        <w:gridCol w:w="4815"/>
        <w:gridCol w:w="3507"/>
      </w:tblGrid>
      <w:tr w:rsidR="00862418"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2F5F3A" w:rsidRDefault="00862418" w:rsidP="00785787">
            <w:pPr>
              <w:pStyle w:val="aa"/>
              <w:ind w:right="20"/>
              <w:rPr>
                <w:bCs/>
                <w:sz w:val="18"/>
              </w:rPr>
            </w:pPr>
            <w:r w:rsidRPr="002F5F3A">
              <w:rPr>
                <w:bCs/>
                <w:sz w:val="18"/>
              </w:rPr>
              <w:t>Command</w:t>
            </w:r>
          </w:p>
        </w:tc>
        <w:tc>
          <w:tcPr>
            <w:tcW w:w="3507" w:type="dxa"/>
          </w:tcPr>
          <w:p w14:paraId="36A45720" w14:textId="77777777" w:rsidR="00862418" w:rsidRPr="002F5F3A" w:rsidRDefault="00862418" w:rsidP="00785787">
            <w:pPr>
              <w:pStyle w:val="aa"/>
              <w:ind w:right="20"/>
              <w:rPr>
                <w:bCs/>
                <w:sz w:val="18"/>
              </w:rPr>
            </w:pPr>
            <w:r w:rsidRPr="002F5F3A">
              <w:rPr>
                <w:bCs/>
                <w:sz w:val="18"/>
              </w:rPr>
              <w:t>Description</w:t>
            </w:r>
          </w:p>
        </w:tc>
      </w:tr>
      <w:tr w:rsidR="00862418" w14:paraId="7DB9B2A8" w14:textId="77777777" w:rsidTr="00775DFC">
        <w:trPr>
          <w:trHeight w:val="327"/>
        </w:trPr>
        <w:tc>
          <w:tcPr>
            <w:tcW w:w="4815" w:type="dxa"/>
          </w:tcPr>
          <w:p w14:paraId="3237D330" w14:textId="77777777" w:rsidR="00862418" w:rsidRPr="002F5F3A" w:rsidRDefault="00E2054D" w:rsidP="00785787">
            <w:pPr>
              <w:pStyle w:val="aa"/>
              <w:ind w:right="20"/>
              <w:rPr>
                <w:b/>
                <w:bCs/>
              </w:rPr>
            </w:pPr>
            <w:r w:rsidRPr="00E2054D">
              <w:rPr>
                <w:b/>
                <w:bCs/>
              </w:rPr>
              <w:t>cable source-verify enable-sav-static</w:t>
            </w:r>
          </w:p>
        </w:tc>
        <w:tc>
          <w:tcPr>
            <w:tcW w:w="3507" w:type="dxa"/>
          </w:tcPr>
          <w:p w14:paraId="22ADB9B2" w14:textId="77777777" w:rsidR="00862418" w:rsidRPr="002F5F3A" w:rsidRDefault="00862418" w:rsidP="00785787">
            <w:pPr>
              <w:pStyle w:val="aa"/>
              <w:ind w:right="20"/>
            </w:pPr>
            <w:r>
              <w:t>E</w:t>
            </w:r>
            <w:r>
              <w:rPr>
                <w:rFonts w:hint="eastAsia"/>
              </w:rPr>
              <w:t xml:space="preserve">nable </w:t>
            </w:r>
            <w:r w:rsidR="00E2054D">
              <w:rPr>
                <w:rFonts w:hint="eastAsia"/>
              </w:rPr>
              <w:t xml:space="preserve">Static </w:t>
            </w:r>
            <w:r>
              <w:rPr>
                <w:rFonts w:hint="eastAsia"/>
              </w:rPr>
              <w:t>SAV feature</w:t>
            </w:r>
          </w:p>
        </w:tc>
      </w:tr>
      <w:tr w:rsidR="00862418" w14:paraId="7770B531" w14:textId="77777777" w:rsidTr="00775DFC">
        <w:trPr>
          <w:trHeight w:val="327"/>
        </w:trPr>
        <w:tc>
          <w:tcPr>
            <w:tcW w:w="4815" w:type="dxa"/>
          </w:tcPr>
          <w:p w14:paraId="5807E4CB" w14:textId="77777777" w:rsidR="00862418" w:rsidRPr="002F5F3A" w:rsidRDefault="00862418" w:rsidP="00785787">
            <w:pPr>
              <w:pStyle w:val="aa"/>
              <w:ind w:right="20"/>
              <w:rPr>
                <w:b/>
                <w:bCs/>
              </w:rPr>
            </w:pPr>
            <w:r>
              <w:rPr>
                <w:rFonts w:hint="eastAsia"/>
                <w:b/>
                <w:bCs/>
              </w:rPr>
              <w:t xml:space="preserve">no </w:t>
            </w:r>
            <w:r w:rsidR="00E2054D" w:rsidRPr="00E2054D">
              <w:rPr>
                <w:b/>
                <w:bCs/>
              </w:rPr>
              <w:t>cable source-verify enable-sav-static</w:t>
            </w:r>
          </w:p>
        </w:tc>
        <w:tc>
          <w:tcPr>
            <w:tcW w:w="3507" w:type="dxa"/>
          </w:tcPr>
          <w:p w14:paraId="41E13310" w14:textId="77777777" w:rsidR="00862418" w:rsidRPr="002F5F3A" w:rsidRDefault="00862418" w:rsidP="00785787">
            <w:pPr>
              <w:pStyle w:val="aa"/>
              <w:ind w:right="20"/>
            </w:pPr>
            <w:r>
              <w:rPr>
                <w:rFonts w:hint="eastAsia"/>
              </w:rPr>
              <w:t xml:space="preserve">Disable </w:t>
            </w:r>
            <w:r w:rsidR="00E2054D">
              <w:rPr>
                <w:rFonts w:hint="eastAsia"/>
              </w:rPr>
              <w:t xml:space="preserve">Static </w:t>
            </w:r>
            <w:r>
              <w:rPr>
                <w:rFonts w:hint="eastAsia"/>
              </w:rPr>
              <w:t>SAV feature</w:t>
            </w:r>
          </w:p>
        </w:tc>
      </w:tr>
    </w:tbl>
    <w:p w14:paraId="39E40479" w14:textId="77777777" w:rsidR="00862418" w:rsidRPr="00670039" w:rsidRDefault="00862418"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862418" w:rsidRPr="0032769C" w14:paraId="40BF11EF" w14:textId="77777777" w:rsidTr="00775DFC">
        <w:trPr>
          <w:trHeight w:val="841"/>
        </w:trPr>
        <w:tc>
          <w:tcPr>
            <w:tcW w:w="9020" w:type="dxa"/>
          </w:tcPr>
          <w:p w14:paraId="7B8C708B"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C6757D"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Router(config)# </w:t>
            </w:r>
            <w:r w:rsidR="00E2054D" w:rsidRPr="00E2054D">
              <w:rPr>
                <w:rFonts w:ascii="Courier New" w:hAnsi="Courier New" w:cs="Courier New"/>
                <w:b/>
                <w:bCs/>
              </w:rPr>
              <w:t>cable source-verify enable-sav-static</w:t>
            </w:r>
          </w:p>
          <w:p w14:paraId="399612F4" w14:textId="77777777"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w:t>
            </w:r>
            <w:r w:rsidRPr="0032769C">
              <w:rPr>
                <w:rFonts w:ascii="Courier New" w:hAnsi="Courier New" w:cs="Courier New"/>
              </w:rPr>
              <w:t xml:space="preserve">)# </w:t>
            </w:r>
            <w:r>
              <w:rPr>
                <w:rFonts w:ascii="Courier New" w:hAnsi="Courier New" w:cs="Courier New" w:hint="eastAsia"/>
                <w:b/>
                <w:bCs/>
              </w:rPr>
              <w:t>end</w:t>
            </w:r>
          </w:p>
          <w:p w14:paraId="4D61EC9D" w14:textId="77777777" w:rsidR="00862418" w:rsidRPr="0032769C" w:rsidRDefault="00862418" w:rsidP="00785787">
            <w:pPr>
              <w:pStyle w:val="aa"/>
              <w:ind w:right="20"/>
              <w:rPr>
                <w:rFonts w:ascii="Courier New" w:hAnsi="Courier New" w:cs="Courier New"/>
              </w:rPr>
            </w:pPr>
            <w:r>
              <w:rPr>
                <w:rFonts w:ascii="Courier New" w:hAnsi="Courier New" w:cs="Courier New"/>
              </w:rPr>
              <w:t>Router#</w:t>
            </w:r>
          </w:p>
        </w:tc>
      </w:tr>
    </w:tbl>
    <w:p w14:paraId="7D1FE1ED" w14:textId="77777777" w:rsidR="00157E15" w:rsidRDefault="00E2054D" w:rsidP="00785787">
      <w:pPr>
        <w:pStyle w:val="a3"/>
        <w:ind w:left="0" w:right="20"/>
      </w:pPr>
      <w:r>
        <w:rPr>
          <w:rFonts w:hint="eastAsia"/>
        </w:rPr>
        <w:lastRenderedPageBreak/>
        <w:t>The Instances of TLV-43.7 in the CM configuration file refer to the following group name of SAV CM Authorization prefix rules. To create a group name of SAV CM Authorization prefix rules, use the following command.</w:t>
      </w:r>
    </w:p>
    <w:p w14:paraId="4B2B34B6" w14:textId="00775B48" w:rsidR="00E2054D" w:rsidRDefault="00E2054D" w:rsidP="00785787">
      <w:pPr>
        <w:pStyle w:val="afffff3"/>
        <w:ind w:left="0" w:right="20"/>
      </w:pPr>
      <w:bookmarkStart w:id="4622" w:name="_Toc391575418"/>
      <w:r>
        <w:t xml:space="preserve">Table </w:t>
      </w:r>
      <w:fldSimple w:instr=" SEQ Table \* ARABIC ">
        <w:r w:rsidR="00496ADB">
          <w:rPr>
            <w:noProof/>
          </w:rPr>
          <w:t>279</w:t>
        </w:r>
      </w:fldSimple>
      <w:r w:rsidR="00496ADB">
        <w:rPr>
          <w:rFonts w:hint="eastAsia"/>
        </w:rPr>
        <w:t xml:space="preserve"> </w:t>
      </w:r>
      <w:r>
        <w:rPr>
          <w:rFonts w:hint="eastAsia"/>
        </w:rPr>
        <w:t>Source Address Verification (SAV) group</w:t>
      </w:r>
      <w:bookmarkEnd w:id="4622"/>
    </w:p>
    <w:tbl>
      <w:tblPr>
        <w:tblStyle w:val="CLIWide"/>
        <w:tblW w:w="0" w:type="auto"/>
        <w:tblLook w:val="01E0" w:firstRow="1" w:lastRow="1" w:firstColumn="1" w:lastColumn="1" w:noHBand="0" w:noVBand="0"/>
      </w:tblPr>
      <w:tblGrid>
        <w:gridCol w:w="4815"/>
        <w:gridCol w:w="3507"/>
      </w:tblGrid>
      <w:tr w:rsidR="00E2054D"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2F5F3A" w:rsidRDefault="00E2054D" w:rsidP="00785787">
            <w:pPr>
              <w:pStyle w:val="aa"/>
              <w:ind w:right="20"/>
              <w:rPr>
                <w:bCs/>
                <w:sz w:val="18"/>
              </w:rPr>
            </w:pPr>
            <w:r w:rsidRPr="002F5F3A">
              <w:rPr>
                <w:bCs/>
                <w:sz w:val="18"/>
              </w:rPr>
              <w:t>Command</w:t>
            </w:r>
          </w:p>
        </w:tc>
        <w:tc>
          <w:tcPr>
            <w:tcW w:w="3507" w:type="dxa"/>
          </w:tcPr>
          <w:p w14:paraId="25410D92" w14:textId="77777777" w:rsidR="00E2054D" w:rsidRPr="002F5F3A" w:rsidRDefault="00E2054D" w:rsidP="00785787">
            <w:pPr>
              <w:pStyle w:val="aa"/>
              <w:ind w:right="20"/>
              <w:rPr>
                <w:bCs/>
                <w:sz w:val="18"/>
              </w:rPr>
            </w:pPr>
            <w:r w:rsidRPr="002F5F3A">
              <w:rPr>
                <w:bCs/>
                <w:sz w:val="18"/>
              </w:rPr>
              <w:t>Description</w:t>
            </w:r>
          </w:p>
        </w:tc>
      </w:tr>
      <w:tr w:rsidR="00E2054D" w14:paraId="73E421B8" w14:textId="77777777" w:rsidTr="00775DFC">
        <w:trPr>
          <w:trHeight w:val="327"/>
        </w:trPr>
        <w:tc>
          <w:tcPr>
            <w:tcW w:w="4815" w:type="dxa"/>
          </w:tcPr>
          <w:p w14:paraId="17C993C6" w14:textId="77777777" w:rsidR="00E2054D" w:rsidRPr="002F5F3A" w:rsidRDefault="00E2054D" w:rsidP="00785787">
            <w:pPr>
              <w:pStyle w:val="aa"/>
              <w:ind w:right="20"/>
              <w:rPr>
                <w:b/>
                <w:bCs/>
              </w:rPr>
            </w:pPr>
            <w:r w:rsidRPr="00E2054D">
              <w:rPr>
                <w:b/>
                <w:bCs/>
              </w:rPr>
              <w:t>cable source-verify group</w:t>
            </w:r>
            <w:r>
              <w:rPr>
                <w:rFonts w:hint="eastAsia"/>
                <w:b/>
                <w:bCs/>
              </w:rPr>
              <w:t xml:space="preserve"> </w:t>
            </w:r>
            <w:r w:rsidRPr="00E2054D">
              <w:rPr>
                <w:b/>
                <w:bCs/>
              </w:rPr>
              <w:t>GROUPNAME</w:t>
            </w:r>
          </w:p>
        </w:tc>
        <w:tc>
          <w:tcPr>
            <w:tcW w:w="3507" w:type="dxa"/>
          </w:tcPr>
          <w:p w14:paraId="2B36E461" w14:textId="77777777" w:rsidR="00E2054D" w:rsidRPr="002F5F3A" w:rsidRDefault="00E2054D" w:rsidP="00785787">
            <w:pPr>
              <w:pStyle w:val="aa"/>
              <w:ind w:right="20"/>
            </w:pPr>
            <w:r>
              <w:t>C</w:t>
            </w:r>
            <w:r>
              <w:rPr>
                <w:rFonts w:hint="eastAsia"/>
              </w:rPr>
              <w:t>reate SAV group</w:t>
            </w:r>
          </w:p>
        </w:tc>
      </w:tr>
      <w:tr w:rsidR="00E2054D" w14:paraId="0E338514" w14:textId="77777777" w:rsidTr="00775DFC">
        <w:trPr>
          <w:trHeight w:val="327"/>
        </w:trPr>
        <w:tc>
          <w:tcPr>
            <w:tcW w:w="4815" w:type="dxa"/>
          </w:tcPr>
          <w:p w14:paraId="11EE90CC" w14:textId="77777777" w:rsidR="00E2054D" w:rsidRPr="002F5F3A" w:rsidRDefault="00E2054D" w:rsidP="00785787">
            <w:pPr>
              <w:pStyle w:val="aa"/>
              <w:ind w:right="20"/>
              <w:rPr>
                <w:b/>
                <w:bCs/>
              </w:rPr>
            </w:pPr>
            <w:r>
              <w:rPr>
                <w:rFonts w:hint="eastAsia"/>
                <w:b/>
                <w:bCs/>
              </w:rPr>
              <w:t xml:space="preserve">no </w:t>
            </w:r>
            <w:r w:rsidRPr="00E2054D">
              <w:rPr>
                <w:b/>
                <w:bCs/>
              </w:rPr>
              <w:t>cable source-verify enable-sav-static</w:t>
            </w:r>
          </w:p>
        </w:tc>
        <w:tc>
          <w:tcPr>
            <w:tcW w:w="3507" w:type="dxa"/>
          </w:tcPr>
          <w:p w14:paraId="0835ACD1" w14:textId="77777777" w:rsidR="00E2054D" w:rsidRPr="002F5F3A" w:rsidRDefault="00E2054D" w:rsidP="00785787">
            <w:pPr>
              <w:pStyle w:val="aa"/>
              <w:ind w:right="20"/>
            </w:pPr>
            <w:r>
              <w:rPr>
                <w:rFonts w:hint="eastAsia"/>
              </w:rPr>
              <w:t>Remove SAV group</w:t>
            </w:r>
          </w:p>
        </w:tc>
      </w:tr>
    </w:tbl>
    <w:p w14:paraId="6984F7C0" w14:textId="77777777" w:rsidR="00E2054D" w:rsidRPr="00670039" w:rsidRDefault="00E2054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E2054D" w:rsidRPr="0032769C" w14:paraId="1AD8CF44" w14:textId="77777777" w:rsidTr="00775DFC">
        <w:trPr>
          <w:trHeight w:val="841"/>
        </w:trPr>
        <w:tc>
          <w:tcPr>
            <w:tcW w:w="9020" w:type="dxa"/>
          </w:tcPr>
          <w:p w14:paraId="2D217664" w14:textId="77777777" w:rsidR="00E2054D" w:rsidRPr="0032769C" w:rsidRDefault="00E2054D" w:rsidP="00785787">
            <w:pPr>
              <w:pStyle w:val="aa"/>
              <w:ind w:right="20"/>
              <w:rPr>
                <w:rFonts w:ascii="Courier New" w:hAnsi="Courier New" w:cs="Courier New"/>
              </w:rPr>
            </w:pPr>
          </w:p>
          <w:p w14:paraId="77C7948B"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3E9A9DDE"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Router(config)# </w:t>
            </w:r>
            <w:r w:rsidRPr="00E2054D">
              <w:rPr>
                <w:rFonts w:ascii="Courier New" w:hAnsi="Courier New" w:cs="Courier New"/>
                <w:b/>
                <w:bCs/>
              </w:rPr>
              <w:t>cable source-verify group</w:t>
            </w:r>
            <w:r>
              <w:rPr>
                <w:rFonts w:ascii="Courier New" w:hAnsi="Courier New" w:cs="Courier New" w:hint="eastAsia"/>
                <w:b/>
                <w:bCs/>
              </w:rPr>
              <w:t xml:space="preserve"> savCfgList</w:t>
            </w:r>
          </w:p>
          <w:p w14:paraId="4CA733C6" w14:textId="77777777" w:rsidR="00E2054D" w:rsidRDefault="00E2054D" w:rsidP="00785787">
            <w:pPr>
              <w:pStyle w:val="aa"/>
              <w:ind w:right="20"/>
              <w:jc w:val="both"/>
              <w:rPr>
                <w:rFonts w:ascii="Courier New" w:hAnsi="Courier New" w:cs="Courier New"/>
                <w:b/>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b/>
              </w:rPr>
              <w:t>static-sav-address 10.50.1.0/24</w:t>
            </w:r>
          </w:p>
          <w:p w14:paraId="457A22DF" w14:textId="77777777"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hint="eastAsia"/>
                <w:b/>
              </w:rPr>
              <w:t>end</w:t>
            </w:r>
          </w:p>
          <w:p w14:paraId="7998AD15" w14:textId="77777777" w:rsidR="00E2054D" w:rsidRDefault="00E2054D" w:rsidP="00785787">
            <w:pPr>
              <w:pStyle w:val="aa"/>
              <w:ind w:right="20"/>
              <w:rPr>
                <w:rFonts w:ascii="Courier New" w:hAnsi="Courier New" w:cs="Courier New"/>
              </w:rPr>
            </w:pPr>
            <w:r>
              <w:rPr>
                <w:rFonts w:ascii="Courier New" w:hAnsi="Courier New" w:cs="Courier New"/>
              </w:rPr>
              <w:t>Router#</w:t>
            </w:r>
          </w:p>
          <w:p w14:paraId="71350A4B" w14:textId="77777777" w:rsidR="00E2054D" w:rsidRPr="0032769C" w:rsidRDefault="00E2054D" w:rsidP="00785787">
            <w:pPr>
              <w:pStyle w:val="aa"/>
              <w:ind w:right="20"/>
              <w:rPr>
                <w:rFonts w:ascii="Courier New" w:hAnsi="Courier New" w:cs="Courier New"/>
              </w:rPr>
            </w:pPr>
          </w:p>
        </w:tc>
      </w:tr>
    </w:tbl>
    <w:p w14:paraId="0A942C76" w14:textId="77777777" w:rsidR="00E2054D" w:rsidRDefault="00E2054D" w:rsidP="00785787">
      <w:pPr>
        <w:pStyle w:val="a3"/>
        <w:ind w:left="0" w:right="20"/>
      </w:pPr>
    </w:p>
    <w:p w14:paraId="717A6CA7" w14:textId="77777777" w:rsidR="00E2054D" w:rsidRDefault="00E2054D" w:rsidP="00785787">
      <w:pPr>
        <w:pStyle w:val="a3"/>
        <w:ind w:left="0" w:right="20"/>
      </w:pPr>
    </w:p>
    <w:p w14:paraId="00A72EF2" w14:textId="77777777" w:rsidR="00BF15E3" w:rsidRPr="00E2054D" w:rsidRDefault="00BF15E3" w:rsidP="00785787">
      <w:pPr>
        <w:pStyle w:val="a3"/>
        <w:ind w:left="0" w:right="20"/>
      </w:pPr>
    </w:p>
    <w:p w14:paraId="28C09929" w14:textId="77777777" w:rsidR="00BF15E3" w:rsidRPr="00A373DB" w:rsidRDefault="00BF15E3" w:rsidP="00785787">
      <w:pPr>
        <w:pStyle w:val="2"/>
        <w:ind w:right="20"/>
      </w:pPr>
      <w:bookmarkStart w:id="4623" w:name="_Toc444695347"/>
      <w:r>
        <w:rPr>
          <w:rFonts w:hint="eastAsia"/>
        </w:rPr>
        <w:lastRenderedPageBreak/>
        <w:t>Subscriber Management</w:t>
      </w:r>
      <w:bookmarkEnd w:id="4623"/>
    </w:p>
    <w:p w14:paraId="7FC089EA" w14:textId="77777777" w:rsidR="00BF15E3" w:rsidRDefault="00DA1143" w:rsidP="00785787">
      <w:pPr>
        <w:pStyle w:val="a3"/>
        <w:ind w:left="0" w:right="20"/>
      </w:pPr>
      <w:r>
        <w:rPr>
          <w:rFonts w:hint="eastAsia"/>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Default="00DA1143" w:rsidP="00785787">
      <w:pPr>
        <w:pStyle w:val="a3"/>
        <w:ind w:left="0" w:right="20"/>
      </w:pPr>
      <w:r>
        <w:rPr>
          <w:rFonts w:hint="eastAsia"/>
        </w:rPr>
        <w:t>Both the DPoE system and the DPoE ONU take part in subscriber management functionality. This section describes the subscriber management functionality supported by system.</w:t>
      </w:r>
    </w:p>
    <w:p w14:paraId="4A0F6411" w14:textId="77777777" w:rsidR="00DA1143" w:rsidRDefault="00E2054D" w:rsidP="00785787">
      <w:pPr>
        <w:pStyle w:val="3"/>
        <w:ind w:left="0" w:right="20"/>
      </w:pPr>
      <w:bookmarkStart w:id="4624" w:name="_Toc444695348"/>
      <w:r>
        <w:rPr>
          <w:rFonts w:hint="eastAsia"/>
        </w:rPr>
        <w:t>CPE Learning Control</w:t>
      </w:r>
      <w:r w:rsidR="00771537">
        <w:rPr>
          <w:rFonts w:hint="eastAsia"/>
        </w:rPr>
        <w:t xml:space="preserve"> at the DPoE System</w:t>
      </w:r>
      <w:bookmarkEnd w:id="4624"/>
    </w:p>
    <w:p w14:paraId="4B7EC1BB" w14:textId="77777777" w:rsidR="00BF15E3" w:rsidRDefault="004D028B" w:rsidP="00785787">
      <w:pPr>
        <w:pStyle w:val="a3"/>
        <w:ind w:left="0" w:right="20"/>
      </w:pPr>
      <w:r>
        <w:rPr>
          <w:rFonts w:hint="eastAsia"/>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DA1143" w:rsidRDefault="00A50979" w:rsidP="00785787">
      <w:pPr>
        <w:pStyle w:val="a3"/>
        <w:ind w:left="0" w:right="20"/>
      </w:pPr>
      <w:r>
        <w:rPr>
          <w:rFonts w:hint="eastAsia"/>
        </w:rPr>
        <w:t>The default maximum number of IP</w:t>
      </w:r>
      <w:r w:rsidR="00DD2E3C">
        <w:rPr>
          <w:rFonts w:hint="eastAsia"/>
        </w:rPr>
        <w:t xml:space="preserve">v4 addresses allowed for CPEs </w:t>
      </w:r>
      <w:r w:rsidR="00DD2E3C">
        <w:t>b</w:t>
      </w:r>
      <w:r>
        <w:rPr>
          <w:rFonts w:hint="eastAsia"/>
        </w:rPr>
        <w:t>ehind an ONU is 16.</w:t>
      </w:r>
    </w:p>
    <w:p w14:paraId="66FA28C0" w14:textId="7606AB7E" w:rsidR="00BF15E3" w:rsidRDefault="00BF15E3" w:rsidP="00785787">
      <w:pPr>
        <w:pStyle w:val="afffff3"/>
        <w:ind w:left="0" w:right="20"/>
      </w:pPr>
      <w:bookmarkStart w:id="4625" w:name="_Toc391575419"/>
      <w:r>
        <w:t xml:space="preserve">Table </w:t>
      </w:r>
      <w:fldSimple w:instr=" SEQ Table \* ARABIC ">
        <w:r w:rsidR="00496ADB">
          <w:rPr>
            <w:noProof/>
          </w:rPr>
          <w:t>280</w:t>
        </w:r>
      </w:fldSimple>
      <w:r w:rsidR="00496ADB">
        <w:rPr>
          <w:rFonts w:hint="eastAsia"/>
        </w:rPr>
        <w:t xml:space="preserve"> </w:t>
      </w:r>
      <w:r w:rsidR="004D028B">
        <w:rPr>
          <w:rFonts w:hint="eastAsia"/>
        </w:rPr>
        <w:t>default maximum number of IPv4 CPEs behind an ONU</w:t>
      </w:r>
      <w:bookmarkEnd w:id="4625"/>
    </w:p>
    <w:tbl>
      <w:tblPr>
        <w:tblStyle w:val="CLIWide"/>
        <w:tblW w:w="0" w:type="auto"/>
        <w:tblLook w:val="01E0" w:firstRow="1" w:lastRow="1" w:firstColumn="1" w:lastColumn="1" w:noHBand="0" w:noVBand="0"/>
      </w:tblPr>
      <w:tblGrid>
        <w:gridCol w:w="4815"/>
        <w:gridCol w:w="3507"/>
      </w:tblGrid>
      <w:tr w:rsidR="00BF15E3"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2F5F3A" w:rsidRDefault="00BF15E3" w:rsidP="00785787">
            <w:pPr>
              <w:pStyle w:val="aa"/>
              <w:ind w:right="20"/>
              <w:rPr>
                <w:bCs/>
                <w:sz w:val="18"/>
              </w:rPr>
            </w:pPr>
            <w:r w:rsidRPr="002F5F3A">
              <w:rPr>
                <w:bCs/>
                <w:sz w:val="18"/>
              </w:rPr>
              <w:t>Command</w:t>
            </w:r>
          </w:p>
        </w:tc>
        <w:tc>
          <w:tcPr>
            <w:tcW w:w="3507" w:type="dxa"/>
          </w:tcPr>
          <w:p w14:paraId="0CD86EF9" w14:textId="77777777" w:rsidR="00BF15E3" w:rsidRPr="002F5F3A" w:rsidRDefault="00BF15E3" w:rsidP="00785787">
            <w:pPr>
              <w:pStyle w:val="aa"/>
              <w:ind w:right="20"/>
              <w:rPr>
                <w:bCs/>
                <w:sz w:val="18"/>
              </w:rPr>
            </w:pPr>
            <w:r w:rsidRPr="002F5F3A">
              <w:rPr>
                <w:bCs/>
                <w:sz w:val="18"/>
              </w:rPr>
              <w:t>Description</w:t>
            </w:r>
          </w:p>
        </w:tc>
      </w:tr>
      <w:tr w:rsidR="00BF15E3" w14:paraId="4A75961E" w14:textId="77777777" w:rsidTr="00DA1143">
        <w:trPr>
          <w:trHeight w:val="327"/>
        </w:trPr>
        <w:tc>
          <w:tcPr>
            <w:tcW w:w="4815" w:type="dxa"/>
          </w:tcPr>
          <w:p w14:paraId="5BC3C28B" w14:textId="77777777" w:rsidR="00BF15E3" w:rsidRPr="002F5F3A" w:rsidRDefault="00E73F49" w:rsidP="00785787">
            <w:pPr>
              <w:pStyle w:val="aa"/>
              <w:ind w:right="20"/>
              <w:rPr>
                <w:b/>
                <w:bCs/>
              </w:rPr>
            </w:pPr>
            <w:r w:rsidRPr="00E73F49">
              <w:rPr>
                <w:b/>
                <w:bCs/>
              </w:rPr>
              <w:t>cable submgmt default</w:t>
            </w:r>
            <w:r>
              <w:rPr>
                <w:rFonts w:hint="eastAsia"/>
                <w:b/>
                <w:bCs/>
              </w:rPr>
              <w:t xml:space="preserve"> </w:t>
            </w:r>
            <w:r w:rsidRPr="00E73F49">
              <w:rPr>
                <w:b/>
                <w:bCs/>
              </w:rPr>
              <w:t>max-cpe</w:t>
            </w:r>
            <w:r>
              <w:rPr>
                <w:rFonts w:hint="eastAsia"/>
                <w:b/>
                <w:bCs/>
              </w:rPr>
              <w:t xml:space="preserve"> (</w:t>
            </w:r>
            <w:r w:rsidRPr="00E73F49">
              <w:rPr>
                <w:b/>
                <w:bCs/>
              </w:rPr>
              <w:t>&lt;1-1023&gt;</w:t>
            </w:r>
            <w:r>
              <w:rPr>
                <w:rFonts w:hint="eastAsia"/>
                <w:b/>
                <w:bCs/>
              </w:rPr>
              <w:t xml:space="preserve"> | </w:t>
            </w:r>
            <w:r w:rsidRPr="00E73F49">
              <w:rPr>
                <w:b/>
                <w:bCs/>
              </w:rPr>
              <w:t>unlimit</w:t>
            </w:r>
            <w:r>
              <w:rPr>
                <w:rFonts w:hint="eastAsia"/>
                <w:b/>
                <w:bCs/>
              </w:rPr>
              <w:t>)</w:t>
            </w:r>
          </w:p>
        </w:tc>
        <w:tc>
          <w:tcPr>
            <w:tcW w:w="3507" w:type="dxa"/>
          </w:tcPr>
          <w:p w14:paraId="000B3ED1" w14:textId="77777777" w:rsidR="00BF15E3" w:rsidRPr="002F5F3A" w:rsidRDefault="004D028B" w:rsidP="00785787">
            <w:pPr>
              <w:pStyle w:val="aa"/>
              <w:ind w:right="20"/>
            </w:pPr>
            <w:r>
              <w:t>S</w:t>
            </w:r>
            <w:r>
              <w:rPr>
                <w:rFonts w:hint="eastAsia"/>
              </w:rPr>
              <w:t>pecifies the default maximum number of IPv4 addresses allowed for CPEs behind an ONU.</w:t>
            </w:r>
          </w:p>
        </w:tc>
      </w:tr>
      <w:tr w:rsidR="00BF15E3" w14:paraId="32F26212" w14:textId="77777777" w:rsidTr="00DA1143">
        <w:trPr>
          <w:trHeight w:val="327"/>
        </w:trPr>
        <w:tc>
          <w:tcPr>
            <w:tcW w:w="4815" w:type="dxa"/>
          </w:tcPr>
          <w:p w14:paraId="1C0CCD9A" w14:textId="77777777" w:rsidR="00BF15E3" w:rsidRPr="002F5F3A" w:rsidRDefault="004D028B" w:rsidP="00785787">
            <w:pPr>
              <w:pStyle w:val="aa"/>
              <w:ind w:right="20"/>
              <w:rPr>
                <w:b/>
                <w:bCs/>
              </w:rPr>
            </w:pPr>
            <w:r w:rsidRPr="004D028B">
              <w:rPr>
                <w:b/>
                <w:bCs/>
              </w:rPr>
              <w:t>no cable submgmt default max-cpe</w:t>
            </w:r>
          </w:p>
        </w:tc>
        <w:tc>
          <w:tcPr>
            <w:tcW w:w="3507" w:type="dxa"/>
          </w:tcPr>
          <w:p w14:paraId="32383FBF" w14:textId="77777777" w:rsidR="00BF15E3" w:rsidRPr="002F5F3A" w:rsidRDefault="004D028B" w:rsidP="00785787">
            <w:pPr>
              <w:pStyle w:val="aa"/>
              <w:ind w:right="20"/>
            </w:pPr>
            <w:r>
              <w:t>C</w:t>
            </w:r>
            <w:r>
              <w:rPr>
                <w:rFonts w:hint="eastAsia"/>
              </w:rPr>
              <w:t xml:space="preserve">hanges the specified value to </w:t>
            </w:r>
            <w:r>
              <w:t>default</w:t>
            </w:r>
            <w:r>
              <w:rPr>
                <w:rFonts w:hint="eastAsia"/>
              </w:rPr>
              <w:t>.</w:t>
            </w:r>
          </w:p>
        </w:tc>
      </w:tr>
    </w:tbl>
    <w:p w14:paraId="17A924A8" w14:textId="77777777" w:rsidR="00BF15E3" w:rsidRPr="00670039" w:rsidRDefault="00BF15E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BF15E3" w:rsidRPr="0032769C" w14:paraId="32E1B5F5" w14:textId="77777777" w:rsidTr="00DA1143">
        <w:trPr>
          <w:trHeight w:val="841"/>
        </w:trPr>
        <w:tc>
          <w:tcPr>
            <w:tcW w:w="9020" w:type="dxa"/>
          </w:tcPr>
          <w:p w14:paraId="4EF00BE2" w14:textId="77777777" w:rsidR="00BF15E3" w:rsidRPr="0032769C" w:rsidRDefault="00BF15E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A04C88C" w14:textId="77777777" w:rsidR="00BF15E3" w:rsidRDefault="00BF15E3" w:rsidP="00785787">
            <w:pPr>
              <w:pStyle w:val="aa"/>
              <w:ind w:right="20"/>
              <w:jc w:val="both"/>
              <w:rPr>
                <w:rFonts w:ascii="Courier New" w:hAnsi="Courier New" w:cs="Courier New"/>
              </w:rPr>
            </w:pPr>
            <w:r w:rsidRPr="0032769C">
              <w:rPr>
                <w:rFonts w:ascii="Courier New" w:hAnsi="Courier New" w:cs="Courier New"/>
              </w:rPr>
              <w:t xml:space="preserve">Router(config)# </w:t>
            </w:r>
            <w:r w:rsidR="004D028B" w:rsidRPr="004D028B">
              <w:rPr>
                <w:rFonts w:ascii="Courier New" w:hAnsi="Courier New" w:cs="Courier New"/>
                <w:b/>
              </w:rPr>
              <w:t>cable submgmt default max-cpe</w:t>
            </w:r>
            <w:r w:rsidR="004D028B" w:rsidRPr="004D028B">
              <w:rPr>
                <w:rFonts w:ascii="Courier New" w:hAnsi="Courier New" w:cs="Courier New" w:hint="eastAsia"/>
                <w:b/>
              </w:rPr>
              <w:t xml:space="preserve"> </w:t>
            </w:r>
            <w:r w:rsidR="004D028B" w:rsidRPr="004D028B">
              <w:rPr>
                <w:rFonts w:ascii="Courier New" w:hAnsi="Courier New" w:cs="Courier New"/>
                <w:b/>
              </w:rPr>
              <w:t>unlimit</w:t>
            </w:r>
          </w:p>
          <w:p w14:paraId="548E8ED5" w14:textId="77777777" w:rsidR="004D028B" w:rsidRPr="0032769C" w:rsidRDefault="004D028B"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C0A5166" w14:textId="77777777" w:rsidR="00BF15E3" w:rsidRPr="0032769C" w:rsidRDefault="00BF15E3" w:rsidP="00785787">
            <w:pPr>
              <w:pStyle w:val="aa"/>
              <w:ind w:right="20"/>
              <w:rPr>
                <w:rFonts w:ascii="Courier New" w:hAnsi="Courier New" w:cs="Courier New"/>
              </w:rPr>
            </w:pPr>
            <w:r>
              <w:rPr>
                <w:rFonts w:ascii="Courier New" w:hAnsi="Courier New" w:cs="Courier New"/>
              </w:rPr>
              <w:t>Router#</w:t>
            </w:r>
          </w:p>
        </w:tc>
      </w:tr>
    </w:tbl>
    <w:p w14:paraId="180E543E" w14:textId="77777777" w:rsidR="00807F80" w:rsidRDefault="004D028B" w:rsidP="00785787">
      <w:pPr>
        <w:pStyle w:val="a3"/>
        <w:ind w:left="0" w:right="20"/>
      </w:pPr>
      <w:r>
        <w:rPr>
          <w:rFonts w:hint="eastAsia"/>
        </w:rPr>
        <w:t xml:space="preserve">To define the docsSubmgt3BaseCpeActiveDef value that </w:t>
      </w:r>
      <w:r w:rsidR="00A50979">
        <w:rPr>
          <w:rFonts w:hint="eastAsia"/>
        </w:rPr>
        <w:t xml:space="preserve">controls whether a limit is placed on how many CPE IP Addresses can be learned and pass data from behind an ONU, use this command. If TLV-35 is not present in a CM Configuration file, this value is used in place of the TLV-35 </w:t>
      </w:r>
      <w:r w:rsidR="00A50979">
        <w:t>“</w:t>
      </w:r>
      <w:r w:rsidR="00A50979">
        <w:rPr>
          <w:rFonts w:hint="eastAsia"/>
        </w:rPr>
        <w:t>Active</w:t>
      </w:r>
      <w:r w:rsidR="00A50979">
        <w:t>”</w:t>
      </w:r>
      <w:r w:rsidR="00A50979">
        <w:rPr>
          <w:rFonts w:hint="eastAsia"/>
        </w:rPr>
        <w:t xml:space="preserve"> bit value.</w:t>
      </w:r>
    </w:p>
    <w:p w14:paraId="78C29900" w14:textId="77777777" w:rsidR="00807F80" w:rsidRDefault="00A50979" w:rsidP="00785787">
      <w:pPr>
        <w:pStyle w:val="a3"/>
        <w:ind w:left="0" w:right="20"/>
      </w:pPr>
      <w:r>
        <w:rPr>
          <w:rFonts w:hint="eastAsia"/>
        </w:rPr>
        <w:t>This value is Diabled by defualt.</w:t>
      </w:r>
    </w:p>
    <w:p w14:paraId="5C7483F8" w14:textId="25B4349A" w:rsidR="00A50979" w:rsidRDefault="00A50979" w:rsidP="00785787">
      <w:pPr>
        <w:pStyle w:val="afffff3"/>
        <w:ind w:left="0" w:right="20"/>
      </w:pPr>
      <w:bookmarkStart w:id="4626" w:name="_Toc391575420"/>
      <w:r>
        <w:t xml:space="preserve">Table </w:t>
      </w:r>
      <w:fldSimple w:instr=" SEQ Table \* ARABIC ">
        <w:r w:rsidR="00496ADB">
          <w:rPr>
            <w:noProof/>
          </w:rPr>
          <w:t>281</w:t>
        </w:r>
      </w:fldSimple>
      <w:r w:rsidR="00496ADB">
        <w:rPr>
          <w:rFonts w:hint="eastAsia"/>
        </w:rPr>
        <w:t xml:space="preserve"> </w:t>
      </w:r>
      <w:r>
        <w:rPr>
          <w:rFonts w:hint="eastAsia"/>
        </w:rPr>
        <w:t>docsSubmgt3BaseCpeActiveDef control</w:t>
      </w:r>
      <w:bookmarkEnd w:id="4626"/>
    </w:p>
    <w:tbl>
      <w:tblPr>
        <w:tblStyle w:val="CLIWide"/>
        <w:tblW w:w="0" w:type="auto"/>
        <w:tblLook w:val="01E0" w:firstRow="1" w:lastRow="1" w:firstColumn="1" w:lastColumn="1" w:noHBand="0" w:noVBand="0"/>
      </w:tblPr>
      <w:tblGrid>
        <w:gridCol w:w="3256"/>
        <w:gridCol w:w="5066"/>
      </w:tblGrid>
      <w:tr w:rsidR="00A50979"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2F5F3A" w:rsidRDefault="00A50979" w:rsidP="00785787">
            <w:pPr>
              <w:pStyle w:val="aa"/>
              <w:ind w:right="20"/>
              <w:rPr>
                <w:bCs/>
                <w:sz w:val="18"/>
              </w:rPr>
            </w:pPr>
            <w:r w:rsidRPr="002F5F3A">
              <w:rPr>
                <w:bCs/>
                <w:sz w:val="18"/>
              </w:rPr>
              <w:t>Command</w:t>
            </w:r>
          </w:p>
        </w:tc>
        <w:tc>
          <w:tcPr>
            <w:tcW w:w="5066" w:type="dxa"/>
          </w:tcPr>
          <w:p w14:paraId="4210D3B8" w14:textId="77777777" w:rsidR="00A50979" w:rsidRPr="002F5F3A" w:rsidRDefault="00A50979" w:rsidP="00785787">
            <w:pPr>
              <w:pStyle w:val="aa"/>
              <w:ind w:right="20"/>
              <w:rPr>
                <w:bCs/>
                <w:sz w:val="18"/>
              </w:rPr>
            </w:pPr>
            <w:r w:rsidRPr="002F5F3A">
              <w:rPr>
                <w:bCs/>
                <w:sz w:val="18"/>
              </w:rPr>
              <w:t>Description</w:t>
            </w:r>
          </w:p>
        </w:tc>
      </w:tr>
      <w:tr w:rsidR="00A50979" w14:paraId="143579B5" w14:textId="77777777" w:rsidTr="00A50979">
        <w:trPr>
          <w:trHeight w:val="327"/>
        </w:trPr>
        <w:tc>
          <w:tcPr>
            <w:tcW w:w="3256" w:type="dxa"/>
          </w:tcPr>
          <w:p w14:paraId="32D4DB7C" w14:textId="77777777" w:rsidR="00A50979" w:rsidRPr="002F5F3A" w:rsidRDefault="00A50979" w:rsidP="00785787">
            <w:pPr>
              <w:pStyle w:val="aa"/>
              <w:ind w:right="20"/>
              <w:rPr>
                <w:b/>
                <w:bCs/>
              </w:rPr>
            </w:pPr>
            <w:r w:rsidRPr="00A50979">
              <w:rPr>
                <w:b/>
                <w:bCs/>
              </w:rPr>
              <w:t>cable submgmt default active</w:t>
            </w:r>
          </w:p>
        </w:tc>
        <w:tc>
          <w:tcPr>
            <w:tcW w:w="5066" w:type="dxa"/>
          </w:tcPr>
          <w:p w14:paraId="2AF50109" w14:textId="77777777" w:rsidR="00A50979" w:rsidRPr="002D2F44" w:rsidRDefault="00A50979" w:rsidP="00785787">
            <w:pPr>
              <w:pStyle w:val="aa"/>
              <w:ind w:right="20"/>
            </w:pPr>
            <w:r w:rsidRPr="002D2F44">
              <w:rPr>
                <w:rFonts w:hint="eastAsia"/>
              </w:rPr>
              <w:t>Enable docsSubmgt3BaseCpeActiveDef control</w:t>
            </w:r>
          </w:p>
        </w:tc>
      </w:tr>
      <w:tr w:rsidR="00A50979" w14:paraId="50C13F85" w14:textId="77777777" w:rsidTr="00A50979">
        <w:trPr>
          <w:trHeight w:val="327"/>
        </w:trPr>
        <w:tc>
          <w:tcPr>
            <w:tcW w:w="3256" w:type="dxa"/>
          </w:tcPr>
          <w:p w14:paraId="628ADA83" w14:textId="77777777" w:rsidR="00A50979" w:rsidRPr="002F5F3A" w:rsidRDefault="00A50979" w:rsidP="00785787">
            <w:pPr>
              <w:pStyle w:val="aa"/>
              <w:ind w:right="20"/>
              <w:rPr>
                <w:b/>
                <w:bCs/>
              </w:rPr>
            </w:pPr>
            <w:r w:rsidRPr="004D028B">
              <w:rPr>
                <w:b/>
                <w:bCs/>
              </w:rPr>
              <w:t xml:space="preserve">no </w:t>
            </w:r>
            <w:r w:rsidRPr="00A50979">
              <w:rPr>
                <w:b/>
                <w:bCs/>
              </w:rPr>
              <w:t>cable submgmt default active</w:t>
            </w:r>
          </w:p>
        </w:tc>
        <w:tc>
          <w:tcPr>
            <w:tcW w:w="5066" w:type="dxa"/>
          </w:tcPr>
          <w:p w14:paraId="03EDB18E" w14:textId="77777777" w:rsidR="00A50979" w:rsidRPr="002D2F44" w:rsidRDefault="00A50979" w:rsidP="00785787">
            <w:pPr>
              <w:pStyle w:val="aa"/>
              <w:ind w:right="20"/>
            </w:pPr>
            <w:r w:rsidRPr="002D2F44">
              <w:rPr>
                <w:rFonts w:hint="eastAsia"/>
              </w:rPr>
              <w:t>Disable docsSubmgt3BaseCpeActiveDef control</w:t>
            </w:r>
          </w:p>
        </w:tc>
      </w:tr>
    </w:tbl>
    <w:p w14:paraId="20AEAE3B"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A50979" w:rsidRPr="0032769C" w14:paraId="7A528032" w14:textId="77777777" w:rsidTr="00775DFC">
        <w:trPr>
          <w:trHeight w:val="841"/>
        </w:trPr>
        <w:tc>
          <w:tcPr>
            <w:tcW w:w="9020" w:type="dxa"/>
          </w:tcPr>
          <w:p w14:paraId="685EC9E6"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7746CCD"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active</w:t>
            </w:r>
          </w:p>
          <w:p w14:paraId="687EABB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5E8DA07B"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4A0D057C" w14:textId="77777777" w:rsidR="00807F80" w:rsidRDefault="00A50979" w:rsidP="00785787">
      <w:pPr>
        <w:pStyle w:val="a3"/>
        <w:ind w:left="0" w:right="20"/>
      </w:pPr>
      <w:r>
        <w:rPr>
          <w:rFonts w:hint="eastAsia"/>
        </w:rPr>
        <w:t xml:space="preserve">To define the docsSubmgt3BaseCpeLearnableDef value that controls whether CPE IP Addresses will be learned and allowed to pass traffic from behind an ONU, use this command. If TLV-35 is not present in a CM Configuration file, this value is used in place of this TLV-35 </w:t>
      </w:r>
      <w:r>
        <w:t>“</w:t>
      </w:r>
      <w:r>
        <w:rPr>
          <w:rFonts w:hint="eastAsia"/>
        </w:rPr>
        <w:t>Learnable</w:t>
      </w:r>
      <w:r>
        <w:t>”</w:t>
      </w:r>
      <w:r>
        <w:rPr>
          <w:rFonts w:hint="eastAsia"/>
        </w:rPr>
        <w:t xml:space="preserve"> bit value.</w:t>
      </w:r>
    </w:p>
    <w:p w14:paraId="709841AE" w14:textId="77777777" w:rsidR="00A50979" w:rsidRDefault="00A50979" w:rsidP="00785787">
      <w:pPr>
        <w:pStyle w:val="a3"/>
        <w:ind w:left="0" w:right="20"/>
      </w:pPr>
      <w:r>
        <w:rPr>
          <w:rFonts w:hint="eastAsia"/>
        </w:rPr>
        <w:t>This value is Enabled by default.</w:t>
      </w:r>
    </w:p>
    <w:p w14:paraId="1C1CB609" w14:textId="77777777" w:rsidR="0052369F" w:rsidRDefault="0052369F" w:rsidP="00785787">
      <w:pPr>
        <w:pStyle w:val="afffff3"/>
        <w:ind w:left="0" w:right="20"/>
      </w:pPr>
      <w:bookmarkStart w:id="4627" w:name="_Toc391575421"/>
    </w:p>
    <w:p w14:paraId="14803AA2" w14:textId="77777777" w:rsidR="0052369F" w:rsidRDefault="0052369F" w:rsidP="00785787">
      <w:pPr>
        <w:pStyle w:val="afffff3"/>
        <w:ind w:left="0" w:right="20"/>
      </w:pPr>
    </w:p>
    <w:p w14:paraId="165617A5" w14:textId="54FFF36F" w:rsidR="00A50979" w:rsidRDefault="00A50979" w:rsidP="00785787">
      <w:pPr>
        <w:pStyle w:val="afffff3"/>
        <w:ind w:left="0" w:right="20"/>
      </w:pPr>
      <w:r>
        <w:lastRenderedPageBreak/>
        <w:t xml:space="preserve">Table </w:t>
      </w:r>
      <w:fldSimple w:instr=" SEQ Table \* ARABIC ">
        <w:r w:rsidR="00496ADB">
          <w:rPr>
            <w:noProof/>
          </w:rPr>
          <w:t>282</w:t>
        </w:r>
      </w:fldSimple>
      <w:r w:rsidR="00496ADB">
        <w:rPr>
          <w:rFonts w:hint="eastAsia"/>
        </w:rPr>
        <w:t xml:space="preserve"> </w:t>
      </w:r>
      <w:r>
        <w:rPr>
          <w:rFonts w:hint="eastAsia"/>
        </w:rPr>
        <w:t>docsSubmgt3BaseCpeLearnableDef control</w:t>
      </w:r>
      <w:bookmarkEnd w:id="4627"/>
    </w:p>
    <w:tbl>
      <w:tblPr>
        <w:tblStyle w:val="CLIWide"/>
        <w:tblW w:w="0" w:type="auto"/>
        <w:tblLook w:val="01E0" w:firstRow="1" w:lastRow="1" w:firstColumn="1" w:lastColumn="1" w:noHBand="0" w:noVBand="0"/>
      </w:tblPr>
      <w:tblGrid>
        <w:gridCol w:w="3397"/>
        <w:gridCol w:w="4925"/>
      </w:tblGrid>
      <w:tr w:rsidR="00A50979"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2F5F3A" w:rsidRDefault="00A50979" w:rsidP="00785787">
            <w:pPr>
              <w:pStyle w:val="aa"/>
              <w:ind w:right="20"/>
              <w:rPr>
                <w:bCs/>
                <w:sz w:val="18"/>
              </w:rPr>
            </w:pPr>
            <w:r w:rsidRPr="002F5F3A">
              <w:rPr>
                <w:bCs/>
                <w:sz w:val="18"/>
              </w:rPr>
              <w:t>Command</w:t>
            </w:r>
          </w:p>
        </w:tc>
        <w:tc>
          <w:tcPr>
            <w:tcW w:w="4925" w:type="dxa"/>
          </w:tcPr>
          <w:p w14:paraId="48B2B451" w14:textId="77777777" w:rsidR="00A50979" w:rsidRPr="002F5F3A" w:rsidRDefault="00A50979" w:rsidP="00785787">
            <w:pPr>
              <w:pStyle w:val="aa"/>
              <w:ind w:right="20"/>
              <w:rPr>
                <w:bCs/>
                <w:sz w:val="18"/>
              </w:rPr>
            </w:pPr>
            <w:r w:rsidRPr="002F5F3A">
              <w:rPr>
                <w:bCs/>
                <w:sz w:val="18"/>
              </w:rPr>
              <w:t>Description</w:t>
            </w:r>
          </w:p>
        </w:tc>
      </w:tr>
      <w:tr w:rsidR="00A50979" w14:paraId="351FD3D9" w14:textId="77777777" w:rsidTr="00A50979">
        <w:trPr>
          <w:trHeight w:val="327"/>
        </w:trPr>
        <w:tc>
          <w:tcPr>
            <w:tcW w:w="3397" w:type="dxa"/>
          </w:tcPr>
          <w:p w14:paraId="78E933FE" w14:textId="77777777" w:rsidR="00A50979" w:rsidRPr="002F5F3A" w:rsidRDefault="00A50979" w:rsidP="00785787">
            <w:pPr>
              <w:pStyle w:val="aa"/>
              <w:ind w:right="20"/>
              <w:rPr>
                <w:b/>
                <w:bCs/>
              </w:rPr>
            </w:pPr>
            <w:r w:rsidRPr="00A50979">
              <w:rPr>
                <w:b/>
                <w:bCs/>
              </w:rPr>
              <w:t>cable submgmt default learnable</w:t>
            </w:r>
          </w:p>
        </w:tc>
        <w:tc>
          <w:tcPr>
            <w:tcW w:w="4925" w:type="dxa"/>
          </w:tcPr>
          <w:p w14:paraId="257C85A5" w14:textId="77777777" w:rsidR="00A50979" w:rsidRPr="002D2F44" w:rsidRDefault="00A50979" w:rsidP="00785787">
            <w:pPr>
              <w:pStyle w:val="aa"/>
              <w:ind w:right="20"/>
            </w:pPr>
            <w:r w:rsidRPr="002D2F44">
              <w:rPr>
                <w:rFonts w:hint="eastAsia"/>
              </w:rPr>
              <w:t>Enable docsSubmgt3BaseCpeLearnableDef control</w:t>
            </w:r>
          </w:p>
        </w:tc>
      </w:tr>
      <w:tr w:rsidR="00A50979" w14:paraId="520225AE" w14:textId="77777777" w:rsidTr="00A50979">
        <w:trPr>
          <w:trHeight w:val="327"/>
        </w:trPr>
        <w:tc>
          <w:tcPr>
            <w:tcW w:w="3397" w:type="dxa"/>
          </w:tcPr>
          <w:p w14:paraId="210EFB8F" w14:textId="77777777" w:rsidR="00A50979" w:rsidRPr="002F5F3A" w:rsidRDefault="00A50979" w:rsidP="00785787">
            <w:pPr>
              <w:pStyle w:val="aa"/>
              <w:ind w:right="20"/>
              <w:rPr>
                <w:b/>
                <w:bCs/>
              </w:rPr>
            </w:pPr>
            <w:r w:rsidRPr="004D028B">
              <w:rPr>
                <w:b/>
                <w:bCs/>
              </w:rPr>
              <w:t xml:space="preserve">no </w:t>
            </w:r>
            <w:r w:rsidRPr="00A50979">
              <w:rPr>
                <w:b/>
                <w:bCs/>
              </w:rPr>
              <w:t>cable submgmt default learnable</w:t>
            </w:r>
          </w:p>
        </w:tc>
        <w:tc>
          <w:tcPr>
            <w:tcW w:w="4925" w:type="dxa"/>
          </w:tcPr>
          <w:p w14:paraId="56D55A9D" w14:textId="77777777" w:rsidR="00A50979" w:rsidRPr="002D2F44" w:rsidRDefault="00A50979" w:rsidP="00785787">
            <w:pPr>
              <w:pStyle w:val="aa"/>
              <w:ind w:right="20"/>
            </w:pPr>
            <w:r w:rsidRPr="002D2F44">
              <w:rPr>
                <w:rFonts w:hint="eastAsia"/>
              </w:rPr>
              <w:t>Disable docsSubmgt3BaseCpeLearnableDef control</w:t>
            </w:r>
          </w:p>
        </w:tc>
      </w:tr>
    </w:tbl>
    <w:p w14:paraId="376C6C96" w14:textId="77777777"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A50979" w:rsidRPr="0032769C" w14:paraId="591546E3" w14:textId="77777777" w:rsidTr="00775DFC">
        <w:trPr>
          <w:trHeight w:val="841"/>
        </w:trPr>
        <w:tc>
          <w:tcPr>
            <w:tcW w:w="9020" w:type="dxa"/>
          </w:tcPr>
          <w:p w14:paraId="558E914E"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9693CDE" w14:textId="77777777"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learnable</w:t>
            </w:r>
          </w:p>
          <w:p w14:paraId="35510131" w14:textId="77777777"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7FA787E5" w14:textId="77777777"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14:paraId="204D657B" w14:textId="77777777" w:rsidR="00771537" w:rsidRDefault="00771537" w:rsidP="00785787">
      <w:pPr>
        <w:pStyle w:val="3"/>
        <w:ind w:left="0" w:right="20"/>
      </w:pPr>
      <w:bookmarkStart w:id="4628" w:name="_Toc444695349"/>
      <w:r>
        <w:rPr>
          <w:rFonts w:hint="eastAsia"/>
        </w:rPr>
        <w:t>CPE Learning Control at the ONU</w:t>
      </w:r>
      <w:bookmarkEnd w:id="4628"/>
    </w:p>
    <w:p w14:paraId="543AF28E" w14:textId="77777777" w:rsidR="00A50979" w:rsidRDefault="00771537" w:rsidP="00785787">
      <w:pPr>
        <w:pStyle w:val="a3"/>
        <w:ind w:left="0" w:right="20"/>
      </w:pPr>
      <w:r>
        <w:rPr>
          <w:rFonts w:hint="eastAsia"/>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Default="00771537" w:rsidP="00785787">
      <w:pPr>
        <w:pStyle w:val="a3"/>
        <w:ind w:left="0" w:right="20"/>
      </w:pPr>
      <w:r>
        <w:t>T</w:t>
      </w:r>
      <w:r>
        <w:rPr>
          <w:rFonts w:hint="eastAsia"/>
        </w:rPr>
        <w:t xml:space="preserve">o control the number of CPE MAC Addresses, the </w:t>
      </w:r>
      <w:r>
        <w:t>“</w:t>
      </w:r>
      <w:r>
        <w:rPr>
          <w:rFonts w:hint="eastAsia"/>
        </w:rPr>
        <w:t>Maximum Number of CPEs</w:t>
      </w:r>
      <w:r>
        <w:t>”</w:t>
      </w:r>
      <w:r>
        <w:rPr>
          <w:rFonts w:hint="eastAsia"/>
        </w:rPr>
        <w:t xml:space="preserve"> TLV-18 is used in the CM Configuration File. If this override is configured, any TLV-18 value found in a CM Configuration file is ignored and the override value is used. This system only applies the TLV-18 or gl</w:t>
      </w:r>
      <w:r w:rsidR="004E338C">
        <w:t>o</w:t>
      </w:r>
      <w:r>
        <w:rPr>
          <w:rFonts w:hint="eastAsia"/>
        </w:rPr>
        <w:t xml:space="preserve">bal override value to ONUs </w:t>
      </w:r>
      <w:r>
        <w:t>that</w:t>
      </w:r>
      <w:r>
        <w:rPr>
          <w:rFonts w:hint="eastAsia"/>
        </w:rPr>
        <w:t xml:space="preserve"> are configured for IP(HSD) service.</w:t>
      </w:r>
    </w:p>
    <w:p w14:paraId="3BBFED41" w14:textId="77777777" w:rsidR="00771537" w:rsidRPr="00771537" w:rsidRDefault="00771537" w:rsidP="00785787">
      <w:pPr>
        <w:pStyle w:val="a3"/>
        <w:ind w:left="0" w:right="20"/>
      </w:pPr>
      <w:r>
        <w:rPr>
          <w:rFonts w:hint="eastAsia"/>
        </w:rPr>
        <w:t>TLV-18 does not apply to MEF services.</w:t>
      </w:r>
    </w:p>
    <w:p w14:paraId="4CFDA85C" w14:textId="77777777" w:rsidR="00807F80" w:rsidRDefault="00771537" w:rsidP="00785787">
      <w:pPr>
        <w:pStyle w:val="a3"/>
        <w:ind w:left="0" w:right="20"/>
      </w:pPr>
      <w:r>
        <w:rPr>
          <w:rFonts w:hint="eastAsia"/>
        </w:rPr>
        <w:t>Although DPoE requires the control of L3 CPE addresses at the ONU, it</w:t>
      </w:r>
      <w:r>
        <w:t xml:space="preserve"> is currently not possible because DPoE OAM does not provide any applicable messaging. </w:t>
      </w:r>
      <w:r>
        <w:rPr>
          <w:rFonts w:hint="eastAsia"/>
        </w:rPr>
        <w:t>Due to this, ONUs are currently only able to control L2 CPE addresses.</w:t>
      </w:r>
    </w:p>
    <w:p w14:paraId="3A30B1C8" w14:textId="77777777" w:rsidR="00771537" w:rsidRDefault="00771537" w:rsidP="00785787">
      <w:pPr>
        <w:pStyle w:val="a3"/>
        <w:ind w:left="0" w:right="20"/>
      </w:pPr>
      <w:r>
        <w:rPr>
          <w:rFonts w:hint="eastAsia"/>
        </w:rPr>
        <w:t>To define a global override for TLV-18 values found in CM Configuration files, use this command.</w:t>
      </w:r>
    </w:p>
    <w:p w14:paraId="79210FC2" w14:textId="77777777" w:rsidR="00771537" w:rsidRPr="00771537" w:rsidRDefault="00771537" w:rsidP="00785787">
      <w:pPr>
        <w:pStyle w:val="a3"/>
        <w:ind w:left="0" w:right="20"/>
      </w:pPr>
      <w:r>
        <w:rPr>
          <w:rFonts w:hint="eastAsia"/>
        </w:rPr>
        <w:t>This value has 65535(disables override) by default.</w:t>
      </w:r>
    </w:p>
    <w:p w14:paraId="046677F9" w14:textId="518AC452" w:rsidR="00771537" w:rsidRDefault="00771537" w:rsidP="00785787">
      <w:pPr>
        <w:pStyle w:val="afffff3"/>
        <w:ind w:left="0" w:right="20"/>
      </w:pPr>
      <w:bookmarkStart w:id="4629" w:name="_Toc391575422"/>
      <w:r>
        <w:t xml:space="preserve">Table </w:t>
      </w:r>
      <w:fldSimple w:instr=" SEQ Table \* ARABIC ">
        <w:r w:rsidR="00496ADB">
          <w:rPr>
            <w:noProof/>
          </w:rPr>
          <w:t>283</w:t>
        </w:r>
      </w:fldSimple>
      <w:r w:rsidR="00496ADB">
        <w:rPr>
          <w:rFonts w:hint="eastAsia"/>
        </w:rPr>
        <w:t xml:space="preserve"> </w:t>
      </w:r>
      <w:r>
        <w:rPr>
          <w:rFonts w:hint="eastAsia"/>
        </w:rPr>
        <w:t xml:space="preserve">global override </w:t>
      </w:r>
      <w:r w:rsidR="00815C7E">
        <w:rPr>
          <w:rFonts w:hint="eastAsia"/>
        </w:rPr>
        <w:t>(Maximum Number of CPEs)</w:t>
      </w:r>
      <w:bookmarkEnd w:id="4629"/>
    </w:p>
    <w:tbl>
      <w:tblPr>
        <w:tblStyle w:val="CLIWide"/>
        <w:tblW w:w="0" w:type="auto"/>
        <w:tblLook w:val="01E0" w:firstRow="1" w:lastRow="1" w:firstColumn="1" w:lastColumn="1" w:noHBand="0" w:noVBand="0"/>
      </w:tblPr>
      <w:tblGrid>
        <w:gridCol w:w="3823"/>
        <w:gridCol w:w="4499"/>
      </w:tblGrid>
      <w:tr w:rsidR="00771537"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2F5F3A" w:rsidRDefault="00771537" w:rsidP="00785787">
            <w:pPr>
              <w:pStyle w:val="aa"/>
              <w:ind w:right="20"/>
              <w:rPr>
                <w:bCs/>
                <w:sz w:val="18"/>
              </w:rPr>
            </w:pPr>
            <w:r w:rsidRPr="002F5F3A">
              <w:rPr>
                <w:bCs/>
                <w:sz w:val="18"/>
              </w:rPr>
              <w:t>Command</w:t>
            </w:r>
          </w:p>
        </w:tc>
        <w:tc>
          <w:tcPr>
            <w:tcW w:w="4499" w:type="dxa"/>
          </w:tcPr>
          <w:p w14:paraId="49814680" w14:textId="77777777" w:rsidR="00771537" w:rsidRPr="002F5F3A" w:rsidRDefault="00771537" w:rsidP="00785787">
            <w:pPr>
              <w:pStyle w:val="aa"/>
              <w:ind w:right="20"/>
              <w:rPr>
                <w:bCs/>
                <w:sz w:val="18"/>
              </w:rPr>
            </w:pPr>
            <w:r w:rsidRPr="002F5F3A">
              <w:rPr>
                <w:bCs/>
                <w:sz w:val="18"/>
              </w:rPr>
              <w:t>Description</w:t>
            </w:r>
          </w:p>
        </w:tc>
      </w:tr>
      <w:tr w:rsidR="00771537" w14:paraId="666539C0" w14:textId="77777777" w:rsidTr="00815C7E">
        <w:trPr>
          <w:trHeight w:val="327"/>
        </w:trPr>
        <w:tc>
          <w:tcPr>
            <w:tcW w:w="3823" w:type="dxa"/>
          </w:tcPr>
          <w:p w14:paraId="17967F3B" w14:textId="77777777" w:rsidR="00771537" w:rsidRPr="002F5F3A" w:rsidRDefault="00815C7E" w:rsidP="00785787">
            <w:pPr>
              <w:pStyle w:val="aa"/>
              <w:ind w:right="20"/>
              <w:rPr>
                <w:b/>
                <w:bCs/>
              </w:rPr>
            </w:pPr>
            <w:r w:rsidRPr="00815C7E">
              <w:rPr>
                <w:b/>
                <w:bCs/>
              </w:rPr>
              <w:t>cable modem max-cpe-mac</w:t>
            </w:r>
            <w:r>
              <w:rPr>
                <w:rFonts w:hint="eastAsia"/>
                <w:b/>
                <w:bCs/>
              </w:rPr>
              <w:t xml:space="preserve"> </w:t>
            </w:r>
            <w:r w:rsidRPr="00815C7E">
              <w:rPr>
                <w:b/>
                <w:bCs/>
              </w:rPr>
              <w:t>&lt;0-65535&gt;</w:t>
            </w:r>
          </w:p>
        </w:tc>
        <w:tc>
          <w:tcPr>
            <w:tcW w:w="4499" w:type="dxa"/>
          </w:tcPr>
          <w:p w14:paraId="039BAB37" w14:textId="77777777" w:rsidR="00771537" w:rsidRDefault="00815C7E" w:rsidP="00785787">
            <w:pPr>
              <w:pStyle w:val="aa"/>
              <w:ind w:right="20"/>
            </w:pPr>
            <w:r>
              <w:t>S</w:t>
            </w:r>
            <w:r>
              <w:rPr>
                <w:rFonts w:hint="eastAsia"/>
              </w:rPr>
              <w:t>pecifies the global override value.</w:t>
            </w:r>
          </w:p>
          <w:p w14:paraId="060419FA" w14:textId="77777777" w:rsidR="00815C7E" w:rsidRPr="00230534" w:rsidRDefault="00815C7E" w:rsidP="00785787">
            <w:pPr>
              <w:pStyle w:val="aa"/>
              <w:ind w:right="20"/>
            </w:pPr>
            <w:r>
              <w:t>“</w:t>
            </w:r>
            <w:r>
              <w:rPr>
                <w:rFonts w:hint="eastAsia"/>
              </w:rPr>
              <w:t>0</w:t>
            </w:r>
            <w:r>
              <w:t>”</w:t>
            </w:r>
            <w:r>
              <w:rPr>
                <w:rFonts w:hint="eastAsia"/>
              </w:rPr>
              <w:t xml:space="preserve"> means </w:t>
            </w:r>
            <w:r>
              <w:t>“</w:t>
            </w:r>
            <w:r>
              <w:rPr>
                <w:rFonts w:hint="eastAsia"/>
              </w:rPr>
              <w:t>unlimited</w:t>
            </w:r>
            <w:r>
              <w:t>”</w:t>
            </w:r>
          </w:p>
        </w:tc>
      </w:tr>
      <w:tr w:rsidR="00771537" w14:paraId="372FA915" w14:textId="77777777" w:rsidTr="00815C7E">
        <w:trPr>
          <w:trHeight w:val="327"/>
        </w:trPr>
        <w:tc>
          <w:tcPr>
            <w:tcW w:w="3823" w:type="dxa"/>
          </w:tcPr>
          <w:p w14:paraId="546561DA" w14:textId="77777777" w:rsidR="00771537" w:rsidRPr="002F5F3A" w:rsidRDefault="00815C7E" w:rsidP="00785787">
            <w:pPr>
              <w:pStyle w:val="aa"/>
              <w:ind w:right="20"/>
              <w:rPr>
                <w:b/>
                <w:bCs/>
              </w:rPr>
            </w:pPr>
            <w:r w:rsidRPr="00815C7E">
              <w:rPr>
                <w:b/>
                <w:bCs/>
              </w:rPr>
              <w:t>no cable modem max-cpe-mac</w:t>
            </w:r>
          </w:p>
        </w:tc>
        <w:tc>
          <w:tcPr>
            <w:tcW w:w="4499" w:type="dxa"/>
          </w:tcPr>
          <w:p w14:paraId="5067BFA3" w14:textId="77777777" w:rsidR="00771537" w:rsidRPr="002F5F3A" w:rsidRDefault="00815C7E" w:rsidP="00785787">
            <w:pPr>
              <w:pStyle w:val="aa"/>
              <w:ind w:right="20"/>
            </w:pPr>
            <w:r>
              <w:t>C</w:t>
            </w:r>
            <w:r>
              <w:rPr>
                <w:rFonts w:hint="eastAsia"/>
              </w:rPr>
              <w:t>hange specified global override value to default.</w:t>
            </w:r>
          </w:p>
        </w:tc>
      </w:tr>
    </w:tbl>
    <w:p w14:paraId="3A764E71" w14:textId="77777777" w:rsidR="00771537" w:rsidRPr="00670039" w:rsidRDefault="0077153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771537" w:rsidRPr="0032769C" w14:paraId="0ADE419C" w14:textId="77777777" w:rsidTr="003B7808">
        <w:trPr>
          <w:trHeight w:val="841"/>
        </w:trPr>
        <w:tc>
          <w:tcPr>
            <w:tcW w:w="8435" w:type="dxa"/>
          </w:tcPr>
          <w:p w14:paraId="67AC0749"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DA06B3D" w14:textId="77777777" w:rsidR="00771537"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sidR="00815C7E" w:rsidRPr="00815C7E">
              <w:rPr>
                <w:rFonts w:ascii="Courier New" w:hAnsi="Courier New" w:cs="Courier New"/>
                <w:b/>
              </w:rPr>
              <w:t>cable modem max-cpe-mac</w:t>
            </w:r>
            <w:r w:rsidR="00815C7E">
              <w:rPr>
                <w:rFonts w:ascii="Courier New" w:hAnsi="Courier New" w:cs="Courier New" w:hint="eastAsia"/>
                <w:b/>
              </w:rPr>
              <w:t xml:space="preserve"> 10</w:t>
            </w:r>
          </w:p>
          <w:p w14:paraId="1E3ED655" w14:textId="77777777"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14:paraId="6BB1462E" w14:textId="77777777" w:rsidR="00771537" w:rsidRPr="0032769C" w:rsidRDefault="00771537" w:rsidP="00785787">
            <w:pPr>
              <w:pStyle w:val="aa"/>
              <w:ind w:right="20"/>
              <w:rPr>
                <w:rFonts w:ascii="Courier New" w:hAnsi="Courier New" w:cs="Courier New"/>
              </w:rPr>
            </w:pPr>
            <w:r>
              <w:rPr>
                <w:rFonts w:ascii="Courier New" w:hAnsi="Courier New" w:cs="Courier New"/>
              </w:rPr>
              <w:t>Router#</w:t>
            </w:r>
          </w:p>
        </w:tc>
      </w:tr>
    </w:tbl>
    <w:p w14:paraId="0B87AA8F" w14:textId="77777777" w:rsidR="003B7808" w:rsidRDefault="003B7808" w:rsidP="00785787">
      <w:pPr>
        <w:pStyle w:val="3"/>
        <w:ind w:left="0" w:right="20"/>
      </w:pPr>
      <w:bookmarkStart w:id="4630" w:name="_Toc444695350"/>
      <w:r>
        <w:rPr>
          <w:rFonts w:hint="eastAsia"/>
        </w:rPr>
        <w:t>Filtering at the DPoE System</w:t>
      </w:r>
      <w:bookmarkEnd w:id="4630"/>
    </w:p>
    <w:p w14:paraId="6EA6DBDB" w14:textId="77777777" w:rsidR="00771537" w:rsidRDefault="003B7808" w:rsidP="00785787">
      <w:pPr>
        <w:pStyle w:val="a3"/>
        <w:ind w:left="0" w:right="20"/>
      </w:pPr>
      <w:r>
        <w:rPr>
          <w:rFonts w:hint="eastAsia"/>
        </w:rPr>
        <w:t>DPoE requires filtering of subscriber frames to be performed by the DPoE System. These filtering requirements are the same as those required by DOCSIS on CMTS equipment.</w:t>
      </w:r>
    </w:p>
    <w:p w14:paraId="124D4B56" w14:textId="77777777" w:rsidR="00A50979" w:rsidRDefault="003B7808" w:rsidP="00785787">
      <w:pPr>
        <w:pStyle w:val="a3"/>
        <w:ind w:left="0" w:right="20"/>
      </w:pPr>
      <w:r>
        <w:rPr>
          <w:rFonts w:hint="eastAsia"/>
        </w:rPr>
        <w:t xml:space="preserve">To define </w:t>
      </w:r>
      <w:r w:rsidR="00A9090D">
        <w:rPr>
          <w:rFonts w:hint="eastAsia"/>
        </w:rPr>
        <w:t>both</w:t>
      </w:r>
      <w:r>
        <w:rPr>
          <w:rFonts w:hint="eastAsia"/>
        </w:rPr>
        <w:t xml:space="preserve"> docsSub</w:t>
      </w:r>
      <w:r w:rsidR="00A9090D">
        <w:rPr>
          <w:rFonts w:hint="eastAsia"/>
        </w:rPr>
        <w:t>mgt3BaseSubFilterDownDef value that specifies the CPE downstream filter group to use and docsSubmgt3BaseSubFilterUpDef value that specifies the CPE upstream filter group to use, the docsSubmgt3FilterGrpTable must be configured.</w:t>
      </w:r>
    </w:p>
    <w:p w14:paraId="3A4FCF93" w14:textId="77777777" w:rsidR="00A9090D" w:rsidRDefault="00A9090D" w:rsidP="00785787">
      <w:pPr>
        <w:pStyle w:val="a3"/>
        <w:ind w:left="0" w:right="20"/>
      </w:pPr>
      <w:r>
        <w:rPr>
          <w:rFonts w:hint="eastAsia"/>
        </w:rPr>
        <w:t>To modify the parameters of docsSubmgt3FilterGrpTable, docsSubmgt3FilterGrpTable  must be created. To create docsSubmgt3FilterGrpTable, use the following commands.</w:t>
      </w:r>
    </w:p>
    <w:p w14:paraId="22DB101F" w14:textId="77777777" w:rsidR="0052369F" w:rsidRDefault="0052369F" w:rsidP="00785787">
      <w:pPr>
        <w:pStyle w:val="afffff3"/>
        <w:ind w:left="0" w:right="20"/>
      </w:pPr>
      <w:bookmarkStart w:id="4631" w:name="_Toc391575423"/>
    </w:p>
    <w:p w14:paraId="4906474F" w14:textId="79731DED" w:rsidR="00A9090D" w:rsidRDefault="00A9090D" w:rsidP="00785787">
      <w:pPr>
        <w:pStyle w:val="afffff3"/>
        <w:ind w:left="0" w:right="20"/>
      </w:pPr>
      <w:r>
        <w:lastRenderedPageBreak/>
        <w:t xml:space="preserve">Table </w:t>
      </w:r>
      <w:fldSimple w:instr=" SEQ Table \* ARABIC ">
        <w:r w:rsidR="00496ADB">
          <w:rPr>
            <w:noProof/>
          </w:rPr>
          <w:t>284</w:t>
        </w:r>
      </w:fldSimple>
      <w:r w:rsidR="00496ADB">
        <w:rPr>
          <w:rFonts w:hint="eastAsia"/>
        </w:rPr>
        <w:t xml:space="preserve"> </w:t>
      </w:r>
      <w:r w:rsidR="00613E44">
        <w:rPr>
          <w:rFonts w:hint="eastAsia"/>
        </w:rPr>
        <w:t>submgt filter group</w:t>
      </w:r>
      <w:r>
        <w:rPr>
          <w:rFonts w:hint="eastAsia"/>
        </w:rPr>
        <w:t xml:space="preserve"> creation</w:t>
      </w:r>
      <w:bookmarkEnd w:id="4631"/>
    </w:p>
    <w:tbl>
      <w:tblPr>
        <w:tblStyle w:val="CLIWide"/>
        <w:tblW w:w="0" w:type="auto"/>
        <w:tblLook w:val="01E0" w:firstRow="1" w:lastRow="1" w:firstColumn="1" w:lastColumn="1" w:noHBand="0" w:noVBand="0"/>
      </w:tblPr>
      <w:tblGrid>
        <w:gridCol w:w="4248"/>
        <w:gridCol w:w="4074"/>
      </w:tblGrid>
      <w:tr w:rsidR="00A9090D"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2F5F3A" w:rsidRDefault="00A9090D" w:rsidP="00785787">
            <w:pPr>
              <w:pStyle w:val="aa"/>
              <w:ind w:right="20"/>
              <w:rPr>
                <w:bCs/>
                <w:sz w:val="18"/>
              </w:rPr>
            </w:pPr>
            <w:r w:rsidRPr="002F5F3A">
              <w:rPr>
                <w:bCs/>
                <w:sz w:val="18"/>
              </w:rPr>
              <w:t>Command</w:t>
            </w:r>
          </w:p>
        </w:tc>
        <w:tc>
          <w:tcPr>
            <w:tcW w:w="4074" w:type="dxa"/>
          </w:tcPr>
          <w:p w14:paraId="0DF9D5AA" w14:textId="77777777" w:rsidR="00A9090D" w:rsidRPr="002F5F3A" w:rsidRDefault="00A9090D" w:rsidP="00785787">
            <w:pPr>
              <w:pStyle w:val="aa"/>
              <w:ind w:right="20"/>
              <w:rPr>
                <w:bCs/>
                <w:sz w:val="18"/>
              </w:rPr>
            </w:pPr>
            <w:r w:rsidRPr="002F5F3A">
              <w:rPr>
                <w:bCs/>
                <w:sz w:val="18"/>
              </w:rPr>
              <w:t>Description</w:t>
            </w:r>
          </w:p>
        </w:tc>
      </w:tr>
      <w:tr w:rsidR="00A9090D" w14:paraId="4A99EC95" w14:textId="77777777" w:rsidTr="00A9090D">
        <w:trPr>
          <w:trHeight w:val="327"/>
        </w:trPr>
        <w:tc>
          <w:tcPr>
            <w:tcW w:w="4248" w:type="dxa"/>
          </w:tcPr>
          <w:p w14:paraId="7736DA8C" w14:textId="77777777" w:rsidR="00A9090D" w:rsidRPr="002F5F3A" w:rsidRDefault="00A9090D" w:rsidP="00785787">
            <w:pPr>
              <w:pStyle w:val="aa"/>
              <w:ind w:right="20"/>
              <w:rPr>
                <w:b/>
                <w:bCs/>
              </w:rPr>
            </w:pP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0E6B19CF" w14:textId="77777777" w:rsidR="00A9090D" w:rsidRPr="002D2F44" w:rsidRDefault="00A9090D" w:rsidP="00785787">
            <w:pPr>
              <w:pStyle w:val="aa"/>
              <w:ind w:right="20"/>
            </w:pPr>
            <w:r w:rsidRPr="002D2F44">
              <w:t>C</w:t>
            </w:r>
            <w:r w:rsidRPr="002D2F44">
              <w:rPr>
                <w:rFonts w:hint="eastAsia"/>
              </w:rPr>
              <w:t>reates docsSubmgt3FilterGrpTable</w:t>
            </w:r>
          </w:p>
          <w:p w14:paraId="3DC9D1DF" w14:textId="77777777" w:rsidR="00A9090D" w:rsidRPr="002D2F44" w:rsidRDefault="00A9090D" w:rsidP="00785787">
            <w:pPr>
              <w:pStyle w:val="aa"/>
              <w:ind w:right="20"/>
            </w:pPr>
            <w:r w:rsidRPr="002D2F44">
              <w:t>“</w:t>
            </w:r>
            <w:r w:rsidRPr="002D2F44">
              <w:rPr>
                <w:rFonts w:hint="eastAsia"/>
              </w:rPr>
              <w:t>&lt;1-1024&gt;</w:t>
            </w:r>
            <w:r w:rsidRPr="002D2F44">
              <w:t>”</w:t>
            </w:r>
            <w:r w:rsidRPr="002D2F44">
              <w:rPr>
                <w:rFonts w:hint="eastAsia"/>
              </w:rPr>
              <w:t xml:space="preserve"> means </w:t>
            </w:r>
            <w:r w:rsidRPr="002D2F44">
              <w:t>“</w:t>
            </w:r>
            <w:r w:rsidRPr="002D2F44">
              <w:t>Group Id</w:t>
            </w:r>
            <w:r w:rsidRPr="002D2F44">
              <w:t>”</w:t>
            </w:r>
          </w:p>
          <w:p w14:paraId="02853048" w14:textId="77777777" w:rsidR="00A9090D" w:rsidRPr="002D2F44" w:rsidRDefault="00A9090D" w:rsidP="00785787">
            <w:pPr>
              <w:pStyle w:val="aa"/>
              <w:ind w:right="20"/>
            </w:pPr>
            <w:r w:rsidRPr="002D2F44">
              <w:t>“</w:t>
            </w:r>
            <w:r w:rsidRPr="002D2F44">
              <w:rPr>
                <w:rFonts w:hint="eastAsia"/>
              </w:rPr>
              <w:t>&lt;1-65535</w:t>
            </w:r>
            <w:r w:rsidR="00812033" w:rsidRPr="002D2F44">
              <w:rPr>
                <w:rFonts w:hint="eastAsia"/>
              </w:rPr>
              <w:t>&gt;</w:t>
            </w:r>
            <w:r w:rsidRPr="002D2F44">
              <w:t>”</w:t>
            </w:r>
            <w:r w:rsidRPr="002D2F44">
              <w:rPr>
                <w:rFonts w:hint="eastAsia"/>
              </w:rPr>
              <w:t xml:space="preserve"> means index of filter group in </w:t>
            </w:r>
            <w:r w:rsidRPr="002D2F44">
              <w:t>“</w:t>
            </w:r>
            <w:r w:rsidRPr="002D2F44">
              <w:rPr>
                <w:rFonts w:hint="eastAsia"/>
              </w:rPr>
              <w:t>Group Id</w:t>
            </w:r>
            <w:r w:rsidRPr="002D2F44">
              <w:t>”</w:t>
            </w:r>
            <w:r w:rsidRPr="002D2F44">
              <w:rPr>
                <w:rFonts w:hint="eastAsia"/>
              </w:rPr>
              <w:t>.</w:t>
            </w:r>
          </w:p>
        </w:tc>
      </w:tr>
      <w:tr w:rsidR="00A9090D" w14:paraId="56A18539" w14:textId="77777777" w:rsidTr="00A9090D">
        <w:trPr>
          <w:trHeight w:val="327"/>
        </w:trPr>
        <w:tc>
          <w:tcPr>
            <w:tcW w:w="4248" w:type="dxa"/>
          </w:tcPr>
          <w:p w14:paraId="0E15F357" w14:textId="77777777" w:rsidR="00A9090D" w:rsidRPr="002F5F3A" w:rsidRDefault="00A9090D" w:rsidP="00785787">
            <w:pPr>
              <w:pStyle w:val="aa"/>
              <w:ind w:right="20"/>
              <w:rPr>
                <w:b/>
                <w:bCs/>
              </w:rPr>
            </w:pPr>
            <w:r w:rsidRPr="00815C7E">
              <w:rPr>
                <w:b/>
                <w:bCs/>
              </w:rPr>
              <w:t xml:space="preserve">no </w:t>
            </w: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14:paraId="7B250799" w14:textId="77777777" w:rsidR="00A9090D" w:rsidRPr="002D2F44" w:rsidRDefault="00A9090D" w:rsidP="00785787">
            <w:pPr>
              <w:pStyle w:val="aa"/>
              <w:ind w:right="20"/>
            </w:pPr>
            <w:r w:rsidRPr="002D2F44">
              <w:rPr>
                <w:rFonts w:hint="eastAsia"/>
              </w:rPr>
              <w:t>Removes docsSubmgt3FilterGrpTable</w:t>
            </w:r>
          </w:p>
        </w:tc>
      </w:tr>
    </w:tbl>
    <w:p w14:paraId="0D80B34D" w14:textId="77777777" w:rsidR="00A9090D" w:rsidRDefault="00A9090D" w:rsidP="00785787">
      <w:pPr>
        <w:pStyle w:val="aa"/>
        <w:ind w:right="20"/>
      </w:pPr>
      <w:r>
        <w:rPr>
          <w:rFonts w:hint="eastAsia"/>
        </w:rPr>
        <w:tab/>
      </w:r>
      <w:r>
        <w:rPr>
          <w:rFonts w:hint="eastAsia"/>
        </w:rPr>
        <w:tab/>
        <w:t xml:space="preserve"> </w:t>
      </w:r>
    </w:p>
    <w:p w14:paraId="1D6B516A" w14:textId="77777777" w:rsidR="00613E44" w:rsidRDefault="00613E44" w:rsidP="00785787">
      <w:pPr>
        <w:pStyle w:val="a3"/>
        <w:ind w:left="0" w:right="20"/>
      </w:pPr>
      <w:r>
        <w:rPr>
          <w:rFonts w:hint="eastAsia"/>
        </w:rPr>
        <w:t>To modify the parameters of filter group, use the following command</w:t>
      </w:r>
      <w:r w:rsidR="008045D9">
        <w:rPr>
          <w:rFonts w:hint="eastAsia"/>
        </w:rPr>
        <w:t xml:space="preserve"> in the filter-group command node</w:t>
      </w:r>
      <w:r>
        <w:rPr>
          <w:rFonts w:hint="eastAsia"/>
        </w:rPr>
        <w:t>.</w:t>
      </w:r>
    </w:p>
    <w:p w14:paraId="391F0B14" w14:textId="5B7EC87B" w:rsidR="00D64BFE" w:rsidRDefault="00D64BFE" w:rsidP="00785787">
      <w:pPr>
        <w:pStyle w:val="afffff3"/>
        <w:ind w:left="0" w:right="20"/>
      </w:pPr>
      <w:bookmarkStart w:id="4632" w:name="_Toc391575424"/>
      <w:r>
        <w:t xml:space="preserve">Table </w:t>
      </w:r>
      <w:fldSimple w:instr=" SEQ Table \* ARABIC ">
        <w:r w:rsidR="00496ADB">
          <w:rPr>
            <w:noProof/>
          </w:rPr>
          <w:t>285</w:t>
        </w:r>
      </w:fldSimple>
      <w:r w:rsidR="00496ADB">
        <w:rPr>
          <w:rFonts w:hint="eastAsia"/>
        </w:rPr>
        <w:t xml:space="preserve"> </w:t>
      </w:r>
      <w:r w:rsidR="00F9226F">
        <w:rPr>
          <w:rFonts w:hint="eastAsia"/>
        </w:rPr>
        <w:t>parameter setting of filter group table</w:t>
      </w:r>
      <w:bookmarkEnd w:id="4632"/>
    </w:p>
    <w:tbl>
      <w:tblPr>
        <w:tblStyle w:val="CLIWide"/>
        <w:tblW w:w="0" w:type="auto"/>
        <w:tblInd w:w="943" w:type="dxa"/>
        <w:tblLook w:val="01E0" w:firstRow="1" w:lastRow="1" w:firstColumn="1" w:lastColumn="1" w:noHBand="0" w:noVBand="0"/>
      </w:tblPr>
      <w:tblGrid>
        <w:gridCol w:w="3485"/>
        <w:gridCol w:w="5310"/>
      </w:tblGrid>
      <w:tr w:rsidR="00D64BFE"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2F5F3A" w:rsidRDefault="00D64BFE" w:rsidP="0052369F">
            <w:pPr>
              <w:pStyle w:val="aa"/>
              <w:ind w:right="20"/>
              <w:rPr>
                <w:bCs/>
                <w:sz w:val="18"/>
              </w:rPr>
            </w:pPr>
            <w:r w:rsidRPr="002F5F3A">
              <w:rPr>
                <w:bCs/>
                <w:sz w:val="18"/>
              </w:rPr>
              <w:t>Command</w:t>
            </w:r>
          </w:p>
        </w:tc>
        <w:tc>
          <w:tcPr>
            <w:tcW w:w="5310" w:type="dxa"/>
          </w:tcPr>
          <w:p w14:paraId="401A9CED" w14:textId="77777777" w:rsidR="00D64BFE" w:rsidRPr="002F5F3A" w:rsidRDefault="00D64BFE" w:rsidP="0052369F">
            <w:pPr>
              <w:pStyle w:val="aa"/>
              <w:ind w:right="20"/>
              <w:rPr>
                <w:bCs/>
                <w:sz w:val="18"/>
              </w:rPr>
            </w:pPr>
            <w:r w:rsidRPr="002F5F3A">
              <w:rPr>
                <w:bCs/>
                <w:sz w:val="18"/>
              </w:rPr>
              <w:t>Description</w:t>
            </w:r>
          </w:p>
        </w:tc>
      </w:tr>
      <w:tr w:rsidR="00D64BFE" w14:paraId="224390FC" w14:textId="77777777" w:rsidTr="0052369F">
        <w:trPr>
          <w:trHeight w:val="327"/>
        </w:trPr>
        <w:tc>
          <w:tcPr>
            <w:tcW w:w="3485" w:type="dxa"/>
          </w:tcPr>
          <w:p w14:paraId="0636DE29" w14:textId="77777777" w:rsidR="00D64BFE" w:rsidRDefault="00613E44" w:rsidP="0052369F">
            <w:pPr>
              <w:pStyle w:val="aa"/>
              <w:ind w:right="20"/>
              <w:rPr>
                <w:b/>
                <w:bCs/>
              </w:rPr>
            </w:pPr>
            <w:r w:rsidRPr="00613E44">
              <w:rPr>
                <w:b/>
                <w:bCs/>
              </w:rPr>
              <w:t>match-action</w:t>
            </w:r>
            <w:r>
              <w:rPr>
                <w:rFonts w:hint="eastAsia"/>
                <w:b/>
                <w:bCs/>
              </w:rPr>
              <w:t xml:space="preserve"> (</w:t>
            </w:r>
            <w:r w:rsidRPr="00613E44">
              <w:rPr>
                <w:b/>
                <w:bCs/>
              </w:rPr>
              <w:t>accept</w:t>
            </w:r>
            <w:r>
              <w:rPr>
                <w:rFonts w:hint="eastAsia"/>
                <w:b/>
                <w:bCs/>
              </w:rPr>
              <w:t xml:space="preserve"> </w:t>
            </w:r>
            <w:r>
              <w:rPr>
                <w:b/>
                <w:bCs/>
              </w:rPr>
              <w:t xml:space="preserve">| </w:t>
            </w:r>
            <w:r w:rsidRPr="00613E44">
              <w:rPr>
                <w:b/>
                <w:bCs/>
              </w:rPr>
              <w:t>drop</w:t>
            </w:r>
            <w:r>
              <w:rPr>
                <w:rFonts w:hint="eastAsia"/>
                <w:b/>
                <w:bCs/>
              </w:rPr>
              <w:t>)</w:t>
            </w:r>
          </w:p>
          <w:p w14:paraId="01F56C18" w14:textId="77777777" w:rsidR="00613E44" w:rsidRPr="002F5F3A" w:rsidRDefault="00613E44" w:rsidP="0052369F">
            <w:pPr>
              <w:pStyle w:val="aa"/>
              <w:ind w:right="20"/>
              <w:rPr>
                <w:b/>
                <w:bCs/>
              </w:rPr>
            </w:pPr>
            <w:r w:rsidRPr="00613E44">
              <w:rPr>
                <w:b/>
                <w:bCs/>
              </w:rPr>
              <w:t>no match-action</w:t>
            </w:r>
          </w:p>
        </w:tc>
        <w:tc>
          <w:tcPr>
            <w:tcW w:w="5310" w:type="dxa"/>
          </w:tcPr>
          <w:p w14:paraId="3F4073BD" w14:textId="77777777" w:rsidR="002F73CA" w:rsidRDefault="00613E44" w:rsidP="0052369F">
            <w:pPr>
              <w:pStyle w:val="aa"/>
              <w:ind w:right="20"/>
            </w:pPr>
            <w:r>
              <w:rPr>
                <w:rFonts w:hint="eastAsia"/>
              </w:rPr>
              <w:t xml:space="preserve">The action to take when this filter rule matches a packet. </w:t>
            </w:r>
          </w:p>
          <w:p w14:paraId="26A4FB25" w14:textId="77777777" w:rsidR="00D64BFE" w:rsidRPr="00230534" w:rsidRDefault="00613E44" w:rsidP="0052369F">
            <w:pPr>
              <w:pStyle w:val="aa"/>
              <w:ind w:right="20"/>
            </w:pPr>
            <w:r>
              <w:rPr>
                <w:rFonts w:hint="eastAsia"/>
              </w:rPr>
              <w:t>(default: permit)</w:t>
            </w:r>
          </w:p>
        </w:tc>
      </w:tr>
      <w:tr w:rsidR="00D64BFE" w14:paraId="562D9BC7" w14:textId="77777777" w:rsidTr="0052369F">
        <w:trPr>
          <w:trHeight w:val="327"/>
        </w:trPr>
        <w:tc>
          <w:tcPr>
            <w:tcW w:w="3485" w:type="dxa"/>
          </w:tcPr>
          <w:p w14:paraId="151DE585" w14:textId="77777777" w:rsidR="00D64BFE" w:rsidRDefault="00613E44" w:rsidP="0052369F">
            <w:pPr>
              <w:pStyle w:val="aa"/>
              <w:ind w:right="20"/>
              <w:rPr>
                <w:b/>
                <w:bCs/>
              </w:rPr>
            </w:pPr>
            <w:r w:rsidRPr="00613E44">
              <w:rPr>
                <w:b/>
                <w:bCs/>
              </w:rPr>
              <w:t>priority</w:t>
            </w:r>
            <w:r>
              <w:rPr>
                <w:rFonts w:hint="eastAsia"/>
                <w:b/>
                <w:bCs/>
              </w:rPr>
              <w:t xml:space="preserve"> </w:t>
            </w:r>
            <w:r w:rsidRPr="00613E44">
              <w:rPr>
                <w:b/>
                <w:bCs/>
              </w:rPr>
              <w:t>&lt;1-65535&gt;</w:t>
            </w:r>
          </w:p>
          <w:p w14:paraId="36FAEE37" w14:textId="77777777" w:rsidR="00613E44" w:rsidRPr="002F5F3A" w:rsidRDefault="00613E44" w:rsidP="0052369F">
            <w:pPr>
              <w:pStyle w:val="aa"/>
              <w:ind w:right="20"/>
              <w:rPr>
                <w:b/>
                <w:bCs/>
              </w:rPr>
            </w:pPr>
            <w:r w:rsidRPr="00613E44">
              <w:rPr>
                <w:b/>
                <w:bCs/>
              </w:rPr>
              <w:t>no priority</w:t>
            </w:r>
          </w:p>
        </w:tc>
        <w:tc>
          <w:tcPr>
            <w:tcW w:w="5310" w:type="dxa"/>
          </w:tcPr>
          <w:p w14:paraId="53919815" w14:textId="77777777" w:rsidR="002F73CA" w:rsidRDefault="00613E44" w:rsidP="0052369F">
            <w:pPr>
              <w:pStyle w:val="aa"/>
              <w:ind w:right="20"/>
            </w:pPr>
            <w:r>
              <w:t>D</w:t>
            </w:r>
            <w:r>
              <w:rPr>
                <w:rFonts w:hint="eastAsia"/>
              </w:rPr>
              <w:t xml:space="preserve">efines the order in which the filter rules are compared against packets. </w:t>
            </w:r>
            <w:r w:rsidR="002F73CA">
              <w:rPr>
                <w:rFonts w:hint="eastAsia"/>
              </w:rPr>
              <w:t>The higher the value, the higher the priority.</w:t>
            </w:r>
          </w:p>
          <w:p w14:paraId="1384513F" w14:textId="77777777" w:rsidR="00613E44" w:rsidRPr="002F5F3A" w:rsidRDefault="00613E44" w:rsidP="0052369F">
            <w:pPr>
              <w:pStyle w:val="aa"/>
              <w:ind w:right="20"/>
            </w:pPr>
            <w:r>
              <w:rPr>
                <w:rFonts w:hint="eastAsia"/>
              </w:rPr>
              <w:t>(default: 0)</w:t>
            </w:r>
          </w:p>
        </w:tc>
      </w:tr>
      <w:tr w:rsidR="00613E44" w14:paraId="56082819" w14:textId="77777777" w:rsidTr="0052369F">
        <w:trPr>
          <w:trHeight w:val="327"/>
        </w:trPr>
        <w:tc>
          <w:tcPr>
            <w:tcW w:w="3485" w:type="dxa"/>
          </w:tcPr>
          <w:p w14:paraId="2EBDFC7B" w14:textId="77777777" w:rsidR="00613E44" w:rsidRDefault="00613E44" w:rsidP="0052369F">
            <w:pPr>
              <w:pStyle w:val="aa"/>
              <w:ind w:right="20"/>
              <w:rPr>
                <w:b/>
                <w:bCs/>
              </w:rPr>
            </w:pPr>
            <w:r w:rsidRPr="00613E44">
              <w:rPr>
                <w:b/>
                <w:bCs/>
              </w:rPr>
              <w:t>ip-tos low</w:t>
            </w:r>
            <w:r>
              <w:rPr>
                <w:rFonts w:hint="eastAsia"/>
                <w:b/>
                <w:bCs/>
              </w:rPr>
              <w:t xml:space="preserve"> </w:t>
            </w:r>
            <w:r w:rsidRPr="00613E44">
              <w:rPr>
                <w:b/>
                <w:bCs/>
              </w:rPr>
              <w:t>&lt;1-255&gt;</w:t>
            </w:r>
            <w:r>
              <w:rPr>
                <w:rFonts w:hint="eastAsia"/>
                <w:b/>
                <w:bCs/>
              </w:rPr>
              <w:t xml:space="preserve"> </w:t>
            </w:r>
            <w:r w:rsidRPr="00613E44">
              <w:rPr>
                <w:b/>
                <w:bCs/>
              </w:rPr>
              <w:t>high</w:t>
            </w:r>
            <w:r>
              <w:rPr>
                <w:rFonts w:hint="eastAsia"/>
                <w:b/>
                <w:bCs/>
              </w:rPr>
              <w:t xml:space="preserve"> </w:t>
            </w:r>
            <w:r w:rsidRPr="00613E44">
              <w:rPr>
                <w:b/>
                <w:bCs/>
              </w:rPr>
              <w:t>&lt;1-255&gt;</w:t>
            </w:r>
          </w:p>
          <w:p w14:paraId="498BD6B2" w14:textId="77777777" w:rsidR="00613E44" w:rsidRPr="00613E44" w:rsidRDefault="00613E44" w:rsidP="0052369F">
            <w:pPr>
              <w:pStyle w:val="aa"/>
              <w:ind w:right="20"/>
              <w:rPr>
                <w:b/>
                <w:bCs/>
              </w:rPr>
            </w:pPr>
            <w:r w:rsidRPr="00613E44">
              <w:rPr>
                <w:b/>
                <w:bCs/>
              </w:rPr>
              <w:t>no ip-tos</w:t>
            </w:r>
          </w:p>
        </w:tc>
        <w:tc>
          <w:tcPr>
            <w:tcW w:w="5310" w:type="dxa"/>
          </w:tcPr>
          <w:p w14:paraId="14B8469B" w14:textId="77777777" w:rsidR="002F73CA" w:rsidRDefault="00613E44" w:rsidP="0052369F">
            <w:pPr>
              <w:pStyle w:val="aa"/>
              <w:ind w:right="20"/>
            </w:pPr>
            <w:r>
              <w:rPr>
                <w:rFonts w:hint="eastAsia"/>
              </w:rPr>
              <w:t xml:space="preserve">The low and high value of a range of IP ToS octet values. </w:t>
            </w:r>
          </w:p>
          <w:p w14:paraId="7C7956E9" w14:textId="77777777" w:rsidR="00613E44" w:rsidRDefault="00613E44" w:rsidP="0052369F">
            <w:pPr>
              <w:pStyle w:val="aa"/>
              <w:ind w:right="20"/>
            </w:pPr>
            <w:r>
              <w:rPr>
                <w:rFonts w:hint="eastAsia"/>
              </w:rPr>
              <w:t>(default: low 0, high 0)</w:t>
            </w:r>
          </w:p>
        </w:tc>
      </w:tr>
      <w:tr w:rsidR="00613E44" w14:paraId="10095C35" w14:textId="77777777" w:rsidTr="0052369F">
        <w:trPr>
          <w:trHeight w:val="327"/>
        </w:trPr>
        <w:tc>
          <w:tcPr>
            <w:tcW w:w="3485" w:type="dxa"/>
          </w:tcPr>
          <w:p w14:paraId="11F71FE0" w14:textId="77777777" w:rsidR="00613E44" w:rsidRDefault="00613E44" w:rsidP="0052369F">
            <w:pPr>
              <w:pStyle w:val="aa"/>
              <w:ind w:right="20"/>
              <w:rPr>
                <w:b/>
                <w:bCs/>
              </w:rPr>
            </w:pPr>
            <w:r w:rsidRPr="00613E44">
              <w:rPr>
                <w:b/>
                <w:bCs/>
              </w:rPr>
              <w:t>ip-tos-mask</w:t>
            </w:r>
            <w:r>
              <w:rPr>
                <w:rFonts w:hint="eastAsia"/>
                <w:b/>
                <w:bCs/>
              </w:rPr>
              <w:t xml:space="preserve"> </w:t>
            </w:r>
            <w:r w:rsidRPr="00613E44">
              <w:rPr>
                <w:b/>
                <w:bCs/>
              </w:rPr>
              <w:t>&lt;1-255&gt;</w:t>
            </w:r>
          </w:p>
          <w:p w14:paraId="508E9137" w14:textId="77777777" w:rsidR="00613E44" w:rsidRPr="00613E44" w:rsidRDefault="00613E44" w:rsidP="0052369F">
            <w:pPr>
              <w:pStyle w:val="aa"/>
              <w:ind w:right="20"/>
              <w:rPr>
                <w:b/>
                <w:bCs/>
              </w:rPr>
            </w:pPr>
            <w:r w:rsidRPr="00613E44">
              <w:rPr>
                <w:b/>
                <w:bCs/>
              </w:rPr>
              <w:t>no ip-tos-mask</w:t>
            </w:r>
          </w:p>
        </w:tc>
        <w:tc>
          <w:tcPr>
            <w:tcW w:w="5310" w:type="dxa"/>
          </w:tcPr>
          <w:p w14:paraId="0865D7B5" w14:textId="77777777" w:rsidR="002F73CA" w:rsidRDefault="00613E44" w:rsidP="0052369F">
            <w:pPr>
              <w:pStyle w:val="aa"/>
              <w:ind w:right="20"/>
            </w:pPr>
            <w:r>
              <w:rPr>
                <w:rFonts w:hint="eastAsia"/>
              </w:rPr>
              <w:t xml:space="preserve">The mask value that is bitwise ANDed with the IP ToS octet in an IP packet, and the resulting value, </w:t>
            </w:r>
            <w:proofErr w:type="gramStart"/>
            <w:r>
              <w:rPr>
                <w:rFonts w:hint="eastAsia"/>
              </w:rPr>
              <w:t>are</w:t>
            </w:r>
            <w:proofErr w:type="gramEnd"/>
            <w:r>
              <w:rPr>
                <w:rFonts w:hint="eastAsia"/>
              </w:rPr>
              <w:t xml:space="preserve"> used for range checking against </w:t>
            </w:r>
            <w:r w:rsidR="008F35F1">
              <w:rPr>
                <w:rFonts w:hint="eastAsia"/>
              </w:rPr>
              <w:t>ip-tos-low</w:t>
            </w:r>
            <w:r>
              <w:rPr>
                <w:rFonts w:hint="eastAsia"/>
              </w:rPr>
              <w:t xml:space="preserve"> and ip-</w:t>
            </w:r>
            <w:r w:rsidR="008F35F1">
              <w:rPr>
                <w:rFonts w:hint="eastAsia"/>
              </w:rPr>
              <w:t>tos-high</w:t>
            </w:r>
            <w:r>
              <w:rPr>
                <w:rFonts w:hint="eastAsia"/>
              </w:rPr>
              <w:t xml:space="preserve">. </w:t>
            </w:r>
          </w:p>
          <w:p w14:paraId="4610DD5F" w14:textId="77777777" w:rsidR="00613E44" w:rsidRDefault="00613E44" w:rsidP="0052369F">
            <w:pPr>
              <w:pStyle w:val="aa"/>
              <w:ind w:right="20"/>
            </w:pPr>
            <w:r>
              <w:rPr>
                <w:rFonts w:hint="eastAsia"/>
              </w:rPr>
              <w:t>(default: 0)</w:t>
            </w:r>
          </w:p>
        </w:tc>
      </w:tr>
      <w:tr w:rsidR="00613E44" w14:paraId="60745941" w14:textId="77777777" w:rsidTr="0052369F">
        <w:trPr>
          <w:trHeight w:val="327"/>
        </w:trPr>
        <w:tc>
          <w:tcPr>
            <w:tcW w:w="3485" w:type="dxa"/>
          </w:tcPr>
          <w:p w14:paraId="522316CC" w14:textId="77777777" w:rsidR="00613E44" w:rsidRDefault="002F73CA" w:rsidP="0052369F">
            <w:pPr>
              <w:pStyle w:val="aa"/>
              <w:ind w:right="20"/>
              <w:rPr>
                <w:b/>
                <w:bCs/>
              </w:rPr>
            </w:pPr>
            <w:r w:rsidRPr="002F73CA">
              <w:rPr>
                <w:b/>
                <w:bCs/>
              </w:rPr>
              <w:t>ip-proto</w:t>
            </w:r>
            <w:r>
              <w:rPr>
                <w:rFonts w:hint="eastAsia"/>
                <w:b/>
                <w:bCs/>
              </w:rPr>
              <w:t xml:space="preserve"> </w:t>
            </w:r>
            <w:r w:rsidRPr="002F73CA">
              <w:rPr>
                <w:b/>
                <w:bCs/>
              </w:rPr>
              <w:t>&lt;1-257&gt;</w:t>
            </w:r>
          </w:p>
          <w:p w14:paraId="272E7D22" w14:textId="77777777" w:rsidR="002F73CA" w:rsidRPr="00613E44" w:rsidRDefault="002F73CA" w:rsidP="0052369F">
            <w:pPr>
              <w:pStyle w:val="aa"/>
              <w:ind w:right="20"/>
              <w:rPr>
                <w:b/>
                <w:bCs/>
              </w:rPr>
            </w:pPr>
            <w:r>
              <w:rPr>
                <w:rFonts w:hint="eastAsia"/>
                <w:b/>
                <w:bCs/>
              </w:rPr>
              <w:t>no ip-proto</w:t>
            </w:r>
          </w:p>
        </w:tc>
        <w:tc>
          <w:tcPr>
            <w:tcW w:w="5310" w:type="dxa"/>
          </w:tcPr>
          <w:p w14:paraId="3D833FD8" w14:textId="77777777" w:rsidR="002F73CA" w:rsidRDefault="002F73CA" w:rsidP="0052369F">
            <w:pPr>
              <w:pStyle w:val="aa"/>
              <w:ind w:right="20"/>
            </w:pPr>
            <w:r>
              <w:rPr>
                <w:rFonts w:hint="eastAsia"/>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Default="002F73CA" w:rsidP="0052369F">
            <w:pPr>
              <w:pStyle w:val="aa"/>
              <w:ind w:right="20"/>
            </w:pPr>
            <w:r>
              <w:rPr>
                <w:rFonts w:hint="eastAsia"/>
              </w:rPr>
              <w:t>(default: 256)</w:t>
            </w:r>
          </w:p>
        </w:tc>
      </w:tr>
      <w:tr w:rsidR="00613E44" w14:paraId="5B013A7E" w14:textId="77777777" w:rsidTr="0052369F">
        <w:trPr>
          <w:trHeight w:val="327"/>
        </w:trPr>
        <w:tc>
          <w:tcPr>
            <w:tcW w:w="3485" w:type="dxa"/>
          </w:tcPr>
          <w:p w14:paraId="6A90F18C" w14:textId="77777777" w:rsidR="00613E44" w:rsidRDefault="002F73CA" w:rsidP="0052369F">
            <w:pPr>
              <w:pStyle w:val="aa"/>
              <w:ind w:right="20"/>
              <w:rPr>
                <w:b/>
                <w:bCs/>
              </w:rPr>
            </w:pPr>
            <w:r w:rsidRPr="002F73CA">
              <w:rPr>
                <w:b/>
                <w:bCs/>
              </w:rPr>
              <w:t>ip-version ipv4</w:t>
            </w:r>
          </w:p>
          <w:p w14:paraId="558F6704" w14:textId="77777777" w:rsidR="002F73CA" w:rsidRPr="00613E44" w:rsidRDefault="002F73CA" w:rsidP="0052369F">
            <w:pPr>
              <w:pStyle w:val="aa"/>
              <w:ind w:right="20"/>
              <w:rPr>
                <w:b/>
                <w:bCs/>
              </w:rPr>
            </w:pPr>
            <w:r w:rsidRPr="002F73CA">
              <w:rPr>
                <w:b/>
                <w:bCs/>
              </w:rPr>
              <w:t>no ip-version</w:t>
            </w:r>
          </w:p>
        </w:tc>
        <w:tc>
          <w:tcPr>
            <w:tcW w:w="5310" w:type="dxa"/>
          </w:tcPr>
          <w:p w14:paraId="796FF884" w14:textId="77777777" w:rsidR="002F73CA" w:rsidRDefault="002F73CA" w:rsidP="0052369F">
            <w:pPr>
              <w:pStyle w:val="aa"/>
              <w:ind w:right="20"/>
            </w:pPr>
            <w:r>
              <w:rPr>
                <w:rFonts w:hint="eastAsia"/>
              </w:rPr>
              <w:t xml:space="preserve">The type of IP address for </w:t>
            </w:r>
            <w:r w:rsidR="008F35F1">
              <w:rPr>
                <w:rFonts w:hint="eastAsia"/>
              </w:rPr>
              <w:t>src-ip</w:t>
            </w:r>
            <w:r>
              <w:rPr>
                <w:rFonts w:hint="eastAsia"/>
              </w:rPr>
              <w:t xml:space="preserve">, </w:t>
            </w:r>
            <w:r w:rsidR="008F35F1">
              <w:rPr>
                <w:rFonts w:hint="eastAsia"/>
              </w:rPr>
              <w:t>src-mask</w:t>
            </w:r>
            <w:r>
              <w:rPr>
                <w:rFonts w:hint="eastAsia"/>
              </w:rPr>
              <w:t xml:space="preserve">, </w:t>
            </w:r>
            <w:r w:rsidR="008F35F1">
              <w:rPr>
                <w:rFonts w:hint="eastAsia"/>
              </w:rPr>
              <w:t>dest-ip</w:t>
            </w:r>
            <w:r>
              <w:rPr>
                <w:rFonts w:hint="eastAsia"/>
              </w:rPr>
              <w:t xml:space="preserve">, and </w:t>
            </w:r>
            <w:r w:rsidR="008F35F1">
              <w:rPr>
                <w:rFonts w:hint="eastAsia"/>
              </w:rPr>
              <w:t>dest-mask</w:t>
            </w:r>
            <w:r>
              <w:rPr>
                <w:rFonts w:hint="eastAsia"/>
              </w:rPr>
              <w:t xml:space="preserve">. IPv6 is not currently supported. </w:t>
            </w:r>
          </w:p>
          <w:p w14:paraId="579DC7A7" w14:textId="77777777" w:rsidR="00613E44" w:rsidRDefault="002F73CA" w:rsidP="0052369F">
            <w:pPr>
              <w:pStyle w:val="aa"/>
              <w:ind w:right="20"/>
            </w:pPr>
            <w:r>
              <w:rPr>
                <w:rFonts w:hint="eastAsia"/>
              </w:rPr>
              <w:t>(default: unknown)</w:t>
            </w:r>
          </w:p>
        </w:tc>
      </w:tr>
      <w:tr w:rsidR="002F73CA" w14:paraId="1DA4F9A6" w14:textId="77777777" w:rsidTr="0052369F">
        <w:trPr>
          <w:trHeight w:val="327"/>
        </w:trPr>
        <w:tc>
          <w:tcPr>
            <w:tcW w:w="3485" w:type="dxa"/>
          </w:tcPr>
          <w:p w14:paraId="592DD208" w14:textId="77777777" w:rsidR="002F73CA" w:rsidRDefault="002F73CA" w:rsidP="0052369F">
            <w:pPr>
              <w:pStyle w:val="aa"/>
              <w:ind w:right="20"/>
              <w:rPr>
                <w:b/>
                <w:bCs/>
              </w:rPr>
            </w:pPr>
            <w:r w:rsidRPr="002F73CA">
              <w:rPr>
                <w:b/>
                <w:bCs/>
              </w:rPr>
              <w:t>src-ip</w:t>
            </w:r>
            <w:r>
              <w:rPr>
                <w:rFonts w:hint="eastAsia"/>
                <w:b/>
                <w:bCs/>
              </w:rPr>
              <w:t xml:space="preserve"> </w:t>
            </w:r>
            <w:r w:rsidRPr="002F73CA">
              <w:rPr>
                <w:b/>
                <w:bCs/>
              </w:rPr>
              <w:t>A.B.C.D</w:t>
            </w:r>
            <w:r>
              <w:rPr>
                <w:rFonts w:hint="eastAsia"/>
                <w:b/>
                <w:bCs/>
              </w:rPr>
              <w:t xml:space="preserve"> </w:t>
            </w:r>
            <w:r w:rsidRPr="002F73CA">
              <w:rPr>
                <w:b/>
                <w:bCs/>
              </w:rPr>
              <w:t>src-mask</w:t>
            </w:r>
            <w:r>
              <w:rPr>
                <w:rFonts w:hint="eastAsia"/>
                <w:b/>
                <w:bCs/>
              </w:rPr>
              <w:t xml:space="preserve"> </w:t>
            </w:r>
            <w:r w:rsidRPr="002F73CA">
              <w:rPr>
                <w:b/>
                <w:bCs/>
              </w:rPr>
              <w:t>A.B.C.D</w:t>
            </w:r>
          </w:p>
          <w:p w14:paraId="4DDF6A14" w14:textId="77777777" w:rsidR="002F73CA" w:rsidRPr="00613E44" w:rsidRDefault="002F73CA" w:rsidP="0052369F">
            <w:pPr>
              <w:pStyle w:val="aa"/>
              <w:ind w:right="20"/>
              <w:rPr>
                <w:b/>
                <w:bCs/>
              </w:rPr>
            </w:pPr>
            <w:r w:rsidRPr="002F73CA">
              <w:rPr>
                <w:b/>
                <w:bCs/>
              </w:rPr>
              <w:t>no src-ip</w:t>
            </w:r>
          </w:p>
        </w:tc>
        <w:tc>
          <w:tcPr>
            <w:tcW w:w="5310" w:type="dxa"/>
          </w:tcPr>
          <w:p w14:paraId="0EF54DB2" w14:textId="77777777" w:rsidR="002F73CA" w:rsidRDefault="002F73CA" w:rsidP="0052369F">
            <w:pPr>
              <w:pStyle w:val="aa"/>
              <w:ind w:right="20"/>
            </w:pPr>
            <w:r>
              <w:rPr>
                <w:rFonts w:hint="eastAsia"/>
              </w:rPr>
              <w:t>The values of the IP Source Address required for packets to match this filter rule. An IP packet matches the rule when the packet</w:t>
            </w:r>
            <w:r>
              <w:t>’</w:t>
            </w:r>
            <w:r>
              <w:rPr>
                <w:rFonts w:hint="eastAsia"/>
              </w:rPr>
              <w:t xml:space="preserve">s IP Source Address, bitwise ANDed with the </w:t>
            </w:r>
            <w:r w:rsidR="008F35F1">
              <w:rPr>
                <w:rFonts w:hint="eastAsia"/>
              </w:rPr>
              <w:t>src-mask</w:t>
            </w:r>
            <w:r>
              <w:rPr>
                <w:rFonts w:hint="eastAsia"/>
              </w:rPr>
              <w:t xml:space="preserve"> value, equals the </w:t>
            </w:r>
            <w:r w:rsidR="008F35F1">
              <w:rPr>
                <w:rFonts w:hint="eastAsia"/>
              </w:rPr>
              <w:t>src-ip</w:t>
            </w:r>
            <w:r>
              <w:rPr>
                <w:rFonts w:hint="eastAsia"/>
              </w:rPr>
              <w:t xml:space="preserve"> value.</w:t>
            </w:r>
          </w:p>
          <w:p w14:paraId="73B263A0" w14:textId="77777777" w:rsidR="002F73CA" w:rsidRDefault="002F73CA" w:rsidP="0052369F">
            <w:pPr>
              <w:pStyle w:val="aa"/>
              <w:ind w:right="20"/>
            </w:pPr>
            <w:r>
              <w:rPr>
                <w:rFonts w:hint="eastAsia"/>
              </w:rPr>
              <w:t>(default src-ip: 0.0.0.0, default src-mask: 0.0.0.0)</w:t>
            </w:r>
          </w:p>
        </w:tc>
      </w:tr>
      <w:tr w:rsidR="002F73CA" w14:paraId="3CF9C120" w14:textId="77777777" w:rsidTr="0052369F">
        <w:trPr>
          <w:trHeight w:val="327"/>
        </w:trPr>
        <w:tc>
          <w:tcPr>
            <w:tcW w:w="3485" w:type="dxa"/>
          </w:tcPr>
          <w:p w14:paraId="5D0A06FB" w14:textId="77777777" w:rsidR="002F73CA" w:rsidRDefault="002F73CA" w:rsidP="0052369F">
            <w:pPr>
              <w:pStyle w:val="aa"/>
              <w:ind w:right="20"/>
              <w:rPr>
                <w:b/>
                <w:bCs/>
              </w:rPr>
            </w:pPr>
            <w:r w:rsidRPr="002F73CA">
              <w:rPr>
                <w:b/>
                <w:bCs/>
              </w:rPr>
              <w:t>dest-ip</w:t>
            </w:r>
            <w:r>
              <w:rPr>
                <w:rFonts w:hint="eastAsia"/>
                <w:b/>
                <w:bCs/>
              </w:rPr>
              <w:t xml:space="preserve"> </w:t>
            </w:r>
            <w:r w:rsidRPr="002F73CA">
              <w:rPr>
                <w:b/>
                <w:bCs/>
              </w:rPr>
              <w:t>A.B.C.D</w:t>
            </w:r>
            <w:r>
              <w:rPr>
                <w:rFonts w:hint="eastAsia"/>
                <w:b/>
                <w:bCs/>
              </w:rPr>
              <w:t xml:space="preserve"> </w:t>
            </w:r>
            <w:r w:rsidRPr="002F73CA">
              <w:rPr>
                <w:b/>
                <w:bCs/>
              </w:rPr>
              <w:t>dest-mask</w:t>
            </w:r>
            <w:r>
              <w:rPr>
                <w:rFonts w:hint="eastAsia"/>
                <w:b/>
                <w:bCs/>
              </w:rPr>
              <w:t xml:space="preserve"> </w:t>
            </w:r>
            <w:r w:rsidRPr="002F73CA">
              <w:rPr>
                <w:b/>
                <w:bCs/>
              </w:rPr>
              <w:t>A.B.C.D</w:t>
            </w:r>
          </w:p>
          <w:p w14:paraId="64BAB56E" w14:textId="77777777" w:rsidR="002F73CA" w:rsidRPr="00613E44" w:rsidRDefault="002F73CA" w:rsidP="0052369F">
            <w:pPr>
              <w:pStyle w:val="aa"/>
              <w:ind w:right="20"/>
              <w:rPr>
                <w:b/>
                <w:bCs/>
              </w:rPr>
            </w:pPr>
            <w:r>
              <w:rPr>
                <w:rFonts w:hint="eastAsia"/>
                <w:b/>
                <w:bCs/>
              </w:rPr>
              <w:t>no dest-ip</w:t>
            </w:r>
          </w:p>
        </w:tc>
        <w:tc>
          <w:tcPr>
            <w:tcW w:w="5310" w:type="dxa"/>
          </w:tcPr>
          <w:p w14:paraId="69CF2C87" w14:textId="77777777" w:rsidR="002F73CA" w:rsidRDefault="002F73CA" w:rsidP="0052369F">
            <w:pPr>
              <w:pStyle w:val="aa"/>
              <w:ind w:right="20"/>
            </w:pPr>
            <w:r>
              <w:rPr>
                <w:rFonts w:hint="eastAsia"/>
              </w:rPr>
              <w:t>The value of the IP Destination Address required for packets to match this filter rule. An IP packet matches the rule when the packet</w:t>
            </w:r>
            <w:r>
              <w:t>’</w:t>
            </w:r>
            <w:r>
              <w:rPr>
                <w:rFonts w:hint="eastAsia"/>
              </w:rPr>
              <w:t xml:space="preserve">s IP Destination Address, </w:t>
            </w:r>
            <w:r>
              <w:t>bitwise</w:t>
            </w:r>
            <w:r>
              <w:rPr>
                <w:rFonts w:hint="eastAsia"/>
              </w:rPr>
              <w:t xml:space="preserve"> ANDed with the </w:t>
            </w:r>
            <w:r w:rsidR="008F35F1">
              <w:rPr>
                <w:rFonts w:hint="eastAsia"/>
              </w:rPr>
              <w:t>dest-mask</w:t>
            </w:r>
            <w:r>
              <w:rPr>
                <w:rFonts w:hint="eastAsia"/>
              </w:rPr>
              <w:t xml:space="preserve"> value, equals the </w:t>
            </w:r>
            <w:r w:rsidR="008F35F1">
              <w:rPr>
                <w:rFonts w:hint="eastAsia"/>
              </w:rPr>
              <w:t>dest-ip</w:t>
            </w:r>
            <w:r>
              <w:rPr>
                <w:rFonts w:hint="eastAsia"/>
              </w:rPr>
              <w:t xml:space="preserve"> value.</w:t>
            </w:r>
          </w:p>
          <w:p w14:paraId="4BEC22A4" w14:textId="77777777" w:rsidR="002F73CA" w:rsidRDefault="002F73CA" w:rsidP="0052369F">
            <w:pPr>
              <w:pStyle w:val="aa"/>
              <w:ind w:right="20"/>
            </w:pPr>
            <w:r>
              <w:rPr>
                <w:rFonts w:hint="eastAsia"/>
              </w:rPr>
              <w:t>(default</w:t>
            </w:r>
            <w:r w:rsidR="00020FED">
              <w:rPr>
                <w:rFonts w:hint="eastAsia"/>
              </w:rPr>
              <w:t xml:space="preserve"> dest-ip</w:t>
            </w:r>
            <w:r>
              <w:rPr>
                <w:rFonts w:hint="eastAsia"/>
              </w:rPr>
              <w:t>: 0.0.0.0</w:t>
            </w:r>
            <w:r w:rsidR="00020FED">
              <w:rPr>
                <w:rFonts w:hint="eastAsia"/>
              </w:rPr>
              <w:t>, default dest-mask: 0.0.0.0</w:t>
            </w:r>
            <w:r>
              <w:rPr>
                <w:rFonts w:hint="eastAsia"/>
              </w:rPr>
              <w:t>)</w:t>
            </w:r>
          </w:p>
        </w:tc>
      </w:tr>
      <w:tr w:rsidR="002F73CA" w14:paraId="33383300" w14:textId="77777777" w:rsidTr="0052369F">
        <w:trPr>
          <w:trHeight w:val="327"/>
        </w:trPr>
        <w:tc>
          <w:tcPr>
            <w:tcW w:w="3485" w:type="dxa"/>
          </w:tcPr>
          <w:p w14:paraId="5472B068" w14:textId="77777777" w:rsidR="002F73CA" w:rsidRDefault="00020FED" w:rsidP="0052369F">
            <w:pPr>
              <w:pStyle w:val="aa"/>
              <w:ind w:right="20"/>
              <w:rPr>
                <w:b/>
                <w:bCs/>
              </w:rPr>
            </w:pPr>
            <w:r w:rsidRPr="00020FED">
              <w:rPr>
                <w:b/>
                <w:bCs/>
              </w:rPr>
              <w:t>range-src-port</w:t>
            </w:r>
            <w:r>
              <w:rPr>
                <w:rFonts w:hint="eastAsia"/>
                <w:b/>
                <w:bCs/>
              </w:rPr>
              <w:t xml:space="preserve"> </w:t>
            </w:r>
            <w:r w:rsidRPr="00020FED">
              <w:rPr>
                <w:b/>
                <w:bCs/>
              </w:rPr>
              <w:t>&lt;0-65535&gt;</w:t>
            </w:r>
            <w:r>
              <w:rPr>
                <w:rFonts w:hint="eastAsia"/>
                <w:b/>
                <w:bCs/>
              </w:rPr>
              <w:t xml:space="preserve"> </w:t>
            </w:r>
            <w:r w:rsidRPr="00020FED">
              <w:rPr>
                <w:b/>
                <w:bCs/>
              </w:rPr>
              <w:t>&lt;0-65535&gt;</w:t>
            </w:r>
          </w:p>
          <w:p w14:paraId="4EE66012" w14:textId="77777777" w:rsidR="00020FED" w:rsidRPr="00613E44" w:rsidRDefault="00020FED" w:rsidP="0052369F">
            <w:pPr>
              <w:pStyle w:val="aa"/>
              <w:ind w:right="20"/>
              <w:rPr>
                <w:b/>
                <w:bCs/>
              </w:rPr>
            </w:pPr>
            <w:r w:rsidRPr="00020FED">
              <w:rPr>
                <w:b/>
                <w:bCs/>
              </w:rPr>
              <w:t>no range-src-port</w:t>
            </w:r>
          </w:p>
        </w:tc>
        <w:tc>
          <w:tcPr>
            <w:tcW w:w="5310" w:type="dxa"/>
          </w:tcPr>
          <w:p w14:paraId="770067A8" w14:textId="77777777" w:rsidR="002F73CA" w:rsidRDefault="00020FED" w:rsidP="0052369F">
            <w:pPr>
              <w:pStyle w:val="aa"/>
              <w:ind w:right="20"/>
            </w:pPr>
            <w:r>
              <w:rPr>
                <w:rFonts w:hint="eastAsia"/>
              </w:rPr>
              <w:t xml:space="preserve">The low-end and high-end inclusive range of TCP/UDP source port numbers to which a packet is compared. This </w:t>
            </w:r>
            <w:r w:rsidR="008F35F1">
              <w:rPr>
                <w:rFonts w:hint="eastAsia"/>
              </w:rPr>
              <w:t>command</w:t>
            </w:r>
            <w:r>
              <w:rPr>
                <w:rFonts w:hint="eastAsia"/>
              </w:rPr>
              <w:t xml:space="preserve"> is irrelevant for non-TCP/UDP </w:t>
            </w:r>
            <w:r>
              <w:t>packets.</w:t>
            </w:r>
          </w:p>
          <w:p w14:paraId="65957F0E" w14:textId="77777777" w:rsidR="00020FED" w:rsidRPr="00020FED" w:rsidRDefault="00020FED" w:rsidP="0052369F">
            <w:pPr>
              <w:pStyle w:val="aa"/>
              <w:ind w:right="20"/>
            </w:pPr>
            <w:r>
              <w:rPr>
                <w:rFonts w:hint="eastAsia"/>
              </w:rPr>
              <w:t>(default start port: 0, default end port: 65535)</w:t>
            </w:r>
          </w:p>
        </w:tc>
      </w:tr>
      <w:tr w:rsidR="002F73CA" w14:paraId="4775B51D" w14:textId="77777777" w:rsidTr="0052369F">
        <w:trPr>
          <w:trHeight w:val="327"/>
        </w:trPr>
        <w:tc>
          <w:tcPr>
            <w:tcW w:w="3485" w:type="dxa"/>
          </w:tcPr>
          <w:p w14:paraId="0E094498" w14:textId="77777777" w:rsidR="008F35F1" w:rsidRDefault="008F35F1" w:rsidP="0052369F">
            <w:pPr>
              <w:pStyle w:val="aa"/>
              <w:ind w:right="20"/>
              <w:rPr>
                <w:b/>
                <w:bCs/>
              </w:rPr>
            </w:pPr>
            <w:r>
              <w:rPr>
                <w:b/>
                <w:bCs/>
              </w:rPr>
              <w:t>range-</w:t>
            </w:r>
            <w:r>
              <w:rPr>
                <w:rFonts w:hint="eastAsia"/>
                <w:b/>
                <w:bCs/>
              </w:rPr>
              <w:t>dest</w:t>
            </w:r>
            <w:r w:rsidRPr="00020FED">
              <w:rPr>
                <w:b/>
                <w:bCs/>
              </w:rPr>
              <w:t>-port</w:t>
            </w:r>
            <w:r>
              <w:rPr>
                <w:rFonts w:hint="eastAsia"/>
                <w:b/>
                <w:bCs/>
              </w:rPr>
              <w:t xml:space="preserve"> </w:t>
            </w:r>
            <w:r w:rsidRPr="00020FED">
              <w:rPr>
                <w:b/>
                <w:bCs/>
              </w:rPr>
              <w:t>&lt;0-65535&gt;</w:t>
            </w:r>
            <w:r>
              <w:rPr>
                <w:rFonts w:hint="eastAsia"/>
                <w:b/>
                <w:bCs/>
              </w:rPr>
              <w:t xml:space="preserve"> </w:t>
            </w:r>
            <w:r w:rsidRPr="00020FED">
              <w:rPr>
                <w:b/>
                <w:bCs/>
              </w:rPr>
              <w:t>&lt;0-65535&gt;</w:t>
            </w:r>
          </w:p>
          <w:p w14:paraId="14993A89" w14:textId="77777777" w:rsidR="002F73CA" w:rsidRPr="00613E44" w:rsidRDefault="008F35F1" w:rsidP="0052369F">
            <w:pPr>
              <w:pStyle w:val="aa"/>
              <w:ind w:right="20"/>
              <w:rPr>
                <w:b/>
                <w:bCs/>
              </w:rPr>
            </w:pPr>
            <w:r w:rsidRPr="00020FED">
              <w:rPr>
                <w:b/>
                <w:bCs/>
              </w:rPr>
              <w:t>no range-src-port</w:t>
            </w:r>
          </w:p>
        </w:tc>
        <w:tc>
          <w:tcPr>
            <w:tcW w:w="5310" w:type="dxa"/>
          </w:tcPr>
          <w:p w14:paraId="55675FE7" w14:textId="77777777" w:rsidR="008F35F1" w:rsidRDefault="008F35F1" w:rsidP="0052369F">
            <w:pPr>
              <w:pStyle w:val="aa"/>
              <w:ind w:right="20"/>
            </w:pPr>
            <w:r>
              <w:rPr>
                <w:rFonts w:hint="eastAsia"/>
              </w:rPr>
              <w:t xml:space="preserve">The low-end and high-end inclusive range of TCP/UDP destination port numbers to which a packet is compared. This command is irrelevant for non-TCP/UDP </w:t>
            </w:r>
            <w:r>
              <w:t>packets.</w:t>
            </w:r>
          </w:p>
          <w:p w14:paraId="79D6FB5A" w14:textId="77777777" w:rsidR="002F73CA" w:rsidRPr="008F35F1" w:rsidRDefault="008F35F1" w:rsidP="0052369F">
            <w:pPr>
              <w:pStyle w:val="aa"/>
              <w:ind w:right="20"/>
            </w:pPr>
            <w:r>
              <w:rPr>
                <w:rFonts w:hint="eastAsia"/>
              </w:rPr>
              <w:t>(default start port: 0, default end port: 65535)</w:t>
            </w:r>
          </w:p>
        </w:tc>
      </w:tr>
      <w:tr w:rsidR="002F73CA" w14:paraId="0240D52B" w14:textId="77777777" w:rsidTr="0052369F">
        <w:trPr>
          <w:trHeight w:val="327"/>
        </w:trPr>
        <w:tc>
          <w:tcPr>
            <w:tcW w:w="3485" w:type="dxa"/>
          </w:tcPr>
          <w:p w14:paraId="09B1F879" w14:textId="77777777" w:rsidR="002F73CA" w:rsidRDefault="008F35F1" w:rsidP="0052369F">
            <w:pPr>
              <w:pStyle w:val="aa"/>
              <w:ind w:right="20"/>
              <w:rPr>
                <w:b/>
                <w:bCs/>
              </w:rPr>
            </w:pPr>
            <w:r w:rsidRPr="008F35F1">
              <w:rPr>
                <w:b/>
                <w:bCs/>
              </w:rPr>
              <w:t>dest-mac-addr</w:t>
            </w:r>
            <w:r>
              <w:rPr>
                <w:rFonts w:hint="eastAsia"/>
                <w:b/>
                <w:bCs/>
              </w:rPr>
              <w:t xml:space="preserve"> </w:t>
            </w:r>
            <w:r w:rsidRPr="008F35F1">
              <w:rPr>
                <w:b/>
                <w:bCs/>
              </w:rPr>
              <w:t>H.H.H</w:t>
            </w:r>
          </w:p>
          <w:p w14:paraId="0B95F2C2" w14:textId="77777777" w:rsidR="008F35F1" w:rsidRPr="00613E44" w:rsidRDefault="008F35F1" w:rsidP="0052369F">
            <w:pPr>
              <w:pStyle w:val="aa"/>
              <w:ind w:right="20"/>
              <w:rPr>
                <w:b/>
                <w:bCs/>
              </w:rPr>
            </w:pPr>
            <w:r w:rsidRPr="008F35F1">
              <w:rPr>
                <w:b/>
                <w:bCs/>
              </w:rPr>
              <w:t>no dest-mac-addr</w:t>
            </w:r>
          </w:p>
        </w:tc>
        <w:tc>
          <w:tcPr>
            <w:tcW w:w="5310" w:type="dxa"/>
          </w:tcPr>
          <w:p w14:paraId="128EA3D1" w14:textId="77777777" w:rsidR="002F73CA" w:rsidRDefault="008F35F1" w:rsidP="0052369F">
            <w:pPr>
              <w:pStyle w:val="aa"/>
              <w:ind w:right="20"/>
            </w:pPr>
            <w:r>
              <w:rPr>
                <w:rFonts w:hint="eastAsia"/>
              </w:rPr>
              <w:t xml:space="preserve">This value of the Destination MAC Address required for packets to match this filter rule. An Ethernet packet matches an entry when its destination MAC address, bitwise ANDed with the </w:t>
            </w:r>
            <w:r w:rsidRPr="008F35F1">
              <w:t>dest-mac-mask</w:t>
            </w:r>
            <w:r>
              <w:rPr>
                <w:rFonts w:hint="eastAsia"/>
              </w:rPr>
              <w:t>, equals the value of the dest-mac-addr.</w:t>
            </w:r>
          </w:p>
          <w:p w14:paraId="052F4A44" w14:textId="77777777" w:rsidR="008F35F1" w:rsidRDefault="008F35F1" w:rsidP="0052369F">
            <w:pPr>
              <w:pStyle w:val="aa"/>
              <w:ind w:right="20"/>
            </w:pPr>
            <w:r>
              <w:rPr>
                <w:rFonts w:hint="eastAsia"/>
              </w:rPr>
              <w:t>(default: 0000.0000.0000)</w:t>
            </w:r>
          </w:p>
        </w:tc>
      </w:tr>
      <w:tr w:rsidR="002F73CA" w14:paraId="26AC9620" w14:textId="77777777" w:rsidTr="0052369F">
        <w:trPr>
          <w:trHeight w:val="327"/>
        </w:trPr>
        <w:tc>
          <w:tcPr>
            <w:tcW w:w="3485" w:type="dxa"/>
          </w:tcPr>
          <w:p w14:paraId="0C3E8A85" w14:textId="77777777" w:rsidR="002F73CA" w:rsidRDefault="008F35F1" w:rsidP="0052369F">
            <w:pPr>
              <w:pStyle w:val="aa"/>
              <w:ind w:right="20"/>
              <w:rPr>
                <w:b/>
                <w:bCs/>
              </w:rPr>
            </w:pPr>
            <w:r w:rsidRPr="008F35F1">
              <w:rPr>
                <w:b/>
                <w:bCs/>
              </w:rPr>
              <w:lastRenderedPageBreak/>
              <w:t>src-mac-addr</w:t>
            </w:r>
            <w:r>
              <w:rPr>
                <w:rFonts w:hint="eastAsia"/>
                <w:b/>
                <w:bCs/>
              </w:rPr>
              <w:t xml:space="preserve"> </w:t>
            </w:r>
            <w:r w:rsidRPr="008F35F1">
              <w:rPr>
                <w:b/>
                <w:bCs/>
              </w:rPr>
              <w:t>H.H.H</w:t>
            </w:r>
          </w:p>
          <w:p w14:paraId="5654D720" w14:textId="77777777" w:rsidR="008F35F1" w:rsidRPr="00613E44" w:rsidRDefault="008F35F1" w:rsidP="0052369F">
            <w:pPr>
              <w:pStyle w:val="aa"/>
              <w:ind w:right="20"/>
              <w:rPr>
                <w:b/>
                <w:bCs/>
              </w:rPr>
            </w:pPr>
            <w:r>
              <w:rPr>
                <w:rFonts w:hint="eastAsia"/>
                <w:b/>
                <w:bCs/>
              </w:rPr>
              <w:t xml:space="preserve">no </w:t>
            </w:r>
            <w:r w:rsidRPr="008F35F1">
              <w:rPr>
                <w:b/>
                <w:bCs/>
              </w:rPr>
              <w:t>src-mac-addr</w:t>
            </w:r>
          </w:p>
        </w:tc>
        <w:tc>
          <w:tcPr>
            <w:tcW w:w="5310" w:type="dxa"/>
          </w:tcPr>
          <w:p w14:paraId="0FCDCA0C" w14:textId="77777777" w:rsidR="002F73CA" w:rsidRDefault="008F35F1" w:rsidP="0052369F">
            <w:pPr>
              <w:pStyle w:val="aa"/>
              <w:ind w:right="20"/>
            </w:pPr>
            <w:r>
              <w:rPr>
                <w:rFonts w:hint="eastAsia"/>
              </w:rPr>
              <w:t>The value to match against an Ethernet packet source MAC address.</w:t>
            </w:r>
          </w:p>
          <w:p w14:paraId="64CCFA56" w14:textId="77777777" w:rsidR="008F35F1" w:rsidRDefault="008F35F1" w:rsidP="0052369F">
            <w:pPr>
              <w:pStyle w:val="aa"/>
              <w:ind w:right="20"/>
            </w:pPr>
            <w:r>
              <w:rPr>
                <w:rFonts w:hint="eastAsia"/>
              </w:rPr>
              <w:t>(default: ffff.ffff.ffff)</w:t>
            </w:r>
          </w:p>
        </w:tc>
      </w:tr>
      <w:tr w:rsidR="002F73CA" w14:paraId="0F0268A8" w14:textId="77777777" w:rsidTr="0052369F">
        <w:trPr>
          <w:trHeight w:val="327"/>
        </w:trPr>
        <w:tc>
          <w:tcPr>
            <w:tcW w:w="3485" w:type="dxa"/>
          </w:tcPr>
          <w:p w14:paraId="46081E25" w14:textId="77777777" w:rsidR="002F73CA" w:rsidRDefault="008F35F1" w:rsidP="0052369F">
            <w:pPr>
              <w:pStyle w:val="aa"/>
              <w:ind w:right="20"/>
              <w:rPr>
                <w:b/>
                <w:bCs/>
              </w:rPr>
            </w:pPr>
            <w:r w:rsidRPr="008F35F1">
              <w:rPr>
                <w:b/>
                <w:bCs/>
              </w:rPr>
              <w:t>eth-proto-type etherType</w:t>
            </w:r>
          </w:p>
          <w:p w14:paraId="40794716" w14:textId="77777777" w:rsidR="008F35F1" w:rsidRPr="00613E44" w:rsidRDefault="008F35F1" w:rsidP="0052369F">
            <w:pPr>
              <w:pStyle w:val="aa"/>
              <w:ind w:right="20"/>
              <w:rPr>
                <w:b/>
                <w:bCs/>
              </w:rPr>
            </w:pPr>
            <w:r w:rsidRPr="008F35F1">
              <w:rPr>
                <w:b/>
                <w:bCs/>
              </w:rPr>
              <w:t>no eth-proto-type</w:t>
            </w:r>
          </w:p>
        </w:tc>
        <w:tc>
          <w:tcPr>
            <w:tcW w:w="5310" w:type="dxa"/>
          </w:tcPr>
          <w:p w14:paraId="07A8E213" w14:textId="77777777" w:rsidR="002F73CA" w:rsidRDefault="002B6F02" w:rsidP="0052369F">
            <w:pPr>
              <w:pStyle w:val="aa"/>
              <w:ind w:right="20"/>
            </w:pPr>
            <w:r>
              <w:t>“</w:t>
            </w:r>
            <w:proofErr w:type="gramStart"/>
            <w:r>
              <w:rPr>
                <w:rFonts w:hint="eastAsia"/>
              </w:rPr>
              <w:t>etherType</w:t>
            </w:r>
            <w:proofErr w:type="gramEnd"/>
            <w:r>
              <w:t>”</w:t>
            </w:r>
            <w:r w:rsidR="008F35F1">
              <w:rPr>
                <w:rFonts w:hint="eastAsia"/>
              </w:rPr>
              <w:t xml:space="preserve"> indicates the format of the L3 protocol ID in the Ethernet packet. The fileter rule applies only to frames that contain</w:t>
            </w:r>
            <w:r>
              <w:rPr>
                <w:rFonts w:hint="eastAsia"/>
              </w:rPr>
              <w:t xml:space="preserve"> an EtherType value.</w:t>
            </w:r>
          </w:p>
          <w:p w14:paraId="74F5A686" w14:textId="77777777" w:rsidR="008F35F1" w:rsidRDefault="008F35F1" w:rsidP="0052369F">
            <w:pPr>
              <w:pStyle w:val="aa"/>
              <w:ind w:right="20"/>
            </w:pPr>
            <w:r>
              <w:rPr>
                <w:rFonts w:hint="eastAsia"/>
              </w:rPr>
              <w:t>(default: none)</w:t>
            </w:r>
          </w:p>
        </w:tc>
      </w:tr>
      <w:tr w:rsidR="008F35F1" w14:paraId="618D9807" w14:textId="77777777" w:rsidTr="0052369F">
        <w:trPr>
          <w:trHeight w:val="327"/>
        </w:trPr>
        <w:tc>
          <w:tcPr>
            <w:tcW w:w="3485" w:type="dxa"/>
          </w:tcPr>
          <w:p w14:paraId="6A759FD0" w14:textId="77777777" w:rsidR="008F35F1" w:rsidRDefault="002B6F02" w:rsidP="0052369F">
            <w:pPr>
              <w:pStyle w:val="aa"/>
              <w:ind w:right="20"/>
              <w:rPr>
                <w:b/>
                <w:bCs/>
              </w:rPr>
            </w:pPr>
            <w:r w:rsidRPr="002B6F02">
              <w:rPr>
                <w:b/>
                <w:bCs/>
              </w:rPr>
              <w:t>eth-proto</w:t>
            </w:r>
            <w:r>
              <w:rPr>
                <w:rFonts w:hint="eastAsia"/>
                <w:b/>
                <w:bCs/>
              </w:rPr>
              <w:t xml:space="preserve"> </w:t>
            </w:r>
            <w:r w:rsidRPr="002B6F02">
              <w:rPr>
                <w:b/>
                <w:bCs/>
              </w:rPr>
              <w:t>&lt;1-65535&gt;</w:t>
            </w:r>
          </w:p>
          <w:p w14:paraId="3D80E3E7" w14:textId="77777777" w:rsidR="002B6F02" w:rsidRPr="00613E44" w:rsidRDefault="002B6F02" w:rsidP="0052369F">
            <w:pPr>
              <w:pStyle w:val="aa"/>
              <w:ind w:right="20"/>
              <w:rPr>
                <w:b/>
                <w:bCs/>
              </w:rPr>
            </w:pPr>
            <w:r w:rsidRPr="002B6F02">
              <w:rPr>
                <w:b/>
                <w:bCs/>
              </w:rPr>
              <w:t>no eth-proto</w:t>
            </w:r>
          </w:p>
        </w:tc>
        <w:tc>
          <w:tcPr>
            <w:tcW w:w="5310" w:type="dxa"/>
          </w:tcPr>
          <w:p w14:paraId="14B3D9A1" w14:textId="77777777" w:rsidR="008F35F1" w:rsidRDefault="002B6F02" w:rsidP="0052369F">
            <w:pPr>
              <w:pStyle w:val="aa"/>
              <w:ind w:right="20"/>
            </w:pPr>
            <w:r>
              <w:rPr>
                <w:rFonts w:hint="eastAsia"/>
              </w:rPr>
              <w:t xml:space="preserve">This value represents the Ethernet protocol type to be matched against the packets. With eth-proto-type set to </w:t>
            </w:r>
            <w:r>
              <w:t>“</w:t>
            </w:r>
            <w:r>
              <w:rPr>
                <w:rFonts w:hint="eastAsia"/>
              </w:rPr>
              <w:t>none</w:t>
            </w:r>
            <w:r>
              <w:t>”</w:t>
            </w:r>
            <w:r>
              <w:rPr>
                <w:rFonts w:hint="eastAsia"/>
              </w:rPr>
              <w:t xml:space="preserve">, this value is ignored when considering whether a packet matches the filer rule. If the </w:t>
            </w:r>
            <w:r>
              <w:t>value</w:t>
            </w:r>
            <w:r>
              <w:rPr>
                <w:rFonts w:hint="eastAsia"/>
              </w:rPr>
              <w:t xml:space="preserve"> eth-proto-type is </w:t>
            </w:r>
            <w:r>
              <w:t>“</w:t>
            </w:r>
            <w:r>
              <w:rPr>
                <w:rFonts w:hint="eastAsia"/>
              </w:rPr>
              <w:t>etherType</w:t>
            </w:r>
            <w:r>
              <w:t>”</w:t>
            </w:r>
            <w:r>
              <w:rPr>
                <w:rFonts w:hint="eastAsia"/>
              </w:rPr>
              <w:t>, this value gives the 16-bit value of the EtherType that the packet must match in order to match the filer rule.</w:t>
            </w:r>
          </w:p>
          <w:p w14:paraId="52B0BE9E" w14:textId="77777777" w:rsidR="002B6F02" w:rsidRDefault="002B6F02" w:rsidP="0052369F">
            <w:pPr>
              <w:pStyle w:val="aa"/>
              <w:ind w:right="20"/>
            </w:pPr>
            <w:r>
              <w:rPr>
                <w:rFonts w:hint="eastAsia"/>
              </w:rPr>
              <w:t>(default: 0)</w:t>
            </w:r>
          </w:p>
        </w:tc>
      </w:tr>
      <w:tr w:rsidR="002B6F02" w14:paraId="571C2514" w14:textId="77777777" w:rsidTr="0052369F">
        <w:trPr>
          <w:trHeight w:val="327"/>
        </w:trPr>
        <w:tc>
          <w:tcPr>
            <w:tcW w:w="3485" w:type="dxa"/>
          </w:tcPr>
          <w:p w14:paraId="100E1C36" w14:textId="77777777" w:rsidR="002B6F02" w:rsidRDefault="002B6F02" w:rsidP="0052369F">
            <w:pPr>
              <w:pStyle w:val="aa"/>
              <w:ind w:right="20"/>
              <w:rPr>
                <w:b/>
                <w:bCs/>
              </w:rPr>
            </w:pPr>
            <w:r w:rsidRPr="002B6F02">
              <w:rPr>
                <w:b/>
                <w:bCs/>
              </w:rPr>
              <w:t>vlan-id</w:t>
            </w:r>
            <w:r>
              <w:rPr>
                <w:rFonts w:hint="eastAsia"/>
                <w:b/>
                <w:bCs/>
              </w:rPr>
              <w:t xml:space="preserve"> </w:t>
            </w:r>
            <w:r w:rsidRPr="002B6F02">
              <w:rPr>
                <w:b/>
                <w:bCs/>
              </w:rPr>
              <w:t>&lt;1-4094&gt;</w:t>
            </w:r>
          </w:p>
          <w:p w14:paraId="085D0B07" w14:textId="77777777" w:rsidR="002B6F02" w:rsidRPr="00613E44" w:rsidRDefault="002B6F02" w:rsidP="0052369F">
            <w:pPr>
              <w:pStyle w:val="aa"/>
              <w:ind w:right="20"/>
              <w:rPr>
                <w:b/>
                <w:bCs/>
              </w:rPr>
            </w:pPr>
            <w:r>
              <w:rPr>
                <w:rFonts w:hint="eastAsia"/>
                <w:b/>
                <w:bCs/>
              </w:rPr>
              <w:t>no vlan-id</w:t>
            </w:r>
          </w:p>
        </w:tc>
        <w:tc>
          <w:tcPr>
            <w:tcW w:w="5310" w:type="dxa"/>
          </w:tcPr>
          <w:p w14:paraId="747CC2FD" w14:textId="77777777" w:rsidR="002B6F02" w:rsidRDefault="002B6F02" w:rsidP="0052369F">
            <w:pPr>
              <w:pStyle w:val="aa"/>
              <w:ind w:right="20"/>
            </w:pPr>
            <w:r>
              <w:rPr>
                <w:rFonts w:hint="eastAsia"/>
              </w:rPr>
              <w:t>This value applies only to Ethernet frames using the 802.1p/Q tag header. Tagged packets must have a VLAN Identifier that matches the value in order to match the filter rule.</w:t>
            </w:r>
          </w:p>
          <w:p w14:paraId="71514DA2" w14:textId="77777777" w:rsidR="002B6F02" w:rsidRDefault="002B6F02" w:rsidP="0052369F">
            <w:pPr>
              <w:pStyle w:val="aa"/>
              <w:ind w:right="20"/>
            </w:pPr>
            <w:r>
              <w:rPr>
                <w:rFonts w:hint="eastAsia"/>
              </w:rPr>
              <w:t>(default: 0)</w:t>
            </w:r>
          </w:p>
        </w:tc>
      </w:tr>
      <w:tr w:rsidR="002B6F02" w14:paraId="260D6F3C" w14:textId="77777777" w:rsidTr="0052369F">
        <w:trPr>
          <w:trHeight w:val="327"/>
        </w:trPr>
        <w:tc>
          <w:tcPr>
            <w:tcW w:w="3485" w:type="dxa"/>
          </w:tcPr>
          <w:p w14:paraId="6DC75963" w14:textId="77777777" w:rsidR="002B6F02" w:rsidRDefault="002B6F02" w:rsidP="0052369F">
            <w:pPr>
              <w:pStyle w:val="aa"/>
              <w:ind w:right="20"/>
              <w:rPr>
                <w:b/>
                <w:bCs/>
              </w:rPr>
            </w:pPr>
            <w:r w:rsidRPr="002B6F02">
              <w:rPr>
                <w:b/>
                <w:bCs/>
              </w:rPr>
              <w:t>cm-inf-mask</w:t>
            </w:r>
            <w:r>
              <w:rPr>
                <w:rFonts w:hint="eastAsia"/>
                <w:b/>
                <w:bCs/>
              </w:rPr>
              <w:t xml:space="preserve"> </w:t>
            </w:r>
            <w:r w:rsidRPr="002B6F02">
              <w:rPr>
                <w:b/>
                <w:bCs/>
              </w:rPr>
              <w:t>HEXVALUE</w:t>
            </w:r>
          </w:p>
          <w:p w14:paraId="13BD251A" w14:textId="77777777" w:rsidR="002B6F02" w:rsidRPr="002B6F02" w:rsidRDefault="002B6F02" w:rsidP="0052369F">
            <w:pPr>
              <w:pStyle w:val="aa"/>
              <w:ind w:right="20"/>
              <w:rPr>
                <w:b/>
                <w:bCs/>
              </w:rPr>
            </w:pPr>
            <w:r w:rsidRPr="002B6F02">
              <w:rPr>
                <w:b/>
                <w:bCs/>
              </w:rPr>
              <w:t>no cm-inf-mask</w:t>
            </w:r>
          </w:p>
        </w:tc>
        <w:tc>
          <w:tcPr>
            <w:tcW w:w="5310" w:type="dxa"/>
          </w:tcPr>
          <w:p w14:paraId="5A450CEB" w14:textId="77777777" w:rsidR="002B6F02" w:rsidRDefault="002B6F02" w:rsidP="0052369F">
            <w:pPr>
              <w:pStyle w:val="aa"/>
              <w:ind w:right="20"/>
            </w:pPr>
            <w:r>
              <w:rPr>
                <w:rFonts w:hint="eastAsia"/>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0039" w:rsidRDefault="00D64BF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D64BFE" w:rsidRPr="0032769C" w14:paraId="34590A1F" w14:textId="77777777" w:rsidTr="00613E44">
        <w:trPr>
          <w:trHeight w:val="841"/>
        </w:trPr>
        <w:tc>
          <w:tcPr>
            <w:tcW w:w="8435" w:type="dxa"/>
          </w:tcPr>
          <w:p w14:paraId="4AB75552" w14:textId="77777777" w:rsidR="00D64BFE" w:rsidRPr="0032769C" w:rsidRDefault="00D64BFE" w:rsidP="00785787">
            <w:pPr>
              <w:pStyle w:val="aa"/>
              <w:ind w:right="20"/>
              <w:rPr>
                <w:rFonts w:ascii="Courier New" w:hAnsi="Courier New" w:cs="Courier New"/>
              </w:rPr>
            </w:pPr>
          </w:p>
          <w:p w14:paraId="76510320"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CF1E8C0" w14:textId="77777777" w:rsidR="00D64BFE" w:rsidRDefault="00D64BFE"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A9090D">
              <w:rPr>
                <w:rFonts w:ascii="Courier New" w:hAnsi="Courier New" w:cs="Courier New"/>
                <w:b/>
              </w:rPr>
              <w:t>cable filter-group 1 index</w:t>
            </w:r>
            <w:r>
              <w:rPr>
                <w:rFonts w:ascii="Courier New" w:hAnsi="Courier New" w:cs="Courier New" w:hint="eastAsia"/>
                <w:b/>
              </w:rPr>
              <w:t xml:space="preserve"> 1</w:t>
            </w:r>
          </w:p>
          <w:p w14:paraId="077AC6A0"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match-action drop</w:t>
            </w:r>
          </w:p>
          <w:p w14:paraId="0C22966F" w14:textId="77777777"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ip-proto 257</w:t>
            </w:r>
          </w:p>
          <w:p w14:paraId="25F1DD8B" w14:textId="77777777"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Pr>
                <w:rFonts w:ascii="Courier New" w:hAnsi="Courier New" w:cs="Courier New" w:hint="eastAsia"/>
                <w:b/>
                <w:bCs/>
              </w:rPr>
              <w:t>end</w:t>
            </w:r>
          </w:p>
          <w:p w14:paraId="4ACCE055" w14:textId="77777777" w:rsidR="00D64BFE" w:rsidRDefault="00D64BFE" w:rsidP="00785787">
            <w:pPr>
              <w:pStyle w:val="aa"/>
              <w:ind w:right="20"/>
              <w:rPr>
                <w:rFonts w:ascii="Courier New" w:hAnsi="Courier New" w:cs="Courier New"/>
              </w:rPr>
            </w:pPr>
            <w:r>
              <w:rPr>
                <w:rFonts w:ascii="Courier New" w:hAnsi="Courier New" w:cs="Courier New"/>
              </w:rPr>
              <w:t>Router#</w:t>
            </w:r>
          </w:p>
          <w:p w14:paraId="30C6F79E" w14:textId="77777777" w:rsidR="002B6F02" w:rsidRDefault="002B6F02" w:rsidP="00785787">
            <w:pPr>
              <w:pStyle w:val="aa"/>
              <w:ind w:right="20"/>
              <w:rPr>
                <w:rFonts w:ascii="Courier New" w:hAnsi="Courier New" w:cs="Courier New"/>
                <w:b/>
              </w:rPr>
            </w:pPr>
            <w:r>
              <w:rPr>
                <w:rFonts w:ascii="Courier New" w:hAnsi="Courier New" w:cs="Courier New"/>
              </w:rPr>
              <w:t>Router#</w:t>
            </w:r>
            <w:r>
              <w:t xml:space="preserve"> </w:t>
            </w:r>
            <w:r w:rsidRPr="002B6F02">
              <w:rPr>
                <w:rFonts w:ascii="Courier New" w:hAnsi="Courier New" w:cs="Courier New"/>
                <w:b/>
              </w:rPr>
              <w:t>show cable filter</w:t>
            </w:r>
          </w:p>
          <w:p w14:paraId="5C1640F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FilterID    SrcAddr/Mask      DestAddr/Mask   Prot SPort DPort Action</w:t>
            </w:r>
          </w:p>
          <w:p w14:paraId="5CC7120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0001,0001     0.0.0.0/00     </w:t>
            </w:r>
            <w:r w:rsidRPr="008B3ACF">
              <w:rPr>
                <w:rFonts w:ascii="Courier New" w:hAnsi="Courier New" w:cs="Courier New" w:hint="eastAsia"/>
              </w:rPr>
              <w:t xml:space="preserve">    </w:t>
            </w:r>
            <w:r w:rsidRPr="008B3ACF">
              <w:rPr>
                <w:rFonts w:ascii="Courier New" w:hAnsi="Courier New" w:cs="Courier New"/>
              </w:rPr>
              <w:t xml:space="preserve"> 0.0.0.0/00 </w:t>
            </w:r>
            <w:r w:rsidRPr="008B3ACF">
              <w:rPr>
                <w:rFonts w:ascii="Courier New" w:hAnsi="Courier New" w:cs="Courier New" w:hint="eastAsia"/>
              </w:rPr>
              <w:t xml:space="preserve">   </w:t>
            </w:r>
            <w:r w:rsidRPr="008B3ACF">
              <w:rPr>
                <w:rFonts w:ascii="Courier New" w:hAnsi="Courier New" w:cs="Courier New"/>
              </w:rPr>
              <w:t xml:space="preserve">257     0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drop</w:t>
            </w:r>
          </w:p>
          <w:p w14:paraId="5C0B8FA0" w14:textId="77777777" w:rsidR="002B6F02" w:rsidRDefault="002B6F02" w:rsidP="00785787">
            <w:pPr>
              <w:pStyle w:val="aa"/>
              <w:ind w:right="20"/>
              <w:rPr>
                <w:rFonts w:ascii="Courier New" w:hAnsi="Courier New" w:cs="Courier New"/>
              </w:rPr>
            </w:pPr>
            <w:r>
              <w:rPr>
                <w:rFonts w:ascii="Courier New" w:hAnsi="Courier New" w:cs="Courier New"/>
              </w:rPr>
              <w:t>Router#</w:t>
            </w:r>
          </w:p>
          <w:p w14:paraId="4291DB58" w14:textId="77777777" w:rsidR="002B6F02" w:rsidRDefault="002B6F02" w:rsidP="00785787">
            <w:pPr>
              <w:pStyle w:val="aa"/>
              <w:ind w:right="20"/>
              <w:rPr>
                <w:rFonts w:ascii="Courier New" w:hAnsi="Courier New" w:cs="Courier New"/>
              </w:rPr>
            </w:pPr>
            <w:r>
              <w:rPr>
                <w:rFonts w:ascii="Courier New" w:hAnsi="Courier New" w:cs="Courier New"/>
              </w:rPr>
              <w:t>Router#</w:t>
            </w:r>
            <w:r>
              <w:rPr>
                <w:rFonts w:ascii="Courier New" w:hAnsi="Courier New" w:cs="Courier New" w:hint="eastAsia"/>
              </w:rPr>
              <w:t xml:space="preserve"> </w:t>
            </w:r>
            <w:r w:rsidRPr="002B6F02">
              <w:rPr>
                <w:rFonts w:ascii="Courier New" w:hAnsi="Courier New" w:cs="Courier New"/>
                <w:b/>
              </w:rPr>
              <w:t>show cable filter group 1 index 1</w:t>
            </w:r>
          </w:p>
          <w:p w14:paraId="7098A03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Group       : 1</w:t>
            </w:r>
          </w:p>
          <w:p w14:paraId="2A47A21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Filter Index       : 1</w:t>
            </w:r>
          </w:p>
          <w:p w14:paraId="19214DA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Matches </w:t>
            </w:r>
          </w:p>
          <w:p w14:paraId="2DACD39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Match Action   : drop</w:t>
            </w:r>
          </w:p>
          <w:p w14:paraId="5A3E0C1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Priority       : 0</w:t>
            </w:r>
          </w:p>
          <w:p w14:paraId="1963A096"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Low     : 0</w:t>
            </w:r>
          </w:p>
          <w:p w14:paraId="1E144B2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High    : 0</w:t>
            </w:r>
          </w:p>
          <w:p w14:paraId="0B92B9AF"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Mask    : 0</w:t>
            </w:r>
          </w:p>
          <w:p w14:paraId="16EA24C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Protocol    : 257</w:t>
            </w:r>
          </w:p>
          <w:p w14:paraId="2F9099BD"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InetAddrType   : unknown</w:t>
            </w:r>
          </w:p>
          <w:p w14:paraId="5966C625"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Addr    : 0.0.0.0</w:t>
            </w:r>
          </w:p>
          <w:p w14:paraId="56CC5527"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Mask    : 0.0.0.0</w:t>
            </w:r>
          </w:p>
          <w:p w14:paraId="77EB9F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Addr    : 0.0.0.0</w:t>
            </w:r>
          </w:p>
          <w:p w14:paraId="25566FA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Mask    : 0.0.0.0</w:t>
            </w:r>
          </w:p>
          <w:p w14:paraId="0006F13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Port       : 0 ~ 65535</w:t>
            </w:r>
          </w:p>
          <w:p w14:paraId="25610C72"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Port       : 0 ~ 65535</w:t>
            </w:r>
          </w:p>
          <w:p w14:paraId="17274B1C"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Addr   : 0000.0000.0000</w:t>
            </w:r>
          </w:p>
          <w:p w14:paraId="59791C2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Mask   : 0000.0000.0000</w:t>
            </w:r>
          </w:p>
          <w:p w14:paraId="163AF498"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MAC Addr   : FFFF.FFFF.FFFF</w:t>
            </w:r>
          </w:p>
          <w:p w14:paraId="6EC62390"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Type: none</w:t>
            </w:r>
          </w:p>
          <w:p w14:paraId="424F3BEE"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 65535</w:t>
            </w:r>
          </w:p>
          <w:p w14:paraId="74BAF399"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User Priority  : 0 ~ 7</w:t>
            </w:r>
          </w:p>
          <w:p w14:paraId="43202221"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Vlan ID        : 0</w:t>
            </w:r>
          </w:p>
          <w:p w14:paraId="42CA150B" w14:textId="77777777"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CM If Mask     :</w:t>
            </w:r>
          </w:p>
          <w:p w14:paraId="5D9624A8" w14:textId="77777777" w:rsidR="002B6F02" w:rsidRPr="008B3ACF" w:rsidRDefault="002B6F02" w:rsidP="00785787">
            <w:pPr>
              <w:pStyle w:val="aa"/>
              <w:ind w:right="20"/>
              <w:rPr>
                <w:rFonts w:ascii="Courier New" w:hAnsi="Courier New" w:cs="Courier New"/>
              </w:rPr>
            </w:pPr>
          </w:p>
          <w:p w14:paraId="64091CD1" w14:textId="77777777" w:rsidR="00D64BFE" w:rsidRDefault="002B6F02" w:rsidP="00785787">
            <w:pPr>
              <w:pStyle w:val="aa"/>
              <w:ind w:right="20"/>
              <w:rPr>
                <w:rFonts w:ascii="Courier New" w:hAnsi="Courier New" w:cs="Courier New"/>
              </w:rPr>
            </w:pPr>
            <w:r>
              <w:rPr>
                <w:rFonts w:ascii="Courier New" w:hAnsi="Courier New" w:cs="Courier New"/>
              </w:rPr>
              <w:t>Router#</w:t>
            </w:r>
          </w:p>
          <w:p w14:paraId="4CA36B52" w14:textId="77777777" w:rsidR="002B6F02" w:rsidRPr="0032769C" w:rsidRDefault="002B6F02" w:rsidP="00785787">
            <w:pPr>
              <w:pStyle w:val="aa"/>
              <w:ind w:right="20"/>
              <w:rPr>
                <w:rFonts w:ascii="Courier New" w:hAnsi="Courier New" w:cs="Courier New"/>
              </w:rPr>
            </w:pPr>
          </w:p>
        </w:tc>
      </w:tr>
    </w:tbl>
    <w:p w14:paraId="56E61F3A" w14:textId="77777777" w:rsidR="00437FB5" w:rsidRPr="00A373DB" w:rsidRDefault="00437FB5" w:rsidP="00785787">
      <w:pPr>
        <w:pStyle w:val="2"/>
        <w:ind w:right="20"/>
      </w:pPr>
      <w:bookmarkStart w:id="4633" w:name="_Toc444695351"/>
      <w:r>
        <w:rPr>
          <w:rFonts w:hint="eastAsia"/>
        </w:rPr>
        <w:lastRenderedPageBreak/>
        <w:t>ONU Encryption and Authentication</w:t>
      </w:r>
      <w:bookmarkEnd w:id="4633"/>
    </w:p>
    <w:p w14:paraId="5548D759" w14:textId="77777777" w:rsidR="00437FB5" w:rsidRDefault="00437FB5" w:rsidP="00785787">
      <w:pPr>
        <w:pStyle w:val="a3"/>
        <w:ind w:left="0" w:right="20"/>
      </w:pPr>
      <w:r>
        <w:rPr>
          <w:rFonts w:hint="eastAsia"/>
        </w:rPr>
        <w:t>This system supports Early Authentication and Encryption (EAE) as defined by the DPoE 1.0 Security Specification.</w:t>
      </w:r>
    </w:p>
    <w:p w14:paraId="667A6505" w14:textId="77777777" w:rsidR="00FF47F3" w:rsidRDefault="00FF47F3" w:rsidP="00785787">
      <w:pPr>
        <w:pStyle w:val="a3"/>
        <w:ind w:left="0" w:right="20"/>
      </w:pPr>
      <w:r>
        <w:rPr>
          <w:rFonts w:hint="eastAsia"/>
        </w:rPr>
        <w:t xml:space="preserve">To enable or disable the </w:t>
      </w:r>
      <w:r>
        <w:t>“</w:t>
      </w:r>
      <w:r>
        <w:rPr>
          <w:rFonts w:hint="eastAsia"/>
        </w:rPr>
        <w:t>ONU Encryption and Authentication</w:t>
      </w:r>
      <w:r>
        <w:t>”</w:t>
      </w:r>
      <w:r>
        <w:rPr>
          <w:rFonts w:hint="eastAsia"/>
        </w:rPr>
        <w:t xml:space="preserve"> feature, use the following command in the PON Interface.</w:t>
      </w:r>
    </w:p>
    <w:p w14:paraId="00825C0B" w14:textId="77777777" w:rsidR="00437FB5" w:rsidRPr="00DA1143" w:rsidRDefault="00FF47F3" w:rsidP="00785787">
      <w:pPr>
        <w:pStyle w:val="a3"/>
        <w:ind w:left="0" w:right="20"/>
      </w:pPr>
      <w:r>
        <w:t>T</w:t>
      </w:r>
      <w:r>
        <w:rPr>
          <w:rFonts w:hint="eastAsia"/>
        </w:rPr>
        <w:t>his feature is disabled by default.</w:t>
      </w:r>
    </w:p>
    <w:p w14:paraId="2411C2B4" w14:textId="4282E6B5" w:rsidR="00437FB5" w:rsidRDefault="00437FB5" w:rsidP="00785787">
      <w:pPr>
        <w:pStyle w:val="afffff3"/>
        <w:ind w:left="0" w:right="20"/>
      </w:pPr>
      <w:bookmarkStart w:id="4634" w:name="_Toc391575425"/>
      <w:r>
        <w:t xml:space="preserve">Table </w:t>
      </w:r>
      <w:fldSimple w:instr=" SEQ Table \* ARABIC ">
        <w:r w:rsidR="00496ADB">
          <w:rPr>
            <w:noProof/>
          </w:rPr>
          <w:t>286</w:t>
        </w:r>
      </w:fldSimple>
      <w:r w:rsidR="00496ADB">
        <w:rPr>
          <w:rFonts w:hint="eastAsia"/>
        </w:rPr>
        <w:t xml:space="preserve"> </w:t>
      </w:r>
      <w:r w:rsidR="00FF47F3">
        <w:rPr>
          <w:rFonts w:hint="eastAsia"/>
        </w:rPr>
        <w:t>Early Authentication and Encryption (EAE)</w:t>
      </w:r>
      <w:r w:rsidR="003E17AC">
        <w:rPr>
          <w:rFonts w:hint="eastAsia"/>
        </w:rPr>
        <w:t xml:space="preserve"> enable/disable</w:t>
      </w:r>
      <w:bookmarkEnd w:id="4634"/>
    </w:p>
    <w:tbl>
      <w:tblPr>
        <w:tblStyle w:val="CLIWide"/>
        <w:tblW w:w="0" w:type="auto"/>
        <w:tblLook w:val="01E0" w:firstRow="1" w:lastRow="1" w:firstColumn="1" w:lastColumn="1" w:noHBand="0" w:noVBand="0"/>
      </w:tblPr>
      <w:tblGrid>
        <w:gridCol w:w="4248"/>
        <w:gridCol w:w="4074"/>
      </w:tblGrid>
      <w:tr w:rsidR="00437FB5"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2F5F3A" w:rsidRDefault="00437FB5" w:rsidP="00785787">
            <w:pPr>
              <w:pStyle w:val="aa"/>
              <w:ind w:right="20"/>
              <w:rPr>
                <w:bCs/>
                <w:sz w:val="18"/>
              </w:rPr>
            </w:pPr>
            <w:r w:rsidRPr="002F5F3A">
              <w:rPr>
                <w:bCs/>
                <w:sz w:val="18"/>
              </w:rPr>
              <w:t>Command</w:t>
            </w:r>
          </w:p>
        </w:tc>
        <w:tc>
          <w:tcPr>
            <w:tcW w:w="4074" w:type="dxa"/>
          </w:tcPr>
          <w:p w14:paraId="08ACAB6E" w14:textId="77777777" w:rsidR="00437FB5" w:rsidRPr="002F5F3A" w:rsidRDefault="00437FB5" w:rsidP="00785787">
            <w:pPr>
              <w:pStyle w:val="aa"/>
              <w:ind w:right="20"/>
              <w:rPr>
                <w:bCs/>
                <w:sz w:val="18"/>
              </w:rPr>
            </w:pPr>
            <w:r w:rsidRPr="002F5F3A">
              <w:rPr>
                <w:bCs/>
                <w:sz w:val="18"/>
              </w:rPr>
              <w:t>Description</w:t>
            </w:r>
          </w:p>
        </w:tc>
      </w:tr>
      <w:tr w:rsidR="00437FB5" w14:paraId="13A9D664" w14:textId="77777777" w:rsidTr="00FF47F3">
        <w:trPr>
          <w:trHeight w:val="327"/>
        </w:trPr>
        <w:tc>
          <w:tcPr>
            <w:tcW w:w="4248" w:type="dxa"/>
          </w:tcPr>
          <w:p w14:paraId="26E2231D" w14:textId="77777777" w:rsidR="00437FB5" w:rsidRPr="002F5F3A" w:rsidRDefault="00FF47F3" w:rsidP="00785787">
            <w:pPr>
              <w:pStyle w:val="aa"/>
              <w:ind w:right="20"/>
              <w:rPr>
                <w:b/>
                <w:bCs/>
              </w:rPr>
            </w:pPr>
            <w:r w:rsidRPr="00FF47F3">
              <w:rPr>
                <w:b/>
                <w:bCs/>
              </w:rPr>
              <w:t>cable privacy eae-policy total-enforcement</w:t>
            </w:r>
          </w:p>
        </w:tc>
        <w:tc>
          <w:tcPr>
            <w:tcW w:w="4074" w:type="dxa"/>
          </w:tcPr>
          <w:p w14:paraId="4C69D8AA" w14:textId="77777777" w:rsidR="00437FB5" w:rsidRPr="002F5F3A" w:rsidRDefault="00FF47F3" w:rsidP="00785787">
            <w:pPr>
              <w:pStyle w:val="aa"/>
              <w:ind w:right="20"/>
            </w:pPr>
            <w:r>
              <w:rPr>
                <w:rFonts w:hint="eastAsia"/>
              </w:rPr>
              <w:t>Enables EAE on the interface</w:t>
            </w:r>
          </w:p>
        </w:tc>
      </w:tr>
      <w:tr w:rsidR="00437FB5" w14:paraId="3595DADD" w14:textId="77777777" w:rsidTr="00FF47F3">
        <w:trPr>
          <w:trHeight w:val="327"/>
        </w:trPr>
        <w:tc>
          <w:tcPr>
            <w:tcW w:w="4248" w:type="dxa"/>
          </w:tcPr>
          <w:p w14:paraId="75926BA1" w14:textId="77777777" w:rsidR="00437FB5" w:rsidRPr="002F5F3A" w:rsidRDefault="00FF47F3" w:rsidP="00785787">
            <w:pPr>
              <w:pStyle w:val="aa"/>
              <w:ind w:right="20"/>
              <w:rPr>
                <w:b/>
                <w:bCs/>
              </w:rPr>
            </w:pPr>
            <w:r w:rsidRPr="00FF47F3">
              <w:rPr>
                <w:b/>
                <w:bCs/>
              </w:rPr>
              <w:t>no cable privacy eae-policy total-enforcement</w:t>
            </w:r>
          </w:p>
        </w:tc>
        <w:tc>
          <w:tcPr>
            <w:tcW w:w="4074" w:type="dxa"/>
          </w:tcPr>
          <w:p w14:paraId="0D37ED43" w14:textId="77777777" w:rsidR="00437FB5" w:rsidRPr="002F5F3A" w:rsidRDefault="00FF47F3" w:rsidP="00785787">
            <w:pPr>
              <w:pStyle w:val="aa"/>
              <w:ind w:right="20"/>
            </w:pPr>
            <w:r>
              <w:rPr>
                <w:rFonts w:hint="eastAsia"/>
              </w:rPr>
              <w:t>Disables EAE on the interface</w:t>
            </w:r>
          </w:p>
        </w:tc>
      </w:tr>
    </w:tbl>
    <w:p w14:paraId="50FA1A9D" w14:textId="77777777" w:rsidR="00437FB5" w:rsidRPr="00670039" w:rsidRDefault="00437FB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437FB5" w:rsidRPr="0032769C" w14:paraId="478D49C5" w14:textId="77777777" w:rsidTr="00C24FF4">
        <w:trPr>
          <w:trHeight w:val="841"/>
        </w:trPr>
        <w:tc>
          <w:tcPr>
            <w:tcW w:w="9020" w:type="dxa"/>
          </w:tcPr>
          <w:p w14:paraId="25DBDA12" w14:textId="77777777" w:rsidR="00437FB5" w:rsidRPr="0032769C" w:rsidRDefault="00437FB5" w:rsidP="00785787">
            <w:pPr>
              <w:pStyle w:val="aa"/>
              <w:ind w:right="20"/>
              <w:rPr>
                <w:rFonts w:ascii="Courier New" w:hAnsi="Courier New" w:cs="Courier New"/>
              </w:rPr>
            </w:pPr>
          </w:p>
          <w:p w14:paraId="7E49A0A1" w14:textId="77777777" w:rsidR="00437FB5" w:rsidRPr="0032769C" w:rsidRDefault="00437FB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9A43440" w14:textId="77777777" w:rsidR="00437FB5" w:rsidRDefault="00437FB5" w:rsidP="00785787">
            <w:pPr>
              <w:pStyle w:val="aa"/>
              <w:ind w:right="20"/>
              <w:jc w:val="both"/>
              <w:rPr>
                <w:rFonts w:ascii="Courier New" w:hAnsi="Courier New" w:cs="Courier New"/>
                <w:b/>
              </w:rPr>
            </w:pPr>
            <w:r w:rsidRPr="0032769C">
              <w:rPr>
                <w:rFonts w:ascii="Courier New" w:hAnsi="Courier New" w:cs="Courier New"/>
              </w:rPr>
              <w:t xml:space="preserve">Router(config)# </w:t>
            </w:r>
            <w:r w:rsidR="00FF47F3" w:rsidRPr="00FF47F3">
              <w:rPr>
                <w:rFonts w:ascii="Courier New" w:hAnsi="Courier New" w:cs="Courier New"/>
                <w:b/>
              </w:rPr>
              <w:t>interface EponInterface 2/1</w:t>
            </w:r>
          </w:p>
          <w:p w14:paraId="5B756D84" w14:textId="77777777" w:rsidR="00FF47F3" w:rsidRDefault="00FF47F3"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b/>
                <w:bCs/>
              </w:rPr>
              <w:t>cable privacy eae-policy total-enforcement</w:t>
            </w:r>
          </w:p>
          <w:p w14:paraId="42F73ADE" w14:textId="77777777" w:rsidR="00FF47F3" w:rsidRDefault="00FF47F3"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hint="eastAsia"/>
                <w:b/>
              </w:rPr>
              <w:t>end</w:t>
            </w:r>
          </w:p>
          <w:p w14:paraId="219A2F4A" w14:textId="77777777" w:rsidR="00437FB5" w:rsidRDefault="00437FB5" w:rsidP="00785787">
            <w:pPr>
              <w:pStyle w:val="aa"/>
              <w:ind w:right="20"/>
              <w:rPr>
                <w:rFonts w:ascii="Courier New" w:hAnsi="Courier New" w:cs="Courier New"/>
              </w:rPr>
            </w:pPr>
            <w:r>
              <w:rPr>
                <w:rFonts w:ascii="Courier New" w:hAnsi="Courier New" w:cs="Courier New"/>
              </w:rPr>
              <w:t>Router#</w:t>
            </w:r>
          </w:p>
          <w:p w14:paraId="3314FF27" w14:textId="77777777" w:rsidR="00437FB5" w:rsidRPr="0032769C" w:rsidRDefault="00437FB5" w:rsidP="00785787">
            <w:pPr>
              <w:pStyle w:val="aa"/>
              <w:ind w:right="20"/>
              <w:rPr>
                <w:rFonts w:ascii="Courier New" w:hAnsi="Courier New" w:cs="Courier New"/>
              </w:rPr>
            </w:pPr>
          </w:p>
        </w:tc>
      </w:tr>
    </w:tbl>
    <w:p w14:paraId="1253D2CD" w14:textId="77777777" w:rsidR="00467F33" w:rsidRDefault="00467F33" w:rsidP="00785787">
      <w:pPr>
        <w:pStyle w:val="3"/>
        <w:ind w:left="0" w:right="20"/>
      </w:pPr>
      <w:bookmarkStart w:id="4635" w:name="_Toc444695352"/>
      <w:r>
        <w:rPr>
          <w:rFonts w:hint="eastAsia"/>
        </w:rPr>
        <w:t>Security and Certificate Settings</w:t>
      </w:r>
      <w:bookmarkEnd w:id="4635"/>
      <w:r>
        <w:rPr>
          <w:rFonts w:hint="eastAsia"/>
        </w:rPr>
        <w:t xml:space="preserve"> </w:t>
      </w:r>
    </w:p>
    <w:p w14:paraId="34CAB9D8" w14:textId="77777777" w:rsidR="00A50979" w:rsidRDefault="00467F33" w:rsidP="00785787">
      <w:pPr>
        <w:pStyle w:val="a3"/>
        <w:ind w:left="0" w:right="20"/>
      </w:pPr>
      <w:r>
        <w:rPr>
          <w:rFonts w:hint="eastAsia"/>
        </w:rPr>
        <w:t>To</w:t>
      </w:r>
      <w:r w:rsidR="003E17AC">
        <w:rPr>
          <w:rFonts w:hint="eastAsia"/>
        </w:rPr>
        <w:t xml:space="preserve"> enable or disable two ONU Authentication checks performed by system when i</w:t>
      </w:r>
      <w:r>
        <w:rPr>
          <w:rFonts w:hint="eastAsia"/>
        </w:rPr>
        <w:t>t validates an ONU certificate, use the following command.</w:t>
      </w:r>
    </w:p>
    <w:p w14:paraId="60487639" w14:textId="1CEE3BE2" w:rsidR="003E17AC" w:rsidRDefault="003E17AC" w:rsidP="00785787">
      <w:pPr>
        <w:pStyle w:val="afffff3"/>
        <w:ind w:left="0" w:right="20"/>
      </w:pPr>
      <w:bookmarkStart w:id="4636" w:name="_Toc391575426"/>
      <w:r>
        <w:t xml:space="preserve">Table </w:t>
      </w:r>
      <w:fldSimple w:instr=" SEQ Table \* ARABIC ">
        <w:r w:rsidR="00496ADB">
          <w:rPr>
            <w:noProof/>
          </w:rPr>
          <w:t>287</w:t>
        </w:r>
      </w:fldSimple>
      <w:r w:rsidR="00496ADB">
        <w:rPr>
          <w:rFonts w:hint="eastAsia"/>
        </w:rPr>
        <w:t xml:space="preserve"> </w:t>
      </w:r>
      <w:r w:rsidR="00467F33">
        <w:rPr>
          <w:rFonts w:hint="eastAsia"/>
        </w:rPr>
        <w:t>security and certificate settings</w:t>
      </w:r>
      <w:bookmarkEnd w:id="4636"/>
      <w:r w:rsidR="00D71827">
        <w:rPr>
          <w:rFonts w:hint="eastAsia"/>
        </w:rPr>
        <w:t xml:space="preserve"> </w:t>
      </w:r>
    </w:p>
    <w:tbl>
      <w:tblPr>
        <w:tblStyle w:val="CLIWide"/>
        <w:tblW w:w="0" w:type="auto"/>
        <w:tblLook w:val="01E0" w:firstRow="1" w:lastRow="1" w:firstColumn="1" w:lastColumn="1" w:noHBand="0" w:noVBand="0"/>
      </w:tblPr>
      <w:tblGrid>
        <w:gridCol w:w="4248"/>
        <w:gridCol w:w="4074"/>
      </w:tblGrid>
      <w:tr w:rsidR="003E17AC"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2F5F3A" w:rsidRDefault="003E17AC" w:rsidP="00785787">
            <w:pPr>
              <w:pStyle w:val="aa"/>
              <w:ind w:right="20"/>
              <w:rPr>
                <w:bCs/>
                <w:sz w:val="18"/>
              </w:rPr>
            </w:pPr>
            <w:r w:rsidRPr="002F5F3A">
              <w:rPr>
                <w:bCs/>
                <w:sz w:val="18"/>
              </w:rPr>
              <w:t>Command</w:t>
            </w:r>
          </w:p>
        </w:tc>
        <w:tc>
          <w:tcPr>
            <w:tcW w:w="4074" w:type="dxa"/>
          </w:tcPr>
          <w:p w14:paraId="4311EBE4" w14:textId="77777777" w:rsidR="003E17AC" w:rsidRPr="002F5F3A" w:rsidRDefault="003E17AC" w:rsidP="00785787">
            <w:pPr>
              <w:pStyle w:val="aa"/>
              <w:ind w:right="20"/>
              <w:rPr>
                <w:bCs/>
                <w:sz w:val="18"/>
              </w:rPr>
            </w:pPr>
            <w:r w:rsidRPr="002F5F3A">
              <w:rPr>
                <w:bCs/>
                <w:sz w:val="18"/>
              </w:rPr>
              <w:t>Description</w:t>
            </w:r>
          </w:p>
        </w:tc>
      </w:tr>
      <w:tr w:rsidR="003E17AC" w14:paraId="60663757" w14:textId="77777777" w:rsidTr="00C24FF4">
        <w:trPr>
          <w:trHeight w:val="327"/>
        </w:trPr>
        <w:tc>
          <w:tcPr>
            <w:tcW w:w="4248" w:type="dxa"/>
          </w:tcPr>
          <w:p w14:paraId="2D94721B" w14:textId="77777777" w:rsidR="003E17AC" w:rsidRPr="002F5F3A" w:rsidRDefault="00D71827" w:rsidP="00785787">
            <w:pPr>
              <w:pStyle w:val="aa"/>
              <w:ind w:right="20"/>
              <w:rPr>
                <w:b/>
                <w:bCs/>
              </w:rPr>
            </w:pPr>
            <w:r w:rsidRPr="00D71827">
              <w:rPr>
                <w:b/>
                <w:bCs/>
              </w:rPr>
              <w:t>cable privacy certificate (trusted|untrusted) skip-validity-period (true|false) tek-lifetime &lt;0-604800&gt;</w:t>
            </w:r>
          </w:p>
        </w:tc>
        <w:tc>
          <w:tcPr>
            <w:tcW w:w="4074" w:type="dxa"/>
          </w:tcPr>
          <w:p w14:paraId="32EA4502" w14:textId="77777777" w:rsidR="003E17AC" w:rsidRPr="002F5F3A" w:rsidRDefault="00467F33" w:rsidP="00785787">
            <w:pPr>
              <w:pStyle w:val="aa"/>
              <w:ind w:right="20"/>
            </w:pPr>
            <w:r>
              <w:t>S</w:t>
            </w:r>
            <w:r>
              <w:rPr>
                <w:rFonts w:hint="eastAsia"/>
              </w:rPr>
              <w:t>pecifies the security and certificate.</w:t>
            </w:r>
          </w:p>
        </w:tc>
      </w:tr>
      <w:tr w:rsidR="003E17AC" w14:paraId="2233A8D3" w14:textId="77777777" w:rsidTr="00C24FF4">
        <w:trPr>
          <w:trHeight w:val="327"/>
        </w:trPr>
        <w:tc>
          <w:tcPr>
            <w:tcW w:w="4248" w:type="dxa"/>
          </w:tcPr>
          <w:p w14:paraId="4C65E7BC" w14:textId="77777777" w:rsidR="003E17AC" w:rsidRPr="002F5F3A" w:rsidRDefault="00D71827" w:rsidP="00785787">
            <w:pPr>
              <w:pStyle w:val="aa"/>
              <w:ind w:right="20"/>
              <w:rPr>
                <w:b/>
                <w:bCs/>
              </w:rPr>
            </w:pPr>
            <w:r w:rsidRPr="00D71827">
              <w:rPr>
                <w:b/>
                <w:bCs/>
              </w:rPr>
              <w:t>no cable privacy certificate (trusted|untrusted) skip-validity-period (true|false) tek-lifetime &lt;0-604800&gt;</w:t>
            </w:r>
          </w:p>
        </w:tc>
        <w:tc>
          <w:tcPr>
            <w:tcW w:w="4074" w:type="dxa"/>
          </w:tcPr>
          <w:p w14:paraId="7C77FD0C" w14:textId="77777777" w:rsidR="003E17AC" w:rsidRPr="002F5F3A" w:rsidRDefault="00D71827" w:rsidP="00785787">
            <w:pPr>
              <w:pStyle w:val="aa"/>
              <w:ind w:right="20"/>
            </w:pPr>
            <w:r>
              <w:t>C</w:t>
            </w:r>
            <w:r>
              <w:rPr>
                <w:rFonts w:hint="eastAsia"/>
              </w:rPr>
              <w:t>hanges the configured value to default</w:t>
            </w:r>
          </w:p>
        </w:tc>
      </w:tr>
    </w:tbl>
    <w:p w14:paraId="32E07D0C" w14:textId="77777777" w:rsidR="00A50979" w:rsidRDefault="003E6A9C" w:rsidP="00785787">
      <w:pPr>
        <w:pStyle w:val="a3"/>
        <w:ind w:left="0" w:right="20"/>
      </w:pPr>
      <w:r w:rsidRPr="00D71827">
        <w:rPr>
          <w:b/>
          <w:bCs/>
        </w:rPr>
        <w:t>certificate (trusted|untrusted)</w:t>
      </w:r>
    </w:p>
    <w:p w14:paraId="6929F964" w14:textId="77777777" w:rsidR="00A50979" w:rsidRDefault="003E6A9C" w:rsidP="00785787">
      <w:pPr>
        <w:pStyle w:val="a3"/>
        <w:ind w:left="0" w:right="20"/>
      </w:pPr>
      <w:r>
        <w:rPr>
          <w:rFonts w:hint="eastAsia"/>
        </w:rPr>
        <w:t>The default trust of the self-signed manufacturer certificate entries, cantained in docsBpi2CmtsCACertTable and created after this object is set.</w:t>
      </w:r>
    </w:p>
    <w:p w14:paraId="0A516ED6" w14:textId="77777777" w:rsidR="003E6A9C" w:rsidRDefault="003E6A9C" w:rsidP="00785787">
      <w:pPr>
        <w:pStyle w:val="a3"/>
        <w:ind w:left="0" w:right="20"/>
      </w:pPr>
      <w:r>
        <w:rPr>
          <w:rFonts w:hint="eastAsia"/>
        </w:rPr>
        <w:t>Default: untrusted</w:t>
      </w:r>
    </w:p>
    <w:p w14:paraId="7115C4BB" w14:textId="77777777" w:rsidR="003E6A9C" w:rsidRDefault="003E6A9C" w:rsidP="00785787">
      <w:pPr>
        <w:pStyle w:val="a3"/>
        <w:ind w:left="0" w:right="20"/>
      </w:pPr>
      <w:r w:rsidRPr="00D71827">
        <w:rPr>
          <w:b/>
          <w:bCs/>
        </w:rPr>
        <w:t>skip-validity-period (true|false)</w:t>
      </w:r>
    </w:p>
    <w:p w14:paraId="6B293497" w14:textId="77777777" w:rsidR="003E6A9C" w:rsidRDefault="003E6A9C" w:rsidP="00785787">
      <w:pPr>
        <w:pStyle w:val="a3"/>
        <w:ind w:left="0" w:right="20"/>
      </w:pPr>
      <w:r>
        <w:rPr>
          <w:rFonts w:hint="eastAsia"/>
        </w:rPr>
        <w:t xml:space="preserve">Setting this object to True causes all chained and root certificates in the chain to have their validity periods </w:t>
      </w:r>
      <w:r w:rsidR="00017420">
        <w:rPr>
          <w:rFonts w:hint="eastAsia"/>
        </w:rPr>
        <w:t>checked against the current time of day when the DPoE system receives a request from the OLT SoC to authorize the ONU.</w:t>
      </w:r>
    </w:p>
    <w:p w14:paraId="26D36C09" w14:textId="77777777" w:rsidR="00017420" w:rsidRDefault="00017420" w:rsidP="00785787">
      <w:pPr>
        <w:pStyle w:val="a3"/>
        <w:ind w:left="0" w:right="20"/>
      </w:pPr>
      <w:r>
        <w:rPr>
          <w:rFonts w:hint="eastAsia"/>
        </w:rPr>
        <w:t>Default: True</w:t>
      </w:r>
    </w:p>
    <w:p w14:paraId="17E44D65" w14:textId="77777777" w:rsidR="003E6A9C" w:rsidRDefault="003E6A9C" w:rsidP="00785787">
      <w:pPr>
        <w:pStyle w:val="a3"/>
        <w:ind w:left="0" w:right="20"/>
      </w:pPr>
      <w:r w:rsidRPr="00D71827">
        <w:rPr>
          <w:b/>
          <w:bCs/>
        </w:rPr>
        <w:t>tek-lifetime &lt;0-604800&gt;</w:t>
      </w:r>
    </w:p>
    <w:p w14:paraId="2C79D10B" w14:textId="77777777" w:rsidR="003E6A9C" w:rsidRDefault="00017420" w:rsidP="00785787">
      <w:pPr>
        <w:pStyle w:val="a3"/>
        <w:ind w:left="0" w:right="20"/>
      </w:pPr>
      <w:r>
        <w:rPr>
          <w:rFonts w:hint="eastAsia"/>
        </w:rPr>
        <w:t>The lifetime, in seconds, of the traffic encryption key (TEK) used on each ONU link.</w:t>
      </w:r>
    </w:p>
    <w:p w14:paraId="5855530F" w14:textId="77777777" w:rsidR="00017420" w:rsidRDefault="00017420" w:rsidP="00785787">
      <w:pPr>
        <w:pStyle w:val="a3"/>
        <w:ind w:left="0" w:right="20"/>
      </w:pPr>
      <w:r>
        <w:rPr>
          <w:rFonts w:hint="eastAsia"/>
        </w:rPr>
        <w:lastRenderedPageBreak/>
        <w:t>Default: 43200</w:t>
      </w:r>
    </w:p>
    <w:p w14:paraId="5C604BE7" w14:textId="77777777" w:rsidR="00017420" w:rsidRPr="00670039" w:rsidRDefault="0001742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017420" w:rsidRPr="0032769C" w14:paraId="4CCAC5A0" w14:textId="77777777" w:rsidTr="00C24FF4">
        <w:trPr>
          <w:trHeight w:val="841"/>
        </w:trPr>
        <w:tc>
          <w:tcPr>
            <w:tcW w:w="9020" w:type="dxa"/>
          </w:tcPr>
          <w:p w14:paraId="754CB482" w14:textId="77777777" w:rsidR="00017420" w:rsidRPr="0032769C" w:rsidRDefault="00017420" w:rsidP="00785787">
            <w:pPr>
              <w:pStyle w:val="aa"/>
              <w:ind w:right="20"/>
              <w:rPr>
                <w:rFonts w:ascii="Courier New" w:hAnsi="Courier New" w:cs="Courier New"/>
              </w:rPr>
            </w:pPr>
          </w:p>
          <w:p w14:paraId="1AB5C608" w14:textId="77777777" w:rsidR="00017420" w:rsidRPr="0032769C" w:rsidRDefault="0001742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A7ADC79" w14:textId="77777777" w:rsidR="00017420" w:rsidRDefault="00017420"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F47F3">
              <w:rPr>
                <w:rFonts w:ascii="Courier New" w:hAnsi="Courier New" w:cs="Courier New"/>
                <w:b/>
              </w:rPr>
              <w:t>interface EponInterface 2/1</w:t>
            </w:r>
          </w:p>
          <w:p w14:paraId="6668F74E" w14:textId="77777777" w:rsidR="00017420" w:rsidRDefault="00017420"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b/>
                <w:bCs/>
              </w:rPr>
              <w:t xml:space="preserve"> </w:t>
            </w:r>
            <w:r w:rsidRPr="00017420">
              <w:rPr>
                <w:rFonts w:ascii="Courier New" w:hAnsi="Courier New" w:cs="Courier New"/>
                <w:b/>
                <w:bCs/>
              </w:rPr>
              <w:t>cable privacy certificate trusted skip-validity-period false tek-lifetime 1800</w:t>
            </w:r>
          </w:p>
          <w:p w14:paraId="63E45402" w14:textId="77777777" w:rsidR="00017420" w:rsidRDefault="00017420"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rPr>
              <w:t xml:space="preserve"> </w:t>
            </w:r>
            <w:r w:rsidRPr="00FF47F3">
              <w:rPr>
                <w:rFonts w:ascii="Courier New" w:hAnsi="Courier New" w:cs="Courier New" w:hint="eastAsia"/>
                <w:b/>
              </w:rPr>
              <w:t>end</w:t>
            </w:r>
          </w:p>
          <w:p w14:paraId="4977C76A" w14:textId="77777777" w:rsidR="00017420" w:rsidRDefault="00017420" w:rsidP="00785787">
            <w:pPr>
              <w:pStyle w:val="aa"/>
              <w:ind w:right="20"/>
              <w:rPr>
                <w:rFonts w:ascii="Courier New" w:hAnsi="Courier New" w:cs="Courier New"/>
              </w:rPr>
            </w:pPr>
            <w:r>
              <w:rPr>
                <w:rFonts w:ascii="Courier New" w:hAnsi="Courier New" w:cs="Courier New"/>
              </w:rPr>
              <w:t>Router#</w:t>
            </w:r>
          </w:p>
          <w:p w14:paraId="1329FC8F" w14:textId="77777777" w:rsidR="00017420" w:rsidRPr="0032769C" w:rsidRDefault="00017420" w:rsidP="00785787">
            <w:pPr>
              <w:pStyle w:val="aa"/>
              <w:ind w:right="20"/>
              <w:rPr>
                <w:rFonts w:ascii="Courier New" w:hAnsi="Courier New" w:cs="Courier New"/>
              </w:rPr>
            </w:pPr>
          </w:p>
        </w:tc>
      </w:tr>
    </w:tbl>
    <w:p w14:paraId="1A0C7680" w14:textId="77777777" w:rsidR="00FB3DF7" w:rsidRDefault="00FB3DF7" w:rsidP="00785787">
      <w:pPr>
        <w:pStyle w:val="3"/>
        <w:ind w:left="0" w:right="20"/>
      </w:pPr>
      <w:bookmarkStart w:id="4637" w:name="_Toc444695353"/>
      <w:r>
        <w:rPr>
          <w:rFonts w:hint="eastAsia"/>
        </w:rPr>
        <w:t>CA Certificate</w:t>
      </w:r>
      <w:bookmarkEnd w:id="4637"/>
      <w:r>
        <w:rPr>
          <w:rFonts w:hint="eastAsia"/>
        </w:rPr>
        <w:t xml:space="preserve"> </w:t>
      </w:r>
    </w:p>
    <w:p w14:paraId="6B2ACB23" w14:textId="77777777" w:rsidR="00C748F5" w:rsidRDefault="00EA7A1E" w:rsidP="00785787">
      <w:pPr>
        <w:pStyle w:val="a3"/>
        <w:ind w:left="0" w:right="20"/>
      </w:pPr>
      <w:r>
        <w:rPr>
          <w:rFonts w:hint="eastAsia"/>
        </w:rPr>
        <w:t>CA Certificate is used to provision the trust value of a CA cetificate. System makes use of the trust value when verifying the ONU device certificate chain during the ONU Authentication process.</w:t>
      </w:r>
      <w:r w:rsidR="00C748F5">
        <w:rPr>
          <w:rFonts w:hint="eastAsia"/>
        </w:rPr>
        <w:t xml:space="preserve"> </w:t>
      </w:r>
    </w:p>
    <w:p w14:paraId="63BFF839" w14:textId="77777777" w:rsidR="00807F80" w:rsidRPr="00017420" w:rsidRDefault="00C748F5" w:rsidP="00785787">
      <w:pPr>
        <w:pStyle w:val="a3"/>
        <w:ind w:left="0" w:right="20"/>
      </w:pPr>
      <w:r>
        <w:rPr>
          <w:rFonts w:hint="eastAsia"/>
        </w:rPr>
        <w:t>To create a CA Certificate entry, use the following command.</w:t>
      </w:r>
    </w:p>
    <w:p w14:paraId="56A27BF2" w14:textId="34312B5E" w:rsidR="00812033" w:rsidRDefault="00812033" w:rsidP="00785787">
      <w:pPr>
        <w:pStyle w:val="afffff3"/>
        <w:ind w:left="0" w:right="20"/>
      </w:pPr>
      <w:bookmarkStart w:id="4638" w:name="_Toc391575427"/>
      <w:r>
        <w:t xml:space="preserve">Table </w:t>
      </w:r>
      <w:fldSimple w:instr=" SEQ Table \* ARABIC ">
        <w:r w:rsidR="00496ADB">
          <w:rPr>
            <w:noProof/>
          </w:rPr>
          <w:t>288</w:t>
        </w:r>
      </w:fldSimple>
      <w:r w:rsidR="00496ADB">
        <w:rPr>
          <w:rFonts w:hint="eastAsia"/>
        </w:rPr>
        <w:t xml:space="preserve"> </w:t>
      </w:r>
      <w:r>
        <w:rPr>
          <w:rFonts w:hint="eastAsia"/>
        </w:rPr>
        <w:t xml:space="preserve">CA Certificate </w:t>
      </w:r>
      <w:r w:rsidR="00C748F5">
        <w:rPr>
          <w:rFonts w:hint="eastAsia"/>
        </w:rPr>
        <w:t>entry</w:t>
      </w:r>
      <w:r w:rsidR="00F9226F">
        <w:rPr>
          <w:rFonts w:hint="eastAsia"/>
        </w:rPr>
        <w:t xml:space="preserve"> creation</w:t>
      </w:r>
      <w:bookmarkEnd w:id="4638"/>
    </w:p>
    <w:tbl>
      <w:tblPr>
        <w:tblStyle w:val="CLIWide"/>
        <w:tblW w:w="0" w:type="auto"/>
        <w:tblLook w:val="01E0" w:firstRow="1" w:lastRow="1" w:firstColumn="1" w:lastColumn="1" w:noHBand="0" w:noVBand="0"/>
      </w:tblPr>
      <w:tblGrid>
        <w:gridCol w:w="4248"/>
        <w:gridCol w:w="4074"/>
      </w:tblGrid>
      <w:tr w:rsidR="00812033"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2F5F3A" w:rsidRDefault="00812033" w:rsidP="00785787">
            <w:pPr>
              <w:pStyle w:val="aa"/>
              <w:ind w:right="20"/>
              <w:rPr>
                <w:bCs/>
                <w:sz w:val="18"/>
              </w:rPr>
            </w:pPr>
            <w:r w:rsidRPr="002F5F3A">
              <w:rPr>
                <w:bCs/>
                <w:sz w:val="18"/>
              </w:rPr>
              <w:t>Command</w:t>
            </w:r>
          </w:p>
        </w:tc>
        <w:tc>
          <w:tcPr>
            <w:tcW w:w="4074" w:type="dxa"/>
          </w:tcPr>
          <w:p w14:paraId="079C63AD" w14:textId="77777777" w:rsidR="00812033" w:rsidRPr="002F5F3A" w:rsidRDefault="00812033" w:rsidP="00785787">
            <w:pPr>
              <w:pStyle w:val="aa"/>
              <w:ind w:right="20"/>
              <w:rPr>
                <w:bCs/>
                <w:sz w:val="18"/>
              </w:rPr>
            </w:pPr>
            <w:r w:rsidRPr="002F5F3A">
              <w:rPr>
                <w:bCs/>
                <w:sz w:val="18"/>
              </w:rPr>
              <w:t>Description</w:t>
            </w:r>
          </w:p>
        </w:tc>
      </w:tr>
      <w:tr w:rsidR="00812033" w14:paraId="733BF13E" w14:textId="77777777" w:rsidTr="00C24FF4">
        <w:trPr>
          <w:trHeight w:val="327"/>
        </w:trPr>
        <w:tc>
          <w:tcPr>
            <w:tcW w:w="4248" w:type="dxa"/>
          </w:tcPr>
          <w:p w14:paraId="7D91960A" w14:textId="77777777" w:rsidR="00812033" w:rsidRPr="002F5F3A" w:rsidRDefault="00812033" w:rsidP="00785787">
            <w:pPr>
              <w:pStyle w:val="aa"/>
              <w:ind w:right="20"/>
              <w:rPr>
                <w:b/>
                <w:bCs/>
              </w:rPr>
            </w:pPr>
            <w:r w:rsidRPr="00812033">
              <w:rPr>
                <w:b/>
                <w:bCs/>
              </w:rPr>
              <w:t>crypto ca trustpoint</w:t>
            </w:r>
            <w:r>
              <w:rPr>
                <w:rFonts w:hint="eastAsia"/>
                <w:b/>
                <w:bCs/>
              </w:rPr>
              <w:t xml:space="preserve"> </w:t>
            </w:r>
            <w:r w:rsidRPr="00812033">
              <w:rPr>
                <w:b/>
                <w:bCs/>
              </w:rPr>
              <w:t>&lt;1-4294967295&gt;</w:t>
            </w:r>
            <w:r>
              <w:rPr>
                <w:rFonts w:hint="eastAsia"/>
                <w:b/>
                <w:bCs/>
              </w:rPr>
              <w:t xml:space="preserve"> </w:t>
            </w:r>
            <w:r w:rsidRPr="00812033">
              <w:rPr>
                <w:b/>
                <w:bCs/>
              </w:rPr>
              <w:t>cli</w:t>
            </w:r>
          </w:p>
        </w:tc>
        <w:tc>
          <w:tcPr>
            <w:tcW w:w="4074" w:type="dxa"/>
          </w:tcPr>
          <w:p w14:paraId="5535FB5D" w14:textId="77777777" w:rsidR="00812033" w:rsidRPr="00244CEA" w:rsidRDefault="00812033" w:rsidP="00785787">
            <w:pPr>
              <w:pStyle w:val="aa"/>
              <w:ind w:right="20"/>
            </w:pPr>
            <w:r w:rsidRPr="00244CEA">
              <w:t>C</w:t>
            </w:r>
            <w:r w:rsidRPr="00244CEA">
              <w:rPr>
                <w:rFonts w:hint="eastAsia"/>
              </w:rPr>
              <w:t xml:space="preserve">reates CA Cetificate </w:t>
            </w:r>
            <w:r w:rsidR="00467F33" w:rsidRPr="00244CEA">
              <w:rPr>
                <w:rFonts w:hint="eastAsia"/>
              </w:rPr>
              <w:t>entry</w:t>
            </w:r>
          </w:p>
          <w:p w14:paraId="12F8F0D6" w14:textId="77777777" w:rsidR="00812033" w:rsidRPr="00244CEA" w:rsidRDefault="00812033" w:rsidP="00785787">
            <w:pPr>
              <w:pStyle w:val="aa"/>
              <w:ind w:right="20"/>
            </w:pPr>
            <w:r w:rsidRPr="00244CEA">
              <w:t>“</w:t>
            </w:r>
            <w:r w:rsidRPr="00244CEA">
              <w:rPr>
                <w:rFonts w:hint="eastAsia"/>
              </w:rPr>
              <w:t>&lt;1-</w:t>
            </w:r>
            <w:r w:rsidRPr="00244CEA">
              <w:t xml:space="preserve"> 4294967295</w:t>
            </w:r>
            <w:r w:rsidRPr="00244CEA">
              <w:rPr>
                <w:rFonts w:hint="eastAsia"/>
              </w:rPr>
              <w:t>&gt;</w:t>
            </w:r>
            <w:r w:rsidRPr="00244CEA">
              <w:t>”</w:t>
            </w:r>
            <w:r w:rsidRPr="00244CEA">
              <w:rPr>
                <w:rFonts w:hint="eastAsia"/>
              </w:rPr>
              <w:t xml:space="preserve"> means the index of entry</w:t>
            </w:r>
          </w:p>
        </w:tc>
      </w:tr>
      <w:tr w:rsidR="00812033" w14:paraId="7C4B0AD1" w14:textId="77777777" w:rsidTr="00C24FF4">
        <w:trPr>
          <w:trHeight w:val="327"/>
        </w:trPr>
        <w:tc>
          <w:tcPr>
            <w:tcW w:w="4248" w:type="dxa"/>
          </w:tcPr>
          <w:p w14:paraId="5DA2DDDE" w14:textId="77777777" w:rsidR="00812033" w:rsidRPr="002F5F3A" w:rsidRDefault="00812033" w:rsidP="00785787">
            <w:pPr>
              <w:pStyle w:val="aa"/>
              <w:ind w:right="20"/>
              <w:rPr>
                <w:b/>
                <w:bCs/>
              </w:rPr>
            </w:pPr>
            <w:r w:rsidRPr="00815C7E">
              <w:rPr>
                <w:b/>
                <w:bCs/>
              </w:rPr>
              <w:t xml:space="preserve">no </w:t>
            </w:r>
            <w:r w:rsidR="00F9226F" w:rsidRPr="00812033">
              <w:rPr>
                <w:b/>
                <w:bCs/>
              </w:rPr>
              <w:t>crypto ca trustpoint</w:t>
            </w:r>
            <w:r w:rsidR="00F9226F">
              <w:rPr>
                <w:rFonts w:hint="eastAsia"/>
                <w:b/>
                <w:bCs/>
              </w:rPr>
              <w:t xml:space="preserve"> </w:t>
            </w:r>
            <w:r w:rsidR="00F9226F" w:rsidRPr="00812033">
              <w:rPr>
                <w:b/>
                <w:bCs/>
              </w:rPr>
              <w:t>&lt;1-4294967295&gt;</w:t>
            </w:r>
            <w:r w:rsidR="00F9226F">
              <w:rPr>
                <w:rFonts w:hint="eastAsia"/>
                <w:b/>
                <w:bCs/>
              </w:rPr>
              <w:t xml:space="preserve"> </w:t>
            </w:r>
            <w:r w:rsidR="00F9226F" w:rsidRPr="00812033">
              <w:rPr>
                <w:b/>
                <w:bCs/>
              </w:rPr>
              <w:t>cli</w:t>
            </w:r>
          </w:p>
        </w:tc>
        <w:tc>
          <w:tcPr>
            <w:tcW w:w="4074" w:type="dxa"/>
          </w:tcPr>
          <w:p w14:paraId="4C2681B6" w14:textId="77777777" w:rsidR="00812033" w:rsidRPr="00244CEA" w:rsidRDefault="00812033" w:rsidP="00785787">
            <w:pPr>
              <w:pStyle w:val="aa"/>
              <w:ind w:right="20"/>
            </w:pPr>
            <w:r w:rsidRPr="00244CEA">
              <w:rPr>
                <w:rFonts w:hint="eastAsia"/>
              </w:rPr>
              <w:t xml:space="preserve">Removes </w:t>
            </w:r>
            <w:r w:rsidR="00F9226F" w:rsidRPr="00244CEA">
              <w:rPr>
                <w:rFonts w:hint="eastAsia"/>
              </w:rPr>
              <w:t>CA Certificate Table</w:t>
            </w:r>
          </w:p>
        </w:tc>
      </w:tr>
    </w:tbl>
    <w:p w14:paraId="65EADCC0" w14:textId="77777777" w:rsidR="00812033" w:rsidRDefault="00812033" w:rsidP="00785787">
      <w:pPr>
        <w:pStyle w:val="aa"/>
        <w:ind w:right="20"/>
      </w:pPr>
      <w:r>
        <w:rPr>
          <w:rFonts w:hint="eastAsia"/>
        </w:rPr>
        <w:tab/>
      </w:r>
      <w:r>
        <w:rPr>
          <w:rFonts w:hint="eastAsia"/>
        </w:rPr>
        <w:tab/>
        <w:t xml:space="preserve"> </w:t>
      </w:r>
    </w:p>
    <w:p w14:paraId="7E239015" w14:textId="77777777" w:rsidR="00F9226F" w:rsidRDefault="00F9226F" w:rsidP="00785787">
      <w:pPr>
        <w:pStyle w:val="a3"/>
        <w:ind w:left="0" w:right="20"/>
      </w:pPr>
      <w:r>
        <w:rPr>
          <w:rFonts w:hint="eastAsia"/>
        </w:rPr>
        <w:t xml:space="preserve">To modify the parameters of CA Certificate </w:t>
      </w:r>
      <w:r w:rsidR="00C748F5">
        <w:rPr>
          <w:rFonts w:hint="eastAsia"/>
        </w:rPr>
        <w:t>entry</w:t>
      </w:r>
      <w:r>
        <w:rPr>
          <w:rFonts w:hint="eastAsia"/>
        </w:rPr>
        <w:t xml:space="preserve">, use the following command in the </w:t>
      </w:r>
      <w:r w:rsidRPr="00F9226F">
        <w:t>crypto-ca-trustpoint</w:t>
      </w:r>
      <w:r>
        <w:rPr>
          <w:rFonts w:hint="eastAsia"/>
        </w:rPr>
        <w:t xml:space="preserve"> command node.</w:t>
      </w:r>
    </w:p>
    <w:p w14:paraId="355B69C5" w14:textId="403F2B35" w:rsidR="00F9226F" w:rsidRDefault="00F9226F" w:rsidP="00785787">
      <w:pPr>
        <w:pStyle w:val="afffff3"/>
        <w:ind w:left="0" w:right="20"/>
      </w:pPr>
      <w:bookmarkStart w:id="4639" w:name="_Toc391575428"/>
      <w:r>
        <w:t xml:space="preserve">Table </w:t>
      </w:r>
      <w:fldSimple w:instr=" SEQ Table \* ARABIC ">
        <w:r w:rsidR="00496ADB">
          <w:rPr>
            <w:noProof/>
          </w:rPr>
          <w:t>289</w:t>
        </w:r>
      </w:fldSimple>
      <w:r w:rsidR="00496ADB">
        <w:rPr>
          <w:rFonts w:hint="eastAsia"/>
        </w:rPr>
        <w:t xml:space="preserve"> </w:t>
      </w:r>
      <w:r>
        <w:rPr>
          <w:rFonts w:hint="eastAsia"/>
        </w:rPr>
        <w:t>parameter setting of CA Certificate</w:t>
      </w:r>
      <w:bookmarkEnd w:id="4639"/>
      <w:r>
        <w:rPr>
          <w:rFonts w:hint="eastAsia"/>
        </w:rPr>
        <w:t xml:space="preserve"> </w:t>
      </w:r>
    </w:p>
    <w:tbl>
      <w:tblPr>
        <w:tblStyle w:val="CLIWide"/>
        <w:tblW w:w="0" w:type="auto"/>
        <w:tblLook w:val="01E0" w:firstRow="1" w:lastRow="1" w:firstColumn="1" w:lastColumn="1" w:noHBand="0" w:noVBand="0"/>
      </w:tblPr>
      <w:tblGrid>
        <w:gridCol w:w="3539"/>
        <w:gridCol w:w="4783"/>
      </w:tblGrid>
      <w:tr w:rsidR="00F9226F"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2F5F3A" w:rsidRDefault="00F9226F" w:rsidP="00785787">
            <w:pPr>
              <w:pStyle w:val="aa"/>
              <w:ind w:right="20"/>
              <w:rPr>
                <w:bCs/>
                <w:sz w:val="18"/>
              </w:rPr>
            </w:pPr>
            <w:r w:rsidRPr="002F5F3A">
              <w:rPr>
                <w:bCs/>
                <w:sz w:val="18"/>
              </w:rPr>
              <w:t>Command</w:t>
            </w:r>
          </w:p>
        </w:tc>
        <w:tc>
          <w:tcPr>
            <w:tcW w:w="4783" w:type="dxa"/>
          </w:tcPr>
          <w:p w14:paraId="794A7974" w14:textId="77777777" w:rsidR="00F9226F" w:rsidRPr="002F5F3A" w:rsidRDefault="00F9226F" w:rsidP="00785787">
            <w:pPr>
              <w:pStyle w:val="aa"/>
              <w:ind w:right="20"/>
              <w:rPr>
                <w:bCs/>
                <w:sz w:val="18"/>
              </w:rPr>
            </w:pPr>
            <w:r w:rsidRPr="002F5F3A">
              <w:rPr>
                <w:bCs/>
                <w:sz w:val="18"/>
              </w:rPr>
              <w:t>Description</w:t>
            </w:r>
          </w:p>
        </w:tc>
      </w:tr>
      <w:tr w:rsidR="00F9226F" w14:paraId="41837420" w14:textId="77777777" w:rsidTr="00C24FF4">
        <w:trPr>
          <w:trHeight w:val="327"/>
        </w:trPr>
        <w:tc>
          <w:tcPr>
            <w:tcW w:w="3539" w:type="dxa"/>
          </w:tcPr>
          <w:p w14:paraId="74F962A9" w14:textId="77777777" w:rsidR="00F9226F" w:rsidRDefault="00F9226F" w:rsidP="00785787">
            <w:pPr>
              <w:pStyle w:val="aa"/>
              <w:ind w:right="20"/>
              <w:rPr>
                <w:b/>
                <w:bCs/>
              </w:rPr>
            </w:pPr>
            <w:r w:rsidRPr="00F9226F">
              <w:rPr>
                <w:b/>
                <w:bCs/>
              </w:rPr>
              <w:t>trust (1|2|3|4)</w:t>
            </w:r>
          </w:p>
          <w:p w14:paraId="1E4AF1DF" w14:textId="77777777" w:rsidR="00F9226F" w:rsidRPr="002F5F3A" w:rsidRDefault="00F9226F" w:rsidP="00785787">
            <w:pPr>
              <w:pStyle w:val="aa"/>
              <w:ind w:right="20"/>
              <w:rPr>
                <w:b/>
                <w:bCs/>
              </w:rPr>
            </w:pPr>
            <w:r w:rsidRPr="00F9226F">
              <w:rPr>
                <w:b/>
                <w:bCs/>
              </w:rPr>
              <w:t>no trust</w:t>
            </w:r>
          </w:p>
        </w:tc>
        <w:tc>
          <w:tcPr>
            <w:tcW w:w="4783" w:type="dxa"/>
          </w:tcPr>
          <w:p w14:paraId="3C2DB0E2" w14:textId="77777777" w:rsidR="00F9226F" w:rsidRDefault="00FB3DF7" w:rsidP="00785787">
            <w:pPr>
              <w:pStyle w:val="aa"/>
              <w:ind w:right="20"/>
            </w:pPr>
            <w:r>
              <w:rPr>
                <w:rFonts w:hint="eastAsia"/>
              </w:rPr>
              <w:t>Specifies t</w:t>
            </w:r>
            <w:r w:rsidR="00F12E1B">
              <w:rPr>
                <w:rFonts w:hint="eastAsia"/>
              </w:rPr>
              <w:t xml:space="preserve">he </w:t>
            </w:r>
            <w:r>
              <w:rPr>
                <w:rFonts w:hint="eastAsia"/>
              </w:rPr>
              <w:t>trust state of the CA certificate.</w:t>
            </w:r>
          </w:p>
          <w:p w14:paraId="3FE7A2C5" w14:textId="77777777" w:rsidR="00FB3DF7" w:rsidRDefault="00FB3DF7" w:rsidP="00785787">
            <w:pPr>
              <w:pStyle w:val="aa"/>
              <w:ind w:left="1166" w:right="20" w:hangingChars="648" w:hanging="1166"/>
            </w:pPr>
            <w:r>
              <w:rPr>
                <w:rFonts w:hint="eastAsia"/>
              </w:rPr>
              <w:t xml:space="preserve">- </w:t>
            </w:r>
            <w:r>
              <w:t>Trusted (</w:t>
            </w:r>
            <w:r>
              <w:rPr>
                <w:rFonts w:hint="eastAsia"/>
              </w:rPr>
              <w:t>1): CA Certificate is to be trusted even if the certificate was found to be invalid.</w:t>
            </w:r>
          </w:p>
          <w:p w14:paraId="345C4326" w14:textId="77777777" w:rsidR="00FB3DF7" w:rsidRDefault="00FB3DF7" w:rsidP="00785787">
            <w:pPr>
              <w:pStyle w:val="aa"/>
              <w:ind w:left="1166" w:right="20" w:hangingChars="648" w:hanging="1166"/>
            </w:pPr>
            <w:r>
              <w:rPr>
                <w:rFonts w:hint="eastAsia"/>
              </w:rPr>
              <w:t xml:space="preserve">- </w:t>
            </w:r>
            <w:r>
              <w:t>Untrusted (</w:t>
            </w:r>
            <w:r>
              <w:rPr>
                <w:rFonts w:hint="eastAsia"/>
              </w:rPr>
              <w:t>2): CA Certificate is to be untrusted even if the certificate was found to be valid.</w:t>
            </w:r>
          </w:p>
          <w:p w14:paraId="5288CBA4" w14:textId="77777777" w:rsidR="00FB3DF7" w:rsidRDefault="00FB3DF7" w:rsidP="00785787">
            <w:pPr>
              <w:pStyle w:val="aa"/>
              <w:ind w:left="1166" w:right="20" w:hangingChars="648" w:hanging="1166"/>
            </w:pPr>
            <w:r>
              <w:rPr>
                <w:rFonts w:hint="eastAsia"/>
              </w:rPr>
              <w:t xml:space="preserve">- </w:t>
            </w:r>
            <w:r>
              <w:t>Chained (</w:t>
            </w:r>
            <w:r>
              <w:rPr>
                <w:rFonts w:hint="eastAsia"/>
              </w:rPr>
              <w:t>3): CA Certificate is chained to a root CA certificate.</w:t>
            </w:r>
          </w:p>
          <w:p w14:paraId="64F92D50" w14:textId="77777777" w:rsidR="00FB3DF7" w:rsidRDefault="00FB3DF7" w:rsidP="00785787">
            <w:pPr>
              <w:pStyle w:val="aa"/>
              <w:ind w:left="1166" w:right="20" w:hangingChars="648" w:hanging="1166"/>
            </w:pPr>
            <w:r>
              <w:rPr>
                <w:rFonts w:hint="eastAsia"/>
              </w:rPr>
              <w:t>- Root (4): CA Certificate is a root CA certificate.</w:t>
            </w:r>
          </w:p>
          <w:p w14:paraId="464C54FE" w14:textId="77777777" w:rsidR="00FB3DF7" w:rsidRDefault="00FB3DF7" w:rsidP="00785787">
            <w:pPr>
              <w:pStyle w:val="aa"/>
              <w:ind w:left="1166" w:right="20" w:hangingChars="648" w:hanging="1166"/>
            </w:pPr>
          </w:p>
          <w:p w14:paraId="79656292" w14:textId="77777777" w:rsidR="00FB3DF7" w:rsidRPr="00230534" w:rsidRDefault="00FB3DF7" w:rsidP="00785787">
            <w:pPr>
              <w:pStyle w:val="aa"/>
              <w:ind w:left="1166" w:right="20" w:hangingChars="648" w:hanging="1166"/>
            </w:pPr>
            <w:r>
              <w:rPr>
                <w:rFonts w:hint="eastAsia"/>
              </w:rPr>
              <w:t>Default is Chained (3).</w:t>
            </w:r>
          </w:p>
        </w:tc>
      </w:tr>
      <w:tr w:rsidR="00F9226F" w14:paraId="6457B200" w14:textId="77777777" w:rsidTr="00C24FF4">
        <w:trPr>
          <w:trHeight w:val="327"/>
        </w:trPr>
        <w:tc>
          <w:tcPr>
            <w:tcW w:w="3539" w:type="dxa"/>
          </w:tcPr>
          <w:p w14:paraId="6B0AB77B" w14:textId="77777777" w:rsidR="00F9226F" w:rsidRDefault="00F9226F" w:rsidP="00785787">
            <w:pPr>
              <w:pStyle w:val="aa"/>
              <w:ind w:right="20"/>
              <w:rPr>
                <w:b/>
                <w:bCs/>
              </w:rPr>
            </w:pPr>
            <w:r w:rsidRPr="00F9226F">
              <w:rPr>
                <w:b/>
                <w:bCs/>
              </w:rPr>
              <w:t>certificate</w:t>
            </w:r>
            <w:r>
              <w:rPr>
                <w:rFonts w:hint="eastAsia"/>
                <w:b/>
                <w:bCs/>
              </w:rPr>
              <w:t xml:space="preserve"> </w:t>
            </w:r>
            <w:r w:rsidRPr="00F9226F">
              <w:rPr>
                <w:b/>
                <w:bCs/>
              </w:rPr>
              <w:t>DER-ENCODED-CA</w:t>
            </w:r>
          </w:p>
          <w:p w14:paraId="152DCAF2" w14:textId="77777777" w:rsidR="00F9226F" w:rsidRPr="002B6F02" w:rsidRDefault="00F9226F" w:rsidP="00785787">
            <w:pPr>
              <w:pStyle w:val="aa"/>
              <w:ind w:right="20"/>
              <w:rPr>
                <w:b/>
                <w:bCs/>
              </w:rPr>
            </w:pPr>
            <w:r w:rsidRPr="00F9226F">
              <w:rPr>
                <w:b/>
                <w:bCs/>
              </w:rPr>
              <w:t>no certificate</w:t>
            </w:r>
          </w:p>
        </w:tc>
        <w:tc>
          <w:tcPr>
            <w:tcW w:w="4783" w:type="dxa"/>
          </w:tcPr>
          <w:p w14:paraId="18CF50B3" w14:textId="77777777" w:rsidR="00F9226F" w:rsidRDefault="00FB3DF7" w:rsidP="00785787">
            <w:pPr>
              <w:pStyle w:val="aa"/>
              <w:ind w:right="20"/>
            </w:pPr>
            <w:r>
              <w:rPr>
                <w:rFonts w:hint="eastAsia"/>
              </w:rPr>
              <w:t>Specifies the X.509 DER-encoded ONU device certificate</w:t>
            </w:r>
          </w:p>
        </w:tc>
      </w:tr>
    </w:tbl>
    <w:p w14:paraId="13549513" w14:textId="77777777" w:rsidR="00F9226F" w:rsidRPr="00670039" w:rsidRDefault="00F9226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F9226F" w:rsidRPr="0032769C" w14:paraId="788E3992" w14:textId="77777777" w:rsidTr="00C24FF4">
        <w:trPr>
          <w:trHeight w:val="841"/>
        </w:trPr>
        <w:tc>
          <w:tcPr>
            <w:tcW w:w="8435" w:type="dxa"/>
          </w:tcPr>
          <w:p w14:paraId="2EE7C309" w14:textId="77777777" w:rsidR="00F9226F" w:rsidRPr="0032769C" w:rsidRDefault="00F9226F" w:rsidP="00785787">
            <w:pPr>
              <w:pStyle w:val="aa"/>
              <w:ind w:right="20"/>
              <w:rPr>
                <w:rFonts w:ascii="Courier New" w:hAnsi="Courier New" w:cs="Courier New"/>
              </w:rPr>
            </w:pPr>
          </w:p>
          <w:p w14:paraId="0C31EE8A" w14:textId="77777777" w:rsidR="00F9226F" w:rsidRPr="0032769C" w:rsidRDefault="00F9226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7298D56F" w14:textId="77777777" w:rsidR="00F9226F" w:rsidRDefault="00F9226F" w:rsidP="00785787">
            <w:pPr>
              <w:pStyle w:val="aa"/>
              <w:ind w:right="20"/>
              <w:jc w:val="both"/>
              <w:rPr>
                <w:rFonts w:ascii="Courier New" w:hAnsi="Courier New" w:cs="Courier New"/>
                <w:b/>
              </w:rPr>
            </w:pPr>
            <w:r w:rsidRPr="0032769C">
              <w:rPr>
                <w:rFonts w:ascii="Courier New" w:hAnsi="Courier New" w:cs="Courier New"/>
              </w:rPr>
              <w:t xml:space="preserve">Router(config)# </w:t>
            </w:r>
            <w:r w:rsidR="00FB3DF7" w:rsidRPr="00FB3DF7">
              <w:rPr>
                <w:rFonts w:ascii="Courier New" w:hAnsi="Courier New" w:cs="Courier New"/>
                <w:b/>
              </w:rPr>
              <w:t>crypto ca trustpoint 1 cli</w:t>
            </w:r>
          </w:p>
          <w:p w14:paraId="6C40F117" w14:textId="77777777" w:rsidR="00F9226F" w:rsidRDefault="00F9226F" w:rsidP="00785787">
            <w:pPr>
              <w:pStyle w:val="aa"/>
              <w:ind w:right="20"/>
              <w:jc w:val="both"/>
              <w:rPr>
                <w:rFonts w:ascii="Courier New" w:hAnsi="Courier New" w:cs="Courier New"/>
                <w:b/>
                <w:bCs/>
              </w:rPr>
            </w:pPr>
            <w:r w:rsidRPr="0032769C">
              <w:rPr>
                <w:rFonts w:ascii="Courier New" w:hAnsi="Courier New" w:cs="Courier New"/>
              </w:rPr>
              <w:t>Router(</w:t>
            </w:r>
            <w:r w:rsidR="00FB3DF7" w:rsidRPr="00FB3DF7">
              <w:rPr>
                <w:rFonts w:ascii="Courier New" w:hAnsi="Courier New" w:cs="Courier New"/>
              </w:rPr>
              <w:t>crypto-ca-trustpoint-1</w:t>
            </w:r>
            <w:r w:rsidRPr="0032769C">
              <w:rPr>
                <w:rFonts w:ascii="Courier New" w:hAnsi="Courier New" w:cs="Courier New"/>
              </w:rPr>
              <w:t xml:space="preserve">)# </w:t>
            </w:r>
            <w:r w:rsidR="00FB3DF7" w:rsidRPr="00FB3DF7">
              <w:rPr>
                <w:rFonts w:ascii="Courier New" w:hAnsi="Courier New" w:cs="Courier New"/>
                <w:b/>
              </w:rPr>
              <w:t>trust 1</w:t>
            </w:r>
          </w:p>
          <w:p w14:paraId="126E039B" w14:textId="77777777" w:rsidR="00FB3DF7" w:rsidRDefault="00FB3DF7" w:rsidP="00785787">
            <w:pPr>
              <w:pStyle w:val="aa"/>
              <w:ind w:right="20"/>
              <w:jc w:val="both"/>
              <w:rPr>
                <w:rFonts w:ascii="Courier New" w:hAnsi="Courier New" w:cs="Courier New"/>
                <w:b/>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3082036030820248a0030201</w:t>
            </w:r>
          </w:p>
          <w:p w14:paraId="218D1BB7" w14:textId="77777777" w:rsidR="007B121F" w:rsidRDefault="00FB3DF7" w:rsidP="00785787">
            <w:pPr>
              <w:pStyle w:val="aa"/>
              <w:ind w:right="20"/>
              <w:jc w:val="both"/>
              <w:rPr>
                <w:rFonts w:ascii="Courier New" w:hAnsi="Courier New" w:cs="Courier New"/>
                <w:b/>
              </w:rPr>
            </w:pPr>
            <w:r w:rsidRPr="00FB3DF7">
              <w:rPr>
                <w:rFonts w:ascii="Courier New" w:hAnsi="Courier New" w:cs="Courier New"/>
                <w:b/>
              </w:rPr>
              <w:t>02021009b02ee36372146e062f335b65f1653a300d06092a864886f70d0101050500304a310b300906035504061302555331123010060355040a13094361626c654c616273312730250603550403131e4361626c654c616273204d616e75666163747572657220526f6f74204341301e1</w:t>
            </w:r>
            <w:r w:rsidR="007B121F">
              <w:rPr>
                <w:rFonts w:ascii="Courier New" w:hAnsi="Courier New" w:cs="Courier New"/>
                <w:b/>
              </w:rPr>
              <w:t>……………</w:t>
            </w:r>
          </w:p>
          <w:p w14:paraId="3D6CFD1E" w14:textId="77777777" w:rsidR="00FB3DF7" w:rsidRDefault="00FB3DF7" w:rsidP="00785787">
            <w:pPr>
              <w:pStyle w:val="aa"/>
              <w:ind w:right="20"/>
              <w:jc w:val="both"/>
              <w:rPr>
                <w:rFonts w:ascii="Courier New" w:hAnsi="Courier New" w:cs="Courier New"/>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1937463C" w14:textId="77777777" w:rsidR="00F9226F" w:rsidRPr="0032769C" w:rsidRDefault="00F9226F" w:rsidP="00785787">
            <w:pPr>
              <w:pStyle w:val="aa"/>
              <w:ind w:right="20"/>
              <w:rPr>
                <w:rFonts w:ascii="Courier New" w:hAnsi="Courier New" w:cs="Courier New"/>
              </w:rPr>
            </w:pPr>
            <w:r>
              <w:rPr>
                <w:rFonts w:ascii="Courier New" w:hAnsi="Courier New" w:cs="Courier New"/>
              </w:rPr>
              <w:t>Router#</w:t>
            </w:r>
          </w:p>
        </w:tc>
      </w:tr>
    </w:tbl>
    <w:p w14:paraId="034384B6" w14:textId="77777777" w:rsidR="007B121F" w:rsidRDefault="007B121F" w:rsidP="00785787">
      <w:pPr>
        <w:pStyle w:val="3"/>
        <w:ind w:left="0" w:right="20"/>
      </w:pPr>
    </w:p>
    <w:p w14:paraId="5046F888" w14:textId="77777777" w:rsidR="00467F33" w:rsidRDefault="00467F33" w:rsidP="00785787">
      <w:pPr>
        <w:pStyle w:val="3"/>
        <w:ind w:left="0" w:right="20"/>
      </w:pPr>
      <w:bookmarkStart w:id="4640" w:name="_Toc444695354"/>
      <w:r>
        <w:rPr>
          <w:rFonts w:hint="eastAsia"/>
        </w:rPr>
        <w:lastRenderedPageBreak/>
        <w:t>CM Certificate</w:t>
      </w:r>
      <w:bookmarkEnd w:id="4640"/>
      <w:r>
        <w:rPr>
          <w:rFonts w:hint="eastAsia"/>
        </w:rPr>
        <w:t xml:space="preserve"> </w:t>
      </w:r>
    </w:p>
    <w:p w14:paraId="4DB95F03" w14:textId="77777777" w:rsidR="00C748F5" w:rsidRDefault="00C748F5" w:rsidP="00785787">
      <w:pPr>
        <w:pStyle w:val="a3"/>
        <w:ind w:left="0" w:right="20"/>
      </w:pPr>
      <w:r>
        <w:rPr>
          <w:rFonts w:hint="eastAsia"/>
        </w:rPr>
        <w:t>CM Certificate is used to provision the trust value of an ONU device certificate. System makes use of the trust value when verifying the ONU device certificate during the ONU Authentication process.</w:t>
      </w:r>
    </w:p>
    <w:p w14:paraId="5B7ECC42" w14:textId="77777777" w:rsidR="00C748F5" w:rsidRPr="00017420" w:rsidRDefault="00C748F5" w:rsidP="00785787">
      <w:pPr>
        <w:pStyle w:val="a3"/>
        <w:ind w:left="0" w:right="20"/>
      </w:pPr>
      <w:r>
        <w:rPr>
          <w:rFonts w:hint="eastAsia"/>
        </w:rPr>
        <w:t>To create a CM Certificate entry, use the following command.</w:t>
      </w:r>
    </w:p>
    <w:p w14:paraId="2A6ED579" w14:textId="4D39C6EF" w:rsidR="00C748F5" w:rsidRDefault="00C748F5" w:rsidP="00785787">
      <w:pPr>
        <w:pStyle w:val="afffff3"/>
        <w:ind w:left="0" w:right="20"/>
      </w:pPr>
      <w:bookmarkStart w:id="4641" w:name="_Toc391575429"/>
      <w:r>
        <w:t xml:space="preserve">Table </w:t>
      </w:r>
      <w:r w:rsidR="005832B8">
        <w:fldChar w:fldCharType="begin"/>
      </w:r>
      <w:r w:rsidR="00092D8C">
        <w:instrText xml:space="preserve"> SEQ Table \* ARABIC </w:instrText>
      </w:r>
      <w:r w:rsidR="005832B8">
        <w:fldChar w:fldCharType="separate"/>
      </w:r>
      <w:r w:rsidR="002375BA">
        <w:rPr>
          <w:noProof/>
        </w:rPr>
        <w:t>2</w:t>
      </w:r>
      <w:r w:rsidR="00496ADB">
        <w:rPr>
          <w:noProof/>
        </w:rPr>
        <w:t>90</w:t>
      </w:r>
      <w:r w:rsidR="005832B8">
        <w:rPr>
          <w:noProof/>
        </w:rPr>
        <w:fldChar w:fldCharType="end"/>
      </w:r>
      <w:r>
        <w:rPr>
          <w:rFonts w:hint="eastAsia"/>
        </w:rPr>
        <w:t xml:space="preserve"> CM Certificate entry creation</w:t>
      </w:r>
      <w:bookmarkEnd w:id="4641"/>
    </w:p>
    <w:tbl>
      <w:tblPr>
        <w:tblStyle w:val="CLIWide"/>
        <w:tblW w:w="0" w:type="auto"/>
        <w:tblLook w:val="01E0" w:firstRow="1" w:lastRow="1" w:firstColumn="1" w:lastColumn="1" w:noHBand="0" w:noVBand="0"/>
      </w:tblPr>
      <w:tblGrid>
        <w:gridCol w:w="4248"/>
        <w:gridCol w:w="4074"/>
      </w:tblGrid>
      <w:tr w:rsidR="00C748F5"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2F5F3A" w:rsidRDefault="00C748F5" w:rsidP="00785787">
            <w:pPr>
              <w:pStyle w:val="aa"/>
              <w:ind w:right="20"/>
              <w:rPr>
                <w:bCs/>
                <w:sz w:val="18"/>
              </w:rPr>
            </w:pPr>
            <w:r w:rsidRPr="002F5F3A">
              <w:rPr>
                <w:bCs/>
                <w:sz w:val="18"/>
              </w:rPr>
              <w:t>Command</w:t>
            </w:r>
          </w:p>
        </w:tc>
        <w:tc>
          <w:tcPr>
            <w:tcW w:w="4074" w:type="dxa"/>
          </w:tcPr>
          <w:p w14:paraId="19A7E151" w14:textId="77777777" w:rsidR="00C748F5" w:rsidRPr="002F5F3A" w:rsidRDefault="00C748F5" w:rsidP="00785787">
            <w:pPr>
              <w:pStyle w:val="aa"/>
              <w:ind w:right="20"/>
              <w:rPr>
                <w:bCs/>
                <w:sz w:val="18"/>
              </w:rPr>
            </w:pPr>
            <w:r w:rsidRPr="002F5F3A">
              <w:rPr>
                <w:bCs/>
                <w:sz w:val="18"/>
              </w:rPr>
              <w:t>Description</w:t>
            </w:r>
          </w:p>
        </w:tc>
      </w:tr>
      <w:tr w:rsidR="00C748F5" w14:paraId="70D33460" w14:textId="77777777" w:rsidTr="00C24FF4">
        <w:trPr>
          <w:trHeight w:val="327"/>
        </w:trPr>
        <w:tc>
          <w:tcPr>
            <w:tcW w:w="4248" w:type="dxa"/>
          </w:tcPr>
          <w:p w14:paraId="18A94DCC" w14:textId="77777777" w:rsidR="00C748F5" w:rsidRPr="002F5F3A" w:rsidRDefault="00C748F5" w:rsidP="00785787">
            <w:pPr>
              <w:pStyle w:val="aa"/>
              <w:ind w:right="20"/>
              <w:rPr>
                <w:b/>
                <w:bCs/>
              </w:rPr>
            </w:pPr>
            <w:r w:rsidRPr="00C748F5">
              <w:rPr>
                <w:b/>
                <w:bCs/>
              </w:rPr>
              <w:t>crypto ca certificate chain H.H.H</w:t>
            </w:r>
            <w:r>
              <w:rPr>
                <w:rFonts w:hint="eastAsia"/>
                <w:b/>
                <w:bCs/>
              </w:rPr>
              <w:t xml:space="preserve"> </w:t>
            </w:r>
            <w:r w:rsidRPr="00812033">
              <w:rPr>
                <w:b/>
                <w:bCs/>
              </w:rPr>
              <w:t>cli</w:t>
            </w:r>
          </w:p>
        </w:tc>
        <w:tc>
          <w:tcPr>
            <w:tcW w:w="4074" w:type="dxa"/>
          </w:tcPr>
          <w:p w14:paraId="321A58D0" w14:textId="77777777" w:rsidR="00C748F5" w:rsidRPr="00244CEA" w:rsidRDefault="00C748F5" w:rsidP="00785787">
            <w:pPr>
              <w:pStyle w:val="aa"/>
              <w:ind w:right="20"/>
            </w:pPr>
            <w:r w:rsidRPr="00244CEA">
              <w:t>C</w:t>
            </w:r>
            <w:r w:rsidRPr="00244CEA">
              <w:rPr>
                <w:rFonts w:hint="eastAsia"/>
              </w:rPr>
              <w:t>reates CM Cetificate entry</w:t>
            </w:r>
          </w:p>
          <w:p w14:paraId="37CDE4E7" w14:textId="77777777" w:rsidR="00C748F5" w:rsidRPr="00244CEA" w:rsidRDefault="00C748F5" w:rsidP="00785787">
            <w:pPr>
              <w:pStyle w:val="aa"/>
              <w:ind w:right="20"/>
            </w:pPr>
            <w:r w:rsidRPr="00244CEA">
              <w:t>“</w:t>
            </w:r>
            <w:r w:rsidRPr="00244CEA">
              <w:rPr>
                <w:rFonts w:hint="eastAsia"/>
              </w:rPr>
              <w:t>H.H.H</w:t>
            </w:r>
            <w:r w:rsidRPr="00244CEA">
              <w:t>”</w:t>
            </w:r>
            <w:r w:rsidRPr="00244CEA">
              <w:rPr>
                <w:rFonts w:hint="eastAsia"/>
              </w:rPr>
              <w:t xml:space="preserve"> means the MAC address of the ONU</w:t>
            </w:r>
          </w:p>
        </w:tc>
      </w:tr>
      <w:tr w:rsidR="00C748F5" w14:paraId="216746F2" w14:textId="77777777" w:rsidTr="00C24FF4">
        <w:trPr>
          <w:trHeight w:val="327"/>
        </w:trPr>
        <w:tc>
          <w:tcPr>
            <w:tcW w:w="4248" w:type="dxa"/>
          </w:tcPr>
          <w:p w14:paraId="718D4B7F" w14:textId="77777777" w:rsidR="00C748F5" w:rsidRPr="002F5F3A" w:rsidRDefault="00C748F5" w:rsidP="00785787">
            <w:pPr>
              <w:pStyle w:val="aa"/>
              <w:ind w:right="20"/>
              <w:rPr>
                <w:b/>
                <w:bCs/>
              </w:rPr>
            </w:pPr>
            <w:r w:rsidRPr="00815C7E">
              <w:rPr>
                <w:b/>
                <w:bCs/>
              </w:rPr>
              <w:t xml:space="preserve">no </w:t>
            </w:r>
            <w:r w:rsidRPr="00C748F5">
              <w:rPr>
                <w:b/>
                <w:bCs/>
              </w:rPr>
              <w:t>crypto ca certificate chain H.H.H</w:t>
            </w:r>
            <w:r>
              <w:rPr>
                <w:rFonts w:hint="eastAsia"/>
                <w:b/>
                <w:bCs/>
              </w:rPr>
              <w:t xml:space="preserve"> </w:t>
            </w:r>
            <w:r w:rsidRPr="00812033">
              <w:rPr>
                <w:b/>
                <w:bCs/>
              </w:rPr>
              <w:t>cli</w:t>
            </w:r>
          </w:p>
        </w:tc>
        <w:tc>
          <w:tcPr>
            <w:tcW w:w="4074" w:type="dxa"/>
          </w:tcPr>
          <w:p w14:paraId="54963475" w14:textId="77777777" w:rsidR="00C748F5" w:rsidRPr="00244CEA" w:rsidRDefault="00C748F5" w:rsidP="00785787">
            <w:pPr>
              <w:pStyle w:val="aa"/>
              <w:ind w:right="20"/>
            </w:pPr>
            <w:r w:rsidRPr="00244CEA">
              <w:rPr>
                <w:rFonts w:hint="eastAsia"/>
              </w:rPr>
              <w:t>Removes CM Certificate Table</w:t>
            </w:r>
          </w:p>
        </w:tc>
      </w:tr>
    </w:tbl>
    <w:p w14:paraId="12196E9C" w14:textId="77777777" w:rsidR="00C748F5" w:rsidRDefault="00C748F5" w:rsidP="00785787">
      <w:pPr>
        <w:pStyle w:val="aa"/>
        <w:ind w:right="20"/>
      </w:pPr>
      <w:r>
        <w:rPr>
          <w:rFonts w:hint="eastAsia"/>
        </w:rPr>
        <w:tab/>
      </w:r>
      <w:r>
        <w:rPr>
          <w:rFonts w:hint="eastAsia"/>
        </w:rPr>
        <w:tab/>
        <w:t xml:space="preserve"> </w:t>
      </w:r>
    </w:p>
    <w:p w14:paraId="74B50F17" w14:textId="77777777" w:rsidR="00C748F5" w:rsidRDefault="00C748F5" w:rsidP="00785787">
      <w:pPr>
        <w:pStyle w:val="a3"/>
        <w:ind w:left="0" w:right="20"/>
      </w:pPr>
      <w:r>
        <w:rPr>
          <w:rFonts w:hint="eastAsia"/>
        </w:rPr>
        <w:t xml:space="preserve">To modify the parameters of CM Certificate entry, use the following command in the </w:t>
      </w:r>
      <w:r w:rsidRPr="00C748F5">
        <w:t>crypto-ca-certificate-chain</w:t>
      </w:r>
      <w:r>
        <w:rPr>
          <w:rFonts w:hint="eastAsia"/>
        </w:rPr>
        <w:t xml:space="preserve"> command node.</w:t>
      </w:r>
    </w:p>
    <w:p w14:paraId="6110DCF0" w14:textId="7AE685B3" w:rsidR="00C748F5" w:rsidRDefault="00C748F5" w:rsidP="00785787">
      <w:pPr>
        <w:pStyle w:val="afffff3"/>
        <w:ind w:left="0" w:right="20"/>
      </w:pPr>
      <w:bookmarkStart w:id="4642" w:name="_Toc391575430"/>
      <w:r>
        <w:t xml:space="preserve">Table </w:t>
      </w:r>
      <w:fldSimple w:instr=" SEQ Table \* ARABIC ">
        <w:r w:rsidR="00496ADB">
          <w:rPr>
            <w:noProof/>
          </w:rPr>
          <w:t>291</w:t>
        </w:r>
      </w:fldSimple>
      <w:r w:rsidR="00496ADB">
        <w:rPr>
          <w:rFonts w:hint="eastAsia"/>
        </w:rPr>
        <w:t xml:space="preserve"> </w:t>
      </w:r>
      <w:r>
        <w:rPr>
          <w:rFonts w:hint="eastAsia"/>
        </w:rPr>
        <w:t>parameter setting of CM Certificate</w:t>
      </w:r>
      <w:bookmarkEnd w:id="4642"/>
      <w:r>
        <w:rPr>
          <w:rFonts w:hint="eastAsia"/>
        </w:rPr>
        <w:t xml:space="preserve"> </w:t>
      </w:r>
    </w:p>
    <w:tbl>
      <w:tblPr>
        <w:tblStyle w:val="CLIWide"/>
        <w:tblW w:w="0" w:type="auto"/>
        <w:tblLook w:val="01E0" w:firstRow="1" w:lastRow="1" w:firstColumn="1" w:lastColumn="1" w:noHBand="0" w:noVBand="0"/>
      </w:tblPr>
      <w:tblGrid>
        <w:gridCol w:w="3539"/>
        <w:gridCol w:w="4783"/>
      </w:tblGrid>
      <w:tr w:rsidR="00C748F5"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2F5F3A" w:rsidRDefault="00C748F5" w:rsidP="00785787">
            <w:pPr>
              <w:pStyle w:val="aa"/>
              <w:ind w:right="20"/>
              <w:rPr>
                <w:bCs/>
                <w:sz w:val="18"/>
              </w:rPr>
            </w:pPr>
            <w:r w:rsidRPr="002F5F3A">
              <w:rPr>
                <w:bCs/>
                <w:sz w:val="18"/>
              </w:rPr>
              <w:t>Command</w:t>
            </w:r>
          </w:p>
        </w:tc>
        <w:tc>
          <w:tcPr>
            <w:tcW w:w="4783" w:type="dxa"/>
          </w:tcPr>
          <w:p w14:paraId="0CA2CBBA" w14:textId="77777777" w:rsidR="00C748F5" w:rsidRPr="002F5F3A" w:rsidRDefault="00C748F5" w:rsidP="00785787">
            <w:pPr>
              <w:pStyle w:val="aa"/>
              <w:ind w:right="20"/>
              <w:rPr>
                <w:bCs/>
                <w:sz w:val="18"/>
              </w:rPr>
            </w:pPr>
            <w:r w:rsidRPr="002F5F3A">
              <w:rPr>
                <w:bCs/>
                <w:sz w:val="18"/>
              </w:rPr>
              <w:t>Description</w:t>
            </w:r>
          </w:p>
        </w:tc>
      </w:tr>
      <w:tr w:rsidR="00C748F5" w14:paraId="0350E90E" w14:textId="77777777" w:rsidTr="00C24FF4">
        <w:trPr>
          <w:trHeight w:val="327"/>
        </w:trPr>
        <w:tc>
          <w:tcPr>
            <w:tcW w:w="3539" w:type="dxa"/>
          </w:tcPr>
          <w:p w14:paraId="129B8203" w14:textId="77777777" w:rsidR="00C748F5" w:rsidRDefault="00C748F5" w:rsidP="00785787">
            <w:pPr>
              <w:pStyle w:val="aa"/>
              <w:ind w:right="20"/>
              <w:rPr>
                <w:b/>
                <w:bCs/>
              </w:rPr>
            </w:pPr>
            <w:r w:rsidRPr="00C748F5">
              <w:rPr>
                <w:b/>
                <w:bCs/>
              </w:rPr>
              <w:t>trust (1|2)</w:t>
            </w:r>
          </w:p>
          <w:p w14:paraId="72D77026" w14:textId="77777777" w:rsidR="00C748F5" w:rsidRPr="002F5F3A" w:rsidRDefault="00C748F5" w:rsidP="00785787">
            <w:pPr>
              <w:pStyle w:val="aa"/>
              <w:ind w:right="20"/>
              <w:rPr>
                <w:b/>
                <w:bCs/>
              </w:rPr>
            </w:pPr>
            <w:r w:rsidRPr="00F9226F">
              <w:rPr>
                <w:b/>
                <w:bCs/>
              </w:rPr>
              <w:t>no trust</w:t>
            </w:r>
          </w:p>
        </w:tc>
        <w:tc>
          <w:tcPr>
            <w:tcW w:w="4783" w:type="dxa"/>
          </w:tcPr>
          <w:p w14:paraId="4DF65173" w14:textId="77777777" w:rsidR="00C748F5" w:rsidRDefault="00C748F5" w:rsidP="00785787">
            <w:pPr>
              <w:pStyle w:val="aa"/>
              <w:ind w:right="20"/>
            </w:pPr>
            <w:r>
              <w:rPr>
                <w:rFonts w:hint="eastAsia"/>
              </w:rPr>
              <w:t xml:space="preserve">Specifies the trust state </w:t>
            </w:r>
            <w:r>
              <w:t>of the</w:t>
            </w:r>
            <w:r>
              <w:rPr>
                <w:rFonts w:hint="eastAsia"/>
              </w:rPr>
              <w:t xml:space="preserve"> provisioned ONU certificate.</w:t>
            </w:r>
          </w:p>
          <w:p w14:paraId="7D9F7520" w14:textId="77777777" w:rsidR="00C748F5" w:rsidRDefault="00C748F5" w:rsidP="00785787">
            <w:pPr>
              <w:pStyle w:val="aa"/>
              <w:ind w:left="1166" w:right="20" w:hangingChars="648" w:hanging="1166"/>
            </w:pPr>
            <w:r>
              <w:rPr>
                <w:rFonts w:hint="eastAsia"/>
              </w:rPr>
              <w:t xml:space="preserve">- </w:t>
            </w:r>
            <w:r>
              <w:t>Trusted (</w:t>
            </w:r>
            <w:r>
              <w:rPr>
                <w:rFonts w:hint="eastAsia"/>
              </w:rPr>
              <w:t>1): ONU certificate is to be trusted even if the certificate was found to be invalid.</w:t>
            </w:r>
          </w:p>
          <w:p w14:paraId="695D5059" w14:textId="77777777" w:rsidR="00C748F5" w:rsidRDefault="00C748F5" w:rsidP="00785787">
            <w:pPr>
              <w:pStyle w:val="aa"/>
              <w:ind w:left="1166" w:right="20" w:hangingChars="648" w:hanging="1166"/>
            </w:pPr>
            <w:r>
              <w:rPr>
                <w:rFonts w:hint="eastAsia"/>
              </w:rPr>
              <w:t xml:space="preserve">- </w:t>
            </w:r>
            <w:r>
              <w:t>Untrusted (</w:t>
            </w:r>
            <w:r>
              <w:rPr>
                <w:rFonts w:hint="eastAsia"/>
              </w:rPr>
              <w:t>2)</w:t>
            </w:r>
            <w:proofErr w:type="gramStart"/>
            <w:r>
              <w:rPr>
                <w:rFonts w:hint="eastAsia"/>
              </w:rPr>
              <w:t>:</w:t>
            </w:r>
            <w:r w:rsidR="008E3950">
              <w:rPr>
                <w:rFonts w:hint="eastAsia"/>
              </w:rPr>
              <w:t>ONU</w:t>
            </w:r>
            <w:proofErr w:type="gramEnd"/>
            <w:r w:rsidR="008E3950">
              <w:rPr>
                <w:rFonts w:hint="eastAsia"/>
              </w:rPr>
              <w:t xml:space="preserve"> certificate is to be untrusted even if the certificate was found to be invalid.</w:t>
            </w:r>
          </w:p>
          <w:p w14:paraId="3BE04CC2" w14:textId="77777777" w:rsidR="00C748F5" w:rsidRDefault="00C748F5" w:rsidP="00785787">
            <w:pPr>
              <w:pStyle w:val="aa"/>
              <w:ind w:left="1166" w:right="20" w:hangingChars="648" w:hanging="1166"/>
            </w:pPr>
          </w:p>
          <w:p w14:paraId="26ED93EE" w14:textId="77777777" w:rsidR="00C748F5" w:rsidRPr="00230534" w:rsidRDefault="00C748F5" w:rsidP="00785787">
            <w:pPr>
              <w:pStyle w:val="aa"/>
              <w:ind w:left="1166" w:right="20" w:hangingChars="648" w:hanging="1166"/>
            </w:pPr>
            <w:r>
              <w:rPr>
                <w:rFonts w:hint="eastAsia"/>
              </w:rPr>
              <w:t xml:space="preserve">Default is </w:t>
            </w:r>
            <w:r w:rsidR="008E3950">
              <w:rPr>
                <w:rFonts w:hint="eastAsia"/>
              </w:rPr>
              <w:t>Untrusted</w:t>
            </w:r>
            <w:r>
              <w:rPr>
                <w:rFonts w:hint="eastAsia"/>
              </w:rPr>
              <w:t xml:space="preserve"> (</w:t>
            </w:r>
            <w:r w:rsidR="008E3950">
              <w:rPr>
                <w:rFonts w:hint="eastAsia"/>
              </w:rPr>
              <w:t>2</w:t>
            </w:r>
            <w:r>
              <w:rPr>
                <w:rFonts w:hint="eastAsia"/>
              </w:rPr>
              <w:t>).</w:t>
            </w:r>
          </w:p>
        </w:tc>
      </w:tr>
      <w:tr w:rsidR="00C748F5" w14:paraId="68C99EC9" w14:textId="77777777" w:rsidTr="00C24FF4">
        <w:trPr>
          <w:trHeight w:val="327"/>
        </w:trPr>
        <w:tc>
          <w:tcPr>
            <w:tcW w:w="3539" w:type="dxa"/>
          </w:tcPr>
          <w:p w14:paraId="52097E86" w14:textId="77777777" w:rsidR="00C748F5" w:rsidRDefault="00C748F5" w:rsidP="00785787">
            <w:pPr>
              <w:pStyle w:val="aa"/>
              <w:ind w:right="20"/>
              <w:rPr>
                <w:b/>
                <w:bCs/>
              </w:rPr>
            </w:pPr>
            <w:r w:rsidRPr="00C748F5">
              <w:rPr>
                <w:b/>
                <w:bCs/>
              </w:rPr>
              <w:t>certificate DER-ENCODED-CERT</w:t>
            </w:r>
          </w:p>
          <w:p w14:paraId="5147BC9D" w14:textId="77777777" w:rsidR="00C748F5" w:rsidRPr="002B6F02" w:rsidRDefault="00C748F5" w:rsidP="00785787">
            <w:pPr>
              <w:pStyle w:val="aa"/>
              <w:ind w:right="20"/>
              <w:rPr>
                <w:b/>
                <w:bCs/>
              </w:rPr>
            </w:pPr>
            <w:r w:rsidRPr="00F9226F">
              <w:rPr>
                <w:b/>
                <w:bCs/>
              </w:rPr>
              <w:t>no certificate</w:t>
            </w:r>
          </w:p>
        </w:tc>
        <w:tc>
          <w:tcPr>
            <w:tcW w:w="4783" w:type="dxa"/>
          </w:tcPr>
          <w:p w14:paraId="481BAD06" w14:textId="77777777" w:rsidR="00C748F5" w:rsidRDefault="00C748F5" w:rsidP="00785787">
            <w:pPr>
              <w:pStyle w:val="aa"/>
              <w:ind w:right="20"/>
            </w:pPr>
            <w:r>
              <w:rPr>
                <w:rFonts w:hint="eastAsia"/>
              </w:rPr>
              <w:t>Specifies the X.509 DER-encoded ONU device certificate</w:t>
            </w:r>
          </w:p>
        </w:tc>
      </w:tr>
    </w:tbl>
    <w:p w14:paraId="19DD7C88" w14:textId="77777777" w:rsidR="00C748F5" w:rsidRPr="00670039" w:rsidRDefault="00C748F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C748F5" w:rsidRPr="0032769C" w14:paraId="60C9643D" w14:textId="77777777" w:rsidTr="00C24FF4">
        <w:trPr>
          <w:trHeight w:val="841"/>
        </w:trPr>
        <w:tc>
          <w:tcPr>
            <w:tcW w:w="8435" w:type="dxa"/>
          </w:tcPr>
          <w:p w14:paraId="60FF3C61" w14:textId="77777777" w:rsidR="00C748F5" w:rsidRPr="0032769C" w:rsidRDefault="00C748F5" w:rsidP="00785787">
            <w:pPr>
              <w:pStyle w:val="aa"/>
              <w:ind w:right="20"/>
              <w:rPr>
                <w:rFonts w:ascii="Courier New" w:hAnsi="Courier New" w:cs="Courier New"/>
              </w:rPr>
            </w:pPr>
          </w:p>
          <w:p w14:paraId="3ABC4050" w14:textId="77777777" w:rsidR="00C748F5" w:rsidRPr="0032769C" w:rsidRDefault="00C748F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2FC0631" w14:textId="77777777" w:rsidR="00C748F5" w:rsidRDefault="00C748F5" w:rsidP="00785787">
            <w:pPr>
              <w:pStyle w:val="aa"/>
              <w:ind w:right="20"/>
              <w:jc w:val="both"/>
              <w:rPr>
                <w:rFonts w:ascii="Courier New" w:hAnsi="Courier New" w:cs="Courier New"/>
                <w:b/>
              </w:rPr>
            </w:pPr>
            <w:r w:rsidRPr="0032769C">
              <w:rPr>
                <w:rFonts w:ascii="Courier New" w:hAnsi="Courier New" w:cs="Courier New"/>
              </w:rPr>
              <w:t xml:space="preserve">Router(config)# </w:t>
            </w:r>
            <w:r w:rsidR="008E3950" w:rsidRPr="008E3950">
              <w:rPr>
                <w:rFonts w:ascii="Courier New" w:hAnsi="Courier New" w:cs="Courier New"/>
                <w:b/>
              </w:rPr>
              <w:t>crypto ca certificate chain 000d.b640.5060</w:t>
            </w:r>
            <w:r w:rsidR="008E3950">
              <w:rPr>
                <w:rFonts w:ascii="Courier New" w:hAnsi="Courier New" w:cs="Courier New" w:hint="eastAsia"/>
                <w:b/>
              </w:rPr>
              <w:t xml:space="preserve"> cli</w:t>
            </w:r>
          </w:p>
          <w:p w14:paraId="79866A6D" w14:textId="77777777" w:rsidR="00C748F5" w:rsidRDefault="00C748F5" w:rsidP="00785787">
            <w:pPr>
              <w:pStyle w:val="aa"/>
              <w:ind w:right="20"/>
              <w:jc w:val="both"/>
              <w:rPr>
                <w:rFonts w:ascii="Courier New" w:hAnsi="Courier New" w:cs="Courier New"/>
                <w:b/>
                <w:bCs/>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trust 1</w:t>
            </w:r>
          </w:p>
          <w:p w14:paraId="34ADD5A1" w14:textId="77777777" w:rsidR="008E3950" w:rsidRDefault="00C748F5" w:rsidP="00785787">
            <w:pPr>
              <w:pStyle w:val="aa"/>
              <w:ind w:right="20"/>
              <w:jc w:val="both"/>
              <w:rPr>
                <w:rFonts w:ascii="Courier New" w:hAnsi="Courier New" w:cs="Courier New"/>
                <w:b/>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w:t>
            </w:r>
          </w:p>
          <w:p w14:paraId="0BE9490C" w14:textId="77777777" w:rsidR="00C748F5" w:rsidRPr="00FB3DF7" w:rsidRDefault="007B121F" w:rsidP="00785787">
            <w:pPr>
              <w:pStyle w:val="aa"/>
              <w:ind w:right="20"/>
              <w:jc w:val="both"/>
              <w:rPr>
                <w:rFonts w:ascii="Courier New" w:hAnsi="Courier New" w:cs="Courier New"/>
                <w:b/>
              </w:rPr>
            </w:pPr>
            <w:r w:rsidRPr="00FB3DF7">
              <w:rPr>
                <w:rFonts w:ascii="Courier New" w:hAnsi="Courier New" w:cs="Courier New"/>
                <w:b/>
              </w:rPr>
              <w:t>036030820248a003020102021009b02ee36372146e062f335b65f1653a300d06092a864886f70d0101050500304a310b300906035504061302555331123010060355040a13094361626c654c616273312730250603550403131e4361626c654c616273204d616e7566616374757265722</w:t>
            </w:r>
            <w:r>
              <w:rPr>
                <w:rFonts w:ascii="Courier New" w:hAnsi="Courier New" w:cs="Courier New"/>
                <w:b/>
              </w:rPr>
              <w:t>…….</w:t>
            </w:r>
          </w:p>
          <w:p w14:paraId="0FA416BF" w14:textId="77777777" w:rsidR="00C748F5" w:rsidRDefault="00C748F5" w:rsidP="00785787">
            <w:pPr>
              <w:pStyle w:val="aa"/>
              <w:ind w:right="20"/>
              <w:jc w:val="both"/>
              <w:rPr>
                <w:rFonts w:ascii="Courier New" w:hAnsi="Courier New" w:cs="Courier New"/>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25095882" w14:textId="77777777" w:rsidR="00C748F5" w:rsidRDefault="00C748F5" w:rsidP="00785787">
            <w:pPr>
              <w:pStyle w:val="aa"/>
              <w:ind w:right="20"/>
              <w:rPr>
                <w:rFonts w:ascii="Courier New" w:hAnsi="Courier New" w:cs="Courier New"/>
              </w:rPr>
            </w:pPr>
            <w:r>
              <w:rPr>
                <w:rFonts w:ascii="Courier New" w:hAnsi="Courier New" w:cs="Courier New"/>
              </w:rPr>
              <w:t>Router#</w:t>
            </w:r>
          </w:p>
          <w:p w14:paraId="729532C3" w14:textId="77777777" w:rsidR="00C748F5" w:rsidRPr="0032769C" w:rsidRDefault="00C748F5" w:rsidP="00785787">
            <w:pPr>
              <w:pStyle w:val="aa"/>
              <w:ind w:right="20"/>
              <w:rPr>
                <w:rFonts w:ascii="Courier New" w:hAnsi="Courier New" w:cs="Courier New"/>
              </w:rPr>
            </w:pPr>
          </w:p>
        </w:tc>
      </w:tr>
    </w:tbl>
    <w:p w14:paraId="29176CAD" w14:textId="77777777" w:rsidR="00C748F5" w:rsidRPr="00A9090D" w:rsidRDefault="00C748F5" w:rsidP="00785787">
      <w:pPr>
        <w:pStyle w:val="a3"/>
        <w:ind w:left="0" w:right="20"/>
      </w:pPr>
    </w:p>
    <w:p w14:paraId="02B0EDA3" w14:textId="77777777" w:rsidR="003E6A9C" w:rsidRDefault="003E6A9C" w:rsidP="00785787">
      <w:pPr>
        <w:pStyle w:val="a3"/>
        <w:ind w:left="0" w:right="20"/>
      </w:pPr>
    </w:p>
    <w:p w14:paraId="58992FF3" w14:textId="77777777" w:rsidR="00C24FF4" w:rsidRDefault="00C24FF4" w:rsidP="00785787">
      <w:pPr>
        <w:widowControl/>
        <w:wordWrap/>
        <w:snapToGrid/>
        <w:spacing w:line="240" w:lineRule="auto"/>
        <w:ind w:right="20"/>
        <w:jc w:val="left"/>
        <w:rPr>
          <w:rFonts w:cs="굴림"/>
          <w:noProof/>
        </w:rPr>
      </w:pPr>
      <w:r>
        <w:br w:type="page"/>
      </w:r>
    </w:p>
    <w:p w14:paraId="07D15DCB" w14:textId="77777777" w:rsidR="00C24FF4" w:rsidRPr="00A373DB" w:rsidRDefault="00C24FF4" w:rsidP="00785787">
      <w:pPr>
        <w:pStyle w:val="2"/>
        <w:ind w:right="20"/>
      </w:pPr>
      <w:bookmarkStart w:id="4643" w:name="_Toc444695355"/>
      <w:r>
        <w:rPr>
          <w:rFonts w:hint="eastAsia"/>
        </w:rPr>
        <w:lastRenderedPageBreak/>
        <w:t>Certificate Revocation List</w:t>
      </w:r>
      <w:bookmarkEnd w:id="4643"/>
    </w:p>
    <w:p w14:paraId="0607D711" w14:textId="77777777" w:rsidR="00C24FF4" w:rsidRDefault="00C24FF4" w:rsidP="00785787">
      <w:pPr>
        <w:pStyle w:val="a3"/>
        <w:ind w:left="0" w:right="20"/>
      </w:pPr>
      <w:r>
        <w:rPr>
          <w:rFonts w:hint="eastAsia"/>
        </w:rPr>
        <w:t xml:space="preserve">This system supports </w:t>
      </w:r>
      <w:r w:rsidR="00DE2372">
        <w:rPr>
          <w:rFonts w:hint="eastAsia"/>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Default="00DE2372" w:rsidP="00785787">
      <w:pPr>
        <w:pStyle w:val="a3"/>
        <w:ind w:left="0" w:right="20"/>
      </w:pPr>
      <w:r>
        <w:rPr>
          <w:rFonts w:hint="eastAsia"/>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77777777" w:rsidR="003E6A9C" w:rsidRDefault="00DE2372" w:rsidP="00785787">
      <w:pPr>
        <w:pStyle w:val="a3"/>
        <w:ind w:left="0" w:right="20"/>
      </w:pPr>
      <w:r>
        <w:rPr>
          <w:rFonts w:hint="eastAsia"/>
        </w:rPr>
        <w:t xml:space="preserve">To </w:t>
      </w:r>
      <w:r w:rsidR="00C2650C">
        <w:rPr>
          <w:rFonts w:hint="eastAsia"/>
        </w:rPr>
        <w:t xml:space="preserve">specify </w:t>
      </w:r>
      <w:r>
        <w:rPr>
          <w:rFonts w:hint="eastAsia"/>
        </w:rPr>
        <w:t xml:space="preserve">the CRL </w:t>
      </w:r>
      <w:r w:rsidR="00C2650C">
        <w:rPr>
          <w:rFonts w:hint="eastAsia"/>
        </w:rPr>
        <w:t>method, use the following command.</w:t>
      </w:r>
    </w:p>
    <w:p w14:paraId="41788E48" w14:textId="4D20D17F" w:rsidR="00DE2372" w:rsidRDefault="00DE2372" w:rsidP="00785787">
      <w:pPr>
        <w:pStyle w:val="afffff3"/>
        <w:ind w:left="0" w:right="20"/>
      </w:pPr>
      <w:bookmarkStart w:id="4644" w:name="_Toc391575431"/>
      <w:r>
        <w:t xml:space="preserve">Table </w:t>
      </w:r>
      <w:fldSimple w:instr=" SEQ Table \* ARABIC ">
        <w:r w:rsidR="00496ADB">
          <w:rPr>
            <w:noProof/>
          </w:rPr>
          <w:t>292</w:t>
        </w:r>
      </w:fldSimple>
      <w:r w:rsidR="00496ADB">
        <w:rPr>
          <w:rFonts w:hint="eastAsia"/>
        </w:rPr>
        <w:t xml:space="preserve"> </w:t>
      </w:r>
      <w:r>
        <w:rPr>
          <w:rFonts w:hint="eastAsia"/>
        </w:rPr>
        <w:t xml:space="preserve">Certificate Revocation List (CRL) </w:t>
      </w:r>
      <w:r w:rsidR="00C2650C">
        <w:rPr>
          <w:rFonts w:hint="eastAsia"/>
        </w:rPr>
        <w:t>Method</w:t>
      </w:r>
      <w:bookmarkEnd w:id="4644"/>
    </w:p>
    <w:tbl>
      <w:tblPr>
        <w:tblStyle w:val="CLIWide"/>
        <w:tblW w:w="0" w:type="auto"/>
        <w:tblLook w:val="01E0" w:firstRow="1" w:lastRow="1" w:firstColumn="1" w:lastColumn="1" w:noHBand="0" w:noVBand="0"/>
      </w:tblPr>
      <w:tblGrid>
        <w:gridCol w:w="4673"/>
        <w:gridCol w:w="3649"/>
      </w:tblGrid>
      <w:tr w:rsidR="00DE2372"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2F5F3A" w:rsidRDefault="00DE2372" w:rsidP="00785787">
            <w:pPr>
              <w:pStyle w:val="aa"/>
              <w:ind w:right="20"/>
              <w:rPr>
                <w:bCs/>
                <w:sz w:val="18"/>
              </w:rPr>
            </w:pPr>
            <w:r w:rsidRPr="002F5F3A">
              <w:rPr>
                <w:bCs/>
                <w:sz w:val="18"/>
              </w:rPr>
              <w:t>Command</w:t>
            </w:r>
          </w:p>
        </w:tc>
        <w:tc>
          <w:tcPr>
            <w:tcW w:w="3649" w:type="dxa"/>
          </w:tcPr>
          <w:p w14:paraId="4D7BF433" w14:textId="77777777" w:rsidR="00DE2372" w:rsidRPr="002F5F3A" w:rsidRDefault="00DE2372" w:rsidP="00785787">
            <w:pPr>
              <w:pStyle w:val="aa"/>
              <w:ind w:right="20"/>
              <w:rPr>
                <w:bCs/>
                <w:sz w:val="18"/>
              </w:rPr>
            </w:pPr>
            <w:r w:rsidRPr="002F5F3A">
              <w:rPr>
                <w:bCs/>
                <w:sz w:val="18"/>
              </w:rPr>
              <w:t>Description</w:t>
            </w:r>
          </w:p>
        </w:tc>
      </w:tr>
      <w:tr w:rsidR="00DE2372" w14:paraId="11C710F0" w14:textId="77777777" w:rsidTr="00DE2372">
        <w:trPr>
          <w:trHeight w:val="327"/>
        </w:trPr>
        <w:tc>
          <w:tcPr>
            <w:tcW w:w="4673" w:type="dxa"/>
          </w:tcPr>
          <w:p w14:paraId="61BA21B0" w14:textId="77777777" w:rsidR="00DE2372" w:rsidRPr="002F5F3A" w:rsidRDefault="00DE2372" w:rsidP="00785787">
            <w:pPr>
              <w:pStyle w:val="aa"/>
              <w:ind w:right="20"/>
              <w:rPr>
                <w:b/>
                <w:bCs/>
              </w:rPr>
            </w:pPr>
            <w:r w:rsidRPr="00DE2372">
              <w:rPr>
                <w:b/>
                <w:bCs/>
              </w:rPr>
              <w:t>cable privacy revocation method (crl|ocsp|both)</w:t>
            </w:r>
          </w:p>
        </w:tc>
        <w:tc>
          <w:tcPr>
            <w:tcW w:w="3649" w:type="dxa"/>
          </w:tcPr>
          <w:p w14:paraId="3CAB5892" w14:textId="77777777" w:rsidR="00DE2372" w:rsidRDefault="00114B89" w:rsidP="00785787">
            <w:pPr>
              <w:pStyle w:val="aa"/>
              <w:ind w:right="20"/>
            </w:pPr>
            <w:r>
              <w:rPr>
                <w:rFonts w:hint="eastAsia"/>
              </w:rPr>
              <w:t>Specifies which certificate revocation method is to be used by system to verify the ONU certificate validity.</w:t>
            </w:r>
          </w:p>
          <w:p w14:paraId="1471A7A4" w14:textId="77777777" w:rsidR="00114B89" w:rsidRDefault="00114B89" w:rsidP="00785787">
            <w:pPr>
              <w:pStyle w:val="aa"/>
              <w:ind w:right="20"/>
            </w:pPr>
          </w:p>
          <w:p w14:paraId="673906CF" w14:textId="77777777" w:rsidR="00114B89" w:rsidRPr="00230534" w:rsidRDefault="00114B89" w:rsidP="00785787">
            <w:pPr>
              <w:pStyle w:val="aa"/>
              <w:ind w:right="20"/>
            </w:pPr>
            <w:r>
              <w:rPr>
                <w:rFonts w:hint="eastAsia"/>
              </w:rPr>
              <w:t>Default: none</w:t>
            </w:r>
          </w:p>
        </w:tc>
      </w:tr>
      <w:tr w:rsidR="00DE2372" w14:paraId="13FE9758" w14:textId="77777777" w:rsidTr="00DE2372">
        <w:trPr>
          <w:trHeight w:val="327"/>
        </w:trPr>
        <w:tc>
          <w:tcPr>
            <w:tcW w:w="4673" w:type="dxa"/>
          </w:tcPr>
          <w:p w14:paraId="1CE18395" w14:textId="77777777" w:rsidR="00DE2372" w:rsidRPr="002B6F02" w:rsidRDefault="00DE2372" w:rsidP="00785787">
            <w:pPr>
              <w:pStyle w:val="aa"/>
              <w:ind w:right="20"/>
              <w:rPr>
                <w:b/>
                <w:bCs/>
              </w:rPr>
            </w:pPr>
            <w:r w:rsidRPr="00DE2372">
              <w:rPr>
                <w:b/>
                <w:bCs/>
              </w:rPr>
              <w:t>no cable privacy revocation method (crl|ocsp|both)</w:t>
            </w:r>
          </w:p>
        </w:tc>
        <w:tc>
          <w:tcPr>
            <w:tcW w:w="3649" w:type="dxa"/>
          </w:tcPr>
          <w:p w14:paraId="1281AE0B" w14:textId="77777777" w:rsidR="00DE2372" w:rsidRDefault="00114B89" w:rsidP="00785787">
            <w:pPr>
              <w:pStyle w:val="aa"/>
              <w:ind w:right="20"/>
            </w:pPr>
            <w:r>
              <w:t>C</w:t>
            </w:r>
            <w:r>
              <w:rPr>
                <w:rFonts w:hint="eastAsia"/>
              </w:rPr>
              <w:t>hanges specified CRL method to default</w:t>
            </w:r>
          </w:p>
        </w:tc>
      </w:tr>
    </w:tbl>
    <w:p w14:paraId="2900B90D" w14:textId="77777777" w:rsidR="00DE2372" w:rsidRPr="00114B89" w:rsidRDefault="00114B89" w:rsidP="00785787">
      <w:pPr>
        <w:pStyle w:val="a3"/>
        <w:ind w:left="0" w:right="20"/>
        <w:rPr>
          <w:b/>
        </w:rPr>
      </w:pPr>
      <w:r w:rsidRPr="00114B89">
        <w:rPr>
          <w:rFonts w:hint="eastAsia"/>
          <w:b/>
        </w:rPr>
        <w:t>crl</w:t>
      </w:r>
    </w:p>
    <w:p w14:paraId="1BC7F666" w14:textId="77777777" w:rsidR="00114B89" w:rsidRDefault="00114B89" w:rsidP="00785787">
      <w:pPr>
        <w:pStyle w:val="a3"/>
        <w:ind w:left="0" w:right="20"/>
      </w:pPr>
      <w:r>
        <w:rPr>
          <w:rFonts w:hint="eastAsia"/>
        </w:rPr>
        <w:t>System does not attempt to determine the revocation status of a certificate.</w:t>
      </w:r>
    </w:p>
    <w:p w14:paraId="61447641" w14:textId="77777777" w:rsidR="00114B89" w:rsidRPr="00114B89" w:rsidRDefault="00114B89" w:rsidP="00785787">
      <w:pPr>
        <w:pStyle w:val="a3"/>
        <w:ind w:left="0" w:right="20"/>
        <w:rPr>
          <w:b/>
        </w:rPr>
      </w:pPr>
      <w:r w:rsidRPr="00114B89">
        <w:rPr>
          <w:rFonts w:hint="eastAsia"/>
          <w:b/>
        </w:rPr>
        <w:t>ocsp</w:t>
      </w:r>
    </w:p>
    <w:p w14:paraId="1A79753B" w14:textId="77777777" w:rsidR="00114B89" w:rsidRDefault="00114B89" w:rsidP="00785787">
      <w:pPr>
        <w:pStyle w:val="a3"/>
        <w:ind w:left="0" w:right="20"/>
      </w:pPr>
      <w:r>
        <w:rPr>
          <w:rFonts w:hint="eastAsia"/>
        </w:rPr>
        <w:t xml:space="preserve">System uses a Certificate Revocation List (CRL) as defined by the </w:t>
      </w:r>
      <w:r>
        <w:t>“</w:t>
      </w:r>
      <w:r w:rsidRPr="00F6264A">
        <w:rPr>
          <w:b/>
        </w:rPr>
        <w:t>cable privacy revocation crl url WORD</w:t>
      </w:r>
      <w:r>
        <w:t>”</w:t>
      </w:r>
      <w:r w:rsidR="00F6264A">
        <w:rPr>
          <w:rFonts w:hint="eastAsia"/>
        </w:rPr>
        <w:t xml:space="preserve"> command</w:t>
      </w:r>
      <w:r>
        <w:rPr>
          <w:rFonts w:hint="eastAsia"/>
        </w:rPr>
        <w:t>.</w:t>
      </w:r>
    </w:p>
    <w:p w14:paraId="40931533" w14:textId="77777777" w:rsidR="00114B89" w:rsidRPr="00114B89" w:rsidRDefault="00114B89" w:rsidP="00785787">
      <w:pPr>
        <w:pStyle w:val="a3"/>
        <w:ind w:left="0" w:right="20"/>
        <w:rPr>
          <w:b/>
        </w:rPr>
      </w:pPr>
      <w:r w:rsidRPr="00114B89">
        <w:rPr>
          <w:rFonts w:hint="eastAsia"/>
          <w:b/>
        </w:rPr>
        <w:t>both</w:t>
      </w:r>
    </w:p>
    <w:p w14:paraId="65A12B47" w14:textId="77777777" w:rsidR="00114B89" w:rsidRDefault="00F6264A" w:rsidP="00785787">
      <w:pPr>
        <w:pStyle w:val="a3"/>
        <w:ind w:left="0" w:right="20"/>
      </w:pPr>
      <w:r>
        <w:rPr>
          <w:rFonts w:hint="eastAsia"/>
        </w:rPr>
        <w:t>System uses both CRL and OCSP.</w:t>
      </w:r>
    </w:p>
    <w:tbl>
      <w:tblPr>
        <w:tblStyle w:val="48"/>
        <w:tblW w:w="0" w:type="auto"/>
        <w:tblLook w:val="01E0" w:firstRow="1" w:lastRow="1" w:firstColumn="1" w:lastColumn="1" w:noHBand="0" w:noVBand="0"/>
      </w:tblPr>
      <w:tblGrid>
        <w:gridCol w:w="8435"/>
      </w:tblGrid>
      <w:tr w:rsidR="00DE2372" w:rsidRPr="0032769C" w14:paraId="4804A143" w14:textId="77777777" w:rsidTr="00F46922">
        <w:trPr>
          <w:trHeight w:val="841"/>
        </w:trPr>
        <w:tc>
          <w:tcPr>
            <w:tcW w:w="8435" w:type="dxa"/>
          </w:tcPr>
          <w:p w14:paraId="73063641" w14:textId="77777777" w:rsidR="00DE2372" w:rsidRPr="0032769C" w:rsidRDefault="00DE2372" w:rsidP="00785787">
            <w:pPr>
              <w:pStyle w:val="aa"/>
              <w:ind w:right="20"/>
              <w:rPr>
                <w:rFonts w:ascii="Courier New" w:hAnsi="Courier New" w:cs="Courier New"/>
              </w:rPr>
            </w:pPr>
          </w:p>
          <w:p w14:paraId="505C584B" w14:textId="77777777" w:rsidR="00DE2372" w:rsidRPr="0032769C" w:rsidRDefault="00DE23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B418AE" w14:textId="77777777" w:rsidR="00DE2372" w:rsidRDefault="00DE2372" w:rsidP="00785787">
            <w:pPr>
              <w:pStyle w:val="aa"/>
              <w:ind w:right="20"/>
              <w:jc w:val="both"/>
              <w:rPr>
                <w:rFonts w:ascii="Courier New" w:hAnsi="Courier New" w:cs="Courier New"/>
                <w:b/>
              </w:rPr>
            </w:pPr>
            <w:r w:rsidRPr="0032769C">
              <w:rPr>
                <w:rFonts w:ascii="Courier New" w:hAnsi="Courier New" w:cs="Courier New"/>
              </w:rPr>
              <w:t xml:space="preserve">Router(config)# </w:t>
            </w:r>
            <w:r w:rsidR="00114B89" w:rsidRPr="00114B89">
              <w:rPr>
                <w:rFonts w:ascii="Courier New" w:hAnsi="Courier New" w:cs="Courier New"/>
                <w:b/>
              </w:rPr>
              <w:t>cable privacy revocation method crl</w:t>
            </w:r>
          </w:p>
          <w:p w14:paraId="7523801B" w14:textId="77777777" w:rsidR="00DE2372" w:rsidRDefault="00DE2372" w:rsidP="00785787">
            <w:pPr>
              <w:pStyle w:val="aa"/>
              <w:ind w:right="20"/>
              <w:jc w:val="both"/>
              <w:rPr>
                <w:rFonts w:ascii="Courier New" w:hAnsi="Courier New" w:cs="Courier New"/>
              </w:rPr>
            </w:pPr>
            <w:r w:rsidRPr="0032769C">
              <w:rPr>
                <w:rFonts w:ascii="Courier New" w:hAnsi="Courier New" w:cs="Courier New"/>
              </w:rPr>
              <w:t>Router(</w:t>
            </w:r>
            <w:r w:rsidR="00114B89" w:rsidRPr="0032769C">
              <w:rPr>
                <w:rFonts w:ascii="Courier New" w:hAnsi="Courier New" w:cs="Courier New"/>
              </w:rPr>
              <w:t>config</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14:paraId="6DF69527" w14:textId="77777777" w:rsidR="00DE2372" w:rsidRDefault="00DE2372" w:rsidP="00785787">
            <w:pPr>
              <w:pStyle w:val="aa"/>
              <w:ind w:right="20"/>
              <w:rPr>
                <w:rFonts w:ascii="Courier New" w:hAnsi="Courier New" w:cs="Courier New"/>
              </w:rPr>
            </w:pPr>
            <w:r>
              <w:rPr>
                <w:rFonts w:ascii="Courier New" w:hAnsi="Courier New" w:cs="Courier New"/>
              </w:rPr>
              <w:t>Router#</w:t>
            </w:r>
          </w:p>
          <w:p w14:paraId="27C4E7FD" w14:textId="77777777" w:rsidR="00DE2372" w:rsidRPr="0032769C" w:rsidRDefault="00DE2372" w:rsidP="00785787">
            <w:pPr>
              <w:pStyle w:val="aa"/>
              <w:ind w:right="20"/>
              <w:rPr>
                <w:rFonts w:ascii="Courier New" w:hAnsi="Courier New" w:cs="Courier New"/>
              </w:rPr>
            </w:pPr>
          </w:p>
        </w:tc>
      </w:tr>
    </w:tbl>
    <w:p w14:paraId="74AB64B3" w14:textId="77777777" w:rsidR="00DE2372" w:rsidRPr="00A9090D" w:rsidRDefault="00DE2372" w:rsidP="00785787">
      <w:pPr>
        <w:pStyle w:val="a3"/>
        <w:ind w:left="0" w:right="20"/>
      </w:pPr>
    </w:p>
    <w:p w14:paraId="6E430D4D" w14:textId="77777777" w:rsidR="00DE2372" w:rsidRDefault="00F6264A" w:rsidP="00785787">
      <w:pPr>
        <w:pStyle w:val="a3"/>
        <w:ind w:left="0" w:right="20"/>
      </w:pPr>
      <w:r>
        <w:rPr>
          <w:rFonts w:hint="eastAsia"/>
        </w:rPr>
        <w:t>To specify the URL of CRL, use the following command.</w:t>
      </w:r>
    </w:p>
    <w:p w14:paraId="1D6240EE" w14:textId="53999DA5" w:rsidR="00F6264A" w:rsidRDefault="00F6264A" w:rsidP="00785787">
      <w:pPr>
        <w:pStyle w:val="afffff3"/>
        <w:ind w:left="0" w:right="20"/>
      </w:pPr>
      <w:bookmarkStart w:id="4645" w:name="_Toc391575432"/>
      <w:r>
        <w:t xml:space="preserve">Table </w:t>
      </w:r>
      <w:fldSimple w:instr=" SEQ Table \* ARABIC ">
        <w:r w:rsidR="00496ADB">
          <w:rPr>
            <w:noProof/>
          </w:rPr>
          <w:t>293</w:t>
        </w:r>
      </w:fldSimple>
      <w:r w:rsidR="00496ADB">
        <w:rPr>
          <w:rFonts w:hint="eastAsia"/>
        </w:rPr>
        <w:t xml:space="preserve"> </w:t>
      </w:r>
      <w:r>
        <w:rPr>
          <w:rFonts w:hint="eastAsia"/>
        </w:rPr>
        <w:t>URL of Certificate Revocation List (CRL)</w:t>
      </w:r>
      <w:bookmarkEnd w:id="4645"/>
      <w:r>
        <w:rPr>
          <w:rFonts w:hint="eastAsia"/>
        </w:rPr>
        <w:t xml:space="preserve"> </w:t>
      </w:r>
    </w:p>
    <w:tbl>
      <w:tblPr>
        <w:tblStyle w:val="CLIWide"/>
        <w:tblW w:w="0" w:type="auto"/>
        <w:tblLook w:val="01E0" w:firstRow="1" w:lastRow="1" w:firstColumn="1" w:lastColumn="1" w:noHBand="0" w:noVBand="0"/>
      </w:tblPr>
      <w:tblGrid>
        <w:gridCol w:w="4673"/>
        <w:gridCol w:w="3649"/>
      </w:tblGrid>
      <w:tr w:rsidR="00F6264A"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2F5F3A" w:rsidRDefault="00F6264A" w:rsidP="00785787">
            <w:pPr>
              <w:pStyle w:val="aa"/>
              <w:ind w:right="20"/>
              <w:rPr>
                <w:bCs/>
                <w:sz w:val="18"/>
              </w:rPr>
            </w:pPr>
            <w:r w:rsidRPr="002F5F3A">
              <w:rPr>
                <w:bCs/>
                <w:sz w:val="18"/>
              </w:rPr>
              <w:t>Command</w:t>
            </w:r>
          </w:p>
        </w:tc>
        <w:tc>
          <w:tcPr>
            <w:tcW w:w="3649" w:type="dxa"/>
          </w:tcPr>
          <w:p w14:paraId="06E8FB5C" w14:textId="77777777" w:rsidR="00F6264A" w:rsidRPr="002F5F3A" w:rsidRDefault="00F6264A" w:rsidP="00785787">
            <w:pPr>
              <w:pStyle w:val="aa"/>
              <w:ind w:right="20"/>
              <w:rPr>
                <w:bCs/>
                <w:sz w:val="18"/>
              </w:rPr>
            </w:pPr>
            <w:r w:rsidRPr="002F5F3A">
              <w:rPr>
                <w:bCs/>
                <w:sz w:val="18"/>
              </w:rPr>
              <w:t>Description</w:t>
            </w:r>
          </w:p>
        </w:tc>
      </w:tr>
      <w:tr w:rsidR="00F6264A" w14:paraId="7F58E5E9" w14:textId="77777777" w:rsidTr="00F46922">
        <w:trPr>
          <w:trHeight w:val="327"/>
        </w:trPr>
        <w:tc>
          <w:tcPr>
            <w:tcW w:w="4673" w:type="dxa"/>
          </w:tcPr>
          <w:p w14:paraId="17275492" w14:textId="77777777" w:rsidR="00F6264A" w:rsidRPr="002F5F3A" w:rsidRDefault="00F6264A" w:rsidP="00785787">
            <w:pPr>
              <w:pStyle w:val="aa"/>
              <w:ind w:right="20"/>
              <w:rPr>
                <w:b/>
                <w:bCs/>
              </w:rPr>
            </w:pPr>
            <w:r w:rsidRPr="00F6264A">
              <w:rPr>
                <w:b/>
                <w:bCs/>
              </w:rPr>
              <w:t>cable privacy revocation crl (url WORD|refresh-interval &lt;1-524160&gt;)</w:t>
            </w:r>
          </w:p>
        </w:tc>
        <w:tc>
          <w:tcPr>
            <w:tcW w:w="3649" w:type="dxa"/>
          </w:tcPr>
          <w:p w14:paraId="5AE431D7" w14:textId="77777777" w:rsidR="00F6264A" w:rsidRPr="00F6264A" w:rsidRDefault="00F6264A" w:rsidP="00785787">
            <w:pPr>
              <w:pStyle w:val="aa"/>
              <w:ind w:right="20"/>
            </w:pPr>
            <w:r>
              <w:rPr>
                <w:rFonts w:hint="eastAsia"/>
              </w:rPr>
              <w:t>Specifies the URL of CRL and refresh interval.</w:t>
            </w:r>
          </w:p>
        </w:tc>
      </w:tr>
      <w:tr w:rsidR="00F6264A" w14:paraId="0D48A90F" w14:textId="77777777" w:rsidTr="00F46922">
        <w:trPr>
          <w:trHeight w:val="327"/>
        </w:trPr>
        <w:tc>
          <w:tcPr>
            <w:tcW w:w="4673" w:type="dxa"/>
          </w:tcPr>
          <w:p w14:paraId="10790F90" w14:textId="77777777" w:rsidR="00F6264A" w:rsidRPr="002B6F02" w:rsidRDefault="00F6264A" w:rsidP="00785787">
            <w:pPr>
              <w:pStyle w:val="aa"/>
              <w:ind w:right="20"/>
              <w:rPr>
                <w:b/>
                <w:bCs/>
              </w:rPr>
            </w:pPr>
            <w:r w:rsidRPr="00F6264A">
              <w:rPr>
                <w:b/>
                <w:bCs/>
              </w:rPr>
              <w:t>no cable privacy revocation crl (url|refresh-interval)</w:t>
            </w:r>
          </w:p>
        </w:tc>
        <w:tc>
          <w:tcPr>
            <w:tcW w:w="3649" w:type="dxa"/>
          </w:tcPr>
          <w:p w14:paraId="0F56BACB" w14:textId="77777777" w:rsidR="00F6264A" w:rsidRDefault="00F6264A" w:rsidP="00785787">
            <w:pPr>
              <w:pStyle w:val="aa"/>
              <w:ind w:right="20"/>
            </w:pPr>
            <w:r>
              <w:rPr>
                <w:rFonts w:hint="eastAsia"/>
              </w:rPr>
              <w:t>Changes specified value to default</w:t>
            </w:r>
          </w:p>
        </w:tc>
      </w:tr>
    </w:tbl>
    <w:p w14:paraId="378A577A" w14:textId="77777777" w:rsidR="00F6264A" w:rsidRPr="00F6264A" w:rsidRDefault="00F6264A" w:rsidP="00785787">
      <w:pPr>
        <w:pStyle w:val="a3"/>
        <w:ind w:left="0" w:right="20"/>
      </w:pPr>
      <w:r w:rsidRPr="00F6264A">
        <w:rPr>
          <w:b/>
          <w:bCs/>
        </w:rPr>
        <w:t>url WORD</w:t>
      </w:r>
    </w:p>
    <w:p w14:paraId="514AB18B" w14:textId="77777777" w:rsidR="00F6264A" w:rsidRDefault="00F6264A" w:rsidP="00785787">
      <w:pPr>
        <w:pStyle w:val="a3"/>
        <w:ind w:left="0" w:right="20"/>
      </w:pPr>
      <w:r>
        <w:rPr>
          <w:rFonts w:hint="eastAsia"/>
        </w:rPr>
        <w:lastRenderedPageBreak/>
        <w:t>The URL from where system will retrieve the CRL. The maximum length of the URL is 255 characters.</w:t>
      </w:r>
    </w:p>
    <w:p w14:paraId="398A139D" w14:textId="77777777" w:rsidR="003E6A9C" w:rsidRDefault="00F6264A" w:rsidP="00785787">
      <w:pPr>
        <w:pStyle w:val="a3"/>
        <w:ind w:left="0" w:right="20"/>
      </w:pPr>
      <w:r w:rsidRPr="00F6264A">
        <w:rPr>
          <w:b/>
          <w:bCs/>
        </w:rPr>
        <w:t>refresh-interval &lt;1-524160&gt;</w:t>
      </w:r>
    </w:p>
    <w:p w14:paraId="011F3A04" w14:textId="77777777" w:rsidR="00F6264A" w:rsidRDefault="00F6264A" w:rsidP="00785787">
      <w:pPr>
        <w:pStyle w:val="a3"/>
        <w:ind w:left="0" w:right="20"/>
      </w:pPr>
      <w:r>
        <w:rPr>
          <w:rFonts w:hint="eastAsia"/>
        </w:rPr>
        <w:t>This is the refresh interval, in minutes, for system to retrieve the CRL with the purpose of updating its Certificate Revocation List.</w:t>
      </w:r>
    </w:p>
    <w:p w14:paraId="260165F9" w14:textId="77777777" w:rsidR="00F6264A" w:rsidRDefault="00F6264A" w:rsidP="00785787">
      <w:pPr>
        <w:pStyle w:val="a3"/>
        <w:ind w:left="0" w:right="20"/>
      </w:pPr>
      <w:r>
        <w:rPr>
          <w:rFonts w:hint="eastAsia"/>
        </w:rPr>
        <w:t>Default refresh interval is 10,080 minutes (7 days)</w:t>
      </w:r>
    </w:p>
    <w:tbl>
      <w:tblPr>
        <w:tblStyle w:val="48"/>
        <w:tblW w:w="0" w:type="auto"/>
        <w:tblLook w:val="01E0" w:firstRow="1" w:lastRow="1" w:firstColumn="1" w:lastColumn="1" w:noHBand="0" w:noVBand="0"/>
      </w:tblPr>
      <w:tblGrid>
        <w:gridCol w:w="8435"/>
      </w:tblGrid>
      <w:tr w:rsidR="00F6264A" w:rsidRPr="0032769C" w14:paraId="507208E9" w14:textId="77777777" w:rsidTr="00F46922">
        <w:trPr>
          <w:trHeight w:val="841"/>
        </w:trPr>
        <w:tc>
          <w:tcPr>
            <w:tcW w:w="8435" w:type="dxa"/>
          </w:tcPr>
          <w:p w14:paraId="1EB1D5FB" w14:textId="77777777" w:rsidR="00F6264A" w:rsidRPr="0032769C" w:rsidRDefault="00F6264A" w:rsidP="00785787">
            <w:pPr>
              <w:pStyle w:val="aa"/>
              <w:ind w:right="20"/>
              <w:rPr>
                <w:rFonts w:ascii="Courier New" w:hAnsi="Courier New" w:cs="Courier New"/>
              </w:rPr>
            </w:pPr>
          </w:p>
          <w:p w14:paraId="276AB8F7" w14:textId="77777777" w:rsidR="00F6264A" w:rsidRPr="0032769C" w:rsidRDefault="00F6264A"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446B575" w14:textId="77777777" w:rsidR="00F6264A" w:rsidRDefault="00F6264A"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6264A">
              <w:rPr>
                <w:rFonts w:ascii="Courier New" w:hAnsi="Courier New" w:cs="Courier New"/>
                <w:b/>
              </w:rPr>
              <w:t>cable privacy revocation crl url http://www.crls.com</w:t>
            </w:r>
          </w:p>
          <w:p w14:paraId="67AC23E7" w14:textId="77777777" w:rsidR="009A5D81" w:rsidRDefault="009A5D81" w:rsidP="00785787">
            <w:pPr>
              <w:pStyle w:val="aa"/>
              <w:ind w:right="20"/>
              <w:jc w:val="both"/>
              <w:rPr>
                <w:rFonts w:ascii="Courier New" w:hAnsi="Courier New" w:cs="Courier New"/>
                <w:b/>
              </w:rPr>
            </w:pPr>
            <w:r w:rsidRPr="0032769C">
              <w:rPr>
                <w:rFonts w:ascii="Courier New" w:hAnsi="Courier New" w:cs="Courier New"/>
              </w:rPr>
              <w:t>Router(config)#</w:t>
            </w:r>
            <w:r>
              <w:rPr>
                <w:rFonts w:ascii="Courier New" w:hAnsi="Courier New" w:cs="Courier New" w:hint="eastAsia"/>
              </w:rPr>
              <w:t xml:space="preserve"> </w:t>
            </w:r>
            <w:r w:rsidRPr="009A5D81">
              <w:rPr>
                <w:rFonts w:ascii="Courier New" w:hAnsi="Courier New" w:cs="Courier New"/>
                <w:b/>
              </w:rPr>
              <w:t>cable privacy revocation crl refresh-interval 14400</w:t>
            </w:r>
          </w:p>
          <w:p w14:paraId="51EA47B5" w14:textId="77777777" w:rsidR="00F6264A" w:rsidRDefault="00F6264A" w:rsidP="00785787">
            <w:pPr>
              <w:pStyle w:val="aa"/>
              <w:ind w:right="20"/>
              <w:jc w:val="both"/>
              <w:rPr>
                <w:rFonts w:ascii="Courier New" w:hAnsi="Courier New" w:cs="Courier New"/>
              </w:rPr>
            </w:pPr>
            <w:r w:rsidRPr="0032769C">
              <w:rPr>
                <w:rFonts w:ascii="Courier New" w:hAnsi="Courier New" w:cs="Courier New"/>
              </w:rPr>
              <w:t>Router(config)#</w:t>
            </w:r>
            <w:r>
              <w:rPr>
                <w:rFonts w:ascii="Courier New" w:hAnsi="Courier New" w:cs="Courier New" w:hint="eastAsia"/>
              </w:rPr>
              <w:t xml:space="preserve"> </w:t>
            </w:r>
            <w:r w:rsidRPr="00FB3DF7">
              <w:rPr>
                <w:rFonts w:ascii="Courier New" w:hAnsi="Courier New" w:cs="Courier New" w:hint="eastAsia"/>
                <w:b/>
              </w:rPr>
              <w:t>end</w:t>
            </w:r>
          </w:p>
          <w:p w14:paraId="23CDCF16" w14:textId="77777777" w:rsidR="00F6264A" w:rsidRDefault="00F6264A" w:rsidP="00785787">
            <w:pPr>
              <w:pStyle w:val="aa"/>
              <w:ind w:right="20"/>
              <w:rPr>
                <w:rFonts w:ascii="Courier New" w:hAnsi="Courier New" w:cs="Courier New"/>
              </w:rPr>
            </w:pPr>
            <w:r>
              <w:rPr>
                <w:rFonts w:ascii="Courier New" w:hAnsi="Courier New" w:cs="Courier New"/>
              </w:rPr>
              <w:t>Router#</w:t>
            </w:r>
          </w:p>
          <w:p w14:paraId="298E3AC9" w14:textId="77777777" w:rsidR="00F6264A" w:rsidRPr="0032769C" w:rsidRDefault="00F6264A" w:rsidP="00785787">
            <w:pPr>
              <w:pStyle w:val="aa"/>
              <w:ind w:right="20"/>
              <w:rPr>
                <w:rFonts w:ascii="Courier New" w:hAnsi="Courier New" w:cs="Courier New"/>
              </w:rPr>
            </w:pPr>
          </w:p>
        </w:tc>
      </w:tr>
    </w:tbl>
    <w:p w14:paraId="41CCAEF5" w14:textId="77777777" w:rsidR="00F6264A" w:rsidRPr="00A9090D" w:rsidRDefault="00F6264A" w:rsidP="00785787">
      <w:pPr>
        <w:pStyle w:val="a3"/>
        <w:ind w:left="0" w:right="20"/>
      </w:pPr>
    </w:p>
    <w:p w14:paraId="6460BE73" w14:textId="77777777" w:rsidR="00F6264A" w:rsidRDefault="00F6264A" w:rsidP="00785787">
      <w:pPr>
        <w:pStyle w:val="a3"/>
        <w:ind w:left="0" w:right="20"/>
      </w:pPr>
    </w:p>
    <w:p w14:paraId="6E772C9F" w14:textId="77777777" w:rsidR="009A5D81" w:rsidRDefault="009A5D81" w:rsidP="00785787">
      <w:pPr>
        <w:widowControl/>
        <w:wordWrap/>
        <w:snapToGrid/>
        <w:spacing w:line="240" w:lineRule="auto"/>
        <w:ind w:right="20"/>
        <w:jc w:val="left"/>
        <w:rPr>
          <w:rFonts w:cs="굴림"/>
          <w:noProof/>
        </w:rPr>
      </w:pPr>
      <w:r>
        <w:br w:type="page"/>
      </w:r>
    </w:p>
    <w:p w14:paraId="6CF7D0B6" w14:textId="77777777" w:rsidR="009A5D81" w:rsidRPr="00A373DB" w:rsidRDefault="009A5D81" w:rsidP="00785787">
      <w:pPr>
        <w:pStyle w:val="2"/>
        <w:ind w:right="20"/>
      </w:pPr>
      <w:bookmarkStart w:id="4646" w:name="_Toc444695356"/>
      <w:r>
        <w:rPr>
          <w:rFonts w:hint="eastAsia"/>
        </w:rPr>
        <w:lastRenderedPageBreak/>
        <w:t>Online Certificate Status Protocol</w:t>
      </w:r>
      <w:bookmarkEnd w:id="4646"/>
    </w:p>
    <w:p w14:paraId="7A0EC72E" w14:textId="77777777" w:rsidR="009A5D81" w:rsidRDefault="009A5D81" w:rsidP="00785787">
      <w:pPr>
        <w:pStyle w:val="a3"/>
        <w:ind w:left="0" w:right="20"/>
      </w:pPr>
      <w:r>
        <w:rPr>
          <w:rFonts w:hint="eastAsia"/>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9A5D81" w:rsidRDefault="009A5D81" w:rsidP="00785787">
      <w:pPr>
        <w:pStyle w:val="a3"/>
        <w:ind w:left="0" w:right="20"/>
      </w:pPr>
      <w:r>
        <w:rPr>
          <w:rFonts w:hint="eastAsia"/>
        </w:rPr>
        <w:t xml:space="preserve">If </w:t>
      </w:r>
      <w:r w:rsidR="00920E4E">
        <w:rPr>
          <w:rFonts w:hint="eastAsia"/>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77777777" w:rsidR="00F6264A" w:rsidRDefault="00C022C8" w:rsidP="00785787">
      <w:pPr>
        <w:pStyle w:val="a3"/>
        <w:ind w:left="0" w:right="20"/>
      </w:pPr>
      <w:r>
        <w:rPr>
          <w:rFonts w:hint="eastAsia"/>
        </w:rPr>
        <w:t>To specify the OCSP during the ONU Authentication process, use the following command.</w:t>
      </w:r>
    </w:p>
    <w:p w14:paraId="218F7C02" w14:textId="663C3C48" w:rsidR="00C022C8" w:rsidRDefault="00C022C8" w:rsidP="00785787">
      <w:pPr>
        <w:pStyle w:val="afffff3"/>
        <w:ind w:left="0" w:right="20"/>
      </w:pPr>
      <w:bookmarkStart w:id="4647" w:name="_Toc391575433"/>
      <w:r>
        <w:t xml:space="preserve">Table </w:t>
      </w:r>
      <w:fldSimple w:instr=" SEQ Table \* ARABIC ">
        <w:r w:rsidR="00496ADB">
          <w:rPr>
            <w:noProof/>
          </w:rPr>
          <w:t>294</w:t>
        </w:r>
      </w:fldSimple>
      <w:r w:rsidR="00496ADB">
        <w:rPr>
          <w:rFonts w:hint="eastAsia"/>
        </w:rPr>
        <w:t xml:space="preserve"> </w:t>
      </w:r>
      <w:r>
        <w:rPr>
          <w:rFonts w:hint="eastAsia"/>
        </w:rPr>
        <w:t>Online Certificate Status Protocol (OCSP)</w:t>
      </w:r>
      <w:bookmarkEnd w:id="4647"/>
    </w:p>
    <w:tbl>
      <w:tblPr>
        <w:tblStyle w:val="CLIWide"/>
        <w:tblW w:w="0" w:type="auto"/>
        <w:tblLook w:val="01E0" w:firstRow="1" w:lastRow="1" w:firstColumn="1" w:lastColumn="1" w:noHBand="0" w:noVBand="0"/>
      </w:tblPr>
      <w:tblGrid>
        <w:gridCol w:w="4673"/>
        <w:gridCol w:w="3649"/>
      </w:tblGrid>
      <w:tr w:rsidR="00C022C8"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2F5F3A" w:rsidRDefault="00C022C8" w:rsidP="00785787">
            <w:pPr>
              <w:pStyle w:val="aa"/>
              <w:ind w:right="20"/>
              <w:rPr>
                <w:bCs/>
                <w:sz w:val="18"/>
              </w:rPr>
            </w:pPr>
            <w:r w:rsidRPr="002F5F3A">
              <w:rPr>
                <w:bCs/>
                <w:sz w:val="18"/>
              </w:rPr>
              <w:t>Command</w:t>
            </w:r>
          </w:p>
        </w:tc>
        <w:tc>
          <w:tcPr>
            <w:tcW w:w="3649" w:type="dxa"/>
          </w:tcPr>
          <w:p w14:paraId="2974F364" w14:textId="77777777" w:rsidR="00C022C8" w:rsidRPr="002F5F3A" w:rsidRDefault="00C022C8" w:rsidP="00785787">
            <w:pPr>
              <w:pStyle w:val="aa"/>
              <w:ind w:right="20"/>
              <w:rPr>
                <w:bCs/>
                <w:sz w:val="18"/>
              </w:rPr>
            </w:pPr>
            <w:r w:rsidRPr="002F5F3A">
              <w:rPr>
                <w:bCs/>
                <w:sz w:val="18"/>
              </w:rPr>
              <w:t>Description</w:t>
            </w:r>
          </w:p>
        </w:tc>
      </w:tr>
      <w:tr w:rsidR="00C022C8" w14:paraId="63A0E567" w14:textId="77777777" w:rsidTr="00F46922">
        <w:trPr>
          <w:trHeight w:val="327"/>
        </w:trPr>
        <w:tc>
          <w:tcPr>
            <w:tcW w:w="4673" w:type="dxa"/>
          </w:tcPr>
          <w:p w14:paraId="4567A0BA" w14:textId="77777777" w:rsidR="00C022C8" w:rsidRPr="002F5F3A" w:rsidRDefault="00C022C8" w:rsidP="00785787">
            <w:pPr>
              <w:pStyle w:val="aa"/>
              <w:ind w:right="20"/>
              <w:rPr>
                <w:b/>
                <w:bCs/>
              </w:rPr>
            </w:pPr>
            <w:r w:rsidRPr="00C022C8">
              <w:rPr>
                <w:b/>
                <w:bCs/>
              </w:rPr>
              <w:t>cable privacy revocation ocsp (url WORD|skip-sig-check|timeout &lt;1-600000&gt;)</w:t>
            </w:r>
          </w:p>
        </w:tc>
        <w:tc>
          <w:tcPr>
            <w:tcW w:w="3649" w:type="dxa"/>
          </w:tcPr>
          <w:p w14:paraId="338DD7E9" w14:textId="77777777" w:rsidR="00C022C8" w:rsidRPr="00230534" w:rsidRDefault="00C022C8" w:rsidP="00785787">
            <w:pPr>
              <w:pStyle w:val="aa"/>
              <w:ind w:right="20"/>
            </w:pPr>
            <w:r>
              <w:rPr>
                <w:rFonts w:hint="eastAsia"/>
              </w:rPr>
              <w:t>Specifies the OCSP feature</w:t>
            </w:r>
          </w:p>
        </w:tc>
      </w:tr>
      <w:tr w:rsidR="00C022C8" w14:paraId="7EAB3909" w14:textId="77777777" w:rsidTr="00F46922">
        <w:trPr>
          <w:trHeight w:val="327"/>
        </w:trPr>
        <w:tc>
          <w:tcPr>
            <w:tcW w:w="4673" w:type="dxa"/>
          </w:tcPr>
          <w:p w14:paraId="2E8D7F81" w14:textId="77777777" w:rsidR="00C022C8" w:rsidRPr="002B6F02" w:rsidRDefault="00C022C8" w:rsidP="00785787">
            <w:pPr>
              <w:pStyle w:val="aa"/>
              <w:ind w:right="20"/>
              <w:rPr>
                <w:b/>
                <w:bCs/>
              </w:rPr>
            </w:pPr>
            <w:r w:rsidRPr="00C022C8">
              <w:rPr>
                <w:b/>
                <w:bCs/>
              </w:rPr>
              <w:t>no cable privacy revocation ocsp (url|skip-sig-check|timeout)</w:t>
            </w:r>
          </w:p>
        </w:tc>
        <w:tc>
          <w:tcPr>
            <w:tcW w:w="3649" w:type="dxa"/>
          </w:tcPr>
          <w:p w14:paraId="05613E99" w14:textId="77777777" w:rsidR="00C022C8" w:rsidRDefault="00C022C8" w:rsidP="00785787">
            <w:pPr>
              <w:pStyle w:val="aa"/>
              <w:ind w:right="20"/>
            </w:pPr>
            <w:r>
              <w:t>C</w:t>
            </w:r>
            <w:r>
              <w:rPr>
                <w:rFonts w:hint="eastAsia"/>
              </w:rPr>
              <w:t>hanges specified OCSP values to default</w:t>
            </w:r>
          </w:p>
        </w:tc>
      </w:tr>
    </w:tbl>
    <w:p w14:paraId="09B81D16" w14:textId="77777777" w:rsidR="00C022C8" w:rsidRPr="00114B89" w:rsidRDefault="00C022C8" w:rsidP="00785787">
      <w:pPr>
        <w:pStyle w:val="a3"/>
        <w:ind w:left="0" w:right="20"/>
        <w:rPr>
          <w:b/>
        </w:rPr>
      </w:pPr>
      <w:r w:rsidRPr="00C022C8">
        <w:rPr>
          <w:b/>
          <w:bCs/>
        </w:rPr>
        <w:t>url WORD</w:t>
      </w:r>
    </w:p>
    <w:p w14:paraId="7740908F" w14:textId="77777777" w:rsidR="00C022C8" w:rsidRDefault="00C022C8" w:rsidP="00785787">
      <w:pPr>
        <w:pStyle w:val="a3"/>
        <w:ind w:left="0" w:right="20"/>
      </w:pPr>
      <w:r>
        <w:rPr>
          <w:rFonts w:hint="eastAsia"/>
        </w:rPr>
        <w:t>The URL from which system will retrieve the OCSP information. The maximum length of the URL is 255 characters.</w:t>
      </w:r>
    </w:p>
    <w:p w14:paraId="02F6A74D" w14:textId="77777777" w:rsidR="00C022C8" w:rsidRPr="00114B89" w:rsidRDefault="00C022C8" w:rsidP="00785787">
      <w:pPr>
        <w:pStyle w:val="a3"/>
        <w:ind w:left="0" w:right="20"/>
        <w:rPr>
          <w:b/>
        </w:rPr>
      </w:pPr>
      <w:r w:rsidRPr="00C022C8">
        <w:rPr>
          <w:b/>
          <w:bCs/>
        </w:rPr>
        <w:t>skip-sig-check</w:t>
      </w:r>
    </w:p>
    <w:p w14:paraId="4B7CF76F" w14:textId="77777777" w:rsidR="00C022C8" w:rsidRDefault="00C022C8" w:rsidP="00785787">
      <w:pPr>
        <w:pStyle w:val="a3"/>
        <w:ind w:left="0" w:right="20"/>
      </w:pPr>
      <w:r>
        <w:rPr>
          <w:rFonts w:hint="eastAsia"/>
        </w:rPr>
        <w:t>Used to enable or disable signature checking on OCSP response messages.</w:t>
      </w:r>
    </w:p>
    <w:p w14:paraId="142D3B97" w14:textId="77777777" w:rsidR="00C022C8" w:rsidRDefault="00C022C8" w:rsidP="00785787">
      <w:pPr>
        <w:pStyle w:val="a3"/>
        <w:ind w:left="0" w:right="20"/>
      </w:pPr>
      <w:r>
        <w:rPr>
          <w:rFonts w:hint="eastAsia"/>
        </w:rPr>
        <w:t>Default is False.</w:t>
      </w:r>
    </w:p>
    <w:p w14:paraId="2653C74E" w14:textId="77777777" w:rsidR="00C022C8" w:rsidRPr="00114B89" w:rsidRDefault="00C022C8" w:rsidP="00785787">
      <w:pPr>
        <w:pStyle w:val="a3"/>
        <w:ind w:left="0" w:right="20"/>
        <w:rPr>
          <w:b/>
        </w:rPr>
      </w:pPr>
      <w:r w:rsidRPr="00C022C8">
        <w:rPr>
          <w:b/>
          <w:bCs/>
        </w:rPr>
        <w:t>timeout &lt;1-600000&gt;</w:t>
      </w:r>
    </w:p>
    <w:p w14:paraId="7711BEB2" w14:textId="77777777" w:rsidR="00C022C8" w:rsidRDefault="00C022C8" w:rsidP="00785787">
      <w:pPr>
        <w:pStyle w:val="a3"/>
        <w:ind w:left="0" w:right="20"/>
      </w:pPr>
      <w:r>
        <w:rPr>
          <w:rFonts w:hint="eastAsia"/>
        </w:rPr>
        <w:t xml:space="preserve">The time, in milliseconds, </w:t>
      </w:r>
      <w:r>
        <w:t>that</w:t>
      </w:r>
      <w:r>
        <w:rPr>
          <w:rFonts w:hint="eastAsia"/>
        </w:rPr>
        <w:t xml:space="preserve"> system will wait for an OCSP response.</w:t>
      </w:r>
    </w:p>
    <w:p w14:paraId="7ECD97D0" w14:textId="77777777" w:rsidR="00C022C8" w:rsidRDefault="00C022C8" w:rsidP="00785787">
      <w:pPr>
        <w:pStyle w:val="a3"/>
        <w:ind w:left="0" w:right="20"/>
      </w:pPr>
      <w:r>
        <w:t>D</w:t>
      </w:r>
      <w:r>
        <w:rPr>
          <w:rFonts w:hint="eastAsia"/>
        </w:rPr>
        <w:t>efault is 1000 msec.</w:t>
      </w:r>
    </w:p>
    <w:tbl>
      <w:tblPr>
        <w:tblStyle w:val="48"/>
        <w:tblW w:w="0" w:type="auto"/>
        <w:tblLook w:val="01E0" w:firstRow="1" w:lastRow="1" w:firstColumn="1" w:lastColumn="1" w:noHBand="0" w:noVBand="0"/>
      </w:tblPr>
      <w:tblGrid>
        <w:gridCol w:w="8435"/>
      </w:tblGrid>
      <w:tr w:rsidR="00C022C8" w:rsidRPr="0032769C" w14:paraId="69A29BF8" w14:textId="77777777" w:rsidTr="00F46922">
        <w:trPr>
          <w:trHeight w:val="841"/>
        </w:trPr>
        <w:tc>
          <w:tcPr>
            <w:tcW w:w="8435" w:type="dxa"/>
          </w:tcPr>
          <w:p w14:paraId="30460F28" w14:textId="77777777" w:rsidR="00C022C8" w:rsidRPr="0032769C" w:rsidRDefault="00C022C8" w:rsidP="00785787">
            <w:pPr>
              <w:pStyle w:val="aa"/>
              <w:ind w:right="20"/>
              <w:rPr>
                <w:rFonts w:ascii="Courier New" w:hAnsi="Courier New" w:cs="Courier New"/>
              </w:rPr>
            </w:pPr>
          </w:p>
          <w:p w14:paraId="0AC05078" w14:textId="77777777" w:rsidR="00C022C8" w:rsidRPr="0032769C" w:rsidRDefault="00C022C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EDBC465"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url http://</w:t>
            </w:r>
            <w:r>
              <w:rPr>
                <w:rFonts w:ascii="Courier New" w:hAnsi="Courier New" w:cs="Courier New" w:hint="eastAsia"/>
                <w:b/>
              </w:rPr>
              <w:t>www.</w:t>
            </w:r>
            <w:r w:rsidRPr="00C022C8">
              <w:rPr>
                <w:rFonts w:ascii="Courier New" w:hAnsi="Courier New" w:cs="Courier New"/>
                <w:b/>
              </w:rPr>
              <w:t>ocsp.com</w:t>
            </w:r>
          </w:p>
          <w:p w14:paraId="2009FE08" w14:textId="77777777"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skip-sig-check</w:t>
            </w:r>
          </w:p>
          <w:p w14:paraId="3A633A3F" w14:textId="77777777" w:rsidR="00C022C8" w:rsidRP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timeout 5000</w:t>
            </w:r>
          </w:p>
          <w:p w14:paraId="0BBE455A" w14:textId="77777777" w:rsidR="00C022C8" w:rsidRDefault="00C022C8"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1D774598" w14:textId="77777777" w:rsidR="00C022C8" w:rsidRDefault="00C022C8" w:rsidP="00785787">
            <w:pPr>
              <w:pStyle w:val="aa"/>
              <w:ind w:right="20"/>
              <w:rPr>
                <w:rFonts w:ascii="Courier New" w:hAnsi="Courier New" w:cs="Courier New"/>
              </w:rPr>
            </w:pPr>
            <w:r>
              <w:rPr>
                <w:rFonts w:ascii="Courier New" w:hAnsi="Courier New" w:cs="Courier New"/>
              </w:rPr>
              <w:t>Router#</w:t>
            </w:r>
          </w:p>
          <w:p w14:paraId="03B59F08" w14:textId="77777777" w:rsidR="00C022C8" w:rsidRPr="0032769C" w:rsidRDefault="00C022C8" w:rsidP="00785787">
            <w:pPr>
              <w:pStyle w:val="aa"/>
              <w:ind w:right="20"/>
              <w:rPr>
                <w:rFonts w:ascii="Courier New" w:hAnsi="Courier New" w:cs="Courier New"/>
              </w:rPr>
            </w:pPr>
          </w:p>
        </w:tc>
      </w:tr>
    </w:tbl>
    <w:p w14:paraId="1E465D6D" w14:textId="77777777" w:rsidR="00C022C8" w:rsidRPr="00A9090D" w:rsidRDefault="00C022C8" w:rsidP="00785787">
      <w:pPr>
        <w:pStyle w:val="a3"/>
        <w:ind w:left="0" w:right="20"/>
      </w:pPr>
    </w:p>
    <w:p w14:paraId="0C7ADA65" w14:textId="77777777" w:rsidR="00C022C8" w:rsidRDefault="00C022C8" w:rsidP="00785787">
      <w:pPr>
        <w:pStyle w:val="a3"/>
        <w:ind w:left="0" w:right="20"/>
      </w:pPr>
    </w:p>
    <w:p w14:paraId="60190638" w14:textId="77777777" w:rsidR="00C022C8" w:rsidRDefault="00C022C8" w:rsidP="00785787">
      <w:pPr>
        <w:widowControl/>
        <w:wordWrap/>
        <w:snapToGrid/>
        <w:spacing w:line="240" w:lineRule="auto"/>
        <w:ind w:right="20"/>
        <w:jc w:val="left"/>
        <w:rPr>
          <w:rFonts w:cs="굴림"/>
          <w:noProof/>
        </w:rPr>
      </w:pPr>
      <w:r>
        <w:br w:type="page"/>
      </w:r>
    </w:p>
    <w:p w14:paraId="3B106EA8" w14:textId="77777777" w:rsidR="00C022C8" w:rsidRPr="00A373DB" w:rsidRDefault="00C022C8" w:rsidP="00785787">
      <w:pPr>
        <w:pStyle w:val="2"/>
        <w:ind w:right="20"/>
      </w:pPr>
      <w:bookmarkStart w:id="4648" w:name="_Toc444695357"/>
      <w:r>
        <w:rPr>
          <w:rFonts w:hint="eastAsia"/>
        </w:rPr>
        <w:lastRenderedPageBreak/>
        <w:t>EAE Exclusion List</w:t>
      </w:r>
      <w:bookmarkEnd w:id="4648"/>
    </w:p>
    <w:p w14:paraId="0071F47C" w14:textId="77777777" w:rsidR="00C022C8" w:rsidRDefault="00C022C8" w:rsidP="00785787">
      <w:pPr>
        <w:pStyle w:val="a3"/>
        <w:ind w:left="0" w:right="20"/>
      </w:pPr>
      <w:r>
        <w:rPr>
          <w:rFonts w:hint="eastAsia"/>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Default="00C022C8" w:rsidP="00785787">
      <w:pPr>
        <w:pStyle w:val="a3"/>
        <w:ind w:left="0" w:right="20"/>
      </w:pPr>
      <w:r>
        <w:rPr>
          <w:rFonts w:hint="eastAsia"/>
        </w:rPr>
        <w:t xml:space="preserve">Entries in the EAE Exclusion List consist of a base MAC Address and a MAC Address Mask to allow ranges of MAC addresses to be specified (similar to IP </w:t>
      </w:r>
      <w:r w:rsidR="008E7753">
        <w:rPr>
          <w:rFonts w:hint="eastAsia"/>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Default="008E7753" w:rsidP="00785787">
      <w:pPr>
        <w:pStyle w:val="a3"/>
        <w:ind w:left="0" w:right="20"/>
      </w:pPr>
      <w:r>
        <w:rPr>
          <w:rFonts w:hint="eastAsia"/>
        </w:rPr>
        <w:t xml:space="preserve">When </w:t>
      </w:r>
      <w:r w:rsidR="00636E67">
        <w:rPr>
          <w:rFonts w:hint="eastAsia"/>
        </w:rPr>
        <w:t>an ONU starts the registration process with system, system checks if the ONU</w:t>
      </w:r>
      <w:r w:rsidR="00636E67">
        <w:t>’</w:t>
      </w:r>
      <w:r w:rsidR="00636E67">
        <w:rPr>
          <w:rFonts w:hint="eastAsia"/>
        </w:rPr>
        <w:t xml:space="preserve">s primary link MAC address is contained within an entry of the EAE Exclusion List. MAC addresses tat match an entry in the EAE Exclusion List cause </w:t>
      </w:r>
      <w:r w:rsidR="009B46E5">
        <w:rPr>
          <w:rFonts w:hint="eastAsia"/>
        </w:rPr>
        <w:t>system</w:t>
      </w:r>
      <w:r w:rsidR="00636E67">
        <w:rPr>
          <w:rFonts w:hint="eastAsia"/>
        </w:rPr>
        <w:t xml:space="preserve"> to skip link encryption and ONU Authentication for that ONU.</w:t>
      </w:r>
    </w:p>
    <w:p w14:paraId="545F58BF" w14:textId="77777777" w:rsidR="00C022C8" w:rsidRPr="00C022C8" w:rsidRDefault="009B46E5" w:rsidP="00785787">
      <w:pPr>
        <w:pStyle w:val="a3"/>
        <w:ind w:left="0" w:right="20"/>
      </w:pPr>
      <w:r>
        <w:rPr>
          <w:rFonts w:hint="eastAsia"/>
        </w:rPr>
        <w:t>This feature is provided to allow operators to register ONUs that do not support EAE, so that they can be upgraded to a version of firmware that supports both ONU Link Encryption and ONU Authentication.</w:t>
      </w:r>
    </w:p>
    <w:p w14:paraId="68DC7C93" w14:textId="77777777" w:rsidR="00920E4E" w:rsidRDefault="009B46E5" w:rsidP="00785787">
      <w:pPr>
        <w:pStyle w:val="a3"/>
        <w:ind w:left="0" w:right="20"/>
      </w:pPr>
      <w:r>
        <w:rPr>
          <w:rFonts w:hint="eastAsia"/>
        </w:rPr>
        <w:t>When the software download process is initiated for an ONU, if the ONU</w:t>
      </w:r>
      <w:r>
        <w:t>’</w:t>
      </w:r>
      <w:r>
        <w:rPr>
          <w:rFonts w:hint="eastAsia"/>
        </w:rPr>
        <w:t>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77777777" w:rsidR="009B46E5" w:rsidRDefault="009B46E5" w:rsidP="00785787">
      <w:pPr>
        <w:pStyle w:val="a3"/>
        <w:ind w:left="0" w:right="20"/>
      </w:pPr>
      <w:r>
        <w:rPr>
          <w:rFonts w:hint="eastAsia"/>
        </w:rPr>
        <w:t>To add ONU MAC Addresses in the EAE Exclusion List, use the following command.</w:t>
      </w:r>
    </w:p>
    <w:p w14:paraId="49745FC9" w14:textId="3F5C550E" w:rsidR="009B46E5" w:rsidRDefault="009B46E5" w:rsidP="00785787">
      <w:pPr>
        <w:pStyle w:val="afffff3"/>
        <w:ind w:left="0" w:right="20"/>
      </w:pPr>
      <w:bookmarkStart w:id="4649" w:name="_Toc391575434"/>
      <w:r>
        <w:t xml:space="preserve">Table </w:t>
      </w:r>
      <w:fldSimple w:instr=" SEQ Table \* ARABIC ">
        <w:r w:rsidR="00496ADB">
          <w:rPr>
            <w:noProof/>
          </w:rPr>
          <w:t>295</w:t>
        </w:r>
      </w:fldSimple>
      <w:r w:rsidR="00496ADB">
        <w:rPr>
          <w:rFonts w:hint="eastAsia"/>
        </w:rPr>
        <w:t xml:space="preserve"> </w:t>
      </w:r>
      <w:r>
        <w:rPr>
          <w:rFonts w:hint="eastAsia"/>
        </w:rPr>
        <w:t>EAE Exclusion List</w:t>
      </w:r>
      <w:bookmarkEnd w:id="4649"/>
    </w:p>
    <w:tbl>
      <w:tblPr>
        <w:tblStyle w:val="CLIWide"/>
        <w:tblW w:w="0" w:type="auto"/>
        <w:tblLook w:val="01E0" w:firstRow="1" w:lastRow="1" w:firstColumn="1" w:lastColumn="1" w:noHBand="0" w:noVBand="0"/>
      </w:tblPr>
      <w:tblGrid>
        <w:gridCol w:w="4673"/>
        <w:gridCol w:w="3649"/>
      </w:tblGrid>
      <w:tr w:rsidR="009B46E5"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2F5F3A" w:rsidRDefault="009B46E5" w:rsidP="00785787">
            <w:pPr>
              <w:pStyle w:val="aa"/>
              <w:ind w:right="20"/>
              <w:rPr>
                <w:bCs/>
                <w:sz w:val="18"/>
              </w:rPr>
            </w:pPr>
            <w:r w:rsidRPr="002F5F3A">
              <w:rPr>
                <w:bCs/>
                <w:sz w:val="18"/>
              </w:rPr>
              <w:t>Command</w:t>
            </w:r>
          </w:p>
        </w:tc>
        <w:tc>
          <w:tcPr>
            <w:tcW w:w="3649" w:type="dxa"/>
          </w:tcPr>
          <w:p w14:paraId="4FF3916C" w14:textId="77777777" w:rsidR="009B46E5" w:rsidRPr="002F5F3A" w:rsidRDefault="009B46E5" w:rsidP="00785787">
            <w:pPr>
              <w:pStyle w:val="aa"/>
              <w:ind w:right="20"/>
              <w:rPr>
                <w:bCs/>
                <w:sz w:val="18"/>
              </w:rPr>
            </w:pPr>
            <w:r w:rsidRPr="002F5F3A">
              <w:rPr>
                <w:bCs/>
                <w:sz w:val="18"/>
              </w:rPr>
              <w:t>Description</w:t>
            </w:r>
          </w:p>
        </w:tc>
      </w:tr>
      <w:tr w:rsidR="009B46E5" w14:paraId="5C4901A3" w14:textId="77777777" w:rsidTr="00F46922">
        <w:trPr>
          <w:trHeight w:val="327"/>
        </w:trPr>
        <w:tc>
          <w:tcPr>
            <w:tcW w:w="4673" w:type="dxa"/>
          </w:tcPr>
          <w:p w14:paraId="0EC25FF8" w14:textId="77777777" w:rsidR="009B46E5" w:rsidRPr="002F5F3A" w:rsidRDefault="009B46E5" w:rsidP="00785787">
            <w:pPr>
              <w:pStyle w:val="aa"/>
              <w:ind w:right="20"/>
              <w:rPr>
                <w:b/>
                <w:bCs/>
              </w:rPr>
            </w:pPr>
            <w:r w:rsidRPr="009B46E5">
              <w:rPr>
                <w:b/>
                <w:bCs/>
              </w:rPr>
              <w:t>cable privacy eae-exclude H.H.H (mask &lt;1-48&gt;|)</w:t>
            </w:r>
          </w:p>
        </w:tc>
        <w:tc>
          <w:tcPr>
            <w:tcW w:w="3649" w:type="dxa"/>
          </w:tcPr>
          <w:p w14:paraId="51E86A76" w14:textId="77777777" w:rsidR="009B46E5" w:rsidRPr="00230534" w:rsidRDefault="009B46E5" w:rsidP="00785787">
            <w:pPr>
              <w:pStyle w:val="aa"/>
              <w:ind w:right="20"/>
            </w:pPr>
            <w:r>
              <w:t>A</w:t>
            </w:r>
            <w:r>
              <w:rPr>
                <w:rFonts w:hint="eastAsia"/>
              </w:rPr>
              <w:t>dd ONU MAC Address in the EAE Exclusion List.</w:t>
            </w:r>
          </w:p>
        </w:tc>
      </w:tr>
      <w:tr w:rsidR="009B46E5" w14:paraId="7414F099" w14:textId="77777777" w:rsidTr="00F46922">
        <w:trPr>
          <w:trHeight w:val="327"/>
        </w:trPr>
        <w:tc>
          <w:tcPr>
            <w:tcW w:w="4673" w:type="dxa"/>
          </w:tcPr>
          <w:p w14:paraId="77D0C312" w14:textId="77777777" w:rsidR="009B46E5" w:rsidRPr="002B6F02" w:rsidRDefault="009B46E5" w:rsidP="00785787">
            <w:pPr>
              <w:pStyle w:val="aa"/>
              <w:ind w:right="20"/>
              <w:rPr>
                <w:b/>
                <w:bCs/>
              </w:rPr>
            </w:pPr>
            <w:r w:rsidRPr="009B46E5">
              <w:rPr>
                <w:b/>
                <w:bCs/>
              </w:rPr>
              <w:t>no cable privacy eae-exclude H.H.H</w:t>
            </w:r>
          </w:p>
        </w:tc>
        <w:tc>
          <w:tcPr>
            <w:tcW w:w="3649" w:type="dxa"/>
          </w:tcPr>
          <w:p w14:paraId="1ED88938" w14:textId="77777777" w:rsidR="009B46E5" w:rsidRDefault="009B46E5" w:rsidP="00785787">
            <w:pPr>
              <w:pStyle w:val="aa"/>
              <w:ind w:right="20"/>
            </w:pPr>
            <w:r>
              <w:rPr>
                <w:rFonts w:hint="eastAsia"/>
              </w:rPr>
              <w:t>Delete ONU MAC Address from the EAE Exclusion List</w:t>
            </w:r>
          </w:p>
        </w:tc>
      </w:tr>
    </w:tbl>
    <w:p w14:paraId="625F13D1" w14:textId="77777777" w:rsidR="009B46E5" w:rsidRDefault="009B46E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9B46E5" w:rsidRPr="0032769C" w14:paraId="63C9596C" w14:textId="77777777" w:rsidTr="00F46922">
        <w:trPr>
          <w:trHeight w:val="841"/>
        </w:trPr>
        <w:tc>
          <w:tcPr>
            <w:tcW w:w="8435" w:type="dxa"/>
          </w:tcPr>
          <w:p w14:paraId="74882B0A" w14:textId="77777777" w:rsidR="009B46E5" w:rsidRPr="0032769C" w:rsidRDefault="009B46E5" w:rsidP="00785787">
            <w:pPr>
              <w:pStyle w:val="aa"/>
              <w:ind w:right="20"/>
              <w:rPr>
                <w:rFonts w:ascii="Courier New" w:hAnsi="Courier New" w:cs="Courier New"/>
              </w:rPr>
            </w:pPr>
          </w:p>
          <w:p w14:paraId="26E810FA" w14:textId="77777777" w:rsidR="009B46E5" w:rsidRPr="0032769C" w:rsidRDefault="009B46E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E0017E" w14:textId="77777777" w:rsidR="009B46E5" w:rsidRDefault="009B46E5"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B46E5">
              <w:rPr>
                <w:rFonts w:ascii="Courier New" w:hAnsi="Courier New" w:cs="Courier New"/>
                <w:b/>
              </w:rPr>
              <w:t>cable privacy eae-exclude 000d.b6ea.0080 mask 48</w:t>
            </w:r>
          </w:p>
          <w:p w14:paraId="3FA5FADE" w14:textId="77777777" w:rsidR="009B46E5" w:rsidRDefault="009B46E5"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14:paraId="5D95E40C" w14:textId="77777777" w:rsidR="009B46E5" w:rsidRDefault="009B46E5" w:rsidP="00785787">
            <w:pPr>
              <w:pStyle w:val="aa"/>
              <w:ind w:right="20"/>
              <w:rPr>
                <w:rFonts w:ascii="Courier New" w:hAnsi="Courier New" w:cs="Courier New"/>
              </w:rPr>
            </w:pPr>
            <w:r>
              <w:rPr>
                <w:rFonts w:ascii="Courier New" w:hAnsi="Courier New" w:cs="Courier New"/>
              </w:rPr>
              <w:t>Router#</w:t>
            </w:r>
          </w:p>
          <w:p w14:paraId="5A5A928C"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843FAD">
              <w:rPr>
                <w:rFonts w:ascii="Courier New" w:hAnsi="Courier New" w:cs="Courier New"/>
                <w:b/>
              </w:rPr>
              <w:t>show cable privacy eae-exclude</w:t>
            </w:r>
          </w:p>
          <w:p w14:paraId="5FB4FE2B" w14:textId="77777777" w:rsidR="00843FAD" w:rsidRPr="00843FAD" w:rsidRDefault="00843FAD" w:rsidP="00785787">
            <w:pPr>
              <w:pStyle w:val="aa"/>
              <w:ind w:right="20"/>
              <w:rPr>
                <w:rFonts w:ascii="Courier New" w:hAnsi="Courier New" w:cs="Courier New"/>
              </w:rPr>
            </w:pPr>
            <w:r w:rsidRPr="00843FAD">
              <w:rPr>
                <w:rFonts w:ascii="Courier New" w:hAnsi="Courier New" w:cs="Courier New"/>
              </w:rPr>
              <w:t>EAE Exclusion List:</w:t>
            </w:r>
          </w:p>
          <w:p w14:paraId="3D879462" w14:textId="77777777" w:rsidR="00843FAD" w:rsidRDefault="00843FAD" w:rsidP="00785787">
            <w:pPr>
              <w:pStyle w:val="aa"/>
              <w:ind w:right="20" w:firstLine="210"/>
              <w:rPr>
                <w:rFonts w:ascii="Courier New" w:hAnsi="Courier New" w:cs="Courier New"/>
              </w:rPr>
            </w:pPr>
            <w:r w:rsidRPr="00843FAD">
              <w:rPr>
                <w:rFonts w:ascii="Courier New" w:hAnsi="Courier New" w:cs="Courier New"/>
              </w:rPr>
              <w:t>MAC: 000d.b6ea.0080 Mask: ffff.ffff.ffff</w:t>
            </w:r>
          </w:p>
          <w:p w14:paraId="15544880" w14:textId="77777777" w:rsidR="00843FAD" w:rsidRPr="00843FAD" w:rsidRDefault="00843FAD" w:rsidP="00785787">
            <w:pPr>
              <w:pStyle w:val="aa"/>
              <w:ind w:right="20" w:firstLine="210"/>
              <w:rPr>
                <w:rFonts w:ascii="Courier New" w:hAnsi="Courier New" w:cs="Courier New"/>
              </w:rPr>
            </w:pPr>
          </w:p>
          <w:p w14:paraId="5D6E0242" w14:textId="77777777" w:rsidR="009B46E5" w:rsidRDefault="00843FAD" w:rsidP="00785787">
            <w:pPr>
              <w:pStyle w:val="aa"/>
              <w:ind w:right="20"/>
              <w:rPr>
                <w:rFonts w:ascii="Courier New" w:hAnsi="Courier New" w:cs="Courier New"/>
              </w:rPr>
            </w:pPr>
            <w:r>
              <w:rPr>
                <w:rFonts w:ascii="Courier New" w:hAnsi="Courier New" w:cs="Courier New"/>
              </w:rPr>
              <w:t>Router#</w:t>
            </w:r>
          </w:p>
          <w:p w14:paraId="60597AD0" w14:textId="77777777" w:rsidR="00843FAD" w:rsidRPr="0032769C" w:rsidRDefault="00843FAD" w:rsidP="00785787">
            <w:pPr>
              <w:pStyle w:val="aa"/>
              <w:ind w:right="20"/>
              <w:rPr>
                <w:rFonts w:ascii="Courier New" w:hAnsi="Courier New" w:cs="Courier New"/>
              </w:rPr>
            </w:pPr>
          </w:p>
        </w:tc>
      </w:tr>
    </w:tbl>
    <w:p w14:paraId="3E787899" w14:textId="77777777" w:rsidR="009B46E5" w:rsidRPr="00A9090D" w:rsidRDefault="009B46E5" w:rsidP="00785787">
      <w:pPr>
        <w:pStyle w:val="a3"/>
        <w:ind w:left="0" w:right="20"/>
      </w:pPr>
    </w:p>
    <w:p w14:paraId="2EB762CB" w14:textId="77777777" w:rsidR="00843FAD" w:rsidRDefault="00843FAD" w:rsidP="00785787">
      <w:pPr>
        <w:pStyle w:val="a3"/>
        <w:ind w:left="0" w:right="20"/>
      </w:pPr>
    </w:p>
    <w:p w14:paraId="4C55DE16" w14:textId="77777777" w:rsidR="00843FAD" w:rsidRPr="00A373DB" w:rsidRDefault="00843FAD" w:rsidP="00785787">
      <w:pPr>
        <w:pStyle w:val="2"/>
        <w:ind w:right="20"/>
      </w:pPr>
      <w:bookmarkStart w:id="4650" w:name="_Toc444695358"/>
      <w:r>
        <w:rPr>
          <w:rFonts w:hint="eastAsia"/>
        </w:rPr>
        <w:lastRenderedPageBreak/>
        <w:t>ONU White List</w:t>
      </w:r>
      <w:bookmarkEnd w:id="4650"/>
    </w:p>
    <w:p w14:paraId="1535D1C1" w14:textId="77777777" w:rsidR="00843FAD" w:rsidRDefault="00843FAD" w:rsidP="00785787">
      <w:pPr>
        <w:pStyle w:val="a3"/>
        <w:ind w:left="0" w:right="20"/>
      </w:pPr>
      <w:r>
        <w:rPr>
          <w:rFonts w:hint="eastAsia"/>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Default="00843FAD" w:rsidP="00785787">
      <w:pPr>
        <w:pStyle w:val="a3"/>
        <w:ind w:left="0" w:right="20"/>
      </w:pPr>
      <w:r>
        <w:rPr>
          <w:rFonts w:hint="eastAsia"/>
        </w:rPr>
        <w:t xml:space="preserve">The ONU White List works by having </w:t>
      </w:r>
      <w:r w:rsidR="00BB7360">
        <w:rPr>
          <w:rFonts w:hint="eastAsia"/>
        </w:rPr>
        <w:t>system</w:t>
      </w:r>
      <w:r>
        <w:rPr>
          <w:rFonts w:hint="eastAsia"/>
        </w:rPr>
        <w:t xml:space="preserve"> ignore all Link Discovery Autonomous HMI messages for a particular ONU when tat ONU is trying to register on a PON port that it is not provisioned to be on.</w:t>
      </w:r>
    </w:p>
    <w:p w14:paraId="79338579" w14:textId="77777777" w:rsidR="00843FAD" w:rsidRDefault="00843FAD" w:rsidP="00785787">
      <w:pPr>
        <w:pStyle w:val="a3"/>
        <w:ind w:left="0" w:right="20"/>
      </w:pPr>
      <w:r>
        <w:rPr>
          <w:rFonts w:hint="eastAsia"/>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Default="00843FAD" w:rsidP="00785787">
      <w:pPr>
        <w:pStyle w:val="a3"/>
        <w:ind w:left="0" w:right="20"/>
      </w:pPr>
      <w:r>
        <w:rPr>
          <w:rFonts w:hint="eastAsia"/>
        </w:rPr>
        <w:t>If an ONU might connect to more than one PON port, the operator must include an entry for the ONU MAC address for each PON port. In this way, an ONU can be moved between PON ports while the ONU White List feature is operating.</w:t>
      </w:r>
    </w:p>
    <w:p w14:paraId="7F04E0D0" w14:textId="77777777" w:rsidR="00843FAD" w:rsidRDefault="00843FAD" w:rsidP="00785787">
      <w:pPr>
        <w:pStyle w:val="a3"/>
        <w:ind w:left="0" w:right="20"/>
      </w:pPr>
      <w:r>
        <w:rPr>
          <w:rFonts w:hint="eastAsia"/>
        </w:rPr>
        <w:t>To add ONU Maccesses for each PON port, use the following command.</w:t>
      </w:r>
    </w:p>
    <w:p w14:paraId="79319AAC" w14:textId="447766BB" w:rsidR="00843FAD" w:rsidRDefault="00843FAD" w:rsidP="00785787">
      <w:pPr>
        <w:pStyle w:val="afffff3"/>
        <w:ind w:left="0" w:right="20"/>
      </w:pPr>
      <w:bookmarkStart w:id="4651" w:name="_Toc391575435"/>
      <w:r>
        <w:t xml:space="preserve">Table </w:t>
      </w:r>
      <w:fldSimple w:instr=" SEQ Table \* ARABIC ">
        <w:r w:rsidR="00496ADB">
          <w:rPr>
            <w:noProof/>
          </w:rPr>
          <w:t>296</w:t>
        </w:r>
      </w:fldSimple>
      <w:r w:rsidR="00496ADB">
        <w:rPr>
          <w:rFonts w:hint="eastAsia"/>
        </w:rPr>
        <w:t xml:space="preserve"> </w:t>
      </w:r>
      <w:r>
        <w:rPr>
          <w:rFonts w:hint="eastAsia"/>
        </w:rPr>
        <w:t>ONU White List</w:t>
      </w:r>
      <w:bookmarkEnd w:id="4651"/>
    </w:p>
    <w:tbl>
      <w:tblPr>
        <w:tblStyle w:val="CLIWide"/>
        <w:tblW w:w="0" w:type="auto"/>
        <w:tblLook w:val="01E0" w:firstRow="1" w:lastRow="1" w:firstColumn="1" w:lastColumn="1" w:noHBand="0" w:noVBand="0"/>
      </w:tblPr>
      <w:tblGrid>
        <w:gridCol w:w="4673"/>
        <w:gridCol w:w="3649"/>
      </w:tblGrid>
      <w:tr w:rsidR="00843FAD"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2F5F3A" w:rsidRDefault="00843FAD" w:rsidP="00785787">
            <w:pPr>
              <w:pStyle w:val="aa"/>
              <w:ind w:right="20"/>
              <w:rPr>
                <w:bCs/>
                <w:sz w:val="18"/>
              </w:rPr>
            </w:pPr>
            <w:r w:rsidRPr="002F5F3A">
              <w:rPr>
                <w:bCs/>
                <w:sz w:val="18"/>
              </w:rPr>
              <w:t>Command</w:t>
            </w:r>
          </w:p>
        </w:tc>
        <w:tc>
          <w:tcPr>
            <w:tcW w:w="3649" w:type="dxa"/>
          </w:tcPr>
          <w:p w14:paraId="65E90DD2" w14:textId="77777777" w:rsidR="00843FAD" w:rsidRPr="002F5F3A" w:rsidRDefault="00843FAD" w:rsidP="00785787">
            <w:pPr>
              <w:pStyle w:val="aa"/>
              <w:ind w:right="20"/>
              <w:rPr>
                <w:bCs/>
                <w:sz w:val="18"/>
              </w:rPr>
            </w:pPr>
            <w:r w:rsidRPr="002F5F3A">
              <w:rPr>
                <w:bCs/>
                <w:sz w:val="18"/>
              </w:rPr>
              <w:t>Description</w:t>
            </w:r>
          </w:p>
        </w:tc>
      </w:tr>
      <w:tr w:rsidR="00843FAD" w14:paraId="57E7FA82" w14:textId="77777777" w:rsidTr="00F46922">
        <w:trPr>
          <w:trHeight w:val="327"/>
        </w:trPr>
        <w:tc>
          <w:tcPr>
            <w:tcW w:w="4673" w:type="dxa"/>
          </w:tcPr>
          <w:p w14:paraId="576C9A4F" w14:textId="77777777" w:rsidR="00843FAD" w:rsidRPr="002F5F3A" w:rsidRDefault="00843FAD" w:rsidP="00785787">
            <w:pPr>
              <w:pStyle w:val="aa"/>
              <w:ind w:right="20"/>
              <w:rPr>
                <w:b/>
                <w:bCs/>
              </w:rPr>
            </w:pPr>
            <w:r w:rsidRPr="00843FAD">
              <w:rPr>
                <w:b/>
                <w:bCs/>
              </w:rPr>
              <w:t>cable modem allow-list H.H.H</w:t>
            </w:r>
          </w:p>
        </w:tc>
        <w:tc>
          <w:tcPr>
            <w:tcW w:w="3649" w:type="dxa"/>
          </w:tcPr>
          <w:p w14:paraId="7C68B4AB" w14:textId="77777777" w:rsidR="00843FAD" w:rsidRPr="00230534" w:rsidRDefault="00843FAD" w:rsidP="00785787">
            <w:pPr>
              <w:pStyle w:val="aa"/>
              <w:ind w:right="20"/>
            </w:pPr>
            <w:r>
              <w:t>A</w:t>
            </w:r>
            <w:r>
              <w:rPr>
                <w:rFonts w:hint="eastAsia"/>
              </w:rPr>
              <w:t>dd ONU MAC Address into White List</w:t>
            </w:r>
          </w:p>
        </w:tc>
      </w:tr>
      <w:tr w:rsidR="00843FAD" w14:paraId="15721ED0" w14:textId="77777777" w:rsidTr="00F46922">
        <w:trPr>
          <w:trHeight w:val="327"/>
        </w:trPr>
        <w:tc>
          <w:tcPr>
            <w:tcW w:w="4673" w:type="dxa"/>
          </w:tcPr>
          <w:p w14:paraId="798226C3" w14:textId="77777777" w:rsidR="00843FAD" w:rsidRPr="002B6F02" w:rsidRDefault="00843FAD" w:rsidP="00785787">
            <w:pPr>
              <w:pStyle w:val="aa"/>
              <w:ind w:right="20"/>
              <w:rPr>
                <w:b/>
                <w:bCs/>
              </w:rPr>
            </w:pPr>
            <w:r w:rsidRPr="00843FAD">
              <w:rPr>
                <w:b/>
                <w:bCs/>
              </w:rPr>
              <w:t>no cable modem allow-list H.H.H</w:t>
            </w:r>
          </w:p>
        </w:tc>
        <w:tc>
          <w:tcPr>
            <w:tcW w:w="3649" w:type="dxa"/>
          </w:tcPr>
          <w:p w14:paraId="1116095E" w14:textId="77777777" w:rsidR="00843FAD" w:rsidRDefault="00843FAD" w:rsidP="00785787">
            <w:pPr>
              <w:pStyle w:val="aa"/>
              <w:ind w:right="20"/>
            </w:pPr>
            <w:r>
              <w:rPr>
                <w:rFonts w:hint="eastAsia"/>
              </w:rPr>
              <w:t>Delete ONU MAC Address from White List</w:t>
            </w:r>
          </w:p>
        </w:tc>
      </w:tr>
    </w:tbl>
    <w:p w14:paraId="5614C5DD" w14:textId="77777777" w:rsidR="00843FAD" w:rsidRDefault="00843FA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843FAD" w:rsidRPr="0032769C" w14:paraId="2C8589C6" w14:textId="77777777" w:rsidTr="00F46922">
        <w:trPr>
          <w:trHeight w:val="841"/>
        </w:trPr>
        <w:tc>
          <w:tcPr>
            <w:tcW w:w="8435" w:type="dxa"/>
          </w:tcPr>
          <w:p w14:paraId="75F780E1" w14:textId="77777777" w:rsidR="00843FAD" w:rsidRPr="0032769C" w:rsidRDefault="00843FAD" w:rsidP="00785787">
            <w:pPr>
              <w:pStyle w:val="aa"/>
              <w:ind w:right="20"/>
              <w:rPr>
                <w:rFonts w:ascii="Courier New" w:hAnsi="Courier New" w:cs="Courier New"/>
              </w:rPr>
            </w:pPr>
          </w:p>
          <w:p w14:paraId="33183086" w14:textId="77777777" w:rsidR="00843FAD" w:rsidRPr="0032769C" w:rsidRDefault="00843FA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0A5707"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43FAD">
              <w:rPr>
                <w:rFonts w:ascii="Courier New" w:hAnsi="Courier New" w:cs="Courier New"/>
                <w:b/>
              </w:rPr>
              <w:t>int EponInterface 2/1</w:t>
            </w:r>
          </w:p>
          <w:p w14:paraId="21B972EC"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t xml:space="preserve"> </w:t>
            </w:r>
            <w:r w:rsidRPr="00843FAD">
              <w:rPr>
                <w:rFonts w:ascii="Courier New" w:hAnsi="Courier New" w:cs="Courier New"/>
                <w:b/>
              </w:rPr>
              <w:t>cable modem allow-list 000d.b641.c3e8</w:t>
            </w:r>
          </w:p>
          <w:p w14:paraId="627A973B" w14:textId="77777777"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rsidR="00BE605E">
              <w:t xml:space="preserve"> </w:t>
            </w:r>
            <w:r w:rsidR="00BE605E">
              <w:rPr>
                <w:rFonts w:ascii="Courier New" w:hAnsi="Courier New" w:cs="Courier New" w:hint="eastAsia"/>
                <w:b/>
              </w:rPr>
              <w:t>end</w:t>
            </w:r>
          </w:p>
          <w:p w14:paraId="1408A7ED"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B1EDB62" w14:textId="77777777"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E605E" w:rsidRPr="00BE605E">
              <w:rPr>
                <w:rFonts w:ascii="Courier New" w:hAnsi="Courier New" w:cs="Courier New"/>
                <w:b/>
              </w:rPr>
              <w:t>show cable modem allowed</w:t>
            </w:r>
          </w:p>
          <w:p w14:paraId="59D2FF7D" w14:textId="77777777" w:rsidR="00BE605E" w:rsidRPr="00BE605E" w:rsidRDefault="00BE605E" w:rsidP="00785787">
            <w:pPr>
              <w:pStyle w:val="aa"/>
              <w:ind w:right="20"/>
              <w:rPr>
                <w:rFonts w:ascii="Courier New" w:hAnsi="Courier New" w:cs="Courier New"/>
              </w:rPr>
            </w:pPr>
            <w:r w:rsidRPr="00BE605E">
              <w:rPr>
                <w:rFonts w:ascii="Courier New" w:hAnsi="Courier New" w:cs="Courier New"/>
              </w:rPr>
              <w:t xml:space="preserve">I/F         MAC Address    </w:t>
            </w:r>
          </w:p>
          <w:p w14:paraId="0EA043CB" w14:textId="77777777" w:rsidR="00843FAD" w:rsidRDefault="00BE605E" w:rsidP="00785787">
            <w:pPr>
              <w:pStyle w:val="aa"/>
              <w:ind w:right="20"/>
              <w:rPr>
                <w:rFonts w:ascii="Courier New" w:hAnsi="Courier New" w:cs="Courier New"/>
              </w:rPr>
            </w:pPr>
            <w:r w:rsidRPr="00BE605E">
              <w:rPr>
                <w:rFonts w:ascii="Courier New" w:hAnsi="Courier New" w:cs="Courier New"/>
              </w:rPr>
              <w:t xml:space="preserve">C2/1        000d.b641.c3e8 </w:t>
            </w:r>
          </w:p>
          <w:p w14:paraId="35556D02" w14:textId="77777777" w:rsidR="00BE605E" w:rsidRPr="00843FAD" w:rsidRDefault="00BE605E" w:rsidP="00785787">
            <w:pPr>
              <w:pStyle w:val="aa"/>
              <w:ind w:right="20"/>
              <w:rPr>
                <w:rFonts w:ascii="Courier New" w:hAnsi="Courier New" w:cs="Courier New"/>
              </w:rPr>
            </w:pPr>
          </w:p>
          <w:p w14:paraId="2943AA4A" w14:textId="77777777" w:rsidR="00843FAD" w:rsidRDefault="00843FAD" w:rsidP="00785787">
            <w:pPr>
              <w:pStyle w:val="aa"/>
              <w:ind w:right="20"/>
              <w:rPr>
                <w:rFonts w:ascii="Courier New" w:hAnsi="Courier New" w:cs="Courier New"/>
              </w:rPr>
            </w:pPr>
            <w:r>
              <w:rPr>
                <w:rFonts w:ascii="Courier New" w:hAnsi="Courier New" w:cs="Courier New"/>
              </w:rPr>
              <w:t>Router#</w:t>
            </w:r>
          </w:p>
          <w:p w14:paraId="23E89414" w14:textId="77777777" w:rsidR="00843FAD" w:rsidRPr="0032769C" w:rsidRDefault="00843FAD" w:rsidP="00785787">
            <w:pPr>
              <w:pStyle w:val="aa"/>
              <w:ind w:right="20"/>
              <w:rPr>
                <w:rFonts w:ascii="Courier New" w:hAnsi="Courier New" w:cs="Courier New"/>
              </w:rPr>
            </w:pPr>
          </w:p>
        </w:tc>
      </w:tr>
    </w:tbl>
    <w:p w14:paraId="1A0347D9" w14:textId="77777777" w:rsidR="00843FAD" w:rsidRPr="00A9090D" w:rsidRDefault="00843FAD" w:rsidP="00785787">
      <w:pPr>
        <w:pStyle w:val="a3"/>
        <w:ind w:left="0" w:right="20"/>
      </w:pPr>
    </w:p>
    <w:p w14:paraId="0AE81E49" w14:textId="77777777" w:rsidR="00BE605E" w:rsidRDefault="00BE605E" w:rsidP="00785787">
      <w:pPr>
        <w:pStyle w:val="a3"/>
        <w:ind w:left="0" w:right="20"/>
      </w:pPr>
    </w:p>
    <w:p w14:paraId="05DE90D1" w14:textId="77777777" w:rsidR="00BE605E" w:rsidRPr="00A373DB" w:rsidRDefault="00BE605E" w:rsidP="00785787">
      <w:pPr>
        <w:pStyle w:val="2"/>
        <w:ind w:right="20"/>
      </w:pPr>
      <w:bookmarkStart w:id="4652" w:name="_Toc444695359"/>
      <w:r>
        <w:rPr>
          <w:rFonts w:hint="eastAsia"/>
        </w:rPr>
        <w:lastRenderedPageBreak/>
        <w:t>CM Offline List</w:t>
      </w:r>
      <w:bookmarkEnd w:id="4652"/>
    </w:p>
    <w:p w14:paraId="4666618A" w14:textId="77777777" w:rsidR="00B672A9" w:rsidRDefault="00B672A9" w:rsidP="00785787">
      <w:pPr>
        <w:pStyle w:val="3"/>
        <w:ind w:left="0" w:right="20"/>
      </w:pPr>
      <w:bookmarkStart w:id="4653" w:name="_Toc444695360"/>
      <w:r>
        <w:rPr>
          <w:rFonts w:hint="eastAsia"/>
        </w:rPr>
        <w:t>CM Offline List</w:t>
      </w:r>
      <w:bookmarkEnd w:id="4653"/>
    </w:p>
    <w:p w14:paraId="60B8CD23" w14:textId="77777777" w:rsidR="00BE605E" w:rsidRDefault="00BE605E" w:rsidP="00785787">
      <w:pPr>
        <w:pStyle w:val="a3"/>
        <w:ind w:left="0" w:right="20"/>
      </w:pPr>
      <w:r>
        <w:rPr>
          <w:rFonts w:hint="eastAsia"/>
        </w:rPr>
        <w:t xml:space="preserve">The CM Offline list is a diagnostic feature to assist operators in identifying ONUs </w:t>
      </w:r>
      <w:r>
        <w:t>that</w:t>
      </w:r>
      <w:r>
        <w:rPr>
          <w:rFonts w:hint="eastAsia"/>
        </w:rPr>
        <w:t xml:space="preserve"> were once connected, but are no longer connected to the DPoE System. When a virtual CM goes offline due to an ONU reset or other virtual CM Operation (e.g., failure to complete authorization, registration, IP address acquisition, CM configuration file download, etc.), the DPoE system</w:t>
      </w:r>
      <w:r>
        <w:t>’</w:t>
      </w:r>
      <w:r>
        <w:rPr>
          <w:rFonts w:hint="eastAsia"/>
        </w:rPr>
        <w:t xml:space="preserve">s representation of the virtual CM remains accessible for a provisioned period of time. </w:t>
      </w:r>
    </w:p>
    <w:p w14:paraId="2CA2A809" w14:textId="77777777" w:rsidR="009B46E5" w:rsidRPr="00BE605E" w:rsidRDefault="009B46E5" w:rsidP="00785787">
      <w:pPr>
        <w:pStyle w:val="a3"/>
        <w:ind w:left="0" w:right="20"/>
      </w:pPr>
    </w:p>
    <w:p w14:paraId="77151F75" w14:textId="77777777" w:rsidR="00F6264A" w:rsidRDefault="00BE605E" w:rsidP="00785787">
      <w:pPr>
        <w:pStyle w:val="a3"/>
        <w:ind w:left="0" w:right="20"/>
      </w:pPr>
      <w:r>
        <w:rPr>
          <w:rFonts w:hint="eastAsia"/>
        </w:rPr>
        <w:t>To modify the CM Offline List aging feature, use the following command.</w:t>
      </w:r>
    </w:p>
    <w:p w14:paraId="0064C292" w14:textId="12507630" w:rsidR="00BE605E" w:rsidRDefault="00BE605E" w:rsidP="00785787">
      <w:pPr>
        <w:pStyle w:val="afffff3"/>
        <w:ind w:left="0" w:right="20"/>
      </w:pPr>
      <w:bookmarkStart w:id="4654" w:name="_Toc391575436"/>
      <w:r>
        <w:t xml:space="preserve">Table </w:t>
      </w:r>
      <w:fldSimple w:instr=" SEQ Table \* ARABIC ">
        <w:r w:rsidR="00496ADB">
          <w:rPr>
            <w:noProof/>
          </w:rPr>
          <w:t>297</w:t>
        </w:r>
      </w:fldSimple>
      <w:r w:rsidR="00496ADB">
        <w:rPr>
          <w:rFonts w:hint="eastAsia"/>
        </w:rPr>
        <w:t xml:space="preserve"> </w:t>
      </w:r>
      <w:r>
        <w:rPr>
          <w:rFonts w:hint="eastAsia"/>
        </w:rPr>
        <w:t>CM Offline List aging</w:t>
      </w:r>
      <w:bookmarkEnd w:id="4654"/>
    </w:p>
    <w:tbl>
      <w:tblPr>
        <w:tblStyle w:val="CLIWide"/>
        <w:tblW w:w="0" w:type="auto"/>
        <w:tblLook w:val="01E0" w:firstRow="1" w:lastRow="1" w:firstColumn="1" w:lastColumn="1" w:noHBand="0" w:noVBand="0"/>
      </w:tblPr>
      <w:tblGrid>
        <w:gridCol w:w="4673"/>
        <w:gridCol w:w="3649"/>
      </w:tblGrid>
      <w:tr w:rsidR="00BE605E"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2F5F3A" w:rsidRDefault="00BE605E" w:rsidP="00785787">
            <w:pPr>
              <w:pStyle w:val="aa"/>
              <w:ind w:right="20"/>
              <w:rPr>
                <w:bCs/>
                <w:sz w:val="18"/>
              </w:rPr>
            </w:pPr>
            <w:r w:rsidRPr="002F5F3A">
              <w:rPr>
                <w:bCs/>
                <w:sz w:val="18"/>
              </w:rPr>
              <w:t>Command</w:t>
            </w:r>
          </w:p>
        </w:tc>
        <w:tc>
          <w:tcPr>
            <w:tcW w:w="3649" w:type="dxa"/>
          </w:tcPr>
          <w:p w14:paraId="06DC8834" w14:textId="77777777" w:rsidR="00BE605E" w:rsidRPr="002F5F3A" w:rsidRDefault="00BE605E" w:rsidP="00785787">
            <w:pPr>
              <w:pStyle w:val="aa"/>
              <w:ind w:right="20"/>
              <w:rPr>
                <w:bCs/>
                <w:sz w:val="18"/>
              </w:rPr>
            </w:pPr>
            <w:r w:rsidRPr="002F5F3A">
              <w:rPr>
                <w:bCs/>
                <w:sz w:val="18"/>
              </w:rPr>
              <w:t>Description</w:t>
            </w:r>
          </w:p>
        </w:tc>
      </w:tr>
      <w:tr w:rsidR="00BE605E" w14:paraId="02CF9CA4" w14:textId="77777777" w:rsidTr="00F46922">
        <w:trPr>
          <w:trHeight w:val="327"/>
        </w:trPr>
        <w:tc>
          <w:tcPr>
            <w:tcW w:w="4673" w:type="dxa"/>
          </w:tcPr>
          <w:p w14:paraId="268204D3" w14:textId="77777777" w:rsidR="00BE605E" w:rsidRPr="002F5F3A" w:rsidRDefault="00BE605E" w:rsidP="00785787">
            <w:pPr>
              <w:pStyle w:val="aa"/>
              <w:ind w:right="20"/>
              <w:rPr>
                <w:b/>
                <w:bCs/>
              </w:rPr>
            </w:pPr>
            <w:r w:rsidRPr="00BE605E">
              <w:rPr>
                <w:b/>
                <w:bCs/>
              </w:rPr>
              <w:t>cable offline-list aging &lt;1-864000&gt;</w:t>
            </w:r>
          </w:p>
        </w:tc>
        <w:tc>
          <w:tcPr>
            <w:tcW w:w="3649" w:type="dxa"/>
          </w:tcPr>
          <w:p w14:paraId="64FFD75C" w14:textId="77777777" w:rsidR="00BE605E" w:rsidRDefault="00B672A9" w:rsidP="00785787">
            <w:pPr>
              <w:pStyle w:val="aa"/>
              <w:ind w:right="20"/>
            </w:pPr>
            <w:r>
              <w:t>M</w:t>
            </w:r>
            <w:r>
              <w:rPr>
                <w:rFonts w:hint="eastAsia"/>
              </w:rPr>
              <w:t>odifies the period of time, in seconds, that a virtual CM will remain in the offline state.</w:t>
            </w:r>
          </w:p>
          <w:p w14:paraId="45F5D3EA" w14:textId="77777777" w:rsidR="00B672A9" w:rsidRPr="00230534" w:rsidRDefault="00B672A9" w:rsidP="00785787">
            <w:pPr>
              <w:pStyle w:val="aa"/>
              <w:ind w:right="20"/>
            </w:pPr>
            <w:r>
              <w:rPr>
                <w:rFonts w:hint="eastAsia"/>
              </w:rPr>
              <w:t>(Deafult: 86400s (1 day)</w:t>
            </w:r>
          </w:p>
        </w:tc>
      </w:tr>
    </w:tbl>
    <w:p w14:paraId="71B8F0E1" w14:textId="77777777" w:rsidR="00BE605E" w:rsidRDefault="00BE605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BE605E" w:rsidRPr="0032769C" w14:paraId="0CF582CB" w14:textId="77777777" w:rsidTr="00F46922">
        <w:trPr>
          <w:trHeight w:val="841"/>
        </w:trPr>
        <w:tc>
          <w:tcPr>
            <w:tcW w:w="8435" w:type="dxa"/>
          </w:tcPr>
          <w:p w14:paraId="5EFDD582" w14:textId="77777777" w:rsidR="00BE605E" w:rsidRPr="0032769C" w:rsidRDefault="00BE605E" w:rsidP="00785787">
            <w:pPr>
              <w:pStyle w:val="aa"/>
              <w:ind w:right="20"/>
              <w:rPr>
                <w:rFonts w:ascii="Courier New" w:hAnsi="Courier New" w:cs="Courier New"/>
              </w:rPr>
            </w:pPr>
          </w:p>
          <w:p w14:paraId="4AF4D10A" w14:textId="77777777" w:rsidR="00BE605E" w:rsidRPr="0032769C" w:rsidRDefault="00BE605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D044D4B"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B672A9" w:rsidRPr="00B672A9">
              <w:rPr>
                <w:rFonts w:ascii="Courier New" w:hAnsi="Courier New" w:cs="Courier New"/>
                <w:b/>
              </w:rPr>
              <w:t>cable offline-list aging 86400</w:t>
            </w:r>
          </w:p>
          <w:p w14:paraId="1915F5DD" w14:textId="77777777" w:rsidR="00BE605E" w:rsidRDefault="00BE605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A85DAED" w14:textId="77777777" w:rsidR="00BE605E" w:rsidRDefault="00BE605E" w:rsidP="00785787">
            <w:pPr>
              <w:pStyle w:val="aa"/>
              <w:ind w:right="20"/>
              <w:rPr>
                <w:rFonts w:ascii="Courier New" w:hAnsi="Courier New" w:cs="Courier New"/>
              </w:rPr>
            </w:pPr>
            <w:r>
              <w:rPr>
                <w:rFonts w:ascii="Courier New" w:hAnsi="Courier New" w:cs="Courier New"/>
              </w:rPr>
              <w:t>Router#</w:t>
            </w:r>
          </w:p>
          <w:p w14:paraId="7C2CA669" w14:textId="77777777" w:rsidR="00BE605E" w:rsidRPr="00843FAD" w:rsidRDefault="00BE605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672A9" w:rsidRPr="00B672A9">
              <w:rPr>
                <w:rFonts w:ascii="Courier New" w:hAnsi="Courier New" w:cs="Courier New"/>
                <w:b/>
              </w:rPr>
              <w:t>show cable modem offline</w:t>
            </w:r>
          </w:p>
          <w:p w14:paraId="57F91523"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09ACB776" w14:textId="77777777"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4206D1E1" w14:textId="77777777" w:rsidR="00BE605E"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1AAE7E6E" w14:textId="77777777" w:rsidR="00B672A9" w:rsidRPr="00B672A9" w:rsidRDefault="00B672A9" w:rsidP="00785787">
            <w:pPr>
              <w:pStyle w:val="aa"/>
              <w:ind w:right="20"/>
              <w:rPr>
                <w:rFonts w:ascii="Courier New" w:hAnsi="Courier New" w:cs="Courier New"/>
              </w:rPr>
            </w:pPr>
          </w:p>
          <w:p w14:paraId="333505B2" w14:textId="77777777" w:rsidR="00BE605E" w:rsidRDefault="00BE605E" w:rsidP="00785787">
            <w:pPr>
              <w:pStyle w:val="aa"/>
              <w:ind w:right="20"/>
              <w:rPr>
                <w:rFonts w:ascii="Courier New" w:hAnsi="Courier New" w:cs="Courier New"/>
              </w:rPr>
            </w:pPr>
            <w:r>
              <w:rPr>
                <w:rFonts w:ascii="Courier New" w:hAnsi="Courier New" w:cs="Courier New"/>
              </w:rPr>
              <w:t>Router#</w:t>
            </w:r>
            <w:r w:rsidR="00B672A9">
              <w:t xml:space="preserve"> </w:t>
            </w:r>
            <w:r w:rsidR="00B672A9" w:rsidRPr="00B672A9">
              <w:rPr>
                <w:rFonts w:ascii="Courier New" w:hAnsi="Courier New" w:cs="Courier New"/>
                <w:b/>
              </w:rPr>
              <w:t>clear cable modem offline delete</w:t>
            </w:r>
          </w:p>
          <w:p w14:paraId="14285F4C" w14:textId="77777777" w:rsidR="00B672A9" w:rsidRDefault="00B672A9" w:rsidP="00785787">
            <w:pPr>
              <w:pStyle w:val="aa"/>
              <w:ind w:right="20"/>
              <w:rPr>
                <w:rFonts w:ascii="Courier New" w:hAnsi="Courier New" w:cs="Courier New"/>
              </w:rPr>
            </w:pPr>
            <w:r>
              <w:rPr>
                <w:rFonts w:ascii="Courier New" w:hAnsi="Courier New" w:cs="Courier New"/>
              </w:rPr>
              <w:t>Router#</w:t>
            </w:r>
          </w:p>
          <w:p w14:paraId="6BDCB415" w14:textId="77777777" w:rsidR="00BE605E" w:rsidRPr="0032769C" w:rsidRDefault="00BE605E" w:rsidP="00785787">
            <w:pPr>
              <w:pStyle w:val="aa"/>
              <w:ind w:right="20"/>
              <w:rPr>
                <w:rFonts w:ascii="Courier New" w:hAnsi="Courier New" w:cs="Courier New"/>
              </w:rPr>
            </w:pPr>
          </w:p>
        </w:tc>
      </w:tr>
    </w:tbl>
    <w:p w14:paraId="41A74E48" w14:textId="77777777" w:rsidR="00B672A9" w:rsidRDefault="00B672A9" w:rsidP="00785787">
      <w:pPr>
        <w:pStyle w:val="3"/>
        <w:ind w:left="0" w:right="20"/>
      </w:pPr>
      <w:bookmarkStart w:id="4655" w:name="_Toc444695361"/>
      <w:r>
        <w:rPr>
          <w:rFonts w:hint="eastAsia"/>
        </w:rPr>
        <w:t>CM Flap List</w:t>
      </w:r>
      <w:bookmarkEnd w:id="4655"/>
    </w:p>
    <w:p w14:paraId="4A730443" w14:textId="77777777" w:rsidR="00F6264A" w:rsidRDefault="00B672A9" w:rsidP="00785787">
      <w:pPr>
        <w:pStyle w:val="a3"/>
        <w:ind w:left="0" w:right="20"/>
      </w:pPr>
      <w:r>
        <w:rPr>
          <w:rFonts w:hint="eastAsia"/>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77777777" w:rsidR="00843FAD" w:rsidRDefault="00996CEE" w:rsidP="00785787">
      <w:pPr>
        <w:pStyle w:val="a3"/>
        <w:ind w:left="0" w:right="20"/>
      </w:pPr>
      <w:r>
        <w:rPr>
          <w:rFonts w:hint="eastAsia"/>
        </w:rPr>
        <w:t>To provision the CM Flap List, use the following command.</w:t>
      </w:r>
    </w:p>
    <w:p w14:paraId="309BC41C" w14:textId="774715EC" w:rsidR="00996CEE" w:rsidRDefault="00996CEE" w:rsidP="00785787">
      <w:pPr>
        <w:pStyle w:val="afffff3"/>
        <w:ind w:left="0" w:right="20"/>
      </w:pPr>
      <w:bookmarkStart w:id="4656" w:name="_Toc391575437"/>
      <w:r>
        <w:t xml:space="preserve">Table </w:t>
      </w:r>
      <w:fldSimple w:instr=" SEQ Table \* ARABIC ">
        <w:r w:rsidR="00496ADB">
          <w:rPr>
            <w:noProof/>
          </w:rPr>
          <w:t>298</w:t>
        </w:r>
      </w:fldSimple>
      <w:r w:rsidR="00496ADB">
        <w:rPr>
          <w:rFonts w:hint="eastAsia"/>
        </w:rPr>
        <w:t xml:space="preserve"> </w:t>
      </w:r>
      <w:r>
        <w:rPr>
          <w:rFonts w:hint="eastAsia"/>
        </w:rPr>
        <w:t>CM Flap List provisioning</w:t>
      </w:r>
      <w:bookmarkEnd w:id="4656"/>
    </w:p>
    <w:tbl>
      <w:tblPr>
        <w:tblStyle w:val="CLIWide"/>
        <w:tblW w:w="0" w:type="auto"/>
        <w:tblLook w:val="01E0" w:firstRow="1" w:lastRow="1" w:firstColumn="1" w:lastColumn="1" w:noHBand="0" w:noVBand="0"/>
      </w:tblPr>
      <w:tblGrid>
        <w:gridCol w:w="4673"/>
        <w:gridCol w:w="3649"/>
      </w:tblGrid>
      <w:tr w:rsidR="00996CEE"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2F5F3A" w:rsidRDefault="00996CEE" w:rsidP="00785787">
            <w:pPr>
              <w:pStyle w:val="aa"/>
              <w:ind w:right="20"/>
              <w:rPr>
                <w:bCs/>
                <w:sz w:val="18"/>
              </w:rPr>
            </w:pPr>
            <w:r w:rsidRPr="002F5F3A">
              <w:rPr>
                <w:bCs/>
                <w:sz w:val="18"/>
              </w:rPr>
              <w:t>Command</w:t>
            </w:r>
          </w:p>
        </w:tc>
        <w:tc>
          <w:tcPr>
            <w:tcW w:w="3649" w:type="dxa"/>
          </w:tcPr>
          <w:p w14:paraId="5E3B426F" w14:textId="77777777" w:rsidR="00996CEE" w:rsidRPr="002F5F3A" w:rsidRDefault="00996CEE" w:rsidP="00785787">
            <w:pPr>
              <w:pStyle w:val="aa"/>
              <w:ind w:right="20"/>
              <w:rPr>
                <w:bCs/>
                <w:sz w:val="18"/>
              </w:rPr>
            </w:pPr>
            <w:r w:rsidRPr="002F5F3A">
              <w:rPr>
                <w:bCs/>
                <w:sz w:val="18"/>
              </w:rPr>
              <w:t>Description</w:t>
            </w:r>
          </w:p>
        </w:tc>
      </w:tr>
      <w:tr w:rsidR="00996CEE" w14:paraId="17A7201A" w14:textId="77777777" w:rsidTr="00F46922">
        <w:trPr>
          <w:trHeight w:val="327"/>
        </w:trPr>
        <w:tc>
          <w:tcPr>
            <w:tcW w:w="4673" w:type="dxa"/>
          </w:tcPr>
          <w:p w14:paraId="4FC2774F" w14:textId="77777777" w:rsidR="00996CEE" w:rsidRPr="002F5F3A" w:rsidRDefault="00996CEE" w:rsidP="00785787">
            <w:pPr>
              <w:pStyle w:val="aa"/>
              <w:ind w:right="20"/>
              <w:rPr>
                <w:b/>
                <w:bCs/>
              </w:rPr>
            </w:pPr>
            <w:r w:rsidRPr="00996CEE">
              <w:rPr>
                <w:b/>
                <w:bCs/>
              </w:rPr>
              <w:t>cable flap-list (aging &lt;1-86400&gt;|size &lt;1-65535&gt;|insertion-time &lt;60-86400&gt;)</w:t>
            </w:r>
          </w:p>
        </w:tc>
        <w:tc>
          <w:tcPr>
            <w:tcW w:w="3649" w:type="dxa"/>
          </w:tcPr>
          <w:p w14:paraId="7267EAC9" w14:textId="77777777" w:rsidR="00996CEE" w:rsidRPr="00230534" w:rsidRDefault="00996CEE" w:rsidP="00785787">
            <w:pPr>
              <w:pStyle w:val="aa"/>
              <w:ind w:right="20"/>
            </w:pPr>
            <w:r>
              <w:t>M</w:t>
            </w:r>
            <w:r>
              <w:rPr>
                <w:rFonts w:hint="eastAsia"/>
              </w:rPr>
              <w:t>odifies the CM Flap List feature.</w:t>
            </w:r>
          </w:p>
        </w:tc>
      </w:tr>
    </w:tbl>
    <w:p w14:paraId="01873B53" w14:textId="77777777" w:rsidR="00996CEE" w:rsidRDefault="00996CEE" w:rsidP="00785787">
      <w:pPr>
        <w:pStyle w:val="a3"/>
        <w:ind w:left="0" w:right="20"/>
      </w:pPr>
      <w:r w:rsidRPr="00996CEE">
        <w:rPr>
          <w:b/>
          <w:bCs/>
        </w:rPr>
        <w:t>aging &lt;1-86400&gt;</w:t>
      </w:r>
    </w:p>
    <w:p w14:paraId="3BFB8345" w14:textId="77777777" w:rsidR="00996CEE" w:rsidRDefault="00996CEE" w:rsidP="00785787">
      <w:pPr>
        <w:pStyle w:val="a3"/>
        <w:ind w:left="0" w:right="20"/>
      </w:pPr>
      <w:r>
        <w:rPr>
          <w:rFonts w:hint="eastAsia"/>
        </w:rPr>
        <w:t>The period of time, in minutes, that a virtual CM will remain on the Flap List.</w:t>
      </w:r>
    </w:p>
    <w:p w14:paraId="3AE7B6AC" w14:textId="77777777" w:rsidR="00996CEE" w:rsidRDefault="00996CEE" w:rsidP="00785787">
      <w:pPr>
        <w:pStyle w:val="a3"/>
        <w:ind w:left="0" w:right="20"/>
      </w:pPr>
      <w:r>
        <w:rPr>
          <w:rFonts w:hint="eastAsia"/>
        </w:rPr>
        <w:t>Default is 10080 minutes. (7 days)</w:t>
      </w:r>
    </w:p>
    <w:p w14:paraId="6657CA29" w14:textId="77777777" w:rsidR="00996CEE" w:rsidRDefault="00996CEE" w:rsidP="00785787">
      <w:pPr>
        <w:pStyle w:val="a3"/>
        <w:ind w:left="0" w:right="20"/>
      </w:pPr>
      <w:r w:rsidRPr="00996CEE">
        <w:rPr>
          <w:b/>
          <w:bCs/>
        </w:rPr>
        <w:lastRenderedPageBreak/>
        <w:t>size &lt;1-65535&gt;</w:t>
      </w:r>
    </w:p>
    <w:p w14:paraId="50F37364" w14:textId="77777777" w:rsidR="00996CEE" w:rsidRDefault="00F46922" w:rsidP="00785787">
      <w:pPr>
        <w:pStyle w:val="a3"/>
        <w:ind w:left="0" w:right="20"/>
      </w:pPr>
      <w:r>
        <w:rPr>
          <w:rFonts w:hint="eastAsia"/>
        </w:rPr>
        <w:t>The maximum number of entries on a given downstream interface that are permitted on the Flap list. Once full, no additional entries can be inserted onto the list.</w:t>
      </w:r>
    </w:p>
    <w:p w14:paraId="269E9DC5" w14:textId="77777777" w:rsidR="00F46922" w:rsidRDefault="00F46922" w:rsidP="00785787">
      <w:pPr>
        <w:pStyle w:val="a3"/>
        <w:ind w:left="0" w:right="20"/>
      </w:pPr>
      <w:r>
        <w:rPr>
          <w:rFonts w:hint="eastAsia"/>
        </w:rPr>
        <w:t xml:space="preserve">This maximum value is defined as a per-downstream limit applied to the channel-based representation of the Flap List. </w:t>
      </w:r>
      <w:r>
        <w:t>T</w:t>
      </w:r>
      <w:r>
        <w:rPr>
          <w:rFonts w:hint="eastAsia"/>
        </w:rPr>
        <w:t>his maximum is multiplied by the number of provisioned downstream interfaces to define a DPoE System-wide limit for the legacy representation of the Flap List.</w:t>
      </w:r>
    </w:p>
    <w:p w14:paraId="2E174B42" w14:textId="77777777" w:rsidR="00F46922" w:rsidRDefault="00F46922" w:rsidP="00785787">
      <w:pPr>
        <w:pStyle w:val="a3"/>
        <w:ind w:left="0" w:right="20"/>
      </w:pPr>
      <w:r>
        <w:rPr>
          <w:rFonts w:hint="eastAsia"/>
        </w:rPr>
        <w:t>Default is 100.</w:t>
      </w:r>
    </w:p>
    <w:p w14:paraId="4EAF01C3" w14:textId="77777777" w:rsidR="00996CEE" w:rsidRDefault="00996CEE" w:rsidP="00785787">
      <w:pPr>
        <w:pStyle w:val="a3"/>
        <w:ind w:left="0" w:right="20"/>
      </w:pPr>
      <w:r w:rsidRPr="00996CEE">
        <w:rPr>
          <w:b/>
          <w:bCs/>
        </w:rPr>
        <w:t>insertion-time &lt;60-86400&gt;</w:t>
      </w:r>
    </w:p>
    <w:p w14:paraId="2AE36710" w14:textId="77777777" w:rsidR="00996CEE" w:rsidRDefault="00F46922" w:rsidP="00785787">
      <w:pPr>
        <w:pStyle w:val="a3"/>
        <w:ind w:left="0" w:right="20"/>
      </w:pPr>
      <w:r>
        <w:rPr>
          <w:rFonts w:hint="eastAsia"/>
        </w:rPr>
        <w:t>Specifies the minimum insertion (registration) time interval in seconds. Any vCM that makes a registration request more frequently than this period of time is placed in the Flap List.</w:t>
      </w:r>
    </w:p>
    <w:p w14:paraId="70F5A6C1" w14:textId="77777777" w:rsidR="00F46922" w:rsidRDefault="00F46922" w:rsidP="00785787">
      <w:pPr>
        <w:pStyle w:val="a3"/>
        <w:ind w:left="0" w:right="20"/>
      </w:pPr>
      <w:r>
        <w:rPr>
          <w:rFonts w:hint="eastAsia"/>
        </w:rPr>
        <w:t>Default is 180s. (3 minutes)</w:t>
      </w:r>
    </w:p>
    <w:tbl>
      <w:tblPr>
        <w:tblStyle w:val="48"/>
        <w:tblW w:w="0" w:type="auto"/>
        <w:tblLook w:val="01E0" w:firstRow="1" w:lastRow="1" w:firstColumn="1" w:lastColumn="1" w:noHBand="0" w:noVBand="0"/>
      </w:tblPr>
      <w:tblGrid>
        <w:gridCol w:w="8435"/>
      </w:tblGrid>
      <w:tr w:rsidR="00996CEE" w:rsidRPr="0032769C" w14:paraId="42A60913" w14:textId="77777777" w:rsidTr="00F46922">
        <w:trPr>
          <w:trHeight w:val="841"/>
        </w:trPr>
        <w:tc>
          <w:tcPr>
            <w:tcW w:w="8435" w:type="dxa"/>
          </w:tcPr>
          <w:p w14:paraId="1B0B2111" w14:textId="77777777" w:rsidR="00996CEE" w:rsidRPr="0032769C" w:rsidRDefault="00996CEE" w:rsidP="00785787">
            <w:pPr>
              <w:pStyle w:val="aa"/>
              <w:ind w:right="20"/>
              <w:rPr>
                <w:rFonts w:ascii="Courier New" w:hAnsi="Courier New" w:cs="Courier New"/>
              </w:rPr>
            </w:pPr>
          </w:p>
          <w:p w14:paraId="150052D5" w14:textId="77777777" w:rsidR="00996CEE" w:rsidRPr="0032769C" w:rsidRDefault="00996CE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767E0F"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F46922" w:rsidRPr="00F46922">
              <w:rPr>
                <w:rFonts w:ascii="Courier New" w:hAnsi="Courier New" w:cs="Courier New"/>
                <w:b/>
              </w:rPr>
              <w:t>cable flap-list aging 10080</w:t>
            </w:r>
          </w:p>
          <w:p w14:paraId="04CEE6A3"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size 200</w:t>
            </w:r>
          </w:p>
          <w:p w14:paraId="10729EE2" w14:textId="77777777"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insertion-time 300</w:t>
            </w:r>
          </w:p>
          <w:p w14:paraId="18460943" w14:textId="77777777" w:rsidR="00996CEE" w:rsidRDefault="00996CE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51DE1BEA"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50E1D246" w14:textId="77777777" w:rsidR="00996CEE" w:rsidRPr="00843FAD" w:rsidRDefault="00996CE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B672A9">
              <w:rPr>
                <w:rFonts w:ascii="Courier New" w:hAnsi="Courier New" w:cs="Courier New"/>
                <w:b/>
              </w:rPr>
              <w:t>show cable modem offline</w:t>
            </w:r>
          </w:p>
          <w:p w14:paraId="024CA159"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14:paraId="50D6859C" w14:textId="77777777"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14:paraId="50D086F1" w14:textId="77777777" w:rsidR="00996CEE"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14:paraId="6AD5B127" w14:textId="77777777" w:rsidR="00996CEE" w:rsidRPr="00B672A9" w:rsidRDefault="00996CEE" w:rsidP="00785787">
            <w:pPr>
              <w:pStyle w:val="aa"/>
              <w:ind w:right="20"/>
              <w:rPr>
                <w:rFonts w:ascii="Courier New" w:hAnsi="Courier New" w:cs="Courier New"/>
              </w:rPr>
            </w:pPr>
          </w:p>
          <w:p w14:paraId="22FA0AB3" w14:textId="77777777" w:rsidR="00996CEE" w:rsidRDefault="00996CEE" w:rsidP="00785787">
            <w:pPr>
              <w:pStyle w:val="aa"/>
              <w:ind w:right="20"/>
              <w:rPr>
                <w:rFonts w:ascii="Courier New" w:hAnsi="Courier New" w:cs="Courier New"/>
                <w:b/>
              </w:rPr>
            </w:pPr>
            <w:r>
              <w:rPr>
                <w:rFonts w:ascii="Courier New" w:hAnsi="Courier New" w:cs="Courier New"/>
              </w:rPr>
              <w:t>Router#</w:t>
            </w:r>
            <w:r>
              <w:t xml:space="preserve"> </w:t>
            </w:r>
            <w:r w:rsidR="00F46922" w:rsidRPr="00F46922">
              <w:rPr>
                <w:rFonts w:ascii="Courier New" w:hAnsi="Courier New" w:cs="Courier New"/>
                <w:b/>
              </w:rPr>
              <w:t>show cable flap-list</w:t>
            </w:r>
          </w:p>
          <w:p w14:paraId="6D792D4C" w14:textId="77777777" w:rsidR="00F46922" w:rsidRDefault="00F46922" w:rsidP="00785787">
            <w:pPr>
              <w:pStyle w:val="aa"/>
              <w:ind w:right="20"/>
              <w:rPr>
                <w:rFonts w:ascii="Courier New" w:hAnsi="Courier New" w:cs="Courier New"/>
              </w:rPr>
            </w:pPr>
            <w:r w:rsidRPr="00F46922">
              <w:rPr>
                <w:rFonts w:ascii="Courier New" w:hAnsi="Courier New" w:cs="Courier New"/>
              </w:rPr>
              <w:t>MAC Address    CableIF      Ins   Hit   Miss  CRC   P-Adj Flap  Time</w:t>
            </w:r>
          </w:p>
          <w:p w14:paraId="5CCBA642" w14:textId="77777777" w:rsidR="00F46922" w:rsidRDefault="00F46922" w:rsidP="00785787">
            <w:pPr>
              <w:pStyle w:val="aa"/>
              <w:ind w:right="20"/>
              <w:rPr>
                <w:rFonts w:ascii="Courier New" w:hAnsi="Courier New" w:cs="Courier New"/>
              </w:rPr>
            </w:pPr>
          </w:p>
          <w:p w14:paraId="0BB61051" w14:textId="77777777" w:rsidR="00996CEE" w:rsidRDefault="00996CEE" w:rsidP="00785787">
            <w:pPr>
              <w:pStyle w:val="aa"/>
              <w:ind w:right="20"/>
              <w:rPr>
                <w:rFonts w:ascii="Courier New" w:hAnsi="Courier New" w:cs="Courier New"/>
              </w:rPr>
            </w:pPr>
            <w:r>
              <w:rPr>
                <w:rFonts w:ascii="Courier New" w:hAnsi="Courier New" w:cs="Courier New"/>
              </w:rPr>
              <w:t>Router#</w:t>
            </w:r>
          </w:p>
          <w:p w14:paraId="629C9AD6" w14:textId="77777777" w:rsidR="00F46922" w:rsidRP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b/>
              </w:rPr>
              <w:t>clear cable flap-</w:t>
            </w:r>
            <w:proofErr w:type="gramStart"/>
            <w:r w:rsidRPr="00F46922">
              <w:rPr>
                <w:rFonts w:ascii="Courier New" w:hAnsi="Courier New" w:cs="Courier New"/>
                <w:b/>
              </w:rPr>
              <w:t>list</w:t>
            </w:r>
            <w:r w:rsidRPr="00F46922">
              <w:rPr>
                <w:rFonts w:ascii="Courier New" w:hAnsi="Courier New" w:cs="Courier New" w:hint="eastAsia"/>
                <w:b/>
              </w:rPr>
              <w:t xml:space="preserve"> </w:t>
            </w:r>
            <w:r w:rsidRPr="00F46922">
              <w:rPr>
                <w:rFonts w:ascii="Courier New" w:hAnsi="Courier New" w:cs="Courier New"/>
                <w:b/>
              </w:rPr>
              <w:t>?</w:t>
            </w:r>
            <w:proofErr w:type="gramEnd"/>
          </w:p>
          <w:p w14:paraId="2CECF26A" w14:textId="77777777" w:rsidR="00F46922" w:rsidRP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H.H.H</w:t>
            </w:r>
            <w:r w:rsidRPr="00F46922">
              <w:rPr>
                <w:rFonts w:ascii="Courier New" w:hAnsi="Courier New" w:cs="Courier New"/>
              </w:rPr>
              <w:t xml:space="preserve">  MAC address (HHHH.HHHH.HHHH)</w:t>
            </w:r>
          </w:p>
          <w:p w14:paraId="191C8ADA" w14:textId="77777777" w:rsid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all</w:t>
            </w:r>
            <w:r w:rsidRPr="00F46922">
              <w:rPr>
                <w:rFonts w:ascii="Courier New" w:hAnsi="Courier New" w:cs="Courier New"/>
              </w:rPr>
              <w:t xml:space="preserve">    All cable modems</w:t>
            </w:r>
          </w:p>
          <w:p w14:paraId="77078577" w14:textId="77777777" w:rsid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rPr>
              <w:t>clear cable flap-list</w:t>
            </w:r>
          </w:p>
          <w:p w14:paraId="76980FE0" w14:textId="77777777" w:rsidR="00996CEE" w:rsidRPr="0032769C" w:rsidRDefault="00996CEE" w:rsidP="00785787">
            <w:pPr>
              <w:pStyle w:val="aa"/>
              <w:ind w:right="20"/>
              <w:rPr>
                <w:rFonts w:ascii="Courier New" w:hAnsi="Courier New" w:cs="Courier New"/>
              </w:rPr>
            </w:pPr>
          </w:p>
        </w:tc>
      </w:tr>
    </w:tbl>
    <w:p w14:paraId="76B6EBC0" w14:textId="77777777" w:rsidR="00996CEE" w:rsidRPr="00BE605E" w:rsidRDefault="00996CEE" w:rsidP="00785787">
      <w:pPr>
        <w:pStyle w:val="a3"/>
        <w:ind w:left="0" w:right="20"/>
      </w:pPr>
    </w:p>
    <w:p w14:paraId="627F1A63" w14:textId="77777777" w:rsidR="00996CEE" w:rsidRDefault="00996CEE" w:rsidP="00785787">
      <w:pPr>
        <w:pStyle w:val="a3"/>
        <w:ind w:left="0" w:right="20"/>
      </w:pPr>
    </w:p>
    <w:p w14:paraId="412428B3" w14:textId="77777777" w:rsidR="002947A1" w:rsidRDefault="002947A1" w:rsidP="00785787">
      <w:pPr>
        <w:widowControl/>
        <w:wordWrap/>
        <w:snapToGrid/>
        <w:spacing w:line="240" w:lineRule="auto"/>
        <w:ind w:right="20"/>
        <w:jc w:val="left"/>
        <w:rPr>
          <w:rFonts w:cs="굴림"/>
          <w:noProof/>
        </w:rPr>
      </w:pPr>
      <w:r>
        <w:br w:type="page"/>
      </w:r>
    </w:p>
    <w:p w14:paraId="233A219D" w14:textId="77777777" w:rsidR="002947A1" w:rsidRPr="00A373DB" w:rsidRDefault="002947A1" w:rsidP="00785787">
      <w:pPr>
        <w:pStyle w:val="2"/>
        <w:ind w:right="20"/>
      </w:pPr>
      <w:bookmarkStart w:id="4657" w:name="_Toc444695362"/>
      <w:r>
        <w:rPr>
          <w:rFonts w:hint="eastAsia"/>
        </w:rPr>
        <w:lastRenderedPageBreak/>
        <w:t>Optical Monitoring</w:t>
      </w:r>
      <w:bookmarkEnd w:id="4657"/>
    </w:p>
    <w:p w14:paraId="08283B90" w14:textId="77777777" w:rsidR="002947A1" w:rsidRDefault="002947A1" w:rsidP="00785787">
      <w:pPr>
        <w:pStyle w:val="a3"/>
        <w:ind w:left="0" w:right="20"/>
      </w:pPr>
      <w:r>
        <w:rPr>
          <w:rFonts w:hint="eastAsia"/>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Default="002947A1" w:rsidP="00785787">
      <w:pPr>
        <w:pStyle w:val="a3"/>
        <w:numPr>
          <w:ilvl w:val="1"/>
          <w:numId w:val="31"/>
        </w:numPr>
        <w:tabs>
          <w:tab w:val="clear" w:pos="2908"/>
        </w:tabs>
        <w:ind w:left="0" w:right="20" w:hanging="284"/>
      </w:pPr>
      <w:r>
        <w:rPr>
          <w:rFonts w:hint="eastAsia"/>
        </w:rPr>
        <w:t>For OLT PON Ports:</w:t>
      </w:r>
    </w:p>
    <w:p w14:paraId="2AFB2FD4"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idle laser power</w:t>
      </w:r>
    </w:p>
    <w:p w14:paraId="0166941D" w14:textId="77777777" w:rsidR="002947A1" w:rsidRDefault="002947A1" w:rsidP="00785787">
      <w:pPr>
        <w:pStyle w:val="a3"/>
        <w:numPr>
          <w:ilvl w:val="1"/>
          <w:numId w:val="31"/>
        </w:numPr>
        <w:tabs>
          <w:tab w:val="clear" w:pos="2908"/>
        </w:tabs>
        <w:ind w:left="0" w:right="20" w:hanging="284"/>
      </w:pPr>
      <w:r>
        <w:rPr>
          <w:rFonts w:hint="eastAsia"/>
        </w:rPr>
        <w:t>For ONUs:</w:t>
      </w:r>
    </w:p>
    <w:p w14:paraId="574CC392" w14:textId="77777777"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laser power</w:t>
      </w:r>
    </w:p>
    <w:p w14:paraId="36F7AA3B" w14:textId="77777777" w:rsidR="002947A1" w:rsidRDefault="002947A1" w:rsidP="00785787">
      <w:pPr>
        <w:pStyle w:val="a3"/>
        <w:ind w:left="0" w:right="20"/>
      </w:pPr>
      <w:r>
        <w:rPr>
          <w:rFonts w:hint="eastAsia"/>
        </w:rPr>
        <w:t>In addtion to the optical monitoring data, system also provides CRC and Line Coding errors, as well as statistics on how well Forward Error Correction (FEC) is working on the upstream PON.</w:t>
      </w:r>
    </w:p>
    <w:p w14:paraId="564A77D8" w14:textId="77777777" w:rsidR="002947A1" w:rsidRDefault="002947A1" w:rsidP="00785787">
      <w:pPr>
        <w:pStyle w:val="a3"/>
        <w:ind w:left="0" w:right="20"/>
      </w:pPr>
      <w:r>
        <w:t>The</w:t>
      </w:r>
      <w:r>
        <w:rPr>
          <w:rFonts w:hint="eastAsia"/>
        </w:rPr>
        <w:t xml:space="preserve"> following example CLI commands demonstrate the use of the </w:t>
      </w:r>
      <w:r w:rsidR="002B5818">
        <w:rPr>
          <w:rFonts w:hint="eastAsia"/>
        </w:rPr>
        <w:t>Optical Monitoring information.</w:t>
      </w:r>
    </w:p>
    <w:tbl>
      <w:tblPr>
        <w:tblStyle w:val="48"/>
        <w:tblW w:w="0" w:type="auto"/>
        <w:tblLook w:val="01E0" w:firstRow="1" w:lastRow="1" w:firstColumn="1" w:lastColumn="1" w:noHBand="0" w:noVBand="0"/>
      </w:tblPr>
      <w:tblGrid>
        <w:gridCol w:w="8435"/>
      </w:tblGrid>
      <w:tr w:rsidR="002B5818" w:rsidRPr="0032769C" w14:paraId="64DD76CE" w14:textId="77777777" w:rsidTr="00AF6963">
        <w:trPr>
          <w:trHeight w:val="841"/>
        </w:trPr>
        <w:tc>
          <w:tcPr>
            <w:tcW w:w="8435" w:type="dxa"/>
          </w:tcPr>
          <w:p w14:paraId="01E46E37" w14:textId="77777777" w:rsidR="002B5818" w:rsidRPr="0032769C" w:rsidRDefault="002B5818" w:rsidP="00785787">
            <w:pPr>
              <w:pStyle w:val="aa"/>
              <w:ind w:right="20"/>
              <w:rPr>
                <w:rFonts w:ascii="Courier New" w:hAnsi="Courier New" w:cs="Courier New"/>
              </w:rPr>
            </w:pPr>
          </w:p>
          <w:p w14:paraId="3364F82B"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show interface epon downstream</w:t>
            </w:r>
          </w:p>
          <w:p w14:paraId="439148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VCC  Bias  Temp       Bytes        Frames    FEC Blks TX </w:t>
            </w:r>
          </w:p>
          <w:p w14:paraId="3790FD5C"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(V)  (mA)   (C)                                          </w:t>
            </w:r>
          </w:p>
          <w:p w14:paraId="50547E6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C2/1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481EFF0"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C2/2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17DE9EB6"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C2/3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27B5B6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C2/4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616E232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C2/5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5946A9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C2/6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06DB4E38"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C2/7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14:paraId="26546521" w14:textId="77777777" w:rsidR="002B5818" w:rsidRDefault="002B5818" w:rsidP="00785787">
            <w:pPr>
              <w:pStyle w:val="aa"/>
              <w:ind w:right="20"/>
              <w:rPr>
                <w:rFonts w:ascii="Courier New" w:hAnsi="Courier New" w:cs="Courier New"/>
              </w:rPr>
            </w:pPr>
            <w:r w:rsidRPr="002B5818">
              <w:rPr>
                <w:rFonts w:ascii="Courier New" w:hAnsi="Courier New" w:cs="Courier New"/>
              </w:rPr>
              <w:t xml:space="preserve">C2/8          5.04 3.28   10  41.07   </w:t>
            </w:r>
            <w:r>
              <w:rPr>
                <w:rFonts w:ascii="Courier New" w:hAnsi="Courier New" w:cs="Courier New" w:hint="eastAsia"/>
              </w:rPr>
              <w:t xml:space="preserve"> </w:t>
            </w:r>
            <w:r w:rsidRPr="002B5818">
              <w:rPr>
                <w:rFonts w:ascii="Courier New" w:hAnsi="Courier New" w:cs="Courier New"/>
              </w:rPr>
              <w:t xml:space="preserve"> 10895936     1732749   </w:t>
            </w:r>
            <w:r>
              <w:rPr>
                <w:rFonts w:ascii="Courier New" w:hAnsi="Courier New" w:cs="Courier New" w:hint="eastAsia"/>
              </w:rPr>
              <w:t xml:space="preserve">  </w:t>
            </w:r>
            <w:r w:rsidRPr="002B5818">
              <w:rPr>
                <w:rFonts w:ascii="Courier New" w:hAnsi="Courier New" w:cs="Courier New"/>
              </w:rPr>
              <w:t xml:space="preserve">        0</w:t>
            </w:r>
          </w:p>
          <w:p w14:paraId="0EB871F7" w14:textId="77777777" w:rsidR="002B5818" w:rsidRDefault="002B5818" w:rsidP="00785787">
            <w:pPr>
              <w:pStyle w:val="aa"/>
              <w:ind w:right="20"/>
              <w:rPr>
                <w:rFonts w:ascii="Courier New" w:hAnsi="Courier New" w:cs="Courier New"/>
              </w:rPr>
            </w:pPr>
          </w:p>
          <w:p w14:paraId="54F8D570"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 xml:space="preserve">show interface epon </w:t>
            </w:r>
            <w:r>
              <w:rPr>
                <w:rFonts w:ascii="Courier New" w:hAnsi="Courier New" w:cs="Courier New" w:hint="eastAsia"/>
                <w:b/>
              </w:rPr>
              <w:t>up</w:t>
            </w:r>
            <w:r w:rsidRPr="002B5818">
              <w:rPr>
                <w:rFonts w:ascii="Courier New" w:hAnsi="Courier New" w:cs="Courier New" w:hint="eastAsia"/>
                <w:b/>
              </w:rPr>
              <w:t>stream</w:t>
            </w:r>
          </w:p>
          <w:p w14:paraId="6921192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Frames    CRC-8 Errs     Coding Errs    Pckt Errs </w:t>
            </w:r>
          </w:p>
          <w:p w14:paraId="35CFDE5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w:t>
            </w:r>
          </w:p>
          <w:p w14:paraId="0291874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C2/1          0.00             0             0             0             0</w:t>
            </w:r>
          </w:p>
          <w:p w14:paraId="23FF4FD7"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C2/2          0.00             0             0             0             0</w:t>
            </w:r>
          </w:p>
          <w:p w14:paraId="14A6A28F"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C2/3          0.00             0             0             0             0</w:t>
            </w:r>
          </w:p>
          <w:p w14:paraId="57B6FBF3"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C2/4          0.00             0             0             0             0</w:t>
            </w:r>
          </w:p>
          <w:p w14:paraId="21EC755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C2/5          0.00             0             0             0             0</w:t>
            </w:r>
          </w:p>
          <w:p w14:paraId="075F53B2"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C2/6          0.00             0             0             0             0</w:t>
            </w:r>
          </w:p>
          <w:p w14:paraId="6F1A7E25"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C2/7          0.00             0             0             0             0</w:t>
            </w:r>
          </w:p>
          <w:p w14:paraId="66665144" w14:textId="77777777" w:rsidR="002B5818" w:rsidRDefault="002B5818" w:rsidP="00785787">
            <w:pPr>
              <w:pStyle w:val="aa"/>
              <w:ind w:right="20"/>
              <w:rPr>
                <w:rFonts w:ascii="Courier New" w:hAnsi="Courier New" w:cs="Courier New"/>
              </w:rPr>
            </w:pPr>
            <w:r w:rsidRPr="002B5818">
              <w:rPr>
                <w:rFonts w:ascii="Courier New" w:hAnsi="Courier New" w:cs="Courier New"/>
              </w:rPr>
              <w:t>C2/8        -36.99             0             0             0             0</w:t>
            </w:r>
          </w:p>
          <w:p w14:paraId="7E489968" w14:textId="77777777" w:rsidR="002B5818" w:rsidRPr="002B5818" w:rsidRDefault="002B5818" w:rsidP="00785787">
            <w:pPr>
              <w:pStyle w:val="aa"/>
              <w:ind w:right="20"/>
              <w:rPr>
                <w:rFonts w:ascii="Courier New" w:hAnsi="Courier New" w:cs="Courier New"/>
              </w:rPr>
            </w:pPr>
          </w:p>
          <w:p w14:paraId="423226B6" w14:textId="77777777"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Pr>
                <w:rFonts w:ascii="Courier New" w:hAnsi="Courier New" w:cs="Courier New" w:hint="eastAsia"/>
                <w:b/>
              </w:rPr>
              <w:t>show epon onu monitor</w:t>
            </w:r>
          </w:p>
          <w:p w14:paraId="1903FEBE" w14:textId="77777777"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MAC Addr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TX Power  VCC  Bias  Temp RX Power</w:t>
            </w:r>
          </w:p>
          <w:p w14:paraId="495084B5" w14:textId="77777777" w:rsidR="002B5818" w:rsidRPr="00B672A9" w:rsidRDefault="002B5818" w:rsidP="00785787">
            <w:pPr>
              <w:pStyle w:val="aa"/>
              <w:ind w:right="20"/>
              <w:rPr>
                <w:rFonts w:ascii="Courier New" w:hAnsi="Courier New" w:cs="Courier New"/>
              </w:rPr>
            </w:pP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(dBm)    (V)  (mA)   (C)  (dBm)</w:t>
            </w:r>
          </w:p>
          <w:p w14:paraId="30FFEABF" w14:textId="77777777" w:rsidR="002B5818" w:rsidRPr="002B5818" w:rsidRDefault="002B5818" w:rsidP="00785787">
            <w:pPr>
              <w:pStyle w:val="aa"/>
              <w:ind w:right="20"/>
              <w:rPr>
                <w:rFonts w:ascii="Courier New" w:hAnsi="Courier New" w:cs="Courier New"/>
              </w:rPr>
            </w:pPr>
            <w:r>
              <w:rPr>
                <w:rFonts w:ascii="Courier New" w:hAnsi="Courier New" w:cs="Courier New" w:hint="eastAsia"/>
              </w:rPr>
              <w:t>0010.1899.d848  2.49  3.20  33  56.27  -7.84</w:t>
            </w:r>
          </w:p>
        </w:tc>
      </w:tr>
    </w:tbl>
    <w:p w14:paraId="1F239960" w14:textId="77777777" w:rsidR="002B5818" w:rsidRPr="00BE605E" w:rsidRDefault="002B5818" w:rsidP="00785787">
      <w:pPr>
        <w:pStyle w:val="a3"/>
        <w:ind w:left="0" w:right="20"/>
      </w:pPr>
    </w:p>
    <w:p w14:paraId="33BFB7DD" w14:textId="77777777" w:rsidR="002947A1" w:rsidRPr="002947A1" w:rsidRDefault="002947A1" w:rsidP="00785787">
      <w:pPr>
        <w:pStyle w:val="a3"/>
        <w:ind w:left="0" w:right="20"/>
      </w:pPr>
    </w:p>
    <w:p w14:paraId="5CFD77C5" w14:textId="77777777" w:rsidR="002947A1" w:rsidRDefault="002B5818" w:rsidP="00785787">
      <w:pPr>
        <w:pStyle w:val="3"/>
        <w:ind w:left="0" w:right="20"/>
      </w:pPr>
      <w:bookmarkStart w:id="4658" w:name="_Toc444695363"/>
      <w:r>
        <w:rPr>
          <w:rFonts w:hint="eastAsia"/>
        </w:rPr>
        <w:t>CM Power Levels</w:t>
      </w:r>
      <w:bookmarkEnd w:id="4658"/>
    </w:p>
    <w:p w14:paraId="02E89C48" w14:textId="77777777" w:rsidR="002947A1" w:rsidRDefault="002B5818" w:rsidP="00785787">
      <w:pPr>
        <w:pStyle w:val="a3"/>
        <w:ind w:left="0" w:right="20"/>
      </w:pPr>
      <w:r>
        <w:rPr>
          <w:rFonts w:hint="eastAsia"/>
        </w:rPr>
        <w:lastRenderedPageBreak/>
        <w:t>System provides access to transmit and receive laser power information in the following units wherever power levels are reported.</w:t>
      </w:r>
    </w:p>
    <w:p w14:paraId="30C03639" w14:textId="77777777" w:rsidR="002B5818" w:rsidRDefault="002B5818" w:rsidP="00785787">
      <w:pPr>
        <w:pStyle w:val="a3"/>
        <w:numPr>
          <w:ilvl w:val="1"/>
          <w:numId w:val="31"/>
        </w:numPr>
        <w:tabs>
          <w:tab w:val="clear" w:pos="2908"/>
        </w:tabs>
        <w:ind w:left="0" w:right="20" w:hanging="284"/>
      </w:pPr>
      <w:r>
        <w:rPr>
          <w:rFonts w:hint="eastAsia"/>
        </w:rPr>
        <w:t>Power in units of tenths of a microWatt</w:t>
      </w:r>
    </w:p>
    <w:p w14:paraId="58ECE7CC" w14:textId="77777777" w:rsidR="002B5818" w:rsidRDefault="002B5818" w:rsidP="00785787">
      <w:pPr>
        <w:pStyle w:val="a3"/>
        <w:numPr>
          <w:ilvl w:val="1"/>
          <w:numId w:val="31"/>
        </w:numPr>
        <w:tabs>
          <w:tab w:val="clear" w:pos="2908"/>
        </w:tabs>
        <w:ind w:left="0" w:right="20" w:hanging="284"/>
      </w:pPr>
      <w:r>
        <w:rPr>
          <w:rFonts w:hint="eastAsia"/>
        </w:rPr>
        <w:t>Power in units of dBm</w:t>
      </w:r>
    </w:p>
    <w:p w14:paraId="13856BB5" w14:textId="77777777" w:rsidR="002B5818" w:rsidRDefault="00653EAA" w:rsidP="00785787">
      <w:pPr>
        <w:pStyle w:val="a3"/>
        <w:ind w:left="0" w:right="20"/>
      </w:pPr>
      <w:r>
        <w:rPr>
          <w:rFonts w:hint="eastAsia"/>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Default="00843FAD" w:rsidP="00785787">
      <w:pPr>
        <w:pStyle w:val="a3"/>
        <w:ind w:left="0" w:right="20"/>
      </w:pPr>
    </w:p>
    <w:p w14:paraId="0B34CC62" w14:textId="77777777" w:rsidR="00653EAA" w:rsidRDefault="00653EAA" w:rsidP="00785787">
      <w:pPr>
        <w:pStyle w:val="a3"/>
        <w:ind w:left="0" w:right="20"/>
      </w:pPr>
      <w:r>
        <w:t>The</w:t>
      </w:r>
      <w:r>
        <w:rPr>
          <w:rFonts w:hint="eastAsia"/>
        </w:rPr>
        <w:t xml:space="preserve"> following example CLI commands demonstrate the use of the </w:t>
      </w:r>
      <w:r w:rsidR="00DF2E0B">
        <w:rPr>
          <w:rFonts w:hint="eastAsia"/>
        </w:rPr>
        <w:t xml:space="preserve">power level </w:t>
      </w:r>
      <w:r>
        <w:rPr>
          <w:rFonts w:hint="eastAsia"/>
        </w:rPr>
        <w:t>information.</w:t>
      </w:r>
    </w:p>
    <w:tbl>
      <w:tblPr>
        <w:tblStyle w:val="48"/>
        <w:tblW w:w="0" w:type="auto"/>
        <w:tblLook w:val="01E0" w:firstRow="1" w:lastRow="1" w:firstColumn="1" w:lastColumn="1" w:noHBand="0" w:noVBand="0"/>
      </w:tblPr>
      <w:tblGrid>
        <w:gridCol w:w="8435"/>
      </w:tblGrid>
      <w:tr w:rsidR="00653EAA" w:rsidRPr="0032769C" w14:paraId="2A33E64A" w14:textId="77777777" w:rsidTr="00AF6963">
        <w:trPr>
          <w:trHeight w:val="841"/>
        </w:trPr>
        <w:tc>
          <w:tcPr>
            <w:tcW w:w="8435" w:type="dxa"/>
          </w:tcPr>
          <w:p w14:paraId="03918E85" w14:textId="77777777" w:rsidR="00653EAA" w:rsidRPr="00DF2E0B" w:rsidRDefault="00653EAA" w:rsidP="00785787">
            <w:pPr>
              <w:pStyle w:val="aa"/>
              <w:ind w:right="20"/>
              <w:rPr>
                <w:rFonts w:ascii="Courier New" w:hAnsi="Courier New" w:cs="Courier New"/>
              </w:rPr>
            </w:pPr>
          </w:p>
          <w:p w14:paraId="021524CD"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epon onu</w:t>
            </w:r>
          </w:p>
          <w:p w14:paraId="00318935"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OLT           </w:t>
            </w:r>
            <w:r>
              <w:rPr>
                <w:rFonts w:ascii="Courier New" w:hAnsi="Courier New" w:cs="Courier New" w:hint="eastAsia"/>
              </w:rPr>
              <w:t xml:space="preserve">   </w:t>
            </w:r>
            <w:r w:rsidRPr="00DF2E0B">
              <w:rPr>
                <w:rFonts w:ascii="Courier New" w:hAnsi="Courier New" w:cs="Courier New"/>
              </w:rPr>
              <w:t xml:space="preserve">  LLID  EPON   RX    RTT  Prod  Prod  Frmw  OAM</w:t>
            </w:r>
          </w:p>
          <w:p w14:paraId="07695EFC"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Port  Power      </w:t>
            </w:r>
            <w:r>
              <w:rPr>
                <w:rFonts w:ascii="Courier New" w:hAnsi="Courier New" w:cs="Courier New" w:hint="eastAsia"/>
              </w:rPr>
              <w:t xml:space="preserve"> </w:t>
            </w:r>
            <w:r w:rsidRPr="00DF2E0B">
              <w:rPr>
                <w:rFonts w:ascii="Courier New" w:hAnsi="Courier New" w:cs="Courier New"/>
              </w:rPr>
              <w:t xml:space="preserve"> Code  Vers  Vers</w:t>
            </w:r>
          </w:p>
          <w:p w14:paraId="706D9629" w14:textId="77777777" w:rsidR="00DF2E0B" w:rsidRDefault="00DF2E0B" w:rsidP="00785787">
            <w:pPr>
              <w:pStyle w:val="aa"/>
              <w:ind w:right="20"/>
              <w:rPr>
                <w:rFonts w:ascii="Courier New" w:hAnsi="Courier New" w:cs="Courier New"/>
              </w:rPr>
            </w:pPr>
            <w:r w:rsidRPr="00DF2E0B">
              <w:rPr>
                <w:rFonts w:ascii="Courier New" w:hAnsi="Courier New" w:cs="Courier New"/>
              </w:rPr>
              <w:t>0007.70e8.f48c</w:t>
            </w:r>
            <w:r>
              <w:rPr>
                <w:rFonts w:ascii="Courier New" w:hAnsi="Courier New" w:cs="Courier New"/>
              </w:rPr>
              <w:t xml:space="preserve">  000d.b623.0020  0000  0/0   </w:t>
            </w:r>
            <w:r>
              <w:rPr>
                <w:rFonts w:ascii="Courier New" w:hAnsi="Courier New" w:cs="Courier New" w:hint="eastAsia"/>
              </w:rPr>
              <w:t>-8</w:t>
            </w:r>
            <w:r w:rsidRPr="00DF2E0B">
              <w:rPr>
                <w:rFonts w:ascii="Courier New" w:hAnsi="Courier New" w:cs="Courier New"/>
              </w:rPr>
              <w:t>.</w:t>
            </w:r>
            <w:r>
              <w:rPr>
                <w:rFonts w:ascii="Courier New" w:hAnsi="Courier New" w:cs="Courier New" w:hint="eastAsia"/>
              </w:rPr>
              <w:t>53</w:t>
            </w:r>
            <w:r w:rsidRPr="00DF2E0B">
              <w:rPr>
                <w:rFonts w:ascii="Courier New" w:hAnsi="Courier New" w:cs="Courier New"/>
              </w:rPr>
              <w:t xml:space="preserve">  380  2000  0001  E324  ---</w:t>
            </w:r>
          </w:p>
          <w:p w14:paraId="37268613" w14:textId="77777777" w:rsidR="00DF2E0B" w:rsidRDefault="00DF2E0B" w:rsidP="00785787">
            <w:pPr>
              <w:pStyle w:val="aa"/>
              <w:ind w:right="20"/>
              <w:rPr>
                <w:rFonts w:ascii="Courier New" w:hAnsi="Courier New" w:cs="Courier New"/>
              </w:rPr>
            </w:pPr>
          </w:p>
          <w:p w14:paraId="5BF245EA" w14:textId="77777777"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cable modem</w:t>
            </w:r>
          </w:p>
          <w:p w14:paraId="787118FE" w14:textId="77777777"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w:t>
            </w:r>
            <w:r>
              <w:rPr>
                <w:rFonts w:ascii="Courier New" w:hAnsi="Courier New" w:cs="Courier New" w:hint="eastAsia"/>
              </w:rPr>
              <w:t xml:space="preserve"> </w:t>
            </w:r>
            <w:r w:rsidRPr="00DF2E0B">
              <w:rPr>
                <w:rFonts w:ascii="Courier New" w:hAnsi="Courier New" w:cs="Courier New"/>
              </w:rPr>
              <w:t>IP Address      I/F         MAC       Prim RxPwr Timing Num  BPI</w:t>
            </w:r>
          </w:p>
          <w:p w14:paraId="25D8B333" w14:textId="77777777"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State     Sid  (db)  Offset CPEs Enb</w:t>
            </w:r>
          </w:p>
          <w:p w14:paraId="055F66CD" w14:textId="77777777" w:rsidR="00DF2E0B" w:rsidRPr="002B5818" w:rsidRDefault="00DF2E0B" w:rsidP="00785787">
            <w:pPr>
              <w:pStyle w:val="aa"/>
              <w:ind w:right="20"/>
              <w:rPr>
                <w:rFonts w:ascii="Courier New" w:hAnsi="Courier New" w:cs="Courier New"/>
              </w:rPr>
            </w:pPr>
            <w:r w:rsidRPr="00DF2E0B">
              <w:rPr>
                <w:rFonts w:ascii="Courier New" w:hAnsi="Courier New" w:cs="Courier New"/>
              </w:rPr>
              <w:t xml:space="preserve">0007.70e8.f48c 10.50.101.186 </w:t>
            </w:r>
            <w:r>
              <w:rPr>
                <w:rFonts w:ascii="Courier New" w:hAnsi="Courier New" w:cs="Courier New"/>
              </w:rPr>
              <w:t xml:space="preserve">  C2/1        online    1     </w:t>
            </w:r>
            <w:r>
              <w:rPr>
                <w:rFonts w:ascii="Courier New" w:hAnsi="Courier New" w:cs="Courier New" w:hint="eastAsia"/>
              </w:rPr>
              <w:t>38</w:t>
            </w:r>
            <w:r w:rsidRPr="00DF2E0B">
              <w:rPr>
                <w:rFonts w:ascii="Courier New" w:hAnsi="Courier New" w:cs="Courier New"/>
              </w:rPr>
              <w:t>.</w:t>
            </w:r>
            <w:r>
              <w:rPr>
                <w:rFonts w:ascii="Courier New" w:hAnsi="Courier New" w:cs="Courier New" w:hint="eastAsia"/>
              </w:rPr>
              <w:t>7</w:t>
            </w:r>
            <w:r w:rsidRPr="00DF2E0B">
              <w:rPr>
                <w:rFonts w:ascii="Courier New" w:hAnsi="Courier New" w:cs="Courier New"/>
              </w:rPr>
              <w:t xml:space="preserve">     62    0  N</w:t>
            </w:r>
          </w:p>
          <w:p w14:paraId="37F76D96" w14:textId="77777777" w:rsidR="00653EAA" w:rsidRPr="002B5818" w:rsidRDefault="00653EAA" w:rsidP="00785787">
            <w:pPr>
              <w:pStyle w:val="aa"/>
              <w:ind w:right="20"/>
              <w:rPr>
                <w:rFonts w:ascii="Courier New" w:hAnsi="Courier New" w:cs="Courier New"/>
              </w:rPr>
            </w:pPr>
          </w:p>
        </w:tc>
      </w:tr>
    </w:tbl>
    <w:p w14:paraId="241673B6" w14:textId="77777777" w:rsidR="00843FAD" w:rsidRDefault="00843FAD" w:rsidP="00785787">
      <w:pPr>
        <w:pStyle w:val="a3"/>
        <w:ind w:left="0" w:right="20"/>
      </w:pPr>
    </w:p>
    <w:p w14:paraId="0C61C3E5" w14:textId="77777777" w:rsidR="00843FAD" w:rsidRDefault="00843FAD" w:rsidP="00785787">
      <w:pPr>
        <w:pStyle w:val="a3"/>
        <w:ind w:left="0" w:right="20"/>
      </w:pPr>
    </w:p>
    <w:p w14:paraId="1DA4D334" w14:textId="77777777" w:rsidR="00EB011E" w:rsidRDefault="00EB011E" w:rsidP="00785787">
      <w:pPr>
        <w:widowControl/>
        <w:wordWrap/>
        <w:snapToGrid/>
        <w:spacing w:line="240" w:lineRule="auto"/>
        <w:ind w:right="20"/>
        <w:jc w:val="left"/>
        <w:rPr>
          <w:rFonts w:cs="굴림"/>
          <w:noProof/>
        </w:rPr>
      </w:pPr>
      <w:r>
        <w:br w:type="page"/>
      </w:r>
    </w:p>
    <w:p w14:paraId="57472F68" w14:textId="77777777" w:rsidR="00EB011E" w:rsidRPr="00A373DB" w:rsidRDefault="00EB011E" w:rsidP="00785787">
      <w:pPr>
        <w:pStyle w:val="2"/>
        <w:ind w:right="20"/>
      </w:pPr>
      <w:bookmarkStart w:id="4659" w:name="_Toc444695364"/>
      <w:r>
        <w:rPr>
          <w:rFonts w:hint="eastAsia"/>
        </w:rPr>
        <w:lastRenderedPageBreak/>
        <w:t>CM TFTP Client Settings</w:t>
      </w:r>
      <w:bookmarkEnd w:id="4659"/>
    </w:p>
    <w:p w14:paraId="60F2877D" w14:textId="77777777" w:rsidR="00EB011E" w:rsidRDefault="00EB011E" w:rsidP="00785787">
      <w:pPr>
        <w:pStyle w:val="a3"/>
        <w:ind w:left="0" w:right="20"/>
      </w:pPr>
      <w:r>
        <w:rPr>
          <w:rFonts w:hint="eastAsia"/>
        </w:rPr>
        <w:t>The relatively long retry and time-out duration values for the TFTP download Retry and TFTP Wait parameters may not be desired in lab environments or real deployments.</w:t>
      </w:r>
    </w:p>
    <w:p w14:paraId="5344B707" w14:textId="77777777" w:rsidR="00EB011E" w:rsidRDefault="00EB011E" w:rsidP="00785787">
      <w:pPr>
        <w:pStyle w:val="a3"/>
        <w:ind w:left="0" w:right="20"/>
      </w:pPr>
      <w:r>
        <w:rPr>
          <w:rFonts w:hint="eastAsia"/>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77777777" w:rsidR="00EB011E" w:rsidRPr="001E61B6" w:rsidRDefault="00EB011E" w:rsidP="00785787">
      <w:pPr>
        <w:pStyle w:val="a3"/>
        <w:ind w:left="0" w:right="20"/>
      </w:pPr>
      <w:r w:rsidRPr="001E61B6">
        <w:rPr>
          <w:rFonts w:hint="eastAsia"/>
        </w:rPr>
        <w:t>To modify the vCM TFTP Client settings, use the following command.</w:t>
      </w:r>
    </w:p>
    <w:p w14:paraId="24635DE3" w14:textId="3423EB5F" w:rsidR="00EB011E" w:rsidRPr="001E61B6" w:rsidRDefault="00EB011E" w:rsidP="00785787">
      <w:pPr>
        <w:pStyle w:val="afffff3"/>
        <w:ind w:left="0" w:right="20"/>
      </w:pPr>
      <w:bookmarkStart w:id="4660" w:name="_Toc391575438"/>
      <w:r w:rsidRPr="001E61B6">
        <w:t xml:space="preserve">Table </w:t>
      </w:r>
      <w:fldSimple w:instr=" SEQ Table \* ARABIC ">
        <w:r w:rsidR="00496ADB" w:rsidRPr="001E61B6">
          <w:rPr>
            <w:noProof/>
          </w:rPr>
          <w:t>29</w:t>
        </w:r>
        <w:r w:rsidR="00496ADB">
          <w:rPr>
            <w:noProof/>
          </w:rPr>
          <w:t>9</w:t>
        </w:r>
      </w:fldSimple>
      <w:r w:rsidR="00496ADB" w:rsidRPr="001E61B6">
        <w:rPr>
          <w:rFonts w:hint="eastAsia"/>
        </w:rPr>
        <w:t xml:space="preserve"> </w:t>
      </w:r>
      <w:r w:rsidRPr="001E61B6">
        <w:rPr>
          <w:rFonts w:hint="eastAsia"/>
        </w:rPr>
        <w:t>vCM TFTP Client settings</w:t>
      </w:r>
      <w:bookmarkEnd w:id="4660"/>
    </w:p>
    <w:tbl>
      <w:tblPr>
        <w:tblStyle w:val="CLIWide"/>
        <w:tblW w:w="0" w:type="auto"/>
        <w:tblLook w:val="01E0" w:firstRow="1" w:lastRow="1" w:firstColumn="1" w:lastColumn="1" w:noHBand="0" w:noVBand="0"/>
      </w:tblPr>
      <w:tblGrid>
        <w:gridCol w:w="4106"/>
        <w:gridCol w:w="4216"/>
      </w:tblGrid>
      <w:tr w:rsidR="00EB011E" w:rsidRPr="001E61B6"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1E61B6" w:rsidRDefault="00EB011E" w:rsidP="00785787">
            <w:pPr>
              <w:pStyle w:val="aa"/>
              <w:ind w:right="20"/>
              <w:rPr>
                <w:bCs/>
                <w:sz w:val="18"/>
              </w:rPr>
            </w:pPr>
            <w:r w:rsidRPr="001E61B6">
              <w:rPr>
                <w:bCs/>
                <w:sz w:val="18"/>
              </w:rPr>
              <w:t>Command</w:t>
            </w:r>
          </w:p>
        </w:tc>
        <w:tc>
          <w:tcPr>
            <w:tcW w:w="4216" w:type="dxa"/>
          </w:tcPr>
          <w:p w14:paraId="3ED4A31F" w14:textId="77777777" w:rsidR="00EB011E" w:rsidRPr="001E61B6" w:rsidRDefault="00EB011E" w:rsidP="00785787">
            <w:pPr>
              <w:pStyle w:val="aa"/>
              <w:ind w:right="20"/>
              <w:rPr>
                <w:bCs/>
                <w:sz w:val="18"/>
              </w:rPr>
            </w:pPr>
            <w:r w:rsidRPr="001E61B6">
              <w:rPr>
                <w:bCs/>
                <w:sz w:val="18"/>
              </w:rPr>
              <w:t>Description</w:t>
            </w:r>
          </w:p>
        </w:tc>
      </w:tr>
      <w:tr w:rsidR="00EB011E" w14:paraId="0C72310D" w14:textId="77777777" w:rsidTr="00EB011E">
        <w:trPr>
          <w:trHeight w:val="327"/>
        </w:trPr>
        <w:tc>
          <w:tcPr>
            <w:tcW w:w="4106" w:type="dxa"/>
          </w:tcPr>
          <w:p w14:paraId="799EDD73" w14:textId="5B50BCD2" w:rsidR="00EB011E" w:rsidRPr="001E61B6" w:rsidRDefault="00EB011E" w:rsidP="00785787">
            <w:pPr>
              <w:pStyle w:val="aa"/>
              <w:ind w:right="20"/>
              <w:rPr>
                <w:b/>
                <w:bCs/>
              </w:rPr>
            </w:pPr>
            <w:r w:rsidRPr="001E61B6">
              <w:rPr>
                <w:b/>
                <w:bCs/>
              </w:rPr>
              <w:t>cable modem tftp-max-file-size &lt;150-</w:t>
            </w:r>
            <w:r w:rsidR="005600EE" w:rsidRPr="001E61B6">
              <w:rPr>
                <w:b/>
                <w:bCs/>
              </w:rPr>
              <w:t>104857</w:t>
            </w:r>
            <w:r w:rsidRPr="001E61B6">
              <w:rPr>
                <w:b/>
                <w:bCs/>
              </w:rPr>
              <w:t>&gt;</w:t>
            </w:r>
          </w:p>
          <w:p w14:paraId="5EA26B5A" w14:textId="77777777" w:rsidR="009459B3" w:rsidRPr="001E61B6" w:rsidRDefault="009459B3" w:rsidP="00785787">
            <w:pPr>
              <w:pStyle w:val="aa"/>
              <w:ind w:right="20"/>
              <w:rPr>
                <w:b/>
                <w:bCs/>
              </w:rPr>
            </w:pPr>
            <w:r w:rsidRPr="001E61B6">
              <w:rPr>
                <w:b/>
                <w:bCs/>
              </w:rPr>
              <w:t>no cable modem tftp-max-file-size</w:t>
            </w:r>
          </w:p>
        </w:tc>
        <w:tc>
          <w:tcPr>
            <w:tcW w:w="4216" w:type="dxa"/>
          </w:tcPr>
          <w:p w14:paraId="17FD4F2A" w14:textId="77777777" w:rsidR="00EB011E" w:rsidRPr="001E61B6" w:rsidRDefault="00EB011E" w:rsidP="00785787">
            <w:pPr>
              <w:pStyle w:val="aa"/>
              <w:ind w:right="20"/>
            </w:pPr>
            <w:r w:rsidRPr="001E61B6">
              <w:rPr>
                <w:rFonts w:hint="eastAsia"/>
              </w:rPr>
              <w:t>Changes the maximum file size, in 1 KB units.</w:t>
            </w:r>
          </w:p>
          <w:p w14:paraId="6BD2AE36" w14:textId="77777777" w:rsidR="00EB011E" w:rsidRPr="00230534" w:rsidRDefault="00EB011E" w:rsidP="00785787">
            <w:pPr>
              <w:pStyle w:val="aa"/>
              <w:ind w:right="20"/>
            </w:pPr>
            <w:r w:rsidRPr="001E61B6">
              <w:rPr>
                <w:rFonts w:hint="eastAsia"/>
              </w:rPr>
              <w:t xml:space="preserve">(Default: </w:t>
            </w:r>
            <w:r w:rsidRPr="001E61B6">
              <w:t>1100</w:t>
            </w:r>
            <w:r w:rsidR="009459B3" w:rsidRPr="001E61B6">
              <w:rPr>
                <w:rFonts w:hint="eastAsia"/>
              </w:rPr>
              <w:t xml:space="preserve"> KB</w:t>
            </w:r>
            <w:r w:rsidRPr="001E61B6">
              <w:rPr>
                <w:rFonts w:hint="eastAsia"/>
              </w:rPr>
              <w:t>)</w:t>
            </w:r>
          </w:p>
        </w:tc>
      </w:tr>
      <w:tr w:rsidR="00EB011E" w14:paraId="784CB3B6" w14:textId="77777777" w:rsidTr="00EB011E">
        <w:trPr>
          <w:trHeight w:val="327"/>
        </w:trPr>
        <w:tc>
          <w:tcPr>
            <w:tcW w:w="4106" w:type="dxa"/>
          </w:tcPr>
          <w:p w14:paraId="13D074B3" w14:textId="77777777" w:rsidR="00EB011E" w:rsidRDefault="00EB011E" w:rsidP="00785787">
            <w:pPr>
              <w:pStyle w:val="aa"/>
              <w:ind w:right="20"/>
              <w:rPr>
                <w:b/>
                <w:bCs/>
              </w:rPr>
            </w:pPr>
            <w:r w:rsidRPr="00EB011E">
              <w:rPr>
                <w:b/>
                <w:bCs/>
              </w:rPr>
              <w:t>cable modem tftp-retries</w:t>
            </w:r>
            <w:r>
              <w:rPr>
                <w:rFonts w:hint="eastAsia"/>
                <w:b/>
                <w:bCs/>
              </w:rPr>
              <w:t xml:space="preserve"> </w:t>
            </w:r>
            <w:r w:rsidRPr="00EB011E">
              <w:rPr>
                <w:b/>
                <w:bCs/>
              </w:rPr>
              <w:t>&lt;0-99&gt;</w:t>
            </w:r>
          </w:p>
          <w:p w14:paraId="3F19BA9D" w14:textId="77777777" w:rsidR="009459B3" w:rsidRPr="00EB011E" w:rsidRDefault="009459B3" w:rsidP="00785787">
            <w:pPr>
              <w:pStyle w:val="aa"/>
              <w:ind w:right="20"/>
              <w:rPr>
                <w:b/>
                <w:bCs/>
              </w:rPr>
            </w:pPr>
            <w:r w:rsidRPr="009459B3">
              <w:rPr>
                <w:b/>
                <w:bCs/>
              </w:rPr>
              <w:t>no cable modem tftp-retries</w:t>
            </w:r>
          </w:p>
        </w:tc>
        <w:tc>
          <w:tcPr>
            <w:tcW w:w="4216" w:type="dxa"/>
          </w:tcPr>
          <w:p w14:paraId="5918ECBB" w14:textId="77777777" w:rsidR="00EB011E" w:rsidRDefault="009459B3" w:rsidP="00785787">
            <w:pPr>
              <w:pStyle w:val="aa"/>
              <w:ind w:right="20"/>
            </w:pPr>
            <w:r>
              <w:rPr>
                <w:rFonts w:hint="eastAsia"/>
              </w:rPr>
              <w:t>Changes the maximum number of retries that will be attempted when retrieving a file from a TFTP server.</w:t>
            </w:r>
          </w:p>
          <w:p w14:paraId="2C3E97A7" w14:textId="77777777" w:rsidR="009459B3" w:rsidRPr="00230534" w:rsidRDefault="009459B3" w:rsidP="00785787">
            <w:pPr>
              <w:pStyle w:val="aa"/>
              <w:ind w:right="20"/>
            </w:pPr>
            <w:r>
              <w:rPr>
                <w:rFonts w:hint="eastAsia"/>
              </w:rPr>
              <w:t>(Default: 3)</w:t>
            </w:r>
          </w:p>
        </w:tc>
      </w:tr>
    </w:tbl>
    <w:p w14:paraId="31974959" w14:textId="77777777" w:rsidR="00EB011E" w:rsidRDefault="00EB011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EB011E" w:rsidRPr="0032769C" w14:paraId="28763314" w14:textId="77777777" w:rsidTr="00AF6963">
        <w:trPr>
          <w:trHeight w:val="841"/>
        </w:trPr>
        <w:tc>
          <w:tcPr>
            <w:tcW w:w="8435" w:type="dxa"/>
          </w:tcPr>
          <w:p w14:paraId="13E5BB78" w14:textId="77777777" w:rsidR="00EB011E" w:rsidRPr="0032769C" w:rsidRDefault="00EB011E" w:rsidP="00785787">
            <w:pPr>
              <w:pStyle w:val="aa"/>
              <w:ind w:right="20"/>
              <w:rPr>
                <w:rFonts w:ascii="Courier New" w:hAnsi="Courier New" w:cs="Courier New"/>
              </w:rPr>
            </w:pPr>
          </w:p>
          <w:p w14:paraId="6F559FCA" w14:textId="77777777" w:rsidR="00EB011E" w:rsidRPr="0032769C" w:rsidRDefault="00EB011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2E0073D"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459B3" w:rsidRPr="009459B3">
              <w:rPr>
                <w:rFonts w:ascii="Courier New" w:hAnsi="Courier New" w:cs="Courier New"/>
                <w:b/>
              </w:rPr>
              <w:t>cable modem tftp-max-file-size</w:t>
            </w:r>
            <w:r w:rsidR="009459B3">
              <w:rPr>
                <w:rFonts w:ascii="Courier New" w:hAnsi="Courier New" w:cs="Courier New" w:hint="eastAsia"/>
                <w:b/>
              </w:rPr>
              <w:t xml:space="preserve"> 1000</w:t>
            </w:r>
          </w:p>
          <w:p w14:paraId="27827692" w14:textId="77777777" w:rsidR="009459B3" w:rsidRDefault="009459B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459B3">
              <w:rPr>
                <w:rFonts w:ascii="Courier New" w:hAnsi="Courier New" w:cs="Courier New"/>
                <w:b/>
              </w:rPr>
              <w:t>cable modem tftp-retries</w:t>
            </w:r>
            <w:r>
              <w:rPr>
                <w:rFonts w:ascii="Courier New" w:hAnsi="Courier New" w:cs="Courier New" w:hint="eastAsia"/>
                <w:b/>
              </w:rPr>
              <w:t xml:space="preserve"> 5</w:t>
            </w:r>
          </w:p>
          <w:p w14:paraId="530B767C" w14:textId="77777777" w:rsidR="00EB011E" w:rsidRDefault="00EB011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14:paraId="79CD5CC4" w14:textId="77777777" w:rsidR="00EB011E" w:rsidRDefault="00EB011E" w:rsidP="00785787">
            <w:pPr>
              <w:pStyle w:val="aa"/>
              <w:ind w:right="20"/>
              <w:rPr>
                <w:rFonts w:ascii="Courier New" w:hAnsi="Courier New" w:cs="Courier New"/>
              </w:rPr>
            </w:pPr>
            <w:r>
              <w:rPr>
                <w:rFonts w:ascii="Courier New" w:hAnsi="Courier New" w:cs="Courier New"/>
              </w:rPr>
              <w:t>Router#</w:t>
            </w:r>
          </w:p>
          <w:p w14:paraId="566CD6B8" w14:textId="77777777" w:rsidR="00EB011E" w:rsidRPr="0032769C" w:rsidRDefault="00EB011E" w:rsidP="00785787">
            <w:pPr>
              <w:pStyle w:val="aa"/>
              <w:ind w:right="20"/>
              <w:rPr>
                <w:rFonts w:ascii="Courier New" w:hAnsi="Courier New" w:cs="Courier New"/>
              </w:rPr>
            </w:pPr>
          </w:p>
        </w:tc>
      </w:tr>
    </w:tbl>
    <w:p w14:paraId="59923EC3" w14:textId="77777777" w:rsidR="00EB011E" w:rsidRPr="00BE605E" w:rsidRDefault="00EB011E" w:rsidP="00785787">
      <w:pPr>
        <w:pStyle w:val="a3"/>
        <w:ind w:left="0" w:right="20"/>
      </w:pPr>
    </w:p>
    <w:p w14:paraId="5A7E9707" w14:textId="77777777" w:rsidR="00EB011E" w:rsidRDefault="00EB011E" w:rsidP="00785787">
      <w:pPr>
        <w:pStyle w:val="a3"/>
        <w:ind w:left="0" w:right="20"/>
      </w:pPr>
    </w:p>
    <w:p w14:paraId="4574DFBA" w14:textId="77777777" w:rsidR="009459B3" w:rsidRDefault="009459B3" w:rsidP="00785787">
      <w:pPr>
        <w:widowControl/>
        <w:wordWrap/>
        <w:snapToGrid/>
        <w:spacing w:line="240" w:lineRule="auto"/>
        <w:ind w:right="20"/>
        <w:jc w:val="left"/>
        <w:rPr>
          <w:rFonts w:cs="굴림"/>
          <w:noProof/>
        </w:rPr>
      </w:pPr>
      <w:r>
        <w:br w:type="page"/>
      </w:r>
    </w:p>
    <w:p w14:paraId="2FB7C9E6" w14:textId="77777777" w:rsidR="00EF2306" w:rsidRPr="00A373DB" w:rsidRDefault="00EF2306" w:rsidP="00785787">
      <w:pPr>
        <w:pStyle w:val="2"/>
        <w:ind w:right="20"/>
      </w:pPr>
      <w:bookmarkStart w:id="4661" w:name="_Toc444695365"/>
      <w:r>
        <w:rPr>
          <w:rFonts w:hint="eastAsia"/>
        </w:rPr>
        <w:lastRenderedPageBreak/>
        <w:t>CM Event Management</w:t>
      </w:r>
      <w:bookmarkEnd w:id="4661"/>
    </w:p>
    <w:p w14:paraId="38C9428A" w14:textId="77777777" w:rsidR="00657939" w:rsidRPr="00FC4FF1" w:rsidRDefault="00AE569B" w:rsidP="00785787">
      <w:pPr>
        <w:pStyle w:val="a3"/>
        <w:ind w:left="0" w:right="20"/>
      </w:pPr>
      <w:r>
        <w:rPr>
          <w:rStyle w:val="hps"/>
          <w:rFonts w:cs="Arial"/>
          <w:color w:val="222222"/>
        </w:rPr>
        <w:t>In this chapter,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for</w:t>
      </w:r>
      <w:r>
        <w:rPr>
          <w:rFonts w:cs="Arial"/>
          <w:color w:val="222222"/>
        </w:rPr>
        <w:t xml:space="preserve"> </w:t>
      </w:r>
      <w:r>
        <w:rPr>
          <w:rStyle w:val="hps"/>
          <w:rFonts w:cs="Arial"/>
          <w:color w:val="222222"/>
        </w:rPr>
        <w:t>managing 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in</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management</w:t>
      </w:r>
      <w:r>
        <w:rPr>
          <w:rFonts w:cs="Arial"/>
          <w:color w:val="222222"/>
        </w:rPr>
        <w:t xml:space="preserve"> </w:t>
      </w:r>
      <w:r>
        <w:rPr>
          <w:rStyle w:val="hps"/>
          <w:rFonts w:cs="Arial"/>
          <w:color w:val="222222"/>
        </w:rPr>
        <w:t>is described.</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of</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from the system</w:t>
      </w:r>
      <w:r>
        <w:rPr>
          <w:rFonts w:cs="Arial"/>
          <w:color w:val="222222"/>
        </w:rPr>
        <w:t xml:space="preserve"> </w:t>
      </w:r>
      <w:r>
        <w:rPr>
          <w:rStyle w:val="hps"/>
          <w:rFonts w:cs="Arial"/>
          <w:color w:val="222222"/>
        </w:rPr>
        <w:t>are</w:t>
      </w:r>
      <w:r>
        <w:rPr>
          <w:rFonts w:cs="Arial"/>
          <w:color w:val="222222"/>
        </w:rPr>
        <w:t xml:space="preserve"> </w:t>
      </w:r>
      <w:r>
        <w:rPr>
          <w:rStyle w:val="hps"/>
          <w:rFonts w:cs="Arial"/>
          <w:color w:val="222222"/>
        </w:rPr>
        <w:t>sent to the server</w:t>
      </w:r>
      <w:r>
        <w:rPr>
          <w:rFonts w:cs="Arial"/>
          <w:color w:val="222222"/>
        </w:rPr>
        <w:t xml:space="preserve"> </w:t>
      </w:r>
      <w:r>
        <w:rPr>
          <w:rStyle w:val="hps"/>
          <w:rFonts w:cs="Arial"/>
          <w:color w:val="222222"/>
        </w:rPr>
        <w:t>using the</w:t>
      </w:r>
      <w:r>
        <w:rPr>
          <w:rFonts w:cs="Arial"/>
          <w:color w:val="222222"/>
        </w:rPr>
        <w:t xml:space="preserve"> </w:t>
      </w:r>
      <w:r>
        <w:rPr>
          <w:rStyle w:val="hps"/>
          <w:rFonts w:cs="Arial"/>
          <w:color w:val="222222"/>
        </w:rPr>
        <w:t>Syslog message</w:t>
      </w:r>
      <w:r>
        <w:rPr>
          <w:rFonts w:cs="Arial"/>
          <w:color w:val="222222"/>
        </w:rPr>
        <w:t xml:space="preserve">, or, </w:t>
      </w:r>
      <w:r>
        <w:rPr>
          <w:rStyle w:val="hps"/>
          <w:rFonts w:cs="Arial"/>
          <w:color w:val="222222"/>
        </w:rPr>
        <w:t>to the</w:t>
      </w:r>
      <w:r>
        <w:rPr>
          <w:rFonts w:cs="Arial"/>
          <w:color w:val="222222"/>
        </w:rPr>
        <w:t xml:space="preserve"> </w:t>
      </w:r>
      <w:r>
        <w:rPr>
          <w:rStyle w:val="hps"/>
          <w:rFonts w:cs="Arial"/>
          <w:color w:val="222222"/>
        </w:rPr>
        <w:t>SNMP trap receiver</w:t>
      </w:r>
      <w:r>
        <w:rPr>
          <w:rFonts w:cs="Arial"/>
          <w:color w:val="222222"/>
        </w:rPr>
        <w:t xml:space="preserve"> using SNMP TRAP message. A</w:t>
      </w:r>
      <w:r>
        <w:rPr>
          <w:rStyle w:val="hps"/>
          <w:rFonts w:cs="Arial"/>
          <w:color w:val="222222"/>
        </w:rPr>
        <w:t>ll the</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events</w:t>
      </w:r>
      <w:r>
        <w:rPr>
          <w:rFonts w:cs="Arial"/>
          <w:color w:val="222222"/>
        </w:rPr>
        <w:t xml:space="preserve"> </w:t>
      </w:r>
      <w:r>
        <w:rPr>
          <w:rStyle w:val="hps"/>
          <w:rFonts w:cs="Arial"/>
          <w:color w:val="222222"/>
        </w:rPr>
        <w:t>can be stored in</w:t>
      </w:r>
      <w:r>
        <w:rPr>
          <w:rFonts w:cs="Arial"/>
          <w:color w:val="222222"/>
        </w:rPr>
        <w:t xml:space="preserve"> </w:t>
      </w:r>
      <w:r>
        <w:rPr>
          <w:rStyle w:val="hps"/>
          <w:rFonts w:cs="Arial"/>
          <w:color w:val="222222"/>
        </w:rPr>
        <w:t>non-volatile memory</w:t>
      </w:r>
      <w:r>
        <w:rPr>
          <w:rFonts w:cs="Arial"/>
          <w:color w:val="222222"/>
        </w:rPr>
        <w:t xml:space="preserve"> </w:t>
      </w:r>
      <w:r>
        <w:rPr>
          <w:rStyle w:val="hps"/>
          <w:rFonts w:cs="Arial"/>
          <w:color w:val="222222"/>
        </w:rPr>
        <w:t>for events</w:t>
      </w:r>
      <w:r>
        <w:rPr>
          <w:rFonts w:cs="Arial"/>
          <w:color w:val="222222"/>
        </w:rPr>
        <w:t xml:space="preserve"> </w:t>
      </w:r>
      <w:r>
        <w:rPr>
          <w:rStyle w:val="hps"/>
          <w:rFonts w:cs="Arial"/>
          <w:color w:val="222222"/>
        </w:rPr>
        <w:t>after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reboots</w:t>
      </w:r>
      <w:r>
        <w:rPr>
          <w:rFonts w:cs="Arial"/>
          <w:color w:val="222222"/>
        </w:rPr>
        <w:t xml:space="preserve"> so that they can be utilized to </w:t>
      </w:r>
      <w:r>
        <w:rPr>
          <w:rStyle w:val="hps"/>
          <w:rFonts w:cs="Arial"/>
          <w:color w:val="222222"/>
        </w:rPr>
        <w:t xml:space="preserve">trace the events. </w:t>
      </w:r>
    </w:p>
    <w:p w14:paraId="1C0A74A3" w14:textId="77777777" w:rsidR="001243E2" w:rsidRDefault="00AE569B" w:rsidP="00785787">
      <w:pPr>
        <w:pStyle w:val="a3"/>
        <w:ind w:left="0" w:right="20"/>
        <w:rPr>
          <w:rStyle w:val="hps"/>
          <w:rFonts w:cs="Arial"/>
          <w:color w:val="222222"/>
        </w:rPr>
      </w:pPr>
      <w:r>
        <w:rPr>
          <w:rStyle w:val="hps"/>
          <w:rFonts w:cs="Arial"/>
          <w:color w:val="222222"/>
        </w:rPr>
        <w:t>In order</w:t>
      </w:r>
      <w:r>
        <w:rPr>
          <w:rFonts w:cs="Arial"/>
          <w:color w:val="222222"/>
        </w:rPr>
        <w:t xml:space="preserve"> </w:t>
      </w:r>
      <w:r>
        <w:rPr>
          <w:rStyle w:val="hps"/>
          <w:rFonts w:cs="Arial"/>
          <w:color w:val="222222"/>
        </w:rPr>
        <w:t>to collect</w:t>
      </w:r>
      <w:r>
        <w:rPr>
          <w:rFonts w:cs="Arial"/>
          <w:color w:val="222222"/>
        </w:rPr>
        <w:t xml:space="preserve"> </w:t>
      </w:r>
      <w:r>
        <w:rPr>
          <w:rStyle w:val="hps"/>
          <w:rFonts w:cs="Arial"/>
          <w:color w:val="222222"/>
        </w:rPr>
        <w:t>CM Event</w:t>
      </w:r>
      <w:r>
        <w:rPr>
          <w:rFonts w:cs="Arial"/>
          <w:color w:val="222222"/>
        </w:rPr>
        <w:t xml:space="preserve"> </w:t>
      </w:r>
      <w:r w:rsidR="001243E2">
        <w:rPr>
          <w:rFonts w:cs="Arial"/>
          <w:color w:val="222222"/>
        </w:rPr>
        <w:t xml:space="preserve">the </w:t>
      </w:r>
      <w:r>
        <w:rPr>
          <w:rStyle w:val="hps"/>
          <w:rFonts w:cs="Arial"/>
          <w:color w:val="222222"/>
        </w:rPr>
        <w:t>Event Id</w:t>
      </w:r>
      <w:r>
        <w:rPr>
          <w:rFonts w:cs="Arial"/>
          <w:color w:val="222222"/>
        </w:rPr>
        <w:t xml:space="preserve"> </w:t>
      </w:r>
      <w:r>
        <w:rPr>
          <w:rStyle w:val="hps"/>
          <w:rFonts w:cs="Arial"/>
          <w:color w:val="222222"/>
        </w:rPr>
        <w:t>must be registered</w:t>
      </w:r>
      <w:r>
        <w:rPr>
          <w:rFonts w:cs="Arial"/>
          <w:color w:val="222222"/>
        </w:rPr>
        <w:t xml:space="preserve"> </w:t>
      </w:r>
      <w:r>
        <w:rPr>
          <w:rStyle w:val="hps"/>
          <w:rFonts w:cs="Arial"/>
          <w:color w:val="222222"/>
        </w:rPr>
        <w:t>in the system</w:t>
      </w:r>
      <w:r>
        <w:rPr>
          <w:rFonts w:cs="Arial"/>
          <w:color w:val="222222"/>
        </w:rPr>
        <w:t xml:space="preserve">, and </w:t>
      </w:r>
      <w:r>
        <w:rPr>
          <w:rStyle w:val="hps"/>
          <w:rFonts w:cs="Arial"/>
          <w:color w:val="222222"/>
        </w:rPr>
        <w:t>non-</w:t>
      </w:r>
      <w:r>
        <w:rPr>
          <w:rFonts w:cs="Arial"/>
          <w:color w:val="222222"/>
        </w:rPr>
        <w:t xml:space="preserve">registered </w:t>
      </w:r>
      <w:r>
        <w:rPr>
          <w:rStyle w:val="hps"/>
          <w:rFonts w:cs="Arial"/>
          <w:color w:val="222222"/>
        </w:rPr>
        <w:t>Event</w:t>
      </w:r>
      <w:r>
        <w:rPr>
          <w:rFonts w:cs="Arial"/>
          <w:color w:val="222222"/>
        </w:rPr>
        <w:t xml:space="preserve"> </w:t>
      </w:r>
      <w:r>
        <w:rPr>
          <w:rStyle w:val="hps"/>
          <w:rFonts w:cs="Arial"/>
          <w:color w:val="222222"/>
        </w:rPr>
        <w:t>Event Id</w:t>
      </w:r>
      <w:r>
        <w:rPr>
          <w:rFonts w:cs="Arial"/>
          <w:color w:val="222222"/>
        </w:rPr>
        <w:t xml:space="preserve"> </w:t>
      </w:r>
      <w:r w:rsidR="001243E2">
        <w:rPr>
          <w:rStyle w:val="hps"/>
          <w:rFonts w:cs="Arial"/>
          <w:color w:val="222222"/>
        </w:rPr>
        <w:t>will be</w:t>
      </w:r>
      <w:r>
        <w:rPr>
          <w:rStyle w:val="hps"/>
          <w:rFonts w:cs="Arial"/>
          <w:color w:val="222222"/>
        </w:rPr>
        <w:t xml:space="preserve"> automatically</w:t>
      </w:r>
      <w:r>
        <w:rPr>
          <w:rFonts w:cs="Arial"/>
          <w:color w:val="222222"/>
        </w:rPr>
        <w:t xml:space="preserve"> </w:t>
      </w:r>
      <w:r>
        <w:rPr>
          <w:rStyle w:val="hps"/>
          <w:rFonts w:cs="Arial"/>
          <w:color w:val="222222"/>
        </w:rPr>
        <w:t>discarded.</w:t>
      </w:r>
    </w:p>
    <w:p w14:paraId="58295626" w14:textId="77777777" w:rsidR="00AE569B" w:rsidRDefault="00AE569B" w:rsidP="00785787">
      <w:pPr>
        <w:pStyle w:val="a3"/>
        <w:ind w:left="0" w:right="20"/>
      </w:pPr>
      <w:r>
        <w:rPr>
          <w:rStyle w:val="hps"/>
          <w:rFonts w:cs="Arial"/>
          <w:color w:val="222222"/>
        </w:rPr>
        <w:t>In order to register</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 Id</w:t>
      </w:r>
      <w:r>
        <w:rPr>
          <w:rFonts w:cs="Arial"/>
          <w:color w:val="222222"/>
        </w:rPr>
        <w:t xml:space="preserve">, </w:t>
      </w:r>
      <w:r w:rsidR="001243E2">
        <w:rPr>
          <w:rFonts w:hint="eastAsia"/>
        </w:rPr>
        <w:t>use the following command</w:t>
      </w:r>
      <w:r>
        <w:rPr>
          <w:rStyle w:val="hps"/>
          <w:rFonts w:cs="Arial"/>
          <w:color w:val="222222"/>
        </w:rPr>
        <w:t>.</w:t>
      </w:r>
    </w:p>
    <w:p w14:paraId="44DACDD7" w14:textId="7F0770B4" w:rsidR="00FC4FF1" w:rsidRDefault="00FC4FF1" w:rsidP="00785787">
      <w:pPr>
        <w:pStyle w:val="afffff3"/>
        <w:ind w:left="0" w:right="20"/>
      </w:pPr>
      <w:bookmarkStart w:id="4662" w:name="_Toc391575439"/>
      <w:r>
        <w:t xml:space="preserve">Table </w:t>
      </w:r>
      <w:r w:rsidR="00496ADB">
        <w:t>300</w:t>
      </w:r>
      <w:r w:rsidR="00496ADB">
        <w:rPr>
          <w:rFonts w:hint="eastAsia"/>
        </w:rPr>
        <w:t xml:space="preserve"> </w:t>
      </w:r>
      <w:r>
        <w:rPr>
          <w:rFonts w:hint="eastAsia"/>
        </w:rPr>
        <w:t>CM Event Id registration</w:t>
      </w:r>
      <w:bookmarkEnd w:id="4662"/>
    </w:p>
    <w:tbl>
      <w:tblPr>
        <w:tblStyle w:val="CLIWide"/>
        <w:tblW w:w="0" w:type="auto"/>
        <w:tblLook w:val="01E0" w:firstRow="1" w:lastRow="1" w:firstColumn="1" w:lastColumn="1" w:noHBand="0" w:noVBand="0"/>
      </w:tblPr>
      <w:tblGrid>
        <w:gridCol w:w="4106"/>
        <w:gridCol w:w="4216"/>
      </w:tblGrid>
      <w:tr w:rsidR="00FC4FF1"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2F5F3A" w:rsidRDefault="00FC4FF1" w:rsidP="00785787">
            <w:pPr>
              <w:pStyle w:val="aa"/>
              <w:ind w:right="20"/>
              <w:rPr>
                <w:bCs/>
                <w:sz w:val="18"/>
              </w:rPr>
            </w:pPr>
            <w:r w:rsidRPr="002F5F3A">
              <w:rPr>
                <w:bCs/>
                <w:sz w:val="18"/>
              </w:rPr>
              <w:t>Command</w:t>
            </w:r>
          </w:p>
        </w:tc>
        <w:tc>
          <w:tcPr>
            <w:tcW w:w="4216" w:type="dxa"/>
          </w:tcPr>
          <w:p w14:paraId="36FDDA4D" w14:textId="77777777" w:rsidR="00FC4FF1" w:rsidRPr="002F5F3A" w:rsidRDefault="00FC4FF1" w:rsidP="00785787">
            <w:pPr>
              <w:pStyle w:val="aa"/>
              <w:ind w:right="20"/>
              <w:rPr>
                <w:bCs/>
                <w:sz w:val="18"/>
              </w:rPr>
            </w:pPr>
            <w:r w:rsidRPr="002F5F3A">
              <w:rPr>
                <w:bCs/>
                <w:sz w:val="18"/>
              </w:rPr>
              <w:t>Description</w:t>
            </w:r>
          </w:p>
        </w:tc>
      </w:tr>
      <w:tr w:rsidR="00FC4FF1" w14:paraId="2F0A76A3" w14:textId="77777777" w:rsidTr="00FC4FF1">
        <w:trPr>
          <w:trHeight w:val="327"/>
        </w:trPr>
        <w:tc>
          <w:tcPr>
            <w:tcW w:w="4106" w:type="dxa"/>
          </w:tcPr>
          <w:p w14:paraId="50636E11" w14:textId="77777777" w:rsidR="00FC4FF1" w:rsidRPr="002F5F3A" w:rsidRDefault="00FC4FF1" w:rsidP="00785787">
            <w:pPr>
              <w:pStyle w:val="aa"/>
              <w:ind w:right="20"/>
              <w:rPr>
                <w:b/>
                <w:bCs/>
              </w:rPr>
            </w:pPr>
            <w:r w:rsidRPr="00FC4FF1">
              <w:rPr>
                <w:b/>
                <w:bCs/>
              </w:rPr>
              <w:t>cable event ctrl-event-id &lt;0-4294967295&gt;</w:t>
            </w:r>
          </w:p>
        </w:tc>
        <w:tc>
          <w:tcPr>
            <w:tcW w:w="4216" w:type="dxa"/>
          </w:tcPr>
          <w:p w14:paraId="11827186" w14:textId="77777777" w:rsidR="00FC4FF1" w:rsidRDefault="001243E2" w:rsidP="00785787">
            <w:pPr>
              <w:pStyle w:val="aa"/>
              <w:ind w:right="20"/>
            </w:pPr>
            <w:r>
              <w:t xml:space="preserve">Register the </w:t>
            </w:r>
            <w:r w:rsidR="00FC4FF1">
              <w:rPr>
                <w:rFonts w:hint="eastAsia"/>
              </w:rPr>
              <w:t>Event Id.</w:t>
            </w:r>
          </w:p>
          <w:p w14:paraId="5449D202" w14:textId="77777777" w:rsidR="00FC4FF1" w:rsidRPr="00230534" w:rsidRDefault="00FC4FF1" w:rsidP="00785787">
            <w:pPr>
              <w:pStyle w:val="aa"/>
              <w:ind w:right="20"/>
            </w:pPr>
            <w:r>
              <w:rPr>
                <w:rFonts w:hint="eastAsia"/>
              </w:rPr>
              <w:t xml:space="preserve">Event Id </w:t>
            </w:r>
            <w:r>
              <w:t>“</w:t>
            </w:r>
            <w:r>
              <w:rPr>
                <w:rFonts w:hint="eastAsia"/>
              </w:rPr>
              <w:t>0</w:t>
            </w:r>
            <w:r>
              <w:t>”</w:t>
            </w:r>
            <w:r w:rsidR="001243E2">
              <w:rPr>
                <w:rFonts w:hint="eastAsia"/>
              </w:rPr>
              <w:t xml:space="preserve"> </w:t>
            </w:r>
            <w:r w:rsidR="001243E2">
              <w:t>enables the Event of every CM to be collected in the system.</w:t>
            </w:r>
          </w:p>
        </w:tc>
      </w:tr>
      <w:tr w:rsidR="00FC4FF1" w14:paraId="07FB16DC" w14:textId="77777777" w:rsidTr="00FC4FF1">
        <w:trPr>
          <w:trHeight w:val="327"/>
        </w:trPr>
        <w:tc>
          <w:tcPr>
            <w:tcW w:w="4106" w:type="dxa"/>
          </w:tcPr>
          <w:p w14:paraId="3F7611DF" w14:textId="77777777" w:rsidR="00FC4FF1" w:rsidRPr="00EB011E" w:rsidRDefault="00FC4FF1" w:rsidP="00785787">
            <w:pPr>
              <w:pStyle w:val="aa"/>
              <w:ind w:right="20"/>
              <w:rPr>
                <w:b/>
                <w:bCs/>
              </w:rPr>
            </w:pPr>
            <w:r w:rsidRPr="00FC4FF1">
              <w:rPr>
                <w:b/>
                <w:bCs/>
              </w:rPr>
              <w:t>no cable event ctrl-event-id &lt;0-4294967295&gt;</w:t>
            </w:r>
          </w:p>
        </w:tc>
        <w:tc>
          <w:tcPr>
            <w:tcW w:w="4216" w:type="dxa"/>
          </w:tcPr>
          <w:p w14:paraId="2F987CDE" w14:textId="77777777" w:rsidR="00FC4FF1" w:rsidRPr="00230534" w:rsidRDefault="001243E2" w:rsidP="00785787">
            <w:pPr>
              <w:pStyle w:val="aa"/>
              <w:ind w:right="20"/>
            </w:pPr>
            <w:r>
              <w:t xml:space="preserve">Remove the registered </w:t>
            </w:r>
            <w:r>
              <w:rPr>
                <w:rFonts w:hint="eastAsia"/>
              </w:rPr>
              <w:t>Event Id.</w:t>
            </w:r>
          </w:p>
        </w:tc>
      </w:tr>
    </w:tbl>
    <w:p w14:paraId="46A8B0F7" w14:textId="77777777" w:rsidR="00FC4FF1" w:rsidRDefault="00FC4FF1"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FC4FF1" w:rsidRPr="0032769C" w14:paraId="4FD00CA2" w14:textId="77777777" w:rsidTr="00FC4FF1">
        <w:trPr>
          <w:trHeight w:val="841"/>
        </w:trPr>
        <w:tc>
          <w:tcPr>
            <w:tcW w:w="8435" w:type="dxa"/>
          </w:tcPr>
          <w:p w14:paraId="5099D2AA" w14:textId="77777777" w:rsidR="00FC4FF1" w:rsidRPr="0032769C" w:rsidRDefault="00FC4FF1" w:rsidP="00785787">
            <w:pPr>
              <w:pStyle w:val="aa"/>
              <w:ind w:right="20"/>
              <w:rPr>
                <w:rFonts w:ascii="Courier New" w:hAnsi="Courier New" w:cs="Courier New"/>
              </w:rPr>
            </w:pPr>
          </w:p>
          <w:p w14:paraId="3833A2EB" w14:textId="77777777" w:rsidR="00FC4FF1" w:rsidRPr="0032769C" w:rsidRDefault="00FC4FF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FFDDF13" w14:textId="77777777" w:rsidR="00FC4FF1" w:rsidRDefault="00FC4FF1"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D6FA9" w:rsidRPr="009D6FA9">
              <w:rPr>
                <w:rFonts w:ascii="Courier New" w:hAnsi="Courier New" w:cs="Courier New"/>
                <w:b/>
              </w:rPr>
              <w:t>cable event ctrl-event-id 0</w:t>
            </w:r>
          </w:p>
          <w:p w14:paraId="39639D3E" w14:textId="77777777" w:rsidR="00FC4FF1" w:rsidRDefault="009D6FA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D9415FC" w14:textId="77777777" w:rsidR="00FC4FF1" w:rsidRDefault="00FC4FF1" w:rsidP="00785787">
            <w:pPr>
              <w:pStyle w:val="aa"/>
              <w:ind w:right="20"/>
              <w:rPr>
                <w:rFonts w:ascii="Courier New" w:hAnsi="Courier New" w:cs="Courier New"/>
              </w:rPr>
            </w:pPr>
            <w:r>
              <w:rPr>
                <w:rFonts w:ascii="Courier New" w:hAnsi="Courier New" w:cs="Courier New"/>
              </w:rPr>
              <w:t>Router#</w:t>
            </w:r>
          </w:p>
          <w:p w14:paraId="751C42CE" w14:textId="77777777" w:rsidR="009D6FA9" w:rsidRDefault="009D6FA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83BC601" w14:textId="77777777" w:rsidR="009D6FA9" w:rsidRPr="00F5320C" w:rsidRDefault="009D6FA9" w:rsidP="00785787">
            <w:pPr>
              <w:pStyle w:val="aa"/>
              <w:ind w:right="20"/>
              <w:rPr>
                <w:rFonts w:ascii="Courier New" w:hAnsi="Courier New" w:cs="Courier New"/>
                <w:b/>
                <w:sz w:val="16"/>
              </w:rPr>
            </w:pPr>
          </w:p>
          <w:p w14:paraId="0828073B"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TrapLog Level : 5</w:t>
            </w:r>
          </w:p>
          <w:p w14:paraId="02AA275F"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4B51F2F" w14:textId="77777777" w:rsidR="009D6FA9" w:rsidRPr="00F5320C" w:rsidRDefault="009D6FA9" w:rsidP="00785787">
            <w:pPr>
              <w:pStyle w:val="aa"/>
              <w:ind w:right="20"/>
              <w:rPr>
                <w:rFonts w:ascii="Courier New" w:hAnsi="Courier New" w:cs="Courier New"/>
                <w:sz w:val="16"/>
              </w:rPr>
            </w:pPr>
          </w:p>
          <w:p w14:paraId="437A26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401DC766"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51776E31"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6DCB3B58"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28B08E3D" w14:textId="77777777"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184D89F6" w14:textId="77777777" w:rsidR="009D6FA9" w:rsidRPr="00F5320C" w:rsidRDefault="009D6FA9" w:rsidP="00785787">
            <w:pPr>
              <w:pStyle w:val="aa"/>
              <w:ind w:right="20"/>
              <w:rPr>
                <w:rFonts w:ascii="Courier New" w:hAnsi="Courier New" w:cs="Courier New"/>
                <w:sz w:val="16"/>
              </w:rPr>
            </w:pPr>
          </w:p>
          <w:p w14:paraId="71B2670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64265386" w14:textId="77777777" w:rsidR="00F94903" w:rsidRDefault="00F94903" w:rsidP="00785787">
            <w:pPr>
              <w:pStyle w:val="aa"/>
              <w:ind w:right="20"/>
              <w:rPr>
                <w:rFonts w:ascii="Courier New" w:hAnsi="Courier New" w:cs="Courier New"/>
              </w:rPr>
            </w:pPr>
            <w:r>
              <w:rPr>
                <w:rFonts w:ascii="Courier New" w:hAnsi="Courier New" w:cs="Courier New"/>
              </w:rPr>
              <w:t>Router#</w:t>
            </w:r>
            <w:r>
              <w:t xml:space="preserve"> </w:t>
            </w:r>
            <w:r>
              <w:rPr>
                <w:rFonts w:ascii="Courier New" w:hAnsi="Courier New" w:cs="Courier New" w:hint="eastAsia"/>
                <w:b/>
              </w:rPr>
              <w:t>clear</w:t>
            </w:r>
            <w:r w:rsidRPr="009D6FA9">
              <w:rPr>
                <w:rFonts w:ascii="Courier New" w:hAnsi="Courier New" w:cs="Courier New"/>
                <w:b/>
              </w:rPr>
              <w:t xml:space="preserve"> cable event</w:t>
            </w:r>
          </w:p>
          <w:p w14:paraId="2D5F2481" w14:textId="77777777" w:rsidR="009D6FA9" w:rsidRDefault="009D6FA9" w:rsidP="00785787">
            <w:pPr>
              <w:pStyle w:val="aa"/>
              <w:ind w:right="20"/>
              <w:rPr>
                <w:rFonts w:ascii="Courier New" w:hAnsi="Courier New" w:cs="Courier New"/>
              </w:rPr>
            </w:pPr>
            <w:r>
              <w:rPr>
                <w:rFonts w:ascii="Courier New" w:hAnsi="Courier New" w:cs="Courier New"/>
              </w:rPr>
              <w:t>Router#</w:t>
            </w:r>
          </w:p>
          <w:p w14:paraId="36084720"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769D5D6E" w14:textId="77777777" w:rsidR="00F94903" w:rsidRPr="00F5320C" w:rsidRDefault="00F94903" w:rsidP="00785787">
            <w:pPr>
              <w:pStyle w:val="aa"/>
              <w:ind w:right="20"/>
              <w:rPr>
                <w:rFonts w:ascii="Courier New" w:hAnsi="Courier New" w:cs="Courier New"/>
                <w:b/>
                <w:sz w:val="16"/>
              </w:rPr>
            </w:pPr>
          </w:p>
          <w:p w14:paraId="0E1637C1"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TrapLog Level : 5</w:t>
            </w:r>
          </w:p>
          <w:p w14:paraId="0565A515" w14:textId="77777777"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277AD26C" w14:textId="77777777" w:rsidR="00F94903" w:rsidRPr="00F5320C" w:rsidRDefault="00F94903" w:rsidP="00785787">
            <w:pPr>
              <w:pStyle w:val="aa"/>
              <w:ind w:right="20"/>
              <w:rPr>
                <w:rFonts w:ascii="Courier New" w:hAnsi="Courier New" w:cs="Courier New"/>
                <w:sz w:val="16"/>
              </w:rPr>
            </w:pPr>
          </w:p>
          <w:p w14:paraId="2DE75120"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2014F0" w14:textId="77777777" w:rsidR="009D6FA9" w:rsidRPr="0032769C" w:rsidRDefault="009D6FA9" w:rsidP="00785787">
            <w:pPr>
              <w:pStyle w:val="aa"/>
              <w:ind w:right="20"/>
              <w:rPr>
                <w:rFonts w:ascii="Courier New" w:hAnsi="Courier New" w:cs="Courier New"/>
              </w:rPr>
            </w:pPr>
          </w:p>
        </w:tc>
      </w:tr>
    </w:tbl>
    <w:p w14:paraId="7B818DB2" w14:textId="77777777" w:rsidR="009B351B" w:rsidRDefault="00F94903" w:rsidP="00785787">
      <w:pPr>
        <w:pStyle w:val="3"/>
        <w:ind w:left="0" w:right="20"/>
      </w:pPr>
      <w:bookmarkStart w:id="4663" w:name="_Toc444695366"/>
      <w:r>
        <w:rPr>
          <w:rFonts w:hint="eastAsia"/>
        </w:rPr>
        <w:t xml:space="preserve">Event </w:t>
      </w:r>
      <w:r w:rsidR="009B351B">
        <w:rPr>
          <w:rFonts w:hint="eastAsia"/>
        </w:rPr>
        <w:t>Log</w:t>
      </w:r>
      <w:r w:rsidR="00E07FB5">
        <w:rPr>
          <w:rFonts w:hint="eastAsia"/>
        </w:rPr>
        <w:t xml:space="preserve"> Control</w:t>
      </w:r>
      <w:bookmarkEnd w:id="4663"/>
    </w:p>
    <w:p w14:paraId="3425E69E" w14:textId="77777777" w:rsidR="00134081" w:rsidRDefault="00A24AAE" w:rsidP="00785787">
      <w:pPr>
        <w:pStyle w:val="a3"/>
        <w:ind w:left="0" w:right="20"/>
      </w:pPr>
      <w:r>
        <w:rPr>
          <w:rStyle w:val="hps"/>
          <w:rFonts w:cs="Arial" w:hint="eastAsia"/>
          <w:color w:val="222222"/>
        </w:rPr>
        <w:t>T</w:t>
      </w:r>
      <w:r>
        <w:rPr>
          <w:rStyle w:val="hps"/>
          <w:rFonts w:cs="Arial"/>
          <w:color w:val="222222"/>
        </w:rPr>
        <w:t>h</w:t>
      </w:r>
      <w:r>
        <w:rPr>
          <w:rStyle w:val="hps"/>
          <w:rFonts w:cs="Arial" w:hint="eastAsia"/>
          <w:color w:val="222222"/>
        </w:rPr>
        <w:t xml:space="preserve">e </w:t>
      </w:r>
      <w:r w:rsidR="00134081">
        <w:rPr>
          <w:rStyle w:val="hps"/>
          <w:rFonts w:cs="Arial"/>
          <w:color w:val="222222"/>
        </w:rPr>
        <w:t>Event</w:t>
      </w:r>
      <w:r w:rsidR="00134081">
        <w:rPr>
          <w:rFonts w:cs="Arial"/>
          <w:color w:val="222222"/>
        </w:rPr>
        <w:t xml:space="preserve"> </w:t>
      </w:r>
      <w:r w:rsidR="00134081">
        <w:rPr>
          <w:rStyle w:val="hps"/>
          <w:rFonts w:cs="Arial"/>
          <w:color w:val="222222"/>
        </w:rPr>
        <w:t>that</w:t>
      </w:r>
      <w:r w:rsidR="00134081">
        <w:rPr>
          <w:rFonts w:cs="Arial"/>
          <w:color w:val="222222"/>
        </w:rPr>
        <w:t xml:space="preserve"> </w:t>
      </w:r>
      <w:r w:rsidR="00134081">
        <w:rPr>
          <w:rStyle w:val="hps"/>
          <w:rFonts w:cs="Arial"/>
          <w:color w:val="222222"/>
        </w:rPr>
        <w:t>occurs</w:t>
      </w:r>
      <w:r w:rsidR="00134081">
        <w:rPr>
          <w:rFonts w:cs="Arial"/>
          <w:color w:val="222222"/>
        </w:rPr>
        <w:t xml:space="preserve"> </w:t>
      </w:r>
      <w:r w:rsidR="00134081">
        <w:rPr>
          <w:rStyle w:val="hps"/>
          <w:rFonts w:cs="Arial"/>
          <w:color w:val="222222"/>
        </w:rPr>
        <w:t>in</w:t>
      </w:r>
      <w:r w:rsidR="00134081">
        <w:rPr>
          <w:rFonts w:cs="Arial"/>
          <w:color w:val="222222"/>
        </w:rPr>
        <w:t xml:space="preserve"> </w:t>
      </w:r>
      <w:r w:rsidR="00134081">
        <w:rPr>
          <w:rStyle w:val="hps"/>
          <w:rFonts w:cs="Arial"/>
          <w:color w:val="222222"/>
        </w:rPr>
        <w:t>each CM</w:t>
      </w:r>
      <w:r w:rsidR="00134081">
        <w:rPr>
          <w:rFonts w:cs="Arial"/>
          <w:color w:val="222222"/>
        </w:rPr>
        <w:t xml:space="preserve"> </w:t>
      </w:r>
      <w:r w:rsidR="00134081">
        <w:rPr>
          <w:rStyle w:val="hps"/>
          <w:rFonts w:cs="Arial"/>
          <w:color w:val="222222"/>
        </w:rPr>
        <w:t>is written</w:t>
      </w:r>
      <w:r w:rsidR="00134081">
        <w:rPr>
          <w:rFonts w:cs="Arial"/>
          <w:color w:val="222222"/>
        </w:rPr>
        <w:t xml:space="preserve"> </w:t>
      </w:r>
      <w:r w:rsidR="00134081">
        <w:rPr>
          <w:rStyle w:val="hps"/>
          <w:rFonts w:cs="Arial"/>
          <w:color w:val="222222"/>
        </w:rPr>
        <w:t>in</w:t>
      </w:r>
      <w:r w:rsidR="00134081">
        <w:rPr>
          <w:rFonts w:cs="Arial"/>
          <w:color w:val="222222"/>
        </w:rPr>
        <w:t xml:space="preserve"> </w:t>
      </w:r>
      <w:r>
        <w:rPr>
          <w:rFonts w:cs="Arial"/>
          <w:color w:val="222222"/>
        </w:rPr>
        <w:t>a</w:t>
      </w:r>
      <w:r w:rsidRPr="00A24AAE">
        <w:rPr>
          <w:rStyle w:val="hps"/>
          <w:rFonts w:cs="Arial"/>
          <w:color w:val="222222"/>
        </w:rPr>
        <w:t xml:space="preserve"> </w:t>
      </w:r>
      <w:r>
        <w:rPr>
          <w:rStyle w:val="hps"/>
          <w:rFonts w:cs="Arial"/>
          <w:color w:val="222222"/>
        </w:rPr>
        <w:t>volatile</w:t>
      </w:r>
      <w:r>
        <w:rPr>
          <w:rFonts w:cs="Arial"/>
          <w:color w:val="222222"/>
        </w:rPr>
        <w:t xml:space="preserve"> local log which will be recorded into a permanent storage. The stored information at the permanent storage</w:t>
      </w:r>
      <w:r>
        <w:rPr>
          <w:rStyle w:val="hps"/>
          <w:rFonts w:cs="Arial"/>
          <w:color w:val="222222"/>
        </w:rPr>
        <w:t xml:space="preserve"> will be used to restore the </w:t>
      </w:r>
      <w:r>
        <w:rPr>
          <w:rFonts w:hint="eastAsia"/>
        </w:rPr>
        <w:t>Event Table</w:t>
      </w:r>
      <w:r>
        <w:rPr>
          <w:rStyle w:val="hps"/>
          <w:rFonts w:cs="Arial"/>
          <w:color w:val="222222"/>
        </w:rPr>
        <w:t xml:space="preserve"> to the event status </w:t>
      </w:r>
      <w:r w:rsidR="00134081">
        <w:rPr>
          <w:rStyle w:val="hps"/>
          <w:rFonts w:cs="Arial"/>
          <w:color w:val="222222"/>
        </w:rPr>
        <w:t>after</w:t>
      </w:r>
      <w:r w:rsidR="00134081">
        <w:rPr>
          <w:rFonts w:cs="Arial"/>
          <w:color w:val="222222"/>
        </w:rPr>
        <w:t xml:space="preserve"> </w:t>
      </w:r>
      <w:r w:rsidR="00134081">
        <w:rPr>
          <w:rStyle w:val="hps"/>
          <w:rFonts w:cs="Arial"/>
          <w:color w:val="222222"/>
        </w:rPr>
        <w:t>the system</w:t>
      </w:r>
      <w:r w:rsidR="00134081">
        <w:rPr>
          <w:rFonts w:cs="Arial"/>
          <w:color w:val="222222"/>
        </w:rPr>
        <w:t xml:space="preserve"> </w:t>
      </w:r>
      <w:r w:rsidR="00134081">
        <w:rPr>
          <w:rStyle w:val="hps"/>
          <w:rFonts w:cs="Arial"/>
          <w:color w:val="222222"/>
        </w:rPr>
        <w:t>reboots</w:t>
      </w:r>
      <w:r>
        <w:rPr>
          <w:rStyle w:val="hps"/>
          <w:rFonts w:cs="Arial"/>
          <w:color w:val="222222"/>
        </w:rPr>
        <w:t>.</w:t>
      </w:r>
    </w:p>
    <w:p w14:paraId="2D0D061A" w14:textId="77777777" w:rsidR="00A24AAE" w:rsidRDefault="00A24AAE" w:rsidP="00785787">
      <w:pPr>
        <w:pStyle w:val="a3"/>
        <w:ind w:left="0" w:right="20"/>
      </w:pPr>
      <w:r>
        <w:rPr>
          <w:rStyle w:val="hps"/>
          <w:rFonts w:cs="Arial"/>
          <w:color w:val="222222"/>
        </w:rPr>
        <w:t>The Event Logs</w:t>
      </w:r>
      <w:r>
        <w:rPr>
          <w:rFonts w:cs="Arial"/>
          <w:color w:val="222222"/>
        </w:rPr>
        <w:t xml:space="preserve"> which </w:t>
      </w:r>
      <w:r>
        <w:rPr>
          <w:rStyle w:val="hps"/>
          <w:rFonts w:cs="Arial"/>
          <w:color w:val="222222"/>
        </w:rPr>
        <w:t>CM</w:t>
      </w:r>
      <w:r>
        <w:rPr>
          <w:rFonts w:cs="Arial"/>
          <w:color w:val="222222"/>
        </w:rPr>
        <w:t xml:space="preserve"> generates </w:t>
      </w:r>
      <w:r>
        <w:rPr>
          <w:rStyle w:val="hps"/>
          <w:rFonts w:cs="Arial"/>
          <w:color w:val="222222"/>
        </w:rPr>
        <w:t>can be transferred to</w:t>
      </w:r>
      <w:r w:rsidRPr="00A24AAE">
        <w:rPr>
          <w:rFonts w:cs="Arial"/>
          <w:color w:val="222222"/>
        </w:rPr>
        <w:t xml:space="preserve"> </w:t>
      </w:r>
      <w:r>
        <w:rPr>
          <w:rFonts w:cs="Arial"/>
          <w:color w:val="222222"/>
        </w:rPr>
        <w:t xml:space="preserve">syslog </w:t>
      </w:r>
      <w:r>
        <w:rPr>
          <w:rStyle w:val="hps"/>
          <w:rFonts w:cs="Arial"/>
          <w:color w:val="222222"/>
        </w:rPr>
        <w:t>servers</w:t>
      </w:r>
      <w:r w:rsidR="004A428C">
        <w:rPr>
          <w:rFonts w:cs="Arial"/>
          <w:color w:val="222222"/>
        </w:rPr>
        <w:t xml:space="preserve"> </w:t>
      </w:r>
      <w:r w:rsidR="004A428C">
        <w:rPr>
          <w:rStyle w:val="hps"/>
          <w:rFonts w:cs="Arial"/>
          <w:color w:val="222222"/>
        </w:rPr>
        <w:t>according to</w:t>
      </w:r>
      <w:r w:rsidR="004A428C">
        <w:rPr>
          <w:rFonts w:cs="Arial"/>
          <w:color w:val="222222"/>
        </w:rPr>
        <w:t xml:space="preserve"> </w:t>
      </w:r>
      <w:r w:rsidR="004A428C">
        <w:rPr>
          <w:rStyle w:val="hps"/>
          <w:rFonts w:cs="Arial"/>
          <w:color w:val="222222"/>
        </w:rPr>
        <w:t>the</w:t>
      </w:r>
      <w:r w:rsidR="004A428C">
        <w:rPr>
          <w:rFonts w:cs="Arial"/>
          <w:color w:val="222222"/>
        </w:rPr>
        <w:t xml:space="preserve"> </w:t>
      </w:r>
      <w:r w:rsidR="004A428C">
        <w:rPr>
          <w:rStyle w:val="hps"/>
          <w:rFonts w:cs="Arial"/>
          <w:color w:val="222222"/>
        </w:rPr>
        <w:t>operator</w:t>
      </w:r>
      <w:r w:rsidR="004A428C">
        <w:rPr>
          <w:rFonts w:cs="Arial"/>
          <w:color w:val="222222"/>
        </w:rPr>
        <w:t xml:space="preserve">'s preference. They can issue </w:t>
      </w:r>
      <w:r w:rsidR="004A428C">
        <w:rPr>
          <w:rStyle w:val="hps"/>
          <w:rFonts w:cs="Arial"/>
          <w:color w:val="222222"/>
        </w:rPr>
        <w:t>SNMP TRAP</w:t>
      </w:r>
      <w:r>
        <w:rPr>
          <w:rFonts w:cs="Arial"/>
          <w:color w:val="222222"/>
        </w:rPr>
        <w:t xml:space="preserve"> </w:t>
      </w:r>
      <w:r w:rsidR="004A428C">
        <w:rPr>
          <w:rFonts w:cs="Arial"/>
          <w:color w:val="222222"/>
        </w:rPr>
        <w:t xml:space="preserve">to </w:t>
      </w:r>
      <w:r>
        <w:rPr>
          <w:rFonts w:cs="Arial"/>
          <w:color w:val="222222"/>
        </w:rPr>
        <w:t xml:space="preserve">SNMP Trap Receiver. </w:t>
      </w:r>
    </w:p>
    <w:p w14:paraId="67AFF0F4" w14:textId="77777777" w:rsidR="00F755D0" w:rsidRDefault="00F755D0" w:rsidP="00785787">
      <w:pPr>
        <w:pStyle w:val="a3"/>
        <w:ind w:left="0" w:right="20"/>
        <w:rPr>
          <w:rStyle w:val="hps"/>
          <w:rFonts w:cs="Arial"/>
          <w:color w:val="222222"/>
        </w:rPr>
      </w:pPr>
    </w:p>
    <w:p w14:paraId="63BBB4DA" w14:textId="77777777" w:rsidR="00243911" w:rsidRDefault="004A428C" w:rsidP="00785787">
      <w:pPr>
        <w:pStyle w:val="a3"/>
        <w:ind w:left="0" w:right="20"/>
      </w:pPr>
      <w:r>
        <w:rPr>
          <w:rStyle w:val="hps"/>
          <w:rFonts w:cs="Arial"/>
          <w:color w:val="222222"/>
        </w:rPr>
        <w:lastRenderedPageBreak/>
        <w:t>In order to manage</w:t>
      </w:r>
      <w:r>
        <w:rPr>
          <w:rFonts w:cs="Arial"/>
          <w:color w:val="222222"/>
        </w:rPr>
        <w:t xml:space="preserve"> </w:t>
      </w:r>
      <w:r>
        <w:rPr>
          <w:rStyle w:val="hps"/>
          <w:rFonts w:cs="Arial"/>
          <w:color w:val="222222"/>
        </w:rPr>
        <w:t>Event Log</w:t>
      </w:r>
      <w:r>
        <w:rPr>
          <w:rFonts w:cs="Arial"/>
          <w:color w:val="222222"/>
        </w:rPr>
        <w:t xml:space="preserve">, </w:t>
      </w:r>
      <w:r>
        <w:rPr>
          <w:rStyle w:val="hps"/>
          <w:rFonts w:cs="Arial"/>
          <w:color w:val="222222"/>
        </w:rPr>
        <w:t>use the</w:t>
      </w:r>
      <w:r>
        <w:rPr>
          <w:rFonts w:cs="Arial"/>
          <w:color w:val="222222"/>
        </w:rPr>
        <w:t xml:space="preserve"> </w:t>
      </w:r>
      <w:r>
        <w:rPr>
          <w:rStyle w:val="hps"/>
          <w:rFonts w:cs="Arial"/>
          <w:color w:val="222222"/>
        </w:rPr>
        <w:t>following</w:t>
      </w:r>
      <w:r>
        <w:rPr>
          <w:rFonts w:cs="Arial"/>
          <w:color w:val="222222"/>
        </w:rPr>
        <w:t xml:space="preserve"> </w:t>
      </w:r>
      <w:r>
        <w:rPr>
          <w:rStyle w:val="hps"/>
          <w:rFonts w:cs="Arial"/>
          <w:color w:val="222222"/>
        </w:rPr>
        <w:t>command</w:t>
      </w:r>
      <w:r>
        <w:rPr>
          <w:rFonts w:cs="Arial"/>
          <w:color w:val="222222"/>
        </w:rPr>
        <w:t>s.</w:t>
      </w:r>
    </w:p>
    <w:p w14:paraId="331604D5" w14:textId="65C93A1C" w:rsidR="00F94903" w:rsidRDefault="00F94903" w:rsidP="00785787">
      <w:pPr>
        <w:pStyle w:val="afffff3"/>
        <w:ind w:left="0" w:right="20"/>
      </w:pPr>
      <w:bookmarkStart w:id="4664" w:name="_Toc391575440"/>
      <w:r>
        <w:t xml:space="preserve">Table </w:t>
      </w:r>
      <w:r w:rsidR="0065459F">
        <w:t>301</w:t>
      </w:r>
      <w:r w:rsidR="0065459F">
        <w:rPr>
          <w:rFonts w:hint="eastAsia"/>
        </w:rPr>
        <w:t xml:space="preserve"> </w:t>
      </w:r>
      <w:r w:rsidR="00F5320C">
        <w:rPr>
          <w:rFonts w:hint="eastAsia"/>
        </w:rPr>
        <w:t>E</w:t>
      </w:r>
      <w:r>
        <w:rPr>
          <w:rFonts w:hint="eastAsia"/>
        </w:rPr>
        <w:t xml:space="preserve">vent </w:t>
      </w:r>
      <w:r w:rsidR="00F5320C">
        <w:rPr>
          <w:rFonts w:hint="eastAsia"/>
        </w:rPr>
        <w:t>L</w:t>
      </w:r>
      <w:r>
        <w:rPr>
          <w:rFonts w:hint="eastAsia"/>
        </w:rPr>
        <w:t>og</w:t>
      </w:r>
      <w:r w:rsidR="00F5320C">
        <w:rPr>
          <w:rFonts w:hint="eastAsia"/>
        </w:rPr>
        <w:t xml:space="preserve"> Control</w:t>
      </w:r>
      <w:bookmarkEnd w:id="4664"/>
    </w:p>
    <w:tbl>
      <w:tblPr>
        <w:tblStyle w:val="CLIWide"/>
        <w:tblW w:w="0" w:type="auto"/>
        <w:tblLayout w:type="fixed"/>
        <w:tblLook w:val="01E0" w:firstRow="1" w:lastRow="1" w:firstColumn="1" w:lastColumn="1" w:noHBand="0" w:noVBand="0"/>
      </w:tblPr>
      <w:tblGrid>
        <w:gridCol w:w="5098"/>
        <w:gridCol w:w="3224"/>
      </w:tblGrid>
      <w:tr w:rsidR="00F94903"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2F5F3A" w:rsidRDefault="00F94903" w:rsidP="00785787">
            <w:pPr>
              <w:pStyle w:val="aa"/>
              <w:ind w:right="20"/>
              <w:rPr>
                <w:bCs/>
                <w:sz w:val="18"/>
              </w:rPr>
            </w:pPr>
            <w:r w:rsidRPr="002F5F3A">
              <w:rPr>
                <w:bCs/>
                <w:sz w:val="18"/>
              </w:rPr>
              <w:t>Command</w:t>
            </w:r>
          </w:p>
        </w:tc>
        <w:tc>
          <w:tcPr>
            <w:tcW w:w="3224" w:type="dxa"/>
          </w:tcPr>
          <w:p w14:paraId="79D69F60" w14:textId="77777777" w:rsidR="00F94903" w:rsidRPr="002F5F3A" w:rsidRDefault="00F94903" w:rsidP="00785787">
            <w:pPr>
              <w:pStyle w:val="aa"/>
              <w:ind w:right="20"/>
              <w:rPr>
                <w:bCs/>
                <w:sz w:val="18"/>
              </w:rPr>
            </w:pPr>
            <w:r w:rsidRPr="002F5F3A">
              <w:rPr>
                <w:bCs/>
                <w:sz w:val="18"/>
              </w:rPr>
              <w:t>Description</w:t>
            </w:r>
          </w:p>
        </w:tc>
      </w:tr>
      <w:tr w:rsidR="00F94903" w14:paraId="0E29FCD2" w14:textId="77777777" w:rsidTr="00E07FB5">
        <w:trPr>
          <w:trHeight w:val="327"/>
        </w:trPr>
        <w:tc>
          <w:tcPr>
            <w:tcW w:w="5098" w:type="dxa"/>
          </w:tcPr>
          <w:p w14:paraId="3EB24C05" w14:textId="77777777" w:rsidR="00336C67" w:rsidRDefault="00060EAC" w:rsidP="00785787">
            <w:pPr>
              <w:pStyle w:val="aa"/>
              <w:ind w:right="20"/>
              <w:rPr>
                <w:b/>
                <w:bCs/>
              </w:rPr>
            </w:pPr>
            <w:r w:rsidRPr="00060EAC">
              <w:rPr>
                <w:b/>
                <w:bCs/>
              </w:rPr>
              <w:t>cable event control</w:t>
            </w:r>
            <w:r>
              <w:rPr>
                <w:rFonts w:hint="eastAsia"/>
                <w:b/>
                <w:bCs/>
              </w:rPr>
              <w:t xml:space="preserve"> </w:t>
            </w:r>
            <w:r w:rsidRPr="00060EAC">
              <w:rPr>
                <w:b/>
                <w:bCs/>
              </w:rPr>
              <w:t>(all|&lt;0-8&gt;|alerts|critical|</w:t>
            </w:r>
          </w:p>
          <w:p w14:paraId="591B247F" w14:textId="77777777" w:rsidR="00F94903" w:rsidRPr="002F5F3A" w:rsidRDefault="00060EAC" w:rsidP="00785787">
            <w:pPr>
              <w:pStyle w:val="aa"/>
              <w:ind w:right="20"/>
              <w:rPr>
                <w:b/>
                <w:bCs/>
              </w:rPr>
            </w:pPr>
            <w:r w:rsidRPr="00060EAC">
              <w:rPr>
                <w:b/>
                <w:bCs/>
              </w:rPr>
              <w:t>debugging|emergencies|errors|informational|notifications|warnings|trace) volatile</w:t>
            </w:r>
          </w:p>
        </w:tc>
        <w:tc>
          <w:tcPr>
            <w:tcW w:w="3224" w:type="dxa"/>
          </w:tcPr>
          <w:p w14:paraId="0153FD53" w14:textId="77777777" w:rsidR="004A428C" w:rsidRPr="00230534" w:rsidRDefault="00F52EBF" w:rsidP="00785787">
            <w:pPr>
              <w:pStyle w:val="aa"/>
              <w:ind w:right="20"/>
            </w:pPr>
            <w:r>
              <w:rPr>
                <w:rStyle w:val="hps"/>
                <w:color w:val="222222"/>
              </w:rPr>
              <w:t xml:space="preserve">Write the </w:t>
            </w:r>
            <w:r w:rsidR="004A428C">
              <w:rPr>
                <w:rStyle w:val="hps"/>
                <w:color w:val="222222"/>
              </w:rPr>
              <w:t>Event</w:t>
            </w:r>
            <w:r>
              <w:rPr>
                <w:rStyle w:val="hps"/>
                <w:color w:val="222222"/>
              </w:rPr>
              <w:t>s</w:t>
            </w:r>
            <w:r w:rsidR="004A428C">
              <w:rPr>
                <w:color w:val="222222"/>
              </w:rPr>
              <w:t xml:space="preserve"> </w:t>
            </w:r>
            <w:r>
              <w:rPr>
                <w:rStyle w:val="hps"/>
                <w:color w:val="222222"/>
              </w:rPr>
              <w:t>of</w:t>
            </w:r>
            <w:r w:rsidR="004A428C">
              <w:rPr>
                <w:color w:val="222222"/>
              </w:rPr>
              <w:t xml:space="preserve"> </w:t>
            </w:r>
            <w:r>
              <w:rPr>
                <w:rStyle w:val="hps"/>
                <w:color w:val="222222"/>
              </w:rPr>
              <w:t xml:space="preserve">specified </w:t>
            </w:r>
            <w:r w:rsidR="004A428C">
              <w:rPr>
                <w:rStyle w:val="hps"/>
                <w:color w:val="222222"/>
              </w:rPr>
              <w:t>Event Level</w:t>
            </w:r>
            <w:r w:rsidR="004A428C">
              <w:rPr>
                <w:color w:val="222222"/>
              </w:rPr>
              <w:t xml:space="preserve"> </w:t>
            </w:r>
            <w:r>
              <w:rPr>
                <w:rStyle w:val="hps"/>
                <w:color w:val="222222"/>
              </w:rPr>
              <w:t>to</w:t>
            </w:r>
            <w:r w:rsidR="004A428C">
              <w:rPr>
                <w:color w:val="222222"/>
              </w:rPr>
              <w:t xml:space="preserve"> </w:t>
            </w:r>
            <w:r w:rsidR="004A428C">
              <w:rPr>
                <w:rStyle w:val="hps"/>
                <w:color w:val="222222"/>
              </w:rPr>
              <w:t>volatile storage</w:t>
            </w:r>
            <w:r w:rsidR="004A428C">
              <w:rPr>
                <w:color w:val="222222"/>
              </w:rPr>
              <w:t xml:space="preserve"> </w:t>
            </w:r>
            <w:r w:rsidR="004A428C">
              <w:rPr>
                <w:rStyle w:val="hps"/>
                <w:color w:val="222222"/>
              </w:rPr>
              <w:t>only</w:t>
            </w:r>
            <w:r w:rsidR="004A428C">
              <w:rPr>
                <w:color w:val="222222"/>
              </w:rPr>
              <w:t>.</w:t>
            </w:r>
          </w:p>
        </w:tc>
      </w:tr>
      <w:tr w:rsidR="00F94903" w14:paraId="4105D06F" w14:textId="77777777" w:rsidTr="00E07FB5">
        <w:trPr>
          <w:trHeight w:val="327"/>
        </w:trPr>
        <w:tc>
          <w:tcPr>
            <w:tcW w:w="5098" w:type="dxa"/>
          </w:tcPr>
          <w:p w14:paraId="7BD4C972" w14:textId="77777777" w:rsidR="00336C67" w:rsidRDefault="00060EAC" w:rsidP="00785787">
            <w:pPr>
              <w:pStyle w:val="aa"/>
              <w:ind w:right="20"/>
              <w:rPr>
                <w:b/>
                <w:bCs/>
              </w:rPr>
            </w:pPr>
            <w:r>
              <w:rPr>
                <w:rFonts w:hint="eastAsia"/>
                <w:b/>
                <w:bCs/>
              </w:rPr>
              <w:t xml:space="preserve">no </w:t>
            </w:r>
            <w:r w:rsidRPr="00060EAC">
              <w:rPr>
                <w:b/>
                <w:bCs/>
              </w:rPr>
              <w:t>cable event control</w:t>
            </w:r>
            <w:r>
              <w:rPr>
                <w:rFonts w:hint="eastAsia"/>
                <w:b/>
                <w:bCs/>
              </w:rPr>
              <w:t xml:space="preserve"> </w:t>
            </w:r>
            <w:r w:rsidRPr="00060EAC">
              <w:rPr>
                <w:b/>
                <w:bCs/>
              </w:rPr>
              <w:t>(all|&lt;0-8&gt;|alerts|critical|</w:t>
            </w:r>
          </w:p>
          <w:p w14:paraId="2D4118DB" w14:textId="77777777" w:rsidR="00F94903" w:rsidRPr="00EB011E" w:rsidRDefault="00060EAC" w:rsidP="00785787">
            <w:pPr>
              <w:pStyle w:val="aa"/>
              <w:ind w:right="20"/>
              <w:rPr>
                <w:b/>
                <w:bCs/>
              </w:rPr>
            </w:pPr>
            <w:r w:rsidRPr="00060EAC">
              <w:rPr>
                <w:b/>
                <w:bCs/>
              </w:rPr>
              <w:t>debugging|emergencies|errors|informational|notifications|warnings|trace) volatile</w:t>
            </w:r>
          </w:p>
        </w:tc>
        <w:tc>
          <w:tcPr>
            <w:tcW w:w="3224" w:type="dxa"/>
          </w:tcPr>
          <w:p w14:paraId="35636426" w14:textId="77777777" w:rsidR="00F52EBF" w:rsidRPr="00230534" w:rsidRDefault="00F52EBF" w:rsidP="00785787">
            <w:pPr>
              <w:pStyle w:val="aa"/>
              <w:ind w:right="20"/>
            </w:pPr>
            <w:r>
              <w:rPr>
                <w:rStyle w:val="hps"/>
                <w:color w:val="222222"/>
              </w:rPr>
              <w:t>Write the Events</w:t>
            </w:r>
            <w:r>
              <w:rPr>
                <w:color w:val="222222"/>
              </w:rPr>
              <w:t xml:space="preserve"> </w:t>
            </w:r>
            <w:r>
              <w:rPr>
                <w:rStyle w:val="hps"/>
                <w:color w:val="222222"/>
              </w:rPr>
              <w:t>of</w:t>
            </w:r>
            <w:r>
              <w:rPr>
                <w:color w:val="222222"/>
              </w:rPr>
              <w:t xml:space="preserve"> </w:t>
            </w:r>
            <w:r>
              <w:rPr>
                <w:rStyle w:val="hps"/>
                <w:color w:val="222222"/>
              </w:rPr>
              <w:t>specified Event Level</w:t>
            </w:r>
            <w:r>
              <w:rPr>
                <w:color w:val="222222"/>
              </w:rPr>
              <w:t xml:space="preserve"> </w:t>
            </w:r>
            <w:r>
              <w:rPr>
                <w:rStyle w:val="hps"/>
                <w:color w:val="222222"/>
              </w:rPr>
              <w:t>to</w:t>
            </w:r>
            <w:r>
              <w:rPr>
                <w:color w:val="222222"/>
              </w:rPr>
              <w:t xml:space="preserve"> </w:t>
            </w:r>
            <w:r>
              <w:rPr>
                <w:rFonts w:hint="eastAsia"/>
              </w:rPr>
              <w:t>non</w:t>
            </w:r>
            <w:r>
              <w:rPr>
                <w:rStyle w:val="hps"/>
                <w:color w:val="222222"/>
              </w:rPr>
              <w:t>-volatile storage</w:t>
            </w:r>
            <w:r>
              <w:rPr>
                <w:color w:val="222222"/>
              </w:rPr>
              <w:t xml:space="preserve"> </w:t>
            </w:r>
            <w:r>
              <w:rPr>
                <w:rStyle w:val="hps"/>
                <w:color w:val="222222"/>
              </w:rPr>
              <w:t>only</w:t>
            </w:r>
          </w:p>
        </w:tc>
      </w:tr>
      <w:tr w:rsidR="00336C67" w14:paraId="10B07F80" w14:textId="77777777" w:rsidTr="00E07FB5">
        <w:trPr>
          <w:trHeight w:val="544"/>
        </w:trPr>
        <w:tc>
          <w:tcPr>
            <w:tcW w:w="5098" w:type="dxa"/>
          </w:tcPr>
          <w:p w14:paraId="171A08DF" w14:textId="77777777" w:rsidR="00336C67" w:rsidRDefault="00336C67" w:rsidP="00785787">
            <w:pPr>
              <w:pStyle w:val="aa"/>
              <w:ind w:right="20"/>
              <w:rPr>
                <w:b/>
                <w:bCs/>
              </w:rPr>
            </w:pPr>
            <w:r w:rsidRPr="00336C67">
              <w:rPr>
                <w:b/>
                <w:bCs/>
              </w:rPr>
              <w:t>cable event control (all|&lt;0-8&gt;|alerts|critical|</w:t>
            </w:r>
          </w:p>
          <w:p w14:paraId="5CD2FE9E" w14:textId="77777777" w:rsid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257EE8AA" w14:textId="77777777" w:rsidR="000D1914" w:rsidRDefault="000D1914" w:rsidP="00785787">
            <w:pPr>
              <w:pStyle w:val="aa"/>
              <w:ind w:right="20"/>
            </w:pPr>
            <w:r>
              <w:t xml:space="preserve">Assign the Action of the </w:t>
            </w:r>
            <w:r>
              <w:rPr>
                <w:rFonts w:hint="eastAsia"/>
              </w:rPr>
              <w:t>Event Level</w:t>
            </w:r>
            <w:r>
              <w:t>.</w:t>
            </w:r>
          </w:p>
        </w:tc>
      </w:tr>
      <w:tr w:rsidR="00336C67" w14:paraId="31226A3C" w14:textId="77777777" w:rsidTr="00E07FB5">
        <w:trPr>
          <w:trHeight w:val="544"/>
        </w:trPr>
        <w:tc>
          <w:tcPr>
            <w:tcW w:w="5098" w:type="dxa"/>
          </w:tcPr>
          <w:p w14:paraId="5E181EC0" w14:textId="77777777" w:rsidR="00336C67" w:rsidRDefault="00336C67" w:rsidP="00785787">
            <w:pPr>
              <w:pStyle w:val="aa"/>
              <w:ind w:right="20"/>
              <w:rPr>
                <w:b/>
                <w:bCs/>
              </w:rPr>
            </w:pPr>
            <w:r>
              <w:rPr>
                <w:rFonts w:hint="eastAsia"/>
                <w:b/>
                <w:bCs/>
              </w:rPr>
              <w:t xml:space="preserve">no </w:t>
            </w:r>
            <w:r w:rsidRPr="00336C67">
              <w:rPr>
                <w:b/>
                <w:bCs/>
              </w:rPr>
              <w:t>cable event control (all|&lt;0-8&gt;|alerts|critical|</w:t>
            </w:r>
          </w:p>
          <w:p w14:paraId="5E609001" w14:textId="77777777" w:rsidR="00336C67" w:rsidRP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14:paraId="3981518D" w14:textId="77777777" w:rsidR="000D1914" w:rsidRDefault="000D1914" w:rsidP="00785787">
            <w:pPr>
              <w:pStyle w:val="aa"/>
              <w:ind w:right="20"/>
            </w:pPr>
            <w:r>
              <w:t xml:space="preserve">Change the Action of the assigned </w:t>
            </w:r>
            <w:r>
              <w:rPr>
                <w:rFonts w:hint="eastAsia"/>
              </w:rPr>
              <w:t>Event Level</w:t>
            </w:r>
            <w:r>
              <w:t xml:space="preserve"> to </w:t>
            </w:r>
            <w:r>
              <w:rPr>
                <w:rFonts w:hint="eastAsia"/>
              </w:rPr>
              <w:t>default</w:t>
            </w:r>
            <w:r>
              <w:t>.</w:t>
            </w:r>
          </w:p>
        </w:tc>
      </w:tr>
    </w:tbl>
    <w:p w14:paraId="10525BBD" w14:textId="77777777" w:rsidR="00060EAC" w:rsidRPr="00E07FB5" w:rsidRDefault="00E07FB5" w:rsidP="00785787">
      <w:pPr>
        <w:pStyle w:val="a3"/>
        <w:ind w:left="0" w:right="20"/>
        <w:rPr>
          <w:b/>
        </w:rPr>
      </w:pPr>
      <w:r w:rsidRPr="00E07FB5">
        <w:rPr>
          <w:rFonts w:hint="eastAsia"/>
          <w:b/>
        </w:rPr>
        <w:t>local</w:t>
      </w:r>
    </w:p>
    <w:p w14:paraId="42961044" w14:textId="77777777" w:rsidR="000D1914" w:rsidRDefault="000D1914" w:rsidP="00785787">
      <w:pPr>
        <w:pStyle w:val="a3"/>
        <w:ind w:left="0" w:right="20"/>
      </w:pPr>
      <w:r>
        <w:t xml:space="preserve">Write all the received Event Log to both </w:t>
      </w:r>
      <w:r>
        <w:rPr>
          <w:rFonts w:hint="eastAsia"/>
        </w:rPr>
        <w:t>volatile and non-volatile storage</w:t>
      </w:r>
      <w:r>
        <w:t xml:space="preserve">. </w:t>
      </w:r>
    </w:p>
    <w:p w14:paraId="11FAD9CC" w14:textId="77777777" w:rsidR="00E07FB5" w:rsidRPr="00E07FB5" w:rsidRDefault="00E07FB5" w:rsidP="00785787">
      <w:pPr>
        <w:pStyle w:val="a3"/>
        <w:ind w:left="0" w:right="20"/>
        <w:rPr>
          <w:b/>
        </w:rPr>
      </w:pPr>
      <w:r w:rsidRPr="00E07FB5">
        <w:rPr>
          <w:rFonts w:hint="eastAsia"/>
          <w:b/>
        </w:rPr>
        <w:t>traps</w:t>
      </w:r>
    </w:p>
    <w:p w14:paraId="5F821976" w14:textId="77777777" w:rsidR="000D1914" w:rsidRDefault="000D1914" w:rsidP="00785787">
      <w:pPr>
        <w:pStyle w:val="a3"/>
        <w:ind w:left="0" w:right="20"/>
      </w:pPr>
      <w:r w:rsidRPr="0064316D">
        <w:t xml:space="preserve">Transfer the received </w:t>
      </w:r>
      <w:r w:rsidRPr="0064316D">
        <w:rPr>
          <w:rFonts w:hint="eastAsia"/>
        </w:rPr>
        <w:t>Event Log</w:t>
      </w:r>
      <w:r w:rsidR="0064316D" w:rsidRPr="0064316D">
        <w:t xml:space="preserve"> via</w:t>
      </w:r>
      <w:r w:rsidRPr="0064316D">
        <w:t xml:space="preserve"> </w:t>
      </w:r>
      <w:r w:rsidRPr="0064316D">
        <w:rPr>
          <w:rFonts w:hint="eastAsia"/>
        </w:rPr>
        <w:t>SNMP TRAP</w:t>
      </w:r>
      <w:r w:rsidR="00BF19E2" w:rsidRPr="0064316D">
        <w:t xml:space="preserve">. The </w:t>
      </w:r>
      <w:r w:rsidR="00BF19E2">
        <w:t xml:space="preserve">way to adjust the </w:t>
      </w:r>
      <w:r w:rsidR="00BF19E2">
        <w:rPr>
          <w:rFonts w:hint="eastAsia"/>
        </w:rPr>
        <w:t>SNMP Trap Host</w:t>
      </w:r>
      <w:r w:rsidR="00BF19E2">
        <w:t xml:space="preserve"> can be found at </w:t>
      </w:r>
      <w:r w:rsidR="00BF19E2">
        <w:t>“</w:t>
      </w:r>
      <w:r w:rsidR="00BF19E2">
        <w:rPr>
          <w:rFonts w:hint="eastAsia"/>
        </w:rPr>
        <w:t>Chapter 1 Overview</w:t>
      </w:r>
      <w:r w:rsidR="00BF19E2">
        <w:t>”</w:t>
      </w:r>
      <w:r w:rsidR="00BF19E2">
        <w:t>.</w:t>
      </w:r>
    </w:p>
    <w:p w14:paraId="1D17A01B" w14:textId="77777777" w:rsidR="00E07FB5" w:rsidRPr="00E07FB5" w:rsidRDefault="00E07FB5" w:rsidP="00785787">
      <w:pPr>
        <w:pStyle w:val="a3"/>
        <w:ind w:left="0" w:right="20"/>
        <w:rPr>
          <w:b/>
        </w:rPr>
      </w:pPr>
      <w:r w:rsidRPr="00E07FB5">
        <w:rPr>
          <w:rFonts w:hint="eastAsia"/>
          <w:b/>
        </w:rPr>
        <w:t>syslog</w:t>
      </w:r>
    </w:p>
    <w:p w14:paraId="2E65F64A" w14:textId="77777777" w:rsidR="00DC2ED9" w:rsidRDefault="00DC2ED9" w:rsidP="00785787">
      <w:pPr>
        <w:pStyle w:val="a3"/>
        <w:ind w:left="0" w:right="20"/>
      </w:pPr>
      <w:r w:rsidRPr="00DC2ED9">
        <w:t xml:space="preserve">Transfer the received </w:t>
      </w:r>
      <w:r w:rsidRPr="00DC2ED9">
        <w:rPr>
          <w:rFonts w:hint="eastAsia"/>
        </w:rPr>
        <w:t>Event Log</w:t>
      </w:r>
      <w:r w:rsidRPr="00DC2ED9">
        <w:t xml:space="preserve"> to </w:t>
      </w:r>
      <w:r>
        <w:t>Syslog server</w:t>
      </w:r>
      <w:r w:rsidRPr="00DC2ED9">
        <w:t xml:space="preserve">. </w:t>
      </w:r>
      <w:r>
        <w:t xml:space="preserve">The way to configure the Syslog server can be found at Logging configure in </w:t>
      </w:r>
      <w:r>
        <w:t>“</w:t>
      </w:r>
      <w:r>
        <w:rPr>
          <w:rFonts w:hint="eastAsia"/>
        </w:rPr>
        <w:t>Chapter11 Satistics Monitoring</w:t>
      </w:r>
      <w:r>
        <w:t>”</w:t>
      </w:r>
      <w:r>
        <w:t>.</w:t>
      </w:r>
    </w:p>
    <w:p w14:paraId="18A63D7E" w14:textId="77777777" w:rsidR="00E07FB5" w:rsidRPr="00E07FB5" w:rsidRDefault="00E07FB5" w:rsidP="00785787">
      <w:pPr>
        <w:pStyle w:val="a3"/>
        <w:ind w:left="0" w:right="20"/>
        <w:rPr>
          <w:b/>
        </w:rPr>
      </w:pPr>
      <w:r w:rsidRPr="00E07FB5">
        <w:rPr>
          <w:rFonts w:hint="eastAsia"/>
          <w:b/>
        </w:rPr>
        <w:t>none</w:t>
      </w:r>
    </w:p>
    <w:p w14:paraId="3C91BEA0" w14:textId="77777777" w:rsidR="003D31C1" w:rsidRDefault="009661F0" w:rsidP="00785787">
      <w:pPr>
        <w:pStyle w:val="a3"/>
        <w:ind w:left="0" w:right="20"/>
      </w:pPr>
      <w:r>
        <w:rPr>
          <w:rFonts w:hint="eastAsia"/>
        </w:rPr>
        <w:t>Make n</w:t>
      </w:r>
      <w:r w:rsidR="00DC2ED9">
        <w:rPr>
          <w:rFonts w:hint="eastAsia"/>
        </w:rPr>
        <w:t xml:space="preserve">o action to the </w:t>
      </w:r>
      <w:r w:rsidR="00DC2ED9" w:rsidRPr="00DC2ED9">
        <w:t xml:space="preserve">received </w:t>
      </w:r>
      <w:r w:rsidR="003D31C1">
        <w:rPr>
          <w:rFonts w:hint="eastAsia"/>
        </w:rPr>
        <w:t>Event Log</w:t>
      </w:r>
      <w:r w:rsidR="00DC2ED9">
        <w:t xml:space="preserve">. </w:t>
      </w:r>
    </w:p>
    <w:p w14:paraId="3E4ACE47" w14:textId="77777777" w:rsidR="00BD6E07" w:rsidRPr="009661F0" w:rsidRDefault="00BD6E07" w:rsidP="00785787">
      <w:pPr>
        <w:pStyle w:val="a3"/>
        <w:ind w:left="0" w:right="20"/>
      </w:pPr>
    </w:p>
    <w:p w14:paraId="56D83E93" w14:textId="77777777" w:rsidR="00DC2ED9" w:rsidRDefault="00DC2ED9" w:rsidP="00785787">
      <w:pPr>
        <w:pStyle w:val="a3"/>
        <w:ind w:left="0" w:right="20"/>
      </w:pPr>
      <w:r>
        <w:t xml:space="preserve">The system works out the Event management as Default, which is specified in </w:t>
      </w:r>
      <w:r>
        <w:rPr>
          <w:rFonts w:hint="eastAsia"/>
        </w:rPr>
        <w:t>DPoE 1.0 Specification</w:t>
      </w:r>
      <w:r>
        <w:t xml:space="preserve">. The Default actions are summarized as below. </w:t>
      </w:r>
    </w:p>
    <w:p w14:paraId="40E583DD" w14:textId="162C4ABD" w:rsidR="003D31C1" w:rsidRDefault="003D31C1" w:rsidP="00785787">
      <w:pPr>
        <w:pStyle w:val="afffff3"/>
        <w:ind w:left="0" w:right="20"/>
      </w:pPr>
      <w:bookmarkStart w:id="4665" w:name="_Toc391575441"/>
      <w:r>
        <w:t xml:space="preserve">Table </w:t>
      </w:r>
      <w:r w:rsidR="0065459F">
        <w:t>302</w:t>
      </w:r>
      <w:r w:rsidR="0065459F">
        <w:rPr>
          <w:rFonts w:hint="eastAsia"/>
        </w:rPr>
        <w:t xml:space="preserve"> </w:t>
      </w:r>
      <w:r w:rsidR="00F5320C">
        <w:rPr>
          <w:rFonts w:hint="eastAsia"/>
        </w:rPr>
        <w:t>D</w:t>
      </w:r>
      <w:r>
        <w:rPr>
          <w:rFonts w:hint="eastAsia"/>
        </w:rPr>
        <w:t xml:space="preserve">efault </w:t>
      </w:r>
      <w:r w:rsidR="00F5320C">
        <w:rPr>
          <w:rFonts w:hint="eastAsia"/>
        </w:rPr>
        <w:t>A</w:t>
      </w:r>
      <w:r>
        <w:rPr>
          <w:rFonts w:hint="eastAsia"/>
        </w:rPr>
        <w:t xml:space="preserve">ctions of </w:t>
      </w:r>
      <w:r w:rsidR="00F5320C">
        <w:rPr>
          <w:rFonts w:hint="eastAsia"/>
        </w:rPr>
        <w:t>E</w:t>
      </w:r>
      <w:r>
        <w:rPr>
          <w:rFonts w:hint="eastAsia"/>
        </w:rPr>
        <w:t xml:space="preserve">vent </w:t>
      </w:r>
      <w:r w:rsidR="00F5320C">
        <w:rPr>
          <w:rFonts w:hint="eastAsia"/>
        </w:rPr>
        <w:t>L</w:t>
      </w:r>
      <w:r>
        <w:rPr>
          <w:rFonts w:hint="eastAsia"/>
        </w:rPr>
        <w:t>evel</w:t>
      </w:r>
      <w:bookmarkEnd w:id="4665"/>
    </w:p>
    <w:tbl>
      <w:tblPr>
        <w:tblStyle w:val="CLIWide"/>
        <w:tblW w:w="0" w:type="auto"/>
        <w:tblLayout w:type="fixed"/>
        <w:tblLook w:val="01E0" w:firstRow="1" w:lastRow="1" w:firstColumn="1" w:lastColumn="1" w:noHBand="0" w:noVBand="0"/>
      </w:tblPr>
      <w:tblGrid>
        <w:gridCol w:w="3823"/>
        <w:gridCol w:w="4499"/>
      </w:tblGrid>
      <w:tr w:rsidR="003D31C1"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2F5F3A" w:rsidRDefault="003D31C1" w:rsidP="00785787">
            <w:pPr>
              <w:pStyle w:val="aa"/>
              <w:ind w:right="20"/>
              <w:rPr>
                <w:bCs/>
                <w:sz w:val="18"/>
              </w:rPr>
            </w:pPr>
            <w:r>
              <w:rPr>
                <w:rFonts w:hint="eastAsia"/>
                <w:bCs/>
                <w:sz w:val="18"/>
              </w:rPr>
              <w:t>Event Level</w:t>
            </w:r>
          </w:p>
        </w:tc>
        <w:tc>
          <w:tcPr>
            <w:tcW w:w="4499" w:type="dxa"/>
          </w:tcPr>
          <w:p w14:paraId="717F64C9" w14:textId="77777777" w:rsidR="003D31C1" w:rsidRPr="002F5F3A" w:rsidRDefault="003D31C1" w:rsidP="00785787">
            <w:pPr>
              <w:pStyle w:val="aa"/>
              <w:ind w:right="20"/>
              <w:rPr>
                <w:bCs/>
                <w:sz w:val="18"/>
              </w:rPr>
            </w:pPr>
            <w:r>
              <w:rPr>
                <w:rFonts w:hint="eastAsia"/>
                <w:bCs/>
                <w:sz w:val="18"/>
              </w:rPr>
              <w:t>Default Action</w:t>
            </w:r>
          </w:p>
        </w:tc>
      </w:tr>
      <w:tr w:rsidR="003D31C1" w14:paraId="76D60C15" w14:textId="77777777" w:rsidTr="003D31C1">
        <w:trPr>
          <w:trHeight w:val="327"/>
        </w:trPr>
        <w:tc>
          <w:tcPr>
            <w:tcW w:w="3823" w:type="dxa"/>
          </w:tcPr>
          <w:p w14:paraId="22E8E96C" w14:textId="77777777" w:rsidR="003D31C1" w:rsidRPr="002F5F3A" w:rsidRDefault="003D31C1" w:rsidP="00785787">
            <w:pPr>
              <w:pStyle w:val="aa"/>
              <w:ind w:right="20"/>
              <w:rPr>
                <w:b/>
                <w:bCs/>
              </w:rPr>
            </w:pPr>
            <w:r>
              <w:rPr>
                <w:rFonts w:hint="eastAsia"/>
                <w:b/>
                <w:bCs/>
              </w:rPr>
              <w:t>E</w:t>
            </w:r>
            <w:r w:rsidRPr="003D31C1">
              <w:rPr>
                <w:b/>
                <w:bCs/>
              </w:rPr>
              <w:t>mergencies</w:t>
            </w:r>
            <w:r w:rsidRPr="003D31C1">
              <w:rPr>
                <w:rFonts w:hint="eastAsia"/>
                <w:b/>
                <w:bCs/>
              </w:rPr>
              <w:t xml:space="preserve"> </w:t>
            </w:r>
            <w:r>
              <w:rPr>
                <w:rFonts w:hint="eastAsia"/>
                <w:b/>
                <w:bCs/>
              </w:rPr>
              <w:t>(0)</w:t>
            </w:r>
          </w:p>
        </w:tc>
        <w:tc>
          <w:tcPr>
            <w:tcW w:w="4499" w:type="dxa"/>
          </w:tcPr>
          <w:p w14:paraId="5C4FA767" w14:textId="77777777" w:rsidR="003D31C1" w:rsidRPr="00230534" w:rsidRDefault="003D31C1" w:rsidP="00785787">
            <w:pPr>
              <w:pStyle w:val="aa"/>
              <w:ind w:right="20"/>
            </w:pPr>
            <w:r>
              <w:t>L</w:t>
            </w:r>
            <w:r>
              <w:rPr>
                <w:rFonts w:hint="eastAsia"/>
              </w:rPr>
              <w:t>ocal</w:t>
            </w:r>
          </w:p>
        </w:tc>
      </w:tr>
      <w:tr w:rsidR="003D31C1" w14:paraId="5260315E" w14:textId="77777777" w:rsidTr="003D31C1">
        <w:trPr>
          <w:trHeight w:val="327"/>
        </w:trPr>
        <w:tc>
          <w:tcPr>
            <w:tcW w:w="3823" w:type="dxa"/>
          </w:tcPr>
          <w:p w14:paraId="0C9A7087" w14:textId="77777777" w:rsidR="003D31C1" w:rsidRPr="002F5F3A" w:rsidRDefault="003D31C1" w:rsidP="00785787">
            <w:pPr>
              <w:pStyle w:val="aa"/>
              <w:ind w:right="20"/>
              <w:rPr>
                <w:b/>
                <w:bCs/>
              </w:rPr>
            </w:pPr>
            <w:r w:rsidRPr="003D31C1">
              <w:rPr>
                <w:b/>
                <w:bCs/>
              </w:rPr>
              <w:t>Alerts</w:t>
            </w:r>
            <w:r>
              <w:rPr>
                <w:rFonts w:hint="eastAsia"/>
                <w:b/>
                <w:bCs/>
              </w:rPr>
              <w:t xml:space="preserve"> (1)</w:t>
            </w:r>
          </w:p>
        </w:tc>
        <w:tc>
          <w:tcPr>
            <w:tcW w:w="4499" w:type="dxa"/>
          </w:tcPr>
          <w:p w14:paraId="1BDB97ED" w14:textId="77777777" w:rsidR="003D31C1" w:rsidRPr="00230534" w:rsidRDefault="003D31C1" w:rsidP="00785787">
            <w:pPr>
              <w:pStyle w:val="aa"/>
              <w:ind w:right="20"/>
            </w:pPr>
            <w:r>
              <w:t>L</w:t>
            </w:r>
            <w:r>
              <w:rPr>
                <w:rFonts w:hint="eastAsia"/>
              </w:rPr>
              <w:t>ocal</w:t>
            </w:r>
          </w:p>
        </w:tc>
      </w:tr>
      <w:tr w:rsidR="003D31C1" w14:paraId="7F3E33CE" w14:textId="77777777" w:rsidTr="003D31C1">
        <w:trPr>
          <w:trHeight w:val="327"/>
        </w:trPr>
        <w:tc>
          <w:tcPr>
            <w:tcW w:w="3823" w:type="dxa"/>
          </w:tcPr>
          <w:p w14:paraId="4F52CDEC" w14:textId="77777777" w:rsidR="003D31C1" w:rsidRPr="00060EAC" w:rsidRDefault="003D31C1" w:rsidP="00785787">
            <w:pPr>
              <w:pStyle w:val="aa"/>
              <w:ind w:right="20"/>
              <w:rPr>
                <w:b/>
                <w:bCs/>
              </w:rPr>
            </w:pPr>
            <w:r w:rsidRPr="003D31C1">
              <w:rPr>
                <w:b/>
                <w:bCs/>
              </w:rPr>
              <w:t>Critical</w:t>
            </w:r>
            <w:r>
              <w:rPr>
                <w:rFonts w:hint="eastAsia"/>
                <w:b/>
                <w:bCs/>
              </w:rPr>
              <w:t xml:space="preserve"> (2)</w:t>
            </w:r>
          </w:p>
        </w:tc>
        <w:tc>
          <w:tcPr>
            <w:tcW w:w="4499" w:type="dxa"/>
          </w:tcPr>
          <w:p w14:paraId="36B2AA5B" w14:textId="77777777" w:rsidR="003D31C1" w:rsidRPr="00230534" w:rsidRDefault="003D31C1" w:rsidP="00785787">
            <w:pPr>
              <w:pStyle w:val="aa"/>
              <w:ind w:right="20"/>
            </w:pPr>
            <w:r>
              <w:t>L</w:t>
            </w:r>
            <w:r>
              <w:rPr>
                <w:rFonts w:hint="eastAsia"/>
              </w:rPr>
              <w:t>ocal, Trap, Syslog</w:t>
            </w:r>
          </w:p>
        </w:tc>
      </w:tr>
      <w:tr w:rsidR="003D31C1" w14:paraId="2B0187D3" w14:textId="77777777" w:rsidTr="003D31C1">
        <w:trPr>
          <w:trHeight w:val="327"/>
        </w:trPr>
        <w:tc>
          <w:tcPr>
            <w:tcW w:w="3823" w:type="dxa"/>
          </w:tcPr>
          <w:p w14:paraId="1056625F" w14:textId="77777777" w:rsidR="003D31C1" w:rsidRPr="003D31C1" w:rsidRDefault="003D31C1" w:rsidP="00785787">
            <w:pPr>
              <w:pStyle w:val="aa"/>
              <w:ind w:right="20"/>
              <w:rPr>
                <w:b/>
                <w:bCs/>
              </w:rPr>
            </w:pPr>
            <w:r w:rsidRPr="003D31C1">
              <w:rPr>
                <w:b/>
                <w:bCs/>
              </w:rPr>
              <w:t>Errors</w:t>
            </w:r>
            <w:r>
              <w:rPr>
                <w:rFonts w:hint="eastAsia"/>
                <w:b/>
                <w:bCs/>
              </w:rPr>
              <w:t xml:space="preserve"> (3)</w:t>
            </w:r>
          </w:p>
        </w:tc>
        <w:tc>
          <w:tcPr>
            <w:tcW w:w="4499" w:type="dxa"/>
          </w:tcPr>
          <w:p w14:paraId="5D0885CA" w14:textId="77777777" w:rsidR="003D31C1" w:rsidRPr="00230534" w:rsidRDefault="003D31C1" w:rsidP="00785787">
            <w:pPr>
              <w:pStyle w:val="aa"/>
              <w:ind w:right="20"/>
            </w:pPr>
            <w:r>
              <w:rPr>
                <w:rFonts w:hint="eastAsia"/>
              </w:rPr>
              <w:t>Trap, Syslog</w:t>
            </w:r>
          </w:p>
        </w:tc>
      </w:tr>
      <w:tr w:rsidR="003D31C1" w14:paraId="06C2A497" w14:textId="77777777" w:rsidTr="003D31C1">
        <w:trPr>
          <w:trHeight w:val="327"/>
        </w:trPr>
        <w:tc>
          <w:tcPr>
            <w:tcW w:w="3823" w:type="dxa"/>
          </w:tcPr>
          <w:p w14:paraId="74C483A3" w14:textId="77777777" w:rsidR="003D31C1" w:rsidRPr="003D31C1" w:rsidRDefault="003D31C1" w:rsidP="00785787">
            <w:pPr>
              <w:pStyle w:val="aa"/>
              <w:ind w:right="20"/>
              <w:rPr>
                <w:b/>
                <w:bCs/>
              </w:rPr>
            </w:pPr>
            <w:r w:rsidRPr="003D31C1">
              <w:rPr>
                <w:b/>
                <w:bCs/>
              </w:rPr>
              <w:t>Warnings</w:t>
            </w:r>
            <w:r>
              <w:rPr>
                <w:rFonts w:hint="eastAsia"/>
                <w:b/>
                <w:bCs/>
              </w:rPr>
              <w:t xml:space="preserve"> (4)</w:t>
            </w:r>
          </w:p>
        </w:tc>
        <w:tc>
          <w:tcPr>
            <w:tcW w:w="4499" w:type="dxa"/>
          </w:tcPr>
          <w:p w14:paraId="31FB0A30" w14:textId="77777777" w:rsidR="003D31C1" w:rsidRPr="00230534" w:rsidRDefault="003D31C1" w:rsidP="00785787">
            <w:pPr>
              <w:pStyle w:val="aa"/>
              <w:ind w:right="20"/>
            </w:pPr>
            <w:r>
              <w:rPr>
                <w:rFonts w:hint="eastAsia"/>
              </w:rPr>
              <w:t>Trap, Syslog</w:t>
            </w:r>
          </w:p>
        </w:tc>
      </w:tr>
      <w:tr w:rsidR="003D31C1" w14:paraId="364ABE8B" w14:textId="77777777" w:rsidTr="003D31C1">
        <w:trPr>
          <w:trHeight w:val="327"/>
        </w:trPr>
        <w:tc>
          <w:tcPr>
            <w:tcW w:w="3823" w:type="dxa"/>
          </w:tcPr>
          <w:p w14:paraId="7430DD77" w14:textId="77777777" w:rsidR="003D31C1" w:rsidRPr="003D31C1" w:rsidRDefault="003D31C1" w:rsidP="00785787">
            <w:pPr>
              <w:pStyle w:val="aa"/>
              <w:ind w:right="20"/>
              <w:rPr>
                <w:b/>
                <w:bCs/>
              </w:rPr>
            </w:pPr>
            <w:r w:rsidRPr="003D31C1">
              <w:rPr>
                <w:b/>
                <w:bCs/>
              </w:rPr>
              <w:t>Notifications</w:t>
            </w:r>
            <w:r>
              <w:rPr>
                <w:rFonts w:hint="eastAsia"/>
                <w:b/>
                <w:bCs/>
              </w:rPr>
              <w:t xml:space="preserve"> (5)</w:t>
            </w:r>
          </w:p>
        </w:tc>
        <w:tc>
          <w:tcPr>
            <w:tcW w:w="4499" w:type="dxa"/>
          </w:tcPr>
          <w:p w14:paraId="11AD094E" w14:textId="77777777" w:rsidR="003D31C1" w:rsidRPr="00230534" w:rsidRDefault="003D31C1" w:rsidP="00785787">
            <w:pPr>
              <w:pStyle w:val="aa"/>
              <w:ind w:right="20"/>
            </w:pPr>
            <w:r>
              <w:rPr>
                <w:rFonts w:hint="eastAsia"/>
              </w:rPr>
              <w:t xml:space="preserve">Trap, Syslog, </w:t>
            </w:r>
            <w:r w:rsidRPr="003D31C1">
              <w:rPr>
                <w:bCs/>
              </w:rPr>
              <w:t>volatile</w:t>
            </w:r>
            <w:r w:rsidR="00F5320C">
              <w:rPr>
                <w:rFonts w:hint="eastAsia"/>
                <w:bCs/>
              </w:rPr>
              <w:t xml:space="preserve"> local log</w:t>
            </w:r>
          </w:p>
        </w:tc>
      </w:tr>
    </w:tbl>
    <w:p w14:paraId="6C7C9FBA" w14:textId="77777777" w:rsidR="003D31C1" w:rsidRPr="00F5320C" w:rsidRDefault="003D31C1" w:rsidP="00785787">
      <w:pPr>
        <w:pStyle w:val="a3"/>
        <w:ind w:left="0" w:right="20"/>
      </w:pPr>
    </w:p>
    <w:tbl>
      <w:tblPr>
        <w:tblStyle w:val="48"/>
        <w:tblW w:w="0" w:type="auto"/>
        <w:tblLook w:val="01E0" w:firstRow="1" w:lastRow="1" w:firstColumn="1" w:lastColumn="1" w:noHBand="0" w:noVBand="0"/>
      </w:tblPr>
      <w:tblGrid>
        <w:gridCol w:w="8435"/>
      </w:tblGrid>
      <w:tr w:rsidR="00F94903" w:rsidRPr="0032769C" w14:paraId="682929C6" w14:textId="77777777" w:rsidTr="0093763E">
        <w:trPr>
          <w:trHeight w:val="841"/>
        </w:trPr>
        <w:tc>
          <w:tcPr>
            <w:tcW w:w="8435" w:type="dxa"/>
          </w:tcPr>
          <w:p w14:paraId="04089C7C" w14:textId="77777777" w:rsidR="00F94903" w:rsidRPr="0032769C" w:rsidRDefault="00F94903" w:rsidP="00785787">
            <w:pPr>
              <w:pStyle w:val="aa"/>
              <w:ind w:right="20"/>
              <w:rPr>
                <w:rFonts w:ascii="Courier New" w:hAnsi="Courier New" w:cs="Courier New"/>
              </w:rPr>
            </w:pPr>
          </w:p>
          <w:p w14:paraId="5967E28A" w14:textId="77777777" w:rsidR="00F94903" w:rsidRPr="0032769C" w:rsidRDefault="00F949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16AA965"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336C67" w:rsidRPr="00336C67">
              <w:rPr>
                <w:rFonts w:ascii="Courier New" w:hAnsi="Courier New" w:cs="Courier New"/>
                <w:b/>
              </w:rPr>
              <w:t>cable event control</w:t>
            </w:r>
            <w:r w:rsidR="00E07FB5">
              <w:rPr>
                <w:rFonts w:ascii="Courier New" w:hAnsi="Courier New" w:cs="Courier New" w:hint="eastAsia"/>
                <w:b/>
              </w:rPr>
              <w:t xml:space="preserve"> all local</w:t>
            </w:r>
          </w:p>
          <w:p w14:paraId="73F13253" w14:textId="77777777"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0724818F"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1E8AFD14" w14:textId="77777777"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51BAF99" w14:textId="77777777" w:rsidR="00243911" w:rsidRPr="00336C67" w:rsidRDefault="00243911" w:rsidP="00785787">
            <w:pPr>
              <w:pStyle w:val="aa"/>
              <w:ind w:right="20"/>
              <w:rPr>
                <w:rFonts w:ascii="Courier New" w:hAnsi="Courier New" w:cs="Courier New"/>
                <w:sz w:val="16"/>
              </w:rPr>
            </w:pPr>
          </w:p>
          <w:p w14:paraId="222C576D"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TrapLog Level : 5</w:t>
            </w:r>
          </w:p>
          <w:p w14:paraId="1A22B815"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ThrottleThresholdExceeded : FALSE</w:t>
            </w:r>
          </w:p>
          <w:p w14:paraId="40FCBC0B" w14:textId="77777777" w:rsidR="00060EAC" w:rsidRPr="00336C67" w:rsidRDefault="00060EAC" w:rsidP="00785787">
            <w:pPr>
              <w:pStyle w:val="aa"/>
              <w:ind w:right="20"/>
              <w:rPr>
                <w:rFonts w:ascii="Courier New" w:hAnsi="Courier New" w:cs="Courier New"/>
                <w:sz w:val="16"/>
              </w:rPr>
            </w:pPr>
          </w:p>
          <w:p w14:paraId="3AC6D799"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xml:space="preserve"> Last Issued Date   EvCounts Lv   EvId     EvText</w:t>
            </w:r>
          </w:p>
          <w:p w14:paraId="7949EE1B"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3098281942 Cmts  : Link down;ifIndex=200120</w:t>
            </w:r>
          </w:p>
          <w:p w14:paraId="244086BC"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80000101 Link down;ifIndex=200120;ifAlias=US-Cable2/1</w:t>
            </w:r>
          </w:p>
          <w:p w14:paraId="5A7D96C3" w14:textId="77777777"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00000001 4   82010400 Failed to receive Periodic RNG-REQ from modem (SID 1), timing-out SID;CM-MAC=00:07:70:e8:</w:t>
            </w:r>
          </w:p>
          <w:p w14:paraId="1F0DA716" w14:textId="77777777" w:rsidR="00243911" w:rsidRPr="00336C67" w:rsidRDefault="00060EAC" w:rsidP="00785787">
            <w:pPr>
              <w:pStyle w:val="aa"/>
              <w:ind w:right="20"/>
              <w:rPr>
                <w:rFonts w:ascii="Courier New" w:hAnsi="Courier New" w:cs="Courier New"/>
                <w:sz w:val="16"/>
              </w:rPr>
            </w:pPr>
            <w:r w:rsidRPr="00336C67">
              <w:rPr>
                <w:rFonts w:ascii="Courier New" w:hAnsi="Courier New" w:cs="Courier New"/>
                <w:sz w:val="16"/>
              </w:rPr>
              <w:t>f4:8c;CM-QOS=1.1;CM-VER=3.0;CMTS-VER=3.0;REG-ID=1;Link loss alarm, de-registering CM in state Operational (8);</w:t>
            </w:r>
          </w:p>
          <w:p w14:paraId="69CFAE36" w14:textId="77777777" w:rsidR="00060EAC" w:rsidRDefault="00060EAC" w:rsidP="00785787">
            <w:pPr>
              <w:pStyle w:val="aa"/>
              <w:ind w:right="20"/>
              <w:rPr>
                <w:rFonts w:ascii="Courier New" w:hAnsi="Courier New" w:cs="Courier New"/>
                <w:b/>
              </w:rPr>
            </w:pPr>
          </w:p>
          <w:p w14:paraId="5F5B48CC"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4C04ABA0" w14:textId="77777777" w:rsidR="00060EAC" w:rsidRDefault="00060EAC" w:rsidP="00785787">
            <w:pPr>
              <w:pStyle w:val="aa"/>
              <w:ind w:right="20"/>
              <w:rPr>
                <w:rFonts w:ascii="Courier New" w:hAnsi="Courier New" w:cs="Courier New"/>
              </w:rPr>
            </w:pPr>
            <w:r>
              <w:rPr>
                <w:rFonts w:ascii="Courier New" w:hAnsi="Courier New" w:cs="Courier New"/>
              </w:rPr>
              <w:t>Router#</w:t>
            </w:r>
            <w:r w:rsidR="00336C67">
              <w:t xml:space="preserve"> </w:t>
            </w:r>
            <w:r w:rsidR="00336C67" w:rsidRPr="00336C67">
              <w:rPr>
                <w:rFonts w:ascii="Courier New" w:hAnsi="Courier New" w:cs="Courier New"/>
                <w:b/>
              </w:rPr>
              <w:t>show cable event logging</w:t>
            </w:r>
          </w:p>
          <w:p w14:paraId="6A38FA1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26DED31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4D55F76C"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7601B5A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3AA3F76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3F571BEF"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0BD780C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65745424"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3ACCE0F7" w14:textId="77777777" w:rsidR="00060EAC" w:rsidRDefault="00060EAC" w:rsidP="00785787">
            <w:pPr>
              <w:pStyle w:val="aa"/>
              <w:ind w:right="20"/>
              <w:rPr>
                <w:rFonts w:ascii="Courier New" w:hAnsi="Courier New" w:cs="Courier New"/>
              </w:rPr>
            </w:pPr>
            <w:r>
              <w:rPr>
                <w:rFonts w:ascii="Courier New" w:hAnsi="Courier New" w:cs="Courier New"/>
              </w:rPr>
              <w:t>Router#</w:t>
            </w:r>
          </w:p>
          <w:p w14:paraId="60DF2F2E"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6D21F48A" w14:textId="77777777" w:rsidR="00336C67" w:rsidRDefault="00336C67" w:rsidP="00785787">
            <w:pPr>
              <w:pStyle w:val="aa"/>
              <w:ind w:right="20"/>
              <w:rPr>
                <w:rFonts w:ascii="Courier New" w:hAnsi="Courier New" w:cs="Courier New"/>
              </w:rPr>
            </w:pPr>
            <w:r>
              <w:rPr>
                <w:rFonts w:ascii="Courier New" w:hAnsi="Courier New" w:cs="Courier New"/>
              </w:rPr>
              <w:t>Router#</w:t>
            </w:r>
            <w:r>
              <w:t xml:space="preserve"> </w:t>
            </w:r>
            <w:r w:rsidRPr="00336C67">
              <w:rPr>
                <w:rFonts w:ascii="Courier New" w:hAnsi="Courier New" w:cs="Courier New"/>
                <w:b/>
              </w:rPr>
              <w:t>show cable event logging flash</w:t>
            </w:r>
          </w:p>
          <w:p w14:paraId="4AAF4380"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14:paraId="40BD5899"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14:paraId="3AFCA9EB"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14:paraId="0A0F6907"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14:paraId="0C3CDE0E"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14:paraId="161F6E85"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14:paraId="4EDF96F8"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14:paraId="72AF79D6" w14:textId="77777777"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14:paraId="50E20D76"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0B2B587D" w14:textId="77777777" w:rsidR="00336C67" w:rsidRDefault="00336C67" w:rsidP="00785787">
            <w:pPr>
              <w:pStyle w:val="aa"/>
              <w:ind w:right="20"/>
              <w:rPr>
                <w:rFonts w:ascii="Courier New" w:hAnsi="Courier New" w:cs="Courier New"/>
                <w:b/>
              </w:rPr>
            </w:pPr>
            <w:r>
              <w:rPr>
                <w:rFonts w:ascii="Courier New" w:hAnsi="Courier New" w:cs="Courier New"/>
              </w:rPr>
              <w:t>Router#</w:t>
            </w:r>
          </w:p>
          <w:p w14:paraId="18EE671D" w14:textId="77777777" w:rsidR="00F94903" w:rsidRDefault="00F94903" w:rsidP="00785787">
            <w:pPr>
              <w:pStyle w:val="aa"/>
              <w:ind w:right="20"/>
              <w:rPr>
                <w:rFonts w:ascii="Courier New" w:hAnsi="Courier New" w:cs="Courier New"/>
              </w:rPr>
            </w:pPr>
            <w:r>
              <w:rPr>
                <w:rFonts w:ascii="Courier New" w:hAnsi="Courier New" w:cs="Courier New"/>
              </w:rPr>
              <w:t>Router#</w:t>
            </w:r>
          </w:p>
          <w:p w14:paraId="0CF683C1" w14:textId="77777777" w:rsidR="00F94903" w:rsidRPr="0032769C" w:rsidRDefault="00F94903" w:rsidP="00785787">
            <w:pPr>
              <w:pStyle w:val="aa"/>
              <w:ind w:right="20"/>
              <w:rPr>
                <w:rFonts w:ascii="Courier New" w:hAnsi="Courier New" w:cs="Courier New"/>
              </w:rPr>
            </w:pPr>
          </w:p>
        </w:tc>
      </w:tr>
    </w:tbl>
    <w:p w14:paraId="0E3486A5" w14:textId="77777777" w:rsidR="00F94903" w:rsidRDefault="00F94903" w:rsidP="00785787">
      <w:pPr>
        <w:pStyle w:val="a3"/>
        <w:ind w:left="0" w:right="20"/>
      </w:pPr>
    </w:p>
    <w:p w14:paraId="101E2922" w14:textId="77777777" w:rsidR="00F5320C" w:rsidRDefault="00F5320C" w:rsidP="00785787">
      <w:pPr>
        <w:pStyle w:val="3"/>
        <w:ind w:left="0" w:right="20"/>
      </w:pPr>
      <w:bookmarkStart w:id="4666" w:name="_Toc444695367"/>
      <w:r>
        <w:rPr>
          <w:rFonts w:hint="eastAsia"/>
        </w:rPr>
        <w:t>Event Log Size</w:t>
      </w:r>
      <w:bookmarkEnd w:id="4666"/>
    </w:p>
    <w:p w14:paraId="701CB1E0" w14:textId="77777777" w:rsidR="009661F0" w:rsidRDefault="009661F0" w:rsidP="00785787">
      <w:pPr>
        <w:pStyle w:val="a3"/>
        <w:ind w:left="0" w:right="20"/>
      </w:pPr>
      <w:r>
        <w:t xml:space="preserve">The size of </w:t>
      </w:r>
      <w:r>
        <w:rPr>
          <w:rFonts w:hint="eastAsia"/>
        </w:rPr>
        <w:t>Cable Event Table</w:t>
      </w:r>
      <w:r>
        <w:t xml:space="preserve"> which the system manages is limited to be 10. The content of </w:t>
      </w:r>
      <w:r>
        <w:rPr>
          <w:rFonts w:hint="eastAsia"/>
        </w:rPr>
        <w:t>Cable Event Table</w:t>
      </w:r>
      <w:r>
        <w:t xml:space="preserve"> can be referred by </w:t>
      </w:r>
      <w:r>
        <w:t>“</w:t>
      </w:r>
      <w:r w:rsidRPr="00F5320C">
        <w:rPr>
          <w:rFonts w:hint="eastAsia"/>
          <w:b/>
        </w:rPr>
        <w:t>show cable event</w:t>
      </w:r>
      <w:r>
        <w:t>”</w:t>
      </w:r>
      <w:r>
        <w:rPr>
          <w:rFonts w:hint="eastAsia"/>
        </w:rPr>
        <w:t xml:space="preserve"> command</w:t>
      </w:r>
      <w:r>
        <w:t xml:space="preserve"> as well as collected to SNMP via </w:t>
      </w:r>
      <w:r>
        <w:rPr>
          <w:rFonts w:hint="eastAsia"/>
        </w:rPr>
        <w:t>docsDevEventTable MIB</w:t>
      </w:r>
      <w:r>
        <w:t xml:space="preserve">. </w:t>
      </w:r>
    </w:p>
    <w:p w14:paraId="17E0C4E1" w14:textId="77777777" w:rsidR="009661F0" w:rsidRDefault="009661F0" w:rsidP="00785787">
      <w:pPr>
        <w:pStyle w:val="a3"/>
        <w:ind w:left="0" w:right="20"/>
      </w:pPr>
      <w:r>
        <w:t xml:space="preserve">To change the size limit of </w:t>
      </w:r>
      <w:r>
        <w:rPr>
          <w:rFonts w:hint="eastAsia"/>
        </w:rPr>
        <w:t>Cable Event Table</w:t>
      </w:r>
      <w:r>
        <w:t xml:space="preserve">, use the following command. </w:t>
      </w:r>
    </w:p>
    <w:p w14:paraId="24EDB1CC" w14:textId="3E22B642" w:rsidR="00F5320C" w:rsidRDefault="00F5320C" w:rsidP="00785787">
      <w:pPr>
        <w:pStyle w:val="afffff3"/>
        <w:ind w:left="0" w:right="20"/>
      </w:pPr>
      <w:bookmarkStart w:id="4667" w:name="_Toc391575442"/>
      <w:r>
        <w:t xml:space="preserve">Table </w:t>
      </w:r>
      <w:fldSimple w:instr=" SEQ Table \* ARABIC ">
        <w:r w:rsidR="0065459F">
          <w:rPr>
            <w:noProof/>
          </w:rPr>
          <w:t>303</w:t>
        </w:r>
      </w:fldSimple>
      <w:r w:rsidR="0065459F">
        <w:rPr>
          <w:rFonts w:hint="eastAsia"/>
        </w:rPr>
        <w:t xml:space="preserve"> </w:t>
      </w:r>
      <w:r>
        <w:rPr>
          <w:rFonts w:hint="eastAsia"/>
        </w:rPr>
        <w:t>Event Log Size</w:t>
      </w:r>
      <w:bookmarkEnd w:id="4667"/>
    </w:p>
    <w:tbl>
      <w:tblPr>
        <w:tblStyle w:val="CLIWide"/>
        <w:tblW w:w="0" w:type="auto"/>
        <w:tblLook w:val="01E0" w:firstRow="1" w:lastRow="1" w:firstColumn="1" w:lastColumn="1" w:noHBand="0" w:noVBand="0"/>
      </w:tblPr>
      <w:tblGrid>
        <w:gridCol w:w="4106"/>
        <w:gridCol w:w="4216"/>
      </w:tblGrid>
      <w:tr w:rsidR="00F5320C"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2F5F3A" w:rsidRDefault="00F5320C" w:rsidP="00785787">
            <w:pPr>
              <w:pStyle w:val="aa"/>
              <w:ind w:right="20"/>
              <w:rPr>
                <w:bCs/>
                <w:sz w:val="18"/>
              </w:rPr>
            </w:pPr>
            <w:r w:rsidRPr="002F5F3A">
              <w:rPr>
                <w:bCs/>
                <w:sz w:val="18"/>
              </w:rPr>
              <w:t>Command</w:t>
            </w:r>
          </w:p>
        </w:tc>
        <w:tc>
          <w:tcPr>
            <w:tcW w:w="4216" w:type="dxa"/>
          </w:tcPr>
          <w:p w14:paraId="7431BEF0" w14:textId="77777777" w:rsidR="00F5320C" w:rsidRPr="002F5F3A" w:rsidRDefault="00F5320C" w:rsidP="00785787">
            <w:pPr>
              <w:pStyle w:val="aa"/>
              <w:ind w:right="20"/>
              <w:rPr>
                <w:bCs/>
                <w:sz w:val="18"/>
              </w:rPr>
            </w:pPr>
            <w:r w:rsidRPr="002F5F3A">
              <w:rPr>
                <w:bCs/>
                <w:sz w:val="18"/>
              </w:rPr>
              <w:t>Description</w:t>
            </w:r>
          </w:p>
        </w:tc>
      </w:tr>
      <w:tr w:rsidR="00F5320C" w14:paraId="57457A96" w14:textId="77777777" w:rsidTr="00F5320C">
        <w:trPr>
          <w:trHeight w:val="327"/>
        </w:trPr>
        <w:tc>
          <w:tcPr>
            <w:tcW w:w="4106" w:type="dxa"/>
          </w:tcPr>
          <w:p w14:paraId="77930F1C" w14:textId="77777777" w:rsidR="00F5320C" w:rsidRPr="002F5F3A" w:rsidRDefault="00F5320C" w:rsidP="00785787">
            <w:pPr>
              <w:pStyle w:val="aa"/>
              <w:ind w:right="20"/>
              <w:rPr>
                <w:b/>
                <w:bCs/>
              </w:rPr>
            </w:pPr>
            <w:r w:rsidRPr="00F5320C">
              <w:rPr>
                <w:b/>
                <w:bCs/>
              </w:rPr>
              <w:t>cable event trap-buff-size &lt;10-128&gt;</w:t>
            </w:r>
          </w:p>
        </w:tc>
        <w:tc>
          <w:tcPr>
            <w:tcW w:w="4216" w:type="dxa"/>
          </w:tcPr>
          <w:p w14:paraId="5FB78FB8" w14:textId="77777777" w:rsidR="00F5320C" w:rsidRDefault="009661F0" w:rsidP="00785787">
            <w:pPr>
              <w:pStyle w:val="aa"/>
              <w:ind w:right="20"/>
            </w:pPr>
            <w:r>
              <w:t xml:space="preserve">Change the size of </w:t>
            </w:r>
            <w:r w:rsidR="00F5320C">
              <w:rPr>
                <w:rFonts w:hint="eastAsia"/>
              </w:rPr>
              <w:t>Cable Event Table</w:t>
            </w:r>
            <w:r>
              <w:rPr>
                <w:rFonts w:hint="eastAsia"/>
              </w:rPr>
              <w:t>.</w:t>
            </w:r>
          </w:p>
          <w:p w14:paraId="20116B13" w14:textId="77777777" w:rsidR="00C73D6C" w:rsidRPr="00230534" w:rsidRDefault="00C73D6C" w:rsidP="00785787">
            <w:pPr>
              <w:pStyle w:val="aa"/>
              <w:ind w:right="20"/>
            </w:pPr>
            <w:r>
              <w:rPr>
                <w:rFonts w:hint="eastAsia"/>
              </w:rPr>
              <w:t>(Default: 10)</w:t>
            </w:r>
          </w:p>
        </w:tc>
      </w:tr>
      <w:tr w:rsidR="00F5320C" w14:paraId="70E2B5A7" w14:textId="77777777" w:rsidTr="00F5320C">
        <w:trPr>
          <w:trHeight w:val="327"/>
        </w:trPr>
        <w:tc>
          <w:tcPr>
            <w:tcW w:w="4106" w:type="dxa"/>
          </w:tcPr>
          <w:p w14:paraId="1F7CBFA9" w14:textId="77777777" w:rsidR="00F5320C" w:rsidRPr="00EB011E" w:rsidRDefault="00F5320C" w:rsidP="00785787">
            <w:pPr>
              <w:pStyle w:val="aa"/>
              <w:ind w:right="20"/>
              <w:rPr>
                <w:b/>
                <w:bCs/>
              </w:rPr>
            </w:pPr>
            <w:r w:rsidRPr="00F5320C">
              <w:rPr>
                <w:b/>
                <w:bCs/>
              </w:rPr>
              <w:t>no cable event trap-buff-size</w:t>
            </w:r>
          </w:p>
        </w:tc>
        <w:tc>
          <w:tcPr>
            <w:tcW w:w="4216" w:type="dxa"/>
          </w:tcPr>
          <w:p w14:paraId="0FD170D8" w14:textId="77777777" w:rsidR="00F5320C" w:rsidRPr="00230534" w:rsidRDefault="009661F0" w:rsidP="00785787">
            <w:pPr>
              <w:pStyle w:val="aa"/>
              <w:ind w:right="20"/>
            </w:pPr>
            <w:r>
              <w:rPr>
                <w:rFonts w:hint="eastAsia"/>
              </w:rPr>
              <w:t>Return the changed size of</w:t>
            </w:r>
            <w:r>
              <w:t xml:space="preserve"> </w:t>
            </w:r>
            <w:r w:rsidR="00F5320C">
              <w:rPr>
                <w:rFonts w:hint="eastAsia"/>
              </w:rPr>
              <w:t>Cable Event Table</w:t>
            </w:r>
            <w:r>
              <w:rPr>
                <w:rFonts w:hint="eastAsia"/>
              </w:rPr>
              <w:t xml:space="preserve"> to</w:t>
            </w:r>
            <w:r w:rsidR="00F5320C">
              <w:rPr>
                <w:rFonts w:hint="eastAsia"/>
              </w:rPr>
              <w:t xml:space="preserve"> defualt.</w:t>
            </w:r>
          </w:p>
        </w:tc>
      </w:tr>
    </w:tbl>
    <w:p w14:paraId="445FC7CC" w14:textId="77777777" w:rsidR="00F5320C" w:rsidRDefault="00F5320C"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F5320C" w:rsidRPr="0032769C" w14:paraId="0794FD86" w14:textId="77777777" w:rsidTr="00F5320C">
        <w:trPr>
          <w:trHeight w:val="841"/>
        </w:trPr>
        <w:tc>
          <w:tcPr>
            <w:tcW w:w="8435" w:type="dxa"/>
          </w:tcPr>
          <w:p w14:paraId="2980A7F7" w14:textId="77777777" w:rsidR="00F5320C" w:rsidRPr="0032769C" w:rsidRDefault="00F5320C" w:rsidP="00785787">
            <w:pPr>
              <w:pStyle w:val="aa"/>
              <w:ind w:right="20"/>
              <w:rPr>
                <w:rFonts w:ascii="Courier New" w:hAnsi="Courier New" w:cs="Courier New"/>
              </w:rPr>
            </w:pPr>
          </w:p>
          <w:p w14:paraId="47B873D0" w14:textId="77777777" w:rsidR="00F5320C" w:rsidRPr="0032769C" w:rsidRDefault="00F5320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A3FDE8A"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48FDCB" w14:textId="77777777"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3E3D2E49"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4C2582AE" w14:textId="77777777" w:rsidR="00F5320C" w:rsidRDefault="00F5320C"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56133715" w14:textId="77777777" w:rsidR="00F5320C" w:rsidRPr="00F5320C" w:rsidRDefault="00F5320C" w:rsidP="00785787">
            <w:pPr>
              <w:pStyle w:val="aa"/>
              <w:ind w:right="20"/>
              <w:rPr>
                <w:rFonts w:ascii="Courier New" w:hAnsi="Courier New" w:cs="Courier New"/>
                <w:b/>
                <w:sz w:val="16"/>
              </w:rPr>
            </w:pPr>
          </w:p>
          <w:p w14:paraId="3A3513B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TrapLog Level : 5</w:t>
            </w:r>
          </w:p>
          <w:p w14:paraId="214253AF"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08913240" w14:textId="77777777" w:rsidR="00F5320C" w:rsidRPr="00F5320C" w:rsidRDefault="00F5320C" w:rsidP="00785787">
            <w:pPr>
              <w:pStyle w:val="aa"/>
              <w:ind w:right="20"/>
              <w:rPr>
                <w:rFonts w:ascii="Courier New" w:hAnsi="Courier New" w:cs="Courier New"/>
                <w:sz w:val="16"/>
              </w:rPr>
            </w:pPr>
          </w:p>
          <w:p w14:paraId="45417447"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B169604"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2C860992"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2D29F218"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394435" w14:textId="77777777"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58FA75A7" w14:textId="77777777" w:rsidR="00F5320C" w:rsidRPr="00F5320C" w:rsidRDefault="00F5320C" w:rsidP="00785787">
            <w:pPr>
              <w:pStyle w:val="aa"/>
              <w:ind w:right="20"/>
              <w:rPr>
                <w:rFonts w:ascii="Courier New" w:hAnsi="Courier New" w:cs="Courier New"/>
                <w:sz w:val="16"/>
              </w:rPr>
            </w:pPr>
          </w:p>
          <w:p w14:paraId="1B805DB0" w14:textId="77777777" w:rsidR="00F5320C" w:rsidRDefault="00F5320C" w:rsidP="00785787">
            <w:pPr>
              <w:pStyle w:val="aa"/>
              <w:ind w:right="20"/>
              <w:rPr>
                <w:rFonts w:ascii="Courier New" w:hAnsi="Courier New" w:cs="Courier New"/>
              </w:rPr>
            </w:pPr>
            <w:r>
              <w:rPr>
                <w:rFonts w:ascii="Courier New" w:hAnsi="Courier New" w:cs="Courier New"/>
              </w:rPr>
              <w:t>Router#</w:t>
            </w:r>
          </w:p>
          <w:p w14:paraId="2696F07F" w14:textId="77777777" w:rsidR="00F5320C" w:rsidRPr="0032769C" w:rsidRDefault="00F5320C" w:rsidP="00785787">
            <w:pPr>
              <w:pStyle w:val="aa"/>
              <w:ind w:right="20"/>
              <w:rPr>
                <w:rFonts w:ascii="Courier New" w:hAnsi="Courier New" w:cs="Courier New"/>
              </w:rPr>
            </w:pPr>
          </w:p>
        </w:tc>
      </w:tr>
    </w:tbl>
    <w:p w14:paraId="79CEB8CB" w14:textId="77777777" w:rsidR="00F5320C" w:rsidRDefault="00F5320C" w:rsidP="00785787">
      <w:pPr>
        <w:pStyle w:val="a3"/>
        <w:ind w:left="0" w:right="20"/>
      </w:pPr>
    </w:p>
    <w:p w14:paraId="0A945004" w14:textId="77777777" w:rsidR="00F5320C" w:rsidRDefault="00F5320C" w:rsidP="00785787">
      <w:pPr>
        <w:pStyle w:val="a3"/>
        <w:ind w:left="0" w:right="20"/>
      </w:pPr>
    </w:p>
    <w:p w14:paraId="76CE5E20" w14:textId="77777777" w:rsidR="00F5320C" w:rsidRDefault="00F5320C" w:rsidP="00785787">
      <w:pPr>
        <w:pStyle w:val="3"/>
        <w:ind w:left="0" w:right="20"/>
      </w:pPr>
      <w:bookmarkStart w:id="4668" w:name="_Toc444695368"/>
      <w:r>
        <w:rPr>
          <w:rFonts w:hint="eastAsia"/>
        </w:rPr>
        <w:t>Event Throttling</w:t>
      </w:r>
      <w:bookmarkEnd w:id="4668"/>
    </w:p>
    <w:p w14:paraId="65FDE610" w14:textId="77777777" w:rsidR="00292632" w:rsidRDefault="00D43F09" w:rsidP="00785787">
      <w:pPr>
        <w:pStyle w:val="a3"/>
        <w:ind w:left="0" w:right="20"/>
      </w:pPr>
      <w:r>
        <w:rPr>
          <w:rFonts w:hint="eastAsia"/>
        </w:rPr>
        <w:t>System uses the objects in the docsDevEvent to control how many traps and syslog messages are genrated by system within a given time frame. The operator can throttle the events to stay under a predefined threshold, stop generating eve</w:t>
      </w:r>
      <w:r w:rsidR="00B61B11">
        <w:rPr>
          <w:rFonts w:hint="eastAsia"/>
        </w:rPr>
        <w:t>n</w:t>
      </w:r>
      <w:r>
        <w:rPr>
          <w:rFonts w:hint="eastAsia"/>
        </w:rPr>
        <w:t>ts when the threshold is reached, or stop generating events altogether.</w:t>
      </w:r>
    </w:p>
    <w:p w14:paraId="586FD824" w14:textId="77777777" w:rsidR="00FC4FF1" w:rsidRDefault="00FC4FF1" w:rsidP="00785787">
      <w:pPr>
        <w:pStyle w:val="a3"/>
        <w:ind w:left="0" w:right="20"/>
      </w:pPr>
    </w:p>
    <w:p w14:paraId="55C3BF3C" w14:textId="77777777" w:rsidR="00D43F09" w:rsidRDefault="00D43F09" w:rsidP="00785787">
      <w:pPr>
        <w:pStyle w:val="a3"/>
        <w:ind w:left="0" w:right="20"/>
      </w:pPr>
      <w:r>
        <w:rPr>
          <w:rFonts w:hint="eastAsia"/>
        </w:rPr>
        <w:t>To control the transmission of traps and syslog messages with respect to the trap pacing threshold, use the following command.</w:t>
      </w:r>
    </w:p>
    <w:p w14:paraId="518C38B0" w14:textId="0EC68BE1" w:rsidR="00D43F09" w:rsidRDefault="00D43F09" w:rsidP="00785787">
      <w:pPr>
        <w:pStyle w:val="afffff3"/>
        <w:ind w:left="0" w:right="20"/>
      </w:pPr>
      <w:bookmarkStart w:id="4669" w:name="_Toc391575443"/>
      <w:r>
        <w:t xml:space="preserve">Table </w:t>
      </w:r>
      <w:fldSimple w:instr=" SEQ Table \* ARABIC ">
        <w:r w:rsidR="0065459F">
          <w:rPr>
            <w:noProof/>
          </w:rPr>
          <w:t>304</w:t>
        </w:r>
      </w:fldSimple>
      <w:r w:rsidR="0065459F">
        <w:rPr>
          <w:rFonts w:hint="eastAsia"/>
        </w:rPr>
        <w:t xml:space="preserve"> </w:t>
      </w:r>
      <w:r>
        <w:rPr>
          <w:rFonts w:hint="eastAsia"/>
        </w:rPr>
        <w:t>Throttle Admin Status</w:t>
      </w:r>
      <w:bookmarkEnd w:id="4669"/>
    </w:p>
    <w:tbl>
      <w:tblPr>
        <w:tblStyle w:val="CLIWide"/>
        <w:tblW w:w="0" w:type="auto"/>
        <w:tblLayout w:type="fixed"/>
        <w:tblLook w:val="01E0" w:firstRow="1" w:lastRow="1" w:firstColumn="1" w:lastColumn="1" w:noHBand="0" w:noVBand="0"/>
      </w:tblPr>
      <w:tblGrid>
        <w:gridCol w:w="4531"/>
        <w:gridCol w:w="3791"/>
      </w:tblGrid>
      <w:tr w:rsidR="00D43F09"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2F5F3A" w:rsidRDefault="00D43F09" w:rsidP="00785787">
            <w:pPr>
              <w:pStyle w:val="aa"/>
              <w:ind w:right="20"/>
              <w:rPr>
                <w:bCs/>
                <w:sz w:val="18"/>
              </w:rPr>
            </w:pPr>
            <w:r w:rsidRPr="002F5F3A">
              <w:rPr>
                <w:bCs/>
                <w:sz w:val="18"/>
              </w:rPr>
              <w:t>Command</w:t>
            </w:r>
          </w:p>
        </w:tc>
        <w:tc>
          <w:tcPr>
            <w:tcW w:w="3791" w:type="dxa"/>
          </w:tcPr>
          <w:p w14:paraId="1FAF2CB3" w14:textId="77777777" w:rsidR="00D43F09" w:rsidRPr="002F5F3A" w:rsidRDefault="00D43F09" w:rsidP="00785787">
            <w:pPr>
              <w:pStyle w:val="aa"/>
              <w:ind w:right="20"/>
              <w:rPr>
                <w:bCs/>
                <w:sz w:val="18"/>
              </w:rPr>
            </w:pPr>
            <w:r w:rsidRPr="002F5F3A">
              <w:rPr>
                <w:bCs/>
                <w:sz w:val="18"/>
              </w:rPr>
              <w:t>Description</w:t>
            </w:r>
          </w:p>
        </w:tc>
      </w:tr>
      <w:tr w:rsidR="00D43F09" w14:paraId="2EF0D658" w14:textId="77777777" w:rsidTr="00C73D6C">
        <w:trPr>
          <w:trHeight w:val="327"/>
        </w:trPr>
        <w:tc>
          <w:tcPr>
            <w:tcW w:w="4531" w:type="dxa"/>
          </w:tcPr>
          <w:p w14:paraId="60F1E32D" w14:textId="77777777" w:rsidR="00C73D6C" w:rsidRDefault="00D43F09" w:rsidP="00785787">
            <w:pPr>
              <w:pStyle w:val="aa"/>
              <w:ind w:right="20"/>
              <w:rPr>
                <w:b/>
                <w:bCs/>
              </w:rPr>
            </w:pPr>
            <w:r w:rsidRPr="00D43F09">
              <w:rPr>
                <w:b/>
                <w:bCs/>
              </w:rPr>
              <w:t xml:space="preserve">cable event throttle-admin </w:t>
            </w:r>
          </w:p>
          <w:p w14:paraId="3AA52657" w14:textId="77777777" w:rsidR="00D43F09" w:rsidRPr="002F5F3A" w:rsidRDefault="00D43F09" w:rsidP="00785787">
            <w:pPr>
              <w:pStyle w:val="aa"/>
              <w:ind w:right="20"/>
              <w:rPr>
                <w:b/>
                <w:bCs/>
              </w:rPr>
            </w:pPr>
            <w:r w:rsidRPr="00D43F09">
              <w:rPr>
                <w:b/>
                <w:bCs/>
              </w:rPr>
              <w:t>(unconstrained|maintainBelowThreshold|stopAtThreshold|inhibited)</w:t>
            </w:r>
          </w:p>
        </w:tc>
        <w:tc>
          <w:tcPr>
            <w:tcW w:w="3791" w:type="dxa"/>
          </w:tcPr>
          <w:p w14:paraId="6CBCAE25" w14:textId="77777777" w:rsidR="00D43F09" w:rsidRDefault="009661F0" w:rsidP="00785787">
            <w:pPr>
              <w:pStyle w:val="aa"/>
              <w:ind w:right="20"/>
            </w:pPr>
            <w:r>
              <w:t xml:space="preserve">Change the </w:t>
            </w:r>
            <w:r w:rsidR="00C73D6C">
              <w:rPr>
                <w:rFonts w:hint="eastAsia"/>
              </w:rPr>
              <w:t>Throttle Admin Status.</w:t>
            </w:r>
          </w:p>
          <w:p w14:paraId="1D71B9C7" w14:textId="77777777" w:rsidR="00C73D6C" w:rsidRPr="00230534" w:rsidRDefault="00C73D6C" w:rsidP="00785787">
            <w:pPr>
              <w:pStyle w:val="aa"/>
              <w:ind w:right="20"/>
            </w:pPr>
            <w:r>
              <w:rPr>
                <w:rFonts w:hint="eastAsia"/>
              </w:rPr>
              <w:t>(Default: U</w:t>
            </w:r>
            <w:r w:rsidRPr="00C73D6C">
              <w:t>nconstrained</w:t>
            </w:r>
            <w:r>
              <w:rPr>
                <w:rFonts w:hint="eastAsia"/>
              </w:rPr>
              <w:t>)</w:t>
            </w:r>
          </w:p>
        </w:tc>
      </w:tr>
      <w:tr w:rsidR="00D43F09" w14:paraId="3CDD1411" w14:textId="77777777" w:rsidTr="00C73D6C">
        <w:trPr>
          <w:trHeight w:val="327"/>
        </w:trPr>
        <w:tc>
          <w:tcPr>
            <w:tcW w:w="4531" w:type="dxa"/>
          </w:tcPr>
          <w:p w14:paraId="685BB9A5" w14:textId="77777777" w:rsidR="00D43F09" w:rsidRPr="00EB011E" w:rsidRDefault="00C73D6C" w:rsidP="00785787">
            <w:pPr>
              <w:pStyle w:val="aa"/>
              <w:ind w:right="20"/>
              <w:rPr>
                <w:b/>
                <w:bCs/>
              </w:rPr>
            </w:pPr>
            <w:r w:rsidRPr="00C73D6C">
              <w:rPr>
                <w:b/>
                <w:bCs/>
              </w:rPr>
              <w:t>no cable event throttle-admin</w:t>
            </w:r>
          </w:p>
        </w:tc>
        <w:tc>
          <w:tcPr>
            <w:tcW w:w="3791" w:type="dxa"/>
          </w:tcPr>
          <w:p w14:paraId="21EDDA51" w14:textId="77777777" w:rsidR="00D43F09" w:rsidRPr="00230534" w:rsidRDefault="009661F0" w:rsidP="00785787">
            <w:pPr>
              <w:pStyle w:val="aa"/>
              <w:ind w:right="20"/>
            </w:pPr>
            <w:r>
              <w:rPr>
                <w:rFonts w:hint="eastAsia"/>
              </w:rPr>
              <w:t xml:space="preserve">Return the changed </w:t>
            </w:r>
            <w:r w:rsidR="00C73D6C">
              <w:rPr>
                <w:rFonts w:hint="eastAsia"/>
              </w:rPr>
              <w:t>Throttle Admin Status</w:t>
            </w:r>
            <w:r>
              <w:t xml:space="preserve"> </w:t>
            </w:r>
            <w:r>
              <w:rPr>
                <w:rFonts w:hint="eastAsia"/>
              </w:rPr>
              <w:t>t</w:t>
            </w:r>
            <w:r>
              <w:t>o</w:t>
            </w:r>
            <w:r w:rsidR="00C73D6C">
              <w:rPr>
                <w:rFonts w:hint="eastAsia"/>
              </w:rPr>
              <w:t xml:space="preserve"> default.</w:t>
            </w:r>
          </w:p>
        </w:tc>
      </w:tr>
    </w:tbl>
    <w:p w14:paraId="0857A453" w14:textId="77777777" w:rsidR="00C73D6C" w:rsidRDefault="00C73D6C" w:rsidP="00785787">
      <w:pPr>
        <w:pStyle w:val="a3"/>
        <w:ind w:left="0" w:right="20"/>
      </w:pPr>
      <w:r w:rsidRPr="00D43F09">
        <w:rPr>
          <w:b/>
          <w:bCs/>
        </w:rPr>
        <w:t>unconstrained</w:t>
      </w:r>
    </w:p>
    <w:p w14:paraId="2547B6F5" w14:textId="77777777" w:rsidR="00C73D6C" w:rsidRDefault="004D3241" w:rsidP="00785787">
      <w:pPr>
        <w:pStyle w:val="a3"/>
        <w:ind w:left="0" w:right="20"/>
      </w:pPr>
      <w:r>
        <w:rPr>
          <w:rFonts w:hint="eastAsia"/>
        </w:rPr>
        <w:t>Unconstrained causes traps and syslog messages to be transmitted without regard to the threshold settings.</w:t>
      </w:r>
    </w:p>
    <w:p w14:paraId="4B428E53" w14:textId="77777777" w:rsidR="00C73D6C" w:rsidRDefault="00C73D6C" w:rsidP="00785787">
      <w:pPr>
        <w:pStyle w:val="a3"/>
        <w:ind w:left="0" w:right="20"/>
      </w:pPr>
      <w:r w:rsidRPr="00D43F09">
        <w:rPr>
          <w:b/>
          <w:bCs/>
        </w:rPr>
        <w:t>maintainBelowThreshold</w:t>
      </w:r>
    </w:p>
    <w:p w14:paraId="535ADE44" w14:textId="77777777" w:rsidR="00C73D6C" w:rsidRDefault="004D3241" w:rsidP="00785787">
      <w:pPr>
        <w:pStyle w:val="a3"/>
        <w:ind w:left="0" w:right="20"/>
      </w:pPr>
      <w:r>
        <w:rPr>
          <w:rFonts w:hint="eastAsia"/>
        </w:rPr>
        <w:t>maintainBelowThreshold causes trap transmitssion and syslog messages to be suppressed if the number of traps would otherwise exceed the threshold.</w:t>
      </w:r>
    </w:p>
    <w:p w14:paraId="600DC7EB" w14:textId="77777777" w:rsidR="00C73D6C" w:rsidRDefault="00C73D6C" w:rsidP="00785787">
      <w:pPr>
        <w:pStyle w:val="a3"/>
        <w:ind w:left="0" w:right="20"/>
      </w:pPr>
      <w:r w:rsidRPr="00D43F09">
        <w:rPr>
          <w:b/>
          <w:bCs/>
        </w:rPr>
        <w:t>stopAtThreshold</w:t>
      </w:r>
    </w:p>
    <w:p w14:paraId="0BBB6DD2" w14:textId="77777777" w:rsidR="00C73D6C" w:rsidRDefault="004D3241" w:rsidP="00785787">
      <w:pPr>
        <w:pStyle w:val="a3"/>
        <w:ind w:left="0" w:right="20"/>
      </w:pPr>
      <w:r>
        <w:rPr>
          <w:rFonts w:hint="eastAsia"/>
        </w:rPr>
        <w:t>stopAtThreshold causes trap transmitssion to cease at the threshold and not to resume until directed to do so.</w:t>
      </w:r>
    </w:p>
    <w:p w14:paraId="3070D6E6" w14:textId="77777777" w:rsidR="00C73D6C" w:rsidRDefault="00C73D6C" w:rsidP="00785787">
      <w:pPr>
        <w:pStyle w:val="a3"/>
        <w:ind w:left="0" w:right="20"/>
      </w:pPr>
      <w:r w:rsidRPr="00D43F09">
        <w:rPr>
          <w:b/>
          <w:bCs/>
        </w:rPr>
        <w:t>inhibited</w:t>
      </w:r>
    </w:p>
    <w:p w14:paraId="73F10593" w14:textId="77777777" w:rsidR="00C73D6C" w:rsidRDefault="004D3241" w:rsidP="00785787">
      <w:pPr>
        <w:pStyle w:val="a3"/>
        <w:ind w:left="0" w:right="20"/>
      </w:pPr>
      <w:r>
        <w:rPr>
          <w:rFonts w:hint="eastAsia"/>
        </w:rPr>
        <w:t>inhibited causes all trap transmission and syslog messages to be suppressed.</w:t>
      </w:r>
    </w:p>
    <w:p w14:paraId="006FD84F" w14:textId="77777777" w:rsidR="00C73D6C" w:rsidRDefault="00C73D6C" w:rsidP="00785787">
      <w:pPr>
        <w:pStyle w:val="a3"/>
        <w:ind w:left="0" w:right="20"/>
      </w:pPr>
    </w:p>
    <w:tbl>
      <w:tblPr>
        <w:tblStyle w:val="48"/>
        <w:tblW w:w="0" w:type="auto"/>
        <w:tblLook w:val="01E0" w:firstRow="1" w:lastRow="1" w:firstColumn="1" w:lastColumn="1" w:noHBand="0" w:noVBand="0"/>
      </w:tblPr>
      <w:tblGrid>
        <w:gridCol w:w="8435"/>
      </w:tblGrid>
      <w:tr w:rsidR="00D43F09" w:rsidRPr="0032769C" w14:paraId="4FF70DA7" w14:textId="77777777" w:rsidTr="00D43F09">
        <w:trPr>
          <w:trHeight w:val="841"/>
        </w:trPr>
        <w:tc>
          <w:tcPr>
            <w:tcW w:w="8435" w:type="dxa"/>
          </w:tcPr>
          <w:p w14:paraId="5DCA0492" w14:textId="77777777" w:rsidR="00D43F09" w:rsidRPr="0032769C" w:rsidRDefault="00D43F09" w:rsidP="00785787">
            <w:pPr>
              <w:pStyle w:val="aa"/>
              <w:ind w:right="20"/>
              <w:rPr>
                <w:rFonts w:ascii="Courier New" w:hAnsi="Courier New" w:cs="Courier New"/>
              </w:rPr>
            </w:pPr>
          </w:p>
          <w:p w14:paraId="2A1E45E2" w14:textId="77777777" w:rsidR="00D43F09" w:rsidRPr="0032769C" w:rsidRDefault="00D43F0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6BC32B"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14:paraId="4F2B412E" w14:textId="77777777"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706584"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77F350B1" w14:textId="77777777" w:rsidR="00D43F09" w:rsidRDefault="00D43F0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14:paraId="4C6B8B0A" w14:textId="77777777" w:rsidR="00D43F09" w:rsidRPr="00F5320C" w:rsidRDefault="00D43F09" w:rsidP="00785787">
            <w:pPr>
              <w:pStyle w:val="aa"/>
              <w:ind w:right="20"/>
              <w:rPr>
                <w:rFonts w:ascii="Courier New" w:hAnsi="Courier New" w:cs="Courier New"/>
                <w:b/>
                <w:sz w:val="16"/>
              </w:rPr>
            </w:pPr>
          </w:p>
          <w:p w14:paraId="54C1D879"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TrapLog Level : 5</w:t>
            </w:r>
          </w:p>
          <w:p w14:paraId="2B9A6BA1"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14:paraId="5E1FD8E0" w14:textId="77777777" w:rsidR="00D43F09" w:rsidRPr="00F5320C" w:rsidRDefault="00D43F09" w:rsidP="00785787">
            <w:pPr>
              <w:pStyle w:val="aa"/>
              <w:ind w:right="20"/>
              <w:rPr>
                <w:rFonts w:ascii="Courier New" w:hAnsi="Courier New" w:cs="Courier New"/>
                <w:sz w:val="16"/>
              </w:rPr>
            </w:pPr>
          </w:p>
          <w:p w14:paraId="06CFFDF8"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14:paraId="744EB87B"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14:paraId="0B083907"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14:paraId="55807C36"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14:paraId="3D2A0613" w14:textId="77777777"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14:paraId="1037D44E" w14:textId="77777777" w:rsidR="00D43F09" w:rsidRPr="00F5320C" w:rsidRDefault="00D43F09" w:rsidP="00785787">
            <w:pPr>
              <w:pStyle w:val="aa"/>
              <w:ind w:right="20"/>
              <w:rPr>
                <w:rFonts w:ascii="Courier New" w:hAnsi="Courier New" w:cs="Courier New"/>
                <w:sz w:val="16"/>
              </w:rPr>
            </w:pPr>
          </w:p>
          <w:p w14:paraId="48D8802A" w14:textId="77777777" w:rsidR="00D43F09" w:rsidRDefault="00D43F09" w:rsidP="00785787">
            <w:pPr>
              <w:pStyle w:val="aa"/>
              <w:ind w:right="20"/>
              <w:rPr>
                <w:rFonts w:ascii="Courier New" w:hAnsi="Courier New" w:cs="Courier New"/>
              </w:rPr>
            </w:pPr>
            <w:r>
              <w:rPr>
                <w:rFonts w:ascii="Courier New" w:hAnsi="Courier New" w:cs="Courier New"/>
              </w:rPr>
              <w:t>Router#</w:t>
            </w:r>
          </w:p>
          <w:p w14:paraId="34B99E34" w14:textId="77777777" w:rsidR="00D43F09" w:rsidRPr="0032769C" w:rsidRDefault="00D43F09" w:rsidP="00785787">
            <w:pPr>
              <w:pStyle w:val="aa"/>
              <w:ind w:right="20"/>
              <w:rPr>
                <w:rFonts w:ascii="Courier New" w:hAnsi="Courier New" w:cs="Courier New"/>
              </w:rPr>
            </w:pPr>
          </w:p>
        </w:tc>
      </w:tr>
    </w:tbl>
    <w:p w14:paraId="53D39490" w14:textId="77777777" w:rsidR="00D43F09" w:rsidRDefault="00D43F09" w:rsidP="00785787">
      <w:pPr>
        <w:pStyle w:val="a3"/>
        <w:ind w:left="0" w:right="20"/>
      </w:pPr>
    </w:p>
    <w:p w14:paraId="76F72A6E" w14:textId="77777777" w:rsidR="00740549" w:rsidRDefault="00740549" w:rsidP="00785787">
      <w:pPr>
        <w:pStyle w:val="a3"/>
        <w:ind w:left="0" w:right="20"/>
      </w:pPr>
      <w:r>
        <w:rPr>
          <w:rFonts w:hint="eastAsia"/>
        </w:rPr>
        <w:t>To change the number of events in the configured interval when throttling will occur, use the following command.</w:t>
      </w:r>
    </w:p>
    <w:p w14:paraId="0323C12A" w14:textId="138AC6A6" w:rsidR="00740549" w:rsidRDefault="00740549" w:rsidP="00785787">
      <w:pPr>
        <w:pStyle w:val="afffff3"/>
        <w:ind w:left="0" w:right="20"/>
      </w:pPr>
      <w:bookmarkStart w:id="4670" w:name="_Toc391575444"/>
      <w:r>
        <w:t xml:space="preserve">Table </w:t>
      </w:r>
      <w:fldSimple w:instr=" SEQ Table \* ARABIC ">
        <w:r w:rsidR="0065459F">
          <w:rPr>
            <w:noProof/>
          </w:rPr>
          <w:t>305</w:t>
        </w:r>
      </w:fldSimple>
      <w:r w:rsidR="0065459F">
        <w:rPr>
          <w:rFonts w:hint="eastAsia"/>
        </w:rPr>
        <w:t xml:space="preserve"> </w:t>
      </w:r>
      <w:r>
        <w:rPr>
          <w:rFonts w:hint="eastAsia"/>
        </w:rPr>
        <w:t>Event Throttle Threshold</w:t>
      </w:r>
      <w:bookmarkEnd w:id="4670"/>
    </w:p>
    <w:tbl>
      <w:tblPr>
        <w:tblStyle w:val="CLIWide"/>
        <w:tblW w:w="0" w:type="auto"/>
        <w:tblLayout w:type="fixed"/>
        <w:tblLook w:val="01E0" w:firstRow="1" w:lastRow="1" w:firstColumn="1" w:lastColumn="1" w:noHBand="0" w:noVBand="0"/>
      </w:tblPr>
      <w:tblGrid>
        <w:gridCol w:w="4531"/>
        <w:gridCol w:w="3791"/>
      </w:tblGrid>
      <w:tr w:rsidR="00740549"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2F5F3A" w:rsidRDefault="00740549" w:rsidP="00785787">
            <w:pPr>
              <w:pStyle w:val="aa"/>
              <w:ind w:right="20"/>
              <w:rPr>
                <w:bCs/>
                <w:sz w:val="18"/>
              </w:rPr>
            </w:pPr>
            <w:r w:rsidRPr="002F5F3A">
              <w:rPr>
                <w:bCs/>
                <w:sz w:val="18"/>
              </w:rPr>
              <w:t>Command</w:t>
            </w:r>
          </w:p>
        </w:tc>
        <w:tc>
          <w:tcPr>
            <w:tcW w:w="3791" w:type="dxa"/>
          </w:tcPr>
          <w:p w14:paraId="1EA3495A" w14:textId="77777777" w:rsidR="00740549" w:rsidRPr="002F5F3A" w:rsidRDefault="00740549" w:rsidP="00785787">
            <w:pPr>
              <w:pStyle w:val="aa"/>
              <w:ind w:right="20"/>
              <w:rPr>
                <w:bCs/>
                <w:sz w:val="18"/>
              </w:rPr>
            </w:pPr>
            <w:r w:rsidRPr="002F5F3A">
              <w:rPr>
                <w:bCs/>
                <w:sz w:val="18"/>
              </w:rPr>
              <w:t>Description</w:t>
            </w:r>
          </w:p>
        </w:tc>
      </w:tr>
      <w:tr w:rsidR="00740549" w14:paraId="094111FA" w14:textId="77777777" w:rsidTr="00901BC8">
        <w:trPr>
          <w:trHeight w:val="327"/>
        </w:trPr>
        <w:tc>
          <w:tcPr>
            <w:tcW w:w="4531" w:type="dxa"/>
          </w:tcPr>
          <w:p w14:paraId="6C25E43E" w14:textId="77777777" w:rsidR="00740549" w:rsidRPr="002F5F3A" w:rsidRDefault="00740549" w:rsidP="00785787">
            <w:pPr>
              <w:pStyle w:val="aa"/>
              <w:ind w:right="20"/>
              <w:rPr>
                <w:b/>
                <w:bCs/>
              </w:rPr>
            </w:pPr>
            <w:r w:rsidRPr="00740549">
              <w:rPr>
                <w:b/>
                <w:bCs/>
              </w:rPr>
              <w:t>cable event throttle-threshold &lt;1-10000&gt;</w:t>
            </w:r>
          </w:p>
        </w:tc>
        <w:tc>
          <w:tcPr>
            <w:tcW w:w="3791" w:type="dxa"/>
          </w:tcPr>
          <w:p w14:paraId="04B22207" w14:textId="77777777" w:rsidR="00740549" w:rsidRDefault="009661F0" w:rsidP="00785787">
            <w:pPr>
              <w:pStyle w:val="aa"/>
              <w:ind w:right="20"/>
            </w:pPr>
            <w:r>
              <w:t xml:space="preserve">Set the value of </w:t>
            </w:r>
            <w:r w:rsidR="00740549">
              <w:rPr>
                <w:rFonts w:hint="eastAsia"/>
              </w:rPr>
              <w:t>Throttle Threshold.</w:t>
            </w:r>
          </w:p>
          <w:p w14:paraId="40D011A1" w14:textId="77777777" w:rsidR="00740549" w:rsidRPr="00230534" w:rsidRDefault="00740549" w:rsidP="00785787">
            <w:pPr>
              <w:pStyle w:val="aa"/>
              <w:ind w:right="20"/>
            </w:pPr>
            <w:r>
              <w:rPr>
                <w:rFonts w:hint="eastAsia"/>
              </w:rPr>
              <w:t>(Default: 0)</w:t>
            </w:r>
          </w:p>
        </w:tc>
      </w:tr>
      <w:tr w:rsidR="00740549" w14:paraId="19735674" w14:textId="77777777" w:rsidTr="00901BC8">
        <w:trPr>
          <w:trHeight w:val="327"/>
        </w:trPr>
        <w:tc>
          <w:tcPr>
            <w:tcW w:w="4531" w:type="dxa"/>
          </w:tcPr>
          <w:p w14:paraId="205B580C" w14:textId="77777777" w:rsidR="00740549" w:rsidRPr="00EB011E" w:rsidRDefault="00740549" w:rsidP="00785787">
            <w:pPr>
              <w:pStyle w:val="aa"/>
              <w:ind w:right="20"/>
              <w:rPr>
                <w:b/>
                <w:bCs/>
              </w:rPr>
            </w:pPr>
            <w:r w:rsidRPr="00740549">
              <w:rPr>
                <w:b/>
                <w:bCs/>
              </w:rPr>
              <w:t>no cable event throttle-threshold</w:t>
            </w:r>
          </w:p>
        </w:tc>
        <w:tc>
          <w:tcPr>
            <w:tcW w:w="3791" w:type="dxa"/>
          </w:tcPr>
          <w:p w14:paraId="6B4D8EFC" w14:textId="77777777" w:rsidR="00740549" w:rsidRPr="00230534" w:rsidRDefault="009661F0" w:rsidP="00785787">
            <w:pPr>
              <w:pStyle w:val="aa"/>
              <w:ind w:right="20"/>
            </w:pPr>
            <w:r>
              <w:rPr>
                <w:rFonts w:hint="eastAsia"/>
              </w:rPr>
              <w:t xml:space="preserve">Return the </w:t>
            </w:r>
            <w:r>
              <w:t>set</w:t>
            </w:r>
            <w:r>
              <w:rPr>
                <w:rFonts w:hint="eastAsia"/>
              </w:rPr>
              <w:t xml:space="preserve"> </w:t>
            </w:r>
            <w:r w:rsidR="00740549">
              <w:rPr>
                <w:rFonts w:hint="eastAsia"/>
              </w:rPr>
              <w:t>Throttle Threshold</w:t>
            </w:r>
            <w:r>
              <w:rPr>
                <w:rFonts w:hint="eastAsia"/>
              </w:rPr>
              <w:t xml:space="preserve"> </w:t>
            </w:r>
            <w:r>
              <w:t>to</w:t>
            </w:r>
            <w:r w:rsidR="00740549">
              <w:rPr>
                <w:rFonts w:hint="eastAsia"/>
              </w:rPr>
              <w:t xml:space="preserve"> default.</w:t>
            </w:r>
          </w:p>
        </w:tc>
      </w:tr>
    </w:tbl>
    <w:p w14:paraId="78C8722F" w14:textId="77777777" w:rsidR="00740549"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740549" w:rsidRPr="0032769C" w14:paraId="62F4E9CE" w14:textId="77777777" w:rsidTr="00901BC8">
        <w:trPr>
          <w:trHeight w:val="841"/>
        </w:trPr>
        <w:tc>
          <w:tcPr>
            <w:tcW w:w="8435" w:type="dxa"/>
          </w:tcPr>
          <w:p w14:paraId="3CD1714E" w14:textId="77777777" w:rsidR="00740549" w:rsidRPr="0032769C" w:rsidRDefault="00740549" w:rsidP="00785787">
            <w:pPr>
              <w:pStyle w:val="aa"/>
              <w:ind w:right="20"/>
              <w:rPr>
                <w:rFonts w:ascii="Courier New" w:hAnsi="Courier New" w:cs="Courier New"/>
              </w:rPr>
            </w:pPr>
          </w:p>
          <w:p w14:paraId="49F49D78" w14:textId="77777777" w:rsidR="00740549" w:rsidRPr="0032769C" w:rsidRDefault="0074054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4849E028"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cable event throttle-threshold</w:t>
            </w:r>
            <w:r>
              <w:rPr>
                <w:rFonts w:ascii="Courier New" w:hAnsi="Courier New" w:cs="Courier New" w:hint="eastAsia"/>
                <w:b/>
              </w:rPr>
              <w:t xml:space="preserve"> 20</w:t>
            </w:r>
          </w:p>
          <w:p w14:paraId="55293705" w14:textId="77777777"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2930A883" w14:textId="77777777" w:rsidR="00740549" w:rsidRDefault="00740549" w:rsidP="00785787">
            <w:pPr>
              <w:pStyle w:val="aa"/>
              <w:ind w:right="20"/>
              <w:rPr>
                <w:rFonts w:ascii="Courier New" w:hAnsi="Courier New" w:cs="Courier New"/>
              </w:rPr>
            </w:pPr>
            <w:r>
              <w:rPr>
                <w:rFonts w:ascii="Courier New" w:hAnsi="Courier New" w:cs="Courier New"/>
              </w:rPr>
              <w:t>Router#</w:t>
            </w:r>
          </w:p>
          <w:p w14:paraId="4ABD806E" w14:textId="77777777" w:rsidR="00740549" w:rsidRPr="0032769C" w:rsidRDefault="00740549" w:rsidP="00785787">
            <w:pPr>
              <w:pStyle w:val="aa"/>
              <w:ind w:right="20"/>
              <w:rPr>
                <w:rFonts w:ascii="Courier New" w:hAnsi="Courier New" w:cs="Courier New"/>
              </w:rPr>
            </w:pPr>
          </w:p>
        </w:tc>
      </w:tr>
    </w:tbl>
    <w:p w14:paraId="68BA689D" w14:textId="77777777" w:rsidR="00740549" w:rsidRDefault="00740549" w:rsidP="00785787">
      <w:pPr>
        <w:pStyle w:val="a3"/>
        <w:ind w:left="0" w:right="20"/>
      </w:pPr>
    </w:p>
    <w:p w14:paraId="524C34A3" w14:textId="77777777" w:rsidR="00D43F09" w:rsidRDefault="004D3241" w:rsidP="00785787">
      <w:pPr>
        <w:pStyle w:val="a3"/>
        <w:ind w:left="0" w:right="20"/>
      </w:pPr>
      <w:r>
        <w:rPr>
          <w:rFonts w:hint="eastAsia"/>
        </w:rPr>
        <w:t>To change the</w:t>
      </w:r>
      <w:r w:rsidR="00740549">
        <w:rPr>
          <w:rFonts w:hint="eastAsia"/>
        </w:rPr>
        <w:t xml:space="preserve"> length of time, in seconds, that defines the interval over which the event rate will be calculated, use the following command.</w:t>
      </w:r>
    </w:p>
    <w:p w14:paraId="508C36BE" w14:textId="26202DE4" w:rsidR="00740549" w:rsidRDefault="00740549" w:rsidP="00785787">
      <w:pPr>
        <w:pStyle w:val="afffff3"/>
        <w:ind w:left="0" w:right="20"/>
      </w:pPr>
      <w:bookmarkStart w:id="4671" w:name="_Toc391575445"/>
      <w:r>
        <w:t xml:space="preserve">Table </w:t>
      </w:r>
      <w:fldSimple w:instr=" SEQ Table \* ARABIC ">
        <w:r w:rsidR="0065459F">
          <w:rPr>
            <w:noProof/>
          </w:rPr>
          <w:t>306</w:t>
        </w:r>
      </w:fldSimple>
      <w:r w:rsidR="0065459F">
        <w:rPr>
          <w:rFonts w:hint="eastAsia"/>
        </w:rPr>
        <w:t xml:space="preserve"> </w:t>
      </w:r>
      <w:r>
        <w:rPr>
          <w:rFonts w:hint="eastAsia"/>
        </w:rPr>
        <w:t>Event Throttle Interval</w:t>
      </w:r>
      <w:bookmarkEnd w:id="4671"/>
    </w:p>
    <w:tbl>
      <w:tblPr>
        <w:tblStyle w:val="CLIWide"/>
        <w:tblW w:w="0" w:type="auto"/>
        <w:tblLayout w:type="fixed"/>
        <w:tblLook w:val="01E0" w:firstRow="1" w:lastRow="1" w:firstColumn="1" w:lastColumn="1" w:noHBand="0" w:noVBand="0"/>
      </w:tblPr>
      <w:tblGrid>
        <w:gridCol w:w="4531"/>
        <w:gridCol w:w="3791"/>
      </w:tblGrid>
      <w:tr w:rsidR="00740549"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2F5F3A" w:rsidRDefault="00740549" w:rsidP="00785787">
            <w:pPr>
              <w:pStyle w:val="aa"/>
              <w:ind w:right="20"/>
              <w:rPr>
                <w:bCs/>
                <w:sz w:val="18"/>
              </w:rPr>
            </w:pPr>
            <w:r w:rsidRPr="002F5F3A">
              <w:rPr>
                <w:bCs/>
                <w:sz w:val="18"/>
              </w:rPr>
              <w:t>Command</w:t>
            </w:r>
          </w:p>
        </w:tc>
        <w:tc>
          <w:tcPr>
            <w:tcW w:w="3791" w:type="dxa"/>
          </w:tcPr>
          <w:p w14:paraId="280637D0" w14:textId="77777777" w:rsidR="00740549" w:rsidRPr="002F5F3A" w:rsidRDefault="00740549" w:rsidP="00785787">
            <w:pPr>
              <w:pStyle w:val="aa"/>
              <w:ind w:right="20"/>
              <w:rPr>
                <w:bCs/>
                <w:sz w:val="18"/>
              </w:rPr>
            </w:pPr>
            <w:r w:rsidRPr="002F5F3A">
              <w:rPr>
                <w:bCs/>
                <w:sz w:val="18"/>
              </w:rPr>
              <w:t>Description</w:t>
            </w:r>
          </w:p>
        </w:tc>
      </w:tr>
      <w:tr w:rsidR="00740549" w14:paraId="3946678F" w14:textId="77777777" w:rsidTr="00901BC8">
        <w:trPr>
          <w:trHeight w:val="327"/>
        </w:trPr>
        <w:tc>
          <w:tcPr>
            <w:tcW w:w="4531" w:type="dxa"/>
          </w:tcPr>
          <w:p w14:paraId="0AD954B2" w14:textId="77777777" w:rsidR="00740549" w:rsidRPr="002F5F3A" w:rsidRDefault="00740549" w:rsidP="00785787">
            <w:pPr>
              <w:pStyle w:val="aa"/>
              <w:ind w:right="20"/>
              <w:rPr>
                <w:b/>
                <w:bCs/>
              </w:rPr>
            </w:pPr>
            <w:r w:rsidRPr="00740549">
              <w:rPr>
                <w:b/>
                <w:bCs/>
              </w:rPr>
              <w:t>cable event throttle-interval &lt;1-3600&gt;</w:t>
            </w:r>
          </w:p>
        </w:tc>
        <w:tc>
          <w:tcPr>
            <w:tcW w:w="3791" w:type="dxa"/>
          </w:tcPr>
          <w:p w14:paraId="4E92DE5F" w14:textId="77777777" w:rsidR="00740549" w:rsidRDefault="00756298" w:rsidP="00785787">
            <w:pPr>
              <w:pStyle w:val="aa"/>
              <w:ind w:right="20"/>
            </w:pPr>
            <w:r>
              <w:t xml:space="preserve">Change the </w:t>
            </w:r>
            <w:r w:rsidR="00740549">
              <w:rPr>
                <w:rFonts w:hint="eastAsia"/>
              </w:rPr>
              <w:t>Throttle interval</w:t>
            </w:r>
            <w:r>
              <w:rPr>
                <w:rFonts w:hint="eastAsia"/>
              </w:rPr>
              <w:t>.</w:t>
            </w:r>
          </w:p>
          <w:p w14:paraId="7369B4B5" w14:textId="77777777" w:rsidR="00740549" w:rsidRPr="00230534" w:rsidRDefault="00740549" w:rsidP="00785787">
            <w:pPr>
              <w:pStyle w:val="aa"/>
              <w:ind w:right="20"/>
            </w:pPr>
            <w:r>
              <w:rPr>
                <w:rFonts w:hint="eastAsia"/>
              </w:rPr>
              <w:t>(Default: 1s)</w:t>
            </w:r>
          </w:p>
        </w:tc>
      </w:tr>
      <w:tr w:rsidR="00740549" w:rsidRPr="00756298" w14:paraId="68997A89" w14:textId="77777777" w:rsidTr="00901BC8">
        <w:trPr>
          <w:trHeight w:val="327"/>
        </w:trPr>
        <w:tc>
          <w:tcPr>
            <w:tcW w:w="4531" w:type="dxa"/>
          </w:tcPr>
          <w:p w14:paraId="5CFFB0B0" w14:textId="77777777" w:rsidR="00740549" w:rsidRPr="00EB011E" w:rsidRDefault="00740549" w:rsidP="00785787">
            <w:pPr>
              <w:pStyle w:val="aa"/>
              <w:ind w:right="20"/>
              <w:rPr>
                <w:b/>
                <w:bCs/>
              </w:rPr>
            </w:pPr>
            <w:r w:rsidRPr="00740549">
              <w:rPr>
                <w:b/>
                <w:bCs/>
              </w:rPr>
              <w:t>no cable event throttle-interval</w:t>
            </w:r>
          </w:p>
        </w:tc>
        <w:tc>
          <w:tcPr>
            <w:tcW w:w="3791" w:type="dxa"/>
          </w:tcPr>
          <w:p w14:paraId="582A44AD" w14:textId="77777777" w:rsidR="00740549" w:rsidRPr="00230534" w:rsidRDefault="00756298" w:rsidP="00785787">
            <w:pPr>
              <w:pStyle w:val="aa"/>
              <w:ind w:right="20"/>
            </w:pPr>
            <w:r>
              <w:rPr>
                <w:rFonts w:hint="eastAsia"/>
              </w:rPr>
              <w:t xml:space="preserve">Return the changed </w:t>
            </w:r>
            <w:r w:rsidR="00740549">
              <w:rPr>
                <w:rFonts w:hint="eastAsia"/>
              </w:rPr>
              <w:t>Throttle interval</w:t>
            </w:r>
            <w:r>
              <w:t xml:space="preserve"> to</w:t>
            </w:r>
            <w:r w:rsidR="00740549">
              <w:rPr>
                <w:rFonts w:hint="eastAsia"/>
              </w:rPr>
              <w:t xml:space="preserve"> default.</w:t>
            </w:r>
          </w:p>
        </w:tc>
      </w:tr>
    </w:tbl>
    <w:p w14:paraId="62FEC3DE" w14:textId="77777777" w:rsidR="00E0775F"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E0775F" w:rsidRPr="0032769C" w14:paraId="7C8E8162" w14:textId="77777777" w:rsidTr="00901BC8">
        <w:trPr>
          <w:trHeight w:val="841"/>
        </w:trPr>
        <w:tc>
          <w:tcPr>
            <w:tcW w:w="8435" w:type="dxa"/>
          </w:tcPr>
          <w:p w14:paraId="62ACFD47" w14:textId="77777777" w:rsidR="00E0775F" w:rsidRPr="0032769C" w:rsidRDefault="00E0775F" w:rsidP="00785787">
            <w:pPr>
              <w:pStyle w:val="aa"/>
              <w:ind w:right="20"/>
              <w:rPr>
                <w:rFonts w:ascii="Courier New" w:hAnsi="Courier New" w:cs="Courier New"/>
              </w:rPr>
            </w:pPr>
          </w:p>
          <w:p w14:paraId="217D80A2" w14:textId="77777777" w:rsidR="00E0775F" w:rsidRPr="0032769C" w:rsidRDefault="00E0775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6BC99A5"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 xml:space="preserve">cable event </w:t>
            </w:r>
            <w:r w:rsidRPr="00E0775F">
              <w:rPr>
                <w:rFonts w:ascii="Courier New" w:hAnsi="Courier New" w:cs="Courier New"/>
                <w:b/>
              </w:rPr>
              <w:t>throttle-interval</w:t>
            </w:r>
            <w:r>
              <w:rPr>
                <w:rFonts w:ascii="Courier New" w:hAnsi="Courier New" w:cs="Courier New" w:hint="eastAsia"/>
                <w:b/>
              </w:rPr>
              <w:t xml:space="preserve"> 10</w:t>
            </w:r>
          </w:p>
          <w:p w14:paraId="6C5F4420" w14:textId="77777777"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1DC58320" w14:textId="77777777" w:rsidR="00E0775F" w:rsidRDefault="00E0775F" w:rsidP="00785787">
            <w:pPr>
              <w:pStyle w:val="aa"/>
              <w:ind w:right="20"/>
              <w:rPr>
                <w:rFonts w:ascii="Courier New" w:hAnsi="Courier New" w:cs="Courier New"/>
              </w:rPr>
            </w:pPr>
            <w:r>
              <w:rPr>
                <w:rFonts w:ascii="Courier New" w:hAnsi="Courier New" w:cs="Courier New"/>
              </w:rPr>
              <w:t>Router#</w:t>
            </w:r>
          </w:p>
          <w:p w14:paraId="3D443413" w14:textId="77777777" w:rsidR="00E0775F" w:rsidRPr="0032769C" w:rsidRDefault="00E0775F" w:rsidP="00785787">
            <w:pPr>
              <w:pStyle w:val="aa"/>
              <w:ind w:right="20"/>
              <w:rPr>
                <w:rFonts w:ascii="Courier New" w:hAnsi="Courier New" w:cs="Courier New"/>
              </w:rPr>
            </w:pPr>
          </w:p>
        </w:tc>
      </w:tr>
    </w:tbl>
    <w:p w14:paraId="02068D8F" w14:textId="77777777" w:rsidR="007923E2" w:rsidRPr="00A373DB" w:rsidRDefault="007923E2" w:rsidP="00785787">
      <w:pPr>
        <w:pStyle w:val="2"/>
        <w:ind w:right="20"/>
      </w:pPr>
      <w:bookmarkStart w:id="4672" w:name="_Toc444695369"/>
      <w:r>
        <w:rPr>
          <w:rFonts w:hint="eastAsia"/>
        </w:rPr>
        <w:lastRenderedPageBreak/>
        <w:t>CM Secure Software Download</w:t>
      </w:r>
      <w:bookmarkEnd w:id="4672"/>
    </w:p>
    <w:p w14:paraId="50714B4A" w14:textId="77777777" w:rsidR="007923E2" w:rsidRDefault="007923E2" w:rsidP="00785787">
      <w:pPr>
        <w:pStyle w:val="a3"/>
        <w:ind w:left="0" w:right="20"/>
      </w:pPr>
      <w:r>
        <w:rPr>
          <w:rFonts w:hint="eastAsia"/>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Default="007923E2" w:rsidP="00785787">
      <w:pPr>
        <w:pStyle w:val="a3"/>
        <w:numPr>
          <w:ilvl w:val="1"/>
          <w:numId w:val="31"/>
        </w:numPr>
        <w:tabs>
          <w:tab w:val="clear" w:pos="2908"/>
        </w:tabs>
        <w:ind w:left="0" w:right="20" w:hanging="284"/>
      </w:pPr>
      <w:r>
        <w:rPr>
          <w:rFonts w:hint="eastAsia"/>
        </w:rPr>
        <w:t xml:space="preserve">ONU firmware upgrade is a </w:t>
      </w:r>
      <w:r>
        <w:t>“</w:t>
      </w:r>
      <w:r>
        <w:rPr>
          <w:rFonts w:hint="eastAsia"/>
        </w:rPr>
        <w:t>two-step</w:t>
      </w:r>
      <w:r>
        <w:t>”</w:t>
      </w:r>
      <w:r>
        <w:rPr>
          <w:rFonts w:hint="eastAsia"/>
        </w:rPr>
        <w:t xml:space="preserve"> process, in which the vCM (residing on the DPoE System) first retrieves the image from the TFTP server and then sends the image to the ONU using DPoE OAM via the OLT.</w:t>
      </w:r>
    </w:p>
    <w:p w14:paraId="435A8E8C" w14:textId="77777777" w:rsidR="007923E2" w:rsidRDefault="007923E2" w:rsidP="00785787">
      <w:pPr>
        <w:pStyle w:val="a3"/>
        <w:numPr>
          <w:ilvl w:val="1"/>
          <w:numId w:val="31"/>
        </w:numPr>
        <w:tabs>
          <w:tab w:val="clear" w:pos="2908"/>
        </w:tabs>
        <w:ind w:left="0" w:right="20" w:hanging="284"/>
      </w:pPr>
      <w:r>
        <w:rPr>
          <w:rFonts w:hint="eastAsia"/>
        </w:rPr>
        <w:t>The validation of the VCVs embedded within the firmware image is performed by the vCM, not by the physical ONU. CVC validation is not performed if the ONU is provisioned on the EAE Exclusion list.</w:t>
      </w:r>
    </w:p>
    <w:p w14:paraId="041B5712" w14:textId="77777777" w:rsidR="007923E2" w:rsidRDefault="007923E2" w:rsidP="00785787">
      <w:pPr>
        <w:pStyle w:val="a3"/>
        <w:numPr>
          <w:ilvl w:val="1"/>
          <w:numId w:val="31"/>
        </w:numPr>
        <w:tabs>
          <w:tab w:val="clear" w:pos="2908"/>
        </w:tabs>
        <w:ind w:left="0" w:right="20" w:hanging="284"/>
      </w:pPr>
      <w:r>
        <w:rPr>
          <w:rFonts w:hint="eastAsia"/>
        </w:rPr>
        <w:t>The Time Varying Controls associated with the image are updated by the vCM in the ONU as a separate OAM operation.</w:t>
      </w:r>
    </w:p>
    <w:p w14:paraId="27E80896" w14:textId="77777777" w:rsidR="007923E2" w:rsidRDefault="007923E2" w:rsidP="00785787">
      <w:pPr>
        <w:pStyle w:val="a3"/>
        <w:numPr>
          <w:ilvl w:val="1"/>
          <w:numId w:val="31"/>
        </w:numPr>
        <w:tabs>
          <w:tab w:val="clear" w:pos="2908"/>
        </w:tabs>
        <w:ind w:left="0" w:right="20" w:hanging="284"/>
      </w:pPr>
      <w:r>
        <w:rPr>
          <w:rFonts w:hint="eastAsia"/>
        </w:rPr>
        <w:t>Similarly, the image filename is also stored on the ONU by the vCM. If the TVCs or filename cannot be updated, then the entire upgrade operation is deemed to have failed.</w:t>
      </w:r>
    </w:p>
    <w:p w14:paraId="0B9E1B11" w14:textId="77777777" w:rsidR="007923E2" w:rsidRDefault="007923E2" w:rsidP="00785787">
      <w:pPr>
        <w:pStyle w:val="a3"/>
        <w:ind w:left="0" w:right="20"/>
      </w:pPr>
    </w:p>
    <w:p w14:paraId="4B8113F9" w14:textId="77777777" w:rsidR="007923E2" w:rsidRDefault="008B3339" w:rsidP="00785787">
      <w:pPr>
        <w:pStyle w:val="a3"/>
        <w:ind w:left="0" w:right="20"/>
      </w:pPr>
      <w:r>
        <w:rPr>
          <w:rFonts w:hint="eastAsia"/>
        </w:rPr>
        <w:t>To enable or disable Secure Software Download, use the following command.</w:t>
      </w:r>
    </w:p>
    <w:p w14:paraId="31E80529" w14:textId="3C9C5EF7" w:rsidR="008B3339" w:rsidRDefault="008B3339" w:rsidP="00785787">
      <w:pPr>
        <w:pStyle w:val="afffff3"/>
        <w:ind w:left="0" w:right="20"/>
      </w:pPr>
      <w:bookmarkStart w:id="4673" w:name="_Toc391575446"/>
      <w:r>
        <w:t xml:space="preserve">Table </w:t>
      </w:r>
      <w:fldSimple w:instr=" SEQ Table \* ARABIC ">
        <w:r w:rsidR="0065459F">
          <w:rPr>
            <w:noProof/>
          </w:rPr>
          <w:t>307</w:t>
        </w:r>
      </w:fldSimple>
      <w:r w:rsidR="0065459F">
        <w:rPr>
          <w:rFonts w:hint="eastAsia"/>
        </w:rPr>
        <w:t xml:space="preserve"> </w:t>
      </w:r>
      <w:r>
        <w:rPr>
          <w:rFonts w:hint="eastAsia"/>
        </w:rPr>
        <w:t xml:space="preserve">secure software </w:t>
      </w:r>
      <w:proofErr w:type="gramStart"/>
      <w:r>
        <w:rPr>
          <w:rFonts w:hint="eastAsia"/>
        </w:rPr>
        <w:t>download</w:t>
      </w:r>
      <w:bookmarkEnd w:id="4673"/>
      <w:proofErr w:type="gramEnd"/>
    </w:p>
    <w:tbl>
      <w:tblPr>
        <w:tblStyle w:val="CLIWide"/>
        <w:tblW w:w="0" w:type="auto"/>
        <w:tblLayout w:type="fixed"/>
        <w:tblLook w:val="01E0" w:firstRow="1" w:lastRow="1" w:firstColumn="1" w:lastColumn="1" w:noHBand="0" w:noVBand="0"/>
      </w:tblPr>
      <w:tblGrid>
        <w:gridCol w:w="3964"/>
        <w:gridCol w:w="4358"/>
      </w:tblGrid>
      <w:tr w:rsidR="008B3339"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2F5F3A" w:rsidRDefault="008B3339" w:rsidP="00785787">
            <w:pPr>
              <w:pStyle w:val="aa"/>
              <w:ind w:right="20"/>
              <w:rPr>
                <w:bCs/>
                <w:sz w:val="18"/>
              </w:rPr>
            </w:pPr>
            <w:r w:rsidRPr="002F5F3A">
              <w:rPr>
                <w:bCs/>
                <w:sz w:val="18"/>
              </w:rPr>
              <w:t>Command</w:t>
            </w:r>
          </w:p>
        </w:tc>
        <w:tc>
          <w:tcPr>
            <w:tcW w:w="4358" w:type="dxa"/>
          </w:tcPr>
          <w:p w14:paraId="74F43B41" w14:textId="77777777" w:rsidR="008B3339" w:rsidRPr="002F5F3A" w:rsidRDefault="008B3339" w:rsidP="00785787">
            <w:pPr>
              <w:pStyle w:val="aa"/>
              <w:ind w:right="20"/>
              <w:rPr>
                <w:bCs/>
                <w:sz w:val="18"/>
              </w:rPr>
            </w:pPr>
            <w:r w:rsidRPr="002F5F3A">
              <w:rPr>
                <w:bCs/>
                <w:sz w:val="18"/>
              </w:rPr>
              <w:t>Description</w:t>
            </w:r>
          </w:p>
        </w:tc>
      </w:tr>
      <w:tr w:rsidR="008B3339" w14:paraId="6802FF3E" w14:textId="77777777" w:rsidTr="008B3339">
        <w:trPr>
          <w:trHeight w:val="327"/>
        </w:trPr>
        <w:tc>
          <w:tcPr>
            <w:tcW w:w="3964" w:type="dxa"/>
          </w:tcPr>
          <w:p w14:paraId="7B77B81D" w14:textId="77777777" w:rsidR="008B3339" w:rsidRPr="002F5F3A" w:rsidRDefault="008B3339" w:rsidP="00785787">
            <w:pPr>
              <w:pStyle w:val="aa"/>
              <w:ind w:right="20"/>
              <w:rPr>
                <w:b/>
                <w:bCs/>
              </w:rPr>
            </w:pPr>
            <w:r w:rsidRPr="008B3339">
              <w:rPr>
                <w:b/>
                <w:bCs/>
              </w:rPr>
              <w:t>cable secure-download (enable|disable)</w:t>
            </w:r>
          </w:p>
        </w:tc>
        <w:tc>
          <w:tcPr>
            <w:tcW w:w="4358" w:type="dxa"/>
          </w:tcPr>
          <w:p w14:paraId="3ADF3143" w14:textId="77777777" w:rsidR="008B3339" w:rsidRDefault="008B3339" w:rsidP="00785787">
            <w:pPr>
              <w:pStyle w:val="aa"/>
              <w:ind w:right="20"/>
            </w:pPr>
            <w:r>
              <w:rPr>
                <w:rFonts w:hint="eastAsia"/>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230534" w:rsidRDefault="008B3339" w:rsidP="00785787">
            <w:pPr>
              <w:pStyle w:val="aa"/>
              <w:ind w:right="20"/>
            </w:pPr>
            <w:r>
              <w:rPr>
                <w:rFonts w:hint="eastAsia"/>
              </w:rPr>
              <w:t>(Default: Disabled)</w:t>
            </w:r>
          </w:p>
        </w:tc>
      </w:tr>
    </w:tbl>
    <w:p w14:paraId="5606DC7E" w14:textId="77777777" w:rsidR="008B3339" w:rsidRDefault="008B333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8B3339" w:rsidRPr="0032769C" w14:paraId="11A7281C" w14:textId="77777777" w:rsidTr="00901BC8">
        <w:trPr>
          <w:trHeight w:val="841"/>
        </w:trPr>
        <w:tc>
          <w:tcPr>
            <w:tcW w:w="8435" w:type="dxa"/>
          </w:tcPr>
          <w:p w14:paraId="6045A7FC" w14:textId="77777777" w:rsidR="008B3339" w:rsidRPr="0032769C" w:rsidRDefault="008B3339" w:rsidP="00785787">
            <w:pPr>
              <w:pStyle w:val="aa"/>
              <w:ind w:right="20"/>
              <w:rPr>
                <w:rFonts w:ascii="Courier New" w:hAnsi="Courier New" w:cs="Courier New"/>
              </w:rPr>
            </w:pPr>
          </w:p>
          <w:p w14:paraId="6B4A630F" w14:textId="77777777" w:rsidR="008B3339" w:rsidRPr="0032769C" w:rsidRDefault="008B333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FC72199"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B3339">
              <w:rPr>
                <w:rFonts w:ascii="Courier New" w:hAnsi="Courier New" w:cs="Courier New"/>
                <w:b/>
              </w:rPr>
              <w:t>cable secure-download enable</w:t>
            </w:r>
          </w:p>
          <w:p w14:paraId="3560BAD5" w14:textId="77777777"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5AEC4575" w14:textId="77777777" w:rsidR="008B3339" w:rsidRDefault="008B3339" w:rsidP="00785787">
            <w:pPr>
              <w:pStyle w:val="aa"/>
              <w:ind w:right="20"/>
              <w:rPr>
                <w:rFonts w:ascii="Courier New" w:hAnsi="Courier New" w:cs="Courier New"/>
              </w:rPr>
            </w:pPr>
            <w:r>
              <w:rPr>
                <w:rFonts w:ascii="Courier New" w:hAnsi="Courier New" w:cs="Courier New"/>
              </w:rPr>
              <w:t>Router#</w:t>
            </w:r>
          </w:p>
          <w:p w14:paraId="35318FAB" w14:textId="77777777" w:rsidR="008B3339" w:rsidRDefault="008B3339" w:rsidP="00785787">
            <w:pPr>
              <w:pStyle w:val="aa"/>
              <w:ind w:right="20"/>
              <w:rPr>
                <w:rFonts w:ascii="Courier New" w:hAnsi="Courier New" w:cs="Courier New"/>
              </w:rPr>
            </w:pPr>
            <w:r>
              <w:rPr>
                <w:rFonts w:ascii="Courier New" w:hAnsi="Courier New" w:cs="Courier New"/>
              </w:rPr>
              <w:t>Router#</w:t>
            </w:r>
            <w:r w:rsidR="00901BC8">
              <w:t xml:space="preserve"> </w:t>
            </w:r>
            <w:r w:rsidR="00901BC8" w:rsidRPr="00901BC8">
              <w:rPr>
                <w:rFonts w:ascii="Courier New" w:hAnsi="Courier New" w:cs="Courier New"/>
                <w:b/>
              </w:rPr>
              <w:t>show cable firmware</w:t>
            </w:r>
          </w:p>
          <w:p w14:paraId="496157C1"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sz w:val="16"/>
              </w:rPr>
              <w:t xml:space="preserve">MAC Address   </w:t>
            </w:r>
            <w:r>
              <w:rPr>
                <w:rFonts w:ascii="Courier New" w:hAnsi="Courier New" w:cs="Courier New" w:hint="eastAsia"/>
                <w:sz w:val="16"/>
              </w:rPr>
              <w:t xml:space="preserve"> </w:t>
            </w:r>
            <w:r w:rsidRPr="00901BC8">
              <w:rPr>
                <w:rFonts w:ascii="Courier New" w:hAnsi="Courier New" w:cs="Courier New"/>
                <w:sz w:val="16"/>
              </w:rPr>
              <w:t xml:space="preserve"> IP Address      Op Version        </w:t>
            </w:r>
            <w:r>
              <w:rPr>
                <w:rFonts w:ascii="Courier New" w:hAnsi="Courier New" w:cs="Courier New" w:hint="eastAsia"/>
                <w:sz w:val="16"/>
              </w:rPr>
              <w:t xml:space="preserve"> </w:t>
            </w:r>
            <w:r w:rsidRPr="00901BC8">
              <w:rPr>
                <w:rFonts w:ascii="Courier New" w:hAnsi="Courier New" w:cs="Courier New"/>
                <w:sz w:val="16"/>
              </w:rPr>
              <w:t xml:space="preserve"> Filename</w:t>
            </w:r>
          </w:p>
          <w:p w14:paraId="36706FA4" w14:textId="77777777" w:rsidR="00901BC8" w:rsidRPr="00901BC8" w:rsidRDefault="00901BC8" w:rsidP="00785787">
            <w:pPr>
              <w:pStyle w:val="aa"/>
              <w:ind w:right="20"/>
              <w:rPr>
                <w:rFonts w:ascii="Courier New" w:hAnsi="Courier New" w:cs="Courier New"/>
                <w:sz w:val="16"/>
              </w:rPr>
            </w:pPr>
            <w:r w:rsidRPr="00901BC8">
              <w:rPr>
                <w:rFonts w:ascii="Courier New" w:hAnsi="Courier New" w:cs="Courier New" w:hint="eastAsia"/>
                <w:sz w:val="16"/>
              </w:rPr>
              <w:t>000d.b640.5868 172.18.200.231 0t A263 (3CBCC658) signed_App3714_DPoE_A263_78.96</w:t>
            </w:r>
          </w:p>
          <w:p w14:paraId="1277A8F8" w14:textId="77777777" w:rsidR="00901BC8" w:rsidRDefault="00901BC8" w:rsidP="00785787">
            <w:pPr>
              <w:pStyle w:val="aa"/>
              <w:ind w:right="20"/>
              <w:rPr>
                <w:rFonts w:ascii="Courier New" w:hAnsi="Courier New" w:cs="Courier New"/>
              </w:rPr>
            </w:pPr>
            <w:r>
              <w:rPr>
                <w:rFonts w:ascii="Courier New" w:hAnsi="Courier New" w:cs="Courier New"/>
              </w:rPr>
              <w:t>Router#</w:t>
            </w:r>
          </w:p>
          <w:p w14:paraId="1399E306" w14:textId="77777777" w:rsidR="008B3339" w:rsidRPr="008B3339" w:rsidRDefault="008B3339" w:rsidP="00785787">
            <w:pPr>
              <w:pStyle w:val="aa"/>
              <w:ind w:right="20"/>
              <w:rPr>
                <w:rFonts w:ascii="Courier New" w:hAnsi="Courier New" w:cs="Courier New"/>
              </w:rPr>
            </w:pPr>
          </w:p>
        </w:tc>
      </w:tr>
    </w:tbl>
    <w:p w14:paraId="54BA8639" w14:textId="77777777" w:rsidR="007923E2" w:rsidRDefault="007923E2" w:rsidP="00785787">
      <w:pPr>
        <w:pStyle w:val="a3"/>
        <w:ind w:left="0" w:right="20"/>
      </w:pPr>
    </w:p>
    <w:p w14:paraId="12BC2090" w14:textId="77777777" w:rsidR="00D43F09" w:rsidRPr="00FC4FF1" w:rsidRDefault="00D43F09" w:rsidP="00785787">
      <w:pPr>
        <w:pStyle w:val="a3"/>
        <w:ind w:left="0" w:right="20"/>
      </w:pPr>
    </w:p>
    <w:p w14:paraId="5639DE59" w14:textId="77777777" w:rsidR="00292632" w:rsidRDefault="00292632" w:rsidP="00785787">
      <w:pPr>
        <w:pStyle w:val="a3"/>
        <w:ind w:left="0" w:right="20"/>
      </w:pPr>
    </w:p>
    <w:p w14:paraId="0513D25B" w14:textId="77777777" w:rsidR="00292632" w:rsidRPr="00A373DB" w:rsidRDefault="00292632" w:rsidP="00785787">
      <w:pPr>
        <w:pStyle w:val="2"/>
        <w:ind w:right="20"/>
      </w:pPr>
      <w:bookmarkStart w:id="4674" w:name="_Toc444695370"/>
      <w:r>
        <w:rPr>
          <w:rFonts w:hint="eastAsia"/>
        </w:rPr>
        <w:lastRenderedPageBreak/>
        <w:t>MEF-MN Interface</w:t>
      </w:r>
      <w:bookmarkEnd w:id="4674"/>
    </w:p>
    <w:p w14:paraId="64798E40" w14:textId="77777777" w:rsidR="0064316D" w:rsidRDefault="0064316D" w:rsidP="00785787">
      <w:pPr>
        <w:pStyle w:val="a3"/>
        <w:ind w:left="0" w:right="20"/>
      </w:pPr>
      <w:r>
        <w:t xml:space="preserve">To construct </w:t>
      </w:r>
      <w:r>
        <w:rPr>
          <w:rFonts w:hint="eastAsia"/>
        </w:rPr>
        <w:t>PB/PBB Network</w:t>
      </w:r>
      <w:r>
        <w:t xml:space="preserve"> over the system, the </w:t>
      </w:r>
      <w:r>
        <w:rPr>
          <w:rFonts w:hint="eastAsia"/>
        </w:rPr>
        <w:t>upstream interface</w:t>
      </w:r>
      <w:r>
        <w:t xml:space="preserve"> should be included in </w:t>
      </w:r>
      <w:r>
        <w:rPr>
          <w:rFonts w:hint="eastAsia"/>
        </w:rPr>
        <w:t>Service VLAN</w:t>
      </w:r>
      <w:r>
        <w:t xml:space="preserve"> so as to enable </w:t>
      </w:r>
      <w:r>
        <w:rPr>
          <w:rFonts w:hint="eastAsia"/>
        </w:rPr>
        <w:t>upstream and downstream traffic</w:t>
      </w:r>
      <w:r>
        <w:t xml:space="preserve"> to flow bothway. The system may </w:t>
      </w:r>
      <w:r w:rsidR="00D0763E">
        <w:t>designate</w:t>
      </w:r>
      <w:r>
        <w:t xml:space="preserve"> any particular </w:t>
      </w:r>
      <w:r>
        <w:rPr>
          <w:rFonts w:hint="eastAsia"/>
        </w:rPr>
        <w:t>Interface</w:t>
      </w:r>
      <w:r>
        <w:t xml:space="preserve"> to be a </w:t>
      </w:r>
      <w:r>
        <w:rPr>
          <w:rFonts w:hint="eastAsia"/>
        </w:rPr>
        <w:t>MEF-MN Interface</w:t>
      </w:r>
      <w:r>
        <w:t xml:space="preserve"> so that the </w:t>
      </w:r>
      <w:r>
        <w:rPr>
          <w:rFonts w:hint="eastAsia"/>
        </w:rPr>
        <w:t>Interface</w:t>
      </w:r>
      <w:r>
        <w:t xml:space="preserve"> can be included in </w:t>
      </w:r>
      <w:r>
        <w:rPr>
          <w:rFonts w:hint="eastAsia"/>
        </w:rPr>
        <w:t>Service VLAN</w:t>
      </w:r>
      <w:r w:rsidR="00D0763E">
        <w:t xml:space="preserve"> automatically</w:t>
      </w:r>
      <w:r>
        <w:t xml:space="preserve">. </w:t>
      </w:r>
      <w:r w:rsidR="00D0763E">
        <w:t xml:space="preserve">Also the interface can be included into </w:t>
      </w:r>
      <w:r w:rsidR="00D0763E">
        <w:rPr>
          <w:rFonts w:hint="eastAsia"/>
        </w:rPr>
        <w:t>Service VLAN</w:t>
      </w:r>
      <w:r w:rsidR="00D0763E">
        <w:t xml:space="preserve"> in manual manner. </w:t>
      </w:r>
    </w:p>
    <w:p w14:paraId="26531900" w14:textId="77777777" w:rsidR="002F5E44" w:rsidRDefault="002F5E44" w:rsidP="00785787">
      <w:pPr>
        <w:pStyle w:val="a3"/>
        <w:ind w:left="0" w:right="20"/>
      </w:pPr>
      <w:r>
        <w:t xml:space="preserve">The system, when an ONU is connected, will bring the </w:t>
      </w:r>
      <w:r>
        <w:rPr>
          <w:rFonts w:hint="eastAsia"/>
        </w:rPr>
        <w:t>vCM Configuration File</w:t>
      </w:r>
      <w:r>
        <w:t xml:space="preserve"> of the ONU from TFTP server. And the system will create the </w:t>
      </w:r>
      <w:r>
        <w:rPr>
          <w:rFonts w:hint="eastAsia"/>
        </w:rPr>
        <w:t>Service VLAN</w:t>
      </w:r>
      <w:r>
        <w:t xml:space="preserve"> which is specified in the </w:t>
      </w:r>
      <w:r>
        <w:rPr>
          <w:rFonts w:hint="eastAsia"/>
        </w:rPr>
        <w:t>Configuration File</w:t>
      </w:r>
      <w:r>
        <w:t xml:space="preserve">, and assign the </w:t>
      </w:r>
      <w:r>
        <w:rPr>
          <w:rFonts w:hint="eastAsia"/>
        </w:rPr>
        <w:t>MEF-MN Interface</w:t>
      </w:r>
      <w:r>
        <w:t xml:space="preserve"> to the created Service VLAN automatically. </w:t>
      </w:r>
    </w:p>
    <w:p w14:paraId="5CF2D01E" w14:textId="77777777" w:rsidR="00292632" w:rsidRPr="00B355BF" w:rsidRDefault="002F5E44" w:rsidP="00785787">
      <w:pPr>
        <w:pStyle w:val="a3"/>
        <w:ind w:left="0" w:right="20"/>
      </w:pPr>
      <w:r>
        <w:t>For the way</w:t>
      </w:r>
      <w:r>
        <w:rPr>
          <w:rFonts w:hint="eastAsia"/>
        </w:rPr>
        <w:t xml:space="preserve"> to include the MEF-MN Interface</w:t>
      </w:r>
      <w:r>
        <w:t xml:space="preserve"> into </w:t>
      </w:r>
      <w:r>
        <w:rPr>
          <w:rFonts w:hint="eastAsia"/>
        </w:rPr>
        <w:t>Service VLAN</w:t>
      </w:r>
      <w:r w:rsidR="001E057F">
        <w:t xml:space="preserve"> </w:t>
      </w:r>
      <w:r w:rsidR="001E057F">
        <w:rPr>
          <w:rFonts w:hint="eastAsia"/>
        </w:rPr>
        <w:t>manually</w:t>
      </w:r>
      <w:r>
        <w:t xml:space="preserve">, refer to </w:t>
      </w:r>
      <w:r>
        <w:t>“</w:t>
      </w:r>
      <w:r>
        <w:t>Chapter 3. VLAN</w:t>
      </w:r>
      <w:r>
        <w:t>”</w:t>
      </w:r>
      <w:r>
        <w:t xml:space="preserve"> in this manual. </w:t>
      </w:r>
    </w:p>
    <w:p w14:paraId="6A26F4CC" w14:textId="77777777" w:rsidR="001E057F" w:rsidRDefault="001E057F" w:rsidP="00785787">
      <w:pPr>
        <w:pStyle w:val="a3"/>
        <w:ind w:left="0" w:right="20"/>
      </w:pPr>
      <w:r>
        <w:rPr>
          <w:rFonts w:hint="eastAsia"/>
        </w:rPr>
        <w:t>In order to include the MEF-MN Interface</w:t>
      </w:r>
      <w:r>
        <w:t xml:space="preserve"> into </w:t>
      </w:r>
      <w:r>
        <w:rPr>
          <w:rFonts w:hint="eastAsia"/>
        </w:rPr>
        <w:t>Service VLAN</w:t>
      </w:r>
      <w:r>
        <w:t xml:space="preserve"> in automatic manner, use the following command. </w:t>
      </w:r>
    </w:p>
    <w:p w14:paraId="738A3782" w14:textId="22937627" w:rsidR="00292632" w:rsidRDefault="00292632" w:rsidP="00785787">
      <w:pPr>
        <w:pStyle w:val="afffff3"/>
        <w:ind w:left="0" w:right="20"/>
      </w:pPr>
      <w:bookmarkStart w:id="4675" w:name="_Toc391575447"/>
      <w:r>
        <w:t xml:space="preserve">Table </w:t>
      </w:r>
      <w:fldSimple w:instr=" SEQ Table \* ARABIC ">
        <w:r w:rsidR="0065459F">
          <w:rPr>
            <w:noProof/>
          </w:rPr>
          <w:t>308</w:t>
        </w:r>
      </w:fldSimple>
      <w:r w:rsidR="0065459F">
        <w:rPr>
          <w:rFonts w:hint="eastAsia"/>
        </w:rPr>
        <w:t xml:space="preserve"> </w:t>
      </w:r>
      <w:r>
        <w:rPr>
          <w:rFonts w:hint="eastAsia"/>
        </w:rPr>
        <w:t>MEF-MN interface</w:t>
      </w:r>
      <w:bookmarkEnd w:id="4675"/>
    </w:p>
    <w:tbl>
      <w:tblPr>
        <w:tblStyle w:val="CLIWide"/>
        <w:tblW w:w="0" w:type="auto"/>
        <w:tblLook w:val="01E0" w:firstRow="1" w:lastRow="1" w:firstColumn="1" w:lastColumn="1" w:noHBand="0" w:noVBand="0"/>
      </w:tblPr>
      <w:tblGrid>
        <w:gridCol w:w="4106"/>
        <w:gridCol w:w="4216"/>
      </w:tblGrid>
      <w:tr w:rsidR="00292632"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2F5F3A" w:rsidRDefault="00292632" w:rsidP="00785787">
            <w:pPr>
              <w:pStyle w:val="aa"/>
              <w:ind w:right="20"/>
              <w:rPr>
                <w:bCs/>
                <w:sz w:val="18"/>
              </w:rPr>
            </w:pPr>
            <w:r w:rsidRPr="002F5F3A">
              <w:rPr>
                <w:bCs/>
                <w:sz w:val="18"/>
              </w:rPr>
              <w:t>Command</w:t>
            </w:r>
          </w:p>
        </w:tc>
        <w:tc>
          <w:tcPr>
            <w:tcW w:w="4216" w:type="dxa"/>
          </w:tcPr>
          <w:p w14:paraId="1188E017" w14:textId="77777777" w:rsidR="00292632" w:rsidRPr="002F5F3A" w:rsidRDefault="00292632" w:rsidP="00785787">
            <w:pPr>
              <w:pStyle w:val="aa"/>
              <w:ind w:right="20"/>
              <w:rPr>
                <w:bCs/>
                <w:sz w:val="18"/>
              </w:rPr>
            </w:pPr>
            <w:r w:rsidRPr="002F5F3A">
              <w:rPr>
                <w:bCs/>
                <w:sz w:val="18"/>
              </w:rPr>
              <w:t>Description</w:t>
            </w:r>
          </w:p>
        </w:tc>
      </w:tr>
      <w:tr w:rsidR="00292632" w14:paraId="76910744" w14:textId="77777777" w:rsidTr="0093763E">
        <w:trPr>
          <w:trHeight w:val="327"/>
        </w:trPr>
        <w:tc>
          <w:tcPr>
            <w:tcW w:w="4106" w:type="dxa"/>
          </w:tcPr>
          <w:p w14:paraId="489F1FB2" w14:textId="77777777" w:rsidR="00292632" w:rsidRPr="002F5F3A" w:rsidRDefault="00292632" w:rsidP="00785787">
            <w:pPr>
              <w:pStyle w:val="aa"/>
              <w:ind w:right="20"/>
              <w:rPr>
                <w:b/>
                <w:bCs/>
              </w:rPr>
            </w:pPr>
            <w:r w:rsidRPr="00AF6963">
              <w:rPr>
                <w:b/>
                <w:bCs/>
              </w:rPr>
              <w:t>dpoe mef-mn (all|&lt;2-4094&gt;)</w:t>
            </w:r>
          </w:p>
        </w:tc>
        <w:tc>
          <w:tcPr>
            <w:tcW w:w="4216" w:type="dxa"/>
          </w:tcPr>
          <w:p w14:paraId="1B8FCBFA" w14:textId="77777777" w:rsidR="001E057F" w:rsidRPr="00230534" w:rsidRDefault="001E057F" w:rsidP="00785787">
            <w:pPr>
              <w:pStyle w:val="aa"/>
              <w:ind w:right="20"/>
            </w:pPr>
            <w:r>
              <w:t xml:space="preserve">Designate the VLAN for including </w:t>
            </w:r>
            <w:r>
              <w:rPr>
                <w:rFonts w:hint="eastAsia"/>
              </w:rPr>
              <w:t>MEF-MN Interface</w:t>
            </w:r>
            <w:r>
              <w:t>.</w:t>
            </w:r>
          </w:p>
        </w:tc>
      </w:tr>
      <w:tr w:rsidR="00292632" w14:paraId="5E2C3AEE" w14:textId="77777777" w:rsidTr="0093763E">
        <w:trPr>
          <w:trHeight w:val="327"/>
        </w:trPr>
        <w:tc>
          <w:tcPr>
            <w:tcW w:w="4106" w:type="dxa"/>
          </w:tcPr>
          <w:p w14:paraId="34D0A68D" w14:textId="77777777" w:rsidR="00292632" w:rsidRPr="00EB011E" w:rsidRDefault="00292632" w:rsidP="00785787">
            <w:pPr>
              <w:pStyle w:val="aa"/>
              <w:ind w:right="20"/>
              <w:rPr>
                <w:b/>
                <w:bCs/>
              </w:rPr>
            </w:pPr>
            <w:r w:rsidRPr="00AF6963">
              <w:rPr>
                <w:b/>
                <w:bCs/>
              </w:rPr>
              <w:t>dpoe mef-mn range VLAN_ID_LIST</w:t>
            </w:r>
          </w:p>
        </w:tc>
        <w:tc>
          <w:tcPr>
            <w:tcW w:w="4216" w:type="dxa"/>
          </w:tcPr>
          <w:p w14:paraId="439249F6" w14:textId="77777777" w:rsidR="001E057F" w:rsidRPr="001E057F" w:rsidRDefault="001E057F" w:rsidP="00785787">
            <w:pPr>
              <w:pStyle w:val="aa"/>
              <w:ind w:right="20"/>
            </w:pPr>
            <w:r>
              <w:t xml:space="preserve">Set the range of VLAN for </w:t>
            </w:r>
            <w:r>
              <w:rPr>
                <w:rFonts w:hint="eastAsia"/>
              </w:rPr>
              <w:t>MEF-MN Interface</w:t>
            </w:r>
            <w:r>
              <w:t xml:space="preserve">. </w:t>
            </w:r>
          </w:p>
        </w:tc>
      </w:tr>
      <w:tr w:rsidR="00292632" w14:paraId="1FB17D31" w14:textId="77777777" w:rsidTr="0093763E">
        <w:trPr>
          <w:trHeight w:val="327"/>
        </w:trPr>
        <w:tc>
          <w:tcPr>
            <w:tcW w:w="4106" w:type="dxa"/>
          </w:tcPr>
          <w:p w14:paraId="61DDB11F" w14:textId="77777777" w:rsidR="00292632" w:rsidRPr="00EB011E" w:rsidRDefault="00292632" w:rsidP="00785787">
            <w:pPr>
              <w:pStyle w:val="aa"/>
              <w:ind w:right="20"/>
              <w:rPr>
                <w:b/>
                <w:bCs/>
              </w:rPr>
            </w:pPr>
            <w:r w:rsidRPr="00AF6963">
              <w:rPr>
                <w:b/>
                <w:bCs/>
              </w:rPr>
              <w:t>no dpoe mef-mn</w:t>
            </w:r>
          </w:p>
        </w:tc>
        <w:tc>
          <w:tcPr>
            <w:tcW w:w="4216" w:type="dxa"/>
          </w:tcPr>
          <w:p w14:paraId="10E0EB59" w14:textId="77777777" w:rsidR="001E057F" w:rsidRPr="00230534" w:rsidRDefault="001E057F" w:rsidP="00785787">
            <w:pPr>
              <w:pStyle w:val="aa"/>
              <w:ind w:right="20"/>
            </w:pPr>
            <w:r>
              <w:t xml:space="preserve">Make the assigned </w:t>
            </w:r>
            <w:r>
              <w:rPr>
                <w:rFonts w:hint="eastAsia"/>
              </w:rPr>
              <w:t>MEF-MN Interface</w:t>
            </w:r>
            <w:r>
              <w:t xml:space="preserve"> to be </w:t>
            </w:r>
            <w:r>
              <w:rPr>
                <w:rFonts w:hint="eastAsia"/>
              </w:rPr>
              <w:t>Disable</w:t>
            </w:r>
            <w:r>
              <w:t>d.</w:t>
            </w:r>
          </w:p>
        </w:tc>
      </w:tr>
    </w:tbl>
    <w:p w14:paraId="771C7BB1" w14:textId="77777777" w:rsidR="00292632" w:rsidRDefault="00292632"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292632" w:rsidRPr="0032769C" w14:paraId="45BC6B37" w14:textId="77777777" w:rsidTr="0093763E">
        <w:trPr>
          <w:trHeight w:val="841"/>
        </w:trPr>
        <w:tc>
          <w:tcPr>
            <w:tcW w:w="8435" w:type="dxa"/>
          </w:tcPr>
          <w:p w14:paraId="1AC22CAA" w14:textId="77777777" w:rsidR="00292632" w:rsidRPr="0032769C" w:rsidRDefault="00292632" w:rsidP="00785787">
            <w:pPr>
              <w:pStyle w:val="aa"/>
              <w:ind w:right="20"/>
              <w:rPr>
                <w:rFonts w:ascii="Courier New" w:hAnsi="Courier New" w:cs="Courier New"/>
              </w:rPr>
            </w:pPr>
          </w:p>
          <w:p w14:paraId="263836DF" w14:textId="77777777" w:rsidR="00292632" w:rsidRPr="0032769C" w:rsidRDefault="0029263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559DDCE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B355BF">
              <w:rPr>
                <w:rFonts w:ascii="Courier New" w:hAnsi="Courier New" w:cs="Courier New"/>
                <w:b/>
              </w:rPr>
              <w:t>/1</w:t>
            </w:r>
          </w:p>
          <w:p w14:paraId="24318116"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dpoe mef-mn all</w:t>
            </w:r>
          </w:p>
          <w:p w14:paraId="1A31EEAE" w14:textId="77777777"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end</w:t>
            </w:r>
          </w:p>
          <w:p w14:paraId="089E39D8" w14:textId="77777777" w:rsidR="00292632" w:rsidRDefault="00292632" w:rsidP="00785787">
            <w:pPr>
              <w:pStyle w:val="aa"/>
              <w:ind w:right="20"/>
              <w:rPr>
                <w:rFonts w:ascii="Courier New" w:hAnsi="Courier New" w:cs="Courier New"/>
              </w:rPr>
            </w:pPr>
            <w:r>
              <w:rPr>
                <w:rFonts w:ascii="Courier New" w:hAnsi="Courier New" w:cs="Courier New"/>
              </w:rPr>
              <w:t>Router#</w:t>
            </w:r>
          </w:p>
          <w:p w14:paraId="391DC286" w14:textId="77777777" w:rsidR="00292632" w:rsidRPr="0032769C" w:rsidRDefault="00292632" w:rsidP="00785787">
            <w:pPr>
              <w:pStyle w:val="aa"/>
              <w:ind w:right="20"/>
              <w:rPr>
                <w:rFonts w:ascii="Courier New" w:hAnsi="Courier New" w:cs="Courier New"/>
              </w:rPr>
            </w:pPr>
          </w:p>
        </w:tc>
      </w:tr>
    </w:tbl>
    <w:p w14:paraId="686A0355" w14:textId="77777777" w:rsidR="00292632" w:rsidRDefault="00292632" w:rsidP="00785787">
      <w:pPr>
        <w:pStyle w:val="a3"/>
        <w:ind w:left="0" w:right="20"/>
      </w:pPr>
    </w:p>
    <w:p w14:paraId="460EB25D" w14:textId="77777777" w:rsidR="00901BC8" w:rsidRDefault="00901BC8" w:rsidP="00785787">
      <w:pPr>
        <w:pStyle w:val="a3"/>
        <w:ind w:left="0" w:right="20"/>
      </w:pPr>
    </w:p>
    <w:p w14:paraId="3CDD757F" w14:textId="77777777" w:rsidR="00901BC8" w:rsidRPr="00A373DB" w:rsidRDefault="00901BC8" w:rsidP="00785787">
      <w:pPr>
        <w:pStyle w:val="2"/>
        <w:ind w:right="20"/>
      </w:pPr>
      <w:bookmarkStart w:id="4676" w:name="_Toc444695371"/>
      <w:r>
        <w:rPr>
          <w:rFonts w:hint="eastAsia"/>
        </w:rPr>
        <w:lastRenderedPageBreak/>
        <w:t>Subscriber</w:t>
      </w:r>
      <w:r>
        <w:t>’</w:t>
      </w:r>
      <w:r>
        <w:rPr>
          <w:rFonts w:hint="eastAsia"/>
        </w:rPr>
        <w:t xml:space="preserve">s </w:t>
      </w:r>
      <w:r w:rsidR="00E11408">
        <w:rPr>
          <w:rFonts w:hint="eastAsia"/>
        </w:rPr>
        <w:t>Provider Bridging (</w:t>
      </w:r>
      <w:r w:rsidR="007D6ED3">
        <w:rPr>
          <w:rFonts w:hint="eastAsia"/>
        </w:rPr>
        <w:t>PB</w:t>
      </w:r>
      <w:r w:rsidR="00E11408">
        <w:rPr>
          <w:rFonts w:hint="eastAsia"/>
        </w:rPr>
        <w:t>)</w:t>
      </w:r>
      <w:r>
        <w:rPr>
          <w:rFonts w:hint="eastAsia"/>
        </w:rPr>
        <w:t xml:space="preserve"> Serivces</w:t>
      </w:r>
      <w:bookmarkEnd w:id="4676"/>
    </w:p>
    <w:p w14:paraId="16F16F91" w14:textId="77777777" w:rsidR="005758E0" w:rsidRDefault="00901BC8" w:rsidP="00785787">
      <w:pPr>
        <w:pStyle w:val="a3"/>
        <w:ind w:left="0" w:right="20"/>
      </w:pPr>
      <w:r>
        <w:rPr>
          <w:rFonts w:hint="eastAsia"/>
        </w:rPr>
        <w:t>This section describes the provisioning of subscriber services supported by system</w:t>
      </w:r>
    </w:p>
    <w:p w14:paraId="4751CCC4" w14:textId="77777777" w:rsidR="00901BC8" w:rsidRDefault="00901BC8" w:rsidP="00785787">
      <w:pPr>
        <w:pStyle w:val="3"/>
        <w:ind w:left="0" w:right="20"/>
      </w:pPr>
      <w:bookmarkStart w:id="4677" w:name="_Toc444695372"/>
      <w:r>
        <w:rPr>
          <w:rFonts w:hint="eastAsia"/>
        </w:rPr>
        <w:t>Provider Bridging Services</w:t>
      </w:r>
      <w:bookmarkEnd w:id="4677"/>
    </w:p>
    <w:p w14:paraId="282952CC" w14:textId="77777777" w:rsidR="00901BC8" w:rsidRDefault="00901BC8" w:rsidP="00785787">
      <w:pPr>
        <w:pStyle w:val="a3"/>
        <w:ind w:left="0" w:right="20"/>
      </w:pPr>
      <w:r>
        <w:rPr>
          <w:rFonts w:hint="eastAsia"/>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Default="00966327" w:rsidP="00785787">
      <w:pPr>
        <w:pStyle w:val="3"/>
        <w:ind w:left="0" w:right="20"/>
      </w:pPr>
      <w:bookmarkStart w:id="4678" w:name="_Toc444695373"/>
      <w:r>
        <w:rPr>
          <w:rFonts w:hint="eastAsia"/>
        </w:rPr>
        <w:t>802.1ad PB Encapsulation Mode</w:t>
      </w:r>
      <w:bookmarkEnd w:id="4678"/>
    </w:p>
    <w:p w14:paraId="200608CB" w14:textId="77777777" w:rsidR="00292632" w:rsidRPr="00B969E8" w:rsidRDefault="00966327" w:rsidP="00785787">
      <w:pPr>
        <w:pStyle w:val="a3"/>
        <w:ind w:left="0" w:right="20"/>
      </w:pPr>
      <w:r w:rsidRPr="00B969E8">
        <w:rPr>
          <w:rFonts w:hint="eastAsia"/>
        </w:rPr>
        <w:t xml:space="preserve">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w:t>
      </w:r>
      <w:r w:rsidRPr="00B969E8">
        <w:t>T</w:t>
      </w:r>
      <w:r w:rsidRPr="00B969E8">
        <w:rPr>
          <w:rFonts w:hint="eastAsia"/>
        </w:rPr>
        <w:t>he following Figure shows the frame formats used for 802.1ad PB encapsulation Mode.</w:t>
      </w:r>
    </w:p>
    <w:p w14:paraId="228C16BC" w14:textId="77777777" w:rsidR="00292632" w:rsidRDefault="00B969E8" w:rsidP="00785787">
      <w:pPr>
        <w:pStyle w:val="afffff9"/>
        <w:ind w:left="0" w:right="20"/>
      </w:pPr>
      <w:r>
        <w:rPr>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0B5C9B" w:rsidRDefault="00966327" w:rsidP="00785787">
      <w:pPr>
        <w:pStyle w:val="afffff3"/>
        <w:ind w:left="0" w:right="20"/>
        <w:jc w:val="center"/>
      </w:pPr>
      <w:bookmarkStart w:id="4679" w:name="_Toc391575507"/>
      <w:r>
        <w:t xml:space="preserve">Figure </w:t>
      </w:r>
      <w:r w:rsidR="00D52C4A">
        <w:fldChar w:fldCharType="begin"/>
      </w:r>
      <w:r w:rsidR="00D52C4A">
        <w:instrText xml:space="preserve"> SEQ Figure \* ARABIC </w:instrText>
      </w:r>
      <w:r w:rsidR="00D52C4A">
        <w:fldChar w:fldCharType="separate"/>
      </w:r>
      <w:proofErr w:type="gramStart"/>
      <w:r w:rsidR="00D52C4A">
        <w:rPr>
          <w:noProof/>
        </w:rPr>
        <w:t>53</w:t>
      </w:r>
      <w:r w:rsidR="00D52C4A">
        <w:fldChar w:fldCharType="end"/>
      </w:r>
      <w:r w:rsidR="00D52C4A">
        <w:rPr>
          <w:rFonts w:hint="eastAsia"/>
        </w:rPr>
        <w:t xml:space="preserve"> </w:t>
      </w:r>
      <w:r w:rsidR="00B969E8">
        <w:rPr>
          <w:rFonts w:hint="eastAsia"/>
        </w:rPr>
        <w:t>802.1ad PB Encapsulation Mode</w:t>
      </w:r>
      <w:bookmarkEnd w:id="4679"/>
      <w:proofErr w:type="gramEnd"/>
    </w:p>
    <w:p w14:paraId="0291ED00" w14:textId="77777777" w:rsidR="00292632" w:rsidRDefault="00B969E8" w:rsidP="00785787">
      <w:pPr>
        <w:pStyle w:val="a3"/>
        <w:ind w:left="0" w:right="20"/>
      </w:pPr>
      <w:r>
        <w:rPr>
          <w:rFonts w:hint="eastAsia"/>
        </w:rPr>
        <w:t>For the upstream direction, ONU adds an SVLAN tag to the user frame before transmitting the frame on the PON. DPoE System forwards the frame from the PON out the MN without modifying the frame.</w:t>
      </w:r>
    </w:p>
    <w:p w14:paraId="333DC1B0" w14:textId="77777777" w:rsidR="00B969E8" w:rsidRDefault="0074044A" w:rsidP="00785787">
      <w:pPr>
        <w:pStyle w:val="a3"/>
        <w:ind w:left="0" w:right="20"/>
      </w:pPr>
      <w:r>
        <w:rPr>
          <w:rFonts w:hint="eastAsia"/>
        </w:rPr>
        <w:t>For the downstream direction, DPoE System forwards the SVLAN-tagged frames received from the MN to the PON interface containing the ONU that is terminating the service.</w:t>
      </w:r>
    </w:p>
    <w:p w14:paraId="633C489E" w14:textId="77777777" w:rsidR="0074044A" w:rsidRDefault="0074044A" w:rsidP="00785787">
      <w:pPr>
        <w:pStyle w:val="a3"/>
        <w:ind w:left="0" w:right="20"/>
      </w:pPr>
    </w:p>
    <w:p w14:paraId="1ABAB16A" w14:textId="77777777" w:rsidR="0074044A" w:rsidRDefault="0074044A" w:rsidP="00785787">
      <w:pPr>
        <w:pStyle w:val="a3"/>
        <w:ind w:left="0" w:right="20"/>
      </w:pPr>
      <w:r>
        <w:rPr>
          <w:rFonts w:hint="eastAsia"/>
        </w:rPr>
        <w:t>The following Figure shows a CTAGS present in each of the frames. However, System also supports encapsulation of untagged and SVLAN-tagged frames as required by DPoE.</w:t>
      </w:r>
    </w:p>
    <w:p w14:paraId="0734E516" w14:textId="77777777" w:rsidR="0074044A" w:rsidRDefault="0074044A" w:rsidP="00785787">
      <w:pPr>
        <w:pStyle w:val="afffff9"/>
        <w:ind w:left="0" w:right="20"/>
      </w:pPr>
      <w:r>
        <w:rPr>
          <w:rFonts w:hint="eastAsia"/>
          <w:noProof/>
        </w:rPr>
        <w:lastRenderedPageBreak/>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0B5C9B" w:rsidRDefault="0074044A" w:rsidP="00785787">
      <w:pPr>
        <w:pStyle w:val="afffff3"/>
        <w:ind w:left="0" w:right="20"/>
        <w:jc w:val="center"/>
      </w:pPr>
      <w:bookmarkStart w:id="4680" w:name="_Toc391575508"/>
      <w:r>
        <w:t xml:space="preserve">Figure </w:t>
      </w:r>
      <w:r w:rsidR="005832B8">
        <w:fldChar w:fldCharType="begin"/>
      </w:r>
      <w:r w:rsidR="00CF219F">
        <w:instrText xml:space="preserve"> SEQ Figure \* ARABIC </w:instrText>
      </w:r>
      <w:r w:rsidR="005832B8">
        <w:fldChar w:fldCharType="separate"/>
      </w:r>
      <w:proofErr w:type="gramStart"/>
      <w:r w:rsidR="00491596">
        <w:rPr>
          <w:noProof/>
        </w:rPr>
        <w:t>52</w:t>
      </w:r>
      <w:r w:rsidR="005832B8">
        <w:fldChar w:fldCharType="end"/>
      </w:r>
      <w:r>
        <w:rPr>
          <w:rFonts w:hint="eastAsia"/>
        </w:rPr>
        <w:t xml:space="preserve"> 802.1ad PB Encapsulation Mode</w:t>
      </w:r>
      <w:proofErr w:type="gramEnd"/>
      <w:r>
        <w:rPr>
          <w:rFonts w:hint="eastAsia"/>
        </w:rPr>
        <w:t xml:space="preserve"> with Untagged Traffic</w:t>
      </w:r>
      <w:bookmarkEnd w:id="4680"/>
    </w:p>
    <w:p w14:paraId="5FA665AC" w14:textId="77777777" w:rsidR="00B969E8" w:rsidRDefault="0074044A" w:rsidP="00785787">
      <w:pPr>
        <w:pStyle w:val="a3"/>
        <w:ind w:left="0" w:right="20"/>
      </w:pPr>
      <w:r>
        <w:rPr>
          <w:rFonts w:hint="eastAsia"/>
        </w:rPr>
        <w:t>If an upstream frame arrives at the ONU UNI with an SVLAN tag, the ONU will add a second SVLAN tag to the frame before forwarding the frame upstream. For this scenario, the DPoE System receives a service frame with two SVLAN tags.</w:t>
      </w:r>
    </w:p>
    <w:p w14:paraId="0D975034" w14:textId="77777777" w:rsidR="00F6264A" w:rsidRDefault="00391047" w:rsidP="00785787">
      <w:pPr>
        <w:pStyle w:val="a3"/>
        <w:ind w:left="0" w:right="20"/>
      </w:pPr>
      <w:r>
        <w:rPr>
          <w:rFonts w:hint="eastAsia"/>
        </w:rPr>
        <w:t>The following example s</w:t>
      </w:r>
      <w:r w:rsidR="0074267A">
        <w:rPr>
          <w:rFonts w:hint="eastAsia"/>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435"/>
      </w:tblGrid>
      <w:tr w:rsidR="00391047" w:rsidRPr="0032769C" w14:paraId="61250623" w14:textId="77777777" w:rsidTr="00E11408">
        <w:trPr>
          <w:trHeight w:val="841"/>
        </w:trPr>
        <w:tc>
          <w:tcPr>
            <w:tcW w:w="8435" w:type="dxa"/>
          </w:tcPr>
          <w:p w14:paraId="00EC90C5" w14:textId="77777777" w:rsidR="00391047" w:rsidRPr="0032769C" w:rsidRDefault="00391047" w:rsidP="00785787">
            <w:pPr>
              <w:pStyle w:val="aa"/>
              <w:ind w:right="20"/>
              <w:rPr>
                <w:rFonts w:ascii="Courier New" w:hAnsi="Courier New" w:cs="Courier New"/>
              </w:rPr>
            </w:pPr>
          </w:p>
          <w:p w14:paraId="0E7A79AF" w14:textId="77777777" w:rsidR="00391047" w:rsidRPr="0032769C" w:rsidRDefault="0039104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9AF72F"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530985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2F508366"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74267A">
              <w:rPr>
                <w:rFonts w:ascii="Courier New" w:hAnsi="Courier New" w:cs="Courier New" w:hint="eastAsia"/>
                <w:b/>
              </w:rPr>
              <w:t>dpoe mef-mn all</w:t>
            </w:r>
          </w:p>
          <w:p w14:paraId="3ECDA54A" w14:textId="43689DAE"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5600EE" w:rsidRPr="001E61B6">
              <w:rPr>
                <w:rFonts w:ascii="Courier New" w:hAnsi="Courier New" w:cs="Courier New"/>
                <w:b/>
              </w:rPr>
              <w:t>dot1q ethertype 0x8100</w:t>
            </w:r>
          </w:p>
          <w:p w14:paraId="724ADB6D" w14:textId="77777777"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3CD0D2BE" w14:textId="77777777" w:rsidR="00391047" w:rsidRDefault="00391047" w:rsidP="00785787">
            <w:pPr>
              <w:pStyle w:val="aa"/>
              <w:ind w:right="20"/>
              <w:rPr>
                <w:rFonts w:ascii="Courier New" w:hAnsi="Courier New" w:cs="Courier New"/>
              </w:rPr>
            </w:pPr>
            <w:r>
              <w:rPr>
                <w:rFonts w:ascii="Courier New" w:hAnsi="Courier New" w:cs="Courier New"/>
              </w:rPr>
              <w:t>Router#</w:t>
            </w:r>
          </w:p>
          <w:p w14:paraId="32319D77" w14:textId="77777777" w:rsidR="0074267A" w:rsidRDefault="0074267A"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34729AEC"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2BAE2E85"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543B758A"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sidR="000D7B72">
              <w:rPr>
                <w:rFonts w:ascii="Courier New" w:hAnsi="Courier New" w:cs="Courier New" w:hint="eastAsia"/>
              </w:rPr>
              <w:t>en</w:t>
            </w:r>
            <w:r w:rsidRPr="0074267A">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 xml:space="preserve">-S-1         </w:t>
            </w:r>
          </w:p>
          <w:p w14:paraId="08190514"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000D7B72">
              <w:rPr>
                <w:rFonts w:ascii="Courier New" w:hAnsi="Courier New" w:cs="Courier New"/>
              </w:rPr>
              <w:t xml:space="preserve">  dot1ad-</w:t>
            </w:r>
            <w:r w:rsidR="000D7B72">
              <w:rPr>
                <w:rFonts w:ascii="Courier New" w:hAnsi="Courier New" w:cs="Courier New" w:hint="eastAsia"/>
              </w:rPr>
              <w:t>en</w:t>
            </w:r>
            <w:r w:rsidR="007D6ED3">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-S-1</w:t>
            </w:r>
          </w:p>
          <w:p w14:paraId="42E490DB" w14:textId="77777777" w:rsidR="0074267A" w:rsidRDefault="0074267A" w:rsidP="00785787">
            <w:pPr>
              <w:pStyle w:val="aa"/>
              <w:ind w:right="20"/>
              <w:rPr>
                <w:rFonts w:ascii="Courier New" w:hAnsi="Courier New" w:cs="Courier New"/>
              </w:rPr>
            </w:pPr>
          </w:p>
          <w:p w14:paraId="5595EB10"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7367A5EB" w14:textId="77777777" w:rsidR="0074267A" w:rsidRDefault="0074267A"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6A5511CB"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5C98887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62B81066"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1    US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r w:rsidRPr="0074267A">
              <w:rPr>
                <w:rFonts w:ascii="Courier New" w:hAnsi="Courier New" w:cs="Courier New"/>
              </w:rPr>
              <w:t xml:space="preserve">         </w:t>
            </w:r>
          </w:p>
          <w:p w14:paraId="4A5A0AB8" w14:textId="77777777" w:rsidR="0074267A" w:rsidRPr="0074267A" w:rsidRDefault="0074267A" w:rsidP="00785787">
            <w:pPr>
              <w:pStyle w:val="aa"/>
              <w:ind w:right="20"/>
              <w:rPr>
                <w:rFonts w:ascii="Courier New" w:hAnsi="Courier New" w:cs="Courier New"/>
              </w:rPr>
            </w:pPr>
            <w:r w:rsidRPr="0074267A">
              <w:rPr>
                <w:rFonts w:ascii="Courier New" w:hAnsi="Courier New" w:cs="Courier New"/>
              </w:rPr>
              <w:t>2    DS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p>
          <w:p w14:paraId="7B5A23BC" w14:textId="77777777" w:rsidR="0074267A" w:rsidRPr="0074267A" w:rsidRDefault="0074267A" w:rsidP="00785787">
            <w:pPr>
              <w:pStyle w:val="aa"/>
              <w:ind w:right="20"/>
              <w:rPr>
                <w:rFonts w:ascii="Courier New" w:hAnsi="Courier New" w:cs="Courier New"/>
              </w:rPr>
            </w:pPr>
          </w:p>
          <w:p w14:paraId="4C19DCE8" w14:textId="77777777" w:rsidR="0074267A" w:rsidRDefault="0074267A" w:rsidP="00785787">
            <w:pPr>
              <w:pStyle w:val="aa"/>
              <w:ind w:right="20"/>
              <w:rPr>
                <w:rFonts w:ascii="Courier New" w:hAnsi="Courier New" w:cs="Courier New"/>
              </w:rPr>
            </w:pPr>
            <w:r>
              <w:rPr>
                <w:rFonts w:ascii="Courier New" w:hAnsi="Courier New" w:cs="Courier New"/>
              </w:rPr>
              <w:t>Router#</w:t>
            </w:r>
          </w:p>
          <w:p w14:paraId="173C82A1" w14:textId="77777777" w:rsidR="000D7B72" w:rsidRDefault="000D7B72" w:rsidP="00785787">
            <w:pPr>
              <w:pStyle w:val="aa"/>
              <w:ind w:right="20"/>
              <w:rPr>
                <w:rFonts w:ascii="Courier New" w:hAnsi="Courier New" w:cs="Courier New"/>
              </w:rPr>
            </w:pPr>
            <w:r>
              <w:rPr>
                <w:rFonts w:ascii="Courier New" w:hAnsi="Courier New" w:cs="Courier New"/>
              </w:rPr>
              <w:t>Router#</w:t>
            </w:r>
            <w:r w:rsidR="007D6ED3">
              <w:t xml:space="preserve"> </w:t>
            </w:r>
            <w:r w:rsidR="007D6ED3" w:rsidRPr="007D6ED3">
              <w:rPr>
                <w:rFonts w:ascii="Courier New" w:hAnsi="Courier New" w:cs="Courier New"/>
                <w:b/>
              </w:rPr>
              <w:t>show cable modem interfaces</w:t>
            </w:r>
          </w:p>
          <w:p w14:paraId="076C25D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5AF5852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1801D1E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U</w:t>
            </w:r>
            <w:r w:rsidRPr="007D6ED3">
              <w:rPr>
                <w:rFonts w:ascii="Courier New" w:hAnsi="Courier New" w:cs="Courier New"/>
              </w:rPr>
              <w:t xml:space="preserve">   dot1ad-</w:t>
            </w:r>
            <w:r>
              <w:rPr>
                <w:rFonts w:ascii="Courier New" w:hAnsi="Courier New" w:cs="Courier New" w:hint="eastAsia"/>
              </w:rPr>
              <w:t>en</w:t>
            </w:r>
            <w:r w:rsidRPr="007D6ED3">
              <w:rPr>
                <w:rFonts w:ascii="Courier New" w:hAnsi="Courier New" w:cs="Courier New"/>
              </w:rPr>
              <w:t xml:space="preserve">     100      0</w:t>
            </w:r>
          </w:p>
          <w:p w14:paraId="18DF6A1C" w14:textId="77777777" w:rsidR="007D6ED3" w:rsidRDefault="007D6ED3" w:rsidP="00785787">
            <w:pPr>
              <w:pStyle w:val="aa"/>
              <w:ind w:right="20"/>
              <w:rPr>
                <w:rFonts w:ascii="Courier New" w:hAnsi="Courier New" w:cs="Courier New"/>
              </w:rPr>
            </w:pPr>
          </w:p>
          <w:p w14:paraId="4DF6750F"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02F5A5D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24E786A4" w14:textId="77777777" w:rsidR="0074267A" w:rsidRPr="0032769C" w:rsidRDefault="0074267A" w:rsidP="00785787">
            <w:pPr>
              <w:pStyle w:val="aa"/>
              <w:ind w:right="20"/>
              <w:rPr>
                <w:rFonts w:ascii="Courier New" w:hAnsi="Courier New" w:cs="Courier New"/>
              </w:rPr>
            </w:pPr>
          </w:p>
        </w:tc>
      </w:tr>
    </w:tbl>
    <w:p w14:paraId="64696546" w14:textId="77777777" w:rsidR="00391047" w:rsidRDefault="00391047" w:rsidP="00785787">
      <w:pPr>
        <w:pStyle w:val="a3"/>
        <w:ind w:left="0" w:right="20"/>
      </w:pPr>
    </w:p>
    <w:p w14:paraId="3A5F123C" w14:textId="77777777" w:rsidR="0074044A" w:rsidRDefault="0074044A" w:rsidP="00785787">
      <w:pPr>
        <w:pStyle w:val="3"/>
        <w:ind w:left="0" w:right="20"/>
      </w:pPr>
      <w:bookmarkStart w:id="4681" w:name="_Toc444695374"/>
      <w:r>
        <w:rPr>
          <w:rFonts w:hint="eastAsia"/>
        </w:rPr>
        <w:t>802.1Q PB Encapsulation Mode</w:t>
      </w:r>
      <w:bookmarkEnd w:id="4681"/>
    </w:p>
    <w:p w14:paraId="6C4B5F89" w14:textId="77777777" w:rsidR="0074044A" w:rsidRDefault="0074044A" w:rsidP="00785787">
      <w:pPr>
        <w:pStyle w:val="a3"/>
        <w:ind w:left="0" w:right="20"/>
      </w:pPr>
      <w:r>
        <w:rPr>
          <w:rFonts w:hint="eastAsia"/>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Default="0074044A" w:rsidP="00785787">
      <w:pPr>
        <w:pStyle w:val="afffff9"/>
        <w:ind w:left="0" w:right="20"/>
      </w:pPr>
      <w:r>
        <w:rPr>
          <w:rFonts w:hint="eastAsia"/>
          <w:noProof/>
        </w:rPr>
        <w:lastRenderedPageBreak/>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0B5C9B" w:rsidRDefault="0074044A" w:rsidP="00785787">
      <w:pPr>
        <w:pStyle w:val="afffff3"/>
        <w:ind w:left="0" w:right="20"/>
        <w:jc w:val="center"/>
      </w:pPr>
      <w:bookmarkStart w:id="4682" w:name="_Toc391575509"/>
      <w:r>
        <w:t xml:space="preserve">Figure </w:t>
      </w:r>
      <w:r w:rsidR="005832B8">
        <w:fldChar w:fldCharType="begin"/>
      </w:r>
      <w:r w:rsidR="00CF219F">
        <w:instrText xml:space="preserve"> SEQ Figure \* ARABIC </w:instrText>
      </w:r>
      <w:r w:rsidR="005832B8">
        <w:fldChar w:fldCharType="separate"/>
      </w:r>
      <w:proofErr w:type="gramStart"/>
      <w:r w:rsidR="00491596">
        <w:rPr>
          <w:noProof/>
        </w:rPr>
        <w:t>53</w:t>
      </w:r>
      <w:r w:rsidR="005832B8">
        <w:fldChar w:fldCharType="end"/>
      </w:r>
      <w:r>
        <w:rPr>
          <w:rFonts w:hint="eastAsia"/>
        </w:rPr>
        <w:t xml:space="preserve"> 802.1Q PB Encapsulation Mode</w:t>
      </w:r>
      <w:bookmarkEnd w:id="4682"/>
      <w:proofErr w:type="gramEnd"/>
    </w:p>
    <w:p w14:paraId="18F375DA" w14:textId="77777777" w:rsidR="0074044A" w:rsidRDefault="00784C0B" w:rsidP="00785787">
      <w:pPr>
        <w:pStyle w:val="a3"/>
        <w:ind w:left="0" w:right="20"/>
      </w:pPr>
      <w:r>
        <w:rPr>
          <w:rFonts w:hint="eastAsia"/>
        </w:rPr>
        <w:t>For the upstream direction, ONU adds a CVLAN tag to the userframe before transmitting the frame on the PON. System forwards the frame from the PON out the MN without modifying the frame.</w:t>
      </w:r>
    </w:p>
    <w:p w14:paraId="4EFCDF5F" w14:textId="77777777" w:rsidR="00784C0B" w:rsidRPr="0074044A" w:rsidRDefault="00784C0B" w:rsidP="00785787">
      <w:pPr>
        <w:pStyle w:val="a3"/>
        <w:ind w:left="0" w:right="20"/>
      </w:pPr>
      <w:r>
        <w:rPr>
          <w:rFonts w:hint="eastAsia"/>
        </w:rPr>
        <w:t>For the downstream direction, System forwards the CVLAN-tagged frames received from the MN to the PON interface containing the ONU that is terminating the service. ONU can recemove the tag before forwarding the frame out the UNI.</w:t>
      </w:r>
    </w:p>
    <w:p w14:paraId="56121BAC" w14:textId="77777777" w:rsidR="000D7B72" w:rsidRDefault="000D7B72"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435"/>
      </w:tblGrid>
      <w:tr w:rsidR="000D7B72" w:rsidRPr="0032769C" w14:paraId="40AB2BA9" w14:textId="77777777" w:rsidTr="00E11408">
        <w:trPr>
          <w:trHeight w:val="841"/>
        </w:trPr>
        <w:tc>
          <w:tcPr>
            <w:tcW w:w="8435" w:type="dxa"/>
          </w:tcPr>
          <w:p w14:paraId="0FBC7F5C" w14:textId="77777777" w:rsidR="000D7B72" w:rsidRPr="0032769C" w:rsidRDefault="000D7B72" w:rsidP="00785787">
            <w:pPr>
              <w:pStyle w:val="aa"/>
              <w:ind w:right="20"/>
              <w:rPr>
                <w:rFonts w:ascii="Courier New" w:hAnsi="Courier New" w:cs="Courier New"/>
              </w:rPr>
            </w:pPr>
          </w:p>
          <w:p w14:paraId="4D6EB926" w14:textId="77777777" w:rsidR="000D7B72" w:rsidRPr="0032769C" w:rsidRDefault="000D7B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2BC1C0A5"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43084B9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30499F6D"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switchport mode trunk</w:t>
            </w:r>
          </w:p>
          <w:p w14:paraId="1375E6D3"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Pr="000D7B72">
              <w:rPr>
                <w:rFonts w:ascii="Courier New" w:hAnsi="Courier New" w:cs="Courier New"/>
                <w:b/>
              </w:rPr>
              <w:t>switchport trunk allowed vlan add 80</w:t>
            </w:r>
          </w:p>
          <w:p w14:paraId="2D24F868" w14:textId="77777777"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7E5A79C1"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6FFDE85B" w14:textId="77777777" w:rsidR="000D7B72" w:rsidRDefault="000D7B72"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 xml:space="preserve">show interface cable 3/1 </w:t>
            </w:r>
            <w:r>
              <w:rPr>
                <w:rFonts w:ascii="Courier New" w:hAnsi="Courier New" w:cs="Courier New" w:hint="eastAsia"/>
                <w:b/>
              </w:rPr>
              <w:t>pb</w:t>
            </w:r>
          </w:p>
          <w:p w14:paraId="7AC7E603" w14:textId="77777777" w:rsidR="000D7B72" w:rsidRDefault="000D7B72" w:rsidP="00785787">
            <w:pPr>
              <w:pStyle w:val="aa"/>
              <w:ind w:right="20"/>
              <w:rPr>
                <w:rFonts w:ascii="Courier New" w:hAnsi="Courier New" w:cs="Courier New"/>
              </w:rPr>
            </w:pPr>
            <w:r w:rsidRPr="000D7B72">
              <w:rPr>
                <w:rFonts w:ascii="Courier New" w:hAnsi="Courier New" w:cs="Courier New"/>
              </w:rPr>
              <w:t>I/F         CM MAC Addr     CM I/F Type Service    S-VLAN C-VLAN</w:t>
            </w:r>
          </w:p>
          <w:p w14:paraId="61D00423" w14:textId="77777777" w:rsidR="000D7B72" w:rsidRDefault="000D7B72" w:rsidP="0078578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w:t>
            </w:r>
            <w:r>
              <w:rPr>
                <w:rFonts w:ascii="Courier New" w:hAnsi="Courier New" w:cs="Courier New"/>
              </w:rPr>
              <w:t>007.7000.0000</w:t>
            </w:r>
            <w:r>
              <w:rPr>
                <w:rFonts w:ascii="Courier New" w:hAnsi="Courier New" w:cs="Courier New" w:hint="eastAsia"/>
              </w:rPr>
              <w:t xml:space="preserve">       1  MU  dot1ad-en       80       0</w:t>
            </w:r>
          </w:p>
          <w:p w14:paraId="043BA715" w14:textId="77777777" w:rsidR="000D7B72" w:rsidRDefault="000D7B72" w:rsidP="00785787">
            <w:pPr>
              <w:pStyle w:val="aa"/>
              <w:ind w:right="20"/>
              <w:rPr>
                <w:rFonts w:ascii="Courier New" w:hAnsi="Courier New" w:cs="Courier New"/>
              </w:rPr>
            </w:pPr>
            <w:r>
              <w:rPr>
                <w:rFonts w:ascii="Courier New" w:hAnsi="Courier New" w:cs="Courier New"/>
              </w:rPr>
              <w:t>Router#</w:t>
            </w:r>
          </w:p>
          <w:p w14:paraId="7F858779" w14:textId="77777777" w:rsidR="000D7B72" w:rsidRPr="0032769C" w:rsidRDefault="000D7B72" w:rsidP="00785787">
            <w:pPr>
              <w:pStyle w:val="aa"/>
              <w:ind w:right="20"/>
              <w:rPr>
                <w:rFonts w:ascii="Courier New" w:hAnsi="Courier New" w:cs="Courier New"/>
              </w:rPr>
            </w:pPr>
          </w:p>
        </w:tc>
      </w:tr>
    </w:tbl>
    <w:p w14:paraId="01B6D23B" w14:textId="77777777" w:rsidR="0074044A" w:rsidRPr="000D7B72" w:rsidRDefault="0074044A" w:rsidP="00785787">
      <w:pPr>
        <w:pStyle w:val="a3"/>
        <w:ind w:left="0" w:right="20"/>
      </w:pPr>
    </w:p>
    <w:p w14:paraId="5DABE11F" w14:textId="77777777" w:rsidR="00784C0B" w:rsidRDefault="00784C0B" w:rsidP="00785787">
      <w:pPr>
        <w:pStyle w:val="3"/>
        <w:ind w:left="0" w:right="20"/>
      </w:pPr>
      <w:bookmarkStart w:id="4683" w:name="_Toc444695375"/>
      <w:r>
        <w:rPr>
          <w:rFonts w:hint="eastAsia"/>
        </w:rPr>
        <w:t>PB Transport Mode</w:t>
      </w:r>
      <w:bookmarkEnd w:id="4683"/>
    </w:p>
    <w:p w14:paraId="25E84B3E" w14:textId="77777777" w:rsidR="00784C0B" w:rsidRDefault="00784C0B" w:rsidP="00785787">
      <w:pPr>
        <w:pStyle w:val="a3"/>
        <w:ind w:left="0" w:right="20"/>
      </w:pPr>
      <w:r>
        <w:rPr>
          <w:rFonts w:hint="eastAsia"/>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Default="00784C0B" w:rsidP="00785787">
      <w:pPr>
        <w:pStyle w:val="afffff9"/>
        <w:ind w:left="0" w:right="20"/>
      </w:pPr>
      <w:r>
        <w:rPr>
          <w:rFonts w:hint="eastAsia"/>
          <w:noProof/>
        </w:rPr>
        <w:lastRenderedPageBreak/>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0B5C9B" w:rsidRDefault="00784C0B" w:rsidP="00785787">
      <w:pPr>
        <w:pStyle w:val="afffff3"/>
        <w:ind w:left="0" w:right="20"/>
        <w:jc w:val="center"/>
      </w:pPr>
      <w:bookmarkStart w:id="4684" w:name="_Toc391575510"/>
      <w:r>
        <w:t xml:space="preserve">Figure </w:t>
      </w:r>
      <w:r w:rsidR="005832B8">
        <w:fldChar w:fldCharType="begin"/>
      </w:r>
      <w:r w:rsidR="00CF219F">
        <w:instrText xml:space="preserve"> SEQ Figure \* ARABIC </w:instrText>
      </w:r>
      <w:r w:rsidR="005832B8">
        <w:fldChar w:fldCharType="separate"/>
      </w:r>
      <w:proofErr w:type="gramStart"/>
      <w:r w:rsidR="00491596">
        <w:rPr>
          <w:noProof/>
        </w:rPr>
        <w:t>54</w:t>
      </w:r>
      <w:r w:rsidR="005832B8">
        <w:fldChar w:fldCharType="end"/>
      </w:r>
      <w:r>
        <w:rPr>
          <w:rFonts w:hint="eastAsia"/>
        </w:rPr>
        <w:t xml:space="preserve"> PB Transport Mode</w:t>
      </w:r>
      <w:bookmarkEnd w:id="4684"/>
      <w:proofErr w:type="gramEnd"/>
    </w:p>
    <w:p w14:paraId="1CC0FD81" w14:textId="77777777" w:rsidR="00784C0B" w:rsidRDefault="00784C0B" w:rsidP="00785787">
      <w:pPr>
        <w:pStyle w:val="a3"/>
        <w:ind w:left="0" w:right="20"/>
      </w:pPr>
      <w:r>
        <w:rPr>
          <w:rFonts w:hint="eastAsia"/>
        </w:rPr>
        <w:t>In the upstream direction, ONU classifies traffic received on the UNI to EPON Links (LLIDs) based on the SVID and, if provisioned, the CVID contained in the frame. For Transport M</w:t>
      </w:r>
      <w:r>
        <w:t>o</w:t>
      </w:r>
      <w:r>
        <w:rPr>
          <w:rFonts w:hint="eastAsia"/>
        </w:rPr>
        <w:t xml:space="preserve">de configurations, the ONU never adds, removes, or modifies VLAN tags. </w:t>
      </w:r>
      <w:r w:rsidR="00990791">
        <w:rPr>
          <w:rFonts w:hint="eastAsia"/>
        </w:rPr>
        <w:t>System forwards the frame from the PON out the MN without modifying the frame.</w:t>
      </w:r>
    </w:p>
    <w:p w14:paraId="32C9F4C9" w14:textId="77777777" w:rsidR="00784C0B" w:rsidRDefault="00990791" w:rsidP="00785787">
      <w:pPr>
        <w:pStyle w:val="a3"/>
        <w:ind w:left="0" w:right="20"/>
      </w:pPr>
      <w:r>
        <w:rPr>
          <w:rFonts w:hint="eastAsia"/>
        </w:rPr>
        <w:t>In the downstream direction, System use</w:t>
      </w:r>
      <w:r w:rsidR="0037248E">
        <w:rPr>
          <w:rFonts w:hint="eastAsia"/>
        </w:rPr>
        <w:t>s</w:t>
      </w:r>
      <w:r>
        <w:rPr>
          <w:rFonts w:hint="eastAsia"/>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Default="00990791" w:rsidP="00785787">
      <w:pPr>
        <w:pStyle w:val="a3"/>
        <w:ind w:left="0" w:right="20"/>
      </w:pPr>
    </w:p>
    <w:p w14:paraId="61204C27" w14:textId="77777777" w:rsidR="00990791" w:rsidRPr="00990791" w:rsidRDefault="00990791" w:rsidP="00785787">
      <w:pPr>
        <w:pStyle w:val="a3"/>
        <w:ind w:left="0" w:right="20"/>
      </w:pPr>
      <w:r>
        <w:rPr>
          <w:rFonts w:hint="eastAsia"/>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Default="00990791" w:rsidP="00785787">
      <w:pPr>
        <w:pStyle w:val="afffff9"/>
        <w:ind w:left="0" w:right="20"/>
      </w:pPr>
      <w:r>
        <w:rPr>
          <w:rFonts w:hint="eastAsia"/>
          <w:noProof/>
        </w:rPr>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0B5C9B" w:rsidRDefault="00391047" w:rsidP="00785787">
      <w:pPr>
        <w:pStyle w:val="afffff3"/>
        <w:ind w:left="0" w:right="20"/>
        <w:jc w:val="center"/>
      </w:pPr>
      <w:bookmarkStart w:id="4685" w:name="_Toc391575511"/>
      <w:r>
        <w:t xml:space="preserve">Figure </w:t>
      </w:r>
      <w:r w:rsidR="005832B8">
        <w:fldChar w:fldCharType="begin"/>
      </w:r>
      <w:r w:rsidR="00CF219F">
        <w:instrText xml:space="preserve"> SEQ Figure \* ARABIC </w:instrText>
      </w:r>
      <w:r w:rsidR="005832B8">
        <w:fldChar w:fldCharType="separate"/>
      </w:r>
      <w:proofErr w:type="gramStart"/>
      <w:r w:rsidR="00491596">
        <w:rPr>
          <w:noProof/>
        </w:rPr>
        <w:t>55</w:t>
      </w:r>
      <w:r w:rsidR="005832B8">
        <w:fldChar w:fldCharType="end"/>
      </w:r>
      <w:r>
        <w:rPr>
          <w:rFonts w:hint="eastAsia"/>
        </w:rPr>
        <w:t xml:space="preserve"> PB Transport Mode</w:t>
      </w:r>
      <w:proofErr w:type="gramEnd"/>
      <w:r>
        <w:rPr>
          <w:rFonts w:hint="eastAsia"/>
        </w:rPr>
        <w:t xml:space="preserve"> with SVLAN Tag Only</w:t>
      </w:r>
      <w:bookmarkEnd w:id="4685"/>
    </w:p>
    <w:p w14:paraId="520E4C3E" w14:textId="77777777" w:rsidR="00784C0B" w:rsidRPr="00391047" w:rsidRDefault="00784C0B" w:rsidP="00785787">
      <w:pPr>
        <w:pStyle w:val="a3"/>
        <w:ind w:left="0" w:right="20"/>
      </w:pPr>
    </w:p>
    <w:p w14:paraId="098FD0DA" w14:textId="77777777" w:rsidR="007D6ED3" w:rsidRDefault="007D6ED3"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435"/>
      </w:tblGrid>
      <w:tr w:rsidR="007D6ED3" w:rsidRPr="0032769C" w14:paraId="5224BE9C" w14:textId="77777777" w:rsidTr="00E11408">
        <w:trPr>
          <w:trHeight w:val="841"/>
        </w:trPr>
        <w:tc>
          <w:tcPr>
            <w:tcW w:w="8435" w:type="dxa"/>
          </w:tcPr>
          <w:p w14:paraId="6D4BE501" w14:textId="77777777" w:rsidR="007D6ED3" w:rsidRPr="0032769C" w:rsidRDefault="007D6ED3" w:rsidP="00785787">
            <w:pPr>
              <w:pStyle w:val="aa"/>
              <w:ind w:right="20"/>
              <w:rPr>
                <w:rFonts w:ascii="Courier New" w:hAnsi="Courier New" w:cs="Courier New"/>
              </w:rPr>
            </w:pPr>
          </w:p>
          <w:p w14:paraId="139D3ED8" w14:textId="77777777" w:rsidR="007D6ED3" w:rsidRPr="0032769C" w:rsidRDefault="007D6ED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1280921A"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14:paraId="6971BAAC"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14:paraId="4B134069"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dpoe mef-mn all</w:t>
            </w:r>
          </w:p>
          <w:p w14:paraId="1AB11A7D" w14:textId="77777777"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14:paraId="1751F558" w14:textId="77777777" w:rsidR="007D6ED3" w:rsidRDefault="007D6ED3" w:rsidP="00785787">
            <w:pPr>
              <w:pStyle w:val="aa"/>
              <w:ind w:right="20"/>
              <w:rPr>
                <w:rFonts w:ascii="Courier New" w:hAnsi="Courier New" w:cs="Courier New"/>
              </w:rPr>
            </w:pPr>
            <w:r>
              <w:rPr>
                <w:rFonts w:ascii="Courier New" w:hAnsi="Courier New" w:cs="Courier New"/>
              </w:rPr>
              <w:lastRenderedPageBreak/>
              <w:t>Router#</w:t>
            </w:r>
          </w:p>
          <w:p w14:paraId="3E3DF2D5"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14:paraId="6999A241"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45F27F6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30DE8C3"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         </w:t>
            </w:r>
          </w:p>
          <w:p w14:paraId="47A7349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w:t>
            </w:r>
          </w:p>
          <w:p w14:paraId="749A5894" w14:textId="77777777" w:rsidR="007D6ED3" w:rsidRDefault="007D6ED3" w:rsidP="00785787">
            <w:pPr>
              <w:pStyle w:val="aa"/>
              <w:ind w:right="20"/>
              <w:rPr>
                <w:rFonts w:ascii="Courier New" w:hAnsi="Courier New" w:cs="Courier New"/>
              </w:rPr>
            </w:pPr>
          </w:p>
          <w:p w14:paraId="60452C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58B7424A"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14:paraId="0976F5BD"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14:paraId="33BE19DE"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14:paraId="1EF33B0F"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1    US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         </w:t>
            </w:r>
          </w:p>
          <w:p w14:paraId="742D6704" w14:textId="77777777" w:rsidR="007D6ED3" w:rsidRPr="0074267A" w:rsidRDefault="007D6ED3" w:rsidP="00785787">
            <w:pPr>
              <w:pStyle w:val="aa"/>
              <w:ind w:right="20"/>
              <w:rPr>
                <w:rFonts w:ascii="Courier New" w:hAnsi="Courier New" w:cs="Courier New"/>
              </w:rPr>
            </w:pPr>
            <w:r w:rsidRPr="0074267A">
              <w:rPr>
                <w:rFonts w:ascii="Courier New" w:hAnsi="Courier New" w:cs="Courier New"/>
              </w:rPr>
              <w:t>2    DS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w:t>
            </w:r>
          </w:p>
          <w:p w14:paraId="0CD609FB" w14:textId="77777777" w:rsidR="007D6ED3" w:rsidRPr="0074267A" w:rsidRDefault="007D6ED3" w:rsidP="00785787">
            <w:pPr>
              <w:pStyle w:val="aa"/>
              <w:ind w:right="20"/>
              <w:rPr>
                <w:rFonts w:ascii="Courier New" w:hAnsi="Courier New" w:cs="Courier New"/>
              </w:rPr>
            </w:pPr>
          </w:p>
          <w:p w14:paraId="0A4989AD"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42335AC2" w14:textId="77777777"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D6ED3">
              <w:rPr>
                <w:rFonts w:ascii="Courier New" w:hAnsi="Courier New" w:cs="Courier New"/>
                <w:b/>
              </w:rPr>
              <w:t>show cable modem interfaces</w:t>
            </w:r>
          </w:p>
          <w:p w14:paraId="472DA5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14:paraId="3D220F75"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14:paraId="5EB7E1A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I</w:t>
            </w:r>
            <w:r w:rsidRPr="007D6ED3">
              <w:rPr>
                <w:rFonts w:ascii="Courier New" w:hAnsi="Courier New" w:cs="Courier New"/>
              </w:rPr>
              <w:t xml:space="preserve">   dot1ad-</w:t>
            </w:r>
            <w:r>
              <w:rPr>
                <w:rFonts w:ascii="Courier New" w:hAnsi="Courier New" w:cs="Courier New" w:hint="eastAsia"/>
              </w:rPr>
              <w:t>tr</w:t>
            </w:r>
            <w:r w:rsidRPr="007D6ED3">
              <w:rPr>
                <w:rFonts w:ascii="Courier New" w:hAnsi="Courier New" w:cs="Courier New"/>
              </w:rPr>
              <w:t xml:space="preserve">     100      0</w:t>
            </w:r>
          </w:p>
          <w:p w14:paraId="4F57CD6E" w14:textId="77777777" w:rsidR="007D6ED3" w:rsidRDefault="007D6ED3" w:rsidP="00785787">
            <w:pPr>
              <w:pStyle w:val="aa"/>
              <w:ind w:right="20"/>
              <w:rPr>
                <w:rFonts w:ascii="Courier New" w:hAnsi="Courier New" w:cs="Courier New"/>
              </w:rPr>
            </w:pPr>
          </w:p>
          <w:p w14:paraId="7670DD09"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62DC8792" w14:textId="77777777"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D6ED3">
              <w:rPr>
                <w:rFonts w:ascii="Courier New" w:hAnsi="Courier New" w:cs="Courier New"/>
                <w:b/>
              </w:rPr>
              <w:t>show cable l2-vpn dot1q-vc-map</w:t>
            </w:r>
          </w:p>
          <w:p w14:paraId="4149DC0F"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w:t>
            </w:r>
            <w:r>
              <w:rPr>
                <w:rFonts w:ascii="Courier New" w:hAnsi="Courier New" w:cs="Courier New" w:hint="eastAsia"/>
              </w:rPr>
              <w:t xml:space="preserve"> </w:t>
            </w:r>
            <w:r w:rsidRPr="007D6ED3">
              <w:rPr>
                <w:rFonts w:ascii="Courier New" w:hAnsi="Courier New" w:cs="Courier New"/>
              </w:rPr>
              <w:t xml:space="preserve">  Ethernet Intf   VLAN ID Cable Intf   SID  Customer Name/VPN ID </w:t>
            </w:r>
          </w:p>
          <w:p w14:paraId="498BF421" w14:textId="77777777"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GigE3/1           100     Cable3/1      1    PB-TR-S-1</w:t>
            </w:r>
          </w:p>
          <w:p w14:paraId="1921772C" w14:textId="77777777" w:rsidR="007D6ED3" w:rsidRPr="007D6ED3" w:rsidRDefault="007D6ED3" w:rsidP="00785787">
            <w:pPr>
              <w:pStyle w:val="aa"/>
              <w:ind w:right="20"/>
              <w:rPr>
                <w:rFonts w:ascii="Courier New" w:hAnsi="Courier New" w:cs="Courier New"/>
              </w:rPr>
            </w:pPr>
          </w:p>
          <w:p w14:paraId="33E59D04" w14:textId="77777777" w:rsidR="007D6ED3" w:rsidRDefault="007D6ED3" w:rsidP="00785787">
            <w:pPr>
              <w:pStyle w:val="aa"/>
              <w:ind w:right="20"/>
              <w:rPr>
                <w:rFonts w:ascii="Courier New" w:hAnsi="Courier New" w:cs="Courier New"/>
              </w:rPr>
            </w:pPr>
            <w:r>
              <w:rPr>
                <w:rFonts w:ascii="Courier New" w:hAnsi="Courier New" w:cs="Courier New"/>
              </w:rPr>
              <w:t>Router#</w:t>
            </w:r>
          </w:p>
          <w:p w14:paraId="0AC5679E" w14:textId="77777777" w:rsidR="007D6ED3" w:rsidRPr="0032769C" w:rsidRDefault="007D6ED3" w:rsidP="00785787">
            <w:pPr>
              <w:pStyle w:val="aa"/>
              <w:ind w:right="20"/>
              <w:rPr>
                <w:rFonts w:ascii="Courier New" w:hAnsi="Courier New" w:cs="Courier New"/>
              </w:rPr>
            </w:pPr>
          </w:p>
        </w:tc>
      </w:tr>
    </w:tbl>
    <w:p w14:paraId="66B158EF" w14:textId="77777777" w:rsidR="007D6ED3" w:rsidRDefault="007D6ED3" w:rsidP="00785787">
      <w:pPr>
        <w:pStyle w:val="a3"/>
        <w:ind w:left="0" w:right="20"/>
      </w:pPr>
    </w:p>
    <w:p w14:paraId="3CADC91A" w14:textId="77777777" w:rsidR="00E11408" w:rsidRDefault="00E11408" w:rsidP="00785787">
      <w:pPr>
        <w:pStyle w:val="a3"/>
        <w:ind w:left="0" w:right="20"/>
      </w:pPr>
    </w:p>
    <w:p w14:paraId="7208C315" w14:textId="77777777" w:rsidR="00E11408" w:rsidRPr="00A373DB" w:rsidRDefault="00E11408" w:rsidP="0021019A">
      <w:pPr>
        <w:pStyle w:val="2"/>
        <w:ind w:right="20"/>
      </w:pPr>
      <w:bookmarkStart w:id="4686" w:name="_Toc444695376"/>
      <w:r>
        <w:rPr>
          <w:rFonts w:hint="eastAsia"/>
        </w:rPr>
        <w:lastRenderedPageBreak/>
        <w:t>Subscriber</w:t>
      </w:r>
      <w:r>
        <w:t>’</w:t>
      </w:r>
      <w:r>
        <w:rPr>
          <w:rFonts w:hint="eastAsia"/>
        </w:rPr>
        <w:t>s Provider Backbone Bridging (PBB) Serivces</w:t>
      </w:r>
      <w:bookmarkEnd w:id="4686"/>
    </w:p>
    <w:p w14:paraId="5530F842" w14:textId="77777777" w:rsidR="00784C0B" w:rsidRDefault="00E11408" w:rsidP="00C71597">
      <w:pPr>
        <w:pStyle w:val="a3"/>
        <w:ind w:left="0" w:right="20"/>
      </w:pPr>
      <w:r>
        <w:rPr>
          <w:rFonts w:hint="eastAsia"/>
        </w:rPr>
        <w:t xml:space="preserve">This section describes the Provider Backbone Bridging (PBB), otherwise known as </w:t>
      </w:r>
      <w:r>
        <w:t>“</w:t>
      </w:r>
      <w:r>
        <w:rPr>
          <w:rFonts w:hint="eastAsia"/>
        </w:rPr>
        <w:t>mac-in-mac</w:t>
      </w:r>
      <w:r>
        <w:t>”</w:t>
      </w:r>
      <w:r>
        <w:rPr>
          <w:rFonts w:hint="eastAsia"/>
        </w:rPr>
        <w:t xml:space="preserve"> services and related features supported by system.</w:t>
      </w:r>
    </w:p>
    <w:p w14:paraId="52B0F117" w14:textId="77777777" w:rsidR="005758E0" w:rsidRDefault="005758E0" w:rsidP="00C71597">
      <w:pPr>
        <w:pStyle w:val="3"/>
        <w:ind w:left="0" w:right="20"/>
      </w:pPr>
      <w:bookmarkStart w:id="4687" w:name="_Toc444695377"/>
      <w:r>
        <w:rPr>
          <w:rFonts w:hint="eastAsia"/>
        </w:rPr>
        <w:t>PBB Encapsulation Mode</w:t>
      </w:r>
      <w:bookmarkEnd w:id="4687"/>
    </w:p>
    <w:p w14:paraId="691DD585" w14:textId="77777777" w:rsidR="005758E0" w:rsidRDefault="005758E0" w:rsidP="00C71597">
      <w:pPr>
        <w:pStyle w:val="a3"/>
        <w:ind w:left="0" w:right="20"/>
      </w:pPr>
      <w:r>
        <w:rPr>
          <w:rFonts w:hint="eastAsia"/>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77777777" w:rsidR="00E11408" w:rsidRDefault="005758E0" w:rsidP="00C71597">
      <w:pPr>
        <w:pStyle w:val="a3"/>
        <w:ind w:left="0" w:right="20"/>
      </w:pPr>
      <w:r>
        <w:t>T</w:t>
      </w:r>
      <w:r>
        <w:rPr>
          <w:rFonts w:hint="eastAsia"/>
        </w:rPr>
        <w:t>he following Figure shows the frame formats used for 902.1ah PBB Encapsulation modem.</w:t>
      </w:r>
    </w:p>
    <w:p w14:paraId="5271BA7D" w14:textId="77777777" w:rsidR="00E11408" w:rsidRDefault="005758E0" w:rsidP="00C71597">
      <w:pPr>
        <w:pStyle w:val="afffff9"/>
        <w:ind w:left="0" w:right="20"/>
      </w:pPr>
      <w:r>
        <w:rPr>
          <w:rFonts w:hint="eastAsia"/>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0B5C9B" w:rsidRDefault="005758E0" w:rsidP="00C71597">
      <w:pPr>
        <w:pStyle w:val="afffff3"/>
        <w:ind w:left="0" w:right="20"/>
        <w:jc w:val="center"/>
      </w:pPr>
      <w:bookmarkStart w:id="4688" w:name="_Toc391575512"/>
      <w:r>
        <w:t xml:space="preserve">Figure </w:t>
      </w:r>
      <w:r w:rsidR="005832B8">
        <w:fldChar w:fldCharType="begin"/>
      </w:r>
      <w:r w:rsidR="00CF219F">
        <w:instrText xml:space="preserve"> SEQ Figure \* ARABIC </w:instrText>
      </w:r>
      <w:r w:rsidR="005832B8">
        <w:fldChar w:fldCharType="separate"/>
      </w:r>
      <w:proofErr w:type="gramStart"/>
      <w:r w:rsidR="00491596">
        <w:rPr>
          <w:noProof/>
        </w:rPr>
        <w:t>56</w:t>
      </w:r>
      <w:r w:rsidR="005832B8">
        <w:fldChar w:fldCharType="end"/>
      </w:r>
      <w:r>
        <w:rPr>
          <w:rFonts w:hint="eastAsia"/>
        </w:rPr>
        <w:t xml:space="preserve"> PBB Encapsulation Mode</w:t>
      </w:r>
      <w:bookmarkEnd w:id="4688"/>
      <w:proofErr w:type="gramEnd"/>
    </w:p>
    <w:p w14:paraId="1E8C8571" w14:textId="77777777" w:rsidR="00E11408" w:rsidRDefault="005758E0" w:rsidP="00C71597">
      <w:pPr>
        <w:pStyle w:val="a3"/>
        <w:ind w:left="0" w:right="20"/>
      </w:pPr>
      <w:r>
        <w:rPr>
          <w:rFonts w:hint="eastAsia"/>
        </w:rPr>
        <w:t>For the upstream direction, ONU adds a B-DA, B-SA, and I-Tag to the service frame before transmitting the frame on the PON. System forwards the frame from the PON out the MN without modifying the frame.</w:t>
      </w:r>
    </w:p>
    <w:p w14:paraId="0FE7F208" w14:textId="77777777" w:rsidR="005758E0" w:rsidRDefault="005758E0" w:rsidP="00C71597">
      <w:pPr>
        <w:pStyle w:val="a3"/>
        <w:ind w:left="0" w:right="20"/>
      </w:pPr>
      <w:r>
        <w:rPr>
          <w:rFonts w:hint="eastAsia"/>
        </w:rPr>
        <w:t xml:space="preserve">For the downstream direction, system </w:t>
      </w:r>
      <w:r w:rsidR="00B13A04">
        <w:rPr>
          <w:rFonts w:hint="eastAsia"/>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BB7360" w:rsidRDefault="00B13A04" w:rsidP="00C71597">
      <w:pPr>
        <w:pStyle w:val="a3"/>
        <w:ind w:left="0" w:right="20"/>
      </w:pPr>
    </w:p>
    <w:p w14:paraId="48F6270E" w14:textId="77777777" w:rsidR="00B13A04" w:rsidRDefault="00B13A04" w:rsidP="00C71597">
      <w:pPr>
        <w:pStyle w:val="3"/>
        <w:ind w:left="0" w:right="20"/>
      </w:pPr>
      <w:bookmarkStart w:id="4689" w:name="_Toc444695378"/>
      <w:r>
        <w:rPr>
          <w:rFonts w:hint="eastAsia"/>
        </w:rPr>
        <w:t>PBB Transport Mode</w:t>
      </w:r>
      <w:bookmarkEnd w:id="4689"/>
    </w:p>
    <w:p w14:paraId="2645312F" w14:textId="77777777" w:rsidR="00784C0B" w:rsidRDefault="00B13A04" w:rsidP="00C71597">
      <w:pPr>
        <w:pStyle w:val="a3"/>
        <w:ind w:left="0" w:right="20"/>
      </w:pPr>
      <w:r>
        <w:rPr>
          <w:rFonts w:hint="eastAsia"/>
        </w:rPr>
        <w:t xml:space="preserve">802.1ah PBB Transport Mode is an MEF serivce used to establish a point-to-point L2VPN for a subscriber. </w:t>
      </w:r>
      <w:r>
        <w:t>F</w:t>
      </w:r>
      <w:r>
        <w:rPr>
          <w:rFonts w:hint="eastAsia"/>
        </w:rPr>
        <w:t xml:space="preserve">or this service, the device attached to the ONU UNI (typically a DPoE DEMARC) is responsible for adding and removing the 802.1ah, </w:t>
      </w:r>
      <w:r>
        <w:t>“</w:t>
      </w:r>
      <w:r>
        <w:rPr>
          <w:rFonts w:hint="eastAsia"/>
        </w:rPr>
        <w:t>mac-in-mac</w:t>
      </w:r>
      <w:r>
        <w:t>”</w:t>
      </w:r>
      <w:r>
        <w:rPr>
          <w:rFonts w:hint="eastAsia"/>
        </w:rPr>
        <w:t xml:space="preserve"> encapsulation. The ONU and DPoE System switch and forward the encapsulated frames to the correct destination based on the I-SID in the frame. The ONU and DPoE System are not responsible for adding or removing 802.1ah encapsulation.</w:t>
      </w:r>
    </w:p>
    <w:p w14:paraId="477C9D88" w14:textId="77777777" w:rsidR="00B13A04" w:rsidRDefault="00B13A04" w:rsidP="00C71597">
      <w:pPr>
        <w:pStyle w:val="a3"/>
        <w:ind w:left="0" w:right="20"/>
      </w:pPr>
      <w:r>
        <w:rPr>
          <w:rFonts w:hint="eastAsia"/>
        </w:rPr>
        <w:t>The following Figure shows the frame formats used for PBB Transport Mode</w:t>
      </w:r>
    </w:p>
    <w:p w14:paraId="12B452DC" w14:textId="77777777" w:rsidR="00B13A04" w:rsidRDefault="00B13A04" w:rsidP="00C71597">
      <w:pPr>
        <w:pStyle w:val="afffff9"/>
        <w:ind w:left="0" w:right="20"/>
      </w:pPr>
      <w:r>
        <w:rPr>
          <w:rFonts w:hint="eastAsia"/>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0B5C9B" w:rsidRDefault="00B13A04" w:rsidP="00C71597">
      <w:pPr>
        <w:pStyle w:val="afffff3"/>
        <w:ind w:left="0" w:right="20"/>
        <w:jc w:val="center"/>
      </w:pPr>
      <w:bookmarkStart w:id="4690" w:name="_Toc391575513"/>
      <w:r>
        <w:t xml:space="preserve">Figure </w:t>
      </w:r>
      <w:r w:rsidR="005832B8">
        <w:fldChar w:fldCharType="begin"/>
      </w:r>
      <w:r w:rsidR="00CF219F">
        <w:instrText xml:space="preserve"> SEQ Figure \* ARABIC </w:instrText>
      </w:r>
      <w:r w:rsidR="005832B8">
        <w:fldChar w:fldCharType="separate"/>
      </w:r>
      <w:proofErr w:type="gramStart"/>
      <w:r w:rsidR="00491596">
        <w:rPr>
          <w:noProof/>
        </w:rPr>
        <w:t>57</w:t>
      </w:r>
      <w:r w:rsidR="005832B8">
        <w:fldChar w:fldCharType="end"/>
      </w:r>
      <w:r>
        <w:rPr>
          <w:rFonts w:hint="eastAsia"/>
        </w:rPr>
        <w:t xml:space="preserve"> PBB Transport Mode</w:t>
      </w:r>
      <w:bookmarkEnd w:id="4690"/>
      <w:proofErr w:type="gramEnd"/>
    </w:p>
    <w:p w14:paraId="41644E05" w14:textId="77777777" w:rsidR="00B13A04" w:rsidRDefault="00B13A04" w:rsidP="00C71597">
      <w:pPr>
        <w:pStyle w:val="a3"/>
        <w:ind w:left="0" w:right="20"/>
      </w:pPr>
      <w:r>
        <w:rPr>
          <w:rFonts w:hint="eastAsia"/>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Default="00B13A04" w:rsidP="00C71597">
      <w:pPr>
        <w:pStyle w:val="a3"/>
        <w:ind w:left="0" w:right="20"/>
      </w:pPr>
      <w:r>
        <w:t>F</w:t>
      </w:r>
      <w:r>
        <w:rPr>
          <w:rFonts w:hint="eastAsia"/>
        </w:rPr>
        <w:t xml:space="preserve">or the downstream direction, System uses the </w:t>
      </w:r>
      <w:r w:rsidR="0037248E">
        <w:rPr>
          <w:rFonts w:hint="eastAsia"/>
        </w:rPr>
        <w:t xml:space="preserve">I-SID to switch and forward the I-Tagged frames received from the MN to the PON interface containing the ONU </w:t>
      </w:r>
      <w:r w:rsidR="0037248E">
        <w:t>that</w:t>
      </w:r>
      <w:r w:rsidR="0037248E">
        <w:rPr>
          <w:rFonts w:hint="eastAsia"/>
        </w:rPr>
        <w:t xml:space="preserve"> is terminating the service. ONU can forward the frame from the PON to the UNI without modifying the frame.</w:t>
      </w:r>
    </w:p>
    <w:p w14:paraId="08D96C17" w14:textId="77777777" w:rsidR="00B13A04" w:rsidRDefault="00B13A04" w:rsidP="00C71597">
      <w:pPr>
        <w:pStyle w:val="a3"/>
        <w:ind w:left="0" w:right="20"/>
      </w:pPr>
    </w:p>
    <w:p w14:paraId="18145E16" w14:textId="77777777" w:rsidR="0037248E" w:rsidRDefault="0037248E" w:rsidP="00C71597">
      <w:pPr>
        <w:pStyle w:val="a3"/>
        <w:ind w:left="0" w:right="20"/>
      </w:pPr>
      <w:r>
        <w:rPr>
          <w:rFonts w:hint="eastAsia"/>
        </w:rPr>
        <w:t xml:space="preserve">Unlike PBB Encapsulation Mode, DPoE requires the ONU and DPoE System to forward 802.1ah frames that contain a B-Tag. However, the B-Tag should be </w:t>
      </w:r>
      <w:r>
        <w:t>“</w:t>
      </w:r>
      <w:r>
        <w:rPr>
          <w:rFonts w:hint="eastAsia"/>
        </w:rPr>
        <w:t>ignored</w:t>
      </w:r>
      <w:r>
        <w:t>”</w:t>
      </w:r>
      <w:r>
        <w:rPr>
          <w:rFonts w:hint="eastAsia"/>
        </w:rPr>
        <w:t xml:space="preserve"> by the DPoE System and ONU, and the B-Tag should not be used for switching purpose. In DPoE 1.0, the ONU always</w:t>
      </w:r>
      <w:r w:rsidR="00BB7360">
        <w:rPr>
          <w:rFonts w:hint="eastAsia"/>
        </w:rPr>
        <w:t xml:space="preserve"> forwards frames with or without B-Tags. </w:t>
      </w:r>
    </w:p>
    <w:p w14:paraId="606A4084" w14:textId="77777777" w:rsidR="00BB7360" w:rsidRDefault="00BB7360" w:rsidP="00C71597">
      <w:pPr>
        <w:pStyle w:val="a3"/>
        <w:ind w:left="0" w:right="20"/>
      </w:pPr>
    </w:p>
    <w:p w14:paraId="6739EF94" w14:textId="77777777" w:rsidR="0037248E" w:rsidRDefault="0037248E" w:rsidP="00C71597">
      <w:pPr>
        <w:pStyle w:val="afffff9"/>
        <w:ind w:left="0" w:right="20"/>
      </w:pPr>
      <w:r>
        <w:rPr>
          <w:rFonts w:hint="eastAsia"/>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0B5C9B" w:rsidRDefault="0037248E" w:rsidP="00C71597">
      <w:pPr>
        <w:pStyle w:val="afffff3"/>
        <w:ind w:left="0" w:right="20"/>
        <w:jc w:val="center"/>
      </w:pPr>
      <w:bookmarkStart w:id="4691" w:name="_Toc391575514"/>
      <w:r>
        <w:t xml:space="preserve">Figure </w:t>
      </w:r>
      <w:r w:rsidR="005832B8">
        <w:fldChar w:fldCharType="begin"/>
      </w:r>
      <w:r w:rsidR="00CF219F">
        <w:instrText xml:space="preserve"> SEQ Figure \* ARABIC </w:instrText>
      </w:r>
      <w:r w:rsidR="005832B8">
        <w:fldChar w:fldCharType="separate"/>
      </w:r>
      <w:proofErr w:type="gramStart"/>
      <w:r w:rsidR="00491596">
        <w:rPr>
          <w:noProof/>
        </w:rPr>
        <w:t>58</w:t>
      </w:r>
      <w:r w:rsidR="005832B8">
        <w:fldChar w:fldCharType="end"/>
      </w:r>
      <w:r>
        <w:rPr>
          <w:rFonts w:hint="eastAsia"/>
        </w:rPr>
        <w:t xml:space="preserve"> PBB Transport Mode</w:t>
      </w:r>
      <w:proofErr w:type="gramEnd"/>
      <w:r>
        <w:rPr>
          <w:rFonts w:hint="eastAsia"/>
        </w:rPr>
        <w:t xml:space="preserve"> with B-Tags</w:t>
      </w:r>
      <w:bookmarkEnd w:id="4691"/>
    </w:p>
    <w:p w14:paraId="4E0AD024" w14:textId="77777777" w:rsidR="0037248E" w:rsidRPr="0037248E" w:rsidRDefault="0037248E" w:rsidP="00C71597">
      <w:pPr>
        <w:pStyle w:val="a3"/>
        <w:ind w:left="0" w:right="20"/>
      </w:pPr>
    </w:p>
    <w:p w14:paraId="0FDFE1E1" w14:textId="77777777" w:rsidR="00F54531" w:rsidRDefault="00F54531" w:rsidP="00C71597">
      <w:pPr>
        <w:pStyle w:val="a3"/>
        <w:ind w:left="0" w:right="20"/>
      </w:pPr>
    </w:p>
    <w:p w14:paraId="1AE91E53" w14:textId="77777777" w:rsidR="00F54531" w:rsidRDefault="00F54531" w:rsidP="00C71597">
      <w:pPr>
        <w:pStyle w:val="a3"/>
        <w:ind w:left="0" w:right="20"/>
      </w:pPr>
    </w:p>
    <w:p w14:paraId="7C3D28B8" w14:textId="77777777" w:rsidR="00974B14" w:rsidRDefault="00974B14" w:rsidP="00C71597">
      <w:pPr>
        <w:pStyle w:val="a3"/>
        <w:ind w:left="0" w:right="20"/>
      </w:pPr>
      <w:r>
        <w:rPr>
          <w:rFonts w:hint="eastAsia"/>
        </w:rPr>
        <w:lastRenderedPageBreak/>
        <w:t>The following example shows information for PBB services configured for ONUs in system.</w:t>
      </w:r>
    </w:p>
    <w:tbl>
      <w:tblPr>
        <w:tblStyle w:val="48"/>
        <w:tblW w:w="0" w:type="auto"/>
        <w:tblLook w:val="01E0" w:firstRow="1" w:lastRow="1" w:firstColumn="1" w:lastColumn="1" w:noHBand="0" w:noVBand="0"/>
      </w:tblPr>
      <w:tblGrid>
        <w:gridCol w:w="8435"/>
      </w:tblGrid>
      <w:tr w:rsidR="00974B14" w:rsidRPr="0032769C" w14:paraId="0E17515B" w14:textId="77777777" w:rsidTr="004A671C">
        <w:trPr>
          <w:trHeight w:val="841"/>
        </w:trPr>
        <w:tc>
          <w:tcPr>
            <w:tcW w:w="8435" w:type="dxa"/>
          </w:tcPr>
          <w:p w14:paraId="5150217D" w14:textId="77777777" w:rsidR="00974B14" w:rsidRPr="0032769C" w:rsidRDefault="00974B14" w:rsidP="00C71597">
            <w:pPr>
              <w:pStyle w:val="aa"/>
              <w:ind w:right="20"/>
              <w:rPr>
                <w:rFonts w:ascii="Courier New" w:hAnsi="Courier New" w:cs="Courier New"/>
              </w:rPr>
            </w:pPr>
          </w:p>
          <w:p w14:paraId="0A21A1FD" w14:textId="77777777" w:rsidR="00974B14" w:rsidRDefault="00974B14" w:rsidP="00C7159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w:t>
            </w:r>
            <w:r>
              <w:rPr>
                <w:rFonts w:ascii="Courier New" w:hAnsi="Courier New" w:cs="Courier New"/>
                <w:b/>
              </w:rPr>
              <w:t>nterface cable 3/1 l2-vpn dot1a</w:t>
            </w:r>
            <w:r>
              <w:rPr>
                <w:rFonts w:ascii="Courier New" w:hAnsi="Courier New" w:cs="Courier New" w:hint="eastAsia"/>
                <w:b/>
              </w:rPr>
              <w:t>h</w:t>
            </w:r>
          </w:p>
          <w:p w14:paraId="475017C3"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14:paraId="66AC7E29"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14:paraId="0270E16F" w14:textId="77777777"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3F852070" w14:textId="77777777" w:rsidR="00974B14" w:rsidRDefault="00974B14"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713A3C9B"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14:paraId="623407EF" w14:textId="77777777" w:rsidR="00974B14" w:rsidRPr="0074267A" w:rsidRDefault="00974B14"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14:paraId="01213EF5" w14:textId="77777777" w:rsidR="00974B14" w:rsidRDefault="00974B14" w:rsidP="00C71597">
            <w:pPr>
              <w:pStyle w:val="aa"/>
              <w:ind w:right="20"/>
              <w:rPr>
                <w:rFonts w:ascii="Courier New" w:hAnsi="Courier New" w:cs="Courier New"/>
              </w:rPr>
            </w:pPr>
          </w:p>
          <w:p w14:paraId="7378FC64"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03777BCC" w14:textId="77777777" w:rsidR="00974B14" w:rsidRDefault="00974B14" w:rsidP="00C7159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w:t>
            </w:r>
            <w:r>
              <w:rPr>
                <w:rFonts w:ascii="Courier New" w:hAnsi="Courier New" w:cs="Courier New" w:hint="eastAsia"/>
                <w:b/>
              </w:rPr>
              <w:t>h</w:t>
            </w:r>
            <w:r w:rsidRPr="0074267A">
              <w:rPr>
                <w:rFonts w:ascii="Courier New" w:hAnsi="Courier New" w:cs="Courier New"/>
                <w:b/>
              </w:rPr>
              <w:t xml:space="preserve"> </w:t>
            </w:r>
            <w:r>
              <w:rPr>
                <w:rFonts w:ascii="Courier New" w:hAnsi="Courier New" w:cs="Courier New" w:hint="eastAsia"/>
                <w:b/>
              </w:rPr>
              <w:t>bmac</w:t>
            </w:r>
          </w:p>
          <w:p w14:paraId="19D4FCA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Sfid Dir CM MAC Addr   </w:t>
            </w:r>
            <w:r>
              <w:rPr>
                <w:rFonts w:ascii="Courier New" w:hAnsi="Courier New" w:cs="Courier New" w:hint="eastAsia"/>
                <w:sz w:val="16"/>
              </w:rPr>
              <w:t xml:space="preserve"> </w:t>
            </w:r>
            <w:r w:rsidRPr="00974B14">
              <w:rPr>
                <w:rFonts w:ascii="Courier New" w:hAnsi="Courier New" w:cs="Courier New"/>
                <w:sz w:val="16"/>
              </w:rPr>
              <w:t xml:space="preserve"> B-DA      </w:t>
            </w:r>
            <w:r>
              <w:rPr>
                <w:rFonts w:ascii="Courier New" w:hAnsi="Courier New" w:cs="Courier New" w:hint="eastAsia"/>
                <w:sz w:val="16"/>
              </w:rPr>
              <w:t xml:space="preserve">  </w:t>
            </w:r>
            <w:r w:rsidRPr="00974B14">
              <w:rPr>
                <w:rFonts w:ascii="Courier New" w:hAnsi="Courier New" w:cs="Courier New"/>
                <w:sz w:val="16"/>
              </w:rPr>
              <w:t xml:space="preserve">     B-SA         </w:t>
            </w:r>
            <w:r>
              <w:rPr>
                <w:rFonts w:ascii="Courier New" w:hAnsi="Courier New" w:cs="Courier New" w:hint="eastAsia"/>
                <w:sz w:val="16"/>
              </w:rPr>
              <w:t xml:space="preserve">   </w:t>
            </w:r>
            <w:r w:rsidRPr="00974B14">
              <w:rPr>
                <w:rFonts w:ascii="Courier New" w:hAnsi="Courier New" w:cs="Courier New"/>
                <w:sz w:val="16"/>
              </w:rPr>
              <w:t xml:space="preserve">  I-SID    Mode</w:t>
            </w:r>
          </w:p>
          <w:p w14:paraId="1AEE6233" w14:textId="77777777" w:rsid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1    US  0007.7000.0000 </w:t>
            </w:r>
            <w:r w:rsidRPr="00974B14">
              <w:rPr>
                <w:rFonts w:ascii="Courier New" w:hAnsi="Courier New" w:cs="Courier New" w:hint="eastAsia"/>
                <w:sz w:val="16"/>
              </w:rPr>
              <w:t xml:space="preserve"> -</w:t>
            </w:r>
            <w:r w:rsidRPr="00974B14">
              <w:rPr>
                <w:rFonts w:ascii="Courier New" w:hAnsi="Courier New" w:cs="Courier New"/>
                <w:sz w:val="16"/>
              </w:rPr>
              <w:t xml:space="preserve">     </w:t>
            </w:r>
            <w:r w:rsidRPr="00974B14">
              <w:rPr>
                <w:rFonts w:ascii="Courier New" w:hAnsi="Courier New" w:cs="Courier New" w:hint="eastAsia"/>
                <w:sz w:val="16"/>
              </w:rPr>
              <w:t xml:space="preserve">           </w:t>
            </w:r>
            <w:r>
              <w:rPr>
                <w:rFonts w:ascii="Courier New" w:hAnsi="Courier New" w:cs="Courier New" w:hint="eastAsia"/>
                <w:sz w:val="16"/>
              </w:rPr>
              <w:t xml:space="preserve"> </w:t>
            </w:r>
            <w:r w:rsidRPr="00974B14">
              <w:rPr>
                <w:rFonts w:ascii="Courier New" w:hAnsi="Courier New" w:cs="Courier New" w:hint="eastAsia"/>
                <w:sz w:val="16"/>
              </w:rPr>
              <w:t xml:space="preserve">0000.0011.1111 </w:t>
            </w:r>
            <w:r>
              <w:rPr>
                <w:rFonts w:ascii="Courier New" w:hAnsi="Courier New" w:cs="Courier New" w:hint="eastAsia"/>
                <w:sz w:val="16"/>
              </w:rPr>
              <w:t xml:space="preserve"> 256      dot1ah-tp</w:t>
            </w:r>
          </w:p>
          <w:p w14:paraId="463A00D7"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2    DS  0007.7000.0000 </w:t>
            </w:r>
            <w:r w:rsidRPr="00974B14">
              <w:rPr>
                <w:rFonts w:ascii="Courier New" w:hAnsi="Courier New" w:cs="Courier New" w:hint="eastAsia"/>
                <w:sz w:val="16"/>
              </w:rPr>
              <w:t xml:space="preserve"> 0000.0011.1111 -</w:t>
            </w:r>
            <w:r w:rsidRPr="00974B14">
              <w:rPr>
                <w:rFonts w:ascii="Courier New" w:hAnsi="Courier New" w:cs="Courier New"/>
                <w:sz w:val="16"/>
              </w:rPr>
              <w:t xml:space="preserve"> </w:t>
            </w:r>
            <w:r>
              <w:rPr>
                <w:rFonts w:ascii="Courier New" w:hAnsi="Courier New" w:cs="Courier New" w:hint="eastAsia"/>
                <w:sz w:val="16"/>
              </w:rPr>
              <w:t xml:space="preserve">                 256      dot1ah-tp</w:t>
            </w:r>
          </w:p>
          <w:p w14:paraId="3A3F086E" w14:textId="77777777" w:rsidR="00974B14" w:rsidRPr="00974B14" w:rsidRDefault="00974B14" w:rsidP="00C71597">
            <w:pPr>
              <w:pStyle w:val="aa"/>
              <w:ind w:right="20"/>
              <w:rPr>
                <w:rFonts w:ascii="Courier New" w:hAnsi="Courier New" w:cs="Courier New"/>
                <w:sz w:val="16"/>
              </w:rPr>
            </w:pPr>
            <w:r w:rsidRPr="00974B14">
              <w:rPr>
                <w:rFonts w:ascii="Courier New" w:hAnsi="Courier New" w:cs="Courier New" w:hint="eastAsia"/>
                <w:sz w:val="16"/>
              </w:rPr>
              <w:t>3</w:t>
            </w:r>
            <w:r w:rsidRPr="00974B14">
              <w:rPr>
                <w:rFonts w:ascii="Courier New" w:hAnsi="Courier New" w:cs="Courier New"/>
                <w:sz w:val="16"/>
              </w:rPr>
              <w:t xml:space="preserve">    US  0007.7000.000</w:t>
            </w:r>
            <w:r w:rsidRPr="00974B14">
              <w:rPr>
                <w:rFonts w:ascii="Courier New" w:hAnsi="Courier New" w:cs="Courier New" w:hint="eastAsia"/>
                <w:sz w:val="16"/>
              </w:rPr>
              <w:t>1</w:t>
            </w:r>
            <w:r w:rsidRPr="00974B14">
              <w:rPr>
                <w:rFonts w:ascii="Courier New" w:hAnsi="Courier New" w:cs="Courier New"/>
                <w:sz w:val="16"/>
              </w:rPr>
              <w:t xml:space="preserve"> </w:t>
            </w:r>
            <w:r w:rsidR="00E72FD5">
              <w:rPr>
                <w:rFonts w:ascii="Courier New" w:hAnsi="Courier New" w:cs="Courier New" w:hint="eastAsia"/>
                <w:sz w:val="16"/>
              </w:rPr>
              <w:t xml:space="preserve"> 0000.5e01.0203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65536    dot1ah-en</w:t>
            </w:r>
          </w:p>
          <w:p w14:paraId="1F333303" w14:textId="77777777" w:rsidR="00974B14" w:rsidRPr="0074267A" w:rsidRDefault="00974B14" w:rsidP="00C71597">
            <w:pPr>
              <w:pStyle w:val="aa"/>
              <w:tabs>
                <w:tab w:val="left" w:pos="7108"/>
              </w:tabs>
              <w:ind w:right="20"/>
              <w:rPr>
                <w:rFonts w:ascii="Courier New" w:hAnsi="Courier New" w:cs="Courier New"/>
              </w:rPr>
            </w:pPr>
            <w:r w:rsidRPr="00974B14">
              <w:rPr>
                <w:rFonts w:ascii="Courier New" w:hAnsi="Courier New" w:cs="Courier New" w:hint="eastAsia"/>
                <w:sz w:val="16"/>
              </w:rPr>
              <w:t>4</w:t>
            </w:r>
            <w:r w:rsidRPr="00974B14">
              <w:rPr>
                <w:rFonts w:ascii="Courier New" w:hAnsi="Courier New" w:cs="Courier New"/>
                <w:sz w:val="16"/>
              </w:rPr>
              <w:t xml:space="preserve">    DS  0007.7000.000</w:t>
            </w:r>
            <w:r w:rsidRPr="00974B14">
              <w:rPr>
                <w:rFonts w:ascii="Courier New" w:hAnsi="Courier New" w:cs="Courier New" w:hint="eastAsia"/>
                <w:sz w:val="16"/>
              </w:rPr>
              <w:t>1</w:t>
            </w:r>
            <w:r w:rsidRPr="00974B14">
              <w:rPr>
                <w:rFonts w:ascii="Courier New" w:hAnsi="Courier New" w:cs="Courier New"/>
                <w:sz w:val="16"/>
              </w:rPr>
              <w:t xml:space="preserve"> </w:t>
            </w:r>
            <w:r w:rsidRPr="00974B14">
              <w:rPr>
                <w:rFonts w:ascii="Courier New" w:hAnsi="Courier New" w:cs="Courier New" w:hint="eastAsia"/>
                <w:sz w:val="16"/>
              </w:rPr>
              <w:t xml:space="preserve">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0000.5e01.0203  65536    dot1ah-en</w:t>
            </w:r>
          </w:p>
          <w:p w14:paraId="0A38C5C5" w14:textId="77777777" w:rsidR="00974B14" w:rsidRPr="00974B14" w:rsidRDefault="00974B14" w:rsidP="00C71597">
            <w:pPr>
              <w:pStyle w:val="aa"/>
              <w:ind w:right="20"/>
              <w:rPr>
                <w:rFonts w:ascii="Courier New" w:hAnsi="Courier New" w:cs="Courier New"/>
              </w:rPr>
            </w:pPr>
          </w:p>
          <w:p w14:paraId="3F07DB93" w14:textId="77777777" w:rsidR="00974B14" w:rsidRDefault="00974B14" w:rsidP="00C71597">
            <w:pPr>
              <w:pStyle w:val="aa"/>
              <w:ind w:right="20"/>
              <w:rPr>
                <w:rFonts w:ascii="Courier New" w:hAnsi="Courier New" w:cs="Courier New"/>
              </w:rPr>
            </w:pPr>
            <w:r>
              <w:rPr>
                <w:rFonts w:ascii="Courier New" w:hAnsi="Courier New" w:cs="Courier New"/>
              </w:rPr>
              <w:t>Router#</w:t>
            </w:r>
          </w:p>
          <w:p w14:paraId="2B7F7B68"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interface cable 3/1 l2-vpn dot1ah tpid</w:t>
            </w:r>
          </w:p>
          <w:p w14:paraId="54AE18ED"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Sfid Dir CM MAC Addr    VLAN ID/ Mode            NNI TPID       UNI TPID       </w:t>
            </w:r>
          </w:p>
          <w:p w14:paraId="35FF1543" w14:textId="77777777" w:rsid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15DF8B07" w14:textId="77777777" w:rsidR="00E72FD5" w:rsidRPr="0074267A" w:rsidRDefault="00E72FD5"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3BE53D4C" w14:textId="77777777" w:rsidR="00E72FD5" w:rsidRDefault="00E72FD5"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14:paraId="646D5776"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 xml:space="preserve">      0x88e7         -</w:t>
            </w:r>
          </w:p>
          <w:p w14:paraId="51C13550" w14:textId="77777777" w:rsidR="00E72FD5" w:rsidRPr="0074267A" w:rsidRDefault="00E72FD5"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0x88e7         -</w:t>
            </w:r>
          </w:p>
          <w:p w14:paraId="7C272A08" w14:textId="77777777" w:rsidR="00E72FD5" w:rsidRPr="00E72FD5" w:rsidRDefault="00E72FD5" w:rsidP="00C71597">
            <w:pPr>
              <w:pStyle w:val="aa"/>
              <w:ind w:right="20"/>
              <w:rPr>
                <w:rFonts w:ascii="Courier New" w:hAnsi="Courier New" w:cs="Courier New"/>
              </w:rPr>
            </w:pPr>
          </w:p>
          <w:p w14:paraId="05846B4C"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4414F5C9" w14:textId="77777777" w:rsidR="00E72FD5" w:rsidRDefault="00E72FD5" w:rsidP="00C71597">
            <w:pPr>
              <w:pStyle w:val="aa"/>
              <w:ind w:right="20"/>
              <w:rPr>
                <w:rFonts w:ascii="Courier New" w:hAnsi="Courier New" w:cs="Courier New"/>
              </w:rPr>
            </w:pPr>
            <w:r>
              <w:rPr>
                <w:rFonts w:ascii="Courier New" w:hAnsi="Courier New" w:cs="Courier New"/>
              </w:rPr>
              <w:t>Router#</w:t>
            </w:r>
            <w:r w:rsidRPr="00E72FD5">
              <w:rPr>
                <w:rFonts w:ascii="Courier New" w:hAnsi="Courier New" w:cs="Courier New"/>
                <w:b/>
              </w:rPr>
              <w:t>show interface cable 3/1 pbb</w:t>
            </w:r>
          </w:p>
          <w:p w14:paraId="7325FC2E"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I/F         CM MAC Addr     CM I/F Type Service    I-SID</w:t>
            </w:r>
          </w:p>
          <w:p w14:paraId="13485A96"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0007.7000.0000</w:t>
            </w:r>
            <w:r>
              <w:rPr>
                <w:rFonts w:ascii="Courier New" w:hAnsi="Courier New" w:cs="Courier New" w:hint="eastAsia"/>
              </w:rPr>
              <w:t xml:space="preserve">       1   MI  dot1ah-tp    256</w:t>
            </w:r>
          </w:p>
          <w:p w14:paraId="59C7F94B" w14:textId="77777777"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w:t>
            </w:r>
            <w:r>
              <w:rPr>
                <w:rFonts w:ascii="Courier New" w:hAnsi="Courier New" w:cs="Courier New" w:hint="eastAsia"/>
              </w:rPr>
              <w:t>1       1   MU  dot1ah-en  65536</w:t>
            </w:r>
          </w:p>
          <w:p w14:paraId="67B3930D" w14:textId="77777777" w:rsidR="00E72FD5" w:rsidRPr="00E72FD5" w:rsidRDefault="00E72FD5" w:rsidP="00C71597">
            <w:pPr>
              <w:pStyle w:val="aa"/>
              <w:ind w:right="20"/>
              <w:rPr>
                <w:rFonts w:ascii="Courier New" w:hAnsi="Courier New" w:cs="Courier New"/>
              </w:rPr>
            </w:pPr>
          </w:p>
          <w:p w14:paraId="6F1D4DA2"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52383FFA" w14:textId="77777777"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cable modem interfaces</w:t>
            </w:r>
          </w:p>
          <w:p w14:paraId="52FB4B09"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MAC Address     IP Address     I/F Type Service    S-VLAN C-VLAN </w:t>
            </w:r>
          </w:p>
          <w:p w14:paraId="0D7A83B8" w14:textId="77777777"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14:paraId="301BEF74" w14:textId="77777777" w:rsidR="00E72FD5" w:rsidRPr="007D6ED3" w:rsidRDefault="00E72FD5" w:rsidP="00C71597">
            <w:pPr>
              <w:pStyle w:val="aa"/>
              <w:ind w:right="20"/>
              <w:rPr>
                <w:rFonts w:ascii="Courier New" w:hAnsi="Courier New" w:cs="Courier New"/>
              </w:rPr>
            </w:pPr>
            <w:r w:rsidRPr="007D6ED3">
              <w:rPr>
                <w:rFonts w:ascii="Courier New" w:hAnsi="Courier New" w:cs="Courier New"/>
              </w:rPr>
              <w:t>0007.7000.0000  10.50.101.19</w:t>
            </w:r>
            <w:r>
              <w:rPr>
                <w:rFonts w:ascii="Courier New" w:hAnsi="Courier New" w:cs="Courier New" w:hint="eastAsia"/>
              </w:rPr>
              <w:t>7</w:t>
            </w:r>
            <w:r w:rsidRPr="007D6ED3">
              <w:rPr>
                <w:rFonts w:ascii="Courier New" w:hAnsi="Courier New" w:cs="Courier New"/>
              </w:rPr>
              <w:t xml:space="preserve">    1 M</w:t>
            </w:r>
            <w:r>
              <w:rPr>
                <w:rFonts w:ascii="Courier New" w:hAnsi="Courier New" w:cs="Courier New" w:hint="eastAsia"/>
              </w:rPr>
              <w:t>I</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tp</w:t>
            </w:r>
            <w:r w:rsidRPr="007D6ED3">
              <w:rPr>
                <w:rFonts w:ascii="Courier New" w:hAnsi="Courier New" w:cs="Courier New"/>
              </w:rPr>
              <w:t xml:space="preserve">     </w:t>
            </w:r>
            <w:r>
              <w:rPr>
                <w:rFonts w:ascii="Courier New" w:hAnsi="Courier New" w:cs="Courier New" w:hint="eastAsia"/>
              </w:rPr>
              <w:t>256</w:t>
            </w:r>
            <w:r w:rsidRPr="007D6ED3">
              <w:rPr>
                <w:rFonts w:ascii="Courier New" w:hAnsi="Courier New" w:cs="Courier New"/>
              </w:rPr>
              <w:t xml:space="preserve">      0</w:t>
            </w:r>
          </w:p>
          <w:p w14:paraId="3ABE052A" w14:textId="77777777" w:rsidR="00E72FD5" w:rsidRPr="007D6ED3" w:rsidRDefault="00E72FD5" w:rsidP="00C71597">
            <w:pPr>
              <w:pStyle w:val="aa"/>
              <w:ind w:right="20"/>
              <w:rPr>
                <w:rFonts w:ascii="Courier New" w:hAnsi="Courier New" w:cs="Courier New"/>
              </w:rPr>
            </w:pPr>
            <w:r>
              <w:rPr>
                <w:rFonts w:ascii="Courier New" w:hAnsi="Courier New" w:cs="Courier New"/>
              </w:rPr>
              <w:t>0007.7000.000</w:t>
            </w:r>
            <w:r>
              <w:rPr>
                <w:rFonts w:ascii="Courier New" w:hAnsi="Courier New" w:cs="Courier New" w:hint="eastAsia"/>
              </w:rPr>
              <w:t>1</w:t>
            </w:r>
            <w:r w:rsidRPr="007D6ED3">
              <w:rPr>
                <w:rFonts w:ascii="Courier New" w:hAnsi="Courier New" w:cs="Courier New"/>
              </w:rPr>
              <w:t xml:space="preserve">  10.50.101.198    1 M</w:t>
            </w:r>
            <w:r>
              <w:rPr>
                <w:rFonts w:ascii="Courier New" w:hAnsi="Courier New" w:cs="Courier New" w:hint="eastAsia"/>
              </w:rPr>
              <w:t>U</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en</w:t>
            </w:r>
            <w:r w:rsidRPr="007D6ED3">
              <w:rPr>
                <w:rFonts w:ascii="Courier New" w:hAnsi="Courier New" w:cs="Courier New"/>
              </w:rPr>
              <w:t xml:space="preserve">   </w:t>
            </w:r>
            <w:r>
              <w:rPr>
                <w:rFonts w:ascii="Courier New" w:hAnsi="Courier New" w:cs="Courier New" w:hint="eastAsia"/>
              </w:rPr>
              <w:t>65536</w:t>
            </w:r>
            <w:r w:rsidRPr="007D6ED3">
              <w:rPr>
                <w:rFonts w:ascii="Courier New" w:hAnsi="Courier New" w:cs="Courier New"/>
              </w:rPr>
              <w:t xml:space="preserve">      0</w:t>
            </w:r>
          </w:p>
          <w:p w14:paraId="26D8F5CD" w14:textId="77777777" w:rsidR="00E72FD5" w:rsidRPr="00E72FD5" w:rsidRDefault="00E72FD5" w:rsidP="00C71597">
            <w:pPr>
              <w:pStyle w:val="aa"/>
              <w:ind w:right="20"/>
              <w:rPr>
                <w:rFonts w:ascii="Courier New" w:hAnsi="Courier New" w:cs="Courier New"/>
              </w:rPr>
            </w:pPr>
          </w:p>
          <w:p w14:paraId="6C5A6F45" w14:textId="77777777" w:rsidR="00E72FD5" w:rsidRDefault="00E72FD5" w:rsidP="00C71597">
            <w:pPr>
              <w:pStyle w:val="aa"/>
              <w:ind w:right="20"/>
              <w:rPr>
                <w:rFonts w:ascii="Courier New" w:hAnsi="Courier New" w:cs="Courier New"/>
              </w:rPr>
            </w:pPr>
            <w:r>
              <w:rPr>
                <w:rFonts w:ascii="Courier New" w:hAnsi="Courier New" w:cs="Courier New"/>
              </w:rPr>
              <w:t>Router#</w:t>
            </w:r>
          </w:p>
          <w:p w14:paraId="646B93F0" w14:textId="77777777" w:rsidR="00974B14" w:rsidRPr="00E72FD5" w:rsidRDefault="00974B14" w:rsidP="00C71597">
            <w:pPr>
              <w:pStyle w:val="aa"/>
              <w:ind w:right="20"/>
              <w:rPr>
                <w:rFonts w:ascii="Courier New" w:hAnsi="Courier New" w:cs="Courier New"/>
              </w:rPr>
            </w:pPr>
          </w:p>
        </w:tc>
      </w:tr>
    </w:tbl>
    <w:p w14:paraId="2F98CA81" w14:textId="77777777" w:rsidR="00974B14" w:rsidRDefault="00974B14" w:rsidP="00C71597">
      <w:pPr>
        <w:pStyle w:val="a3"/>
        <w:ind w:left="0" w:right="20"/>
      </w:pPr>
    </w:p>
    <w:p w14:paraId="139D846B" w14:textId="77777777" w:rsidR="002371CD" w:rsidRDefault="002371CD" w:rsidP="00C71597">
      <w:pPr>
        <w:pStyle w:val="a3"/>
        <w:ind w:left="0" w:right="20"/>
      </w:pPr>
    </w:p>
    <w:p w14:paraId="1CEDB046" w14:textId="77777777" w:rsidR="002371CD" w:rsidRPr="00A373DB" w:rsidRDefault="002371CD" w:rsidP="00C71597">
      <w:pPr>
        <w:pStyle w:val="2"/>
        <w:ind w:right="20"/>
      </w:pPr>
      <w:bookmarkStart w:id="4692" w:name="_Toc444695379"/>
      <w:proofErr w:type="gramStart"/>
      <w:r>
        <w:rPr>
          <w:rFonts w:hint="eastAsia"/>
        </w:rPr>
        <w:lastRenderedPageBreak/>
        <w:t>IP(</w:t>
      </w:r>
      <w:proofErr w:type="gramEnd"/>
      <w:r>
        <w:rPr>
          <w:rFonts w:hint="eastAsia"/>
        </w:rPr>
        <w:t>HSD) Services</w:t>
      </w:r>
      <w:bookmarkEnd w:id="4692"/>
    </w:p>
    <w:p w14:paraId="65903822" w14:textId="77777777" w:rsidR="002371CD" w:rsidRDefault="007D3135" w:rsidP="00C71597">
      <w:pPr>
        <w:pStyle w:val="a3"/>
        <w:ind w:left="0" w:right="20"/>
      </w:pPr>
      <w:r>
        <w:rPr>
          <w:rFonts w:hint="eastAsia"/>
        </w:rPr>
        <w:t xml:space="preserve">This section describes the IP(HSD) service-related features supported by system. System </w:t>
      </w:r>
      <w:r w:rsidR="00DD68F9">
        <w:rPr>
          <w:rFonts w:hint="eastAsia"/>
        </w:rPr>
        <w:t xml:space="preserve">supports DPoE IP(HSD) and system also </w:t>
      </w:r>
      <w:r>
        <w:rPr>
          <w:rFonts w:hint="eastAsia"/>
        </w:rPr>
        <w:t>supports as defined by DOCSIS, which is referred to as Legacy IP(HSD).</w:t>
      </w:r>
    </w:p>
    <w:p w14:paraId="68C64DDC" w14:textId="77777777" w:rsidR="007D3135" w:rsidRDefault="00DD68F9" w:rsidP="00C71597">
      <w:pPr>
        <w:pStyle w:val="a3"/>
        <w:ind w:left="0" w:right="20"/>
      </w:pPr>
      <w:r>
        <w:rPr>
          <w:rFonts w:hint="eastAsia"/>
        </w:rPr>
        <w:t>The differnece between DPoE IP(HSD) and L</w:t>
      </w:r>
      <w:r>
        <w:t>e</w:t>
      </w:r>
      <w:r>
        <w:rPr>
          <w:rFonts w:hint="eastAsia"/>
        </w:rPr>
        <w:t xml:space="preserve">gacy IP(HSD) services is that in DPoE IP(HSD) MEF Provider Bridging tags are added to the IP(HSD) frames prior to transmission on the PON. These tags only on the PON, and are not allowed to exit the DPoE System </w:t>
      </w:r>
      <w:r>
        <w:t>“</w:t>
      </w:r>
      <w:r>
        <w:rPr>
          <w:rFonts w:hint="eastAsia"/>
        </w:rPr>
        <w:t>D</w:t>
      </w:r>
      <w:r>
        <w:t>”</w:t>
      </w:r>
      <w:r>
        <w:rPr>
          <w:rFonts w:hint="eastAsia"/>
        </w:rPr>
        <w:t xml:space="preserve"> interface or the ONU UNI. In Legacy IP(HSD) mode, no additional tags are added to frames.</w:t>
      </w:r>
    </w:p>
    <w:p w14:paraId="1AA5E523" w14:textId="77777777" w:rsidR="002371CD" w:rsidRDefault="002371CD" w:rsidP="00C71597">
      <w:pPr>
        <w:pStyle w:val="a3"/>
        <w:ind w:left="0" w:right="20"/>
      </w:pPr>
    </w:p>
    <w:p w14:paraId="69543EFD" w14:textId="77777777" w:rsidR="00DD68F9" w:rsidRDefault="00DD68F9" w:rsidP="00C71597">
      <w:pPr>
        <w:pStyle w:val="3"/>
        <w:ind w:left="0" w:right="20"/>
      </w:pPr>
      <w:bookmarkStart w:id="4693" w:name="_Toc444695380"/>
      <w:r>
        <w:rPr>
          <w:rFonts w:hint="eastAsia"/>
        </w:rPr>
        <w:t xml:space="preserve">DPoE </w:t>
      </w:r>
      <w:proofErr w:type="gramStart"/>
      <w:r>
        <w:rPr>
          <w:rFonts w:hint="eastAsia"/>
        </w:rPr>
        <w:t>IP(</w:t>
      </w:r>
      <w:proofErr w:type="gramEnd"/>
      <w:r>
        <w:rPr>
          <w:rFonts w:hint="eastAsia"/>
        </w:rPr>
        <w:t>HSD)</w:t>
      </w:r>
      <w:bookmarkEnd w:id="4693"/>
    </w:p>
    <w:p w14:paraId="6001507E" w14:textId="77777777" w:rsidR="00DD68F9" w:rsidRDefault="00DD68F9" w:rsidP="00C71597">
      <w:pPr>
        <w:pStyle w:val="a3"/>
        <w:ind w:left="0" w:right="20"/>
      </w:pPr>
      <w:r>
        <w:rPr>
          <w:rFonts w:hint="eastAsia"/>
        </w:rPr>
        <w:t>In DPoE IP(HSD) mode, MEF PB tags (S+C) are added to IP frames prior to transmission on the PON. The following Figure shows the frame formats used when in DPoE IP(HSD) mode.</w:t>
      </w:r>
    </w:p>
    <w:p w14:paraId="2D79D0C9" w14:textId="77777777" w:rsidR="00DD68F9" w:rsidRPr="00DD68F9" w:rsidRDefault="00DD68F9" w:rsidP="00C71597">
      <w:pPr>
        <w:pStyle w:val="afffff9"/>
        <w:ind w:left="0" w:right="20"/>
        <w:rPr>
          <w:rFonts w:cs="굴림"/>
          <w:noProof/>
        </w:rPr>
      </w:pPr>
      <w:r>
        <w:rPr>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0B5C9B" w:rsidRDefault="00DD68F9" w:rsidP="00C71597">
      <w:pPr>
        <w:pStyle w:val="afffff3"/>
        <w:ind w:left="0" w:right="20"/>
        <w:jc w:val="center"/>
      </w:pPr>
      <w:bookmarkStart w:id="4694" w:name="_Toc391575515"/>
      <w:r>
        <w:t xml:space="preserve">Figure </w:t>
      </w:r>
      <w:r w:rsidR="005832B8">
        <w:fldChar w:fldCharType="begin"/>
      </w:r>
      <w:r w:rsidR="00092D8C">
        <w:instrText xml:space="preserve"> SEQ Figure \* ARABIC </w:instrText>
      </w:r>
      <w:r w:rsidR="005832B8">
        <w:fldChar w:fldCharType="separate"/>
      </w:r>
      <w:r w:rsidR="00491596">
        <w:rPr>
          <w:noProof/>
        </w:rPr>
        <w:t>59</w:t>
      </w:r>
      <w:r w:rsidR="005832B8">
        <w:rPr>
          <w:noProof/>
        </w:rPr>
        <w:fldChar w:fldCharType="end"/>
      </w:r>
      <w:r>
        <w:rPr>
          <w:rFonts w:hint="eastAsia"/>
        </w:rPr>
        <w:t xml:space="preserve"> DPoE </w:t>
      </w:r>
      <w:proofErr w:type="gramStart"/>
      <w:r>
        <w:rPr>
          <w:rFonts w:hint="eastAsia"/>
        </w:rPr>
        <w:t>IP(</w:t>
      </w:r>
      <w:proofErr w:type="gramEnd"/>
      <w:r>
        <w:rPr>
          <w:rFonts w:hint="eastAsia"/>
        </w:rPr>
        <w:t>HSD)</w:t>
      </w:r>
      <w:bookmarkEnd w:id="4694"/>
    </w:p>
    <w:p w14:paraId="29E5DE9A" w14:textId="77777777" w:rsidR="002371CD" w:rsidRPr="00DD68F9" w:rsidRDefault="00DD68F9" w:rsidP="00C71597">
      <w:pPr>
        <w:pStyle w:val="a3"/>
        <w:ind w:left="0" w:right="20"/>
      </w:pPr>
      <w:r>
        <w:rPr>
          <w:rFonts w:hint="eastAsia"/>
        </w:rPr>
        <w:t>As shown above, tags are added by the ONU and OLT prior to transmission on the PON. Tags are removed before transmitting over the Uplink/D and ONU UNI.</w:t>
      </w:r>
    </w:p>
    <w:p w14:paraId="72997BA8" w14:textId="77777777" w:rsidR="00A21107" w:rsidRDefault="00A21107" w:rsidP="00C71597">
      <w:pPr>
        <w:pStyle w:val="a3"/>
        <w:ind w:left="0" w:right="20"/>
      </w:pPr>
      <w:r>
        <w:rPr>
          <w:rFonts w:hint="eastAsia"/>
        </w:rPr>
        <w:t>To enable or disable IP(HSD), use the following command.</w:t>
      </w:r>
    </w:p>
    <w:p w14:paraId="0529C157" w14:textId="4EEAB616" w:rsidR="00A21107" w:rsidRDefault="00A21107" w:rsidP="00C71597">
      <w:pPr>
        <w:pStyle w:val="afffff3"/>
        <w:ind w:left="0" w:right="20"/>
      </w:pPr>
      <w:bookmarkStart w:id="4695" w:name="_Toc391575448"/>
      <w:r>
        <w:t xml:space="preserve">Table </w:t>
      </w:r>
      <w:fldSimple w:instr=" SEQ Table \* ARABIC ">
        <w:r w:rsidR="0065459F">
          <w:rPr>
            <w:noProof/>
          </w:rPr>
          <w:t>309</w:t>
        </w:r>
      </w:fldSimple>
      <w:r w:rsidR="0065459F">
        <w:rPr>
          <w:rFonts w:hint="eastAsia"/>
        </w:rPr>
        <w:t xml:space="preserve"> </w:t>
      </w:r>
      <w:proofErr w:type="gramStart"/>
      <w:r>
        <w:rPr>
          <w:rFonts w:hint="eastAsia"/>
        </w:rPr>
        <w:t>IP(</w:t>
      </w:r>
      <w:proofErr w:type="gramEnd"/>
      <w:r>
        <w:rPr>
          <w:rFonts w:hint="eastAsia"/>
        </w:rPr>
        <w:t>HSD)</w:t>
      </w:r>
      <w:bookmarkEnd w:id="4695"/>
    </w:p>
    <w:tbl>
      <w:tblPr>
        <w:tblStyle w:val="CLIWide"/>
        <w:tblW w:w="0" w:type="auto"/>
        <w:tblLayout w:type="fixed"/>
        <w:tblLook w:val="01E0" w:firstRow="1" w:lastRow="1" w:firstColumn="1" w:lastColumn="1" w:noHBand="0" w:noVBand="0"/>
      </w:tblPr>
      <w:tblGrid>
        <w:gridCol w:w="3964"/>
        <w:gridCol w:w="4358"/>
      </w:tblGrid>
      <w:tr w:rsidR="00A21107"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2F5F3A" w:rsidRDefault="00A21107" w:rsidP="00C71597">
            <w:pPr>
              <w:pStyle w:val="aa"/>
              <w:ind w:right="20"/>
              <w:rPr>
                <w:bCs/>
                <w:sz w:val="18"/>
              </w:rPr>
            </w:pPr>
            <w:r w:rsidRPr="002F5F3A">
              <w:rPr>
                <w:bCs/>
                <w:sz w:val="18"/>
              </w:rPr>
              <w:t>Command</w:t>
            </w:r>
          </w:p>
        </w:tc>
        <w:tc>
          <w:tcPr>
            <w:tcW w:w="4358" w:type="dxa"/>
          </w:tcPr>
          <w:p w14:paraId="2350453D" w14:textId="77777777" w:rsidR="00A21107" w:rsidRPr="002F5F3A" w:rsidRDefault="00A21107" w:rsidP="00C71597">
            <w:pPr>
              <w:pStyle w:val="aa"/>
              <w:ind w:right="20"/>
              <w:rPr>
                <w:bCs/>
                <w:sz w:val="18"/>
              </w:rPr>
            </w:pPr>
            <w:r w:rsidRPr="002F5F3A">
              <w:rPr>
                <w:bCs/>
                <w:sz w:val="18"/>
              </w:rPr>
              <w:t>Description</w:t>
            </w:r>
          </w:p>
        </w:tc>
      </w:tr>
      <w:tr w:rsidR="00A21107" w14:paraId="285A42EF" w14:textId="77777777" w:rsidTr="004A671C">
        <w:trPr>
          <w:trHeight w:val="327"/>
        </w:trPr>
        <w:tc>
          <w:tcPr>
            <w:tcW w:w="3964" w:type="dxa"/>
          </w:tcPr>
          <w:p w14:paraId="290F3A37" w14:textId="77777777" w:rsidR="00A21107" w:rsidRPr="002F5F3A" w:rsidRDefault="00A21107" w:rsidP="00C71597">
            <w:pPr>
              <w:pStyle w:val="aa"/>
              <w:ind w:right="20"/>
              <w:rPr>
                <w:b/>
                <w:bCs/>
              </w:rPr>
            </w:pPr>
            <w:r w:rsidRPr="00A21107">
              <w:rPr>
                <w:b/>
                <w:bCs/>
              </w:rPr>
              <w:t>iphsd tagging (enable|disable)</w:t>
            </w:r>
          </w:p>
        </w:tc>
        <w:tc>
          <w:tcPr>
            <w:tcW w:w="4358" w:type="dxa"/>
          </w:tcPr>
          <w:p w14:paraId="48391524" w14:textId="77777777" w:rsidR="00A21107" w:rsidRDefault="00C93FD3" w:rsidP="00C71597">
            <w:pPr>
              <w:pStyle w:val="aa"/>
              <w:ind w:right="20"/>
            </w:pPr>
            <w:r>
              <w:rPr>
                <w:rFonts w:hint="eastAsia"/>
              </w:rPr>
              <w:t xml:space="preserve">Specifies the </w:t>
            </w:r>
            <w:proofErr w:type="gramStart"/>
            <w:r>
              <w:rPr>
                <w:rFonts w:hint="eastAsia"/>
              </w:rPr>
              <w:t>IP(</w:t>
            </w:r>
            <w:proofErr w:type="gramEnd"/>
            <w:r>
              <w:rPr>
                <w:rFonts w:hint="eastAsia"/>
              </w:rPr>
              <w:t>HSD) traffic over the PON interfaces.</w:t>
            </w:r>
          </w:p>
          <w:p w14:paraId="50ECD2A7" w14:textId="77777777" w:rsidR="00C93FD3" w:rsidRPr="00230534" w:rsidRDefault="00C93FD3" w:rsidP="00C71597">
            <w:pPr>
              <w:pStyle w:val="aa"/>
              <w:ind w:right="20"/>
            </w:pPr>
            <w:r>
              <w:rPr>
                <w:rFonts w:hint="eastAsia"/>
              </w:rPr>
              <w:t>(Default: Disabled)</w:t>
            </w:r>
          </w:p>
        </w:tc>
      </w:tr>
    </w:tbl>
    <w:p w14:paraId="29C6A4BD" w14:textId="77777777" w:rsidR="00A21107" w:rsidRDefault="00A21107"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A21107" w:rsidRPr="0032769C" w14:paraId="6E1BD246" w14:textId="77777777" w:rsidTr="004A671C">
        <w:trPr>
          <w:trHeight w:val="841"/>
        </w:trPr>
        <w:tc>
          <w:tcPr>
            <w:tcW w:w="8435" w:type="dxa"/>
          </w:tcPr>
          <w:p w14:paraId="44AABF4D" w14:textId="77777777" w:rsidR="00A21107" w:rsidRPr="0032769C" w:rsidRDefault="00A21107" w:rsidP="00C71597">
            <w:pPr>
              <w:pStyle w:val="aa"/>
              <w:ind w:right="20"/>
              <w:rPr>
                <w:rFonts w:ascii="Courier New" w:hAnsi="Courier New" w:cs="Courier New"/>
              </w:rPr>
            </w:pPr>
          </w:p>
          <w:p w14:paraId="6579C23D" w14:textId="77777777" w:rsidR="00A21107" w:rsidRPr="0032769C" w:rsidRDefault="00A21107"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0B1D9320"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A21107">
              <w:rPr>
                <w:rFonts w:ascii="Courier New" w:hAnsi="Courier New" w:cs="Courier New"/>
                <w:b/>
              </w:rPr>
              <w:t>iphsd tagging</w:t>
            </w:r>
            <w:r>
              <w:rPr>
                <w:rFonts w:ascii="Courier New" w:hAnsi="Courier New" w:cs="Courier New" w:hint="eastAsia"/>
                <w:b/>
              </w:rPr>
              <w:t xml:space="preserve"> </w:t>
            </w:r>
            <w:r w:rsidRPr="008B3339">
              <w:rPr>
                <w:rFonts w:ascii="Courier New" w:hAnsi="Courier New" w:cs="Courier New"/>
                <w:b/>
              </w:rPr>
              <w:t>enable</w:t>
            </w:r>
          </w:p>
          <w:p w14:paraId="08A1FADC" w14:textId="77777777"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14:paraId="4921814B" w14:textId="77777777" w:rsidR="00A21107" w:rsidRDefault="00A21107" w:rsidP="00C71597">
            <w:pPr>
              <w:pStyle w:val="aa"/>
              <w:ind w:right="20"/>
              <w:rPr>
                <w:rFonts w:ascii="Courier New" w:hAnsi="Courier New" w:cs="Courier New"/>
              </w:rPr>
            </w:pPr>
            <w:r>
              <w:rPr>
                <w:rFonts w:ascii="Courier New" w:hAnsi="Courier New" w:cs="Courier New"/>
              </w:rPr>
              <w:t>Router#</w:t>
            </w:r>
          </w:p>
          <w:p w14:paraId="2569FD01" w14:textId="77777777" w:rsidR="00A21107" w:rsidRPr="008B3339" w:rsidRDefault="00A21107" w:rsidP="00C71597">
            <w:pPr>
              <w:pStyle w:val="aa"/>
              <w:ind w:right="20"/>
              <w:rPr>
                <w:rFonts w:ascii="Courier New" w:hAnsi="Courier New" w:cs="Courier New"/>
              </w:rPr>
            </w:pPr>
          </w:p>
        </w:tc>
      </w:tr>
    </w:tbl>
    <w:p w14:paraId="3C5EA923" w14:textId="77777777" w:rsidR="00FF1CA5" w:rsidRDefault="00FF1CA5" w:rsidP="00C71597">
      <w:pPr>
        <w:pStyle w:val="3"/>
        <w:ind w:left="0" w:right="20"/>
      </w:pPr>
    </w:p>
    <w:p w14:paraId="168B7829" w14:textId="77777777" w:rsidR="004A671C" w:rsidRPr="001E61B6" w:rsidRDefault="004A671C" w:rsidP="00C71597">
      <w:pPr>
        <w:pStyle w:val="3"/>
        <w:ind w:left="0" w:right="20"/>
      </w:pPr>
      <w:bookmarkStart w:id="4696" w:name="_Toc444695381"/>
      <w:r w:rsidRPr="001E61B6">
        <w:rPr>
          <w:rFonts w:hint="eastAsia"/>
        </w:rPr>
        <w:lastRenderedPageBreak/>
        <w:t>Serving Groups</w:t>
      </w:r>
      <w:bookmarkEnd w:id="4696"/>
    </w:p>
    <w:p w14:paraId="7F8D8B91" w14:textId="77777777" w:rsidR="00A21107" w:rsidRPr="001E61B6" w:rsidRDefault="004A671C" w:rsidP="00C71597">
      <w:pPr>
        <w:pStyle w:val="a3"/>
        <w:ind w:left="0" w:right="20"/>
      </w:pPr>
      <w:r w:rsidRPr="001E61B6">
        <w:rPr>
          <w:rFonts w:hint="eastAsia"/>
        </w:rPr>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Default="004A671C" w:rsidP="00C71597">
      <w:pPr>
        <w:pStyle w:val="a3"/>
        <w:ind w:left="0" w:right="20"/>
      </w:pPr>
      <w:r w:rsidRPr="001E61B6">
        <w:rPr>
          <w:rFonts w:hint="eastAsia"/>
        </w:rPr>
        <w:t xml:space="preserve">In System, </w:t>
      </w:r>
      <w:r w:rsidR="005600EE" w:rsidRPr="001E61B6">
        <w:t>a serving group is assigned to a particular Bundle Interface as a Sub-Interface. Each serving group has a configurable type and can be assigned S-VID.</w:t>
      </w:r>
      <w:r w:rsidRPr="001E61B6">
        <w:rPr>
          <w:rFonts w:hint="eastAsia"/>
        </w:rPr>
        <w:t xml:space="preserve"> when DPoE IP(HSD) is in use, all IP(HSD) traffic to/from ONUs registering on a </w:t>
      </w:r>
      <w:r w:rsidRPr="001E61B6">
        <w:t>“</w:t>
      </w:r>
      <w:r w:rsidRPr="001E61B6">
        <w:rPr>
          <w:rFonts w:hint="eastAsia"/>
        </w:rPr>
        <w:t>cable interface</w:t>
      </w:r>
      <w:r w:rsidRPr="001E61B6">
        <w:t>”</w:t>
      </w:r>
      <w:r w:rsidRPr="001E61B6">
        <w:rPr>
          <w:rFonts w:hint="eastAsia"/>
        </w:rPr>
        <w:t xml:space="preserve"> or </w:t>
      </w:r>
      <w:r w:rsidRPr="001E61B6">
        <w:t>“</w:t>
      </w:r>
      <w:r w:rsidRPr="001E61B6">
        <w:rPr>
          <w:rFonts w:hint="eastAsia"/>
        </w:rPr>
        <w:t>cable bundle</w:t>
      </w:r>
      <w:r w:rsidRPr="001E61B6">
        <w:t>”</w:t>
      </w:r>
      <w:r w:rsidRPr="001E61B6">
        <w:rPr>
          <w:rFonts w:hint="eastAsia"/>
        </w:rPr>
        <w:t xml:space="preserve"> referencing a serving group of type IP, gets tagged in accordance with the S-VID(s) defined by the serving group.</w:t>
      </w:r>
    </w:p>
    <w:p w14:paraId="6FF993A2" w14:textId="77777777" w:rsidR="005600EE" w:rsidRPr="005B4F60" w:rsidRDefault="005600EE" w:rsidP="005600EE">
      <w:pPr>
        <w:pStyle w:val="afffff9"/>
        <w:ind w:left="0" w:right="20"/>
        <w:rPr>
          <w:highlight w:val="yellow"/>
        </w:rPr>
      </w:pPr>
      <w:r w:rsidRPr="005B4F60">
        <w:rPr>
          <w:noProof/>
          <w:highlight w:val="yellow"/>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81772" cy="1955044"/>
                    </a:xfrm>
                    <a:prstGeom prst="rect">
                      <a:avLst/>
                    </a:prstGeom>
                  </pic:spPr>
                </pic:pic>
              </a:graphicData>
            </a:graphic>
          </wp:inline>
        </w:drawing>
      </w:r>
    </w:p>
    <w:p w14:paraId="54A1A0DE" w14:textId="745E10E1" w:rsidR="005600EE" w:rsidRPr="000B5C9B" w:rsidRDefault="005600EE" w:rsidP="005600EE">
      <w:pPr>
        <w:pStyle w:val="afffff3"/>
        <w:ind w:left="0" w:right="20"/>
        <w:jc w:val="center"/>
      </w:pPr>
      <w:r w:rsidRPr="005B4F60">
        <w:rPr>
          <w:highlight w:val="yellow"/>
        </w:rPr>
        <w:t xml:space="preserve">Figure </w:t>
      </w:r>
      <w:r w:rsidR="00D52C4A">
        <w:rPr>
          <w:highlight w:val="yellow"/>
        </w:rPr>
        <w:t>60</w:t>
      </w:r>
      <w:r w:rsidR="00D52C4A" w:rsidRPr="005B4F60">
        <w:rPr>
          <w:highlight w:val="yellow"/>
        </w:rPr>
        <w:t xml:space="preserve"> </w:t>
      </w:r>
      <w:r>
        <w:rPr>
          <w:highlight w:val="yellow"/>
        </w:rPr>
        <w:t>Serving-Group</w:t>
      </w:r>
      <w:r w:rsidRPr="005B4F60">
        <w:rPr>
          <w:highlight w:val="yellow"/>
        </w:rPr>
        <w:t xml:space="preserve"> Frame Formats</w:t>
      </w:r>
    </w:p>
    <w:p w14:paraId="22F3E861" w14:textId="77777777" w:rsidR="00E22ED5" w:rsidRDefault="00E22ED5" w:rsidP="00C71597">
      <w:pPr>
        <w:pStyle w:val="3"/>
        <w:ind w:left="0" w:right="20"/>
      </w:pPr>
      <w:bookmarkStart w:id="4697" w:name="_Toc444695382"/>
      <w:r>
        <w:rPr>
          <w:rFonts w:hint="eastAsia"/>
        </w:rPr>
        <w:t xml:space="preserve">Legacy </w:t>
      </w:r>
      <w:proofErr w:type="gramStart"/>
      <w:r>
        <w:rPr>
          <w:rFonts w:hint="eastAsia"/>
        </w:rPr>
        <w:t>IP(</w:t>
      </w:r>
      <w:proofErr w:type="gramEnd"/>
      <w:r>
        <w:rPr>
          <w:rFonts w:hint="eastAsia"/>
        </w:rPr>
        <w:t>HSD)</w:t>
      </w:r>
      <w:bookmarkEnd w:id="4697"/>
    </w:p>
    <w:p w14:paraId="022692A8" w14:textId="77777777" w:rsidR="00A21107" w:rsidRPr="00DA3E82" w:rsidRDefault="00E22ED5" w:rsidP="00C71597">
      <w:pPr>
        <w:pStyle w:val="a3"/>
        <w:ind w:left="0" w:right="20"/>
      </w:pPr>
      <w:r>
        <w:rPr>
          <w:rFonts w:hint="eastAsia"/>
        </w:rPr>
        <w:t xml:space="preserve">The Tagging Style can be set so that system does not use DPoE IP(HSD) tagging on the PON. In this case, IP frames traverse the PON without any additional S+C tagging. This is similar to how a DOCSIS CMTS operates today. </w:t>
      </w:r>
      <w:r>
        <w:t>T</w:t>
      </w:r>
      <w:r>
        <w:rPr>
          <w:rFonts w:hint="eastAsia"/>
        </w:rPr>
        <w:t>he following Figure shows the frame formats used when in Legacy IP(HSD) Mode.</w:t>
      </w:r>
    </w:p>
    <w:p w14:paraId="1CD4DA1A" w14:textId="77777777" w:rsidR="00A21107" w:rsidRDefault="00E22ED5" w:rsidP="00C71597">
      <w:pPr>
        <w:pStyle w:val="afffff9"/>
        <w:ind w:left="0" w:right="20"/>
      </w:pPr>
      <w:r w:rsidRPr="00B0146B">
        <w:rPr>
          <w:rFonts w:cs="굴림" w:hint="eastAsia"/>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0"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0B5C9B" w:rsidRDefault="00B0146B" w:rsidP="00C71597">
      <w:pPr>
        <w:pStyle w:val="afffff3"/>
        <w:ind w:left="0" w:right="20"/>
        <w:jc w:val="center"/>
      </w:pPr>
      <w:bookmarkStart w:id="4698" w:name="_Toc391575516"/>
      <w:r>
        <w:t xml:space="preserve">Figure </w:t>
      </w:r>
      <w:fldSimple w:instr=" SEQ Figure \* ARABIC ">
        <w:r w:rsidR="00D52C4A">
          <w:rPr>
            <w:noProof/>
          </w:rPr>
          <w:t>61</w:t>
        </w:r>
      </w:fldSimple>
      <w:r w:rsidR="00D52C4A">
        <w:rPr>
          <w:rFonts w:hint="eastAsia"/>
        </w:rPr>
        <w:t xml:space="preserve"> </w:t>
      </w:r>
      <w:r>
        <w:rPr>
          <w:rFonts w:hint="eastAsia"/>
        </w:rPr>
        <w:t xml:space="preserve">Legacy </w:t>
      </w:r>
      <w:proofErr w:type="gramStart"/>
      <w:r>
        <w:rPr>
          <w:rFonts w:hint="eastAsia"/>
        </w:rPr>
        <w:t>IP(</w:t>
      </w:r>
      <w:proofErr w:type="gramEnd"/>
      <w:r>
        <w:rPr>
          <w:rFonts w:hint="eastAsia"/>
        </w:rPr>
        <w:t>HSD) Frame Formats</w:t>
      </w:r>
      <w:bookmarkEnd w:id="4698"/>
    </w:p>
    <w:p w14:paraId="54E427E4" w14:textId="77777777" w:rsidR="00E22ED5" w:rsidRPr="00B0146B" w:rsidRDefault="00B0146B" w:rsidP="00C71597">
      <w:pPr>
        <w:pStyle w:val="a3"/>
        <w:ind w:left="0" w:right="20"/>
      </w:pPr>
      <w:r>
        <w:rPr>
          <w:rFonts w:hint="eastAsia"/>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Default="00A21107" w:rsidP="00C71597">
      <w:pPr>
        <w:pStyle w:val="a3"/>
        <w:ind w:left="0" w:right="20"/>
      </w:pPr>
    </w:p>
    <w:p w14:paraId="56157918" w14:textId="77777777" w:rsidR="00B0146B" w:rsidRPr="00A373DB" w:rsidRDefault="00B0146B" w:rsidP="0021019A">
      <w:pPr>
        <w:pStyle w:val="2"/>
        <w:ind w:right="20"/>
      </w:pPr>
      <w:bookmarkStart w:id="4699" w:name="_Toc444695383"/>
      <w:r>
        <w:rPr>
          <w:rFonts w:hint="eastAsia"/>
        </w:rPr>
        <w:lastRenderedPageBreak/>
        <w:t>Quality of Service (QoS)</w:t>
      </w:r>
      <w:bookmarkEnd w:id="4699"/>
    </w:p>
    <w:p w14:paraId="10D37366" w14:textId="77777777" w:rsidR="00B0146B" w:rsidRDefault="00B0146B" w:rsidP="00E207E7">
      <w:pPr>
        <w:pStyle w:val="a3"/>
        <w:ind w:left="0" w:right="20"/>
      </w:pPr>
      <w:r>
        <w:rPr>
          <w:rFonts w:hint="eastAsia"/>
        </w:rPr>
        <w:t xml:space="preserve">System provides support for DPoE Quality of Service functionality. </w:t>
      </w:r>
    </w:p>
    <w:p w14:paraId="1AFED631" w14:textId="77777777" w:rsidR="00B0146B" w:rsidRPr="00B0146B" w:rsidRDefault="00B0146B" w:rsidP="00E207E7">
      <w:pPr>
        <w:pStyle w:val="a3"/>
        <w:ind w:left="0" w:right="20"/>
      </w:pPr>
    </w:p>
    <w:p w14:paraId="3D6BC9E0" w14:textId="77777777" w:rsidR="00B0146B" w:rsidRDefault="00B0146B" w:rsidP="00E207E7">
      <w:pPr>
        <w:pStyle w:val="3"/>
        <w:ind w:left="0" w:right="20"/>
      </w:pPr>
      <w:bookmarkStart w:id="4700" w:name="_Toc444695384"/>
      <w:r>
        <w:rPr>
          <w:rFonts w:hint="eastAsia"/>
        </w:rPr>
        <w:t>Service Flows</w:t>
      </w:r>
      <w:bookmarkEnd w:id="4700"/>
    </w:p>
    <w:p w14:paraId="6B2C796E" w14:textId="77777777" w:rsidR="00A21107" w:rsidRDefault="00B0146B" w:rsidP="00E207E7">
      <w:pPr>
        <w:pStyle w:val="a3"/>
        <w:ind w:left="0" w:right="20"/>
      </w:pPr>
      <w:r>
        <w:rPr>
          <w:rFonts w:hint="eastAsia"/>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Default="00A21107" w:rsidP="00E207E7">
      <w:pPr>
        <w:pStyle w:val="a3"/>
        <w:ind w:left="0" w:right="20"/>
      </w:pPr>
    </w:p>
    <w:p w14:paraId="126F23B0" w14:textId="77777777" w:rsidR="00B0146B" w:rsidRDefault="00492B91" w:rsidP="00E207E7">
      <w:pPr>
        <w:pStyle w:val="a3"/>
        <w:ind w:left="0" w:right="20"/>
      </w:pPr>
      <w:r>
        <w:rPr>
          <w:rFonts w:hint="eastAsia"/>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Default="00492B91" w:rsidP="00E207E7">
      <w:pPr>
        <w:pStyle w:val="a3"/>
        <w:ind w:left="0" w:right="20"/>
      </w:pPr>
      <w:r>
        <w:rPr>
          <w:rFonts w:hint="eastAsia"/>
        </w:rPr>
        <w:t>The QoS parameters currently supported by system are listed below. System configures SLAs and Shapers in the OLT and ONU devices using these parameters.</w:t>
      </w:r>
    </w:p>
    <w:p w14:paraId="68AFF0E0" w14:textId="77777777" w:rsidR="00492B91" w:rsidRDefault="00492B91" w:rsidP="00E207E7">
      <w:pPr>
        <w:pStyle w:val="afffff3"/>
        <w:ind w:left="0" w:right="20"/>
      </w:pPr>
      <w:bookmarkStart w:id="4701" w:name="_Toc391575452"/>
      <w:r>
        <w:t xml:space="preserve">Table </w:t>
      </w:r>
      <w:r w:rsidR="005832B8">
        <w:fldChar w:fldCharType="begin"/>
      </w:r>
      <w:r w:rsidR="00092D8C">
        <w:instrText xml:space="preserve"> SEQ Table \* ARABIC </w:instrText>
      </w:r>
      <w:r w:rsidR="005832B8">
        <w:fldChar w:fldCharType="separate"/>
      </w:r>
      <w:r w:rsidR="002375BA">
        <w:rPr>
          <w:noProof/>
        </w:rPr>
        <w:t>310</w:t>
      </w:r>
      <w:r w:rsidR="005832B8">
        <w:rPr>
          <w:noProof/>
        </w:rPr>
        <w:fldChar w:fldCharType="end"/>
      </w:r>
      <w:r>
        <w:rPr>
          <w:rFonts w:hint="eastAsia"/>
        </w:rPr>
        <w:t xml:space="preserve"> QoS parameters</w:t>
      </w:r>
      <w:bookmarkEnd w:id="4701"/>
    </w:p>
    <w:tbl>
      <w:tblPr>
        <w:tblStyle w:val="CLIWide"/>
        <w:tblW w:w="0" w:type="auto"/>
        <w:tblLayout w:type="fixed"/>
        <w:tblLook w:val="01E0" w:firstRow="1" w:lastRow="1" w:firstColumn="1" w:lastColumn="1" w:noHBand="0" w:noVBand="0"/>
      </w:tblPr>
      <w:tblGrid>
        <w:gridCol w:w="3256"/>
        <w:gridCol w:w="5066"/>
      </w:tblGrid>
      <w:tr w:rsidR="00492B91"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2F5F3A" w:rsidRDefault="00492B91" w:rsidP="00E207E7">
            <w:pPr>
              <w:pStyle w:val="aa"/>
              <w:ind w:right="20"/>
              <w:rPr>
                <w:bCs/>
                <w:sz w:val="18"/>
              </w:rPr>
            </w:pPr>
            <w:r>
              <w:rPr>
                <w:rFonts w:hint="eastAsia"/>
                <w:bCs/>
                <w:sz w:val="18"/>
              </w:rPr>
              <w:t>Parameters</w:t>
            </w:r>
          </w:p>
        </w:tc>
        <w:tc>
          <w:tcPr>
            <w:tcW w:w="5066" w:type="dxa"/>
          </w:tcPr>
          <w:p w14:paraId="0882D7FD" w14:textId="77777777" w:rsidR="00492B91" w:rsidRPr="002F5F3A" w:rsidRDefault="00492B91" w:rsidP="00E207E7">
            <w:pPr>
              <w:pStyle w:val="aa"/>
              <w:ind w:right="20"/>
              <w:rPr>
                <w:bCs/>
                <w:sz w:val="18"/>
              </w:rPr>
            </w:pPr>
            <w:r w:rsidRPr="002F5F3A">
              <w:rPr>
                <w:bCs/>
                <w:sz w:val="18"/>
              </w:rPr>
              <w:t>Description</w:t>
            </w:r>
          </w:p>
        </w:tc>
      </w:tr>
      <w:tr w:rsidR="00492B91" w14:paraId="60122FF2" w14:textId="77777777" w:rsidTr="00492B91">
        <w:trPr>
          <w:trHeight w:val="327"/>
        </w:trPr>
        <w:tc>
          <w:tcPr>
            <w:tcW w:w="3256" w:type="dxa"/>
          </w:tcPr>
          <w:p w14:paraId="2F81E84E" w14:textId="77777777" w:rsidR="00492B91" w:rsidRPr="002F5F3A" w:rsidRDefault="00492B91" w:rsidP="00E207E7">
            <w:pPr>
              <w:pStyle w:val="aa"/>
              <w:ind w:right="20"/>
              <w:rPr>
                <w:b/>
                <w:bCs/>
              </w:rPr>
            </w:pPr>
            <w:r>
              <w:rPr>
                <w:rFonts w:hint="eastAsia"/>
                <w:b/>
                <w:bCs/>
              </w:rPr>
              <w:t>Maximum Sustanined Traffic Rate</w:t>
            </w:r>
          </w:p>
        </w:tc>
        <w:tc>
          <w:tcPr>
            <w:tcW w:w="5066" w:type="dxa"/>
          </w:tcPr>
          <w:p w14:paraId="25B9B2EF" w14:textId="77777777" w:rsidR="00492B91" w:rsidRPr="00230534" w:rsidRDefault="00492B91" w:rsidP="00E207E7">
            <w:pPr>
              <w:pStyle w:val="aa"/>
              <w:ind w:right="20"/>
            </w:pPr>
            <w:r>
              <w:rPr>
                <w:rFonts w:hint="eastAsia"/>
              </w:rPr>
              <w:t xml:space="preserve">This parameter defines a rate in bits per second that frame transmissions over a service flow cannot exceed. </w:t>
            </w:r>
            <w:r>
              <w:t>T</w:t>
            </w:r>
            <w:r>
              <w:rPr>
                <w:rFonts w:hint="eastAsia"/>
              </w:rPr>
              <w:t>his parameter applies to both upstream and downstream flows.</w:t>
            </w:r>
          </w:p>
        </w:tc>
      </w:tr>
      <w:tr w:rsidR="00492B91" w14:paraId="78BA2F90" w14:textId="77777777" w:rsidTr="00492B91">
        <w:trPr>
          <w:trHeight w:val="327"/>
        </w:trPr>
        <w:tc>
          <w:tcPr>
            <w:tcW w:w="3256" w:type="dxa"/>
          </w:tcPr>
          <w:p w14:paraId="34C64ECD" w14:textId="77777777" w:rsidR="00492B91" w:rsidRDefault="00492B91" w:rsidP="00E207E7">
            <w:pPr>
              <w:pStyle w:val="aa"/>
              <w:ind w:right="20"/>
              <w:rPr>
                <w:b/>
                <w:bCs/>
              </w:rPr>
            </w:pPr>
            <w:r>
              <w:rPr>
                <w:rFonts w:hint="eastAsia"/>
                <w:b/>
                <w:bCs/>
              </w:rPr>
              <w:t>Maximum Traffic Burst</w:t>
            </w:r>
          </w:p>
        </w:tc>
        <w:tc>
          <w:tcPr>
            <w:tcW w:w="5066" w:type="dxa"/>
          </w:tcPr>
          <w:p w14:paraId="36C9D9ED" w14:textId="77777777" w:rsidR="00492B91" w:rsidRPr="00230534" w:rsidRDefault="00492B91" w:rsidP="00E207E7">
            <w:pPr>
              <w:pStyle w:val="aa"/>
              <w:ind w:right="20"/>
            </w:pPr>
            <w:r>
              <w:rPr>
                <w:rFonts w:hint="eastAsia"/>
              </w:rPr>
              <w:t xml:space="preserve">This parameter defines a limit on the number of </w:t>
            </w:r>
            <w:r>
              <w:t>“</w:t>
            </w:r>
            <w:r>
              <w:rPr>
                <w:rFonts w:hint="eastAsia"/>
              </w:rPr>
              <w:t>back-to-back</w:t>
            </w:r>
            <w:r>
              <w:t>”</w:t>
            </w:r>
            <w:r>
              <w:rPr>
                <w:rFonts w:hint="eastAsia"/>
              </w:rPr>
              <w:t xml:space="preserve"> data bytes that can be sent on a service flow at the maximum speed of the underlying media. This parameter applies to both upstream and downstream flows.</w:t>
            </w:r>
          </w:p>
        </w:tc>
      </w:tr>
      <w:tr w:rsidR="00492B91" w14:paraId="51048108" w14:textId="77777777" w:rsidTr="00492B91">
        <w:trPr>
          <w:trHeight w:val="327"/>
        </w:trPr>
        <w:tc>
          <w:tcPr>
            <w:tcW w:w="3256" w:type="dxa"/>
          </w:tcPr>
          <w:p w14:paraId="19BF98AF" w14:textId="77777777" w:rsidR="00492B91" w:rsidRDefault="00492B91" w:rsidP="00E207E7">
            <w:pPr>
              <w:pStyle w:val="aa"/>
              <w:ind w:right="20"/>
              <w:rPr>
                <w:b/>
                <w:bCs/>
              </w:rPr>
            </w:pPr>
            <w:r>
              <w:rPr>
                <w:rFonts w:hint="eastAsia"/>
                <w:b/>
                <w:bCs/>
              </w:rPr>
              <w:t>Minimum Reserved Traffic Rate</w:t>
            </w:r>
          </w:p>
        </w:tc>
        <w:tc>
          <w:tcPr>
            <w:tcW w:w="5066" w:type="dxa"/>
          </w:tcPr>
          <w:p w14:paraId="66511E4E" w14:textId="77777777" w:rsidR="00492B91" w:rsidRPr="00230534" w:rsidRDefault="00492B91" w:rsidP="00E207E7">
            <w:pPr>
              <w:pStyle w:val="aa"/>
              <w:ind w:right="20"/>
            </w:pPr>
            <w:r>
              <w:t>T</w:t>
            </w:r>
            <w:r>
              <w:rPr>
                <w:rFonts w:hint="eastAsia"/>
              </w:rPr>
              <w:t>his parameter defines a rate in bits per second that must be guaranteed for frame transmissions over a service flow. This parameter applies to both upstream and downstream flows.</w:t>
            </w:r>
          </w:p>
        </w:tc>
      </w:tr>
      <w:tr w:rsidR="00492B91" w14:paraId="5A10121A" w14:textId="77777777" w:rsidTr="00492B91">
        <w:trPr>
          <w:trHeight w:val="327"/>
        </w:trPr>
        <w:tc>
          <w:tcPr>
            <w:tcW w:w="3256" w:type="dxa"/>
          </w:tcPr>
          <w:p w14:paraId="34D702EC" w14:textId="77777777" w:rsidR="00492B91" w:rsidRDefault="00492B91" w:rsidP="00E207E7">
            <w:pPr>
              <w:pStyle w:val="aa"/>
              <w:ind w:right="20"/>
              <w:rPr>
                <w:b/>
                <w:bCs/>
              </w:rPr>
            </w:pPr>
            <w:r>
              <w:rPr>
                <w:rFonts w:hint="eastAsia"/>
                <w:b/>
                <w:bCs/>
              </w:rPr>
              <w:t>Traffic Priority</w:t>
            </w:r>
          </w:p>
        </w:tc>
        <w:tc>
          <w:tcPr>
            <w:tcW w:w="5066" w:type="dxa"/>
          </w:tcPr>
          <w:p w14:paraId="3797EA9B" w14:textId="77777777" w:rsidR="00492B91" w:rsidRPr="00230534" w:rsidRDefault="00492B91" w:rsidP="00E207E7">
            <w:pPr>
              <w:pStyle w:val="aa"/>
              <w:ind w:right="20"/>
            </w:pPr>
            <w:r>
              <w:t>T</w:t>
            </w:r>
            <w:r>
              <w:rPr>
                <w:rFonts w:hint="eastAsia"/>
              </w:rPr>
              <w:t>his parameter specifies a priority assigned to service flow transmissions and allows a DPoE System to provide differentiated scheduling services beased on the value. This parameter applies to both upstream and downstream flows.</w:t>
            </w:r>
          </w:p>
        </w:tc>
      </w:tr>
      <w:tr w:rsidR="00492B91" w14:paraId="01046F66" w14:textId="77777777" w:rsidTr="00492B91">
        <w:trPr>
          <w:trHeight w:val="327"/>
        </w:trPr>
        <w:tc>
          <w:tcPr>
            <w:tcW w:w="3256" w:type="dxa"/>
          </w:tcPr>
          <w:p w14:paraId="35934876" w14:textId="77777777" w:rsidR="00492B91" w:rsidRDefault="00492B91" w:rsidP="00E207E7">
            <w:pPr>
              <w:pStyle w:val="aa"/>
              <w:ind w:right="20"/>
              <w:rPr>
                <w:b/>
                <w:bCs/>
              </w:rPr>
            </w:pPr>
            <w:r>
              <w:rPr>
                <w:rFonts w:hint="eastAsia"/>
                <w:b/>
                <w:bCs/>
              </w:rPr>
              <w:t>Scheduling Type</w:t>
            </w:r>
          </w:p>
        </w:tc>
        <w:tc>
          <w:tcPr>
            <w:tcW w:w="5066" w:type="dxa"/>
          </w:tcPr>
          <w:p w14:paraId="6E4FA89D" w14:textId="77777777" w:rsidR="00492B91" w:rsidRPr="00230534" w:rsidRDefault="00492B91" w:rsidP="00E207E7">
            <w:pPr>
              <w:pStyle w:val="aa"/>
              <w:ind w:right="20"/>
            </w:pPr>
            <w:r>
              <w:rPr>
                <w:rFonts w:hint="eastAsia"/>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Pr>
                <w:rFonts w:hint="eastAsia"/>
              </w:rPr>
              <w:t>termine which additional QoS parameters need to be specified for upstream service flows. In other words, there are parameter interdependencies that must be enforced. This parameter applies only to upstream flows.</w:t>
            </w:r>
          </w:p>
        </w:tc>
      </w:tr>
      <w:tr w:rsidR="00492B91" w14:paraId="394E68E6" w14:textId="77777777" w:rsidTr="00492B91">
        <w:trPr>
          <w:trHeight w:val="327"/>
        </w:trPr>
        <w:tc>
          <w:tcPr>
            <w:tcW w:w="3256" w:type="dxa"/>
          </w:tcPr>
          <w:p w14:paraId="22323FF3" w14:textId="77777777" w:rsidR="00492B91" w:rsidRDefault="00492B91" w:rsidP="00E207E7">
            <w:pPr>
              <w:pStyle w:val="aa"/>
              <w:ind w:right="20"/>
              <w:rPr>
                <w:b/>
                <w:bCs/>
              </w:rPr>
            </w:pPr>
            <w:r>
              <w:rPr>
                <w:rFonts w:hint="eastAsia"/>
                <w:b/>
                <w:bCs/>
              </w:rPr>
              <w:t>Request/Transmission Policy</w:t>
            </w:r>
          </w:p>
        </w:tc>
        <w:tc>
          <w:tcPr>
            <w:tcW w:w="5066" w:type="dxa"/>
          </w:tcPr>
          <w:p w14:paraId="7CCC00FA" w14:textId="77777777" w:rsidR="00492B91" w:rsidRPr="00230534" w:rsidRDefault="00793F5A" w:rsidP="00E207E7">
            <w:pPr>
              <w:pStyle w:val="aa"/>
              <w:ind w:right="20"/>
            </w:pPr>
            <w:r>
              <w:rPr>
                <w:rFonts w:hint="eastAsia"/>
              </w:rPr>
              <w:t xml:space="preserve">This parameter is a bitmap that provides a means to enable or disable various features of a DOCSIS CMTS scheduler. For DPoE, only support for Bit #4 is required. It controls the </w:t>
            </w:r>
            <w:r>
              <w:t>“</w:t>
            </w:r>
            <w:r>
              <w:rPr>
                <w:rFonts w:hint="eastAsia"/>
              </w:rPr>
              <w:t>force report</w:t>
            </w:r>
            <w:r>
              <w:t>”</w:t>
            </w:r>
            <w:r>
              <w:rPr>
                <w:rFonts w:hint="eastAsia"/>
              </w:rPr>
              <w:t xml:space="preserve"> behavior of the OLT scheduler. This parameter applies only to upstream flows.</w:t>
            </w:r>
          </w:p>
        </w:tc>
      </w:tr>
      <w:tr w:rsidR="00492B91" w14:paraId="1B5CCF56" w14:textId="77777777" w:rsidTr="00492B91">
        <w:trPr>
          <w:trHeight w:val="327"/>
        </w:trPr>
        <w:tc>
          <w:tcPr>
            <w:tcW w:w="3256" w:type="dxa"/>
          </w:tcPr>
          <w:p w14:paraId="101B1B58" w14:textId="77777777" w:rsidR="00492B91" w:rsidRDefault="00492B91" w:rsidP="00E207E7">
            <w:pPr>
              <w:pStyle w:val="aa"/>
              <w:ind w:right="20"/>
              <w:rPr>
                <w:b/>
                <w:bCs/>
              </w:rPr>
            </w:pPr>
            <w:r>
              <w:rPr>
                <w:b/>
                <w:bCs/>
              </w:rPr>
              <w:t>N</w:t>
            </w:r>
            <w:r>
              <w:rPr>
                <w:rFonts w:hint="eastAsia"/>
                <w:b/>
                <w:bCs/>
              </w:rPr>
              <w:t>ominal Polling Interval</w:t>
            </w:r>
          </w:p>
        </w:tc>
        <w:tc>
          <w:tcPr>
            <w:tcW w:w="5066" w:type="dxa"/>
          </w:tcPr>
          <w:p w14:paraId="7AF4C5FF" w14:textId="77777777" w:rsidR="00492B91" w:rsidRPr="00230534" w:rsidRDefault="00793F5A" w:rsidP="00E207E7">
            <w:pPr>
              <w:pStyle w:val="aa"/>
              <w:ind w:right="20"/>
            </w:pPr>
            <w:r>
              <w:rPr>
                <w:rFonts w:hint="eastAsia"/>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relavant </w:t>
            </w:r>
            <w:r>
              <w:rPr>
                <w:rFonts w:hint="eastAsia"/>
              </w:rPr>
              <w:lastRenderedPageBreak/>
              <w:t>MIB tables. This parameter applies only to upstream flows.</w:t>
            </w:r>
          </w:p>
        </w:tc>
      </w:tr>
      <w:tr w:rsidR="00492B91" w14:paraId="5D67D8F7" w14:textId="77777777" w:rsidTr="00492B91">
        <w:trPr>
          <w:trHeight w:val="327"/>
        </w:trPr>
        <w:tc>
          <w:tcPr>
            <w:tcW w:w="3256" w:type="dxa"/>
          </w:tcPr>
          <w:p w14:paraId="528AC7EB" w14:textId="77777777" w:rsidR="00492B91" w:rsidRDefault="00492B91" w:rsidP="00E207E7">
            <w:pPr>
              <w:pStyle w:val="aa"/>
              <w:ind w:right="20"/>
              <w:rPr>
                <w:b/>
                <w:bCs/>
              </w:rPr>
            </w:pPr>
            <w:r>
              <w:rPr>
                <w:rFonts w:hint="eastAsia"/>
                <w:b/>
                <w:bCs/>
              </w:rPr>
              <w:lastRenderedPageBreak/>
              <w:t>Maximum Concatenated Burst</w:t>
            </w:r>
          </w:p>
        </w:tc>
        <w:tc>
          <w:tcPr>
            <w:tcW w:w="5066" w:type="dxa"/>
          </w:tcPr>
          <w:p w14:paraId="31246C9F" w14:textId="77777777" w:rsidR="00492B91" w:rsidRPr="00230534" w:rsidRDefault="00793F5A" w:rsidP="00E207E7">
            <w:pPr>
              <w:pStyle w:val="aa"/>
              <w:ind w:right="20"/>
            </w:pPr>
            <w:r>
              <w:rPr>
                <w:rFonts w:hint="eastAsia"/>
              </w:rPr>
              <w:t xml:space="preserve">This parameter defines how many bytes can be sent upstream on an EPON Link in response to a single MPCP GATE allocation. DPoE requires that this parameter NOT be supported and that it must be ignored if configured, which </w:t>
            </w:r>
            <w:r w:rsidR="00541968">
              <w:rPr>
                <w:rFonts w:hint="eastAsia"/>
              </w:rPr>
              <w:t>system</w:t>
            </w:r>
            <w:r>
              <w:rPr>
                <w:rFonts w:hint="eastAsia"/>
              </w:rPr>
              <w:t xml:space="preserve"> does by default. This parameter applies only to upstream flows.</w:t>
            </w:r>
          </w:p>
        </w:tc>
      </w:tr>
      <w:tr w:rsidR="00492B91" w14:paraId="3D758EAB" w14:textId="77777777" w:rsidTr="00492B91">
        <w:trPr>
          <w:trHeight w:val="327"/>
        </w:trPr>
        <w:tc>
          <w:tcPr>
            <w:tcW w:w="3256" w:type="dxa"/>
          </w:tcPr>
          <w:p w14:paraId="73FB6753" w14:textId="77777777" w:rsidR="00492B91" w:rsidRDefault="00492B91" w:rsidP="00E207E7">
            <w:pPr>
              <w:pStyle w:val="aa"/>
              <w:ind w:right="20"/>
              <w:rPr>
                <w:b/>
                <w:bCs/>
              </w:rPr>
            </w:pPr>
            <w:r>
              <w:rPr>
                <w:rFonts w:hint="eastAsia"/>
                <w:b/>
                <w:bCs/>
              </w:rPr>
              <w:t>IP TOS Overwrite</w:t>
            </w:r>
          </w:p>
        </w:tc>
        <w:tc>
          <w:tcPr>
            <w:tcW w:w="5066" w:type="dxa"/>
          </w:tcPr>
          <w:p w14:paraId="0EB7D510" w14:textId="77777777" w:rsidR="00492B91" w:rsidRPr="00230534" w:rsidRDefault="00793F5A" w:rsidP="00E207E7">
            <w:pPr>
              <w:pStyle w:val="aa"/>
              <w:ind w:right="20"/>
            </w:pPr>
            <w:r>
              <w:t>T</w:t>
            </w:r>
            <w:r>
              <w:rPr>
                <w:rFonts w:hint="eastAsia"/>
              </w:rPr>
              <w:t>his parameter defines a masking capability that allows modification of the IPv4 TOS field of frames passing through a service flow. This parameter applies to upstream and downstream flows.</w:t>
            </w:r>
          </w:p>
        </w:tc>
      </w:tr>
    </w:tbl>
    <w:p w14:paraId="61EF1760" w14:textId="77777777" w:rsidR="00B0146B" w:rsidRDefault="00B0146B" w:rsidP="00E207E7">
      <w:pPr>
        <w:pStyle w:val="a3"/>
        <w:ind w:left="0" w:right="20"/>
      </w:pPr>
    </w:p>
    <w:p w14:paraId="2C60B53D" w14:textId="77777777" w:rsidR="00B0146B" w:rsidRDefault="00793F5A" w:rsidP="00E207E7">
      <w:pPr>
        <w:pStyle w:val="a3"/>
        <w:ind w:left="0" w:right="20"/>
      </w:pPr>
      <w:r>
        <w:rPr>
          <w:rFonts w:hint="eastAsia"/>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77777777" w:rsidR="00793F5A" w:rsidRDefault="00793F5A" w:rsidP="00E207E7">
      <w:pPr>
        <w:pStyle w:val="a3"/>
        <w:ind w:left="0" w:right="20"/>
      </w:pPr>
      <w:r>
        <w:rPr>
          <w:rFonts w:hint="eastAsia"/>
        </w:rPr>
        <w:t xml:space="preserve">To </w:t>
      </w:r>
      <w:r w:rsidR="0014647D">
        <w:rPr>
          <w:rFonts w:hint="eastAsia"/>
        </w:rPr>
        <w:t>create a Service Class Table, use the following command.</w:t>
      </w:r>
    </w:p>
    <w:p w14:paraId="7A95BF7A" w14:textId="77777777" w:rsidR="0014647D" w:rsidRDefault="0014647D" w:rsidP="00E207E7">
      <w:pPr>
        <w:pStyle w:val="afffff3"/>
        <w:ind w:left="0" w:right="20"/>
      </w:pPr>
      <w:bookmarkStart w:id="4702" w:name="_Toc391575453"/>
      <w:r>
        <w:t xml:space="preserve">Table </w:t>
      </w:r>
      <w:r w:rsidR="005832B8">
        <w:fldChar w:fldCharType="begin"/>
      </w:r>
      <w:r w:rsidR="00092D8C">
        <w:instrText xml:space="preserve"> SEQ Table \* ARABIC </w:instrText>
      </w:r>
      <w:r w:rsidR="005832B8">
        <w:fldChar w:fldCharType="separate"/>
      </w:r>
      <w:r w:rsidR="002375BA">
        <w:rPr>
          <w:noProof/>
        </w:rPr>
        <w:t>311</w:t>
      </w:r>
      <w:r w:rsidR="005832B8">
        <w:rPr>
          <w:noProof/>
        </w:rPr>
        <w:fldChar w:fldCharType="end"/>
      </w:r>
      <w:r>
        <w:rPr>
          <w:rFonts w:hint="eastAsia"/>
        </w:rPr>
        <w:t xml:space="preserve"> Service Class Table</w:t>
      </w:r>
      <w:bookmarkEnd w:id="4702"/>
    </w:p>
    <w:tbl>
      <w:tblPr>
        <w:tblStyle w:val="CLIWide"/>
        <w:tblW w:w="0" w:type="auto"/>
        <w:tblLayout w:type="fixed"/>
        <w:tblLook w:val="01E0" w:firstRow="1" w:lastRow="1" w:firstColumn="1" w:lastColumn="1" w:noHBand="0" w:noVBand="0"/>
      </w:tblPr>
      <w:tblGrid>
        <w:gridCol w:w="4957"/>
        <w:gridCol w:w="3365"/>
      </w:tblGrid>
      <w:tr w:rsidR="0014647D"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2F5F3A" w:rsidRDefault="0014647D" w:rsidP="00E207E7">
            <w:pPr>
              <w:pStyle w:val="aa"/>
              <w:ind w:right="20"/>
              <w:rPr>
                <w:bCs/>
                <w:sz w:val="18"/>
              </w:rPr>
            </w:pPr>
            <w:r w:rsidRPr="002F5F3A">
              <w:rPr>
                <w:bCs/>
                <w:sz w:val="18"/>
              </w:rPr>
              <w:t>Command</w:t>
            </w:r>
          </w:p>
        </w:tc>
        <w:tc>
          <w:tcPr>
            <w:tcW w:w="3365" w:type="dxa"/>
          </w:tcPr>
          <w:p w14:paraId="662643A2" w14:textId="77777777" w:rsidR="0014647D" w:rsidRPr="002F5F3A" w:rsidRDefault="0014647D" w:rsidP="00E207E7">
            <w:pPr>
              <w:pStyle w:val="aa"/>
              <w:ind w:right="20"/>
              <w:rPr>
                <w:bCs/>
                <w:sz w:val="18"/>
              </w:rPr>
            </w:pPr>
            <w:r w:rsidRPr="002F5F3A">
              <w:rPr>
                <w:bCs/>
                <w:sz w:val="18"/>
              </w:rPr>
              <w:t>Description</w:t>
            </w:r>
          </w:p>
        </w:tc>
      </w:tr>
      <w:tr w:rsidR="0014647D" w14:paraId="018F4A29" w14:textId="77777777" w:rsidTr="0014647D">
        <w:trPr>
          <w:trHeight w:val="327"/>
        </w:trPr>
        <w:tc>
          <w:tcPr>
            <w:tcW w:w="4957" w:type="dxa"/>
          </w:tcPr>
          <w:p w14:paraId="6D1619C0" w14:textId="77777777" w:rsidR="0014647D" w:rsidRDefault="0014647D" w:rsidP="00E207E7">
            <w:pPr>
              <w:pStyle w:val="aa"/>
              <w:ind w:right="20"/>
              <w:rPr>
                <w:b/>
                <w:bCs/>
              </w:rPr>
            </w:pPr>
            <w:r w:rsidRPr="0014647D">
              <w:rPr>
                <w:b/>
                <w:bCs/>
              </w:rPr>
              <w:t>cable service-class downstream class-index WORD</w:t>
            </w:r>
          </w:p>
          <w:p w14:paraId="03E6DC88" w14:textId="77777777" w:rsidR="0014647D" w:rsidRPr="002F5F3A" w:rsidRDefault="0014647D" w:rsidP="00E207E7">
            <w:pPr>
              <w:pStyle w:val="aa"/>
              <w:ind w:right="20"/>
              <w:rPr>
                <w:b/>
                <w:bCs/>
              </w:rPr>
            </w:pPr>
            <w:r w:rsidRPr="0014647D">
              <w:rPr>
                <w:b/>
                <w:bCs/>
              </w:rPr>
              <w:t>no cable service-class downstream class-index WORD</w:t>
            </w:r>
          </w:p>
        </w:tc>
        <w:tc>
          <w:tcPr>
            <w:tcW w:w="3365" w:type="dxa"/>
          </w:tcPr>
          <w:p w14:paraId="4AA6F199" w14:textId="77777777" w:rsidR="0014647D" w:rsidRPr="00230534" w:rsidRDefault="0014647D" w:rsidP="00E207E7">
            <w:pPr>
              <w:pStyle w:val="aa"/>
              <w:ind w:right="20"/>
            </w:pPr>
            <w:r>
              <w:rPr>
                <w:rFonts w:hint="eastAsia"/>
              </w:rPr>
              <w:t>Creates or Removes Service Class Table for downstream</w:t>
            </w:r>
          </w:p>
        </w:tc>
      </w:tr>
      <w:tr w:rsidR="0014647D" w14:paraId="6A771979" w14:textId="77777777" w:rsidTr="0014647D">
        <w:trPr>
          <w:trHeight w:val="327"/>
        </w:trPr>
        <w:tc>
          <w:tcPr>
            <w:tcW w:w="4957" w:type="dxa"/>
          </w:tcPr>
          <w:p w14:paraId="711CB69F" w14:textId="77777777" w:rsidR="0014647D" w:rsidRDefault="0014647D" w:rsidP="00E207E7">
            <w:pPr>
              <w:pStyle w:val="aa"/>
              <w:ind w:right="20"/>
              <w:rPr>
                <w:b/>
                <w:bCs/>
              </w:rPr>
            </w:pPr>
            <w:r w:rsidRPr="0014647D">
              <w:rPr>
                <w:b/>
                <w:bCs/>
              </w:rPr>
              <w:t>cable service-class upstream class-index WORD</w:t>
            </w:r>
          </w:p>
          <w:p w14:paraId="7596E6A6" w14:textId="77777777" w:rsidR="0014647D" w:rsidRPr="004A671C" w:rsidRDefault="0014647D" w:rsidP="00E207E7">
            <w:pPr>
              <w:pStyle w:val="aa"/>
              <w:ind w:right="20"/>
              <w:rPr>
                <w:b/>
                <w:bCs/>
              </w:rPr>
            </w:pPr>
            <w:r w:rsidRPr="0014647D">
              <w:rPr>
                <w:b/>
                <w:bCs/>
              </w:rPr>
              <w:t>no cable service-class upstream class-index WORD</w:t>
            </w:r>
          </w:p>
        </w:tc>
        <w:tc>
          <w:tcPr>
            <w:tcW w:w="3365" w:type="dxa"/>
          </w:tcPr>
          <w:p w14:paraId="391B6178" w14:textId="77777777" w:rsidR="0014647D" w:rsidRDefault="0014647D" w:rsidP="00E207E7">
            <w:pPr>
              <w:pStyle w:val="aa"/>
              <w:ind w:right="20"/>
            </w:pPr>
            <w:r>
              <w:rPr>
                <w:rFonts w:hint="eastAsia"/>
              </w:rPr>
              <w:t>Creates or Removes Service Class Table for upstream</w:t>
            </w:r>
          </w:p>
        </w:tc>
      </w:tr>
    </w:tbl>
    <w:p w14:paraId="761931D6" w14:textId="77777777" w:rsidR="0014647D" w:rsidRDefault="0014647D" w:rsidP="00E207E7">
      <w:pPr>
        <w:pStyle w:val="a3"/>
        <w:ind w:left="0" w:right="20"/>
      </w:pPr>
      <w:r>
        <w:rPr>
          <w:rFonts w:hint="eastAsia"/>
        </w:rPr>
        <w:t xml:space="preserve">To configure parameters of Service Class, use the following command in the </w:t>
      </w:r>
      <w:r w:rsidRPr="0014647D">
        <w:t>config-cable-service</w:t>
      </w:r>
      <w:r>
        <w:rPr>
          <w:rFonts w:hint="eastAsia"/>
        </w:rPr>
        <w:t xml:space="preserve"> command node.</w:t>
      </w:r>
    </w:p>
    <w:p w14:paraId="3F99DAC0" w14:textId="77777777" w:rsidR="0014647D" w:rsidRDefault="0014647D" w:rsidP="00E207E7">
      <w:pPr>
        <w:pStyle w:val="afffff3"/>
        <w:ind w:left="0" w:right="20"/>
      </w:pPr>
      <w:bookmarkStart w:id="4703" w:name="_Toc391575454"/>
      <w:r>
        <w:t xml:space="preserve">Table </w:t>
      </w:r>
      <w:r w:rsidR="005832B8">
        <w:fldChar w:fldCharType="begin"/>
      </w:r>
      <w:r w:rsidR="00092D8C">
        <w:instrText xml:space="preserve"> SEQ Table \* ARABIC </w:instrText>
      </w:r>
      <w:r w:rsidR="005832B8">
        <w:fldChar w:fldCharType="separate"/>
      </w:r>
      <w:r w:rsidR="002375BA">
        <w:rPr>
          <w:noProof/>
        </w:rPr>
        <w:t>312</w:t>
      </w:r>
      <w:r w:rsidR="005832B8">
        <w:rPr>
          <w:noProof/>
        </w:rPr>
        <w:fldChar w:fldCharType="end"/>
      </w:r>
      <w:r>
        <w:rPr>
          <w:rFonts w:hint="eastAsia"/>
        </w:rPr>
        <w:t xml:space="preserve"> parameters of Service Class Table</w:t>
      </w:r>
      <w:bookmarkEnd w:id="4703"/>
    </w:p>
    <w:tbl>
      <w:tblPr>
        <w:tblStyle w:val="CLIWide"/>
        <w:tblW w:w="8322" w:type="dxa"/>
        <w:tblLayout w:type="fixed"/>
        <w:tblLook w:val="01E0" w:firstRow="1" w:lastRow="1" w:firstColumn="1" w:lastColumn="1" w:noHBand="0" w:noVBand="0"/>
      </w:tblPr>
      <w:tblGrid>
        <w:gridCol w:w="4957"/>
        <w:gridCol w:w="3365"/>
      </w:tblGrid>
      <w:tr w:rsidR="0014647D"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2F5F3A" w:rsidRDefault="0014647D" w:rsidP="00E207E7">
            <w:pPr>
              <w:pStyle w:val="aa"/>
              <w:ind w:right="20"/>
              <w:rPr>
                <w:bCs/>
                <w:sz w:val="18"/>
              </w:rPr>
            </w:pPr>
            <w:r w:rsidRPr="002F5F3A">
              <w:rPr>
                <w:bCs/>
                <w:sz w:val="18"/>
              </w:rPr>
              <w:t>Command</w:t>
            </w:r>
          </w:p>
        </w:tc>
        <w:tc>
          <w:tcPr>
            <w:tcW w:w="3365" w:type="dxa"/>
          </w:tcPr>
          <w:p w14:paraId="5066F8E0" w14:textId="77777777" w:rsidR="0014647D" w:rsidRPr="002F5F3A" w:rsidRDefault="0014647D" w:rsidP="00E207E7">
            <w:pPr>
              <w:pStyle w:val="aa"/>
              <w:ind w:right="20"/>
              <w:rPr>
                <w:bCs/>
                <w:sz w:val="18"/>
              </w:rPr>
            </w:pPr>
            <w:r w:rsidRPr="002F5F3A">
              <w:rPr>
                <w:bCs/>
                <w:sz w:val="18"/>
              </w:rPr>
              <w:t>Description</w:t>
            </w:r>
          </w:p>
        </w:tc>
      </w:tr>
      <w:tr w:rsidR="0014647D" w14:paraId="08CB92F1" w14:textId="77777777" w:rsidTr="005600EE">
        <w:trPr>
          <w:trHeight w:val="327"/>
        </w:trPr>
        <w:tc>
          <w:tcPr>
            <w:tcW w:w="4957" w:type="dxa"/>
          </w:tcPr>
          <w:p w14:paraId="0D03E3D0" w14:textId="77777777" w:rsidR="0014647D" w:rsidRDefault="0014647D" w:rsidP="00E207E7">
            <w:pPr>
              <w:pStyle w:val="aa"/>
              <w:ind w:right="20"/>
              <w:rPr>
                <w:b/>
                <w:bCs/>
              </w:rPr>
            </w:pPr>
            <w:r w:rsidRPr="0014647D">
              <w:rPr>
                <w:b/>
                <w:bCs/>
              </w:rPr>
              <w:t>max-burst &lt;1522-4294967295&gt;</w:t>
            </w:r>
          </w:p>
          <w:p w14:paraId="694747A6" w14:textId="77777777" w:rsidR="0014647D" w:rsidRPr="002F5F3A" w:rsidRDefault="0014647D" w:rsidP="00E207E7">
            <w:pPr>
              <w:pStyle w:val="aa"/>
              <w:ind w:right="20"/>
              <w:rPr>
                <w:b/>
                <w:bCs/>
              </w:rPr>
            </w:pPr>
            <w:r w:rsidRPr="0014647D">
              <w:rPr>
                <w:b/>
                <w:bCs/>
              </w:rPr>
              <w:t>no max-burst</w:t>
            </w:r>
          </w:p>
        </w:tc>
        <w:tc>
          <w:tcPr>
            <w:tcW w:w="3365" w:type="dxa"/>
          </w:tcPr>
          <w:p w14:paraId="6E94A822" w14:textId="77777777" w:rsidR="0014647D" w:rsidRDefault="0014647D" w:rsidP="00E207E7">
            <w:pPr>
              <w:pStyle w:val="aa"/>
              <w:ind w:right="20"/>
            </w:pPr>
            <w:r>
              <w:rPr>
                <w:rFonts w:hint="eastAsia"/>
              </w:rPr>
              <w:t>Specifes the value for Maxmum Transmit Burst, in units of bytes.</w:t>
            </w:r>
          </w:p>
          <w:p w14:paraId="580311B8" w14:textId="77777777" w:rsidR="0014647D" w:rsidRPr="00230534" w:rsidRDefault="0014647D" w:rsidP="00E207E7">
            <w:pPr>
              <w:pStyle w:val="aa"/>
              <w:ind w:right="20"/>
            </w:pPr>
            <w:r>
              <w:rPr>
                <w:rFonts w:hint="eastAsia"/>
              </w:rPr>
              <w:t>(Default: 3200)</w:t>
            </w:r>
          </w:p>
        </w:tc>
      </w:tr>
      <w:tr w:rsidR="0014647D" w14:paraId="76B43A6F" w14:textId="77777777" w:rsidTr="005600EE">
        <w:trPr>
          <w:trHeight w:val="327"/>
        </w:trPr>
        <w:tc>
          <w:tcPr>
            <w:tcW w:w="4957" w:type="dxa"/>
          </w:tcPr>
          <w:p w14:paraId="04D0EBE4" w14:textId="77777777" w:rsidR="0014647D" w:rsidRDefault="0014647D" w:rsidP="00E207E7">
            <w:pPr>
              <w:pStyle w:val="aa"/>
              <w:ind w:right="20"/>
              <w:rPr>
                <w:b/>
                <w:bCs/>
              </w:rPr>
            </w:pPr>
            <w:r w:rsidRPr="0014647D">
              <w:rPr>
                <w:b/>
                <w:bCs/>
              </w:rPr>
              <w:t>max-concat-burst (&lt;1-65535&gt;|unlimit)</w:t>
            </w:r>
          </w:p>
          <w:p w14:paraId="5DF6301D" w14:textId="77777777" w:rsidR="0014647D" w:rsidRPr="004A671C" w:rsidRDefault="0014647D" w:rsidP="00E207E7">
            <w:pPr>
              <w:pStyle w:val="aa"/>
              <w:ind w:right="20"/>
              <w:rPr>
                <w:b/>
                <w:bCs/>
              </w:rPr>
            </w:pPr>
            <w:r w:rsidRPr="0014647D">
              <w:rPr>
                <w:b/>
                <w:bCs/>
              </w:rPr>
              <w:t>no max-concat-burst</w:t>
            </w:r>
          </w:p>
        </w:tc>
        <w:tc>
          <w:tcPr>
            <w:tcW w:w="3365" w:type="dxa"/>
          </w:tcPr>
          <w:p w14:paraId="48A0C1C5" w14:textId="77777777" w:rsidR="0014647D" w:rsidRDefault="0014647D" w:rsidP="00E207E7">
            <w:pPr>
              <w:pStyle w:val="aa"/>
              <w:ind w:right="20"/>
            </w:pPr>
            <w:r>
              <w:rPr>
                <w:rFonts w:hint="eastAsia"/>
              </w:rPr>
              <w:t>Specifes the value for Maximum Concatenated Burst, in units of bytes.</w:t>
            </w:r>
          </w:p>
          <w:p w14:paraId="5A36785C" w14:textId="77777777" w:rsidR="0014647D" w:rsidRDefault="0014647D" w:rsidP="00E207E7">
            <w:pPr>
              <w:pStyle w:val="aa"/>
              <w:ind w:right="20"/>
            </w:pPr>
            <w:r>
              <w:rPr>
                <w:rFonts w:hint="eastAsia"/>
              </w:rPr>
              <w:t>(Defualt: 1600)</w:t>
            </w:r>
          </w:p>
        </w:tc>
      </w:tr>
      <w:tr w:rsidR="0014647D" w14:paraId="3D73E028" w14:textId="77777777" w:rsidTr="005600EE">
        <w:trPr>
          <w:trHeight w:val="327"/>
        </w:trPr>
        <w:tc>
          <w:tcPr>
            <w:tcW w:w="4957" w:type="dxa"/>
          </w:tcPr>
          <w:p w14:paraId="7B32AC6E" w14:textId="77777777" w:rsidR="0014647D" w:rsidRDefault="0014647D" w:rsidP="00E207E7">
            <w:pPr>
              <w:pStyle w:val="aa"/>
              <w:ind w:right="20"/>
              <w:rPr>
                <w:b/>
                <w:bCs/>
              </w:rPr>
            </w:pPr>
            <w:r w:rsidRPr="0014647D">
              <w:rPr>
                <w:b/>
                <w:bCs/>
              </w:rPr>
              <w:t>max-rate &lt;1-4294967295&gt;</w:t>
            </w:r>
          </w:p>
          <w:p w14:paraId="620DFEC1" w14:textId="77777777" w:rsidR="0014647D" w:rsidRPr="0014647D" w:rsidRDefault="0014647D" w:rsidP="00E207E7">
            <w:pPr>
              <w:pStyle w:val="aa"/>
              <w:ind w:right="20"/>
              <w:rPr>
                <w:b/>
                <w:bCs/>
              </w:rPr>
            </w:pPr>
            <w:r w:rsidRPr="0014647D">
              <w:rPr>
                <w:b/>
                <w:bCs/>
              </w:rPr>
              <w:t>no max-rate</w:t>
            </w:r>
          </w:p>
        </w:tc>
        <w:tc>
          <w:tcPr>
            <w:tcW w:w="3365" w:type="dxa"/>
          </w:tcPr>
          <w:p w14:paraId="4DF329A0" w14:textId="77777777" w:rsidR="0014647D" w:rsidRDefault="0014647D" w:rsidP="00E207E7">
            <w:pPr>
              <w:pStyle w:val="aa"/>
              <w:ind w:right="20"/>
            </w:pPr>
            <w:r>
              <w:rPr>
                <w:rFonts w:hint="eastAsia"/>
              </w:rPr>
              <w:t>Specifies the value for Maximum Sustained Traffic Rate, in bits per second.</w:t>
            </w:r>
          </w:p>
          <w:p w14:paraId="0490AE1A" w14:textId="77777777" w:rsidR="0014647D" w:rsidRDefault="0014647D" w:rsidP="00E207E7">
            <w:pPr>
              <w:pStyle w:val="aa"/>
              <w:ind w:right="20"/>
            </w:pPr>
            <w:r>
              <w:rPr>
                <w:rFonts w:hint="eastAsia"/>
              </w:rPr>
              <w:t>(Default: 0)</w:t>
            </w:r>
          </w:p>
        </w:tc>
      </w:tr>
      <w:tr w:rsidR="0014647D" w14:paraId="69CFF1F8" w14:textId="77777777" w:rsidTr="005600EE">
        <w:trPr>
          <w:trHeight w:val="327"/>
        </w:trPr>
        <w:tc>
          <w:tcPr>
            <w:tcW w:w="4957" w:type="dxa"/>
          </w:tcPr>
          <w:p w14:paraId="216B27AA" w14:textId="77777777" w:rsidR="0014647D" w:rsidRDefault="0014647D" w:rsidP="00E207E7">
            <w:pPr>
              <w:pStyle w:val="aa"/>
              <w:ind w:right="20"/>
              <w:rPr>
                <w:b/>
                <w:bCs/>
              </w:rPr>
            </w:pPr>
            <w:r w:rsidRPr="0014647D">
              <w:rPr>
                <w:b/>
                <w:bCs/>
              </w:rPr>
              <w:t>min-rate &lt;1-4294967295&gt;</w:t>
            </w:r>
          </w:p>
          <w:p w14:paraId="26DD6306" w14:textId="77777777" w:rsidR="0014647D" w:rsidRPr="0014647D" w:rsidRDefault="0014647D" w:rsidP="00E207E7">
            <w:pPr>
              <w:pStyle w:val="aa"/>
              <w:ind w:right="20"/>
              <w:rPr>
                <w:b/>
                <w:bCs/>
              </w:rPr>
            </w:pPr>
            <w:r w:rsidRPr="0014647D">
              <w:rPr>
                <w:b/>
                <w:bCs/>
              </w:rPr>
              <w:t>no min-rate</w:t>
            </w:r>
          </w:p>
        </w:tc>
        <w:tc>
          <w:tcPr>
            <w:tcW w:w="3365" w:type="dxa"/>
          </w:tcPr>
          <w:p w14:paraId="162CB4D9" w14:textId="77777777" w:rsidR="0014647D" w:rsidRDefault="00CB517D" w:rsidP="00E207E7">
            <w:pPr>
              <w:pStyle w:val="aa"/>
              <w:ind w:right="20"/>
            </w:pPr>
            <w:r>
              <w:rPr>
                <w:rFonts w:hint="eastAsia"/>
              </w:rPr>
              <w:t>Specifies the value for Minimum Reserved Traffic Rate, in bits per second.</w:t>
            </w:r>
          </w:p>
          <w:p w14:paraId="4C22B03D" w14:textId="77777777" w:rsidR="00CB517D" w:rsidRDefault="00CB517D" w:rsidP="00E207E7">
            <w:pPr>
              <w:pStyle w:val="aa"/>
              <w:ind w:right="20"/>
            </w:pPr>
            <w:r>
              <w:rPr>
                <w:rFonts w:hint="eastAsia"/>
              </w:rPr>
              <w:t>(Default: 0)</w:t>
            </w:r>
          </w:p>
        </w:tc>
      </w:tr>
      <w:tr w:rsidR="0014647D" w14:paraId="46CF250C" w14:textId="77777777" w:rsidTr="005600EE">
        <w:trPr>
          <w:trHeight w:val="327"/>
        </w:trPr>
        <w:tc>
          <w:tcPr>
            <w:tcW w:w="4957" w:type="dxa"/>
          </w:tcPr>
          <w:p w14:paraId="6982A0D1" w14:textId="77777777" w:rsidR="0014647D" w:rsidRDefault="0014647D" w:rsidP="00E207E7">
            <w:pPr>
              <w:pStyle w:val="aa"/>
              <w:ind w:right="20"/>
              <w:rPr>
                <w:b/>
                <w:bCs/>
              </w:rPr>
            </w:pPr>
            <w:r w:rsidRPr="0014647D">
              <w:rPr>
                <w:b/>
                <w:bCs/>
              </w:rPr>
              <w:t>poll-interval &lt;1-4294967295&gt;</w:t>
            </w:r>
          </w:p>
          <w:p w14:paraId="53605714" w14:textId="77777777" w:rsidR="0014647D" w:rsidRPr="0014647D" w:rsidRDefault="0014647D" w:rsidP="00E207E7">
            <w:pPr>
              <w:pStyle w:val="aa"/>
              <w:ind w:right="20"/>
              <w:rPr>
                <w:b/>
                <w:bCs/>
              </w:rPr>
            </w:pPr>
            <w:r w:rsidRPr="0014647D">
              <w:rPr>
                <w:b/>
                <w:bCs/>
              </w:rPr>
              <w:t>no poll-interval</w:t>
            </w:r>
          </w:p>
        </w:tc>
        <w:tc>
          <w:tcPr>
            <w:tcW w:w="3365" w:type="dxa"/>
          </w:tcPr>
          <w:p w14:paraId="31F97C59" w14:textId="77777777" w:rsidR="0014647D" w:rsidRDefault="00CB517D" w:rsidP="00E207E7">
            <w:pPr>
              <w:pStyle w:val="aa"/>
              <w:ind w:right="20"/>
            </w:pPr>
            <w:r>
              <w:rPr>
                <w:rFonts w:hint="eastAsia"/>
              </w:rPr>
              <w:t>Specifies the value for Nominal Polling Interval, in units of microseconds.</w:t>
            </w:r>
          </w:p>
          <w:p w14:paraId="4B243341" w14:textId="77777777" w:rsidR="00CB517D" w:rsidRDefault="00CB517D" w:rsidP="00E207E7">
            <w:pPr>
              <w:pStyle w:val="aa"/>
              <w:ind w:right="20"/>
            </w:pPr>
            <w:r>
              <w:rPr>
                <w:rFonts w:hint="eastAsia"/>
              </w:rPr>
              <w:t>(Default: 0)</w:t>
            </w:r>
          </w:p>
        </w:tc>
      </w:tr>
      <w:tr w:rsidR="0014647D" w14:paraId="0F77562A" w14:textId="77777777" w:rsidTr="005600EE">
        <w:trPr>
          <w:trHeight w:val="327"/>
        </w:trPr>
        <w:tc>
          <w:tcPr>
            <w:tcW w:w="4957" w:type="dxa"/>
          </w:tcPr>
          <w:p w14:paraId="13CD0E6F" w14:textId="77777777" w:rsidR="0014647D" w:rsidRDefault="0014647D" w:rsidP="00E207E7">
            <w:pPr>
              <w:pStyle w:val="aa"/>
              <w:ind w:right="20"/>
              <w:rPr>
                <w:b/>
                <w:bCs/>
              </w:rPr>
            </w:pPr>
            <w:r w:rsidRPr="0014647D">
              <w:rPr>
                <w:b/>
                <w:bCs/>
              </w:rPr>
              <w:t>priority &lt;1-7&gt;</w:t>
            </w:r>
          </w:p>
          <w:p w14:paraId="3CAF8055" w14:textId="77777777" w:rsidR="0014647D" w:rsidRPr="0014647D" w:rsidRDefault="0014647D" w:rsidP="00E207E7">
            <w:pPr>
              <w:pStyle w:val="aa"/>
              <w:ind w:right="20"/>
              <w:rPr>
                <w:b/>
                <w:bCs/>
              </w:rPr>
            </w:pPr>
            <w:r w:rsidRPr="0014647D">
              <w:rPr>
                <w:b/>
                <w:bCs/>
              </w:rPr>
              <w:t>no priority</w:t>
            </w:r>
          </w:p>
        </w:tc>
        <w:tc>
          <w:tcPr>
            <w:tcW w:w="3365" w:type="dxa"/>
          </w:tcPr>
          <w:p w14:paraId="33DB05B6" w14:textId="77777777" w:rsidR="0014647D" w:rsidRDefault="00CB517D" w:rsidP="00E207E7">
            <w:pPr>
              <w:pStyle w:val="aa"/>
              <w:ind w:right="20"/>
            </w:pPr>
            <w:r>
              <w:rPr>
                <w:rFonts w:hint="eastAsia"/>
              </w:rPr>
              <w:t>Specifies the value for Traffic Priority.</w:t>
            </w:r>
          </w:p>
          <w:p w14:paraId="7476DFDF" w14:textId="77777777" w:rsidR="00CB517D" w:rsidRDefault="00CB517D" w:rsidP="00E207E7">
            <w:pPr>
              <w:pStyle w:val="aa"/>
              <w:ind w:right="20"/>
            </w:pPr>
            <w:r>
              <w:rPr>
                <w:rFonts w:hint="eastAsia"/>
              </w:rPr>
              <w:t>(Default: 0)</w:t>
            </w:r>
          </w:p>
        </w:tc>
      </w:tr>
      <w:tr w:rsidR="0014647D" w14:paraId="65D3FF79" w14:textId="77777777" w:rsidTr="005600EE">
        <w:trPr>
          <w:trHeight w:val="327"/>
        </w:trPr>
        <w:tc>
          <w:tcPr>
            <w:tcW w:w="4957" w:type="dxa"/>
          </w:tcPr>
          <w:p w14:paraId="70314F50" w14:textId="77777777" w:rsidR="0014647D" w:rsidRDefault="0014647D" w:rsidP="00E207E7">
            <w:pPr>
              <w:pStyle w:val="aa"/>
              <w:ind w:right="20"/>
              <w:rPr>
                <w:b/>
                <w:bCs/>
              </w:rPr>
            </w:pPr>
            <w:r w:rsidRPr="0014647D">
              <w:rPr>
                <w:b/>
                <w:bCs/>
              </w:rPr>
              <w:t>req-trans-policy HEXA-DECIMAL</w:t>
            </w:r>
          </w:p>
          <w:p w14:paraId="2EBCA9E6" w14:textId="77777777" w:rsidR="0014647D" w:rsidRPr="0014647D" w:rsidRDefault="0014647D" w:rsidP="00E207E7">
            <w:pPr>
              <w:pStyle w:val="aa"/>
              <w:ind w:right="20"/>
              <w:rPr>
                <w:b/>
                <w:bCs/>
              </w:rPr>
            </w:pPr>
            <w:r w:rsidRPr="0014647D">
              <w:rPr>
                <w:b/>
                <w:bCs/>
              </w:rPr>
              <w:t>no req-trans-policy</w:t>
            </w:r>
          </w:p>
        </w:tc>
        <w:tc>
          <w:tcPr>
            <w:tcW w:w="3365" w:type="dxa"/>
          </w:tcPr>
          <w:p w14:paraId="16CE9D85" w14:textId="77777777" w:rsidR="0014647D" w:rsidRDefault="00CB517D" w:rsidP="00E207E7">
            <w:pPr>
              <w:pStyle w:val="aa"/>
              <w:ind w:right="20"/>
            </w:pPr>
            <w:r>
              <w:rPr>
                <w:rFonts w:hint="eastAsia"/>
              </w:rPr>
              <w:t>Specifies the value for Request/Transmission Policy. There is no enforced range for this parameter, but this parameter is a bitmap and only Bit #4 has meaning in DPoE.</w:t>
            </w:r>
          </w:p>
          <w:p w14:paraId="0F7DBD4D" w14:textId="77777777" w:rsidR="00CB517D" w:rsidRDefault="00CB517D" w:rsidP="00E207E7">
            <w:pPr>
              <w:pStyle w:val="aa"/>
              <w:ind w:right="20"/>
            </w:pPr>
            <w:r>
              <w:rPr>
                <w:rFonts w:hint="eastAsia"/>
              </w:rPr>
              <w:t xml:space="preserve">(By </w:t>
            </w:r>
            <w:r>
              <w:t>default</w:t>
            </w:r>
            <w:r>
              <w:rPr>
                <w:rFonts w:hint="eastAsia"/>
              </w:rPr>
              <w:t>, all bits in this bitmap are set to 0)</w:t>
            </w:r>
          </w:p>
        </w:tc>
      </w:tr>
      <w:tr w:rsidR="0014647D" w14:paraId="04E09221" w14:textId="77777777" w:rsidTr="005600EE">
        <w:trPr>
          <w:trHeight w:val="327"/>
        </w:trPr>
        <w:tc>
          <w:tcPr>
            <w:tcW w:w="4957" w:type="dxa"/>
          </w:tcPr>
          <w:p w14:paraId="10FCB042" w14:textId="77777777" w:rsidR="0014647D" w:rsidRDefault="0014647D" w:rsidP="00E207E7">
            <w:pPr>
              <w:pStyle w:val="aa"/>
              <w:ind w:right="20"/>
              <w:rPr>
                <w:b/>
                <w:bCs/>
              </w:rPr>
            </w:pPr>
            <w:r w:rsidRPr="0014647D">
              <w:rPr>
                <w:b/>
                <w:bCs/>
              </w:rPr>
              <w:lastRenderedPageBreak/>
              <w:t>sched-type (be|nrtp|rtp|ugsad|ugs)</w:t>
            </w:r>
          </w:p>
          <w:p w14:paraId="49028BA6" w14:textId="77777777" w:rsidR="0014647D" w:rsidRPr="0014647D" w:rsidRDefault="0014647D" w:rsidP="00E207E7">
            <w:pPr>
              <w:pStyle w:val="aa"/>
              <w:ind w:right="20"/>
              <w:rPr>
                <w:b/>
                <w:bCs/>
              </w:rPr>
            </w:pPr>
            <w:r w:rsidRPr="0014647D">
              <w:rPr>
                <w:b/>
                <w:bCs/>
              </w:rPr>
              <w:t>no sched-type</w:t>
            </w:r>
          </w:p>
        </w:tc>
        <w:tc>
          <w:tcPr>
            <w:tcW w:w="3365" w:type="dxa"/>
          </w:tcPr>
          <w:p w14:paraId="01B43793" w14:textId="77777777" w:rsidR="0014647D" w:rsidRDefault="00CB517D" w:rsidP="00E207E7">
            <w:pPr>
              <w:pStyle w:val="aa"/>
              <w:ind w:right="20"/>
            </w:pPr>
            <w:r>
              <w:rPr>
                <w:rFonts w:hint="eastAsia"/>
              </w:rPr>
              <w:t>Specifies the value for Scheduling Type.</w:t>
            </w:r>
          </w:p>
          <w:p w14:paraId="79C4B4D3" w14:textId="77777777" w:rsidR="00CB517D" w:rsidRDefault="00CB517D" w:rsidP="00E207E7">
            <w:pPr>
              <w:pStyle w:val="aa"/>
              <w:ind w:right="20"/>
            </w:pPr>
            <w:r>
              <w:rPr>
                <w:rFonts w:hint="eastAsia"/>
              </w:rPr>
              <w:t>- BE: Best Effort</w:t>
            </w:r>
          </w:p>
          <w:p w14:paraId="0A5A0C3A" w14:textId="77777777" w:rsidR="00CB517D" w:rsidRDefault="00CB517D" w:rsidP="00E207E7">
            <w:pPr>
              <w:pStyle w:val="aa"/>
              <w:ind w:right="20"/>
            </w:pPr>
            <w:r>
              <w:rPr>
                <w:rFonts w:hint="eastAsia"/>
              </w:rPr>
              <w:t>- NRTP: Non-Real-Time Polling</w:t>
            </w:r>
          </w:p>
          <w:p w14:paraId="3B93C425" w14:textId="77777777" w:rsidR="00CB517D" w:rsidRDefault="00CB517D" w:rsidP="00E207E7">
            <w:pPr>
              <w:pStyle w:val="aa"/>
              <w:ind w:right="20"/>
            </w:pPr>
            <w:r>
              <w:rPr>
                <w:rFonts w:hint="eastAsia"/>
              </w:rPr>
              <w:t>- RTP: Real-Time Polling</w:t>
            </w:r>
          </w:p>
          <w:p w14:paraId="2ED88653" w14:textId="77777777" w:rsidR="00CB517D" w:rsidRDefault="00CB517D" w:rsidP="00E207E7">
            <w:pPr>
              <w:pStyle w:val="aa"/>
              <w:ind w:right="20"/>
            </w:pPr>
            <w:r>
              <w:rPr>
                <w:rFonts w:hint="eastAsia"/>
              </w:rPr>
              <w:t xml:space="preserve">- </w:t>
            </w:r>
            <w:r w:rsidRPr="00CB517D">
              <w:t>UGS</w:t>
            </w:r>
            <w:r>
              <w:rPr>
                <w:rFonts w:hint="eastAsia"/>
              </w:rPr>
              <w:t xml:space="preserve">: </w:t>
            </w:r>
            <w:r w:rsidRPr="00CB517D">
              <w:t>Unsolicited Grant Service</w:t>
            </w:r>
          </w:p>
          <w:p w14:paraId="43A5F18C" w14:textId="77777777" w:rsidR="00CB517D" w:rsidRDefault="00CB517D" w:rsidP="00E207E7">
            <w:pPr>
              <w:pStyle w:val="aa"/>
              <w:ind w:right="20"/>
            </w:pPr>
            <w:r>
              <w:rPr>
                <w:rFonts w:hint="eastAsia"/>
              </w:rPr>
              <w:t xml:space="preserve">- </w:t>
            </w:r>
            <w:r w:rsidRPr="00CB517D">
              <w:t>UGSAD</w:t>
            </w:r>
            <w:r>
              <w:rPr>
                <w:rFonts w:hint="eastAsia"/>
              </w:rPr>
              <w:t xml:space="preserve">: </w:t>
            </w:r>
            <w:r w:rsidRPr="00CB517D">
              <w:t xml:space="preserve">Unsolicited Grant </w:t>
            </w:r>
            <w:r>
              <w:t xml:space="preserve">Service </w:t>
            </w:r>
          </w:p>
          <w:p w14:paraId="50306811" w14:textId="77777777" w:rsidR="00CB517D" w:rsidRDefault="00CB517D" w:rsidP="00E207E7">
            <w:pPr>
              <w:pStyle w:val="aa"/>
              <w:ind w:right="20" w:firstLineChars="450" w:firstLine="810"/>
            </w:pPr>
            <w:r>
              <w:t>with Activity Detection</w:t>
            </w:r>
          </w:p>
          <w:p w14:paraId="6C1536B4" w14:textId="77777777" w:rsidR="00CB517D" w:rsidRDefault="00CB517D" w:rsidP="00E207E7">
            <w:pPr>
              <w:pStyle w:val="aa"/>
              <w:ind w:right="20"/>
            </w:pPr>
            <w:r>
              <w:rPr>
                <w:rFonts w:hint="eastAsia"/>
              </w:rPr>
              <w:t>(Default: BE)</w:t>
            </w:r>
          </w:p>
        </w:tc>
      </w:tr>
      <w:tr w:rsidR="0014647D" w:rsidRPr="001E61B6" w14:paraId="1A697043" w14:textId="77777777" w:rsidTr="005600EE">
        <w:trPr>
          <w:trHeight w:val="327"/>
        </w:trPr>
        <w:tc>
          <w:tcPr>
            <w:tcW w:w="4957" w:type="dxa"/>
          </w:tcPr>
          <w:p w14:paraId="36529D7B" w14:textId="77777777" w:rsidR="0014647D" w:rsidRPr="001E61B6" w:rsidRDefault="0014647D" w:rsidP="00E207E7">
            <w:pPr>
              <w:pStyle w:val="aa"/>
              <w:ind w:right="20"/>
              <w:rPr>
                <w:b/>
                <w:bCs/>
              </w:rPr>
            </w:pPr>
            <w:r w:rsidRPr="001E61B6">
              <w:rPr>
                <w:b/>
                <w:bCs/>
              </w:rPr>
              <w:t>tos-overwrite (and-mask|or-mask) HEXA-DECIMAL</w:t>
            </w:r>
          </w:p>
          <w:p w14:paraId="1A7058F1" w14:textId="77777777" w:rsidR="0014647D" w:rsidRPr="001E61B6" w:rsidRDefault="0014647D" w:rsidP="00E207E7">
            <w:pPr>
              <w:pStyle w:val="aa"/>
              <w:ind w:right="20"/>
              <w:rPr>
                <w:b/>
                <w:bCs/>
              </w:rPr>
            </w:pPr>
            <w:r w:rsidRPr="001E61B6">
              <w:rPr>
                <w:b/>
                <w:bCs/>
              </w:rPr>
              <w:t>no tos-overwrite (and-mask|or-mask)</w:t>
            </w:r>
          </w:p>
        </w:tc>
        <w:tc>
          <w:tcPr>
            <w:tcW w:w="3365" w:type="dxa"/>
          </w:tcPr>
          <w:p w14:paraId="6310E68C" w14:textId="77777777" w:rsidR="0014647D" w:rsidRPr="001E61B6" w:rsidRDefault="00CB517D" w:rsidP="00E207E7">
            <w:pPr>
              <w:pStyle w:val="aa"/>
              <w:ind w:right="20"/>
            </w:pPr>
            <w:r w:rsidRPr="001E61B6">
              <w:rPr>
                <w:rFonts w:hint="eastAsia"/>
              </w:rPr>
              <w:t xml:space="preserve">Specifies the value for the </w:t>
            </w:r>
            <w:r w:rsidRPr="001E61B6">
              <w:t>“</w:t>
            </w:r>
            <w:r w:rsidRPr="001E61B6">
              <w:rPr>
                <w:rFonts w:hint="eastAsia"/>
              </w:rPr>
              <w:t>And Mask</w:t>
            </w:r>
            <w:r w:rsidRPr="001E61B6">
              <w:t>”</w:t>
            </w:r>
            <w:r w:rsidRPr="001E61B6">
              <w:rPr>
                <w:rFonts w:hint="eastAsia"/>
              </w:rPr>
              <w:t xml:space="preserve"> or </w:t>
            </w:r>
            <w:r w:rsidRPr="001E61B6">
              <w:t>“</w:t>
            </w:r>
            <w:r w:rsidRPr="001E61B6">
              <w:rPr>
                <w:rFonts w:hint="eastAsia"/>
              </w:rPr>
              <w:t>Or Mask</w:t>
            </w:r>
            <w:r w:rsidRPr="001E61B6">
              <w:t>”</w:t>
            </w:r>
            <w:r w:rsidRPr="001E61B6">
              <w:rPr>
                <w:rFonts w:hint="eastAsia"/>
              </w:rPr>
              <w:t xml:space="preserve"> portion of the IP TOS O</w:t>
            </w:r>
            <w:r w:rsidRPr="001E61B6">
              <w:t>v</w:t>
            </w:r>
            <w:r w:rsidRPr="001E61B6">
              <w:rPr>
                <w:rFonts w:hint="eastAsia"/>
              </w:rPr>
              <w:t>erwrite field. There is no enforced ran</w:t>
            </w:r>
            <w:r w:rsidR="00F13A2B" w:rsidRPr="001E61B6">
              <w:rPr>
                <w:rFonts w:hint="eastAsia"/>
              </w:rPr>
              <w:t>ge for this parameter. The defa</w:t>
            </w:r>
            <w:r w:rsidRPr="001E61B6">
              <w:rPr>
                <w:rFonts w:hint="eastAsia"/>
              </w:rPr>
              <w:t xml:space="preserve">ult value for </w:t>
            </w:r>
            <w:r w:rsidR="00F13A2B" w:rsidRPr="001E61B6">
              <w:t>“</w:t>
            </w:r>
            <w:r w:rsidR="00F13A2B" w:rsidRPr="001E61B6">
              <w:rPr>
                <w:rFonts w:hint="eastAsia"/>
              </w:rPr>
              <w:t>And Mask</w:t>
            </w:r>
            <w:r w:rsidR="00F13A2B" w:rsidRPr="001E61B6">
              <w:t>”</w:t>
            </w:r>
            <w:r w:rsidRPr="001E61B6">
              <w:rPr>
                <w:rFonts w:hint="eastAsia"/>
              </w:rPr>
              <w:t xml:space="preserve"> is 255, </w:t>
            </w:r>
            <w:r w:rsidR="00F13A2B" w:rsidRPr="001E61B6">
              <w:rPr>
                <w:rFonts w:hint="eastAsia"/>
              </w:rPr>
              <w:t xml:space="preserve">which means IP TOS will not be overwritten if </w:t>
            </w:r>
            <w:r w:rsidR="00F13A2B" w:rsidRPr="001E61B6">
              <w:t>“</w:t>
            </w:r>
            <w:r w:rsidR="00F13A2B" w:rsidRPr="001E61B6">
              <w:rPr>
                <w:rFonts w:hint="eastAsia"/>
              </w:rPr>
              <w:t>Or Mask</w:t>
            </w:r>
            <w:r w:rsidR="00F13A2B" w:rsidRPr="001E61B6">
              <w:t>”</w:t>
            </w:r>
            <w:r w:rsidR="00F13A2B" w:rsidRPr="001E61B6">
              <w:rPr>
                <w:rFonts w:hint="eastAsia"/>
              </w:rPr>
              <w:t xml:space="preserve"> is also set to it</w:t>
            </w:r>
            <w:r w:rsidR="00F13A2B" w:rsidRPr="001E61B6">
              <w:t xml:space="preserve">s default value. </w:t>
            </w:r>
            <w:r w:rsidR="00F13A2B" w:rsidRPr="001E61B6">
              <w:rPr>
                <w:rFonts w:hint="eastAsia"/>
              </w:rPr>
              <w:t xml:space="preserve">The default value for </w:t>
            </w:r>
            <w:r w:rsidR="00F13A2B" w:rsidRPr="001E61B6">
              <w:t>“</w:t>
            </w:r>
            <w:r w:rsidR="00F13A2B" w:rsidRPr="001E61B6">
              <w:rPr>
                <w:rFonts w:hint="eastAsia"/>
              </w:rPr>
              <w:t>Or Mask</w:t>
            </w:r>
            <w:r w:rsidR="00F13A2B" w:rsidRPr="001E61B6">
              <w:t>”</w:t>
            </w:r>
            <w:r w:rsidR="00F13A2B" w:rsidRPr="001E61B6">
              <w:rPr>
                <w:rFonts w:hint="eastAsia"/>
              </w:rPr>
              <w:t xml:space="preserve"> is 0, which means IP TOS will not be overwritten if </w:t>
            </w:r>
            <w:r w:rsidR="00F13A2B" w:rsidRPr="001E61B6">
              <w:t>“</w:t>
            </w:r>
            <w:r w:rsidR="00F13A2B" w:rsidRPr="001E61B6">
              <w:rPr>
                <w:rFonts w:hint="eastAsia"/>
              </w:rPr>
              <w:t>And Mask</w:t>
            </w:r>
            <w:r w:rsidR="00F13A2B" w:rsidRPr="001E61B6">
              <w:t>”</w:t>
            </w:r>
            <w:r w:rsidR="00F13A2B" w:rsidRPr="001E61B6">
              <w:rPr>
                <w:rFonts w:hint="eastAsia"/>
              </w:rPr>
              <w:t xml:space="preserve"> is also set to it</w:t>
            </w:r>
            <w:r w:rsidR="00F13A2B" w:rsidRPr="001E61B6">
              <w:t>s default value.</w:t>
            </w:r>
          </w:p>
        </w:tc>
      </w:tr>
      <w:tr w:rsidR="005600EE" w:rsidRPr="001E61B6" w14:paraId="6DAB27E8" w14:textId="77777777" w:rsidTr="005600EE">
        <w:trPr>
          <w:trHeight w:val="327"/>
        </w:trPr>
        <w:tc>
          <w:tcPr>
            <w:tcW w:w="4957" w:type="dxa"/>
          </w:tcPr>
          <w:p w14:paraId="657754BE" w14:textId="77777777" w:rsidR="005600EE" w:rsidRPr="001E61B6" w:rsidRDefault="005600EE" w:rsidP="005600EE">
            <w:pPr>
              <w:pStyle w:val="aa"/>
              <w:ind w:right="20"/>
              <w:rPr>
                <w:b/>
                <w:bCs/>
              </w:rPr>
            </w:pPr>
            <w:r w:rsidRPr="001E61B6">
              <w:rPr>
                <w:b/>
                <w:bCs/>
              </w:rPr>
              <w:t>req-attr-mask HEXAVALUE</w:t>
            </w:r>
          </w:p>
          <w:p w14:paraId="59459340" w14:textId="0F600C67" w:rsidR="005600EE" w:rsidRPr="001E61B6" w:rsidRDefault="005600EE" w:rsidP="005600EE">
            <w:pPr>
              <w:pStyle w:val="aa"/>
              <w:ind w:right="20"/>
              <w:rPr>
                <w:b/>
                <w:bCs/>
              </w:rPr>
            </w:pPr>
            <w:r w:rsidRPr="001E61B6">
              <w:rPr>
                <w:b/>
                <w:bCs/>
              </w:rPr>
              <w:t>no req-attr-mask</w:t>
            </w:r>
          </w:p>
        </w:tc>
        <w:tc>
          <w:tcPr>
            <w:tcW w:w="3365" w:type="dxa"/>
          </w:tcPr>
          <w:p w14:paraId="5D2EF649" w14:textId="1E921689" w:rsidR="005600EE" w:rsidRPr="001E61B6" w:rsidRDefault="005600EE" w:rsidP="005600EE">
            <w:pPr>
              <w:pStyle w:val="aa"/>
              <w:ind w:right="20"/>
            </w:pPr>
            <w:r w:rsidRPr="001E61B6">
              <w:t>Specifies the 32bit attribute-mask value of TLV24/25.31 for IP Serving-Group</w:t>
            </w:r>
          </w:p>
        </w:tc>
      </w:tr>
    </w:tbl>
    <w:p w14:paraId="5A04874A" w14:textId="77777777" w:rsidR="0014647D" w:rsidRPr="001E61B6" w:rsidRDefault="00F13A2B" w:rsidP="00E207E7">
      <w:pPr>
        <w:pStyle w:val="aa"/>
        <w:ind w:right="20"/>
      </w:pPr>
      <w:r w:rsidRPr="001E61B6">
        <w:rPr>
          <w:rFonts w:hint="eastAsia"/>
        </w:rPr>
        <w:tab/>
      </w:r>
      <w:r w:rsidRPr="001E61B6">
        <w:rPr>
          <w:rFonts w:hint="eastAsia"/>
        </w:rPr>
        <w:tab/>
        <w:t xml:space="preserve"> </w:t>
      </w:r>
    </w:p>
    <w:tbl>
      <w:tblPr>
        <w:tblStyle w:val="48"/>
        <w:tblW w:w="0" w:type="auto"/>
        <w:tblLook w:val="01E0" w:firstRow="1" w:lastRow="1" w:firstColumn="1" w:lastColumn="1" w:noHBand="0" w:noVBand="0"/>
      </w:tblPr>
      <w:tblGrid>
        <w:gridCol w:w="8435"/>
      </w:tblGrid>
      <w:tr w:rsidR="0014647D" w:rsidRPr="0032769C" w14:paraId="2C29FF14" w14:textId="77777777" w:rsidTr="00FD6E3D">
        <w:trPr>
          <w:trHeight w:val="841"/>
        </w:trPr>
        <w:tc>
          <w:tcPr>
            <w:tcW w:w="8435" w:type="dxa"/>
          </w:tcPr>
          <w:p w14:paraId="7AC710A0" w14:textId="77777777" w:rsidR="0014647D" w:rsidRPr="001E61B6" w:rsidRDefault="0014647D" w:rsidP="00E207E7">
            <w:pPr>
              <w:pStyle w:val="aa"/>
              <w:ind w:right="20"/>
              <w:rPr>
                <w:rFonts w:ascii="Courier New" w:hAnsi="Courier New" w:cs="Courier New"/>
              </w:rPr>
            </w:pPr>
          </w:p>
          <w:p w14:paraId="41D5B5CC" w14:textId="77777777" w:rsidR="0014647D" w:rsidRPr="001E61B6" w:rsidRDefault="0014647D" w:rsidP="00E207E7">
            <w:pPr>
              <w:pStyle w:val="aa"/>
              <w:ind w:right="20"/>
              <w:jc w:val="both"/>
              <w:rPr>
                <w:rFonts w:ascii="Courier New" w:hAnsi="Courier New" w:cs="Courier New"/>
              </w:rPr>
            </w:pPr>
            <w:r w:rsidRPr="001E61B6">
              <w:rPr>
                <w:rFonts w:ascii="Courier New" w:hAnsi="Courier New" w:cs="Courier New"/>
              </w:rPr>
              <w:t xml:space="preserve">Router# </w:t>
            </w:r>
            <w:r w:rsidRPr="001E61B6">
              <w:rPr>
                <w:rFonts w:ascii="Courier New" w:hAnsi="Courier New" w:cs="Courier New"/>
                <w:b/>
                <w:bCs/>
              </w:rPr>
              <w:t>configure terminal</w:t>
            </w:r>
          </w:p>
          <w:p w14:paraId="3EAC2DB3"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Router(config)#</w:t>
            </w:r>
            <w:r w:rsidRPr="001E61B6">
              <w:t xml:space="preserve"> </w:t>
            </w:r>
            <w:r w:rsidR="009D09C1" w:rsidRPr="001E61B6">
              <w:rPr>
                <w:rFonts w:ascii="Courier New" w:hAnsi="Courier New" w:cs="Courier New"/>
                <w:b/>
              </w:rPr>
              <w:t>cable service-class upstream class-index Upstream_RTP</w:t>
            </w:r>
          </w:p>
          <w:p w14:paraId="6E61F6A7" w14:textId="77777777" w:rsidR="0014647D" w:rsidRPr="001E61B6" w:rsidRDefault="0014647D" w:rsidP="00E207E7">
            <w:pPr>
              <w:pStyle w:val="aa"/>
              <w:ind w:right="20"/>
              <w:jc w:val="both"/>
              <w:rPr>
                <w:rFonts w:ascii="Courier New" w:hAnsi="Courier New" w:cs="Courier New"/>
                <w:b/>
              </w:rPr>
            </w:pPr>
            <w:r w:rsidRPr="001E61B6">
              <w:rPr>
                <w:rFonts w:ascii="Courier New" w:hAnsi="Courier New" w:cs="Courier New"/>
              </w:rPr>
              <w:t>Router(</w:t>
            </w:r>
            <w:r w:rsidR="009D09C1" w:rsidRPr="001E61B6">
              <w:rPr>
                <w:rFonts w:ascii="Courier New" w:hAnsi="Courier New" w:cs="Courier New"/>
              </w:rPr>
              <w:t>config-cable-service-upstream,Upstream_RTP</w:t>
            </w:r>
            <w:r w:rsidRPr="001E61B6">
              <w:rPr>
                <w:rFonts w:ascii="Courier New" w:hAnsi="Courier New" w:cs="Courier New"/>
              </w:rPr>
              <w:t>)#</w:t>
            </w:r>
            <w:r w:rsidRPr="001E61B6">
              <w:t xml:space="preserve"> </w:t>
            </w:r>
            <w:r w:rsidR="009D09C1" w:rsidRPr="001E61B6">
              <w:rPr>
                <w:rFonts w:ascii="Courier New" w:hAnsi="Courier New" w:cs="Courier New"/>
                <w:b/>
              </w:rPr>
              <w:t>max-burst 16000</w:t>
            </w:r>
          </w:p>
          <w:p w14:paraId="3F40619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b/>
              </w:rPr>
              <w:t>max-rate 1000000</w:t>
            </w:r>
          </w:p>
          <w:p w14:paraId="23EC1673"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sched-type rtp</w:t>
            </w:r>
          </w:p>
          <w:p w14:paraId="33260FA5"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007B7BE5" w:rsidRPr="001E61B6">
              <w:rPr>
                <w:rFonts w:ascii="Courier New" w:hAnsi="Courier New" w:cs="Courier New"/>
                <w:b/>
              </w:rPr>
              <w:t>poll-interval 5000</w:t>
            </w:r>
          </w:p>
          <w:p w14:paraId="56330CEC" w14:textId="77777777" w:rsidR="009D09C1" w:rsidRPr="001E61B6" w:rsidRDefault="009D09C1" w:rsidP="00E207E7">
            <w:pPr>
              <w:pStyle w:val="aa"/>
              <w:ind w:right="20"/>
              <w:jc w:val="both"/>
              <w:rPr>
                <w:rFonts w:ascii="Courier New" w:hAnsi="Courier New" w:cs="Courier New"/>
                <w:b/>
              </w:rPr>
            </w:pPr>
            <w:r w:rsidRPr="001E61B6">
              <w:rPr>
                <w:rFonts w:ascii="Courier New" w:hAnsi="Courier New" w:cs="Courier New"/>
              </w:rPr>
              <w:t>Router(config-cable-service-upstream,Upstream_RTP)#</w:t>
            </w:r>
            <w:r w:rsidRPr="001E61B6">
              <w:t xml:space="preserve"> </w:t>
            </w:r>
            <w:r w:rsidRPr="001E61B6">
              <w:rPr>
                <w:rFonts w:ascii="Courier New" w:hAnsi="Courier New" w:cs="Courier New" w:hint="eastAsia"/>
                <w:b/>
              </w:rPr>
              <w:t>end</w:t>
            </w:r>
          </w:p>
          <w:p w14:paraId="7F83ADB8" w14:textId="77777777" w:rsidR="0014647D" w:rsidRPr="001E61B6" w:rsidRDefault="0014647D" w:rsidP="00E207E7">
            <w:pPr>
              <w:pStyle w:val="aa"/>
              <w:ind w:right="20"/>
              <w:rPr>
                <w:rFonts w:ascii="Courier New" w:hAnsi="Courier New" w:cs="Courier New"/>
              </w:rPr>
            </w:pPr>
            <w:r w:rsidRPr="001E61B6">
              <w:rPr>
                <w:rFonts w:ascii="Courier New" w:hAnsi="Courier New" w:cs="Courier New"/>
              </w:rPr>
              <w:t>Router#</w:t>
            </w:r>
          </w:p>
          <w:p w14:paraId="79AC72F0"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Router#</w:t>
            </w:r>
            <w:r w:rsidRPr="001E61B6">
              <w:t xml:space="preserve"> </w:t>
            </w:r>
            <w:r w:rsidRPr="001E61B6">
              <w:rPr>
                <w:rFonts w:ascii="Courier New" w:hAnsi="Courier New" w:cs="Courier New"/>
                <w:b/>
              </w:rPr>
              <w:t>show cable service-class</w:t>
            </w:r>
          </w:p>
          <w:p w14:paraId="67C24E35"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Index  Name             Dir    Sched   Prio  MaxSusRate   MaxBurst     MinRsvRate</w:t>
            </w:r>
          </w:p>
          <w:p w14:paraId="243F2C2F" w14:textId="77777777" w:rsidR="007B7BE5" w:rsidRPr="001E61B6" w:rsidRDefault="007B7BE5" w:rsidP="00E207E7">
            <w:pPr>
              <w:pStyle w:val="aa"/>
              <w:ind w:right="20"/>
              <w:rPr>
                <w:rFonts w:ascii="Courier New" w:hAnsi="Courier New" w:cs="Courier New"/>
              </w:rPr>
            </w:pPr>
            <w:r w:rsidRPr="001E61B6">
              <w:rPr>
                <w:rFonts w:ascii="Courier New" w:hAnsi="Courier New" w:cs="Courier New"/>
              </w:rPr>
              <w:t xml:space="preserve">1      Upstream_RTP     US     BE      0     0      </w:t>
            </w:r>
            <w:r w:rsidRPr="001E61B6">
              <w:rPr>
                <w:rFonts w:ascii="Courier New" w:hAnsi="Courier New" w:cs="Courier New" w:hint="eastAsia"/>
              </w:rPr>
              <w:t xml:space="preserve">  </w:t>
            </w:r>
            <w:r w:rsidRPr="001E61B6">
              <w:rPr>
                <w:rFonts w:ascii="Courier New" w:hAnsi="Courier New" w:cs="Courier New"/>
              </w:rPr>
              <w:t xml:space="preserve">      3200     </w:t>
            </w:r>
            <w:r w:rsidRPr="001E61B6">
              <w:rPr>
                <w:rFonts w:ascii="Courier New" w:hAnsi="Courier New" w:cs="Courier New" w:hint="eastAsia"/>
              </w:rPr>
              <w:t xml:space="preserve"> </w:t>
            </w:r>
            <w:r w:rsidRPr="001E61B6">
              <w:rPr>
                <w:rFonts w:ascii="Courier New" w:hAnsi="Courier New" w:cs="Courier New"/>
              </w:rPr>
              <w:t xml:space="preserve">    0</w:t>
            </w:r>
          </w:p>
          <w:p w14:paraId="268ED441" w14:textId="77777777" w:rsidR="007B7BE5" w:rsidRPr="009D09C1" w:rsidRDefault="007B7BE5" w:rsidP="00E207E7">
            <w:pPr>
              <w:pStyle w:val="aa"/>
              <w:ind w:right="20"/>
              <w:rPr>
                <w:rFonts w:ascii="Courier New" w:hAnsi="Courier New" w:cs="Courier New"/>
              </w:rPr>
            </w:pPr>
            <w:r w:rsidRPr="001E61B6">
              <w:rPr>
                <w:rFonts w:ascii="Courier New" w:hAnsi="Courier New" w:cs="Courier New"/>
              </w:rPr>
              <w:t>Router#</w:t>
            </w:r>
          </w:p>
          <w:p w14:paraId="50717889" w14:textId="77777777" w:rsidR="0014647D" w:rsidRPr="007B7BE5" w:rsidRDefault="0014647D" w:rsidP="00E207E7">
            <w:pPr>
              <w:pStyle w:val="aa"/>
              <w:ind w:right="20"/>
              <w:rPr>
                <w:rFonts w:ascii="Courier New" w:hAnsi="Courier New" w:cs="Courier New"/>
              </w:rPr>
            </w:pPr>
          </w:p>
        </w:tc>
      </w:tr>
    </w:tbl>
    <w:p w14:paraId="622B7DE7" w14:textId="77777777" w:rsidR="0014647D" w:rsidRPr="007B7BE5" w:rsidRDefault="0014647D" w:rsidP="00E207E7">
      <w:pPr>
        <w:pStyle w:val="a3"/>
        <w:ind w:left="0" w:right="20"/>
      </w:pPr>
    </w:p>
    <w:tbl>
      <w:tblPr>
        <w:tblStyle w:val="48"/>
        <w:tblW w:w="0" w:type="auto"/>
        <w:tblLook w:val="01E0" w:firstRow="1" w:lastRow="1" w:firstColumn="1" w:lastColumn="1" w:noHBand="0" w:noVBand="0"/>
      </w:tblPr>
      <w:tblGrid>
        <w:gridCol w:w="8435"/>
      </w:tblGrid>
      <w:tr w:rsidR="007B7BE5" w:rsidRPr="0032769C" w14:paraId="1B86A9A4" w14:textId="77777777" w:rsidTr="00FD6E3D">
        <w:trPr>
          <w:trHeight w:val="841"/>
        </w:trPr>
        <w:tc>
          <w:tcPr>
            <w:tcW w:w="8435" w:type="dxa"/>
          </w:tcPr>
          <w:p w14:paraId="3989E661" w14:textId="77777777" w:rsidR="007B7BE5" w:rsidRPr="0032769C" w:rsidRDefault="007B7BE5" w:rsidP="00E207E7">
            <w:pPr>
              <w:pStyle w:val="aa"/>
              <w:ind w:right="20"/>
              <w:rPr>
                <w:rFonts w:ascii="Courier New" w:hAnsi="Courier New" w:cs="Courier New"/>
              </w:rPr>
            </w:pPr>
          </w:p>
          <w:p w14:paraId="7A57DA72" w14:textId="77777777" w:rsidR="007B7BE5" w:rsidRDefault="007B7BE5" w:rsidP="00E207E7">
            <w:pPr>
              <w:pStyle w:val="aa"/>
              <w:ind w:right="20"/>
              <w:jc w:val="both"/>
              <w:rPr>
                <w:rFonts w:ascii="Courier New" w:hAnsi="Courier New" w:cs="Courier New"/>
              </w:rPr>
            </w:pPr>
            <w:r w:rsidRPr="009D09C1">
              <w:rPr>
                <w:rFonts w:ascii="Courier New" w:hAnsi="Courier New" w:cs="Courier New"/>
              </w:rPr>
              <w:t xml:space="preserve">Router# </w:t>
            </w:r>
            <w:r w:rsidRPr="007B7BE5">
              <w:rPr>
                <w:rFonts w:ascii="Courier New" w:hAnsi="Courier New" w:cs="Courier New"/>
                <w:b/>
              </w:rPr>
              <w:t>show cable modem</w:t>
            </w:r>
          </w:p>
          <w:p w14:paraId="176444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MAC Address    IP Address      I/F         MAC       Prim RxPwr Timing Num  BPI </w:t>
            </w:r>
          </w:p>
          <w:p w14:paraId="7CB7AE9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Sid  (db)  Offset CPEs Enb </w:t>
            </w:r>
          </w:p>
          <w:p w14:paraId="2DB1F3C2" w14:textId="77777777" w:rsidR="007B7BE5" w:rsidRDefault="007B7BE5" w:rsidP="00E207E7">
            <w:pPr>
              <w:pStyle w:val="aa"/>
              <w:ind w:right="20"/>
              <w:jc w:val="both"/>
              <w:rPr>
                <w:rFonts w:ascii="Courier New" w:hAnsi="Courier New" w:cs="Courier New"/>
              </w:rPr>
            </w:pPr>
            <w:r w:rsidRPr="007B7BE5">
              <w:rPr>
                <w:rFonts w:ascii="Courier New" w:hAnsi="Courier New" w:cs="Courier New"/>
              </w:rPr>
              <w:t>0007.70e8.f48c 10.50.101.186   C2/1        online    1      0.0     62    0  N</w:t>
            </w:r>
          </w:p>
          <w:p w14:paraId="1EE11ABE" w14:textId="77777777" w:rsidR="007B7BE5" w:rsidRPr="009D09C1" w:rsidRDefault="007B7BE5" w:rsidP="00E207E7">
            <w:pPr>
              <w:pStyle w:val="aa"/>
              <w:ind w:right="20"/>
              <w:jc w:val="both"/>
              <w:rPr>
                <w:rFonts w:ascii="Courier New" w:hAnsi="Courier New" w:cs="Courier New"/>
              </w:rPr>
            </w:pPr>
          </w:p>
          <w:p w14:paraId="3CCBA684" w14:textId="77777777" w:rsidR="007B7BE5" w:rsidRDefault="007B7BE5" w:rsidP="00E207E7">
            <w:pPr>
              <w:pStyle w:val="aa"/>
              <w:ind w:right="20"/>
              <w:rPr>
                <w:rFonts w:ascii="Courier New" w:hAnsi="Courier New" w:cs="Courier New"/>
              </w:rPr>
            </w:pPr>
            <w:r w:rsidRPr="009D09C1">
              <w:rPr>
                <w:rFonts w:ascii="Courier New" w:hAnsi="Courier New" w:cs="Courier New"/>
              </w:rPr>
              <w:t>Router#</w:t>
            </w:r>
          </w:p>
          <w:p w14:paraId="6BBFF855"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w:t>
            </w:r>
          </w:p>
          <w:p w14:paraId="3EA6C1A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Dir Curr  Sid Sched  Prio MaxSusRate MaxBrst MinRsvRate Throughput </w:t>
            </w:r>
          </w:p>
          <w:p w14:paraId="1E60D9C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w:t>
            </w:r>
            <w:r>
              <w:rPr>
                <w:rFonts w:ascii="Courier New" w:hAnsi="Courier New" w:cs="Courier New" w:hint="eastAsia"/>
              </w:rPr>
              <w:t xml:space="preserve"> </w:t>
            </w:r>
            <w:r w:rsidRPr="007B7BE5">
              <w:rPr>
                <w:rFonts w:ascii="Courier New" w:hAnsi="Courier New" w:cs="Courier New"/>
              </w:rPr>
              <w:t xml:space="preserve">   Type                                                 </w:t>
            </w:r>
          </w:p>
          <w:p w14:paraId="049039A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US </w:t>
            </w:r>
            <w:r>
              <w:rPr>
                <w:rFonts w:ascii="Courier New" w:hAnsi="Courier New" w:cs="Courier New" w:hint="eastAsia"/>
              </w:rPr>
              <w:t xml:space="preserve"> </w:t>
            </w:r>
            <w:r w:rsidRPr="007B7BE5">
              <w:rPr>
                <w:rFonts w:ascii="Courier New" w:hAnsi="Courier New" w:cs="Courier New"/>
              </w:rPr>
              <w:t xml:space="preserve"> act   1   </w:t>
            </w:r>
            <w:r>
              <w:rPr>
                <w:rFonts w:ascii="Courier New" w:hAnsi="Courier New" w:cs="Courier New" w:hint="eastAsia"/>
              </w:rPr>
              <w:t xml:space="preserve"> </w:t>
            </w:r>
            <w:r w:rsidRPr="007B7BE5">
              <w:rPr>
                <w:rFonts w:ascii="Courier New" w:hAnsi="Courier New" w:cs="Courier New"/>
              </w:rPr>
              <w:t xml:space="preserve">BE     7             0  </w:t>
            </w:r>
            <w:r>
              <w:rPr>
                <w:rFonts w:ascii="Courier New" w:hAnsi="Courier New" w:cs="Courier New" w:hint="eastAsia"/>
              </w:rPr>
              <w:t xml:space="preserve">   </w:t>
            </w:r>
            <w:r w:rsidRPr="007B7BE5">
              <w:rPr>
                <w:rFonts w:ascii="Courier New" w:hAnsi="Courier New" w:cs="Courier New"/>
              </w:rPr>
              <w:t xml:space="preserve"> 12800          0     </w:t>
            </w:r>
            <w:r>
              <w:rPr>
                <w:rFonts w:ascii="Courier New" w:hAnsi="Courier New" w:cs="Courier New" w:hint="eastAsia"/>
              </w:rPr>
              <w:t xml:space="preserve">   </w:t>
            </w:r>
            <w:r w:rsidRPr="007B7BE5">
              <w:rPr>
                <w:rFonts w:ascii="Courier New" w:hAnsi="Courier New" w:cs="Courier New"/>
              </w:rPr>
              <w:t xml:space="preserve">   374 </w:t>
            </w:r>
          </w:p>
          <w:p w14:paraId="2C01A87F"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DS  </w:t>
            </w:r>
            <w:r>
              <w:rPr>
                <w:rFonts w:ascii="Courier New" w:hAnsi="Courier New" w:cs="Courier New" w:hint="eastAsia"/>
              </w:rPr>
              <w:t xml:space="preserve"> </w:t>
            </w:r>
            <w:r w:rsidRPr="007B7BE5">
              <w:rPr>
                <w:rFonts w:ascii="Courier New" w:hAnsi="Courier New" w:cs="Courier New"/>
              </w:rPr>
              <w:t xml:space="preserve">act   N/A UNDEF  7             0   </w:t>
            </w:r>
            <w:r>
              <w:rPr>
                <w:rFonts w:ascii="Courier New" w:hAnsi="Courier New" w:cs="Courier New" w:hint="eastAsia"/>
              </w:rPr>
              <w:t xml:space="preserve">   </w:t>
            </w:r>
            <w:r w:rsidRPr="007B7BE5">
              <w:rPr>
                <w:rFonts w:ascii="Courier New" w:hAnsi="Courier New" w:cs="Courier New"/>
              </w:rPr>
              <w:t xml:space="preserve">12800          0  </w:t>
            </w:r>
            <w:r>
              <w:rPr>
                <w:rFonts w:ascii="Courier New" w:hAnsi="Courier New" w:cs="Courier New" w:hint="eastAsia"/>
              </w:rPr>
              <w:t xml:space="preserve">   </w:t>
            </w:r>
            <w:r w:rsidRPr="007B7BE5">
              <w:rPr>
                <w:rFonts w:ascii="Courier New" w:hAnsi="Courier New" w:cs="Courier New"/>
              </w:rPr>
              <w:t xml:space="preserve">    15613</w:t>
            </w:r>
          </w:p>
          <w:p w14:paraId="56A9D345" w14:textId="77777777" w:rsidR="007B7BE5" w:rsidRDefault="007B7BE5" w:rsidP="00E207E7">
            <w:pPr>
              <w:pStyle w:val="aa"/>
              <w:ind w:right="20"/>
              <w:rPr>
                <w:rFonts w:ascii="Courier New" w:hAnsi="Courier New" w:cs="Courier New"/>
              </w:rPr>
            </w:pPr>
          </w:p>
          <w:p w14:paraId="4C1AF4AD"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1297F4B"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 verbose</w:t>
            </w:r>
          </w:p>
          <w:p w14:paraId="7005300B" w14:textId="77777777" w:rsidR="007B7BE5" w:rsidRDefault="007B7BE5" w:rsidP="00E207E7">
            <w:pPr>
              <w:pStyle w:val="aa"/>
              <w:ind w:right="20"/>
              <w:rPr>
                <w:rFonts w:ascii="Courier New" w:hAnsi="Courier New" w:cs="Courier New"/>
              </w:rPr>
            </w:pPr>
          </w:p>
          <w:p w14:paraId="121100F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1</w:t>
            </w:r>
          </w:p>
          <w:p w14:paraId="315FF8CD"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49D892DC"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1</w:t>
            </w:r>
          </w:p>
          <w:p w14:paraId="1486D93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1447DDE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lastRenderedPageBreak/>
              <w:t>Maximum Sustained rate              : 0 bits/sec</w:t>
            </w:r>
          </w:p>
          <w:p w14:paraId="2418FF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E16378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655C935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2B8DB9C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771D48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3982D3E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6B084D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Best Effort</w:t>
            </w:r>
          </w:p>
          <w:p w14:paraId="3886F9F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2D30618E"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341B62D9"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Throughput                  : 373 bits/sec, 5 packets/sec</w:t>
            </w:r>
          </w:p>
          <w:p w14:paraId="19ABE5A4" w14:textId="77777777" w:rsidR="007B7BE5" w:rsidRPr="007B7BE5" w:rsidRDefault="007B7BE5" w:rsidP="00E207E7">
            <w:pPr>
              <w:pStyle w:val="aa"/>
              <w:ind w:right="20"/>
              <w:rPr>
                <w:rFonts w:ascii="Courier New" w:hAnsi="Courier New" w:cs="Courier New"/>
              </w:rPr>
            </w:pPr>
          </w:p>
          <w:p w14:paraId="7295910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Sfid                                : 2</w:t>
            </w:r>
          </w:p>
          <w:p w14:paraId="6EE8B7B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14:paraId="70DBE38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Sid                                 : N/A</w:t>
            </w:r>
          </w:p>
          <w:p w14:paraId="3EB4B75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14:paraId="35EA63D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14:paraId="7C0503C5"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14:paraId="676EA68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14:paraId="1AF6B28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14:paraId="052ABA36"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14:paraId="533657B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14:paraId="66CF3CB3"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14:paraId="37589497"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Undefined</w:t>
            </w:r>
          </w:p>
          <w:p w14:paraId="5C493E78"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14:paraId="00EE64BA"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14:paraId="549AF2F5" w14:textId="77777777" w:rsidR="007B7BE5" w:rsidRDefault="007B7BE5" w:rsidP="00E207E7">
            <w:pPr>
              <w:pStyle w:val="aa"/>
              <w:ind w:right="20"/>
              <w:rPr>
                <w:rFonts w:ascii="Courier New" w:hAnsi="Courier New" w:cs="Courier New"/>
              </w:rPr>
            </w:pPr>
            <w:r w:rsidRPr="007B7BE5">
              <w:rPr>
                <w:rFonts w:ascii="Courier New" w:hAnsi="Courier New" w:cs="Courier New"/>
              </w:rPr>
              <w:t>Current Throughput                  : 15594 bits/sec, 10 packets/sec</w:t>
            </w:r>
          </w:p>
          <w:p w14:paraId="57679478" w14:textId="77777777" w:rsidR="007B7BE5" w:rsidRDefault="007B7BE5" w:rsidP="00E207E7">
            <w:pPr>
              <w:pStyle w:val="aa"/>
              <w:ind w:right="20"/>
              <w:rPr>
                <w:rFonts w:ascii="Courier New" w:hAnsi="Courier New" w:cs="Courier New"/>
              </w:rPr>
            </w:pPr>
          </w:p>
          <w:p w14:paraId="3BB7A16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0EB6BB4A"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interface cable 2/1 service-flow</w:t>
            </w:r>
          </w:p>
          <w:p w14:paraId="133BD071"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Sid  Mac Address    QoS   Param Index Type   Dir Curr  Active   BG / CH  </w:t>
            </w:r>
          </w:p>
          <w:p w14:paraId="78B82842"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Prov  Adm </w:t>
            </w:r>
            <w:r>
              <w:rPr>
                <w:rFonts w:ascii="Courier New" w:hAnsi="Courier New" w:cs="Courier New" w:hint="eastAsia"/>
              </w:rPr>
              <w:t xml:space="preserve"> </w:t>
            </w:r>
            <w:r w:rsidRPr="007B7BE5">
              <w:rPr>
                <w:rFonts w:ascii="Courier New" w:hAnsi="Courier New" w:cs="Courier New"/>
              </w:rPr>
              <w:t xml:space="preserve">  Act           </w:t>
            </w:r>
            <w:r>
              <w:rPr>
                <w:rFonts w:ascii="Courier New" w:hAnsi="Courier New" w:cs="Courier New" w:hint="eastAsia"/>
              </w:rPr>
              <w:t xml:space="preserve">  </w:t>
            </w:r>
            <w:r w:rsidRPr="007B7BE5">
              <w:rPr>
                <w:rFonts w:ascii="Courier New" w:hAnsi="Courier New" w:cs="Courier New"/>
              </w:rPr>
              <w:t xml:space="preserve">   State Time              </w:t>
            </w:r>
          </w:p>
          <w:p w14:paraId="4BED686F" w14:textId="77777777"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1    0007.70e8.f48c 0     0     0     prim  </w:t>
            </w:r>
            <w:r>
              <w:rPr>
                <w:rFonts w:ascii="Courier New" w:hAnsi="Courier New" w:cs="Courier New" w:hint="eastAsia"/>
              </w:rPr>
              <w:t xml:space="preserve">  </w:t>
            </w:r>
            <w:r w:rsidRPr="007B7BE5">
              <w:rPr>
                <w:rFonts w:ascii="Courier New" w:hAnsi="Courier New" w:cs="Courier New"/>
              </w:rPr>
              <w:t xml:space="preserve"> US  act   0h43m   </w:t>
            </w:r>
            <w:r>
              <w:rPr>
                <w:rFonts w:ascii="Courier New" w:hAnsi="Courier New" w:cs="Courier New" w:hint="eastAsia"/>
              </w:rPr>
              <w:t xml:space="preserve">  </w:t>
            </w:r>
            <w:r w:rsidRPr="007B7BE5">
              <w:rPr>
                <w:rFonts w:ascii="Courier New" w:hAnsi="Courier New" w:cs="Courier New"/>
              </w:rPr>
              <w:t xml:space="preserve"> N/A      </w:t>
            </w:r>
          </w:p>
          <w:p w14:paraId="6DCC38EC" w14:textId="77777777" w:rsidR="007B7BE5" w:rsidRDefault="007B7BE5" w:rsidP="00E207E7">
            <w:pPr>
              <w:pStyle w:val="aa"/>
              <w:ind w:right="20"/>
              <w:rPr>
                <w:rFonts w:ascii="Courier New" w:hAnsi="Courier New" w:cs="Courier New"/>
              </w:rPr>
            </w:pPr>
            <w:r w:rsidRPr="007B7BE5">
              <w:rPr>
                <w:rFonts w:ascii="Courier New" w:hAnsi="Courier New" w:cs="Courier New"/>
              </w:rPr>
              <w:t xml:space="preserve">2     N/A  0007.70e8.f48c 0     0     0     prim  </w:t>
            </w:r>
            <w:r>
              <w:rPr>
                <w:rFonts w:ascii="Courier New" w:hAnsi="Courier New" w:cs="Courier New" w:hint="eastAsia"/>
              </w:rPr>
              <w:t xml:space="preserve">  </w:t>
            </w:r>
            <w:r w:rsidRPr="007B7BE5">
              <w:rPr>
                <w:rFonts w:ascii="Courier New" w:hAnsi="Courier New" w:cs="Courier New"/>
              </w:rPr>
              <w:t xml:space="preserve"> DS  act   0h43m   </w:t>
            </w:r>
            <w:r>
              <w:rPr>
                <w:rFonts w:ascii="Courier New" w:hAnsi="Courier New" w:cs="Courier New" w:hint="eastAsia"/>
              </w:rPr>
              <w:t xml:space="preserve">  </w:t>
            </w:r>
            <w:r w:rsidRPr="007B7BE5">
              <w:rPr>
                <w:rFonts w:ascii="Courier New" w:hAnsi="Courier New" w:cs="Courier New"/>
              </w:rPr>
              <w:t xml:space="preserve"> N/A</w:t>
            </w:r>
          </w:p>
          <w:p w14:paraId="4EB0A454" w14:textId="77777777" w:rsidR="007B7BE5" w:rsidRDefault="007B7BE5" w:rsidP="00E207E7">
            <w:pPr>
              <w:pStyle w:val="aa"/>
              <w:ind w:right="20"/>
              <w:rPr>
                <w:rFonts w:ascii="Courier New" w:hAnsi="Courier New" w:cs="Courier New"/>
              </w:rPr>
            </w:pPr>
          </w:p>
          <w:p w14:paraId="699D0840" w14:textId="77777777"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14:paraId="48526201" w14:textId="77777777" w:rsidR="007B7BE5" w:rsidRPr="007B7BE5" w:rsidRDefault="007B7BE5" w:rsidP="00E207E7">
            <w:pPr>
              <w:pStyle w:val="aa"/>
              <w:ind w:right="20"/>
              <w:rPr>
                <w:rFonts w:ascii="Courier New" w:hAnsi="Courier New" w:cs="Courier New"/>
              </w:rPr>
            </w:pPr>
          </w:p>
        </w:tc>
      </w:tr>
    </w:tbl>
    <w:p w14:paraId="1FD1392E" w14:textId="77777777" w:rsidR="0014647D" w:rsidRDefault="0014647D" w:rsidP="0021019A">
      <w:pPr>
        <w:pStyle w:val="a3"/>
        <w:ind w:right="20"/>
      </w:pPr>
    </w:p>
    <w:p w14:paraId="172908E0" w14:textId="0CA35F7F" w:rsidR="00ED2774" w:rsidRPr="00586661" w:rsidRDefault="001E61B6" w:rsidP="00ED2774">
      <w:pPr>
        <w:pStyle w:val="3"/>
        <w:ind w:left="0" w:right="20"/>
      </w:pPr>
      <w:bookmarkStart w:id="4704" w:name="_Toc444695385"/>
      <w:r w:rsidRPr="00586661">
        <w:t xml:space="preserve">Statistics per </w:t>
      </w:r>
      <w:r w:rsidR="00ED2774" w:rsidRPr="00586661">
        <w:t>Service Flow</w:t>
      </w:r>
      <w:bookmarkEnd w:id="4704"/>
    </w:p>
    <w:p w14:paraId="78A19C60" w14:textId="38BEA54D" w:rsidR="00ED2774" w:rsidRPr="00586661" w:rsidRDefault="001E61B6" w:rsidP="001E61B6">
      <w:pPr>
        <w:pStyle w:val="a3"/>
        <w:ind w:left="0" w:right="20"/>
      </w:pPr>
      <w:r w:rsidRPr="00586661">
        <w:t>The following real-time statistics are available for the service-flows being provisioned as the CM becomes ONLINE.</w:t>
      </w:r>
      <w:r w:rsidR="00ED2774" w:rsidRPr="00586661">
        <w:t xml:space="preserve"> </w:t>
      </w:r>
    </w:p>
    <w:tbl>
      <w:tblPr>
        <w:tblStyle w:val="CLIWide"/>
        <w:tblW w:w="0" w:type="auto"/>
        <w:tblLayout w:type="fixed"/>
        <w:tblLook w:val="01E0" w:firstRow="1" w:lastRow="1" w:firstColumn="1" w:lastColumn="1" w:noHBand="0" w:noVBand="0"/>
      </w:tblPr>
      <w:tblGrid>
        <w:gridCol w:w="3964"/>
        <w:gridCol w:w="4358"/>
      </w:tblGrid>
      <w:tr w:rsidR="00ED2774" w:rsidRPr="00586661"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586661" w:rsidRDefault="00ED2774" w:rsidP="005018A2">
            <w:pPr>
              <w:pStyle w:val="aa"/>
              <w:ind w:right="20"/>
              <w:rPr>
                <w:bCs/>
                <w:sz w:val="18"/>
              </w:rPr>
            </w:pPr>
            <w:r w:rsidRPr="00586661">
              <w:rPr>
                <w:bCs/>
              </w:rPr>
              <w:t>Command</w:t>
            </w:r>
          </w:p>
        </w:tc>
        <w:tc>
          <w:tcPr>
            <w:tcW w:w="4358" w:type="dxa"/>
          </w:tcPr>
          <w:p w14:paraId="078EE746" w14:textId="77777777" w:rsidR="00ED2774" w:rsidRPr="00586661" w:rsidRDefault="00ED2774" w:rsidP="005018A2">
            <w:pPr>
              <w:pStyle w:val="aa"/>
              <w:ind w:right="20"/>
              <w:rPr>
                <w:bCs/>
                <w:sz w:val="18"/>
              </w:rPr>
            </w:pPr>
            <w:r w:rsidRPr="00586661">
              <w:rPr>
                <w:bCs/>
              </w:rPr>
              <w:t>Description</w:t>
            </w:r>
          </w:p>
        </w:tc>
      </w:tr>
      <w:tr w:rsidR="00ED2774" w:rsidRPr="00586661" w14:paraId="6A05536D" w14:textId="77777777" w:rsidTr="005018A2">
        <w:trPr>
          <w:trHeight w:val="327"/>
        </w:trPr>
        <w:tc>
          <w:tcPr>
            <w:tcW w:w="3964" w:type="dxa"/>
          </w:tcPr>
          <w:p w14:paraId="2EADCB9B" w14:textId="38A1FFB7" w:rsidR="00ED2774" w:rsidRPr="00586661" w:rsidRDefault="00ED2774" w:rsidP="005018A2">
            <w:pPr>
              <w:pStyle w:val="aa"/>
              <w:ind w:right="20"/>
              <w:rPr>
                <w:b/>
                <w:bCs/>
              </w:rPr>
            </w:pPr>
            <w:r w:rsidRPr="00586661">
              <w:rPr>
                <w:b/>
                <w:bCs/>
              </w:rPr>
              <w:t>dpoe service-flow counter (enable|</w:t>
            </w:r>
            <w:r w:rsidRPr="00586661">
              <w:t xml:space="preserve"> </w:t>
            </w:r>
            <w:r w:rsidRPr="00586661">
              <w:rPr>
                <w:b/>
                <w:bCs/>
              </w:rPr>
              <w:t>disable)</w:t>
            </w:r>
          </w:p>
        </w:tc>
        <w:tc>
          <w:tcPr>
            <w:tcW w:w="4358" w:type="dxa"/>
          </w:tcPr>
          <w:p w14:paraId="5C68D099" w14:textId="17EAD8FB" w:rsidR="00ED2774" w:rsidRPr="00586661" w:rsidRDefault="00ED2774" w:rsidP="005018A2">
            <w:pPr>
              <w:pStyle w:val="aa"/>
              <w:ind w:right="20"/>
            </w:pPr>
            <w:r w:rsidRPr="00586661">
              <w:t>Enables the service-flow counter</w:t>
            </w:r>
          </w:p>
          <w:p w14:paraId="3C176EE0" w14:textId="476F3010" w:rsidR="00ED2774" w:rsidRPr="00586661" w:rsidRDefault="00ED2774" w:rsidP="005018A2">
            <w:pPr>
              <w:pStyle w:val="aa"/>
              <w:ind w:right="20"/>
            </w:pPr>
            <w:r w:rsidRPr="00586661">
              <w:t>(Default: Enabled)</w:t>
            </w:r>
          </w:p>
        </w:tc>
      </w:tr>
      <w:tr w:rsidR="00ED2774" w:rsidRPr="00586661" w14:paraId="03A09B56" w14:textId="77777777" w:rsidTr="005018A2">
        <w:trPr>
          <w:trHeight w:val="327"/>
        </w:trPr>
        <w:tc>
          <w:tcPr>
            <w:tcW w:w="3964" w:type="dxa"/>
          </w:tcPr>
          <w:p w14:paraId="45E1A410" w14:textId="6BB1F4E9" w:rsidR="00ED2774" w:rsidRPr="00586661" w:rsidRDefault="00ED2774" w:rsidP="005018A2">
            <w:pPr>
              <w:pStyle w:val="aa"/>
              <w:ind w:right="20"/>
              <w:rPr>
                <w:b/>
                <w:bCs/>
              </w:rPr>
            </w:pPr>
            <w:r w:rsidRPr="00586661">
              <w:rPr>
                <w:b/>
                <w:bCs/>
              </w:rPr>
              <w:t>dpoe service-flow counter interval &lt;60-600&gt;</w:t>
            </w:r>
          </w:p>
        </w:tc>
        <w:tc>
          <w:tcPr>
            <w:tcW w:w="4358" w:type="dxa"/>
          </w:tcPr>
          <w:p w14:paraId="63F4AEC5" w14:textId="77777777" w:rsidR="00ED2774" w:rsidRPr="00586661" w:rsidRDefault="00ED2774" w:rsidP="005018A2">
            <w:pPr>
              <w:pStyle w:val="aa"/>
              <w:ind w:right="20"/>
            </w:pPr>
            <w:r w:rsidRPr="00586661">
              <w:t>Specifies the retrieving interval of service-flow counter</w:t>
            </w:r>
          </w:p>
          <w:p w14:paraId="7C5FD5F9" w14:textId="363E9C2B" w:rsidR="00ED2774" w:rsidRPr="00586661" w:rsidRDefault="00ED2774" w:rsidP="005018A2">
            <w:pPr>
              <w:pStyle w:val="aa"/>
              <w:ind w:right="20"/>
            </w:pPr>
            <w:r w:rsidRPr="00586661">
              <w:t>(Default: 300s)</w:t>
            </w:r>
          </w:p>
        </w:tc>
      </w:tr>
    </w:tbl>
    <w:p w14:paraId="695E6472" w14:textId="3CE19C86" w:rsidR="00ED2774" w:rsidRPr="00586661" w:rsidRDefault="00ED2774" w:rsidP="00ED2774">
      <w:pPr>
        <w:pStyle w:val="aa"/>
        <w:ind w:right="20"/>
      </w:pPr>
      <w:r w:rsidRPr="00586661">
        <w:tab/>
      </w:r>
      <w:r w:rsidRPr="00586661">
        <w:tab/>
        <w:t xml:space="preserve"> </w:t>
      </w:r>
    </w:p>
    <w:tbl>
      <w:tblPr>
        <w:tblStyle w:val="48"/>
        <w:tblW w:w="0" w:type="auto"/>
        <w:tblLook w:val="01E0" w:firstRow="1" w:lastRow="1" w:firstColumn="1" w:lastColumn="1" w:noHBand="0" w:noVBand="0"/>
      </w:tblPr>
      <w:tblGrid>
        <w:gridCol w:w="8435"/>
      </w:tblGrid>
      <w:tr w:rsidR="00ED2774" w:rsidRPr="0032769C" w14:paraId="0962BF2E" w14:textId="77777777" w:rsidTr="005018A2">
        <w:trPr>
          <w:trHeight w:val="841"/>
        </w:trPr>
        <w:tc>
          <w:tcPr>
            <w:tcW w:w="8435" w:type="dxa"/>
          </w:tcPr>
          <w:p w14:paraId="6540602C" w14:textId="77777777" w:rsidR="00ED2774" w:rsidRPr="00586661" w:rsidRDefault="00ED2774" w:rsidP="005018A2">
            <w:pPr>
              <w:pStyle w:val="aa"/>
              <w:ind w:right="20"/>
              <w:rPr>
                <w:rFonts w:ascii="Courier New" w:hAnsi="Courier New" w:cs="Courier New"/>
              </w:rPr>
            </w:pPr>
          </w:p>
          <w:p w14:paraId="71B6745D" w14:textId="016F1883" w:rsidR="00ED2774" w:rsidRPr="00586661" w:rsidRDefault="00ED2774" w:rsidP="005018A2">
            <w:pPr>
              <w:pStyle w:val="aa"/>
              <w:ind w:right="20"/>
              <w:jc w:val="both"/>
              <w:rPr>
                <w:rFonts w:ascii="Courier New" w:hAnsi="Courier New" w:cs="Courier New"/>
                <w:b/>
                <w:bCs/>
              </w:rPr>
            </w:pPr>
            <w:r w:rsidRPr="00586661">
              <w:rPr>
                <w:rFonts w:ascii="Courier New" w:hAnsi="Courier New" w:cs="Courier New"/>
              </w:rPr>
              <w:t xml:space="preserve">Router# </w:t>
            </w:r>
            <w:r w:rsidRPr="00586661">
              <w:rPr>
                <w:rFonts w:ascii="Courier New" w:hAnsi="Courier New" w:cs="Courier New"/>
                <w:b/>
                <w:bCs/>
              </w:rPr>
              <w:t>show cable modem 0024.4503.77c8 service-flow counter</w:t>
            </w:r>
          </w:p>
          <w:p w14:paraId="2E5BD92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Sfid        Packets            Bytes   FCS Errors         Bits/Sec        Bytes/Sec</w:t>
            </w:r>
          </w:p>
          <w:p w14:paraId="14A6ED1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w:t>
            </w:r>
          </w:p>
          <w:p w14:paraId="62E1394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1               388            68676            0               40                5</w:t>
            </w:r>
          </w:p>
          <w:p w14:paraId="755E668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2               388            79540            0               48                6</w:t>
            </w:r>
          </w:p>
          <w:p w14:paraId="41902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3                 0                0            0                0                0</w:t>
            </w:r>
          </w:p>
          <w:p w14:paraId="51942A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4                 0                0            0                0                0</w:t>
            </w:r>
          </w:p>
          <w:p w14:paraId="1E0C1263" w14:textId="3C1E202C" w:rsidR="00ED2774" w:rsidRPr="00586661" w:rsidRDefault="00ED2774" w:rsidP="00ED2774">
            <w:pPr>
              <w:pStyle w:val="aa"/>
              <w:ind w:right="20"/>
              <w:jc w:val="both"/>
              <w:rPr>
                <w:rFonts w:ascii="Courier New" w:hAnsi="Courier New" w:cs="Courier New"/>
              </w:rPr>
            </w:pPr>
            <w:r w:rsidRPr="00586661">
              <w:rPr>
                <w:rFonts w:ascii="Courier New" w:hAnsi="Courier New" w:cs="Courier New"/>
              </w:rPr>
              <w:t>5                 0                0            0                0                0</w:t>
            </w:r>
          </w:p>
          <w:p w14:paraId="4401FA24" w14:textId="77777777" w:rsidR="00ED2774" w:rsidRPr="00586661" w:rsidRDefault="00ED2774" w:rsidP="005018A2">
            <w:pPr>
              <w:pStyle w:val="aa"/>
              <w:ind w:right="20"/>
              <w:rPr>
                <w:rFonts w:ascii="Courier New" w:hAnsi="Courier New" w:cs="Courier New"/>
              </w:rPr>
            </w:pPr>
            <w:r w:rsidRPr="00586661">
              <w:rPr>
                <w:rFonts w:ascii="Courier New" w:hAnsi="Courier New" w:cs="Courier New"/>
              </w:rPr>
              <w:t>Router#</w:t>
            </w:r>
          </w:p>
          <w:p w14:paraId="368E7A66" w14:textId="47944D1E" w:rsidR="00ED2774" w:rsidRPr="00586661" w:rsidRDefault="00ED2774" w:rsidP="005018A2">
            <w:pPr>
              <w:pStyle w:val="aa"/>
              <w:ind w:right="20"/>
              <w:rPr>
                <w:rFonts w:ascii="Courier New" w:hAnsi="Courier New" w:cs="Courier New"/>
              </w:rPr>
            </w:pPr>
            <w:r w:rsidRPr="00586661">
              <w:rPr>
                <w:rFonts w:ascii="Courier New" w:hAnsi="Courier New" w:cs="Courier New"/>
              </w:rPr>
              <w:lastRenderedPageBreak/>
              <w:t xml:space="preserve">Router# </w:t>
            </w:r>
            <w:r w:rsidRPr="00586661">
              <w:rPr>
                <w:rFonts w:ascii="Courier New" w:hAnsi="Courier New" w:cs="Courier New"/>
                <w:b/>
                <w:bCs/>
              </w:rPr>
              <w:t>show cable modem 0024.4503.77c8 service-flow counter detail</w:t>
            </w:r>
          </w:p>
          <w:p w14:paraId="593CA04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01 (Upstream)</w:t>
            </w:r>
          </w:p>
          <w:p w14:paraId="05DEEE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54655C9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68676</w:t>
            </w:r>
          </w:p>
          <w:p w14:paraId="4F9DF7E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7A3D2E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313B7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33C3DBC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7BD3A2C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0117C62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081A236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6DCE1B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04382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17EBAB8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4721299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E44AEB6" w14:textId="77777777" w:rsidR="00ED2774" w:rsidRPr="00586661" w:rsidRDefault="00ED2774" w:rsidP="00ED2774">
            <w:pPr>
              <w:pStyle w:val="aa"/>
              <w:ind w:right="20"/>
              <w:rPr>
                <w:rFonts w:ascii="Courier New" w:hAnsi="Courier New" w:cs="Courier New"/>
              </w:rPr>
            </w:pPr>
          </w:p>
          <w:p w14:paraId="0BEF72C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02 (Downstream)</w:t>
            </w:r>
          </w:p>
          <w:p w14:paraId="7C1417E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388</w:t>
            </w:r>
          </w:p>
          <w:p w14:paraId="29E52B2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79540</w:t>
            </w:r>
          </w:p>
          <w:p w14:paraId="57B4EF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358B3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0CEBE79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388</w:t>
            </w:r>
          </w:p>
          <w:p w14:paraId="5120190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194</w:t>
            </w:r>
          </w:p>
          <w:p w14:paraId="576D93A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1C5A97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703C8A6"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194</w:t>
            </w:r>
          </w:p>
          <w:p w14:paraId="2735508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435F758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02BB89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68566EA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56E09E31" w14:textId="77777777" w:rsidR="00ED2774" w:rsidRPr="00586661" w:rsidRDefault="00ED2774" w:rsidP="00ED2774">
            <w:pPr>
              <w:pStyle w:val="aa"/>
              <w:ind w:right="20"/>
              <w:rPr>
                <w:rFonts w:ascii="Courier New" w:hAnsi="Courier New" w:cs="Courier New"/>
              </w:rPr>
            </w:pPr>
          </w:p>
          <w:p w14:paraId="0221924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03 (Downstream)</w:t>
            </w:r>
          </w:p>
          <w:p w14:paraId="5CF449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2B6E88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E02DA3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E79FD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8F7F30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7B323A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50F6DDA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9A31D7A"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71AE8CD0"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505CE9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787AF6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B61992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7A3D3B9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1A24FD0F" w14:textId="77777777" w:rsidR="00ED2774" w:rsidRPr="00586661" w:rsidRDefault="00ED2774" w:rsidP="00ED2774">
            <w:pPr>
              <w:pStyle w:val="aa"/>
              <w:ind w:right="20"/>
              <w:rPr>
                <w:rFonts w:ascii="Courier New" w:hAnsi="Courier New" w:cs="Courier New"/>
              </w:rPr>
            </w:pPr>
          </w:p>
          <w:p w14:paraId="180CE83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04 (Downstream)</w:t>
            </w:r>
          </w:p>
          <w:p w14:paraId="42354F8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123A0907"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5779107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5A7A2EB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BroadcastFrames     :                0</w:t>
            </w:r>
          </w:p>
          <w:p w14:paraId="1C5E781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6F312BB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4C67223C"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2B99435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1B86D5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0B487B0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76A57BA2"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4584F4DB"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18B24AE8"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FcsErrors           :                0</w:t>
            </w:r>
          </w:p>
          <w:p w14:paraId="0AF0557D" w14:textId="77777777" w:rsidR="00ED2774" w:rsidRPr="00586661" w:rsidRDefault="00ED2774" w:rsidP="00ED2774">
            <w:pPr>
              <w:pStyle w:val="aa"/>
              <w:ind w:right="20"/>
              <w:rPr>
                <w:rFonts w:ascii="Courier New" w:hAnsi="Courier New" w:cs="Courier New"/>
              </w:rPr>
            </w:pPr>
          </w:p>
          <w:p w14:paraId="410C608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Service-Flow 05 (Downstream)</w:t>
            </w:r>
          </w:p>
          <w:p w14:paraId="12DFAC6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Freames             :                0</w:t>
            </w:r>
          </w:p>
          <w:p w14:paraId="29E6B0D5"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Bytes               :                0</w:t>
            </w:r>
          </w:p>
          <w:p w14:paraId="121AB00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MulticastFrames     :                0</w:t>
            </w:r>
          </w:p>
          <w:p w14:paraId="24E09FF1"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lastRenderedPageBreak/>
              <w:t xml:space="preserve">  BroadcastFrames     :                0</w:t>
            </w:r>
          </w:p>
          <w:p w14:paraId="5864A363"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UnicastFrames       :                0</w:t>
            </w:r>
          </w:p>
          <w:p w14:paraId="27DCE7B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64ByteFrames        :                0</w:t>
            </w:r>
          </w:p>
          <w:p w14:paraId="60B1BCF4"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65To127ByteFrames   :                0</w:t>
            </w:r>
          </w:p>
          <w:p w14:paraId="1DAAD1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128To255ByteFrames  :                0</w:t>
            </w:r>
          </w:p>
          <w:p w14:paraId="3D2C700F"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256To511ByteFrames  :                0</w:t>
            </w:r>
          </w:p>
          <w:p w14:paraId="6CD3B74E"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512To1023ByteFrames :                0</w:t>
            </w:r>
          </w:p>
          <w:p w14:paraId="112C0C99"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1024To1518ByteFrames:                0</w:t>
            </w:r>
          </w:p>
          <w:p w14:paraId="61EBF45D" w14:textId="77777777" w:rsidR="00ED2774" w:rsidRPr="00586661" w:rsidRDefault="00ED2774" w:rsidP="00ED2774">
            <w:pPr>
              <w:pStyle w:val="aa"/>
              <w:ind w:right="20"/>
              <w:rPr>
                <w:rFonts w:ascii="Courier New" w:hAnsi="Courier New" w:cs="Courier New"/>
              </w:rPr>
            </w:pPr>
            <w:r w:rsidRPr="00586661">
              <w:rPr>
                <w:rFonts w:ascii="Courier New" w:hAnsi="Courier New" w:cs="Courier New"/>
              </w:rPr>
              <w:t xml:space="preserve">  1519BytePlusFrames  :                0</w:t>
            </w:r>
          </w:p>
          <w:p w14:paraId="27D7C6CF" w14:textId="66458D5F" w:rsidR="00ED2774" w:rsidRPr="00586661" w:rsidRDefault="00ED2774" w:rsidP="001E61B6">
            <w:pPr>
              <w:pStyle w:val="aa"/>
              <w:ind w:right="20" w:firstLine="168"/>
              <w:rPr>
                <w:rFonts w:ascii="Courier New" w:hAnsi="Courier New" w:cs="Courier New"/>
              </w:rPr>
            </w:pPr>
            <w:r w:rsidRPr="00586661">
              <w:rPr>
                <w:rFonts w:ascii="Courier New" w:hAnsi="Courier New" w:cs="Courier New"/>
              </w:rPr>
              <w:t>FcsErrors           :                0</w:t>
            </w:r>
          </w:p>
          <w:p w14:paraId="133B5556" w14:textId="77777777" w:rsidR="00ED2774" w:rsidRPr="00586661" w:rsidRDefault="00ED2774" w:rsidP="001E61B6">
            <w:pPr>
              <w:pStyle w:val="aa"/>
              <w:ind w:right="20" w:firstLine="168"/>
              <w:rPr>
                <w:rFonts w:ascii="Courier New" w:hAnsi="Courier New" w:cs="Courier New"/>
              </w:rPr>
            </w:pPr>
          </w:p>
          <w:p w14:paraId="1AE61FE8" w14:textId="12FA7994" w:rsidR="00ED2774" w:rsidRPr="008B3339" w:rsidRDefault="00ED2774" w:rsidP="005018A2">
            <w:pPr>
              <w:pStyle w:val="aa"/>
              <w:ind w:right="20"/>
              <w:rPr>
                <w:rFonts w:ascii="Courier New" w:hAnsi="Courier New" w:cs="Courier New"/>
              </w:rPr>
            </w:pPr>
            <w:r w:rsidRPr="00586661">
              <w:rPr>
                <w:rFonts w:ascii="Courier New" w:hAnsi="Courier New" w:cs="Courier New"/>
              </w:rPr>
              <w:t>Router#</w:t>
            </w:r>
          </w:p>
        </w:tc>
      </w:tr>
    </w:tbl>
    <w:p w14:paraId="030D2F8F" w14:textId="77777777" w:rsidR="00ED2774" w:rsidRPr="007B7BE5" w:rsidRDefault="00ED2774" w:rsidP="00ED2774">
      <w:pPr>
        <w:pStyle w:val="a3"/>
        <w:ind w:left="0" w:right="20"/>
      </w:pPr>
    </w:p>
    <w:p w14:paraId="594669EF" w14:textId="77777777" w:rsidR="00ED2774" w:rsidRPr="00ED2774" w:rsidRDefault="00ED2774" w:rsidP="001E61B6">
      <w:pPr>
        <w:pStyle w:val="a3"/>
        <w:ind w:left="0" w:right="20"/>
      </w:pPr>
    </w:p>
    <w:p w14:paraId="709EBA2E" w14:textId="77777777" w:rsidR="00ED2774" w:rsidRPr="007B7BE5" w:rsidRDefault="00ED2774" w:rsidP="00586661">
      <w:pPr>
        <w:pStyle w:val="a3"/>
        <w:ind w:left="0" w:right="20"/>
      </w:pPr>
    </w:p>
    <w:p w14:paraId="388B6863" w14:textId="77777777" w:rsidR="00FD6E3D" w:rsidRDefault="00FD6E3D" w:rsidP="0021019A">
      <w:pPr>
        <w:widowControl/>
        <w:wordWrap/>
        <w:snapToGrid/>
        <w:spacing w:line="240" w:lineRule="auto"/>
        <w:ind w:right="20"/>
        <w:jc w:val="left"/>
        <w:rPr>
          <w:rFonts w:cs="굴림"/>
          <w:noProof/>
        </w:rPr>
      </w:pPr>
      <w:r>
        <w:br w:type="page"/>
      </w:r>
    </w:p>
    <w:p w14:paraId="57306D2A" w14:textId="77777777" w:rsidR="00FD6E3D" w:rsidRPr="00A373DB" w:rsidRDefault="00FD6E3D" w:rsidP="0021019A">
      <w:pPr>
        <w:pStyle w:val="2"/>
        <w:ind w:right="20"/>
      </w:pPr>
      <w:bookmarkStart w:id="4705" w:name="_Toc444695386"/>
      <w:r>
        <w:rPr>
          <w:rFonts w:hint="eastAsia"/>
        </w:rPr>
        <w:lastRenderedPageBreak/>
        <w:t>Classifiers</w:t>
      </w:r>
      <w:bookmarkEnd w:id="4705"/>
    </w:p>
    <w:p w14:paraId="77D8BDDE" w14:textId="77777777" w:rsidR="00FD6E3D" w:rsidRDefault="00FD6E3D" w:rsidP="00E207E7">
      <w:pPr>
        <w:pStyle w:val="a3"/>
        <w:ind w:left="0" w:right="20"/>
      </w:pPr>
      <w:r>
        <w:rPr>
          <w:rFonts w:hint="eastAsia"/>
        </w:rPr>
        <w:t>System provides support for required DPoE Classification functionality.</w:t>
      </w:r>
    </w:p>
    <w:p w14:paraId="50F8F724" w14:textId="77777777" w:rsidR="0014647D" w:rsidRDefault="0014647D" w:rsidP="00E207E7">
      <w:pPr>
        <w:pStyle w:val="a3"/>
        <w:ind w:left="0" w:right="20"/>
      </w:pPr>
    </w:p>
    <w:p w14:paraId="7A2E05E7" w14:textId="77777777" w:rsidR="00FD6E3D" w:rsidRDefault="00FD6E3D" w:rsidP="00E207E7">
      <w:pPr>
        <w:pStyle w:val="3"/>
        <w:ind w:left="0" w:right="20"/>
      </w:pPr>
      <w:bookmarkStart w:id="4706" w:name="_Toc444695387"/>
      <w:r>
        <w:rPr>
          <w:rFonts w:hint="eastAsia"/>
        </w:rPr>
        <w:t>Downstream</w:t>
      </w:r>
      <w:bookmarkEnd w:id="4706"/>
    </w:p>
    <w:p w14:paraId="52A5695A" w14:textId="77777777" w:rsidR="0014647D" w:rsidRDefault="00FD6E3D" w:rsidP="00E207E7">
      <w:pPr>
        <w:pStyle w:val="a3"/>
        <w:ind w:left="0" w:right="20"/>
      </w:pPr>
      <w:r>
        <w:rPr>
          <w:rFonts w:hint="eastAsia"/>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Default="00FD6E3D" w:rsidP="00E207E7">
      <w:pPr>
        <w:pStyle w:val="a3"/>
        <w:ind w:left="0" w:right="20"/>
      </w:pPr>
      <w:r>
        <w:rPr>
          <w:rFonts w:hint="eastAsia"/>
        </w:rPr>
        <w:t>Downstream clasifiers are configured via the CM configuration file, using TLV-23. System creates clasification rules based on these TLV settings and communicates them to the OLT which services the ONU.</w:t>
      </w:r>
    </w:p>
    <w:p w14:paraId="34BB9560" w14:textId="77777777" w:rsidR="00FD6E3D" w:rsidRPr="00FD6E3D" w:rsidRDefault="00FD6E3D" w:rsidP="00E207E7">
      <w:pPr>
        <w:pStyle w:val="a3"/>
        <w:ind w:left="0" w:right="20"/>
      </w:pPr>
    </w:p>
    <w:p w14:paraId="1B5E5360" w14:textId="77777777" w:rsidR="00FD6E3D" w:rsidRDefault="00FD6E3D" w:rsidP="00E207E7">
      <w:pPr>
        <w:pStyle w:val="3"/>
        <w:ind w:left="0" w:right="20"/>
      </w:pPr>
      <w:bookmarkStart w:id="4707" w:name="_Toc444695388"/>
      <w:r>
        <w:rPr>
          <w:rFonts w:hint="eastAsia"/>
        </w:rPr>
        <w:t>Upstream</w:t>
      </w:r>
      <w:bookmarkEnd w:id="4707"/>
    </w:p>
    <w:p w14:paraId="0CB15901" w14:textId="77777777" w:rsidR="0014647D" w:rsidRDefault="00FD6E3D" w:rsidP="00E207E7">
      <w:pPr>
        <w:pStyle w:val="a3"/>
        <w:ind w:left="0" w:right="20"/>
      </w:pPr>
      <w:r>
        <w:rPr>
          <w:rFonts w:hint="eastAsia"/>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Default="00FD6E3D" w:rsidP="00E207E7">
      <w:pPr>
        <w:pStyle w:val="a3"/>
        <w:ind w:left="0" w:right="20"/>
      </w:pPr>
      <w:r>
        <w:rPr>
          <w:rFonts w:hint="eastAsia"/>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CD4EDF" w:rsidRDefault="00FD6E3D" w:rsidP="00E207E7">
      <w:pPr>
        <w:pStyle w:val="a3"/>
        <w:ind w:left="0" w:right="20"/>
      </w:pPr>
    </w:p>
    <w:p w14:paraId="17BF592E" w14:textId="77777777" w:rsidR="00FD6E3D" w:rsidRDefault="00FD6E3D" w:rsidP="00E207E7">
      <w:pPr>
        <w:pStyle w:val="3"/>
        <w:ind w:left="0" w:right="20"/>
      </w:pPr>
      <w:bookmarkStart w:id="4708" w:name="_Toc444695389"/>
      <w:r>
        <w:rPr>
          <w:rFonts w:hint="eastAsia"/>
        </w:rPr>
        <w:t>Upstream Drop Classifiers</w:t>
      </w:r>
      <w:bookmarkEnd w:id="4708"/>
    </w:p>
    <w:p w14:paraId="22CD0A56" w14:textId="77777777" w:rsidR="0014647D" w:rsidRDefault="00FD6E3D" w:rsidP="00E207E7">
      <w:pPr>
        <w:pStyle w:val="a3"/>
        <w:ind w:left="0" w:right="20"/>
      </w:pPr>
      <w:r>
        <w:rPr>
          <w:rFonts w:hint="eastAsia"/>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Default="00FD6E3D" w:rsidP="00E207E7">
      <w:pPr>
        <w:pStyle w:val="a3"/>
        <w:ind w:left="0" w:right="20"/>
      </w:pPr>
      <w:r>
        <w:rPr>
          <w:rFonts w:hint="eastAsia"/>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77777777" w:rsidR="00FD6E3D" w:rsidRDefault="00FD6E3D" w:rsidP="00E207E7">
      <w:pPr>
        <w:pStyle w:val="a3"/>
        <w:ind w:left="0" w:right="20"/>
      </w:pPr>
      <w:r>
        <w:rPr>
          <w:rFonts w:hint="eastAsia"/>
        </w:rPr>
        <w:t>To enable the Upstream Drop Classifier, use the following command.</w:t>
      </w:r>
    </w:p>
    <w:p w14:paraId="5F013C6A" w14:textId="77777777" w:rsidR="00FD6E3D" w:rsidRDefault="00FD6E3D" w:rsidP="00E207E7">
      <w:pPr>
        <w:pStyle w:val="afffff3"/>
        <w:ind w:left="0" w:right="20"/>
      </w:pPr>
      <w:bookmarkStart w:id="4709" w:name="_Toc391575455"/>
      <w:r>
        <w:t xml:space="preserve">Table </w:t>
      </w:r>
      <w:r w:rsidR="005832B8">
        <w:fldChar w:fldCharType="begin"/>
      </w:r>
      <w:r w:rsidR="00092D8C">
        <w:instrText xml:space="preserve"> SEQ Table \* ARABIC </w:instrText>
      </w:r>
      <w:r w:rsidR="005832B8">
        <w:fldChar w:fldCharType="separate"/>
      </w:r>
      <w:r w:rsidR="002375BA">
        <w:rPr>
          <w:noProof/>
        </w:rPr>
        <w:t>313</w:t>
      </w:r>
      <w:r w:rsidR="005832B8">
        <w:rPr>
          <w:noProof/>
        </w:rPr>
        <w:fldChar w:fldCharType="end"/>
      </w:r>
      <w:r>
        <w:rPr>
          <w:rFonts w:hint="eastAsia"/>
        </w:rPr>
        <w:t xml:space="preserve"> parameters of </w:t>
      </w:r>
      <w:proofErr w:type="gramStart"/>
      <w:r>
        <w:rPr>
          <w:rFonts w:hint="eastAsia"/>
        </w:rPr>
        <w:t>IP(</w:t>
      </w:r>
      <w:proofErr w:type="gramEnd"/>
      <w:r>
        <w:rPr>
          <w:rFonts w:hint="eastAsia"/>
        </w:rPr>
        <w:t>HSD) Serving Group Table</w:t>
      </w:r>
      <w:bookmarkEnd w:id="4709"/>
    </w:p>
    <w:tbl>
      <w:tblPr>
        <w:tblStyle w:val="CLIWide"/>
        <w:tblW w:w="0" w:type="auto"/>
        <w:tblLayout w:type="fixed"/>
        <w:tblLook w:val="01E0" w:firstRow="1" w:lastRow="1" w:firstColumn="1" w:lastColumn="1" w:noHBand="0" w:noVBand="0"/>
      </w:tblPr>
      <w:tblGrid>
        <w:gridCol w:w="3964"/>
        <w:gridCol w:w="4358"/>
      </w:tblGrid>
      <w:tr w:rsidR="00FD6E3D"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2F5F3A" w:rsidRDefault="00FD6E3D" w:rsidP="00E207E7">
            <w:pPr>
              <w:pStyle w:val="aa"/>
              <w:ind w:right="20"/>
              <w:rPr>
                <w:bCs/>
                <w:sz w:val="18"/>
              </w:rPr>
            </w:pPr>
            <w:r w:rsidRPr="002F5F3A">
              <w:rPr>
                <w:bCs/>
                <w:sz w:val="18"/>
              </w:rPr>
              <w:t>Command</w:t>
            </w:r>
          </w:p>
        </w:tc>
        <w:tc>
          <w:tcPr>
            <w:tcW w:w="4358" w:type="dxa"/>
          </w:tcPr>
          <w:p w14:paraId="7D4954EA" w14:textId="77777777" w:rsidR="00FD6E3D" w:rsidRPr="002F5F3A" w:rsidRDefault="00FD6E3D" w:rsidP="00E207E7">
            <w:pPr>
              <w:pStyle w:val="aa"/>
              <w:ind w:right="20"/>
              <w:rPr>
                <w:bCs/>
                <w:sz w:val="18"/>
              </w:rPr>
            </w:pPr>
            <w:r w:rsidRPr="002F5F3A">
              <w:rPr>
                <w:bCs/>
                <w:sz w:val="18"/>
              </w:rPr>
              <w:t>Description</w:t>
            </w:r>
          </w:p>
        </w:tc>
      </w:tr>
      <w:tr w:rsidR="00FD6E3D" w14:paraId="5D743F7B" w14:textId="77777777" w:rsidTr="00FD6E3D">
        <w:trPr>
          <w:trHeight w:val="327"/>
        </w:trPr>
        <w:tc>
          <w:tcPr>
            <w:tcW w:w="3964" w:type="dxa"/>
          </w:tcPr>
          <w:p w14:paraId="4C0F85B5" w14:textId="77777777" w:rsidR="00FD6E3D" w:rsidRPr="002F5F3A" w:rsidRDefault="00FD6E3D" w:rsidP="00E207E7">
            <w:pPr>
              <w:pStyle w:val="aa"/>
              <w:ind w:right="20"/>
              <w:rPr>
                <w:b/>
                <w:bCs/>
              </w:rPr>
            </w:pPr>
            <w:r w:rsidRPr="00FD6E3D">
              <w:rPr>
                <w:b/>
                <w:bCs/>
              </w:rPr>
              <w:t>cable privacy udc-policy (enable|disable)</w:t>
            </w:r>
          </w:p>
        </w:tc>
        <w:tc>
          <w:tcPr>
            <w:tcW w:w="4358" w:type="dxa"/>
          </w:tcPr>
          <w:p w14:paraId="0A895636" w14:textId="77777777" w:rsidR="00FD6E3D" w:rsidRDefault="00FD6E3D" w:rsidP="00E207E7">
            <w:pPr>
              <w:pStyle w:val="aa"/>
              <w:ind w:right="20"/>
            </w:pPr>
            <w:r>
              <w:t>E</w:t>
            </w:r>
            <w:r>
              <w:rPr>
                <w:rFonts w:hint="eastAsia"/>
              </w:rPr>
              <w:t>nable Upstream Drop Classifier</w:t>
            </w:r>
            <w:r w:rsidR="00AA37DD">
              <w:rPr>
                <w:rFonts w:hint="eastAsia"/>
              </w:rPr>
              <w:t xml:space="preserve"> on the specified cable interface.</w:t>
            </w:r>
          </w:p>
          <w:p w14:paraId="51BD124F" w14:textId="77777777" w:rsidR="00FD6E3D" w:rsidRPr="00230534" w:rsidRDefault="00AA37DD" w:rsidP="00E207E7">
            <w:pPr>
              <w:pStyle w:val="aa"/>
              <w:ind w:right="20"/>
            </w:pPr>
            <w:r>
              <w:rPr>
                <w:rFonts w:hint="eastAsia"/>
              </w:rPr>
              <w:t>(default: Disabled</w:t>
            </w:r>
            <w:r w:rsidR="00FD6E3D">
              <w:rPr>
                <w:rFonts w:hint="eastAsia"/>
              </w:rPr>
              <w:t>)</w:t>
            </w:r>
          </w:p>
        </w:tc>
      </w:tr>
    </w:tbl>
    <w:p w14:paraId="4FB44945" w14:textId="77777777" w:rsidR="00FD6E3D" w:rsidRDefault="00FD6E3D" w:rsidP="00E207E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435"/>
      </w:tblGrid>
      <w:tr w:rsidR="00FD6E3D" w:rsidRPr="0032769C" w14:paraId="1C9BDE5C" w14:textId="77777777" w:rsidTr="00FD6E3D">
        <w:trPr>
          <w:trHeight w:val="841"/>
        </w:trPr>
        <w:tc>
          <w:tcPr>
            <w:tcW w:w="8435" w:type="dxa"/>
          </w:tcPr>
          <w:p w14:paraId="526BB202" w14:textId="77777777" w:rsidR="00FD6E3D" w:rsidRPr="0032769C" w:rsidRDefault="00FD6E3D" w:rsidP="00E207E7">
            <w:pPr>
              <w:pStyle w:val="aa"/>
              <w:ind w:right="20"/>
              <w:rPr>
                <w:rFonts w:ascii="Courier New" w:hAnsi="Courier New" w:cs="Courier New"/>
              </w:rPr>
            </w:pPr>
          </w:p>
          <w:p w14:paraId="0898DDAF" w14:textId="77777777" w:rsidR="00FD6E3D" w:rsidRPr="0032769C" w:rsidRDefault="00FD6E3D" w:rsidP="00E207E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14:paraId="6B7D25B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Router(config)#</w:t>
            </w:r>
            <w:r>
              <w:t xml:space="preserve"> </w:t>
            </w:r>
            <w:r w:rsidR="00AA37DD" w:rsidRPr="00AA37DD">
              <w:rPr>
                <w:rFonts w:ascii="Courier New" w:hAnsi="Courier New" w:cs="Courier New"/>
                <w:b/>
              </w:rPr>
              <w:t>int EponInterface 2/1</w:t>
            </w:r>
          </w:p>
          <w:p w14:paraId="3B1CBE97"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00AA37DD" w:rsidRPr="00AA37DD">
              <w:rPr>
                <w:rFonts w:ascii="Courier New" w:hAnsi="Courier New" w:cs="Courier New"/>
                <w:b/>
              </w:rPr>
              <w:t>cable privacy udc-policy enable</w:t>
            </w:r>
          </w:p>
          <w:p w14:paraId="58C869EA" w14:textId="77777777"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Pr="00DA3E82">
              <w:rPr>
                <w:rFonts w:ascii="Courier New" w:hAnsi="Courier New" w:cs="Courier New" w:hint="eastAsia"/>
                <w:b/>
              </w:rPr>
              <w:t>end</w:t>
            </w:r>
          </w:p>
          <w:p w14:paraId="1B9425A7" w14:textId="77777777" w:rsidR="00FD6E3D" w:rsidRDefault="00FD6E3D" w:rsidP="00E207E7">
            <w:pPr>
              <w:pStyle w:val="aa"/>
              <w:ind w:right="20"/>
              <w:rPr>
                <w:rFonts w:ascii="Courier New" w:hAnsi="Courier New" w:cs="Courier New"/>
              </w:rPr>
            </w:pPr>
            <w:r>
              <w:rPr>
                <w:rFonts w:ascii="Courier New" w:hAnsi="Courier New" w:cs="Courier New"/>
              </w:rPr>
              <w:t>Router#</w:t>
            </w:r>
          </w:p>
          <w:p w14:paraId="1D7543DF"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6B99170"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w:t>
            </w:r>
          </w:p>
          <w:p w14:paraId="080D3DD9"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Sfid  Sid  Mac Address    QoS   Param Index Type   Dir Curr  Active   BG / CH  </w:t>
            </w:r>
          </w:p>
          <w:p w14:paraId="7F0A5E3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                       </w:t>
            </w:r>
            <w:r>
              <w:rPr>
                <w:rFonts w:ascii="Courier New" w:hAnsi="Courier New" w:cs="Courier New" w:hint="eastAsia"/>
              </w:rPr>
              <w:t xml:space="preserve">   </w:t>
            </w:r>
            <w:r w:rsidRPr="00AA37DD">
              <w:rPr>
                <w:rFonts w:ascii="Courier New" w:hAnsi="Courier New" w:cs="Courier New"/>
              </w:rPr>
              <w:t xml:space="preserve">   Prov  Adm </w:t>
            </w:r>
            <w:r>
              <w:rPr>
                <w:rFonts w:ascii="Courier New" w:hAnsi="Courier New" w:cs="Courier New" w:hint="eastAsia"/>
              </w:rPr>
              <w:t xml:space="preserve"> </w:t>
            </w:r>
            <w:r w:rsidRPr="00AA37DD">
              <w:rPr>
                <w:rFonts w:ascii="Courier New" w:hAnsi="Courier New" w:cs="Courier New"/>
              </w:rPr>
              <w:t xml:space="preserve">  Act             </w:t>
            </w:r>
            <w:r>
              <w:rPr>
                <w:rFonts w:ascii="Courier New" w:hAnsi="Courier New" w:cs="Courier New" w:hint="eastAsia"/>
              </w:rPr>
              <w:t xml:space="preserve">  </w:t>
            </w:r>
            <w:r w:rsidRPr="00AA37DD">
              <w:rPr>
                <w:rFonts w:ascii="Courier New" w:hAnsi="Courier New" w:cs="Courier New"/>
              </w:rPr>
              <w:t xml:space="preserve"> State Time              </w:t>
            </w:r>
          </w:p>
          <w:p w14:paraId="4BCE0AA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1     1    0007.70e8.f48c 0     0     </w:t>
            </w:r>
            <w:r>
              <w:rPr>
                <w:rFonts w:ascii="Courier New" w:hAnsi="Courier New" w:cs="Courier New" w:hint="eastAsia"/>
              </w:rPr>
              <w:t xml:space="preserve"> </w:t>
            </w:r>
            <w:r w:rsidRPr="00AA37DD">
              <w:rPr>
                <w:rFonts w:ascii="Courier New" w:hAnsi="Courier New" w:cs="Courier New"/>
              </w:rPr>
              <w:t xml:space="preserve">0  </w:t>
            </w:r>
            <w:r>
              <w:rPr>
                <w:rFonts w:ascii="Courier New" w:hAnsi="Courier New" w:cs="Courier New" w:hint="eastAsia"/>
              </w:rPr>
              <w:t xml:space="preserve"> </w:t>
            </w:r>
            <w:r w:rsidRPr="00AA37DD">
              <w:rPr>
                <w:rFonts w:ascii="Courier New" w:hAnsi="Courier New" w:cs="Courier New"/>
              </w:rPr>
              <w:t xml:space="preserve">   prim   US  act  </w:t>
            </w:r>
            <w:r>
              <w:rPr>
                <w:rFonts w:ascii="Courier New" w:hAnsi="Courier New" w:cs="Courier New" w:hint="eastAsia"/>
              </w:rPr>
              <w:t xml:space="preserve"> </w:t>
            </w:r>
            <w:r w:rsidRPr="00AA37DD">
              <w:rPr>
                <w:rFonts w:ascii="Courier New" w:hAnsi="Courier New" w:cs="Courier New"/>
              </w:rPr>
              <w:t xml:space="preserve"> 0h33m    N/A      </w:t>
            </w:r>
          </w:p>
          <w:p w14:paraId="3A7C5176"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2     N/A  0007.70e8.f48c 0     0    </w:t>
            </w:r>
            <w:r>
              <w:rPr>
                <w:rFonts w:ascii="Courier New" w:hAnsi="Courier New" w:cs="Courier New" w:hint="eastAsia"/>
              </w:rPr>
              <w:t xml:space="preserve"> </w:t>
            </w:r>
            <w:r w:rsidRPr="00AA37DD">
              <w:rPr>
                <w:rFonts w:ascii="Courier New" w:hAnsi="Courier New" w:cs="Courier New"/>
              </w:rPr>
              <w:t xml:space="preserve"> 0  </w:t>
            </w:r>
            <w:r>
              <w:rPr>
                <w:rFonts w:ascii="Courier New" w:hAnsi="Courier New" w:cs="Courier New" w:hint="eastAsia"/>
              </w:rPr>
              <w:t xml:space="preserve"> </w:t>
            </w:r>
            <w:r w:rsidRPr="00AA37DD">
              <w:rPr>
                <w:rFonts w:ascii="Courier New" w:hAnsi="Courier New" w:cs="Courier New"/>
              </w:rPr>
              <w:t xml:space="preserve">   prim   DS  act   </w:t>
            </w:r>
            <w:r>
              <w:rPr>
                <w:rFonts w:ascii="Courier New" w:hAnsi="Courier New" w:cs="Courier New" w:hint="eastAsia"/>
              </w:rPr>
              <w:t xml:space="preserve"> </w:t>
            </w:r>
            <w:r w:rsidRPr="00AA37DD">
              <w:rPr>
                <w:rFonts w:ascii="Courier New" w:hAnsi="Courier New" w:cs="Courier New"/>
              </w:rPr>
              <w:t>0h33m    N/A</w:t>
            </w:r>
          </w:p>
          <w:p w14:paraId="4E4DE1B3" w14:textId="77777777" w:rsidR="00AA37DD" w:rsidRDefault="00AA37DD" w:rsidP="00E207E7">
            <w:pPr>
              <w:pStyle w:val="aa"/>
              <w:ind w:right="20"/>
              <w:rPr>
                <w:rFonts w:ascii="Courier New" w:hAnsi="Courier New" w:cs="Courier New"/>
              </w:rPr>
            </w:pPr>
          </w:p>
          <w:p w14:paraId="1CD874F5"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370BA82E" w14:textId="77777777"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 1 verbose</w:t>
            </w:r>
          </w:p>
          <w:p w14:paraId="553FC9F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Sfid                                 : 1</w:t>
            </w:r>
          </w:p>
          <w:p w14:paraId="0B351A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MAC Address                          : 0007.70e8.f48c</w:t>
            </w:r>
          </w:p>
          <w:p w14:paraId="0F57918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Type                                 : Primary</w:t>
            </w:r>
          </w:p>
          <w:p w14:paraId="2D77ADA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Direction                            : Upstream</w:t>
            </w:r>
          </w:p>
          <w:p w14:paraId="634ED5C8"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State                        : Active</w:t>
            </w:r>
          </w:p>
          <w:p w14:paraId="626C573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QoS Indexes [Prov, Adm, Act] : [0,0,0]</w:t>
            </w:r>
          </w:p>
          <w:p w14:paraId="715B831E"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Time                          : 0h33m</w:t>
            </w:r>
          </w:p>
          <w:p w14:paraId="5EC20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Sid                                  : 1</w:t>
            </w:r>
          </w:p>
          <w:p w14:paraId="5563E5F3"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Admitted QoS Timeout                 : 200 seconds</w:t>
            </w:r>
          </w:p>
          <w:p w14:paraId="74797D21"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Active QoS Timeout                   : 0 seconds</w:t>
            </w:r>
          </w:p>
          <w:p w14:paraId="73C263BB"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Packets                              : 4904358</w:t>
            </w:r>
          </w:p>
          <w:p w14:paraId="0378E9C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Bytes                                : 349481904</w:t>
            </w:r>
          </w:p>
          <w:p w14:paraId="50AE5AD4"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Delayed Packets           : 0</w:t>
            </w:r>
          </w:p>
          <w:p w14:paraId="4BDF4C6F"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Dropped Packets           : 0</w:t>
            </w:r>
          </w:p>
          <w:p w14:paraId="50841ADC"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Current Throughput                   : 1388899 bits/sec, 2436 packets/sec</w:t>
            </w:r>
          </w:p>
          <w:p w14:paraId="77075045" w14:textId="77777777" w:rsidR="00AA37DD" w:rsidRPr="00AA37DD" w:rsidRDefault="00AA37DD" w:rsidP="00E207E7">
            <w:pPr>
              <w:pStyle w:val="aa"/>
              <w:ind w:right="20"/>
              <w:rPr>
                <w:rFonts w:ascii="Courier New" w:hAnsi="Courier New" w:cs="Courier New"/>
              </w:rPr>
            </w:pPr>
            <w:r w:rsidRPr="00AA37DD">
              <w:rPr>
                <w:rFonts w:ascii="Courier New" w:hAnsi="Courier New" w:cs="Courier New"/>
              </w:rPr>
              <w:t>Classifiers:</w:t>
            </w:r>
          </w:p>
          <w:p w14:paraId="6E9F6BE9" w14:textId="77777777" w:rsidR="00AA37DD" w:rsidRDefault="00AA37DD" w:rsidP="00E207E7">
            <w:pPr>
              <w:pStyle w:val="aa"/>
              <w:ind w:right="20"/>
              <w:rPr>
                <w:rFonts w:ascii="Courier New" w:hAnsi="Courier New" w:cs="Courier New"/>
              </w:rPr>
            </w:pPr>
          </w:p>
          <w:p w14:paraId="74FBCBCB" w14:textId="77777777" w:rsidR="00AA37DD" w:rsidRDefault="00AA37DD" w:rsidP="00E207E7">
            <w:pPr>
              <w:pStyle w:val="aa"/>
              <w:ind w:right="20"/>
              <w:rPr>
                <w:rFonts w:ascii="Courier New" w:hAnsi="Courier New" w:cs="Courier New"/>
              </w:rPr>
            </w:pPr>
            <w:r>
              <w:rPr>
                <w:rFonts w:ascii="Courier New" w:hAnsi="Courier New" w:cs="Courier New"/>
              </w:rPr>
              <w:t>Router#</w:t>
            </w:r>
          </w:p>
          <w:p w14:paraId="7AC61837" w14:textId="77777777" w:rsidR="00FD6E3D" w:rsidRPr="008B3339" w:rsidRDefault="00FD6E3D" w:rsidP="00E207E7">
            <w:pPr>
              <w:pStyle w:val="aa"/>
              <w:ind w:right="20"/>
              <w:rPr>
                <w:rFonts w:ascii="Courier New" w:hAnsi="Courier New" w:cs="Courier New"/>
              </w:rPr>
            </w:pPr>
          </w:p>
        </w:tc>
      </w:tr>
    </w:tbl>
    <w:p w14:paraId="22AE23F3" w14:textId="77777777" w:rsidR="00B0146B" w:rsidRDefault="00B0146B" w:rsidP="0021019A">
      <w:pPr>
        <w:pStyle w:val="a3"/>
        <w:ind w:right="20"/>
      </w:pPr>
    </w:p>
    <w:p w14:paraId="5CBFF812" w14:textId="77777777" w:rsidR="001C7E95" w:rsidRDefault="001C7E95" w:rsidP="0021019A">
      <w:pPr>
        <w:pStyle w:val="a3"/>
        <w:ind w:right="20"/>
      </w:pPr>
    </w:p>
    <w:p w14:paraId="4B9CB576" w14:textId="55EA516C" w:rsidR="001C7E95" w:rsidRDefault="001C7E95">
      <w:pPr>
        <w:widowControl/>
        <w:wordWrap/>
        <w:snapToGrid/>
        <w:spacing w:line="240" w:lineRule="auto"/>
        <w:jc w:val="left"/>
        <w:rPr>
          <w:rFonts w:ascii="Arial" w:eastAsia="맑은 고딕" w:cs="굴림"/>
          <w:noProof/>
        </w:rPr>
      </w:pPr>
      <w:r>
        <w:br w:type="page"/>
      </w:r>
    </w:p>
    <w:p w14:paraId="66C2F19B" w14:textId="77777777" w:rsidR="001C7E95" w:rsidRPr="005B4F60" w:rsidRDefault="001C7E95" w:rsidP="001C7E95">
      <w:pPr>
        <w:pStyle w:val="2"/>
        <w:ind w:right="20"/>
        <w:rPr>
          <w:highlight w:val="yellow"/>
        </w:rPr>
      </w:pPr>
      <w:bookmarkStart w:id="4710" w:name="_Toc444695390"/>
      <w:r w:rsidRPr="005B4F60">
        <w:rPr>
          <w:highlight w:val="yellow"/>
        </w:rPr>
        <w:lastRenderedPageBreak/>
        <w:t>DPoE</w:t>
      </w:r>
      <w:r>
        <w:rPr>
          <w:highlight w:val="yellow"/>
        </w:rPr>
        <w:t>v2.0</w:t>
      </w:r>
      <w:r w:rsidRPr="005B4F60">
        <w:rPr>
          <w:highlight w:val="yellow"/>
        </w:rPr>
        <w:t xml:space="preserve"> Multicast</w:t>
      </w:r>
      <w:bookmarkEnd w:id="4710"/>
    </w:p>
    <w:p w14:paraId="5FBBB214" w14:textId="77777777" w:rsidR="001C7E95" w:rsidRPr="005B4F60" w:rsidRDefault="001C7E95" w:rsidP="001C7E95">
      <w:pPr>
        <w:pStyle w:val="a3"/>
        <w:ind w:left="0" w:right="20"/>
        <w:rPr>
          <w:highlight w:val="yellow"/>
        </w:rPr>
      </w:pPr>
      <w:r w:rsidRPr="005B4F60">
        <w:rPr>
          <w:rFonts w:hint="eastAsia"/>
          <w:highlight w:val="yellow"/>
        </w:rPr>
        <w:t>System provides support for required DPoE</w:t>
      </w:r>
      <w:r w:rsidRPr="005B4F60">
        <w:rPr>
          <w:highlight w:val="yellow"/>
        </w:rPr>
        <w:t>v2.0</w:t>
      </w:r>
      <w:r w:rsidRPr="005B4F60">
        <w:rPr>
          <w:rFonts w:hint="eastAsia"/>
          <w:highlight w:val="yellow"/>
        </w:rPr>
        <w:t xml:space="preserve"> </w:t>
      </w:r>
      <w:r w:rsidRPr="005B4F60">
        <w:rPr>
          <w:highlight w:val="yellow"/>
        </w:rPr>
        <w:t>Multicast</w:t>
      </w:r>
      <w:r w:rsidRPr="005B4F60">
        <w:rPr>
          <w:rFonts w:hint="eastAsia"/>
          <w:highlight w:val="yellow"/>
        </w:rPr>
        <w:t xml:space="preserve"> functionality.</w:t>
      </w:r>
    </w:p>
    <w:p w14:paraId="3EABA340" w14:textId="77777777" w:rsidR="001C7E95" w:rsidRPr="005B4F60" w:rsidRDefault="001C7E95" w:rsidP="001C7E95">
      <w:pPr>
        <w:pStyle w:val="a3"/>
        <w:ind w:left="0" w:right="20"/>
        <w:rPr>
          <w:highlight w:val="yellow"/>
        </w:rPr>
      </w:pPr>
    </w:p>
    <w:p w14:paraId="59A29D00" w14:textId="77777777" w:rsidR="001C7E95" w:rsidRPr="005B4F60" w:rsidRDefault="001C7E95" w:rsidP="001C7E95">
      <w:pPr>
        <w:pStyle w:val="3"/>
        <w:ind w:left="0" w:right="20"/>
        <w:rPr>
          <w:highlight w:val="yellow"/>
        </w:rPr>
      </w:pPr>
      <w:bookmarkStart w:id="4711" w:name="_Toc444695391"/>
      <w:r w:rsidRPr="005B4F60">
        <w:rPr>
          <w:rFonts w:hint="eastAsia"/>
          <w:highlight w:val="yellow"/>
        </w:rPr>
        <w:t>Multicast Operation</w:t>
      </w:r>
      <w:bookmarkEnd w:id="4711"/>
    </w:p>
    <w:p w14:paraId="4E6DDF2B" w14:textId="77777777" w:rsidR="001C7E95" w:rsidRPr="005B4F60" w:rsidRDefault="001C7E95" w:rsidP="001C7E95">
      <w:pPr>
        <w:pStyle w:val="a3"/>
        <w:ind w:left="0" w:right="20"/>
        <w:rPr>
          <w:highlight w:val="yellow"/>
        </w:rPr>
      </w:pPr>
      <w:r w:rsidRPr="005B4F60">
        <w:rPr>
          <w:highlight w:val="yellow"/>
        </w:rPr>
        <w:t>The DPoEv2.0 Specifications support IP multicast for IP(HSD) services by adopting the IP multicast model defined</w:t>
      </w:r>
      <w:r w:rsidRPr="005B4F60">
        <w:rPr>
          <w:rFonts w:hint="eastAsia"/>
          <w:highlight w:val="yellow"/>
        </w:rPr>
        <w:t xml:space="preserve"> </w:t>
      </w:r>
      <w:r w:rsidRPr="005B4F60">
        <w:rPr>
          <w:highlight w:val="yellow"/>
        </w:rPr>
        <w:t>in [MULPIv3.0]. This model supports the delivery of Any Source Multicast (ASM) and Source-Specific Multicast</w:t>
      </w:r>
      <w:r w:rsidRPr="005B4F60">
        <w:rPr>
          <w:rFonts w:hint="eastAsia"/>
          <w:highlight w:val="yellow"/>
        </w:rPr>
        <w:t xml:space="preserve"> </w:t>
      </w:r>
      <w:r w:rsidRPr="005B4F60">
        <w:rPr>
          <w:highlight w:val="yellow"/>
        </w:rPr>
        <w:t>(SSM) IP multicast streams to D-ONUs. As defined in [MULPIv3.0], the D-ONU is not aware of IP multicast</w:t>
      </w:r>
      <w:r w:rsidRPr="005B4F60">
        <w:rPr>
          <w:rFonts w:hint="eastAsia"/>
          <w:highlight w:val="yellow"/>
        </w:rPr>
        <w:t xml:space="preserve"> </w:t>
      </w:r>
      <w:r w:rsidRPr="005B4F60">
        <w:rPr>
          <w:highlight w:val="yellow"/>
        </w:rPr>
        <w:t>control protocols. In DPoE specifications, the D-ONU does not proxy or snoop to track Layer-3 IP multicast group</w:t>
      </w:r>
      <w:r w:rsidRPr="005B4F60">
        <w:rPr>
          <w:rFonts w:hint="eastAsia"/>
          <w:highlight w:val="yellow"/>
        </w:rPr>
        <w:t xml:space="preserve"> </w:t>
      </w:r>
      <w:r w:rsidRPr="005B4F60">
        <w:rPr>
          <w:highlight w:val="yellow"/>
        </w:rPr>
        <w:t>membership. Instead, all of the processing and management functionality related to multicast group membership is</w:t>
      </w:r>
      <w:r w:rsidRPr="005B4F60">
        <w:rPr>
          <w:rFonts w:hint="eastAsia"/>
          <w:highlight w:val="yellow"/>
        </w:rPr>
        <w:t xml:space="preserve"> </w:t>
      </w:r>
      <w:r w:rsidRPr="005B4F60">
        <w:rPr>
          <w:highlight w:val="yellow"/>
        </w:rPr>
        <w:t>at the DPoE System.</w:t>
      </w:r>
    </w:p>
    <w:p w14:paraId="68174A1D" w14:textId="77777777" w:rsidR="001C7E95" w:rsidRPr="005B4F60" w:rsidRDefault="001C7E95" w:rsidP="001C7E95">
      <w:pPr>
        <w:pStyle w:val="a3"/>
        <w:ind w:left="0" w:right="20"/>
        <w:rPr>
          <w:highlight w:val="yellow"/>
        </w:rPr>
      </w:pPr>
      <w:r w:rsidRPr="005B4F60">
        <w:rPr>
          <w:rFonts w:eastAsia="Calibri"/>
          <w:highlight w:val="yellow"/>
        </w:rPr>
        <w:t>System supports the provisioning and operation of IP multicast for IP(HSD) as defined in</w:t>
      </w:r>
      <w:r w:rsidRPr="005B4F60">
        <w:rPr>
          <w:rFonts w:eastAsia="Calibri" w:hint="eastAsia"/>
          <w:highlight w:val="yellow"/>
        </w:rPr>
        <w:t xml:space="preserve"> </w:t>
      </w:r>
      <w:r w:rsidRPr="005B4F60">
        <w:rPr>
          <w:rFonts w:eastAsia="Calibri"/>
          <w:highlight w:val="yellow"/>
        </w:rPr>
        <w:t>[MULPIv3.0], and this includes:</w:t>
      </w:r>
    </w:p>
    <w:p w14:paraId="60831E0A"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Source Specific Multicast traffic for IGMPv3 [RFC 3376] and MLDv2 [RFC 3810] CPE devices</w:t>
      </w:r>
    </w:p>
    <w:p w14:paraId="212447DE"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forwarding Any Source Multicast traffic for IGMPv1/v2 and MLDv1 CPE devices</w:t>
      </w:r>
    </w:p>
    <w:p w14:paraId="07E5C826"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multicast QoS</w:t>
      </w:r>
    </w:p>
    <w:p w14:paraId="153C0BA3"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static multicast</w:t>
      </w:r>
    </w:p>
    <w:p w14:paraId="3B9717AD"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downstream encrypted multicast</w:t>
      </w:r>
    </w:p>
    <w:p w14:paraId="2E7408D0"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Support for IPv4 and IPv6 multicast traffic</w:t>
      </w:r>
    </w:p>
    <w:p w14:paraId="3482D98C"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Explicit tracking at the DPoE System of CPEs joined to a given multicast group</w:t>
      </w:r>
    </w:p>
    <w:p w14:paraId="1AE09C5D" w14:textId="77777777" w:rsidR="001C7E95" w:rsidRPr="005B4F60" w:rsidRDefault="001C7E95" w:rsidP="001C7E95">
      <w:pPr>
        <w:pStyle w:val="a3"/>
        <w:ind w:left="0" w:right="20"/>
        <w:rPr>
          <w:highlight w:val="yellow"/>
        </w:rPr>
      </w:pPr>
      <w:r w:rsidRPr="005B4F60">
        <w:rPr>
          <w:highlight w:val="yellow"/>
        </w:rPr>
        <w:t>The following exceptions and differences from [MULPIv3.0] for support of IP multicast apply to this version of DPoE specifications:</w:t>
      </w:r>
    </w:p>
    <w:p w14:paraId="35DB60B8"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Pre-Registration IP multicast is not supported.</w:t>
      </w:r>
    </w:p>
    <w:p w14:paraId="589DA001" w14:textId="77777777" w:rsidR="001C7E95" w:rsidRPr="005B4F60" w:rsidRDefault="001C7E95" w:rsidP="001C7E95">
      <w:pPr>
        <w:pStyle w:val="afffff4"/>
        <w:numPr>
          <w:ilvl w:val="0"/>
          <w:numId w:val="41"/>
        </w:numPr>
        <w:ind w:leftChars="0"/>
        <w:rPr>
          <w:rFonts w:ascii="Times New Roman" w:eastAsiaTheme="minorEastAsia" w:hAnsi="Times New Roman" w:cs="Times New Roman"/>
          <w:highlight w:val="yellow"/>
        </w:rPr>
      </w:pPr>
      <w:r w:rsidRPr="005B4F60">
        <w:rPr>
          <w:rFonts w:ascii="Times New Roman" w:eastAsiaTheme="minorEastAsia" w:hAnsi="Times New Roman" w:cs="Times New Roman"/>
          <w:highlight w:val="yellow"/>
        </w:rPr>
        <w:t>Downstream Service ID (DSID) defined in [MULPIv3.0] is replaced with a multicast LLID (mLLID).</w:t>
      </w:r>
    </w:p>
    <w:p w14:paraId="32101F28"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p>
    <w:p w14:paraId="2F87FE60" w14:textId="77777777" w:rsidR="001C7E95" w:rsidRPr="005B4F60" w:rsidRDefault="001C7E95" w:rsidP="001C7E95">
      <w:pPr>
        <w:pStyle w:val="3"/>
        <w:ind w:left="0" w:right="20"/>
        <w:rPr>
          <w:highlight w:val="yellow"/>
        </w:rPr>
      </w:pPr>
      <w:bookmarkStart w:id="4712" w:name="_Toc444695392"/>
      <w:r w:rsidRPr="005B4F60">
        <w:rPr>
          <w:rFonts w:hint="eastAsia"/>
          <w:highlight w:val="yellow"/>
        </w:rPr>
        <w:t>Single Session vs Aggregate</w:t>
      </w:r>
      <w:r w:rsidRPr="005B4F60">
        <w:rPr>
          <w:highlight w:val="yellow"/>
        </w:rPr>
        <w:t xml:space="preserve"> </w:t>
      </w:r>
      <w:r w:rsidRPr="005B4F60">
        <w:rPr>
          <w:rFonts w:hint="eastAsia"/>
          <w:highlight w:val="yellow"/>
        </w:rPr>
        <w:t>Session</w:t>
      </w:r>
      <w:bookmarkEnd w:id="4712"/>
    </w:p>
    <w:p w14:paraId="0F366F3C"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Single Session is that one channel is forwarded by one Multicast LLID, and each channel must belong to Multicast Service Profile. </w:t>
      </w:r>
      <w:r w:rsidRPr="005B4F60">
        <w:rPr>
          <w:highlight w:val="yellow"/>
        </w:rPr>
        <w:t xml:space="preserve">In short, the Multicast LLID is assigned to each channel. </w:t>
      </w:r>
    </w:p>
    <w:p w14:paraId="365619C7" w14:textId="77777777" w:rsidR="001C7E95" w:rsidRPr="005B4F60" w:rsidRDefault="001C7E95" w:rsidP="001C7E95">
      <w:pPr>
        <w:widowControl/>
        <w:wordWrap/>
        <w:snapToGrid/>
        <w:spacing w:line="240" w:lineRule="auto"/>
        <w:ind w:right="20"/>
        <w:jc w:val="left"/>
        <w:rPr>
          <w:rFonts w:ascii="Arial" w:eastAsia="맑은 고딕" w:cs="굴림"/>
          <w:noProof/>
          <w:highlight w:val="yellow"/>
        </w:rPr>
      </w:pPr>
      <w:r w:rsidRPr="005B4F60">
        <w:rPr>
          <w:rFonts w:ascii="Arial" w:eastAsia="맑은 고딕" w:cs="굴림" w:hint="eastAsia"/>
          <w:noProof/>
          <w:highlight w:val="yellow"/>
        </w:rPr>
        <w:t xml:space="preserve">Aggregate Session is that </w:t>
      </w:r>
      <w:r w:rsidRPr="005B4F60">
        <w:rPr>
          <w:rFonts w:ascii="Arial" w:eastAsia="맑은 고딕" w:cs="굴림"/>
          <w:noProof/>
          <w:highlight w:val="yellow"/>
        </w:rPr>
        <w:t>m</w:t>
      </w:r>
      <w:r w:rsidRPr="005B4F60">
        <w:rPr>
          <w:szCs w:val="20"/>
          <w:highlight w:val="yellow"/>
        </w:rPr>
        <w:t>ultiple channels are forwarded by one multicast LLID. The traffic of channels that do not match Multicast Service Profile is forwarded through the Broadcast Domain.</w:t>
      </w:r>
    </w:p>
    <w:p w14:paraId="2027BDFD" w14:textId="77777777" w:rsidR="001C7E95" w:rsidRPr="005B4F60" w:rsidRDefault="001C7E95" w:rsidP="001C7E95">
      <w:pPr>
        <w:widowControl/>
        <w:wordWrap/>
        <w:snapToGrid/>
        <w:spacing w:line="240" w:lineRule="auto"/>
        <w:ind w:right="20"/>
        <w:jc w:val="left"/>
        <w:rPr>
          <w:highlight w:val="yellow"/>
        </w:rPr>
      </w:pPr>
    </w:p>
    <w:p w14:paraId="2FB04C75" w14:textId="77777777" w:rsidR="001C7E95" w:rsidRPr="005B4F60" w:rsidRDefault="001C7E95" w:rsidP="001C7E95">
      <w:pPr>
        <w:pStyle w:val="3"/>
        <w:ind w:left="0" w:right="20"/>
        <w:rPr>
          <w:highlight w:val="yellow"/>
        </w:rPr>
      </w:pPr>
      <w:bookmarkStart w:id="4713" w:name="_Toc444695393"/>
      <w:r w:rsidRPr="005B4F60">
        <w:rPr>
          <w:rFonts w:hint="eastAsia"/>
          <w:highlight w:val="yellow"/>
        </w:rPr>
        <w:t>Multicast QoS</w:t>
      </w:r>
      <w:bookmarkEnd w:id="4713"/>
    </w:p>
    <w:p w14:paraId="1971EB2A"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To perform DPoEv2</w:t>
      </w:r>
      <w:r w:rsidRPr="005B4F60">
        <w:rPr>
          <w:highlight w:val="yellow"/>
        </w:rPr>
        <w:t>.0 Multicast in 10G Line-Card, Downstream Service-Class, Group-QoS-Config (GQC) and Group-Config (GC) should be defined in advance.</w:t>
      </w:r>
    </w:p>
    <w:p w14:paraId="425768C0" w14:textId="77777777" w:rsidR="001C7E95" w:rsidRPr="005B4F60" w:rsidRDefault="001C7E95" w:rsidP="001C7E95">
      <w:pPr>
        <w:widowControl/>
        <w:wordWrap/>
        <w:snapToGrid/>
        <w:spacing w:line="240" w:lineRule="auto"/>
        <w:ind w:right="20"/>
        <w:jc w:val="left"/>
        <w:rPr>
          <w:highlight w:val="yellow"/>
        </w:rPr>
      </w:pPr>
    </w:p>
    <w:p w14:paraId="2E5A53F6"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5B4F6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5B4F60" w:rsidRDefault="001C7E95" w:rsidP="005018A2">
            <w:pPr>
              <w:pStyle w:val="aa"/>
              <w:ind w:right="20"/>
              <w:rPr>
                <w:bCs/>
                <w:sz w:val="18"/>
                <w:highlight w:val="yellow"/>
              </w:rPr>
            </w:pPr>
            <w:r w:rsidRPr="005B4F60">
              <w:rPr>
                <w:bCs/>
                <w:sz w:val="18"/>
                <w:highlight w:val="yellow"/>
              </w:rPr>
              <w:lastRenderedPageBreak/>
              <w:t>Command</w:t>
            </w:r>
          </w:p>
        </w:tc>
        <w:tc>
          <w:tcPr>
            <w:tcW w:w="4358" w:type="dxa"/>
          </w:tcPr>
          <w:p w14:paraId="59E2FE1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550B0D78" w14:textId="77777777" w:rsidTr="005018A2">
        <w:trPr>
          <w:trHeight w:val="327"/>
        </w:trPr>
        <w:tc>
          <w:tcPr>
            <w:tcW w:w="3964" w:type="dxa"/>
          </w:tcPr>
          <w:p w14:paraId="7594374C" w14:textId="77777777" w:rsidR="001C7E95" w:rsidRPr="005B4F60" w:rsidRDefault="001C7E95" w:rsidP="005018A2">
            <w:pPr>
              <w:pStyle w:val="aa"/>
              <w:ind w:right="20"/>
              <w:rPr>
                <w:b/>
                <w:bCs/>
                <w:highlight w:val="yellow"/>
              </w:rPr>
            </w:pPr>
            <w:r w:rsidRPr="005B4F60">
              <w:rPr>
                <w:b/>
                <w:bCs/>
                <w:highlight w:val="yellow"/>
              </w:rPr>
              <w:t>cable multicast group-qos default scn SCN-NAME aggregate (session-limit &lt;1-1000&gt; |)</w:t>
            </w:r>
          </w:p>
        </w:tc>
        <w:tc>
          <w:tcPr>
            <w:tcW w:w="4358" w:type="dxa"/>
          </w:tcPr>
          <w:p w14:paraId="521A4662" w14:textId="77777777" w:rsidR="001C7E95" w:rsidRPr="005B4F60" w:rsidRDefault="001C7E95" w:rsidP="005018A2">
            <w:pPr>
              <w:pStyle w:val="aa"/>
              <w:ind w:right="20"/>
              <w:rPr>
                <w:highlight w:val="yellow"/>
              </w:rPr>
            </w:pPr>
            <w:r w:rsidRPr="005B4F60">
              <w:rPr>
                <w:rFonts w:hint="eastAsia"/>
                <w:highlight w:val="yellow"/>
              </w:rPr>
              <w:t>Specifies the default aggregate session for G</w:t>
            </w:r>
            <w:r w:rsidRPr="005B4F60">
              <w:rPr>
                <w:highlight w:val="yellow"/>
              </w:rPr>
              <w:t>QC</w:t>
            </w:r>
          </w:p>
        </w:tc>
      </w:tr>
      <w:tr w:rsidR="001C7E95" w:rsidRPr="005B4F60" w14:paraId="187B746C" w14:textId="77777777" w:rsidTr="005018A2">
        <w:trPr>
          <w:trHeight w:val="327"/>
        </w:trPr>
        <w:tc>
          <w:tcPr>
            <w:tcW w:w="3964" w:type="dxa"/>
          </w:tcPr>
          <w:p w14:paraId="241095B4" w14:textId="77777777" w:rsidR="001C7E95" w:rsidRPr="005B4F60" w:rsidRDefault="001C7E95" w:rsidP="005018A2">
            <w:pPr>
              <w:pStyle w:val="aa"/>
              <w:ind w:right="20"/>
              <w:rPr>
                <w:b/>
                <w:bCs/>
                <w:highlight w:val="yellow"/>
              </w:rPr>
            </w:pPr>
            <w:r w:rsidRPr="005B4F60">
              <w:rPr>
                <w:b/>
                <w:bCs/>
                <w:highlight w:val="yellow"/>
              </w:rPr>
              <w:t>no cable multicast group-qos default scn SCN-NAME aggregate</w:t>
            </w:r>
          </w:p>
        </w:tc>
        <w:tc>
          <w:tcPr>
            <w:tcW w:w="4358" w:type="dxa"/>
          </w:tcPr>
          <w:p w14:paraId="2B4BDD74" w14:textId="77777777" w:rsidR="001C7E95" w:rsidRPr="005B4F60" w:rsidRDefault="001C7E95" w:rsidP="005018A2">
            <w:pPr>
              <w:pStyle w:val="aa"/>
              <w:ind w:right="20"/>
              <w:rPr>
                <w:highlight w:val="yellow"/>
              </w:rPr>
            </w:pPr>
            <w:r w:rsidRPr="005B4F60">
              <w:rPr>
                <w:rFonts w:hint="eastAsia"/>
                <w:highlight w:val="yellow"/>
              </w:rPr>
              <w:t>Removes the specified default aggregate session for G</w:t>
            </w:r>
            <w:r w:rsidRPr="005B4F60">
              <w:rPr>
                <w:highlight w:val="yellow"/>
              </w:rPr>
              <w:t>QC</w:t>
            </w:r>
          </w:p>
        </w:tc>
      </w:tr>
      <w:tr w:rsidR="001C7E95" w:rsidRPr="005B4F60" w14:paraId="567AAFB1" w14:textId="77777777" w:rsidTr="005018A2">
        <w:trPr>
          <w:trHeight w:val="327"/>
        </w:trPr>
        <w:tc>
          <w:tcPr>
            <w:tcW w:w="3964" w:type="dxa"/>
          </w:tcPr>
          <w:p w14:paraId="532E1F70" w14:textId="77777777" w:rsidR="001C7E95" w:rsidRPr="005B4F60" w:rsidRDefault="001C7E95" w:rsidP="005018A2">
            <w:pPr>
              <w:pStyle w:val="aa"/>
              <w:ind w:right="20"/>
              <w:rPr>
                <w:b/>
                <w:bCs/>
                <w:highlight w:val="yellow"/>
              </w:rPr>
            </w:pPr>
            <w:r w:rsidRPr="005B4F60">
              <w:rPr>
                <w:b/>
                <w:bCs/>
                <w:highlight w:val="yellow"/>
              </w:rPr>
              <w:t>cable multicast group-qos GQC-ID scn SCN-NAME single</w:t>
            </w:r>
          </w:p>
        </w:tc>
        <w:tc>
          <w:tcPr>
            <w:tcW w:w="4358" w:type="dxa"/>
          </w:tcPr>
          <w:p w14:paraId="2B78DB1D" w14:textId="77777777" w:rsidR="001C7E95" w:rsidRPr="005B4F60" w:rsidRDefault="001C7E95" w:rsidP="005018A2">
            <w:pPr>
              <w:pStyle w:val="aa"/>
              <w:ind w:right="20"/>
              <w:rPr>
                <w:highlight w:val="yellow"/>
              </w:rPr>
            </w:pPr>
            <w:r w:rsidRPr="005B4F60">
              <w:rPr>
                <w:rFonts w:hint="eastAsia"/>
                <w:highlight w:val="yellow"/>
              </w:rPr>
              <w:t>Specifies the single session for GQC</w:t>
            </w:r>
            <w:r w:rsidRPr="005B4F60">
              <w:rPr>
                <w:highlight w:val="yellow"/>
              </w:rPr>
              <w:t>. GQC-ID is used for identifying Group-Config (GC).</w:t>
            </w:r>
          </w:p>
        </w:tc>
      </w:tr>
      <w:tr w:rsidR="001C7E95" w:rsidRPr="005B4F60" w14:paraId="456C129F" w14:textId="77777777" w:rsidTr="005018A2">
        <w:trPr>
          <w:trHeight w:val="327"/>
        </w:trPr>
        <w:tc>
          <w:tcPr>
            <w:tcW w:w="3964" w:type="dxa"/>
          </w:tcPr>
          <w:p w14:paraId="3BB2F011"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group-qos GQC-ID scn SCN-NAME single</w:t>
            </w:r>
          </w:p>
        </w:tc>
        <w:tc>
          <w:tcPr>
            <w:tcW w:w="4358" w:type="dxa"/>
          </w:tcPr>
          <w:p w14:paraId="5AB0A30D" w14:textId="77777777" w:rsidR="001C7E95" w:rsidRPr="005B4F60" w:rsidRDefault="001C7E95" w:rsidP="005018A2">
            <w:pPr>
              <w:pStyle w:val="aa"/>
              <w:ind w:right="20"/>
              <w:rPr>
                <w:highlight w:val="yellow"/>
              </w:rPr>
            </w:pPr>
            <w:r w:rsidRPr="005B4F60">
              <w:rPr>
                <w:rFonts w:hint="eastAsia"/>
                <w:highlight w:val="yellow"/>
              </w:rPr>
              <w:t>Removes the specified single session for GQC</w:t>
            </w:r>
          </w:p>
        </w:tc>
      </w:tr>
    </w:tbl>
    <w:p w14:paraId="5E1342FD"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435"/>
      </w:tblGrid>
      <w:tr w:rsidR="001C7E95" w:rsidRPr="005B4F60" w14:paraId="2834ADC4" w14:textId="77777777" w:rsidTr="005018A2">
        <w:trPr>
          <w:trHeight w:val="841"/>
        </w:trPr>
        <w:tc>
          <w:tcPr>
            <w:tcW w:w="8435" w:type="dxa"/>
          </w:tcPr>
          <w:p w14:paraId="23FDCCF6" w14:textId="77777777" w:rsidR="001C7E95" w:rsidRPr="005B4F60" w:rsidRDefault="001C7E95" w:rsidP="005018A2">
            <w:pPr>
              <w:pStyle w:val="aa"/>
              <w:ind w:right="20"/>
              <w:rPr>
                <w:rFonts w:ascii="Courier New" w:hAnsi="Courier New" w:cs="Courier New"/>
                <w:highlight w:val="yellow"/>
              </w:rPr>
            </w:pPr>
          </w:p>
          <w:p w14:paraId="5AACC62B"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313B406E"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default scn MDEFAULT aggregate</w:t>
            </w:r>
          </w:p>
          <w:p w14:paraId="49238983"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group-qos 10 scn MSINGLE single</w:t>
            </w:r>
          </w:p>
          <w:p w14:paraId="735F405A" w14:textId="77777777" w:rsidR="001C7E95" w:rsidRPr="005B4F60" w:rsidRDefault="001C7E95" w:rsidP="005018A2">
            <w:pPr>
              <w:pStyle w:val="aa"/>
              <w:ind w:right="20"/>
              <w:rPr>
                <w:rFonts w:ascii="Courier New" w:hAnsi="Courier New" w:cs="Courier New"/>
                <w:highlight w:val="yellow"/>
              </w:rPr>
            </w:pPr>
          </w:p>
        </w:tc>
      </w:tr>
    </w:tbl>
    <w:p w14:paraId="07FAEF6E" w14:textId="77777777" w:rsidR="001C7E95" w:rsidRPr="005B4F60" w:rsidRDefault="001C7E95" w:rsidP="001C7E95">
      <w:pPr>
        <w:pStyle w:val="a3"/>
        <w:ind w:right="20"/>
        <w:rPr>
          <w:highlight w:val="yellow"/>
        </w:rPr>
      </w:pPr>
    </w:p>
    <w:p w14:paraId="40BFFD6B"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create</w:t>
      </w:r>
      <w:r w:rsidRPr="005B4F60">
        <w:rPr>
          <w:rFonts w:hint="eastAsia"/>
          <w:highlight w:val="yellow"/>
        </w:rPr>
        <w:t xml:space="preserv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13857024"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4E500656" w14:textId="77777777" w:rsidTr="005018A2">
        <w:trPr>
          <w:trHeight w:val="327"/>
        </w:trPr>
        <w:tc>
          <w:tcPr>
            <w:tcW w:w="3964" w:type="dxa"/>
          </w:tcPr>
          <w:p w14:paraId="07F8FE6B" w14:textId="77777777" w:rsidR="001C7E95" w:rsidRPr="005B4F60" w:rsidRDefault="001C7E95" w:rsidP="005018A2">
            <w:pPr>
              <w:pStyle w:val="aa"/>
              <w:ind w:right="20"/>
              <w:rPr>
                <w:b/>
                <w:bCs/>
                <w:highlight w:val="yellow"/>
              </w:rPr>
            </w:pPr>
            <w:r w:rsidRPr="005B4F60">
              <w:rPr>
                <w:b/>
                <w:bCs/>
                <w:highlight w:val="yellow"/>
              </w:rPr>
              <w:t>cable multicast qos group &lt;1-255&gt;</w:t>
            </w:r>
          </w:p>
        </w:tc>
        <w:tc>
          <w:tcPr>
            <w:tcW w:w="4358" w:type="dxa"/>
          </w:tcPr>
          <w:p w14:paraId="7644F3F5" w14:textId="77777777" w:rsidR="001C7E95" w:rsidRPr="005B4F60" w:rsidRDefault="001C7E95" w:rsidP="005018A2">
            <w:pPr>
              <w:pStyle w:val="aa"/>
              <w:ind w:right="20"/>
              <w:rPr>
                <w:highlight w:val="yellow"/>
              </w:rPr>
            </w:pPr>
            <w:r w:rsidRPr="005B4F60">
              <w:rPr>
                <w:highlight w:val="yellow"/>
              </w:rPr>
              <w:t>Creates</w:t>
            </w:r>
            <w:r w:rsidRPr="005B4F60">
              <w:rPr>
                <w:rFonts w:hint="eastAsia"/>
                <w:highlight w:val="yellow"/>
              </w:rPr>
              <w:t xml:space="preserve"> the Group-Config profile</w:t>
            </w:r>
          </w:p>
        </w:tc>
      </w:tr>
      <w:tr w:rsidR="001C7E95" w:rsidRPr="005B4F60" w14:paraId="3B00CD95" w14:textId="77777777" w:rsidTr="005018A2">
        <w:trPr>
          <w:trHeight w:val="327"/>
        </w:trPr>
        <w:tc>
          <w:tcPr>
            <w:tcW w:w="3964" w:type="dxa"/>
          </w:tcPr>
          <w:p w14:paraId="6F0FEAEE"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 qos group &lt;1-255&gt;</w:t>
            </w:r>
          </w:p>
        </w:tc>
        <w:tc>
          <w:tcPr>
            <w:tcW w:w="4358" w:type="dxa"/>
          </w:tcPr>
          <w:p w14:paraId="50B4968F" w14:textId="77777777" w:rsidR="001C7E95" w:rsidRPr="005B4F60" w:rsidRDefault="001C7E95" w:rsidP="005018A2">
            <w:pPr>
              <w:pStyle w:val="aa"/>
              <w:ind w:right="20"/>
              <w:rPr>
                <w:highlight w:val="yellow"/>
              </w:rPr>
            </w:pPr>
            <w:r w:rsidRPr="005B4F60">
              <w:rPr>
                <w:highlight w:val="yellow"/>
              </w:rPr>
              <w:t xml:space="preserve">Removes the </w:t>
            </w:r>
            <w:r w:rsidRPr="005B4F60">
              <w:rPr>
                <w:rFonts w:hint="eastAsia"/>
                <w:highlight w:val="yellow"/>
              </w:rPr>
              <w:t>Group-Config profile</w:t>
            </w:r>
          </w:p>
        </w:tc>
      </w:tr>
      <w:tr w:rsidR="001C7E95" w:rsidRPr="005B4F60" w14:paraId="6C357DA1" w14:textId="77777777" w:rsidTr="005018A2">
        <w:trPr>
          <w:trHeight w:val="327"/>
        </w:trPr>
        <w:tc>
          <w:tcPr>
            <w:tcW w:w="3964" w:type="dxa"/>
          </w:tcPr>
          <w:p w14:paraId="28DB9A9B" w14:textId="77777777" w:rsidR="001C7E95" w:rsidRPr="005B4F60" w:rsidRDefault="001C7E95" w:rsidP="005018A2">
            <w:pPr>
              <w:pStyle w:val="aa"/>
              <w:ind w:right="20"/>
              <w:rPr>
                <w:b/>
                <w:bCs/>
                <w:highlight w:val="yellow"/>
              </w:rPr>
            </w:pPr>
            <w:r w:rsidRPr="005B4F60">
              <w:rPr>
                <w:b/>
                <w:bCs/>
                <w:highlight w:val="yellow"/>
              </w:rPr>
              <w:t>session-range A.B.C.D A.B.C.D</w:t>
            </w:r>
          </w:p>
        </w:tc>
        <w:tc>
          <w:tcPr>
            <w:tcW w:w="4358" w:type="dxa"/>
          </w:tcPr>
          <w:p w14:paraId="0BC6FF1C" w14:textId="77777777" w:rsidR="001C7E95" w:rsidRPr="005B4F60" w:rsidRDefault="001C7E95" w:rsidP="005018A2">
            <w:pPr>
              <w:pStyle w:val="aa"/>
              <w:ind w:right="20"/>
              <w:rPr>
                <w:highlight w:val="yellow"/>
              </w:rPr>
            </w:pPr>
            <w:r w:rsidRPr="005B4F60">
              <w:rPr>
                <w:highlight w:val="yellow"/>
              </w:rPr>
              <w:t>Specifies the session range to Group-Config</w:t>
            </w:r>
          </w:p>
        </w:tc>
      </w:tr>
      <w:tr w:rsidR="001C7E95" w:rsidRPr="005B4F60" w14:paraId="49FD68E8" w14:textId="77777777" w:rsidTr="005018A2">
        <w:trPr>
          <w:trHeight w:val="327"/>
        </w:trPr>
        <w:tc>
          <w:tcPr>
            <w:tcW w:w="3964" w:type="dxa"/>
          </w:tcPr>
          <w:p w14:paraId="5B218CFC" w14:textId="77777777" w:rsidR="001C7E95" w:rsidRPr="005B4F60" w:rsidRDefault="001C7E95" w:rsidP="005018A2">
            <w:pPr>
              <w:pStyle w:val="aa"/>
              <w:ind w:right="20"/>
              <w:rPr>
                <w:b/>
                <w:bCs/>
                <w:highlight w:val="yellow"/>
              </w:rPr>
            </w:pPr>
            <w:r w:rsidRPr="005B4F60">
              <w:rPr>
                <w:b/>
                <w:bCs/>
                <w:highlight w:val="yellow"/>
              </w:rPr>
              <w:t>group-qos &lt;1-255&gt;</w:t>
            </w:r>
          </w:p>
        </w:tc>
        <w:tc>
          <w:tcPr>
            <w:tcW w:w="4358" w:type="dxa"/>
          </w:tcPr>
          <w:p w14:paraId="312A975C" w14:textId="77777777" w:rsidR="001C7E95" w:rsidRPr="005B4F60" w:rsidRDefault="001C7E95" w:rsidP="005018A2">
            <w:pPr>
              <w:pStyle w:val="aa"/>
              <w:ind w:right="20"/>
              <w:rPr>
                <w:highlight w:val="yellow"/>
              </w:rPr>
            </w:pPr>
            <w:r w:rsidRPr="005B4F60">
              <w:rPr>
                <w:rFonts w:hint="eastAsia"/>
                <w:highlight w:val="yellow"/>
              </w:rPr>
              <w:t>Specifies the GQC-ID to Group-Config</w:t>
            </w:r>
          </w:p>
        </w:tc>
      </w:tr>
    </w:tbl>
    <w:p w14:paraId="19AE66DF"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435"/>
      </w:tblGrid>
      <w:tr w:rsidR="001C7E95" w:rsidRPr="005B4F60" w14:paraId="0D195650" w14:textId="77777777" w:rsidTr="005018A2">
        <w:trPr>
          <w:trHeight w:val="841"/>
        </w:trPr>
        <w:tc>
          <w:tcPr>
            <w:tcW w:w="8435" w:type="dxa"/>
          </w:tcPr>
          <w:p w14:paraId="52AD43A4" w14:textId="77777777" w:rsidR="001C7E95" w:rsidRPr="005B4F60" w:rsidRDefault="001C7E95" w:rsidP="005018A2">
            <w:pPr>
              <w:pStyle w:val="aa"/>
              <w:ind w:right="20"/>
              <w:rPr>
                <w:rFonts w:ascii="Courier New" w:hAnsi="Courier New" w:cs="Courier New"/>
                <w:highlight w:val="yellow"/>
              </w:rPr>
            </w:pPr>
          </w:p>
          <w:p w14:paraId="5C08C11E"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56E5943B"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cable multicast qos group 1</w:t>
            </w:r>
          </w:p>
          <w:p w14:paraId="407490B2"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session-range 231.1.1.0 255.255.255.0</w:t>
            </w:r>
          </w:p>
          <w:p w14:paraId="52DFE0C4"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b/>
                <w:highlight w:val="yellow"/>
              </w:rPr>
              <w:t>group-qos 10</w:t>
            </w:r>
          </w:p>
          <w:p w14:paraId="71BEB2D1"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Router(config-mqos-1)#</w:t>
            </w:r>
            <w:r w:rsidRPr="005B4F60">
              <w:rPr>
                <w:highlight w:val="yellow"/>
              </w:rPr>
              <w:t xml:space="preserve"> </w:t>
            </w:r>
            <w:r w:rsidRPr="005B4F60">
              <w:rPr>
                <w:rFonts w:ascii="Courier New" w:hAnsi="Courier New" w:cs="Courier New" w:hint="eastAsia"/>
                <w:b/>
                <w:highlight w:val="yellow"/>
              </w:rPr>
              <w:t>end</w:t>
            </w:r>
          </w:p>
          <w:p w14:paraId="3BDEE02E"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704B200C" w14:textId="77777777" w:rsidR="001C7E95" w:rsidRPr="005B4F60" w:rsidRDefault="001C7E95" w:rsidP="005018A2">
            <w:pPr>
              <w:pStyle w:val="aa"/>
              <w:ind w:right="20"/>
              <w:rPr>
                <w:rFonts w:ascii="Courier New" w:hAnsi="Courier New" w:cs="Courier New"/>
                <w:highlight w:val="yellow"/>
              </w:rPr>
            </w:pPr>
          </w:p>
        </w:tc>
      </w:tr>
    </w:tbl>
    <w:p w14:paraId="2010E88C" w14:textId="77777777" w:rsidR="001C7E95" w:rsidRPr="005B4F60" w:rsidRDefault="001C7E95" w:rsidP="001C7E95">
      <w:pPr>
        <w:widowControl/>
        <w:wordWrap/>
        <w:snapToGrid/>
        <w:spacing w:line="240" w:lineRule="auto"/>
        <w:ind w:right="20"/>
        <w:jc w:val="left"/>
        <w:rPr>
          <w:highlight w:val="yellow"/>
        </w:rPr>
      </w:pPr>
    </w:p>
    <w:p w14:paraId="43B60027" w14:textId="77777777" w:rsidR="001C7E95" w:rsidRPr="005B4F60" w:rsidRDefault="001C7E95" w:rsidP="001C7E95">
      <w:pPr>
        <w:widowControl/>
        <w:wordWrap/>
        <w:snapToGrid/>
        <w:spacing w:line="240" w:lineRule="auto"/>
        <w:ind w:right="20"/>
        <w:jc w:val="left"/>
        <w:rPr>
          <w:highlight w:val="yellow"/>
        </w:rPr>
      </w:pPr>
      <w:r w:rsidRPr="005B4F60">
        <w:rPr>
          <w:rFonts w:hint="eastAsia"/>
          <w:highlight w:val="yellow"/>
        </w:rPr>
        <w:t xml:space="preserve">To </w:t>
      </w:r>
      <w:r w:rsidRPr="005B4F60">
        <w:rPr>
          <w:highlight w:val="yellow"/>
        </w:rPr>
        <w:t>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5B4F6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5B4F60" w:rsidRDefault="001C7E95" w:rsidP="005018A2">
            <w:pPr>
              <w:pStyle w:val="aa"/>
              <w:ind w:right="20"/>
              <w:rPr>
                <w:bCs/>
                <w:sz w:val="18"/>
                <w:highlight w:val="yellow"/>
              </w:rPr>
            </w:pPr>
            <w:r w:rsidRPr="005B4F60">
              <w:rPr>
                <w:bCs/>
                <w:sz w:val="18"/>
                <w:highlight w:val="yellow"/>
              </w:rPr>
              <w:t>Command</w:t>
            </w:r>
          </w:p>
        </w:tc>
        <w:tc>
          <w:tcPr>
            <w:tcW w:w="4358" w:type="dxa"/>
          </w:tcPr>
          <w:p w14:paraId="3CC2A413" w14:textId="77777777" w:rsidR="001C7E95" w:rsidRPr="005B4F60" w:rsidRDefault="001C7E95" w:rsidP="005018A2">
            <w:pPr>
              <w:pStyle w:val="aa"/>
              <w:ind w:right="20"/>
              <w:rPr>
                <w:bCs/>
                <w:sz w:val="18"/>
                <w:highlight w:val="yellow"/>
              </w:rPr>
            </w:pPr>
            <w:r w:rsidRPr="005B4F60">
              <w:rPr>
                <w:bCs/>
                <w:sz w:val="18"/>
                <w:highlight w:val="yellow"/>
              </w:rPr>
              <w:t>Description</w:t>
            </w:r>
          </w:p>
        </w:tc>
      </w:tr>
      <w:tr w:rsidR="001C7E95" w:rsidRPr="005B4F60" w14:paraId="1F0A4AE1" w14:textId="77777777" w:rsidTr="005018A2">
        <w:trPr>
          <w:trHeight w:val="327"/>
        </w:trPr>
        <w:tc>
          <w:tcPr>
            <w:tcW w:w="3964" w:type="dxa"/>
          </w:tcPr>
          <w:p w14:paraId="080D3A40" w14:textId="77777777" w:rsidR="001C7E95" w:rsidRPr="005B4F60" w:rsidRDefault="001C7E95" w:rsidP="005018A2">
            <w:pPr>
              <w:pStyle w:val="aa"/>
              <w:ind w:right="20"/>
              <w:rPr>
                <w:b/>
                <w:bCs/>
                <w:highlight w:val="yellow"/>
              </w:rPr>
            </w:pPr>
            <w:r w:rsidRPr="005B4F60">
              <w:rPr>
                <w:b/>
                <w:bCs/>
                <w:highlight w:val="yellow"/>
              </w:rPr>
              <w:t>cable multicast-qos group &lt;1-255&gt;</w:t>
            </w:r>
          </w:p>
        </w:tc>
        <w:tc>
          <w:tcPr>
            <w:tcW w:w="4358" w:type="dxa"/>
          </w:tcPr>
          <w:p w14:paraId="7E80675D" w14:textId="77777777" w:rsidR="001C7E95" w:rsidRPr="005B4F60" w:rsidRDefault="001C7E95" w:rsidP="005018A2">
            <w:pPr>
              <w:pStyle w:val="aa"/>
              <w:ind w:right="20"/>
              <w:rPr>
                <w:highlight w:val="yellow"/>
              </w:rPr>
            </w:pPr>
            <w:r w:rsidRPr="005B4F60">
              <w:rPr>
                <w:highlight w:val="yellow"/>
              </w:rPr>
              <w:t>Specifies the GC-ID for multicast QoS</w:t>
            </w:r>
          </w:p>
        </w:tc>
      </w:tr>
      <w:tr w:rsidR="001C7E95" w:rsidRPr="005B4F60" w14:paraId="1DE64EF3" w14:textId="77777777" w:rsidTr="005018A2">
        <w:trPr>
          <w:trHeight w:val="327"/>
        </w:trPr>
        <w:tc>
          <w:tcPr>
            <w:tcW w:w="3964" w:type="dxa"/>
          </w:tcPr>
          <w:p w14:paraId="68E76963" w14:textId="77777777" w:rsidR="001C7E95" w:rsidRPr="005B4F60" w:rsidRDefault="001C7E95" w:rsidP="005018A2">
            <w:pPr>
              <w:pStyle w:val="aa"/>
              <w:ind w:right="20"/>
              <w:rPr>
                <w:b/>
                <w:bCs/>
                <w:highlight w:val="yellow"/>
              </w:rPr>
            </w:pPr>
            <w:r w:rsidRPr="005B4F60">
              <w:rPr>
                <w:rFonts w:hint="eastAsia"/>
                <w:b/>
                <w:bCs/>
                <w:highlight w:val="yellow"/>
              </w:rPr>
              <w:t xml:space="preserve">no </w:t>
            </w:r>
            <w:r w:rsidRPr="005B4F60">
              <w:rPr>
                <w:b/>
                <w:bCs/>
                <w:highlight w:val="yellow"/>
              </w:rPr>
              <w:t>cable multicast-qos group &lt;1-255&gt;</w:t>
            </w:r>
          </w:p>
        </w:tc>
        <w:tc>
          <w:tcPr>
            <w:tcW w:w="4358" w:type="dxa"/>
          </w:tcPr>
          <w:p w14:paraId="10C2D807" w14:textId="77777777" w:rsidR="001C7E95" w:rsidRPr="005B4F60" w:rsidRDefault="001C7E95" w:rsidP="005018A2">
            <w:pPr>
              <w:pStyle w:val="aa"/>
              <w:ind w:right="20"/>
              <w:rPr>
                <w:highlight w:val="yellow"/>
              </w:rPr>
            </w:pPr>
            <w:r w:rsidRPr="005B4F60">
              <w:rPr>
                <w:highlight w:val="yellow"/>
              </w:rPr>
              <w:t>Removes the multicast QoS</w:t>
            </w:r>
          </w:p>
        </w:tc>
      </w:tr>
    </w:tbl>
    <w:p w14:paraId="276F81EB" w14:textId="77777777" w:rsidR="001C7E95" w:rsidRPr="005B4F60" w:rsidRDefault="001C7E95" w:rsidP="001C7E95">
      <w:pPr>
        <w:pStyle w:val="aa"/>
        <w:ind w:right="20"/>
        <w:rPr>
          <w:highlight w:val="yellow"/>
        </w:rPr>
      </w:pPr>
      <w:r w:rsidRPr="005B4F60">
        <w:rPr>
          <w:rFonts w:hint="eastAsia"/>
          <w:highlight w:val="yellow"/>
        </w:rPr>
        <w:tab/>
      </w:r>
      <w:r w:rsidRPr="005B4F60">
        <w:rPr>
          <w:rFonts w:hint="eastAsia"/>
          <w:highlight w:val="yellow"/>
        </w:rPr>
        <w:tab/>
        <w:t xml:space="preserve"> </w:t>
      </w:r>
    </w:p>
    <w:tbl>
      <w:tblPr>
        <w:tblStyle w:val="48"/>
        <w:tblW w:w="0" w:type="auto"/>
        <w:tblLook w:val="01E0" w:firstRow="1" w:lastRow="1" w:firstColumn="1" w:lastColumn="1" w:noHBand="0" w:noVBand="0"/>
      </w:tblPr>
      <w:tblGrid>
        <w:gridCol w:w="8435"/>
      </w:tblGrid>
      <w:tr w:rsidR="001C7E95" w:rsidRPr="0032769C" w14:paraId="5D70C401" w14:textId="77777777" w:rsidTr="005018A2">
        <w:trPr>
          <w:trHeight w:val="841"/>
        </w:trPr>
        <w:tc>
          <w:tcPr>
            <w:tcW w:w="8435" w:type="dxa"/>
          </w:tcPr>
          <w:p w14:paraId="7BD7CC57" w14:textId="77777777" w:rsidR="001C7E95" w:rsidRPr="005B4F60" w:rsidRDefault="001C7E95" w:rsidP="005018A2">
            <w:pPr>
              <w:pStyle w:val="aa"/>
              <w:ind w:right="20"/>
              <w:rPr>
                <w:rFonts w:ascii="Courier New" w:hAnsi="Courier New" w:cs="Courier New"/>
                <w:highlight w:val="yellow"/>
              </w:rPr>
            </w:pPr>
          </w:p>
          <w:p w14:paraId="20C719BF" w14:textId="77777777" w:rsidR="001C7E95" w:rsidRPr="005B4F60" w:rsidRDefault="001C7E95" w:rsidP="005018A2">
            <w:pPr>
              <w:pStyle w:val="aa"/>
              <w:ind w:right="20"/>
              <w:jc w:val="both"/>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bCs/>
                <w:highlight w:val="yellow"/>
              </w:rPr>
              <w:t>configure terminal</w:t>
            </w:r>
          </w:p>
          <w:p w14:paraId="11337CD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w:t>
            </w:r>
            <w:r w:rsidRPr="005B4F60">
              <w:rPr>
                <w:highlight w:val="yellow"/>
              </w:rPr>
              <w:t xml:space="preserve"> </w:t>
            </w:r>
            <w:r w:rsidRPr="005B4F60">
              <w:rPr>
                <w:rFonts w:ascii="Courier New" w:hAnsi="Courier New" w:cs="Courier New"/>
                <w:b/>
                <w:highlight w:val="yellow"/>
              </w:rPr>
              <w:t>interface TponInterface 1/1</w:t>
            </w:r>
          </w:p>
          <w:p w14:paraId="7F4936BE"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b/>
                <w:highlight w:val="yellow"/>
              </w:rPr>
              <w:t>cable multicast-qos group 1</w:t>
            </w:r>
          </w:p>
          <w:p w14:paraId="36C613C8" w14:textId="77777777" w:rsidR="001C7E95" w:rsidRPr="005B4F60" w:rsidRDefault="001C7E95" w:rsidP="005018A2">
            <w:pPr>
              <w:pStyle w:val="aa"/>
              <w:ind w:right="20"/>
              <w:jc w:val="both"/>
              <w:rPr>
                <w:rFonts w:ascii="Courier New" w:hAnsi="Courier New" w:cs="Courier New"/>
                <w:b/>
                <w:highlight w:val="yellow"/>
              </w:rPr>
            </w:pPr>
            <w:r w:rsidRPr="005B4F60">
              <w:rPr>
                <w:rFonts w:ascii="Courier New" w:hAnsi="Courier New" w:cs="Courier New"/>
                <w:highlight w:val="yellow"/>
              </w:rPr>
              <w:t>Router(config-if-Tpon1/1)#</w:t>
            </w:r>
            <w:r w:rsidRPr="005B4F60">
              <w:rPr>
                <w:highlight w:val="yellow"/>
              </w:rPr>
              <w:t xml:space="preserve"> </w:t>
            </w:r>
            <w:r w:rsidRPr="005B4F60">
              <w:rPr>
                <w:rFonts w:ascii="Courier New" w:hAnsi="Courier New" w:cs="Courier New" w:hint="eastAsia"/>
                <w:b/>
                <w:highlight w:val="yellow"/>
              </w:rPr>
              <w:t>end</w:t>
            </w:r>
          </w:p>
          <w:p w14:paraId="67F1A3C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3C247450" w14:textId="77777777" w:rsidR="001C7E95" w:rsidRPr="005B4F60" w:rsidRDefault="001C7E95" w:rsidP="005018A2">
            <w:pPr>
              <w:pStyle w:val="aa"/>
              <w:ind w:right="20"/>
              <w:rPr>
                <w:rFonts w:ascii="Courier New" w:hAnsi="Courier New" w:cs="Courier New"/>
                <w:b/>
                <w:highlight w:val="yellow"/>
              </w:rPr>
            </w:pPr>
            <w:r w:rsidRPr="005B4F60">
              <w:rPr>
                <w:rFonts w:ascii="Courier New" w:hAnsi="Courier New" w:cs="Courier New"/>
                <w:highlight w:val="yellow"/>
              </w:rPr>
              <w:t>Router#</w:t>
            </w:r>
            <w:r w:rsidRPr="005B4F60">
              <w:rPr>
                <w:highlight w:val="yellow"/>
              </w:rPr>
              <w:t xml:space="preserve"> </w:t>
            </w:r>
            <w:r w:rsidRPr="005B4F60">
              <w:rPr>
                <w:rFonts w:ascii="Courier New" w:hAnsi="Courier New" w:cs="Courier New"/>
                <w:b/>
                <w:highlight w:val="yellow"/>
              </w:rPr>
              <w:t>show cable modem 0024.4504.812e multicast</w:t>
            </w:r>
          </w:p>
          <w:p w14:paraId="5D8F004B"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Group address   CPE IP Address CPE Mac Address   Uptime   Exptime  GQC-ID GC-ID</w:t>
            </w:r>
          </w:p>
          <w:p w14:paraId="520B3847"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137ADF60"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db</w:t>
            </w:r>
            <w:r w:rsidRPr="005B4F60">
              <w:rPr>
                <w:rFonts w:ascii="Courier New" w:hAnsi="Courier New" w:cs="Courier New"/>
                <w:highlight w:val="yellow"/>
              </w:rPr>
              <w:t xml:space="preserve"> </w:t>
            </w:r>
          </w:p>
          <w:p w14:paraId="6BD828B5"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Group address   CPE IP Address CPE Mac Address CM Mac Address  Uptime   Exptime  Mode LLID</w:t>
            </w:r>
          </w:p>
          <w:p w14:paraId="5E9EA8DB"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Router#</w:t>
            </w:r>
          </w:p>
          <w:p w14:paraId="07C0B234" w14:textId="77777777" w:rsidR="001C7E95" w:rsidRPr="005B4F60" w:rsidRDefault="001C7E95" w:rsidP="005018A2">
            <w:pPr>
              <w:pStyle w:val="aa"/>
              <w:ind w:right="20"/>
              <w:rPr>
                <w:rFonts w:ascii="Courier New" w:hAnsi="Courier New" w:cs="Courier New"/>
                <w:highlight w:val="yellow"/>
              </w:rPr>
            </w:pPr>
            <w:r w:rsidRPr="005B4F60">
              <w:rPr>
                <w:rFonts w:ascii="Courier New" w:hAnsi="Courier New" w:cs="Courier New"/>
                <w:highlight w:val="yellow"/>
              </w:rPr>
              <w:t xml:space="preserve">Router# </w:t>
            </w:r>
            <w:r w:rsidRPr="005B4F60">
              <w:rPr>
                <w:rFonts w:ascii="Courier New" w:hAnsi="Courier New" w:cs="Courier New"/>
                <w:b/>
                <w:highlight w:val="yellow"/>
              </w:rPr>
              <w:t>show cable multicast 10/1 dsid</w:t>
            </w:r>
            <w:r w:rsidRPr="005B4F60">
              <w:rPr>
                <w:rFonts w:ascii="Courier New" w:hAnsi="Courier New" w:cs="Courier New"/>
                <w:highlight w:val="yellow"/>
              </w:rPr>
              <w:t xml:space="preserve"> </w:t>
            </w:r>
          </w:p>
          <w:p w14:paraId="068123CD"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 xml:space="preserve">   Session    LLID    Ch #             Total bytes   Current Kbps</w:t>
            </w:r>
          </w:p>
          <w:p w14:paraId="234717B6" w14:textId="77777777" w:rsidR="001C7E95" w:rsidRPr="005B4F60" w:rsidRDefault="001C7E95" w:rsidP="005018A2">
            <w:pPr>
              <w:pStyle w:val="aa"/>
              <w:ind w:right="20"/>
              <w:rPr>
                <w:rFonts w:ascii="Courier New" w:hAnsi="Courier New" w:cs="Courier New"/>
                <w:sz w:val="16"/>
                <w:highlight w:val="yellow"/>
              </w:rPr>
            </w:pPr>
            <w:r w:rsidRPr="005B4F60">
              <w:rPr>
                <w:rFonts w:ascii="Courier New" w:hAnsi="Courier New" w:cs="Courier New"/>
                <w:sz w:val="16"/>
                <w:highlight w:val="yellow"/>
              </w:rPr>
              <w:t>------------------------------------------------------------------</w:t>
            </w:r>
          </w:p>
          <w:p w14:paraId="79656958" w14:textId="77777777" w:rsidR="001C7E95" w:rsidRDefault="001C7E95" w:rsidP="005018A2">
            <w:pPr>
              <w:pStyle w:val="aa"/>
              <w:ind w:right="20"/>
              <w:rPr>
                <w:rFonts w:ascii="Courier New" w:hAnsi="Courier New" w:cs="Courier New"/>
              </w:rPr>
            </w:pPr>
            <w:r w:rsidRPr="005B4F60">
              <w:rPr>
                <w:rFonts w:ascii="Courier New" w:hAnsi="Courier New" w:cs="Courier New"/>
                <w:highlight w:val="yellow"/>
              </w:rPr>
              <w:t>Router#</w:t>
            </w:r>
          </w:p>
          <w:p w14:paraId="42875911" w14:textId="77777777" w:rsidR="001C7E95" w:rsidRPr="00C44F37" w:rsidRDefault="001C7E95" w:rsidP="005018A2">
            <w:pPr>
              <w:pStyle w:val="aa"/>
              <w:ind w:right="20"/>
              <w:rPr>
                <w:rFonts w:ascii="Courier New" w:hAnsi="Courier New" w:cs="Courier New"/>
              </w:rPr>
            </w:pPr>
          </w:p>
        </w:tc>
      </w:tr>
    </w:tbl>
    <w:p w14:paraId="0DA5E16B" w14:textId="617D72AE" w:rsidR="008301C2" w:rsidRDefault="008301C2" w:rsidP="0021019A">
      <w:pPr>
        <w:widowControl/>
        <w:wordWrap/>
        <w:snapToGrid/>
        <w:spacing w:line="240" w:lineRule="auto"/>
        <w:ind w:right="20"/>
        <w:jc w:val="left"/>
        <w:rPr>
          <w:rFonts w:ascii="Arial" w:eastAsia="맑은 고딕" w:cs="굴림"/>
          <w:noProof/>
        </w:rPr>
      </w:pPr>
    </w:p>
    <w:p w14:paraId="2FC58BEE" w14:textId="77777777" w:rsidR="00202679" w:rsidRPr="00802752" w:rsidRDefault="00202679" w:rsidP="0021019A">
      <w:pPr>
        <w:pStyle w:val="2"/>
        <w:ind w:left="200" w:right="20"/>
      </w:pPr>
      <w:bookmarkStart w:id="4714" w:name="_Toc444695394"/>
      <w:r w:rsidRPr="00802752">
        <w:rPr>
          <w:rFonts w:hint="eastAsia"/>
        </w:rPr>
        <w:lastRenderedPageBreak/>
        <w:t xml:space="preserve">Rate </w:t>
      </w:r>
      <w:r w:rsidRPr="00802752">
        <w:t xml:space="preserve">setting for </w:t>
      </w:r>
      <w:r w:rsidRPr="00802752">
        <w:rPr>
          <w:rFonts w:hint="eastAsia"/>
        </w:rPr>
        <w:t>PON i</w:t>
      </w:r>
      <w:r w:rsidRPr="00802752">
        <w:t>nterface port</w:t>
      </w:r>
      <w:bookmarkEnd w:id="4714"/>
    </w:p>
    <w:p w14:paraId="4895FCEE" w14:textId="77777777" w:rsidR="00202679" w:rsidRPr="00802752" w:rsidRDefault="00202679" w:rsidP="00E207E7">
      <w:pPr>
        <w:pStyle w:val="a3"/>
        <w:ind w:left="0" w:right="20"/>
      </w:pPr>
      <w:r w:rsidRPr="00802752">
        <w:t xml:space="preserve">PIM-8XE card which takes care of 10Gbps tranmission rate for subscriber side communication in DPoE </w:t>
      </w:r>
      <w:r w:rsidR="00094318">
        <w:t>C9500</w:t>
      </w:r>
      <w:r w:rsidRPr="00802752">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802752" w14:paraId="52D97945" w14:textId="77777777" w:rsidTr="00923F19">
        <w:trPr>
          <w:trHeight w:val="734"/>
        </w:trPr>
        <w:tc>
          <w:tcPr>
            <w:tcW w:w="913" w:type="dxa"/>
          </w:tcPr>
          <w:p w14:paraId="3D151DA3" w14:textId="77777777" w:rsidR="00202679" w:rsidRPr="00802752" w:rsidRDefault="00202679" w:rsidP="00E207E7">
            <w:pPr>
              <w:pStyle w:val="aa"/>
              <w:spacing w:after="120"/>
              <w:ind w:right="20"/>
              <w:jc w:val="both"/>
              <w:rPr>
                <w:rFonts w:cs="Times New Roman"/>
                <w:i/>
                <w:iCs/>
              </w:rPr>
            </w:pPr>
            <w:r w:rsidRPr="00802752">
              <w:rPr>
                <w:rFonts w:cs="Times New Roman" w:hint="eastAsia"/>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3"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802752" w:rsidRDefault="00202679" w:rsidP="00E207E7">
            <w:pPr>
              <w:pStyle w:val="aa"/>
              <w:ind w:right="20"/>
              <w:jc w:val="both"/>
              <w:rPr>
                <w:b/>
                <w:bCs/>
              </w:rPr>
            </w:pPr>
            <w:r w:rsidRPr="00802752">
              <w:rPr>
                <w:b/>
                <w:bCs/>
              </w:rPr>
              <w:t>Notice</w:t>
            </w:r>
          </w:p>
        </w:tc>
        <w:tc>
          <w:tcPr>
            <w:tcW w:w="5616" w:type="dxa"/>
            <w:vAlign w:val="center"/>
          </w:tcPr>
          <w:p w14:paraId="2FCFD2DF" w14:textId="77777777" w:rsidR="00202679" w:rsidRPr="00802752" w:rsidRDefault="00202679" w:rsidP="00E207E7">
            <w:pPr>
              <w:pStyle w:val="aa"/>
              <w:ind w:right="20"/>
              <w:jc w:val="both"/>
            </w:pPr>
            <w:r w:rsidRPr="00802752">
              <w:t>PIM-8E</w:t>
            </w:r>
            <w:r w:rsidRPr="00802752">
              <w:rPr>
                <w:rFonts w:hint="eastAsia"/>
              </w:rPr>
              <w:t xml:space="preserve">B supports only the </w:t>
            </w:r>
            <w:r w:rsidRPr="00802752">
              <w:t xml:space="preserve">transmission </w:t>
            </w:r>
            <w:r w:rsidRPr="00802752">
              <w:rPr>
                <w:rFonts w:hint="eastAsia"/>
              </w:rPr>
              <w:t xml:space="preserve">rate of </w:t>
            </w:r>
            <w:r w:rsidRPr="00802752">
              <w:t>1</w:t>
            </w:r>
            <w:r w:rsidRPr="00802752">
              <w:rPr>
                <w:rFonts w:hint="eastAsia"/>
              </w:rPr>
              <w:t>Gbps</w:t>
            </w:r>
            <w:r w:rsidRPr="00802752">
              <w:t>/1</w:t>
            </w:r>
            <w:r w:rsidRPr="00802752">
              <w:rPr>
                <w:rFonts w:hint="eastAsia"/>
              </w:rPr>
              <w:t>Gbps</w:t>
            </w:r>
            <w:r w:rsidRPr="00802752">
              <w:t xml:space="preserve"> (downstream/upstream)</w:t>
            </w:r>
          </w:p>
        </w:tc>
      </w:tr>
    </w:tbl>
    <w:p w14:paraId="7C0E381C" w14:textId="77777777" w:rsidR="00202679" w:rsidRPr="00802752" w:rsidRDefault="00202679" w:rsidP="00E207E7">
      <w:pPr>
        <w:pStyle w:val="3"/>
        <w:ind w:left="0" w:right="20"/>
      </w:pPr>
      <w:bookmarkStart w:id="4715" w:name="_Toc444695395"/>
      <w:r w:rsidRPr="00802752">
        <w:t xml:space="preserve">Available rates for </w:t>
      </w:r>
      <w:r w:rsidR="00094318">
        <w:rPr>
          <w:rFonts w:hint="eastAsia"/>
        </w:rPr>
        <w:t>PIM</w:t>
      </w:r>
      <w:r w:rsidRPr="00802752">
        <w:t>-8XE</w:t>
      </w:r>
      <w:bookmarkEnd w:id="4715"/>
    </w:p>
    <w:p w14:paraId="488B8787" w14:textId="77777777" w:rsidR="00202679" w:rsidRPr="00802752" w:rsidRDefault="00202679" w:rsidP="00E207E7">
      <w:pPr>
        <w:pStyle w:val="a3"/>
        <w:ind w:left="0" w:right="20" w:firstLine="200"/>
        <w:rPr>
          <w:rFonts w:cs="Arial"/>
        </w:rPr>
      </w:pPr>
      <w:r w:rsidRPr="00802752">
        <w:rPr>
          <w:rFonts w:cs="Arial"/>
        </w:rPr>
        <w:t xml:space="preserve">Depending on the factors like what kind of optic modules are used in OLT and ONU and whether OLT is configured for Turbo mode or not, transmission speed will be determined. </w:t>
      </w:r>
    </w:p>
    <w:p w14:paraId="2BDB1B8A" w14:textId="77777777" w:rsidR="00202679" w:rsidRPr="00802752" w:rsidRDefault="00202679" w:rsidP="00E207E7">
      <w:pPr>
        <w:pStyle w:val="afffff3"/>
        <w:ind w:left="0" w:right="20"/>
      </w:pPr>
      <w:bookmarkStart w:id="4716" w:name="_Toc391575456"/>
      <w:r w:rsidRPr="00802752">
        <w:t xml:space="preserve">Table </w:t>
      </w:r>
      <w:r w:rsidR="005832B8" w:rsidRPr="00802752">
        <w:fldChar w:fldCharType="begin"/>
      </w:r>
      <w:r w:rsidRPr="00802752">
        <w:instrText xml:space="preserve"> SEQ Table \* ARABIC </w:instrText>
      </w:r>
      <w:r w:rsidR="005832B8" w:rsidRPr="00802752">
        <w:fldChar w:fldCharType="separate"/>
      </w:r>
      <w:r w:rsidRPr="00802752">
        <w:rPr>
          <w:noProof/>
        </w:rPr>
        <w:t>314</w:t>
      </w:r>
      <w:r w:rsidR="005832B8" w:rsidRPr="00802752">
        <w:rPr>
          <w:noProof/>
        </w:rPr>
        <w:fldChar w:fldCharType="end"/>
      </w:r>
      <w:r w:rsidRPr="00802752">
        <w:rPr>
          <w:rFonts w:hint="eastAsia"/>
        </w:rPr>
        <w:t xml:space="preserve"> </w:t>
      </w:r>
      <w:r w:rsidRPr="00802752">
        <w:t xml:space="preserve">Transmission rates of </w:t>
      </w:r>
      <w:r w:rsidRPr="00802752">
        <w:rPr>
          <w:rFonts w:hint="eastAsia"/>
        </w:rPr>
        <w:t xml:space="preserve">DPoE </w:t>
      </w:r>
      <w:r w:rsidR="00094318">
        <w:t>C9500</w:t>
      </w:r>
      <w:r w:rsidRPr="00802752">
        <w:rPr>
          <w:rFonts w:hint="eastAsia"/>
        </w:rPr>
        <w:t xml:space="preserve"> P</w:t>
      </w:r>
      <w:r w:rsidRPr="00802752">
        <w:t xml:space="preserve">ON </w:t>
      </w:r>
      <w:r w:rsidRPr="00802752">
        <w:rPr>
          <w:rFonts w:hint="eastAsia"/>
        </w:rPr>
        <w:t>s</w:t>
      </w:r>
      <w:r w:rsidRPr="00802752">
        <w:t>egment</w:t>
      </w:r>
      <w:bookmarkEnd w:id="4716"/>
      <w:r w:rsidRPr="00802752">
        <w:t xml:space="preserve"> </w:t>
      </w:r>
    </w:p>
    <w:tbl>
      <w:tblPr>
        <w:tblW w:w="4076" w:type="pct"/>
        <w:tblInd w:w="1691" w:type="dxa"/>
        <w:tblCellMar>
          <w:left w:w="0" w:type="dxa"/>
          <w:right w:w="0" w:type="dxa"/>
        </w:tblCellMar>
        <w:tblLook w:val="04A0" w:firstRow="1" w:lastRow="0" w:firstColumn="1" w:lastColumn="0" w:noHBand="0" w:noVBand="1"/>
      </w:tblPr>
      <w:tblGrid>
        <w:gridCol w:w="1868"/>
        <w:gridCol w:w="2012"/>
        <w:gridCol w:w="1867"/>
        <w:gridCol w:w="2433"/>
      </w:tblGrid>
      <w:tr w:rsidR="00202679" w:rsidRPr="00802752"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 xml:space="preserve">ptic module in </w:t>
            </w:r>
            <w:r w:rsidRPr="00802752">
              <w:rPr>
                <w:rFonts w:cs="굴림" w:hint="eastAsia"/>
                <w:b/>
              </w:rPr>
              <w:t>ONU</w:t>
            </w:r>
            <w:r w:rsidRPr="00802752">
              <w:rPr>
                <w:rFonts w:cs="굴림"/>
                <w:b/>
              </w:rPr>
              <w:t xml:space="preserve">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802752" w:rsidRDefault="00202679" w:rsidP="00E207E7">
            <w:pPr>
              <w:widowControl/>
              <w:snapToGrid/>
              <w:spacing w:line="240" w:lineRule="auto"/>
              <w:ind w:right="20"/>
              <w:jc w:val="center"/>
              <w:rPr>
                <w:rFonts w:cs="굴림"/>
                <w:b/>
              </w:rPr>
            </w:pPr>
            <w:r w:rsidRPr="00802752">
              <w:rPr>
                <w:rFonts w:cs="굴림" w:hint="eastAsia"/>
                <w:b/>
              </w:rPr>
              <w:t>OLT c</w:t>
            </w:r>
            <w:r w:rsidRPr="00802752">
              <w:rPr>
                <w:rFonts w:cs="굴림"/>
                <w:b/>
              </w:rPr>
              <w:t>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802752" w:rsidRDefault="00202679" w:rsidP="00E207E7">
            <w:pPr>
              <w:widowControl/>
              <w:snapToGrid/>
              <w:spacing w:line="240" w:lineRule="auto"/>
              <w:ind w:right="20"/>
              <w:jc w:val="center"/>
              <w:rPr>
                <w:rFonts w:cs="굴림"/>
                <w:b/>
              </w:rPr>
            </w:pPr>
            <w:r w:rsidRPr="00802752">
              <w:rPr>
                <w:rFonts w:cs="굴림"/>
                <w:b/>
              </w:rPr>
              <w:t>Transmission rates</w:t>
            </w:r>
          </w:p>
          <w:p w14:paraId="091348AA" w14:textId="77777777" w:rsidR="00202679" w:rsidRPr="00802752" w:rsidRDefault="00202679" w:rsidP="00E207E7">
            <w:pPr>
              <w:widowControl/>
              <w:snapToGrid/>
              <w:spacing w:line="240" w:lineRule="auto"/>
              <w:ind w:right="20"/>
              <w:jc w:val="center"/>
              <w:rPr>
                <w:rFonts w:cs="굴림"/>
                <w:b/>
              </w:rPr>
            </w:pPr>
            <w:r w:rsidRPr="00802752">
              <w:rPr>
                <w:rFonts w:hint="eastAsia"/>
              </w:rPr>
              <w:t>(</w:t>
            </w:r>
            <w:r w:rsidRPr="00802752">
              <w:t>downstream/upstream</w:t>
            </w:r>
            <w:r w:rsidRPr="00802752">
              <w:rPr>
                <w:rFonts w:hint="eastAsia"/>
              </w:rPr>
              <w:t>)</w:t>
            </w:r>
          </w:p>
        </w:tc>
      </w:tr>
      <w:tr w:rsidR="00202679" w:rsidRPr="00802752"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802752" w:rsidRDefault="00202679" w:rsidP="00E207E7">
            <w:pPr>
              <w:widowControl/>
              <w:snapToGrid/>
              <w:spacing w:line="240" w:lineRule="auto"/>
              <w:ind w:right="20"/>
              <w:jc w:val="center"/>
              <w:rPr>
                <w:rFonts w:cs="굴림"/>
              </w:rPr>
            </w:pPr>
            <w:r w:rsidRPr="00802752">
              <w:rPr>
                <w:rFonts w:hint="eastAsia"/>
              </w:rPr>
              <w:t xml:space="preserve">Turbo </w:t>
            </w:r>
            <w:r w:rsidRPr="00802752">
              <w:rPr>
                <w:rFonts w:cs="굴림" w:hint="eastAsia"/>
              </w:rPr>
              <w:t>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802752" w:rsidRDefault="00202679" w:rsidP="00E207E7">
            <w:pPr>
              <w:widowControl/>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802752" w:rsidRDefault="00202679" w:rsidP="00E207E7">
            <w:pPr>
              <w:widowControl/>
              <w:snapToGrid/>
              <w:spacing w:line="240" w:lineRule="auto"/>
              <w:ind w:right="20"/>
              <w:jc w:val="center"/>
              <w:rPr>
                <w:rFonts w:cs="굴림"/>
              </w:rPr>
            </w:pPr>
            <w:r w:rsidRPr="00802752">
              <w:rPr>
                <w:rFonts w:cs="굴림" w:hint="eastAsia"/>
              </w:rPr>
              <w:t>N</w:t>
            </w:r>
            <w:r w:rsidRPr="00802752">
              <w:rPr>
                <w:rFonts w:cs="굴림"/>
              </w:rPr>
              <w:t>ot supported</w:t>
            </w:r>
          </w:p>
        </w:tc>
      </w:tr>
      <w:tr w:rsidR="00202679" w:rsidRPr="00802752"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802752" w:rsidRDefault="00202679" w:rsidP="00E207E7">
            <w:pPr>
              <w:widowControl/>
              <w:snapToGrid/>
              <w:spacing w:line="240" w:lineRule="auto"/>
              <w:ind w:right="20"/>
              <w:jc w:val="center"/>
              <w:rPr>
                <w:rFonts w:cs="굴림"/>
              </w:rPr>
            </w:pPr>
            <w:r w:rsidRPr="00802752">
              <w:rPr>
                <w:rFonts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802752" w:rsidRDefault="00202679" w:rsidP="00E207E7">
            <w:pPr>
              <w:widowControl/>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1GE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N</w:t>
            </w:r>
            <w:r w:rsidRPr="00802752">
              <w:rPr>
                <w:rFonts w:cs="굴림"/>
              </w:rPr>
              <w:t>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802752" w:rsidRDefault="00202679" w:rsidP="00E207E7">
            <w:pPr>
              <w:widowControl/>
              <w:wordWrap/>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r w:rsidR="00202679" w:rsidRPr="00802752"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Turbo </w:t>
            </w:r>
            <w:r w:rsidRPr="00802752">
              <w:rPr>
                <w:rFonts w:cs="굴림"/>
              </w:rPr>
              <w:t>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802752" w:rsidRDefault="00202679" w:rsidP="00E207E7">
            <w:pPr>
              <w:widowControl/>
              <w:wordWrap/>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802752" w:rsidRDefault="00202679" w:rsidP="00E207E7">
            <w:pPr>
              <w:widowControl/>
              <w:wordWrap/>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bl>
    <w:p w14:paraId="06E2003B" w14:textId="77777777" w:rsidR="00202679" w:rsidRPr="00802752" w:rsidRDefault="00202679" w:rsidP="00E207E7">
      <w:pPr>
        <w:pStyle w:val="3"/>
        <w:ind w:left="0" w:right="20"/>
      </w:pPr>
      <w:bookmarkStart w:id="4717" w:name="_Toc444695396"/>
      <w:r w:rsidRPr="00802752">
        <w:t xml:space="preserve">Setting for </w:t>
      </w:r>
      <w:r w:rsidRPr="00802752">
        <w:rPr>
          <w:rFonts w:hint="eastAsia"/>
        </w:rPr>
        <w:t xml:space="preserve">Turbo </w:t>
      </w:r>
      <w:r w:rsidRPr="00802752">
        <w:t>PON mode</w:t>
      </w:r>
      <w:bookmarkEnd w:id="4717"/>
    </w:p>
    <w:p w14:paraId="272F813F" w14:textId="77777777" w:rsidR="00202679" w:rsidRPr="00802752" w:rsidRDefault="00202679" w:rsidP="00E207E7">
      <w:pPr>
        <w:pStyle w:val="a3"/>
        <w:ind w:left="0" w:right="20" w:firstLine="200"/>
        <w:rPr>
          <w:rFonts w:cs="Arial"/>
        </w:rPr>
      </w:pPr>
      <w:r w:rsidRPr="00802752">
        <w:rPr>
          <w:rFonts w:hint="eastAsia"/>
        </w:rPr>
        <w:t>O</w:t>
      </w:r>
      <w:r w:rsidRPr="00802752">
        <w:t>LT Configuration has two modes of Turbo mode and None mode. When OLT is configured to be Turbo mode and the optic modules in both OLT and ONU are Turbo optic modules, the outcome speed will be 2Gbps</w:t>
      </w:r>
      <w:r w:rsidRPr="00802752">
        <w:rPr>
          <w:rFonts w:hint="eastAsia"/>
        </w:rPr>
        <w:t>/1</w:t>
      </w:r>
      <w:r w:rsidRPr="00802752">
        <w:t xml:space="preserve">Gbps which is expected as Turbo mode operation. </w:t>
      </w:r>
    </w:p>
    <w:p w14:paraId="647E0EFF" w14:textId="77777777" w:rsidR="00202679" w:rsidRPr="00802752" w:rsidRDefault="00202679" w:rsidP="00E207E7">
      <w:pPr>
        <w:pStyle w:val="a3"/>
        <w:numPr>
          <w:ilvl w:val="0"/>
          <w:numId w:val="40"/>
        </w:numPr>
        <w:spacing w:before="200" w:after="200" w:line="280" w:lineRule="exact"/>
        <w:ind w:leftChars="1141" w:left="2414" w:right="20"/>
        <w:rPr>
          <w:rFonts w:cs="Arial"/>
        </w:rPr>
      </w:pPr>
      <w:r w:rsidRPr="00802752">
        <w:t xml:space="preserve">CLI sequence for </w:t>
      </w:r>
      <w:r w:rsidRPr="00802752">
        <w:rPr>
          <w:rFonts w:hint="eastAsia"/>
        </w:rPr>
        <w:t xml:space="preserve">Turbo </w:t>
      </w:r>
      <w:r w:rsidRPr="00802752">
        <w:t xml:space="preserve">PON </w:t>
      </w:r>
      <w:r w:rsidRPr="00802752">
        <w:rPr>
          <w:rFonts w:hint="eastAsia"/>
        </w:rPr>
        <w:t>m</w:t>
      </w:r>
      <w:r w:rsidRPr="00802752">
        <w:t>ode setting</w:t>
      </w:r>
    </w:p>
    <w:p w14:paraId="531246EB" w14:textId="77777777" w:rsidR="00202679" w:rsidRPr="00802752" w:rsidRDefault="00202679" w:rsidP="00E207E7">
      <w:pPr>
        <w:wordWrap/>
        <w:ind w:leftChars="1000" w:left="1800" w:rightChars="10" w:right="18"/>
      </w:pPr>
      <w:r w:rsidRPr="00802752">
        <w:rPr>
          <w:rFonts w:hint="eastAsia"/>
        </w:rPr>
        <w:t>----------------------------------------------------------------------------------------------------------------</w:t>
      </w:r>
    </w:p>
    <w:p w14:paraId="7F378FFE" w14:textId="77777777" w:rsidR="00202679" w:rsidRPr="00802752" w:rsidRDefault="00202679" w:rsidP="00E207E7">
      <w:pPr>
        <w:ind w:leftChars="1000" w:left="1800" w:right="20"/>
        <w:rPr>
          <w:rFonts w:ascii="Courier New" w:eastAsia="맑은 고딕" w:hAnsi="Courier New" w:cs="Courier New"/>
        </w:rPr>
      </w:pPr>
      <w:proofErr w:type="gramStart"/>
      <w:r w:rsidRPr="00802752">
        <w:rPr>
          <w:rFonts w:ascii="Courier New" w:eastAsia="맑은 고딕" w:hAnsi="Courier New" w:cs="Courier New" w:hint="eastAsia"/>
        </w:rPr>
        <w:t>Switch</w:t>
      </w:r>
      <w:r w:rsidRPr="00802752">
        <w:rPr>
          <w:rFonts w:ascii="Courier New" w:eastAsia="맑은 고딕" w:hAnsi="Courier New" w:cs="Courier New"/>
        </w:rPr>
        <w:t>[</w:t>
      </w:r>
      <w:proofErr w:type="gramEnd"/>
      <w:r w:rsidRPr="00802752">
        <w:rPr>
          <w:rFonts w:ascii="Courier New" w:eastAsia="맑은 고딕" w:hAnsi="Courier New" w:cs="Courier New"/>
        </w:rPr>
        <w:t>A/L](config-if-Tpon2/1)#shutdown</w:t>
      </w:r>
    </w:p>
    <w:p w14:paraId="119BEF53" w14:textId="77777777" w:rsidR="00202679" w:rsidRPr="00802752" w:rsidRDefault="00202679" w:rsidP="00E207E7">
      <w:pPr>
        <w:ind w:leftChars="1000" w:left="1800" w:right="20"/>
        <w:rPr>
          <w:rFonts w:ascii="Courier New" w:eastAsia="맑은 고딕" w:hAnsi="Courier New" w:cs="Courier New"/>
        </w:rPr>
      </w:pPr>
      <w:proofErr w:type="gramStart"/>
      <w:r w:rsidRPr="00802752">
        <w:rPr>
          <w:rFonts w:ascii="Courier New" w:eastAsia="맑은 고딕" w:hAnsi="Courier New" w:cs="Courier New" w:hint="eastAsia"/>
        </w:rPr>
        <w:t>Switch</w:t>
      </w:r>
      <w:r w:rsidRPr="00802752">
        <w:rPr>
          <w:rFonts w:ascii="Courier New" w:eastAsia="맑은 고딕" w:hAnsi="Courier New" w:cs="Courier New"/>
        </w:rPr>
        <w:t>[</w:t>
      </w:r>
      <w:proofErr w:type="gramEnd"/>
      <w:r w:rsidRPr="00802752">
        <w:rPr>
          <w:rFonts w:ascii="Courier New" w:eastAsia="맑은 고딕" w:hAnsi="Courier New" w:cs="Courier New"/>
        </w:rPr>
        <w:t>A/L](config-if-Tpon2/1)#pon speed 2Gbps</w:t>
      </w:r>
    </w:p>
    <w:p w14:paraId="2638F3EF" w14:textId="77777777" w:rsidR="00202679" w:rsidRPr="00802752" w:rsidRDefault="00202679" w:rsidP="00E207E7">
      <w:pPr>
        <w:ind w:leftChars="1000" w:left="1800" w:right="20"/>
        <w:rPr>
          <w:rFonts w:ascii="Courier New" w:eastAsia="맑은 고딕" w:hAnsi="Courier New" w:cs="Courier New"/>
        </w:rPr>
      </w:pPr>
      <w:proofErr w:type="gramStart"/>
      <w:r w:rsidRPr="00802752">
        <w:rPr>
          <w:rFonts w:ascii="Courier New" w:eastAsia="맑은 고딕" w:hAnsi="Courier New" w:cs="Courier New" w:hint="eastAsia"/>
        </w:rPr>
        <w:t>Switch</w:t>
      </w:r>
      <w:r w:rsidRPr="00802752">
        <w:rPr>
          <w:rFonts w:ascii="Courier New" w:eastAsia="맑은 고딕" w:hAnsi="Courier New" w:cs="Courier New"/>
        </w:rPr>
        <w:t>[</w:t>
      </w:r>
      <w:proofErr w:type="gramEnd"/>
      <w:r w:rsidRPr="00802752">
        <w:rPr>
          <w:rFonts w:ascii="Courier New" w:eastAsia="맑은 고딕" w:hAnsi="Courier New" w:cs="Courier New"/>
        </w:rPr>
        <w:t>A/L](config-if-Tpon2/1)#no shutdown</w:t>
      </w:r>
    </w:p>
    <w:p w14:paraId="71F2D4D0"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BDB2A39" w14:textId="77777777" w:rsidR="00202679" w:rsidRPr="00802752" w:rsidRDefault="00202679" w:rsidP="00E207E7">
      <w:pPr>
        <w:wordWrap/>
        <w:ind w:leftChars="1000" w:left="1800" w:rightChars="10" w:right="18"/>
      </w:pPr>
      <w:r w:rsidRPr="00802752">
        <w:rPr>
          <w:rFonts w:hint="eastAsia"/>
        </w:rPr>
        <w:t>----------------------------------------------------------------------------------------------------------------</w:t>
      </w:r>
    </w:p>
    <w:p w14:paraId="71EF8D84" w14:textId="77777777" w:rsidR="00202679" w:rsidRPr="00802752" w:rsidRDefault="00202679" w:rsidP="00E207E7">
      <w:pPr>
        <w:pStyle w:val="a3"/>
        <w:numPr>
          <w:ilvl w:val="0"/>
          <w:numId w:val="40"/>
        </w:numPr>
        <w:spacing w:before="200" w:after="200" w:line="280" w:lineRule="exact"/>
        <w:ind w:leftChars="1141" w:left="2414" w:right="20"/>
        <w:rPr>
          <w:rFonts w:cs="Arial"/>
        </w:rPr>
      </w:pPr>
      <w:r w:rsidRPr="00802752">
        <w:lastRenderedPageBreak/>
        <w:t xml:space="preserve">CLI sequence to release from </w:t>
      </w:r>
      <w:r w:rsidRPr="00802752">
        <w:rPr>
          <w:rFonts w:hint="eastAsia"/>
        </w:rPr>
        <w:t xml:space="preserve">Turbo </w:t>
      </w:r>
      <w:r w:rsidRPr="00802752">
        <w:t xml:space="preserve">PON </w:t>
      </w:r>
      <w:r w:rsidRPr="00802752">
        <w:rPr>
          <w:rFonts w:hint="eastAsia"/>
        </w:rPr>
        <w:t>m</w:t>
      </w:r>
      <w:r w:rsidRPr="00802752">
        <w:t xml:space="preserve">ode </w:t>
      </w:r>
      <w:r w:rsidRPr="00802752">
        <w:rPr>
          <w:rFonts w:hint="eastAsia"/>
        </w:rPr>
        <w:t>(</w:t>
      </w:r>
      <w:r w:rsidRPr="00802752">
        <w:t>Returning to None mode</w:t>
      </w:r>
      <w:r w:rsidRPr="00802752">
        <w:rPr>
          <w:rFonts w:hint="eastAsia"/>
        </w:rPr>
        <w:t>)</w:t>
      </w:r>
    </w:p>
    <w:p w14:paraId="0E1505BB" w14:textId="77777777" w:rsidR="00202679" w:rsidRPr="00802752" w:rsidRDefault="00202679" w:rsidP="00E207E7">
      <w:pPr>
        <w:wordWrap/>
        <w:ind w:leftChars="1000" w:left="1800" w:rightChars="10" w:right="18"/>
      </w:pPr>
      <w:r w:rsidRPr="00802752">
        <w:rPr>
          <w:rFonts w:hint="eastAsia"/>
        </w:rPr>
        <w:t>----------------------------------------------------------------------------------------------------------------</w:t>
      </w:r>
    </w:p>
    <w:p w14:paraId="57898550" w14:textId="77777777" w:rsidR="00202679" w:rsidRPr="00802752" w:rsidRDefault="00202679" w:rsidP="00E207E7">
      <w:pPr>
        <w:ind w:leftChars="1000" w:left="1800" w:right="20"/>
        <w:rPr>
          <w:rFonts w:ascii="Courier New" w:eastAsia="맑은 고딕" w:hAnsi="Courier New" w:cs="Courier New"/>
        </w:rPr>
      </w:pPr>
      <w:proofErr w:type="gramStart"/>
      <w:r w:rsidRPr="00802752">
        <w:rPr>
          <w:rFonts w:ascii="Courier New" w:eastAsia="맑은 고딕" w:hAnsi="Courier New" w:cs="Courier New" w:hint="eastAsia"/>
        </w:rPr>
        <w:t>Switch</w:t>
      </w:r>
      <w:r w:rsidRPr="00802752">
        <w:rPr>
          <w:rFonts w:ascii="Courier New" w:eastAsia="맑은 고딕" w:hAnsi="Courier New" w:cs="Courier New"/>
        </w:rPr>
        <w:t>[</w:t>
      </w:r>
      <w:proofErr w:type="gramEnd"/>
      <w:r w:rsidRPr="00802752">
        <w:rPr>
          <w:rFonts w:ascii="Courier New" w:eastAsia="맑은 고딕" w:hAnsi="Courier New" w:cs="Courier New"/>
        </w:rPr>
        <w:t>A/L](config-if-Tpon2/1)#shutdown</w:t>
      </w:r>
    </w:p>
    <w:p w14:paraId="51CC389C" w14:textId="77777777" w:rsidR="00202679" w:rsidRPr="00802752" w:rsidRDefault="00202679" w:rsidP="00E207E7">
      <w:pPr>
        <w:ind w:leftChars="1000" w:left="1800" w:right="20"/>
        <w:rPr>
          <w:rFonts w:ascii="Courier New" w:eastAsia="맑은 고딕" w:hAnsi="Courier New" w:cs="Courier New"/>
        </w:rPr>
      </w:pPr>
      <w:proofErr w:type="gramStart"/>
      <w:r w:rsidRPr="00802752">
        <w:rPr>
          <w:rFonts w:ascii="Courier New" w:eastAsia="맑은 고딕" w:hAnsi="Courier New" w:cs="Courier New" w:hint="eastAsia"/>
        </w:rPr>
        <w:t>Switch</w:t>
      </w:r>
      <w:r w:rsidRPr="00802752">
        <w:rPr>
          <w:rFonts w:ascii="Courier New" w:eastAsia="맑은 고딕" w:hAnsi="Courier New" w:cs="Courier New"/>
        </w:rPr>
        <w:t>[</w:t>
      </w:r>
      <w:proofErr w:type="gramEnd"/>
      <w:r w:rsidRPr="00802752">
        <w:rPr>
          <w:rFonts w:ascii="Courier New" w:eastAsia="맑은 고딕" w:hAnsi="Courier New" w:cs="Courier New"/>
        </w:rPr>
        <w:t>A/L](config-if-Tpon2/1)#</w:t>
      </w:r>
      <w:r w:rsidRPr="00802752">
        <w:rPr>
          <w:rFonts w:ascii="Courier New" w:eastAsia="맑은 고딕" w:hAnsi="Courier New" w:cs="Courier New" w:hint="eastAsia"/>
        </w:rPr>
        <w:t xml:space="preserve">no </w:t>
      </w:r>
      <w:r w:rsidRPr="00802752">
        <w:rPr>
          <w:rFonts w:ascii="Courier New" w:eastAsia="맑은 고딕" w:hAnsi="Courier New" w:cs="Courier New"/>
        </w:rPr>
        <w:t>pon speed 2Gbps</w:t>
      </w:r>
    </w:p>
    <w:p w14:paraId="22A49DC1" w14:textId="77777777" w:rsidR="00202679" w:rsidRPr="00802752" w:rsidRDefault="00202679" w:rsidP="00E207E7">
      <w:pPr>
        <w:ind w:leftChars="1000" w:left="1800" w:right="20"/>
        <w:rPr>
          <w:rFonts w:ascii="Courier New" w:eastAsia="맑은 고딕" w:hAnsi="Courier New" w:cs="Courier New"/>
        </w:rPr>
      </w:pPr>
      <w:proofErr w:type="gramStart"/>
      <w:r w:rsidRPr="00802752">
        <w:rPr>
          <w:rFonts w:ascii="Courier New" w:eastAsia="맑은 고딕" w:hAnsi="Courier New" w:cs="Courier New" w:hint="eastAsia"/>
        </w:rPr>
        <w:t>Switch</w:t>
      </w:r>
      <w:r w:rsidRPr="00802752">
        <w:rPr>
          <w:rFonts w:ascii="Courier New" w:eastAsia="맑은 고딕" w:hAnsi="Courier New" w:cs="Courier New"/>
        </w:rPr>
        <w:t>[</w:t>
      </w:r>
      <w:proofErr w:type="gramEnd"/>
      <w:r w:rsidRPr="00802752">
        <w:rPr>
          <w:rFonts w:ascii="Courier New" w:eastAsia="맑은 고딕" w:hAnsi="Courier New" w:cs="Courier New"/>
        </w:rPr>
        <w:t>A/L](config-if-Tpon2/1)#no shutdown</w:t>
      </w:r>
    </w:p>
    <w:p w14:paraId="2044A9DD" w14:textId="77777777"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14:paraId="05355855" w14:textId="77777777" w:rsidR="00202679" w:rsidRPr="00802752" w:rsidRDefault="00202679" w:rsidP="00E207E7">
      <w:pPr>
        <w:wordWrap/>
        <w:ind w:leftChars="1000" w:left="1800" w:rightChars="10" w:right="18"/>
      </w:pPr>
      <w:r w:rsidRPr="00802752">
        <w:rPr>
          <w:rFonts w:hint="eastAsia"/>
        </w:rPr>
        <w:t>----------------------------------------------------------------------------------------------------------------</w:t>
      </w:r>
    </w:p>
    <w:p w14:paraId="6A8A6E92" w14:textId="77777777" w:rsidR="00F9231B" w:rsidRDefault="00F9231B" w:rsidP="00E207E7">
      <w:pPr>
        <w:pStyle w:val="a3"/>
        <w:ind w:left="0" w:right="20"/>
      </w:pPr>
    </w:p>
    <w:p w14:paraId="5BC0D1FF" w14:textId="77777777" w:rsidR="00F9231B" w:rsidRPr="00F9231B" w:rsidRDefault="00F9231B" w:rsidP="00E207E7">
      <w:pPr>
        <w:ind w:right="20"/>
      </w:pPr>
    </w:p>
    <w:p w14:paraId="0F450040" w14:textId="77777777" w:rsidR="00F9231B" w:rsidRPr="00F9231B" w:rsidRDefault="00F9231B" w:rsidP="00E207E7">
      <w:pPr>
        <w:ind w:right="20"/>
      </w:pPr>
    </w:p>
    <w:p w14:paraId="65275E35" w14:textId="77777777" w:rsidR="00F9231B" w:rsidRPr="00F9231B" w:rsidRDefault="00F9231B" w:rsidP="00E207E7">
      <w:pPr>
        <w:ind w:right="20"/>
      </w:pPr>
    </w:p>
    <w:p w14:paraId="3255F19E" w14:textId="77777777" w:rsidR="00F9231B" w:rsidRPr="00F9231B" w:rsidRDefault="00F9231B" w:rsidP="00E207E7">
      <w:pPr>
        <w:ind w:right="20"/>
      </w:pPr>
    </w:p>
    <w:p w14:paraId="2623167D" w14:textId="77777777" w:rsidR="00F9231B" w:rsidRPr="00F9231B" w:rsidRDefault="00F9231B" w:rsidP="00E207E7">
      <w:pPr>
        <w:ind w:right="20"/>
      </w:pPr>
    </w:p>
    <w:p w14:paraId="2B2275F4" w14:textId="77777777" w:rsidR="00F9231B" w:rsidRPr="00F9231B" w:rsidRDefault="00F9231B" w:rsidP="00E207E7">
      <w:pPr>
        <w:ind w:right="20"/>
      </w:pPr>
    </w:p>
    <w:p w14:paraId="6413E27D" w14:textId="77777777" w:rsidR="00F9231B" w:rsidRPr="00F9231B" w:rsidRDefault="00F9231B" w:rsidP="00E207E7">
      <w:pPr>
        <w:ind w:right="20"/>
      </w:pPr>
    </w:p>
    <w:p w14:paraId="69E4AEDF" w14:textId="77777777" w:rsidR="00F9231B" w:rsidRPr="00F9231B" w:rsidRDefault="00F9231B" w:rsidP="00E207E7">
      <w:pPr>
        <w:ind w:right="20"/>
      </w:pPr>
    </w:p>
    <w:p w14:paraId="05159C93" w14:textId="77777777" w:rsidR="00F9231B" w:rsidRPr="00F9231B" w:rsidRDefault="00F9231B" w:rsidP="00E207E7">
      <w:pPr>
        <w:ind w:right="20"/>
      </w:pPr>
    </w:p>
    <w:p w14:paraId="292454AC" w14:textId="77777777" w:rsidR="00F9231B" w:rsidRPr="00F9231B" w:rsidRDefault="00F9231B" w:rsidP="00E207E7">
      <w:pPr>
        <w:ind w:right="20"/>
      </w:pPr>
    </w:p>
    <w:p w14:paraId="71D116D5" w14:textId="77777777" w:rsidR="00F9231B" w:rsidRPr="00F9231B" w:rsidRDefault="00F9231B" w:rsidP="00E207E7">
      <w:pPr>
        <w:ind w:right="20"/>
      </w:pPr>
    </w:p>
    <w:p w14:paraId="7D65ED19" w14:textId="77777777" w:rsidR="00F9231B" w:rsidRPr="00F9231B" w:rsidRDefault="00F9231B" w:rsidP="00E207E7">
      <w:pPr>
        <w:ind w:right="20"/>
      </w:pPr>
    </w:p>
    <w:p w14:paraId="4A45E4DF" w14:textId="77777777" w:rsidR="00F9231B" w:rsidRPr="00F9231B" w:rsidRDefault="00F9231B" w:rsidP="00E207E7">
      <w:pPr>
        <w:ind w:right="20"/>
      </w:pPr>
    </w:p>
    <w:p w14:paraId="766A2489" w14:textId="77777777" w:rsidR="00F9231B" w:rsidRPr="00F9231B" w:rsidRDefault="00F9231B" w:rsidP="00E207E7">
      <w:pPr>
        <w:ind w:right="20"/>
      </w:pPr>
    </w:p>
    <w:p w14:paraId="6108A0B1" w14:textId="77777777" w:rsidR="00F9231B" w:rsidRPr="00F9231B" w:rsidRDefault="00F9231B" w:rsidP="00E207E7">
      <w:pPr>
        <w:ind w:right="20"/>
      </w:pPr>
    </w:p>
    <w:p w14:paraId="23098922" w14:textId="77777777" w:rsidR="00F9231B" w:rsidRPr="00F9231B" w:rsidRDefault="00F9231B" w:rsidP="00E207E7">
      <w:pPr>
        <w:ind w:right="20"/>
      </w:pPr>
    </w:p>
    <w:p w14:paraId="3FDEA73B" w14:textId="77777777" w:rsidR="00F9231B" w:rsidRPr="00F9231B" w:rsidRDefault="00F9231B" w:rsidP="00E207E7">
      <w:pPr>
        <w:ind w:right="20"/>
      </w:pPr>
    </w:p>
    <w:p w14:paraId="5BC26005" w14:textId="77777777" w:rsidR="00F9231B" w:rsidRPr="00F9231B" w:rsidRDefault="00F9231B" w:rsidP="00E207E7">
      <w:pPr>
        <w:ind w:right="20"/>
      </w:pPr>
    </w:p>
    <w:p w14:paraId="4AEA74A3" w14:textId="77777777" w:rsidR="00F9231B" w:rsidRPr="00F9231B" w:rsidRDefault="00F9231B" w:rsidP="00E207E7">
      <w:pPr>
        <w:ind w:right="20"/>
      </w:pPr>
    </w:p>
    <w:p w14:paraId="1F895C5F" w14:textId="77777777" w:rsidR="00F9231B" w:rsidRPr="00F9231B" w:rsidRDefault="00F9231B" w:rsidP="00E207E7">
      <w:pPr>
        <w:ind w:right="20"/>
        <w:jc w:val="right"/>
      </w:pPr>
    </w:p>
    <w:p w14:paraId="73A9631A" w14:textId="77777777" w:rsidR="00F9231B" w:rsidRPr="00F9231B" w:rsidRDefault="00F9231B" w:rsidP="00E207E7">
      <w:pPr>
        <w:ind w:right="20"/>
      </w:pPr>
    </w:p>
    <w:p w14:paraId="444BDE4C" w14:textId="77777777" w:rsidR="00F9231B" w:rsidRPr="00F9231B" w:rsidRDefault="00F9231B" w:rsidP="00E207E7">
      <w:pPr>
        <w:ind w:right="20"/>
      </w:pPr>
    </w:p>
    <w:p w14:paraId="2D9BDB35" w14:textId="77777777" w:rsidR="00F9231B" w:rsidRPr="00F9231B" w:rsidRDefault="00F9231B" w:rsidP="00E207E7">
      <w:pPr>
        <w:ind w:right="20"/>
      </w:pPr>
    </w:p>
    <w:p w14:paraId="4F3552AD" w14:textId="77777777" w:rsidR="00F9231B" w:rsidRPr="00F9231B" w:rsidRDefault="00F9231B" w:rsidP="00E207E7">
      <w:pPr>
        <w:ind w:right="20"/>
      </w:pPr>
    </w:p>
    <w:p w14:paraId="4BB18932" w14:textId="77777777" w:rsidR="00202679" w:rsidRPr="00F9231B" w:rsidRDefault="00202679" w:rsidP="00E207E7">
      <w:pPr>
        <w:ind w:right="20"/>
      </w:pPr>
    </w:p>
    <w:sectPr w:rsidR="00202679" w:rsidRPr="00F9231B" w:rsidSect="00785787">
      <w:footerReference w:type="even" r:id="rId101"/>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543FFE" w14:textId="77777777" w:rsidR="00790C83" w:rsidRDefault="00790C83">
      <w:pPr>
        <w:rPr>
          <w:rFonts w:cs="Times New Roman"/>
        </w:rPr>
      </w:pPr>
      <w:r>
        <w:rPr>
          <w:rFonts w:cs="Times New Roman"/>
        </w:rPr>
        <w:separator/>
      </w:r>
    </w:p>
    <w:p w14:paraId="1527A8A0" w14:textId="77777777" w:rsidR="00790C83" w:rsidRDefault="00790C83"/>
    <w:p w14:paraId="2D7CC231" w14:textId="77777777" w:rsidR="00790C83" w:rsidRDefault="00790C83"/>
    <w:p w14:paraId="263290E4" w14:textId="77777777" w:rsidR="00790C83" w:rsidRDefault="00790C83"/>
  </w:endnote>
  <w:endnote w:type="continuationSeparator" w:id="0">
    <w:p w14:paraId="377FB9AC" w14:textId="77777777" w:rsidR="00790C83" w:rsidRDefault="00790C83">
      <w:pPr>
        <w:rPr>
          <w:rFonts w:cs="Times New Roman"/>
        </w:rPr>
      </w:pPr>
      <w:r>
        <w:rPr>
          <w:rFonts w:cs="Times New Roman"/>
        </w:rPr>
        <w:continuationSeparator/>
      </w:r>
    </w:p>
    <w:p w14:paraId="3A02DD6B" w14:textId="77777777" w:rsidR="00790C83" w:rsidRDefault="00790C83"/>
    <w:p w14:paraId="1AF514DC" w14:textId="77777777" w:rsidR="00790C83" w:rsidRDefault="00790C83"/>
    <w:p w14:paraId="472DFE3C" w14:textId="77777777" w:rsidR="00790C83" w:rsidRDefault="00790C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10002FF" w:usb1="4000FCFF" w:usb2="00000009"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EE6248" w14:textId="77777777" w:rsidR="00D52C4A" w:rsidRDefault="00D52C4A"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2E5AB" w14:textId="77777777" w:rsidR="00D52C4A" w:rsidRPr="00C770E5" w:rsidRDefault="00D52C4A"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12EFD9" w14:textId="77777777" w:rsidR="00D52C4A" w:rsidRDefault="00D52C4A"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D52C4A" w:rsidRPr="001D4722" w:rsidRDefault="00D52C4A"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C75A4E" w14:textId="77777777" w:rsidR="00D52C4A" w:rsidRPr="0059127F" w:rsidRDefault="00D52C4A"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5D23E7">
      <w:rPr>
        <w:rStyle w:val="ae"/>
        <w:rFonts w:ascii="굴림" w:eastAsia="굴림" w:hAnsi="굴림" w:cs="굴림" w:hint="eastAsia"/>
        <w:noProof/>
      </w:rPr>
      <w:t>４２６</w:t>
    </w:r>
    <w:r w:rsidRPr="0059127F">
      <w:rPr>
        <w:rStyle w:val="ae"/>
      </w:rPr>
      <w:fldChar w:fldCharType="end"/>
    </w:r>
  </w:p>
  <w:p w14:paraId="0AE04CBD" w14:textId="77777777" w:rsidR="00D52C4A" w:rsidRDefault="00790C83" w:rsidP="000E3F25">
    <w:pPr>
      <w:pStyle w:val="ad"/>
      <w:tabs>
        <w:tab w:val="clear" w:pos="4252"/>
        <w:tab w:val="clear" w:pos="8504"/>
        <w:tab w:val="left" w:pos="3092"/>
        <w:tab w:val="center" w:pos="4978"/>
      </w:tabs>
      <w:spacing w:after="120"/>
      <w:ind w:rightChars="180" w:right="324" w:firstLine="360"/>
      <w:rPr>
        <w:rFonts w:cs="Times New Roman"/>
      </w:rPr>
    </w:pPr>
    <w:r>
      <w:fldChar w:fldCharType="begin"/>
    </w:r>
    <w:r>
      <w:instrText xml:space="preserve"> TITLE   \* MERGEFORMAT </w:instrText>
    </w:r>
    <w:r>
      <w:fldChar w:fldCharType="separate"/>
    </w:r>
    <w:r w:rsidR="00D52C4A">
      <w:rPr>
        <w:rFonts w:cs="Times New Roman"/>
      </w:rPr>
      <w:t>C9500 DPoE EPON</w:t>
    </w:r>
    <w:r>
      <w:rPr>
        <w:rFonts w:cs="Times New Roman"/>
      </w:rPr>
      <w:fldChar w:fldCharType="end"/>
    </w:r>
    <w:r w:rsidR="00D52C4A">
      <w:rPr>
        <w:rFonts w:cs="Times New Roman" w:hint="eastAsia"/>
      </w:rPr>
      <w:t xml:space="preserve"> </w:t>
    </w:r>
    <w:r>
      <w:fldChar w:fldCharType="begin"/>
    </w:r>
    <w:r>
      <w:instrText xml:space="preserve"> SUBJECT   \* MERGEFORMAT </w:instrText>
    </w:r>
    <w:r>
      <w:fldChar w:fldCharType="separate"/>
    </w:r>
    <w:r w:rsidR="00D52C4A">
      <w:rPr>
        <w:rFonts w:cs="Times New Roman"/>
      </w:rPr>
      <w:t>User Guide</w:t>
    </w:r>
    <w:r>
      <w:rPr>
        <w:rFonts w:cs="Times New Roman"/>
      </w:rPr>
      <w:fldChar w:fldCharType="end"/>
    </w:r>
    <w:r w:rsidR="00D52C4A">
      <w:tab/>
    </w:r>
    <w:r w:rsidR="00D52C4A">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D6F0A" w14:textId="77777777" w:rsidR="00D52C4A" w:rsidRPr="00D445AF" w:rsidRDefault="00D52C4A"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D52C4A" w:rsidRDefault="00D52C4A"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D52C4A" w:rsidRDefault="00D52C4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D52C4A" w:rsidRDefault="00D52C4A"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70490B0" id="_x0000_t202" coordsize="21600,21600" o:spt="202" path="m,l,21600r21600,l21600,xe">
              <v:stroke joinstyle="miter"/>
              <v:path gradientshapeok="t" o:connecttype="rect"/>
            </v:shapetype>
            <v:shape id="텍스트 상자 2" o:spid="_x0000_s1096"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D52C4A" w:rsidRDefault="00D52C4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D52C4A" w:rsidRDefault="00D52C4A"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054AE9" w14:textId="77777777" w:rsidR="00790C83" w:rsidRDefault="00790C83">
      <w:pPr>
        <w:rPr>
          <w:rFonts w:cs="Times New Roman"/>
        </w:rPr>
      </w:pPr>
      <w:r>
        <w:rPr>
          <w:rFonts w:cs="Times New Roman"/>
        </w:rPr>
        <w:separator/>
      </w:r>
    </w:p>
    <w:p w14:paraId="6F178463" w14:textId="77777777" w:rsidR="00790C83" w:rsidRDefault="00790C83"/>
    <w:p w14:paraId="743ECF8F" w14:textId="77777777" w:rsidR="00790C83" w:rsidRDefault="00790C83"/>
    <w:p w14:paraId="28AD9C0F" w14:textId="77777777" w:rsidR="00790C83" w:rsidRDefault="00790C83"/>
  </w:footnote>
  <w:footnote w:type="continuationSeparator" w:id="0">
    <w:p w14:paraId="2A899ECD" w14:textId="77777777" w:rsidR="00790C83" w:rsidRDefault="00790C83">
      <w:pPr>
        <w:rPr>
          <w:rFonts w:cs="Times New Roman"/>
        </w:rPr>
      </w:pPr>
      <w:r>
        <w:rPr>
          <w:rFonts w:cs="Times New Roman"/>
        </w:rPr>
        <w:continuationSeparator/>
      </w:r>
    </w:p>
    <w:p w14:paraId="7C9DF576" w14:textId="77777777" w:rsidR="00790C83" w:rsidRDefault="00790C83"/>
    <w:p w14:paraId="52DEABA6" w14:textId="77777777" w:rsidR="00790C83" w:rsidRDefault="00790C83"/>
    <w:p w14:paraId="436BDBD7" w14:textId="77777777" w:rsidR="00790C83" w:rsidRDefault="00790C8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82050" w14:textId="77777777" w:rsidR="00D52C4A" w:rsidRDefault="00D52C4A"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CFDBD4" w14:textId="77777777" w:rsidR="00D52C4A" w:rsidRDefault="00D52C4A"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D52C4A" w:rsidRPr="00F125B6" w:rsidRDefault="00D52C4A"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F3D40C" w14:textId="77777777" w:rsidR="00D52C4A" w:rsidRDefault="00D52C4A">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2DB39A" w14:textId="77777777" w:rsidR="00D52C4A" w:rsidRPr="0032235B" w:rsidRDefault="00D52C4A"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3"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4DA1B20"/>
    <w:lvl w:ilvl="0">
      <w:start w:val="1"/>
      <w:numFmt w:val="bullet"/>
      <w:lvlText w:val=""/>
      <w:lvlJc w:val="left"/>
      <w:pPr>
        <w:tabs>
          <w:tab w:val="num" w:pos="360"/>
        </w:tabs>
        <w:ind w:left="360" w:hanging="360"/>
      </w:pPr>
      <w:rPr>
        <w:rFonts w:ascii="Symbol" w:hAnsi="Symbol" w:hint="default"/>
      </w:rPr>
    </w:lvl>
  </w:abstractNum>
  <w:abstractNum w:abstractNumId="1">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
    <w:nsid w:val="045978E1"/>
    <w:multiLevelType w:val="hybridMultilevel"/>
    <w:tmpl w:val="9C5612DA"/>
    <w:lvl w:ilvl="0" w:tplc="F45861EC">
      <w:start w:val="1"/>
      <w:numFmt w:val="decimal"/>
      <w:lvlText w:val="%1."/>
      <w:lvlJc w:val="left"/>
      <w:pPr>
        <w:tabs>
          <w:tab w:val="num" w:pos="360"/>
        </w:tabs>
        <w:ind w:left="360" w:hanging="360"/>
      </w:pPr>
      <w:rPr>
        <w:rFonts w:hint="eastAsia"/>
        <w:b/>
        <w:i w:val="0"/>
      </w:rPr>
    </w:lvl>
    <w:lvl w:ilvl="1" w:tplc="04090019" w:tentative="1">
      <w:start w:val="1"/>
      <w:numFmt w:val="bullet"/>
      <w:lvlText w:val=""/>
      <w:lvlJc w:val="left"/>
      <w:pPr>
        <w:tabs>
          <w:tab w:val="num" w:pos="800"/>
        </w:tabs>
        <w:ind w:left="800" w:hanging="400"/>
      </w:pPr>
      <w:rPr>
        <w:rFonts w:ascii="Wingdings" w:hAnsi="Wingdings" w:hint="default"/>
      </w:rPr>
    </w:lvl>
    <w:lvl w:ilvl="2" w:tplc="0409001B" w:tentative="1">
      <w:start w:val="1"/>
      <w:numFmt w:val="bullet"/>
      <w:lvlText w:val=""/>
      <w:lvlJc w:val="left"/>
      <w:pPr>
        <w:tabs>
          <w:tab w:val="num" w:pos="1200"/>
        </w:tabs>
        <w:ind w:left="1200" w:hanging="400"/>
      </w:pPr>
      <w:rPr>
        <w:rFonts w:ascii="Wingdings" w:hAnsi="Wingdings" w:hint="default"/>
      </w:rPr>
    </w:lvl>
    <w:lvl w:ilvl="3" w:tplc="0409000F" w:tentative="1">
      <w:start w:val="1"/>
      <w:numFmt w:val="bullet"/>
      <w:lvlText w:val=""/>
      <w:lvlJc w:val="left"/>
      <w:pPr>
        <w:tabs>
          <w:tab w:val="num" w:pos="1600"/>
        </w:tabs>
        <w:ind w:left="1600" w:hanging="400"/>
      </w:pPr>
      <w:rPr>
        <w:rFonts w:ascii="Wingdings" w:hAnsi="Wingdings" w:hint="default"/>
      </w:rPr>
    </w:lvl>
    <w:lvl w:ilvl="4" w:tplc="04090019" w:tentative="1">
      <w:start w:val="1"/>
      <w:numFmt w:val="bullet"/>
      <w:lvlText w:val=""/>
      <w:lvlJc w:val="left"/>
      <w:pPr>
        <w:tabs>
          <w:tab w:val="num" w:pos="2000"/>
        </w:tabs>
        <w:ind w:left="2000" w:hanging="400"/>
      </w:pPr>
      <w:rPr>
        <w:rFonts w:ascii="Wingdings" w:hAnsi="Wingdings" w:hint="default"/>
      </w:rPr>
    </w:lvl>
    <w:lvl w:ilvl="5" w:tplc="0409001B" w:tentative="1">
      <w:start w:val="1"/>
      <w:numFmt w:val="bullet"/>
      <w:lvlText w:val=""/>
      <w:lvlJc w:val="left"/>
      <w:pPr>
        <w:tabs>
          <w:tab w:val="num" w:pos="2400"/>
        </w:tabs>
        <w:ind w:left="2400" w:hanging="400"/>
      </w:pPr>
      <w:rPr>
        <w:rFonts w:ascii="Wingdings" w:hAnsi="Wingdings" w:hint="default"/>
      </w:rPr>
    </w:lvl>
    <w:lvl w:ilvl="6" w:tplc="0409000F" w:tentative="1">
      <w:start w:val="1"/>
      <w:numFmt w:val="bullet"/>
      <w:lvlText w:val=""/>
      <w:lvlJc w:val="left"/>
      <w:pPr>
        <w:tabs>
          <w:tab w:val="num" w:pos="2800"/>
        </w:tabs>
        <w:ind w:left="2800" w:hanging="400"/>
      </w:pPr>
      <w:rPr>
        <w:rFonts w:ascii="Wingdings" w:hAnsi="Wingdings" w:hint="default"/>
      </w:rPr>
    </w:lvl>
    <w:lvl w:ilvl="7" w:tplc="04090019" w:tentative="1">
      <w:start w:val="1"/>
      <w:numFmt w:val="bullet"/>
      <w:lvlText w:val=""/>
      <w:lvlJc w:val="left"/>
      <w:pPr>
        <w:tabs>
          <w:tab w:val="num" w:pos="3200"/>
        </w:tabs>
        <w:ind w:left="3200" w:hanging="400"/>
      </w:pPr>
      <w:rPr>
        <w:rFonts w:ascii="Wingdings" w:hAnsi="Wingdings" w:hint="default"/>
      </w:rPr>
    </w:lvl>
    <w:lvl w:ilvl="8" w:tplc="0409001B" w:tentative="1">
      <w:start w:val="1"/>
      <w:numFmt w:val="bullet"/>
      <w:lvlText w:val=""/>
      <w:lvlJc w:val="left"/>
      <w:pPr>
        <w:tabs>
          <w:tab w:val="num" w:pos="3600"/>
        </w:tabs>
        <w:ind w:left="3600" w:hanging="400"/>
      </w:pPr>
      <w:rPr>
        <w:rFonts w:ascii="Wingdings" w:hAnsi="Wingdings" w:hint="default"/>
      </w:rPr>
    </w:lvl>
  </w:abstractNum>
  <w:abstractNum w:abstractNumId="3">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4">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6">
    <w:nsid w:val="1E351A81"/>
    <w:multiLevelType w:val="hybridMultilevel"/>
    <w:tmpl w:val="971EF8AA"/>
    <w:lvl w:ilvl="0" w:tplc="2EF490A4">
      <w:start w:val="1"/>
      <w:numFmt w:val="decimal"/>
      <w:pStyle w:val="1"/>
      <w:lvlText w:val="Chapter %1."/>
      <w:lvlJc w:val="left"/>
      <w:pPr>
        <w:tabs>
          <w:tab w:val="num" w:pos="967"/>
        </w:tabs>
        <w:ind w:left="967" w:hanging="4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7">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8">
    <w:nsid w:val="24B90155"/>
    <w:multiLevelType w:val="hybridMultilevel"/>
    <w:tmpl w:val="AF2C9A8E"/>
    <w:lvl w:ilvl="0" w:tplc="F118E15C">
      <w:start w:val="1"/>
      <w:numFmt w:val="decimal"/>
      <w:pStyle w:val="Orderlist"/>
      <w:lvlText w:val="%1."/>
      <w:lvlJc w:val="left"/>
      <w:pPr>
        <w:tabs>
          <w:tab w:val="num" w:pos="1440"/>
        </w:tabs>
        <w:ind w:left="1440"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3174"/>
        </w:tabs>
        <w:ind w:left="3174" w:hanging="400"/>
      </w:pPr>
    </w:lvl>
    <w:lvl w:ilvl="2" w:tplc="FFFFFFFF">
      <w:start w:val="1"/>
      <w:numFmt w:val="lowerRoman"/>
      <w:lvlText w:val="%3."/>
      <w:lvlJc w:val="right"/>
      <w:pPr>
        <w:tabs>
          <w:tab w:val="num" w:pos="3574"/>
        </w:tabs>
        <w:ind w:left="3574" w:hanging="400"/>
      </w:pPr>
    </w:lvl>
    <w:lvl w:ilvl="3" w:tplc="FFFFFFFF">
      <w:start w:val="1"/>
      <w:numFmt w:val="decimal"/>
      <w:lvlText w:val="%4."/>
      <w:lvlJc w:val="left"/>
      <w:pPr>
        <w:tabs>
          <w:tab w:val="num" w:pos="3974"/>
        </w:tabs>
        <w:ind w:left="3974" w:hanging="400"/>
      </w:pPr>
    </w:lvl>
    <w:lvl w:ilvl="4" w:tplc="FFFFFFFF" w:tentative="1">
      <w:start w:val="1"/>
      <w:numFmt w:val="upperLetter"/>
      <w:lvlText w:val="%5."/>
      <w:lvlJc w:val="left"/>
      <w:pPr>
        <w:tabs>
          <w:tab w:val="num" w:pos="4374"/>
        </w:tabs>
        <w:ind w:left="4374" w:hanging="400"/>
      </w:pPr>
    </w:lvl>
    <w:lvl w:ilvl="5" w:tplc="FFFFFFFF" w:tentative="1">
      <w:start w:val="1"/>
      <w:numFmt w:val="lowerRoman"/>
      <w:lvlText w:val="%6."/>
      <w:lvlJc w:val="right"/>
      <w:pPr>
        <w:tabs>
          <w:tab w:val="num" w:pos="4774"/>
        </w:tabs>
        <w:ind w:left="4774" w:hanging="400"/>
      </w:pPr>
    </w:lvl>
    <w:lvl w:ilvl="6" w:tplc="FFFFFFFF" w:tentative="1">
      <w:start w:val="1"/>
      <w:numFmt w:val="decimal"/>
      <w:lvlText w:val="%7."/>
      <w:lvlJc w:val="left"/>
      <w:pPr>
        <w:tabs>
          <w:tab w:val="num" w:pos="5174"/>
        </w:tabs>
        <w:ind w:left="5174" w:hanging="400"/>
      </w:pPr>
    </w:lvl>
    <w:lvl w:ilvl="7" w:tplc="FFFFFFFF" w:tentative="1">
      <w:start w:val="1"/>
      <w:numFmt w:val="upperLetter"/>
      <w:lvlText w:val="%8."/>
      <w:lvlJc w:val="left"/>
      <w:pPr>
        <w:tabs>
          <w:tab w:val="num" w:pos="5574"/>
        </w:tabs>
        <w:ind w:left="5574" w:hanging="400"/>
      </w:pPr>
    </w:lvl>
    <w:lvl w:ilvl="8" w:tplc="FFFFFFFF" w:tentative="1">
      <w:start w:val="1"/>
      <w:numFmt w:val="lowerRoman"/>
      <w:lvlText w:val="%9."/>
      <w:lvlJc w:val="right"/>
      <w:pPr>
        <w:tabs>
          <w:tab w:val="num" w:pos="5974"/>
        </w:tabs>
        <w:ind w:left="5974" w:hanging="400"/>
      </w:pPr>
    </w:lvl>
  </w:abstractNum>
  <w:abstractNum w:abstractNumId="9">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4">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5">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16">
    <w:nsid w:val="4ECE7371"/>
    <w:multiLevelType w:val="hybridMultilevel"/>
    <w:tmpl w:val="FA122398"/>
    <w:lvl w:ilvl="0" w:tplc="F45861EC">
      <w:start w:val="1"/>
      <w:numFmt w:val="decimal"/>
      <w:lvlText w:val="%1."/>
      <w:lvlJc w:val="left"/>
      <w:pPr>
        <w:tabs>
          <w:tab w:val="num" w:pos="358"/>
        </w:tabs>
        <w:ind w:left="358" w:hanging="360"/>
      </w:pPr>
      <w:rPr>
        <w:rFonts w:hint="eastAsia"/>
        <w:b/>
        <w:i w:val="0"/>
      </w:rPr>
    </w:lvl>
    <w:lvl w:ilvl="1" w:tplc="04090019" w:tentative="1">
      <w:start w:val="1"/>
      <w:numFmt w:val="upperLetter"/>
      <w:lvlText w:val="%2."/>
      <w:lvlJc w:val="left"/>
      <w:pPr>
        <w:tabs>
          <w:tab w:val="num" w:pos="798"/>
        </w:tabs>
        <w:ind w:left="798" w:hanging="400"/>
      </w:pPr>
    </w:lvl>
    <w:lvl w:ilvl="2" w:tplc="0409001B" w:tentative="1">
      <w:start w:val="1"/>
      <w:numFmt w:val="lowerRoman"/>
      <w:lvlText w:val="%3."/>
      <w:lvlJc w:val="right"/>
      <w:pPr>
        <w:tabs>
          <w:tab w:val="num" w:pos="1198"/>
        </w:tabs>
        <w:ind w:left="1198" w:hanging="400"/>
      </w:pPr>
    </w:lvl>
    <w:lvl w:ilvl="3" w:tplc="0409000F" w:tentative="1">
      <w:start w:val="1"/>
      <w:numFmt w:val="decimal"/>
      <w:lvlText w:val="%4."/>
      <w:lvlJc w:val="left"/>
      <w:pPr>
        <w:tabs>
          <w:tab w:val="num" w:pos="1598"/>
        </w:tabs>
        <w:ind w:left="1598" w:hanging="400"/>
      </w:pPr>
    </w:lvl>
    <w:lvl w:ilvl="4" w:tplc="04090019" w:tentative="1">
      <w:start w:val="1"/>
      <w:numFmt w:val="upperLetter"/>
      <w:lvlText w:val="%5."/>
      <w:lvlJc w:val="left"/>
      <w:pPr>
        <w:tabs>
          <w:tab w:val="num" w:pos="1998"/>
        </w:tabs>
        <w:ind w:left="1998" w:hanging="400"/>
      </w:pPr>
    </w:lvl>
    <w:lvl w:ilvl="5" w:tplc="0409001B" w:tentative="1">
      <w:start w:val="1"/>
      <w:numFmt w:val="lowerRoman"/>
      <w:lvlText w:val="%6."/>
      <w:lvlJc w:val="right"/>
      <w:pPr>
        <w:tabs>
          <w:tab w:val="num" w:pos="2398"/>
        </w:tabs>
        <w:ind w:left="2398" w:hanging="400"/>
      </w:pPr>
    </w:lvl>
    <w:lvl w:ilvl="6" w:tplc="0409000F" w:tentative="1">
      <w:start w:val="1"/>
      <w:numFmt w:val="decimal"/>
      <w:lvlText w:val="%7."/>
      <w:lvlJc w:val="left"/>
      <w:pPr>
        <w:tabs>
          <w:tab w:val="num" w:pos="2798"/>
        </w:tabs>
        <w:ind w:left="2798" w:hanging="400"/>
      </w:pPr>
    </w:lvl>
    <w:lvl w:ilvl="7" w:tplc="04090019" w:tentative="1">
      <w:start w:val="1"/>
      <w:numFmt w:val="upperLetter"/>
      <w:lvlText w:val="%8."/>
      <w:lvlJc w:val="left"/>
      <w:pPr>
        <w:tabs>
          <w:tab w:val="num" w:pos="3198"/>
        </w:tabs>
        <w:ind w:left="3198" w:hanging="400"/>
      </w:pPr>
    </w:lvl>
    <w:lvl w:ilvl="8" w:tplc="0409001B" w:tentative="1">
      <w:start w:val="1"/>
      <w:numFmt w:val="lowerRoman"/>
      <w:lvlText w:val="%9."/>
      <w:lvlJc w:val="right"/>
      <w:pPr>
        <w:tabs>
          <w:tab w:val="num" w:pos="3598"/>
        </w:tabs>
        <w:ind w:left="3598" w:hanging="400"/>
      </w:pPr>
    </w:lvl>
  </w:abstractNum>
  <w:abstractNum w:abstractNumId="17">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2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21">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22">
    <w:nsid w:val="5FFE6F86"/>
    <w:multiLevelType w:val="singleLevel"/>
    <w:tmpl w:val="04090003"/>
    <w:lvl w:ilvl="0">
      <w:start w:val="1"/>
      <w:numFmt w:val="bullet"/>
      <w:lvlText w:val=""/>
      <w:lvlJc w:val="left"/>
      <w:pPr>
        <w:ind w:left="1080" w:hanging="400"/>
      </w:pPr>
      <w:rPr>
        <w:rFonts w:ascii="Wingdings" w:hAnsi="Wingdings" w:cs="Wingdings" w:hint="default"/>
      </w:rPr>
    </w:lvl>
  </w:abstractNum>
  <w:abstractNum w:abstractNumId="23">
    <w:nsid w:val="61360EC4"/>
    <w:multiLevelType w:val="hybridMultilevel"/>
    <w:tmpl w:val="9C5612DA"/>
    <w:lvl w:ilvl="0" w:tplc="F45861EC">
      <w:start w:val="1"/>
      <w:numFmt w:val="decimal"/>
      <w:lvlText w:val="%1."/>
      <w:lvlJc w:val="left"/>
      <w:pPr>
        <w:tabs>
          <w:tab w:val="num" w:pos="360"/>
        </w:tabs>
        <w:ind w:left="360" w:hanging="360"/>
      </w:pPr>
      <w:rPr>
        <w:rFonts w:hint="eastAsia"/>
        <w:b/>
        <w:i w:val="0"/>
      </w:rPr>
    </w:lvl>
    <w:lvl w:ilvl="1" w:tplc="04090019" w:tentative="1">
      <w:start w:val="1"/>
      <w:numFmt w:val="bullet"/>
      <w:lvlText w:val=""/>
      <w:lvlJc w:val="left"/>
      <w:pPr>
        <w:tabs>
          <w:tab w:val="num" w:pos="800"/>
        </w:tabs>
        <w:ind w:left="800" w:hanging="400"/>
      </w:pPr>
      <w:rPr>
        <w:rFonts w:ascii="Wingdings" w:hAnsi="Wingdings" w:hint="default"/>
      </w:rPr>
    </w:lvl>
    <w:lvl w:ilvl="2" w:tplc="0409001B" w:tentative="1">
      <w:start w:val="1"/>
      <w:numFmt w:val="bullet"/>
      <w:lvlText w:val=""/>
      <w:lvlJc w:val="left"/>
      <w:pPr>
        <w:tabs>
          <w:tab w:val="num" w:pos="1200"/>
        </w:tabs>
        <w:ind w:left="1200" w:hanging="400"/>
      </w:pPr>
      <w:rPr>
        <w:rFonts w:ascii="Wingdings" w:hAnsi="Wingdings" w:hint="default"/>
      </w:rPr>
    </w:lvl>
    <w:lvl w:ilvl="3" w:tplc="0409000F" w:tentative="1">
      <w:start w:val="1"/>
      <w:numFmt w:val="bullet"/>
      <w:lvlText w:val=""/>
      <w:lvlJc w:val="left"/>
      <w:pPr>
        <w:tabs>
          <w:tab w:val="num" w:pos="1600"/>
        </w:tabs>
        <w:ind w:left="1600" w:hanging="400"/>
      </w:pPr>
      <w:rPr>
        <w:rFonts w:ascii="Wingdings" w:hAnsi="Wingdings" w:hint="default"/>
      </w:rPr>
    </w:lvl>
    <w:lvl w:ilvl="4" w:tplc="04090019" w:tentative="1">
      <w:start w:val="1"/>
      <w:numFmt w:val="bullet"/>
      <w:lvlText w:val=""/>
      <w:lvlJc w:val="left"/>
      <w:pPr>
        <w:tabs>
          <w:tab w:val="num" w:pos="2000"/>
        </w:tabs>
        <w:ind w:left="2000" w:hanging="400"/>
      </w:pPr>
      <w:rPr>
        <w:rFonts w:ascii="Wingdings" w:hAnsi="Wingdings" w:hint="default"/>
      </w:rPr>
    </w:lvl>
    <w:lvl w:ilvl="5" w:tplc="0409001B" w:tentative="1">
      <w:start w:val="1"/>
      <w:numFmt w:val="bullet"/>
      <w:lvlText w:val=""/>
      <w:lvlJc w:val="left"/>
      <w:pPr>
        <w:tabs>
          <w:tab w:val="num" w:pos="2400"/>
        </w:tabs>
        <w:ind w:left="2400" w:hanging="400"/>
      </w:pPr>
      <w:rPr>
        <w:rFonts w:ascii="Wingdings" w:hAnsi="Wingdings" w:hint="default"/>
      </w:rPr>
    </w:lvl>
    <w:lvl w:ilvl="6" w:tplc="0409000F" w:tentative="1">
      <w:start w:val="1"/>
      <w:numFmt w:val="bullet"/>
      <w:lvlText w:val=""/>
      <w:lvlJc w:val="left"/>
      <w:pPr>
        <w:tabs>
          <w:tab w:val="num" w:pos="2800"/>
        </w:tabs>
        <w:ind w:left="2800" w:hanging="400"/>
      </w:pPr>
      <w:rPr>
        <w:rFonts w:ascii="Wingdings" w:hAnsi="Wingdings" w:hint="default"/>
      </w:rPr>
    </w:lvl>
    <w:lvl w:ilvl="7" w:tplc="04090019" w:tentative="1">
      <w:start w:val="1"/>
      <w:numFmt w:val="bullet"/>
      <w:lvlText w:val=""/>
      <w:lvlJc w:val="left"/>
      <w:pPr>
        <w:tabs>
          <w:tab w:val="num" w:pos="3200"/>
        </w:tabs>
        <w:ind w:left="3200" w:hanging="400"/>
      </w:pPr>
      <w:rPr>
        <w:rFonts w:ascii="Wingdings" w:hAnsi="Wingdings" w:hint="default"/>
      </w:rPr>
    </w:lvl>
    <w:lvl w:ilvl="8" w:tplc="0409001B" w:tentative="1">
      <w:start w:val="1"/>
      <w:numFmt w:val="bullet"/>
      <w:lvlText w:val=""/>
      <w:lvlJc w:val="left"/>
      <w:pPr>
        <w:tabs>
          <w:tab w:val="num" w:pos="3600"/>
        </w:tabs>
        <w:ind w:left="3600" w:hanging="400"/>
      </w:pPr>
      <w:rPr>
        <w:rFonts w:ascii="Wingdings" w:hAnsi="Wingdings" w:hint="default"/>
      </w:rPr>
    </w:lvl>
  </w:abstractNum>
  <w:abstractNum w:abstractNumId="24">
    <w:nsid w:val="61653634"/>
    <w:multiLevelType w:val="hybridMultilevel"/>
    <w:tmpl w:val="5EA444A6"/>
    <w:lvl w:ilvl="0" w:tplc="0809000F">
      <w:start w:val="1"/>
      <w:numFmt w:val="decimal"/>
      <w:lvlText w:val="%1."/>
      <w:lvlJc w:val="left"/>
      <w:pPr>
        <w:tabs>
          <w:tab w:val="num" w:pos="2170"/>
        </w:tabs>
        <w:ind w:left="2170" w:hanging="360"/>
      </w:pPr>
      <w:rPr>
        <w:rFonts w:ascii="Arial" w:eastAsia="맑은 고딕" w:hAnsi="Arial" w:hint="default"/>
        <w:b/>
        <w:i w:val="0"/>
      </w:rPr>
    </w:lvl>
    <w:lvl w:ilvl="1" w:tplc="08090019" w:tentative="1">
      <w:start w:val="1"/>
      <w:numFmt w:val="upperLetter"/>
      <w:lvlText w:val="%2."/>
      <w:lvlJc w:val="left"/>
      <w:pPr>
        <w:tabs>
          <w:tab w:val="num" w:pos="1716"/>
        </w:tabs>
        <w:ind w:left="1716" w:hanging="400"/>
      </w:pPr>
    </w:lvl>
    <w:lvl w:ilvl="2" w:tplc="0809001B" w:tentative="1">
      <w:start w:val="1"/>
      <w:numFmt w:val="lowerRoman"/>
      <w:lvlText w:val="%3."/>
      <w:lvlJc w:val="right"/>
      <w:pPr>
        <w:tabs>
          <w:tab w:val="num" w:pos="2116"/>
        </w:tabs>
        <w:ind w:left="2116" w:hanging="400"/>
      </w:pPr>
    </w:lvl>
    <w:lvl w:ilvl="3" w:tplc="0809000F" w:tentative="1">
      <w:start w:val="1"/>
      <w:numFmt w:val="decimal"/>
      <w:lvlText w:val="%4."/>
      <w:lvlJc w:val="left"/>
      <w:pPr>
        <w:tabs>
          <w:tab w:val="num" w:pos="2516"/>
        </w:tabs>
        <w:ind w:left="2516" w:hanging="400"/>
      </w:pPr>
    </w:lvl>
    <w:lvl w:ilvl="4" w:tplc="08090019" w:tentative="1">
      <w:start w:val="1"/>
      <w:numFmt w:val="upperLetter"/>
      <w:lvlText w:val="%5."/>
      <w:lvlJc w:val="left"/>
      <w:pPr>
        <w:tabs>
          <w:tab w:val="num" w:pos="2916"/>
        </w:tabs>
        <w:ind w:left="2916" w:hanging="400"/>
      </w:pPr>
    </w:lvl>
    <w:lvl w:ilvl="5" w:tplc="0809001B" w:tentative="1">
      <w:start w:val="1"/>
      <w:numFmt w:val="lowerRoman"/>
      <w:lvlText w:val="%6."/>
      <w:lvlJc w:val="right"/>
      <w:pPr>
        <w:tabs>
          <w:tab w:val="num" w:pos="3316"/>
        </w:tabs>
        <w:ind w:left="3316" w:hanging="400"/>
      </w:pPr>
    </w:lvl>
    <w:lvl w:ilvl="6" w:tplc="0809000F" w:tentative="1">
      <w:start w:val="1"/>
      <w:numFmt w:val="decimal"/>
      <w:lvlText w:val="%7."/>
      <w:lvlJc w:val="left"/>
      <w:pPr>
        <w:tabs>
          <w:tab w:val="num" w:pos="3716"/>
        </w:tabs>
        <w:ind w:left="3716" w:hanging="400"/>
      </w:pPr>
    </w:lvl>
    <w:lvl w:ilvl="7" w:tplc="08090019" w:tentative="1">
      <w:start w:val="1"/>
      <w:numFmt w:val="upperLetter"/>
      <w:lvlText w:val="%8."/>
      <w:lvlJc w:val="left"/>
      <w:pPr>
        <w:tabs>
          <w:tab w:val="num" w:pos="4116"/>
        </w:tabs>
        <w:ind w:left="4116" w:hanging="400"/>
      </w:pPr>
    </w:lvl>
    <w:lvl w:ilvl="8" w:tplc="0809001B" w:tentative="1">
      <w:start w:val="1"/>
      <w:numFmt w:val="lowerRoman"/>
      <w:lvlText w:val="%9."/>
      <w:lvlJc w:val="right"/>
      <w:pPr>
        <w:tabs>
          <w:tab w:val="num" w:pos="4516"/>
        </w:tabs>
        <w:ind w:left="4516" w:hanging="400"/>
      </w:pPr>
    </w:lvl>
  </w:abstractNum>
  <w:abstractNum w:abstractNumId="25">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26">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27">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nsid w:val="762C44F6"/>
    <w:multiLevelType w:val="hybridMultilevel"/>
    <w:tmpl w:val="7CD69D22"/>
    <w:lvl w:ilvl="0" w:tplc="472CE464">
      <w:start w:val="1"/>
      <w:numFmt w:val="bullet"/>
      <w:lvlText w:val=""/>
      <w:lvlJc w:val="left"/>
      <w:pPr>
        <w:ind w:left="450" w:hanging="360"/>
      </w:pPr>
      <w:rPr>
        <w:rFonts w:ascii="Wingdings" w:eastAsia="굴림체" w:hAnsi="Wingdings" w:cs="Courier New" w:hint="default"/>
        <w:sz w:val="16"/>
      </w:rPr>
    </w:lvl>
    <w:lvl w:ilvl="1" w:tplc="04090003" w:tentative="1">
      <w:start w:val="1"/>
      <w:numFmt w:val="bullet"/>
      <w:lvlText w:val=""/>
      <w:lvlJc w:val="left"/>
      <w:pPr>
        <w:ind w:left="890" w:hanging="400"/>
      </w:pPr>
      <w:rPr>
        <w:rFonts w:ascii="Wingdings" w:hAnsi="Wingdings" w:hint="default"/>
      </w:rPr>
    </w:lvl>
    <w:lvl w:ilvl="2" w:tplc="04090005" w:tentative="1">
      <w:start w:val="1"/>
      <w:numFmt w:val="bullet"/>
      <w:lvlText w:val=""/>
      <w:lvlJc w:val="left"/>
      <w:pPr>
        <w:ind w:left="1290" w:hanging="400"/>
      </w:pPr>
      <w:rPr>
        <w:rFonts w:ascii="Wingdings" w:hAnsi="Wingdings" w:hint="default"/>
      </w:rPr>
    </w:lvl>
    <w:lvl w:ilvl="3" w:tplc="04090001" w:tentative="1">
      <w:start w:val="1"/>
      <w:numFmt w:val="bullet"/>
      <w:lvlText w:val=""/>
      <w:lvlJc w:val="left"/>
      <w:pPr>
        <w:ind w:left="1690" w:hanging="400"/>
      </w:pPr>
      <w:rPr>
        <w:rFonts w:ascii="Wingdings" w:hAnsi="Wingdings" w:hint="default"/>
      </w:rPr>
    </w:lvl>
    <w:lvl w:ilvl="4" w:tplc="04090003" w:tentative="1">
      <w:start w:val="1"/>
      <w:numFmt w:val="bullet"/>
      <w:lvlText w:val=""/>
      <w:lvlJc w:val="left"/>
      <w:pPr>
        <w:ind w:left="2090" w:hanging="400"/>
      </w:pPr>
      <w:rPr>
        <w:rFonts w:ascii="Wingdings" w:hAnsi="Wingdings" w:hint="default"/>
      </w:rPr>
    </w:lvl>
    <w:lvl w:ilvl="5" w:tplc="04090005" w:tentative="1">
      <w:start w:val="1"/>
      <w:numFmt w:val="bullet"/>
      <w:lvlText w:val=""/>
      <w:lvlJc w:val="left"/>
      <w:pPr>
        <w:ind w:left="2490" w:hanging="400"/>
      </w:pPr>
      <w:rPr>
        <w:rFonts w:ascii="Wingdings" w:hAnsi="Wingdings" w:hint="default"/>
      </w:rPr>
    </w:lvl>
    <w:lvl w:ilvl="6" w:tplc="04090001" w:tentative="1">
      <w:start w:val="1"/>
      <w:numFmt w:val="bullet"/>
      <w:lvlText w:val=""/>
      <w:lvlJc w:val="left"/>
      <w:pPr>
        <w:ind w:left="2890" w:hanging="400"/>
      </w:pPr>
      <w:rPr>
        <w:rFonts w:ascii="Wingdings" w:hAnsi="Wingdings" w:hint="default"/>
      </w:rPr>
    </w:lvl>
    <w:lvl w:ilvl="7" w:tplc="04090003" w:tentative="1">
      <w:start w:val="1"/>
      <w:numFmt w:val="bullet"/>
      <w:lvlText w:val=""/>
      <w:lvlJc w:val="left"/>
      <w:pPr>
        <w:ind w:left="3290" w:hanging="400"/>
      </w:pPr>
      <w:rPr>
        <w:rFonts w:ascii="Wingdings" w:hAnsi="Wingdings" w:hint="default"/>
      </w:rPr>
    </w:lvl>
    <w:lvl w:ilvl="8" w:tplc="04090005" w:tentative="1">
      <w:start w:val="1"/>
      <w:numFmt w:val="bullet"/>
      <w:lvlText w:val=""/>
      <w:lvlJc w:val="left"/>
      <w:pPr>
        <w:ind w:left="3690" w:hanging="400"/>
      </w:pPr>
      <w:rPr>
        <w:rFonts w:ascii="Wingdings" w:hAnsi="Wingdings" w:hint="default"/>
      </w:rPr>
    </w:lvl>
  </w:abstractNum>
  <w:abstractNum w:abstractNumId="29">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tentative="1">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32">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1"/>
  </w:num>
  <w:num w:numId="2">
    <w:abstractNumId w:val="6"/>
  </w:num>
  <w:num w:numId="3">
    <w:abstractNumId w:val="26"/>
  </w:num>
  <w:num w:numId="4">
    <w:abstractNumId w:val="8"/>
    <w:lvlOverride w:ilvl="0">
      <w:startOverride w:val="1"/>
    </w:lvlOverride>
  </w:num>
  <w:num w:numId="5">
    <w:abstractNumId w:val="29"/>
  </w:num>
  <w:num w:numId="6">
    <w:abstractNumId w:val="7"/>
  </w:num>
  <w:num w:numId="7">
    <w:abstractNumId w:val="30"/>
  </w:num>
  <w:num w:numId="8">
    <w:abstractNumId w:val="14"/>
  </w:num>
  <w:num w:numId="9">
    <w:abstractNumId w:val="22"/>
  </w:num>
  <w:num w:numId="10">
    <w:abstractNumId w:val="19"/>
  </w:num>
  <w:num w:numId="11">
    <w:abstractNumId w:val="9"/>
  </w:num>
  <w:num w:numId="12">
    <w:abstractNumId w:val="13"/>
  </w:num>
  <w:num w:numId="13">
    <w:abstractNumId w:val="23"/>
  </w:num>
  <w:num w:numId="14">
    <w:abstractNumId w:val="16"/>
  </w:num>
  <w:num w:numId="15">
    <w:abstractNumId w:val="5"/>
  </w:num>
  <w:num w:numId="16">
    <w:abstractNumId w:val="28"/>
  </w:num>
  <w:num w:numId="17">
    <w:abstractNumId w:val="10"/>
  </w:num>
  <w:num w:numId="18">
    <w:abstractNumId w:val="8"/>
    <w:lvlOverride w:ilvl="0">
      <w:startOverride w:val="1"/>
    </w:lvlOverride>
  </w:num>
  <w:num w:numId="19">
    <w:abstractNumId w:val="8"/>
    <w:lvlOverride w:ilvl="0">
      <w:startOverride w:val="1"/>
    </w:lvlOverride>
  </w:num>
  <w:num w:numId="20">
    <w:abstractNumId w:val="8"/>
  </w:num>
  <w:num w:numId="21">
    <w:abstractNumId w:val="8"/>
  </w:num>
  <w:num w:numId="22">
    <w:abstractNumId w:val="8"/>
    <w:lvlOverride w:ilvl="0">
      <w:startOverride w:val="1"/>
    </w:lvlOverride>
  </w:num>
  <w:num w:numId="23">
    <w:abstractNumId w:val="8"/>
    <w:lvlOverride w:ilvl="0">
      <w:startOverride w:val="1"/>
    </w:lvlOverride>
  </w:num>
  <w:num w:numId="24">
    <w:abstractNumId w:val="3"/>
  </w:num>
  <w:num w:numId="25">
    <w:abstractNumId w:val="8"/>
    <w:lvlOverride w:ilvl="0">
      <w:startOverride w:val="1"/>
    </w:lvlOverride>
  </w:num>
  <w:num w:numId="26">
    <w:abstractNumId w:val="2"/>
  </w:num>
  <w:num w:numId="27">
    <w:abstractNumId w:val="8"/>
    <w:lvlOverride w:ilvl="0">
      <w:startOverride w:val="1"/>
    </w:lvlOverride>
  </w:num>
  <w:num w:numId="28">
    <w:abstractNumId w:val="8"/>
    <w:lvlOverride w:ilvl="0">
      <w:startOverride w:val="1"/>
    </w:lvlOverride>
  </w:num>
  <w:num w:numId="29">
    <w:abstractNumId w:val="4"/>
  </w:num>
  <w:num w:numId="30">
    <w:abstractNumId w:val="8"/>
    <w:lvlOverride w:ilvl="0">
      <w:startOverride w:val="1"/>
    </w:lvlOverride>
  </w:num>
  <w:num w:numId="31">
    <w:abstractNumId w:val="20"/>
  </w:num>
  <w:num w:numId="32">
    <w:abstractNumId w:val="21"/>
  </w:num>
  <w:num w:numId="33">
    <w:abstractNumId w:val="17"/>
  </w:num>
  <w:num w:numId="34">
    <w:abstractNumId w:val="12"/>
  </w:num>
  <w:num w:numId="35">
    <w:abstractNumId w:val="11"/>
  </w:num>
  <w:num w:numId="36">
    <w:abstractNumId w:val="27"/>
  </w:num>
  <w:num w:numId="37">
    <w:abstractNumId w:val="24"/>
    <w:lvlOverride w:ilvl="0">
      <w:startOverride w:val="1"/>
    </w:lvlOverride>
  </w:num>
  <w:num w:numId="38">
    <w:abstractNumId w:val="6"/>
  </w:num>
  <w:num w:numId="39">
    <w:abstractNumId w:val="25"/>
  </w:num>
  <w:num w:numId="40">
    <w:abstractNumId w:val="32"/>
  </w:num>
  <w:num w:numId="41">
    <w:abstractNumId w:val="18"/>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num>
  <w:num w:numId="46">
    <w:abstractNumId w:val="0"/>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num>
  <w:num w:numId="49">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91B"/>
    <w:rsid w:val="00035F40"/>
    <w:rsid w:val="000368A9"/>
    <w:rsid w:val="000379C6"/>
    <w:rsid w:val="00041A52"/>
    <w:rsid w:val="00042361"/>
    <w:rsid w:val="00042939"/>
    <w:rsid w:val="00043957"/>
    <w:rsid w:val="00043B5A"/>
    <w:rsid w:val="00045814"/>
    <w:rsid w:val="00045AC2"/>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EDD"/>
    <w:rsid w:val="000C47D9"/>
    <w:rsid w:val="000C4EBF"/>
    <w:rsid w:val="000C55A7"/>
    <w:rsid w:val="000C583D"/>
    <w:rsid w:val="000C5BBA"/>
    <w:rsid w:val="000C5EDC"/>
    <w:rsid w:val="000C60DF"/>
    <w:rsid w:val="000C6E5F"/>
    <w:rsid w:val="000C7658"/>
    <w:rsid w:val="000D0C7D"/>
    <w:rsid w:val="000D1914"/>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3688"/>
    <w:rsid w:val="001757BF"/>
    <w:rsid w:val="00175921"/>
    <w:rsid w:val="00175A0B"/>
    <w:rsid w:val="00175EE5"/>
    <w:rsid w:val="00176CAA"/>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1019A"/>
    <w:rsid w:val="0021051A"/>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785"/>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F48"/>
    <w:rsid w:val="002B5798"/>
    <w:rsid w:val="002B5818"/>
    <w:rsid w:val="002B5FCC"/>
    <w:rsid w:val="002B66D8"/>
    <w:rsid w:val="002B6F02"/>
    <w:rsid w:val="002B7841"/>
    <w:rsid w:val="002C0EB9"/>
    <w:rsid w:val="002C213A"/>
    <w:rsid w:val="002C2C98"/>
    <w:rsid w:val="002C3300"/>
    <w:rsid w:val="002C3330"/>
    <w:rsid w:val="002C535C"/>
    <w:rsid w:val="002C70A4"/>
    <w:rsid w:val="002C7782"/>
    <w:rsid w:val="002D0C35"/>
    <w:rsid w:val="002D1AB4"/>
    <w:rsid w:val="002D1C8B"/>
    <w:rsid w:val="002D2693"/>
    <w:rsid w:val="002D2F44"/>
    <w:rsid w:val="002D3E0C"/>
    <w:rsid w:val="002D48D5"/>
    <w:rsid w:val="002D4F87"/>
    <w:rsid w:val="002D5404"/>
    <w:rsid w:val="002D6CB0"/>
    <w:rsid w:val="002D72FB"/>
    <w:rsid w:val="002D78D2"/>
    <w:rsid w:val="002D7972"/>
    <w:rsid w:val="002E11F6"/>
    <w:rsid w:val="002E1855"/>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143B"/>
    <w:rsid w:val="0033415C"/>
    <w:rsid w:val="003343B9"/>
    <w:rsid w:val="0033536E"/>
    <w:rsid w:val="00335912"/>
    <w:rsid w:val="00336C67"/>
    <w:rsid w:val="003372D1"/>
    <w:rsid w:val="003410B6"/>
    <w:rsid w:val="00342126"/>
    <w:rsid w:val="0034216E"/>
    <w:rsid w:val="0034330B"/>
    <w:rsid w:val="0034426C"/>
    <w:rsid w:val="00344D74"/>
    <w:rsid w:val="00344ED9"/>
    <w:rsid w:val="00345565"/>
    <w:rsid w:val="00345B6B"/>
    <w:rsid w:val="0034617C"/>
    <w:rsid w:val="00346436"/>
    <w:rsid w:val="00347947"/>
    <w:rsid w:val="00347ACA"/>
    <w:rsid w:val="00350309"/>
    <w:rsid w:val="00351033"/>
    <w:rsid w:val="003514F6"/>
    <w:rsid w:val="003515E8"/>
    <w:rsid w:val="0035174B"/>
    <w:rsid w:val="0035342E"/>
    <w:rsid w:val="00353FEA"/>
    <w:rsid w:val="003542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4897"/>
    <w:rsid w:val="003F4B16"/>
    <w:rsid w:val="003F542C"/>
    <w:rsid w:val="003F5DC1"/>
    <w:rsid w:val="003F5F31"/>
    <w:rsid w:val="003F67B9"/>
    <w:rsid w:val="003F6E16"/>
    <w:rsid w:val="003F70E3"/>
    <w:rsid w:val="003F797B"/>
    <w:rsid w:val="00400375"/>
    <w:rsid w:val="00402772"/>
    <w:rsid w:val="004044BE"/>
    <w:rsid w:val="00405A14"/>
    <w:rsid w:val="00405C3D"/>
    <w:rsid w:val="004062A9"/>
    <w:rsid w:val="00406524"/>
    <w:rsid w:val="00407634"/>
    <w:rsid w:val="00415759"/>
    <w:rsid w:val="00415BD9"/>
    <w:rsid w:val="00415C0E"/>
    <w:rsid w:val="0041628B"/>
    <w:rsid w:val="004175F1"/>
    <w:rsid w:val="00421C53"/>
    <w:rsid w:val="004239CD"/>
    <w:rsid w:val="00423D64"/>
    <w:rsid w:val="004246D0"/>
    <w:rsid w:val="004278D0"/>
    <w:rsid w:val="00427EE9"/>
    <w:rsid w:val="004311F6"/>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10172"/>
    <w:rsid w:val="00511558"/>
    <w:rsid w:val="00512EAB"/>
    <w:rsid w:val="0051339D"/>
    <w:rsid w:val="00513442"/>
    <w:rsid w:val="00514300"/>
    <w:rsid w:val="00515161"/>
    <w:rsid w:val="005158C1"/>
    <w:rsid w:val="005179D2"/>
    <w:rsid w:val="00521AEE"/>
    <w:rsid w:val="005225C3"/>
    <w:rsid w:val="0052369F"/>
    <w:rsid w:val="00523996"/>
    <w:rsid w:val="005239F0"/>
    <w:rsid w:val="00524C2A"/>
    <w:rsid w:val="005257C2"/>
    <w:rsid w:val="00525AD5"/>
    <w:rsid w:val="00525FF3"/>
    <w:rsid w:val="00526EE3"/>
    <w:rsid w:val="005275C8"/>
    <w:rsid w:val="005304B9"/>
    <w:rsid w:val="00530B89"/>
    <w:rsid w:val="00530F66"/>
    <w:rsid w:val="00532111"/>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E7F"/>
    <w:rsid w:val="005A6025"/>
    <w:rsid w:val="005A6141"/>
    <w:rsid w:val="005A631B"/>
    <w:rsid w:val="005A6471"/>
    <w:rsid w:val="005A694C"/>
    <w:rsid w:val="005A7B62"/>
    <w:rsid w:val="005B0974"/>
    <w:rsid w:val="005B10CF"/>
    <w:rsid w:val="005B15D5"/>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4597"/>
    <w:rsid w:val="005C5075"/>
    <w:rsid w:val="005C530C"/>
    <w:rsid w:val="005C58EE"/>
    <w:rsid w:val="005C6777"/>
    <w:rsid w:val="005C6A03"/>
    <w:rsid w:val="005C7762"/>
    <w:rsid w:val="005C7CFC"/>
    <w:rsid w:val="005D014A"/>
    <w:rsid w:val="005D0468"/>
    <w:rsid w:val="005D0618"/>
    <w:rsid w:val="005D08A6"/>
    <w:rsid w:val="005D12CF"/>
    <w:rsid w:val="005D2306"/>
    <w:rsid w:val="005D23E7"/>
    <w:rsid w:val="005D3F6F"/>
    <w:rsid w:val="005D40B1"/>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102"/>
    <w:rsid w:val="00607215"/>
    <w:rsid w:val="006103BA"/>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6757"/>
    <w:rsid w:val="00626ED1"/>
    <w:rsid w:val="00630296"/>
    <w:rsid w:val="0063345A"/>
    <w:rsid w:val="00633B41"/>
    <w:rsid w:val="00633B89"/>
    <w:rsid w:val="00635F4A"/>
    <w:rsid w:val="00636E67"/>
    <w:rsid w:val="00637194"/>
    <w:rsid w:val="00637268"/>
    <w:rsid w:val="00637CFF"/>
    <w:rsid w:val="00640F84"/>
    <w:rsid w:val="00641E1D"/>
    <w:rsid w:val="006425C6"/>
    <w:rsid w:val="00642E15"/>
    <w:rsid w:val="0064316D"/>
    <w:rsid w:val="006441DE"/>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EAC"/>
    <w:rsid w:val="00681638"/>
    <w:rsid w:val="00681D00"/>
    <w:rsid w:val="0068254F"/>
    <w:rsid w:val="006828FE"/>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D66"/>
    <w:rsid w:val="007B438D"/>
    <w:rsid w:val="007B456B"/>
    <w:rsid w:val="007B4EBC"/>
    <w:rsid w:val="007B739D"/>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7368"/>
    <w:rsid w:val="007F00F6"/>
    <w:rsid w:val="007F030C"/>
    <w:rsid w:val="007F0C4C"/>
    <w:rsid w:val="007F120B"/>
    <w:rsid w:val="007F14BB"/>
    <w:rsid w:val="007F188E"/>
    <w:rsid w:val="007F20F1"/>
    <w:rsid w:val="007F328B"/>
    <w:rsid w:val="007F3606"/>
    <w:rsid w:val="007F394B"/>
    <w:rsid w:val="007F3A3B"/>
    <w:rsid w:val="007F470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4421"/>
    <w:rsid w:val="00834B23"/>
    <w:rsid w:val="00834DB7"/>
    <w:rsid w:val="00835B70"/>
    <w:rsid w:val="00836722"/>
    <w:rsid w:val="00840A9B"/>
    <w:rsid w:val="0084133D"/>
    <w:rsid w:val="00841A31"/>
    <w:rsid w:val="008421BB"/>
    <w:rsid w:val="00843FAD"/>
    <w:rsid w:val="008457FB"/>
    <w:rsid w:val="00845B1B"/>
    <w:rsid w:val="00846E41"/>
    <w:rsid w:val="008470FE"/>
    <w:rsid w:val="00851BB9"/>
    <w:rsid w:val="00854262"/>
    <w:rsid w:val="00855692"/>
    <w:rsid w:val="00855BD8"/>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D15"/>
    <w:rsid w:val="008C47FB"/>
    <w:rsid w:val="008C5CFA"/>
    <w:rsid w:val="008D0642"/>
    <w:rsid w:val="008D089D"/>
    <w:rsid w:val="008D1955"/>
    <w:rsid w:val="008D2880"/>
    <w:rsid w:val="008D2BEF"/>
    <w:rsid w:val="008D32FE"/>
    <w:rsid w:val="008D442C"/>
    <w:rsid w:val="008D58CD"/>
    <w:rsid w:val="008D5DE8"/>
    <w:rsid w:val="008D7B69"/>
    <w:rsid w:val="008D7B9E"/>
    <w:rsid w:val="008E3950"/>
    <w:rsid w:val="008E3D41"/>
    <w:rsid w:val="008E41BC"/>
    <w:rsid w:val="008E428F"/>
    <w:rsid w:val="008E46F6"/>
    <w:rsid w:val="008E4D5E"/>
    <w:rsid w:val="008E6061"/>
    <w:rsid w:val="008E6E26"/>
    <w:rsid w:val="008E7121"/>
    <w:rsid w:val="008E71CB"/>
    <w:rsid w:val="008E7753"/>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64F4"/>
    <w:rsid w:val="00916EE6"/>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4D35"/>
    <w:rsid w:val="00A06E76"/>
    <w:rsid w:val="00A107EB"/>
    <w:rsid w:val="00A12761"/>
    <w:rsid w:val="00A12F6C"/>
    <w:rsid w:val="00A150F2"/>
    <w:rsid w:val="00A15367"/>
    <w:rsid w:val="00A157BB"/>
    <w:rsid w:val="00A161FA"/>
    <w:rsid w:val="00A1656B"/>
    <w:rsid w:val="00A172E3"/>
    <w:rsid w:val="00A21107"/>
    <w:rsid w:val="00A21325"/>
    <w:rsid w:val="00A2140E"/>
    <w:rsid w:val="00A21472"/>
    <w:rsid w:val="00A217F4"/>
    <w:rsid w:val="00A21825"/>
    <w:rsid w:val="00A21E6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125B"/>
    <w:rsid w:val="00AD1B7C"/>
    <w:rsid w:val="00AD1BB7"/>
    <w:rsid w:val="00AD453C"/>
    <w:rsid w:val="00AD4EBD"/>
    <w:rsid w:val="00AD793A"/>
    <w:rsid w:val="00AE1AF1"/>
    <w:rsid w:val="00AE1B23"/>
    <w:rsid w:val="00AE1E47"/>
    <w:rsid w:val="00AE569B"/>
    <w:rsid w:val="00AE5716"/>
    <w:rsid w:val="00AE6810"/>
    <w:rsid w:val="00AE78D7"/>
    <w:rsid w:val="00AF00D6"/>
    <w:rsid w:val="00AF07E2"/>
    <w:rsid w:val="00AF0D31"/>
    <w:rsid w:val="00AF1599"/>
    <w:rsid w:val="00AF18E0"/>
    <w:rsid w:val="00AF23F3"/>
    <w:rsid w:val="00AF27EE"/>
    <w:rsid w:val="00AF469F"/>
    <w:rsid w:val="00AF6779"/>
    <w:rsid w:val="00AF6963"/>
    <w:rsid w:val="00AF7D2D"/>
    <w:rsid w:val="00B01217"/>
    <w:rsid w:val="00B0146B"/>
    <w:rsid w:val="00B02116"/>
    <w:rsid w:val="00B02FF4"/>
    <w:rsid w:val="00B05336"/>
    <w:rsid w:val="00B068BE"/>
    <w:rsid w:val="00B06A9A"/>
    <w:rsid w:val="00B072AB"/>
    <w:rsid w:val="00B07E32"/>
    <w:rsid w:val="00B1374E"/>
    <w:rsid w:val="00B13A04"/>
    <w:rsid w:val="00B13FC4"/>
    <w:rsid w:val="00B17383"/>
    <w:rsid w:val="00B174A4"/>
    <w:rsid w:val="00B176DC"/>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1AA9"/>
    <w:rsid w:val="00B92939"/>
    <w:rsid w:val="00B92C20"/>
    <w:rsid w:val="00B9347F"/>
    <w:rsid w:val="00B93E1B"/>
    <w:rsid w:val="00B9423A"/>
    <w:rsid w:val="00B9457F"/>
    <w:rsid w:val="00B95BBB"/>
    <w:rsid w:val="00B969E8"/>
    <w:rsid w:val="00BA0378"/>
    <w:rsid w:val="00BA03AB"/>
    <w:rsid w:val="00BA0D74"/>
    <w:rsid w:val="00BA1046"/>
    <w:rsid w:val="00BA147D"/>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D05CD"/>
    <w:rsid w:val="00BD14F8"/>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5DDE"/>
    <w:rsid w:val="00CA60B5"/>
    <w:rsid w:val="00CA62CE"/>
    <w:rsid w:val="00CA7A0D"/>
    <w:rsid w:val="00CB05F5"/>
    <w:rsid w:val="00CB265D"/>
    <w:rsid w:val="00CB2846"/>
    <w:rsid w:val="00CB2F07"/>
    <w:rsid w:val="00CB3AB3"/>
    <w:rsid w:val="00CB481E"/>
    <w:rsid w:val="00CB517D"/>
    <w:rsid w:val="00CB722F"/>
    <w:rsid w:val="00CC1C4B"/>
    <w:rsid w:val="00CC4303"/>
    <w:rsid w:val="00CC69B7"/>
    <w:rsid w:val="00CD018B"/>
    <w:rsid w:val="00CD0407"/>
    <w:rsid w:val="00CD0B43"/>
    <w:rsid w:val="00CD1210"/>
    <w:rsid w:val="00CD2863"/>
    <w:rsid w:val="00CD2B95"/>
    <w:rsid w:val="00CD2C1A"/>
    <w:rsid w:val="00CD3FAE"/>
    <w:rsid w:val="00CD4299"/>
    <w:rsid w:val="00CD4EDF"/>
    <w:rsid w:val="00CD6C86"/>
    <w:rsid w:val="00CD77A2"/>
    <w:rsid w:val="00CD7D20"/>
    <w:rsid w:val="00CE0A53"/>
    <w:rsid w:val="00CE11C4"/>
    <w:rsid w:val="00CE2385"/>
    <w:rsid w:val="00CE2B4F"/>
    <w:rsid w:val="00CE2E88"/>
    <w:rsid w:val="00CE31A3"/>
    <w:rsid w:val="00CE3439"/>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38E1"/>
    <w:rsid w:val="00D75107"/>
    <w:rsid w:val="00D753B7"/>
    <w:rsid w:val="00D76997"/>
    <w:rsid w:val="00D77702"/>
    <w:rsid w:val="00D81C20"/>
    <w:rsid w:val="00D82DF6"/>
    <w:rsid w:val="00D84124"/>
    <w:rsid w:val="00D84867"/>
    <w:rsid w:val="00D85384"/>
    <w:rsid w:val="00D86B34"/>
    <w:rsid w:val="00D8732B"/>
    <w:rsid w:val="00D92F81"/>
    <w:rsid w:val="00D9444B"/>
    <w:rsid w:val="00D9448F"/>
    <w:rsid w:val="00D94BEB"/>
    <w:rsid w:val="00D96612"/>
    <w:rsid w:val="00D96A94"/>
    <w:rsid w:val="00D97A00"/>
    <w:rsid w:val="00DA0040"/>
    <w:rsid w:val="00DA0974"/>
    <w:rsid w:val="00DA1143"/>
    <w:rsid w:val="00DA1288"/>
    <w:rsid w:val="00DA3E82"/>
    <w:rsid w:val="00DA4DA0"/>
    <w:rsid w:val="00DA5850"/>
    <w:rsid w:val="00DA6613"/>
    <w:rsid w:val="00DA6A9F"/>
    <w:rsid w:val="00DA6BCC"/>
    <w:rsid w:val="00DA79E3"/>
    <w:rsid w:val="00DA7E9C"/>
    <w:rsid w:val="00DB05DC"/>
    <w:rsid w:val="00DB0F7A"/>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7270"/>
    <w:rsid w:val="00DC7DC4"/>
    <w:rsid w:val="00DD052E"/>
    <w:rsid w:val="00DD2AEB"/>
    <w:rsid w:val="00DD2E3C"/>
    <w:rsid w:val="00DD399F"/>
    <w:rsid w:val="00DD3AEB"/>
    <w:rsid w:val="00DD3F3C"/>
    <w:rsid w:val="00DD465A"/>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FE7"/>
    <w:rsid w:val="00E22ED5"/>
    <w:rsid w:val="00E234ED"/>
    <w:rsid w:val="00E23977"/>
    <w:rsid w:val="00E24C93"/>
    <w:rsid w:val="00E24D94"/>
    <w:rsid w:val="00E25859"/>
    <w:rsid w:val="00E2676D"/>
    <w:rsid w:val="00E31023"/>
    <w:rsid w:val="00E31FA0"/>
    <w:rsid w:val="00E320DB"/>
    <w:rsid w:val="00E32945"/>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562B"/>
    <w:rsid w:val="00E559C7"/>
    <w:rsid w:val="00E55A6B"/>
    <w:rsid w:val="00E57267"/>
    <w:rsid w:val="00E60397"/>
    <w:rsid w:val="00E63FE4"/>
    <w:rsid w:val="00E647DB"/>
    <w:rsid w:val="00E64A40"/>
    <w:rsid w:val="00E65DF6"/>
    <w:rsid w:val="00E667CB"/>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F66"/>
    <w:rsid w:val="00EC41FF"/>
    <w:rsid w:val="00EC5045"/>
    <w:rsid w:val="00EC5543"/>
    <w:rsid w:val="00EC62D6"/>
    <w:rsid w:val="00ED1927"/>
    <w:rsid w:val="00ED2774"/>
    <w:rsid w:val="00ED2BD9"/>
    <w:rsid w:val="00ED2F62"/>
    <w:rsid w:val="00ED375B"/>
    <w:rsid w:val="00ED41C7"/>
    <w:rsid w:val="00ED4EAF"/>
    <w:rsid w:val="00ED5955"/>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10C2E"/>
    <w:rsid w:val="00F125B6"/>
    <w:rsid w:val="00F1299A"/>
    <w:rsid w:val="00F12E1B"/>
    <w:rsid w:val="00F13A2B"/>
    <w:rsid w:val="00F13DFC"/>
    <w:rsid w:val="00F1404A"/>
    <w:rsid w:val="00F15067"/>
    <w:rsid w:val="00F1584E"/>
    <w:rsid w:val="00F17487"/>
    <w:rsid w:val="00F17B94"/>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64A"/>
    <w:rsid w:val="00F62D71"/>
    <w:rsid w:val="00F646B9"/>
    <w:rsid w:val="00F6514D"/>
    <w:rsid w:val="00F675C0"/>
    <w:rsid w:val="00F700C2"/>
    <w:rsid w:val="00F707CC"/>
    <w:rsid w:val="00F70CC4"/>
    <w:rsid w:val="00F715D9"/>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9" w:qFormat="1"/>
    <w:lsdException w:name="heading 8" w:uiPriority="99" w:qFormat="1"/>
    <w:lsdException w:name="heading 9" w:uiPriority="9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iPriority="22" w:unhideWhenUsed="0" w:qFormat="1"/>
    <w:lsdException w:name="Emphasis" w:semiHidden="0" w:unhideWhenUsed="0" w:qFormat="1"/>
    <w:lsdException w:name="Normal (Web)" w:uiPriority="39"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rFonts w:ascii="Arial" w:eastAsia="맑은 고딕" w:hAnsi="Arial" w:cs="Arial"/>
      <w:b/>
      <w:i/>
      <w:kern w:val="2"/>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hAnsi="Arial" w:cs="Arial"/>
      <w:kern w:val="2"/>
      <w:sz w:val="18"/>
      <w:szCs w:val="18"/>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CB2F07"/>
    <w:pPr>
      <w:tabs>
        <w:tab w:val="left" w:pos="1440"/>
        <w:tab w:val="right" w:leader="dot" w:pos="8948"/>
      </w:tabs>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3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21"/>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ascii="Arial" w:eastAsia="굴림체" w:hAnsi="Arial" w:cs="Arial"/>
      <w:kern w:val="2"/>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1"/>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ascii="Arial" w:eastAsia="굴림체" w:hAnsi="Arial"/>
      <w:kern w:val="2"/>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9" w:qFormat="1"/>
    <w:lsdException w:name="heading 8" w:uiPriority="99" w:qFormat="1"/>
    <w:lsdException w:name="heading 9" w:uiPriority="9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Block Text" w:uiPriority="99"/>
    <w:lsdException w:name="Hyperlink" w:uiPriority="99"/>
    <w:lsdException w:name="Strong" w:semiHidden="0" w:uiPriority="22" w:unhideWhenUsed="0" w:qFormat="1"/>
    <w:lsdException w:name="Emphasis" w:semiHidden="0" w:unhideWhenUsed="0" w:qFormat="1"/>
    <w:lsdException w:name="Normal (Web)" w:uiPriority="39"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rFonts w:ascii="Arial" w:eastAsia="맑은 고딕" w:hAnsi="Arial" w:cs="Arial"/>
      <w:b/>
      <w:i/>
      <w:kern w:val="2"/>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hAnsi="Arial" w:cs="Arial"/>
      <w:kern w:val="2"/>
      <w:sz w:val="18"/>
      <w:szCs w:val="18"/>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CB2F07"/>
    <w:pPr>
      <w:tabs>
        <w:tab w:val="left" w:pos="1440"/>
        <w:tab w:val="right" w:leader="dot" w:pos="8948"/>
      </w:tabs>
      <w:ind w:left="2835"/>
      <w:jc w:val="left"/>
    </w:pPr>
    <w:rPr>
      <w:rFonts w:eastAsia="Arial"/>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3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21"/>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ascii="Arial" w:eastAsia="굴림체" w:hAnsi="Arial" w:cs="Arial"/>
      <w:kern w:val="2"/>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1"/>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ascii="Arial" w:eastAsia="굴림체" w:hAnsi="Arial"/>
      <w:kern w:val="2"/>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3.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4.xm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hyperlink" Target="mailto:hong@ubiquos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hyperlink" Target="mailto:hong@ubiquoss.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3.xml"/><Relationship Id="rId14" Type="http://schemas.openxmlformats.org/officeDocument/2006/relationships/hyperlink" Target="http://www.ubiquos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www.inmon.com/index.htm" TargetMode="External"/><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9EBCD8-68EE-4AFB-861F-BE233F643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Guide(ENG)_004.dot</Template>
  <TotalTime>6</TotalTime>
  <Pages>453</Pages>
  <Words>113873</Words>
  <Characters>649082</Characters>
  <Application>Microsoft Office Word</Application>
  <DocSecurity>0</DocSecurity>
  <Lines>5409</Lines>
  <Paragraphs>1522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761433</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sslee</cp:lastModifiedBy>
  <cp:revision>3</cp:revision>
  <cp:lastPrinted>2013-08-09T08:31:00Z</cp:lastPrinted>
  <dcterms:created xsi:type="dcterms:W3CDTF">2016-03-02T06:31:00Z</dcterms:created>
  <dcterms:modified xsi:type="dcterms:W3CDTF">2016-03-03T11:06:00Z</dcterms:modified>
</cp:coreProperties>
</file>